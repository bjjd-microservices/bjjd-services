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927FC" w14:textId="507CB37B" w:rsidR="00FE156A" w:rsidRPr="00ED5C8E" w:rsidRDefault="00A055A0" w:rsidP="00A055A0">
      <w:pPr>
        <w:jc w:val="center"/>
        <w:rPr>
          <w:b/>
          <w:bCs/>
          <w:color w:val="FF0000"/>
          <w:sz w:val="96"/>
          <w:szCs w:val="96"/>
          <w:lang w:val="en-US"/>
        </w:rPr>
      </w:pPr>
      <w:r w:rsidRPr="00ED5C8E">
        <w:rPr>
          <w:b/>
          <w:bCs/>
          <w:color w:val="FF0000"/>
          <w:sz w:val="96"/>
          <w:szCs w:val="96"/>
          <w:lang w:val="en-US"/>
        </w:rPr>
        <w:t>BJJD</w:t>
      </w:r>
      <w:r w:rsidR="00171FAE">
        <w:rPr>
          <w:b/>
          <w:bCs/>
          <w:color w:val="FF0000"/>
          <w:sz w:val="96"/>
          <w:szCs w:val="96"/>
          <w:lang w:val="en-US"/>
        </w:rPr>
        <w:t>- Spring Microservices</w:t>
      </w:r>
    </w:p>
    <w:p w14:paraId="5B1C3C5E" w14:textId="5466F073" w:rsidR="005A379F" w:rsidRDefault="005A379F" w:rsidP="005A379F">
      <w:pPr>
        <w:pStyle w:val="Heading1"/>
        <w:ind w:left="357"/>
        <w:rPr>
          <w:rFonts w:ascii="Open Sans" w:hAnsi="Open Sans" w:cs="Open Sans"/>
          <w:color w:val="0A0A0A"/>
          <w:sz w:val="21"/>
          <w:szCs w:val="21"/>
          <w:shd w:val="clear" w:color="auto" w:fill="FFFFFF"/>
        </w:rPr>
      </w:pPr>
      <w:r w:rsidRPr="005A379F">
        <w:rPr>
          <w:lang w:val="en-US"/>
        </w:rPr>
        <w:t>Project Architecture</w:t>
      </w:r>
    </w:p>
    <w:p w14:paraId="586095DF" w14:textId="066B3D53" w:rsidR="00F36219" w:rsidRDefault="00F36219">
      <w:pPr>
        <w:ind w:left="720"/>
        <w:jc w:val="both"/>
        <w:rPr>
          <w:ins w:id="0" w:author="Rajiv Bansal" w:date="2021-06-19T19:40:00Z"/>
          <w:b/>
        </w:rPr>
        <w:pPrChange w:id="1" w:author="Rajiv Bansal" w:date="2021-06-19T19:40:00Z">
          <w:pPr>
            <w:numPr>
              <w:numId w:val="18"/>
            </w:numPr>
            <w:ind w:left="696" w:hanging="360"/>
            <w:jc w:val="both"/>
          </w:pPr>
        </w:pPrChange>
      </w:pPr>
      <w:ins w:id="2" w:author="Rajiv Bansal" w:date="2021-06-19T19:40:00Z">
        <w:r>
          <w:rPr>
            <w:rFonts w:ascii="Open Sans" w:hAnsi="Open Sans" w:cs="Open Sans"/>
            <w:color w:val="0A0A0A"/>
            <w:sz w:val="21"/>
            <w:szCs w:val="21"/>
            <w:shd w:val="clear" w:color="auto" w:fill="FFFFFF"/>
          </w:rPr>
          <w:t xml:space="preserve">We are going to create a Spring Microservices </w:t>
        </w:r>
      </w:ins>
      <w:ins w:id="3" w:author="Rajiv Bansal" w:date="2021-06-19T19:42:00Z">
        <w:r>
          <w:rPr>
            <w:rFonts w:ascii="Open Sans" w:hAnsi="Open Sans" w:cs="Open Sans"/>
            <w:color w:val="0A0A0A"/>
            <w:sz w:val="21"/>
            <w:szCs w:val="21"/>
            <w:shd w:val="clear" w:color="auto" w:fill="FFFFFF"/>
          </w:rPr>
          <w:t xml:space="preserve">which is </w:t>
        </w:r>
      </w:ins>
      <w:ins w:id="4" w:author="Rajiv Bansal" w:date="2021-06-19T19:40:00Z">
        <w:r>
          <w:rPr>
            <w:rFonts w:ascii="Open Sans" w:hAnsi="Open Sans" w:cs="Open Sans"/>
            <w:color w:val="0A0A0A"/>
            <w:sz w:val="21"/>
            <w:szCs w:val="21"/>
            <w:shd w:val="clear" w:color="auto" w:fill="FFFFFF"/>
          </w:rPr>
          <w:t xml:space="preserve">based on Spring Boot. </w:t>
        </w:r>
      </w:ins>
      <w:ins w:id="5" w:author="Rajiv Bansal" w:date="2021-06-19T19:42:00Z">
        <w:r>
          <w:rPr>
            <w:rFonts w:ascii="Open Sans" w:hAnsi="Open Sans" w:cs="Open Sans"/>
            <w:color w:val="0A0A0A"/>
            <w:sz w:val="21"/>
            <w:szCs w:val="21"/>
            <w:shd w:val="clear" w:color="auto" w:fill="FFFFFF"/>
          </w:rPr>
          <w:t>It uses Spring Cloud and kubernetes depen</w:t>
        </w:r>
      </w:ins>
      <w:ins w:id="6" w:author="Rajiv Bansal" w:date="2021-06-19T19:43:00Z">
        <w:r>
          <w:rPr>
            <w:rFonts w:ascii="Open Sans" w:hAnsi="Open Sans" w:cs="Open Sans"/>
            <w:color w:val="0A0A0A"/>
            <w:sz w:val="21"/>
            <w:szCs w:val="21"/>
            <w:shd w:val="clear" w:color="auto" w:fill="FFFFFF"/>
          </w:rPr>
          <w:t>dencies as well.</w:t>
        </w:r>
      </w:ins>
      <w:ins w:id="7" w:author="Rajiv Bansal" w:date="2021-06-19T19:45:00Z">
        <w:r>
          <w:rPr>
            <w:rFonts w:ascii="Open Sans" w:hAnsi="Open Sans" w:cs="Open Sans"/>
            <w:color w:val="0A0A0A"/>
            <w:sz w:val="21"/>
            <w:szCs w:val="21"/>
            <w:shd w:val="clear" w:color="auto" w:fill="FFFFFF"/>
          </w:rPr>
          <w:t xml:space="preserve"> There a</w:t>
        </w:r>
      </w:ins>
      <w:ins w:id="8" w:author="Rajiv Bansal" w:date="2021-06-19T19:46:00Z">
        <w:r>
          <w:rPr>
            <w:rFonts w:ascii="Open Sans" w:hAnsi="Open Sans" w:cs="Open Sans"/>
            <w:color w:val="0A0A0A"/>
            <w:sz w:val="21"/>
            <w:szCs w:val="21"/>
            <w:shd w:val="clear" w:color="auto" w:fill="FFFFFF"/>
          </w:rPr>
          <w:t>re following microservices we are going to develop:</w:t>
        </w:r>
      </w:ins>
    </w:p>
    <w:p w14:paraId="0C626FF8" w14:textId="178A94BC" w:rsidR="00F36219"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ins w:id="9" w:author="Rajiv Bansal" w:date="2021-06-19T21:45:00Z"/>
          <w:b/>
        </w:rPr>
      </w:pPr>
      <w:ins w:id="10" w:author="Rajiv Bansal" w:date="2021-06-19T21:45:00Z">
        <w:r>
          <w:rPr>
            <w:b/>
          </w:rPr>
          <w:t>Config-server</w:t>
        </w:r>
      </w:ins>
      <w:r w:rsidR="007A1C66">
        <w:rPr>
          <w:b/>
        </w:rPr>
        <w:t xml:space="preserve"> </w:t>
      </w:r>
      <w:r w:rsidR="007A1C66" w:rsidRPr="007A1C66">
        <w:rPr>
          <w:bCs/>
          <w:color w:val="4472C4" w:themeColor="accent1"/>
        </w:rPr>
        <w:t>(will not use parent pom):</w:t>
      </w:r>
    </w:p>
    <w:p w14:paraId="376E3C69" w14:textId="0C3373AE" w:rsidR="00F36219" w:rsidRPr="00B9191D"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ins w:id="11" w:author="Rajiv Bansal" w:date="2019-11-29T08:57:00Z"/>
          <w:b/>
          <w:rPrChange w:id="12" w:author="Rajiv Bansal" w:date="2019-11-29T08:57:00Z">
            <w:rPr>
              <w:ins w:id="13" w:author="Rajiv Bansal" w:date="2019-11-29T08:57:00Z"/>
            </w:rPr>
          </w:rPrChange>
        </w:rPr>
      </w:pPr>
      <w:r w:rsidRPr="006350C6">
        <w:rPr>
          <w:b/>
        </w:rPr>
        <w:t>eureka-server</w:t>
      </w:r>
      <w:r w:rsidR="007A1C66">
        <w:rPr>
          <w:b/>
        </w:rPr>
        <w:t xml:space="preserve"> </w:t>
      </w:r>
      <w:r w:rsidR="007A1C66" w:rsidRPr="007A1C66">
        <w:rPr>
          <w:bCs/>
          <w:color w:val="4472C4" w:themeColor="accent1"/>
        </w:rPr>
        <w:t>(will not use parent pom):</w:t>
      </w:r>
      <w:r w:rsidRPr="006350C6">
        <w:rPr>
          <w:b/>
        </w:rPr>
        <w:t xml:space="preserve"> </w:t>
      </w:r>
      <w:r w:rsidRPr="006350C6">
        <w:t>This application is developed to register all the microservices. So that every microservice can communicate with each other without knowing their IP address of the microservice.</w:t>
      </w:r>
    </w:p>
    <w:p w14:paraId="1B104E48" w14:textId="77777777" w:rsidR="00F36219" w:rsidRDefault="00F36219">
      <w:pPr>
        <w:numPr>
          <w:ilvl w:val="0"/>
          <w:numId w:val="32"/>
        </w:numPr>
        <w:pBdr>
          <w:top w:val="single" w:sz="4" w:space="1" w:color="auto"/>
          <w:left w:val="single" w:sz="4" w:space="4" w:color="auto"/>
          <w:bottom w:val="single" w:sz="4" w:space="1" w:color="auto"/>
          <w:right w:val="single" w:sz="4" w:space="4" w:color="auto"/>
        </w:pBdr>
        <w:jc w:val="both"/>
        <w:rPr>
          <w:ins w:id="14" w:author="Rajiv Bansal" w:date="2019-11-29T09:12:00Z"/>
        </w:rPr>
        <w:pPrChange w:id="15" w:author="Rajiv Bansal" w:date="2019-11-29T09:10:00Z">
          <w:pPr/>
        </w:pPrChange>
      </w:pPr>
      <w:ins w:id="16" w:author="Rajiv Bansal" w:date="2019-11-29T08:58:00Z">
        <w:r w:rsidRPr="002D70D5">
          <w:rPr>
            <w:b/>
          </w:rPr>
          <w:t>gateway-service</w:t>
        </w:r>
      </w:ins>
      <w:ins w:id="17" w:author="Rajiv Bansal" w:date="2019-11-29T09:12:00Z">
        <w:r w:rsidRPr="002D70D5">
          <w:rPr>
            <w:b/>
          </w:rPr>
          <w:t>:</w:t>
        </w:r>
        <w:r>
          <w:rPr>
            <w:b/>
          </w:rPr>
          <w:t xml:space="preserve"> </w:t>
        </w:r>
        <w:r w:rsidRPr="00AE7F9B">
          <w:t>A gateway is a single-entry point into the system, used to handle requests by routing them to the corresponding microservice.</w:t>
        </w:r>
      </w:ins>
    </w:p>
    <w:p w14:paraId="5B97D43B" w14:textId="016A8AFD" w:rsidR="00F36219"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ins w:id="18" w:author="Rajiv Bansal" w:date="2021-06-19T21:46:00Z"/>
          <w:b/>
        </w:rPr>
      </w:pPr>
      <w:ins w:id="19" w:author="Rajiv Bansal" w:date="2021-06-19T21:46:00Z">
        <w:r>
          <w:rPr>
            <w:b/>
          </w:rPr>
          <w:t>common-service</w:t>
        </w:r>
      </w:ins>
      <w:r w:rsidR="007A1C66">
        <w:rPr>
          <w:b/>
        </w:rPr>
        <w:t xml:space="preserve"> </w:t>
      </w:r>
      <w:r w:rsidR="007A1C66" w:rsidRPr="007A1C66">
        <w:rPr>
          <w:bCs/>
          <w:color w:val="4472C4" w:themeColor="accent1"/>
        </w:rPr>
        <w:t>(will not use parent pom)</w:t>
      </w:r>
      <w:r w:rsidRPr="007A1C66">
        <w:rPr>
          <w:bCs/>
          <w:color w:val="4472C4" w:themeColor="accent1"/>
        </w:rPr>
        <w:t>:</w:t>
      </w:r>
      <w:r w:rsidR="004E3110">
        <w:rPr>
          <w:bCs/>
          <w:color w:val="4472C4" w:themeColor="accent1"/>
        </w:rPr>
        <w:t xml:space="preserve"> It is library which will be used by other microservices.</w:t>
      </w:r>
    </w:p>
    <w:p w14:paraId="6AB5BE7D" w14:textId="77777777" w:rsidR="00F36219"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ins w:id="20" w:author="Rajiv Bansal" w:date="2021-06-19T20:29:00Z"/>
          <w:b/>
        </w:rPr>
      </w:pPr>
      <w:moveToRangeStart w:id="21" w:author="Rajiv Bansal" w:date="2019-11-24T12:56:00Z" w:name="move25492617"/>
      <w:moveTo w:id="22" w:author="Rajiv Bansal" w:date="2019-11-24T12:56:00Z">
        <w:r w:rsidRPr="006350C6">
          <w:rPr>
            <w:b/>
          </w:rPr>
          <w:t>user-</w:t>
        </w:r>
        <w:del w:id="23" w:author="Rajiv Bansal" w:date="2021-06-19T20:29:00Z">
          <w:r w:rsidRPr="006350C6" w:rsidDel="00606780">
            <w:rPr>
              <w:b/>
            </w:rPr>
            <w:delText>mgmt-</w:delText>
          </w:r>
        </w:del>
        <w:r w:rsidRPr="006350C6">
          <w:rPr>
            <w:b/>
          </w:rPr>
          <w:t xml:space="preserve">service: </w:t>
        </w:r>
      </w:moveTo>
    </w:p>
    <w:p w14:paraId="5959A031" w14:textId="77777777" w:rsidR="00F36219"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ins w:id="24" w:author="Rajiv Bansal" w:date="2021-06-19T20:29:00Z"/>
          <w:b/>
        </w:rPr>
      </w:pPr>
      <w:ins w:id="25" w:author="Rajiv Bansal" w:date="2021-06-19T20:29:00Z">
        <w:r>
          <w:rPr>
            <w:b/>
          </w:rPr>
          <w:t>auth-service</w:t>
        </w:r>
      </w:ins>
    </w:p>
    <w:p w14:paraId="5E636F63" w14:textId="77777777" w:rsidR="00F36219" w:rsidRPr="006350C6"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moveTo w:id="26" w:author="Rajiv Bansal" w:date="2019-11-24T12:56:00Z"/>
          <w:b/>
        </w:rPr>
      </w:pPr>
      <w:ins w:id="27" w:author="Rajiv Bansal" w:date="2021-06-19T20:29:00Z">
        <w:r>
          <w:rPr>
            <w:b/>
          </w:rPr>
          <w:t>project-service</w:t>
        </w:r>
      </w:ins>
      <w:ins w:id="28" w:author="Rajiv Bansal" w:date="2021-06-19T21:44:00Z">
        <w:r>
          <w:rPr>
            <w:b/>
          </w:rPr>
          <w:t>:</w:t>
        </w:r>
      </w:ins>
    </w:p>
    <w:moveToRangeEnd w:id="21"/>
    <w:p w14:paraId="27B4FEE9" w14:textId="77777777" w:rsidR="00F36219" w:rsidRPr="006350C6" w:rsidDel="00BB4BB4" w:rsidRDefault="00F36219" w:rsidP="006F7D49">
      <w:pPr>
        <w:numPr>
          <w:ilvl w:val="0"/>
          <w:numId w:val="32"/>
        </w:numPr>
        <w:pBdr>
          <w:top w:val="single" w:sz="4" w:space="1" w:color="auto"/>
          <w:left w:val="single" w:sz="4" w:space="4" w:color="auto"/>
          <w:bottom w:val="single" w:sz="4" w:space="1" w:color="auto"/>
          <w:right w:val="single" w:sz="4" w:space="4" w:color="auto"/>
        </w:pBdr>
        <w:contextualSpacing/>
        <w:jc w:val="both"/>
        <w:rPr>
          <w:del w:id="29" w:author="Rajiv Bansal" w:date="2019-11-24T12:56:00Z"/>
          <w:b/>
        </w:rPr>
      </w:pPr>
    </w:p>
    <w:p w14:paraId="65A3F13B" w14:textId="77777777" w:rsidR="00F36219" w:rsidRPr="006350C6"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b/>
        </w:rPr>
      </w:pPr>
      <w:del w:id="30" w:author="Rajiv Bansal" w:date="2021-06-19T21:44:00Z">
        <w:r w:rsidRPr="006350C6" w:rsidDel="006D7E49">
          <w:rPr>
            <w:b/>
          </w:rPr>
          <w:delText>member</w:delText>
        </w:r>
      </w:del>
      <w:ins w:id="31" w:author="Rajiv Bansal" w:date="2021-06-19T21:44:00Z">
        <w:r>
          <w:rPr>
            <w:b/>
          </w:rPr>
          <w:t>people</w:t>
        </w:r>
      </w:ins>
      <w:r w:rsidRPr="006350C6">
        <w:rPr>
          <w:b/>
        </w:rPr>
        <w:t>-</w:t>
      </w:r>
      <w:ins w:id="32" w:author="Rajiv Bansal" w:date="2021-06-19T21:44:00Z">
        <w:r w:rsidRPr="006350C6" w:rsidDel="00D3376B">
          <w:rPr>
            <w:b/>
          </w:rPr>
          <w:t xml:space="preserve"> </w:t>
        </w:r>
      </w:ins>
      <w:del w:id="33" w:author="Rajiv Bansal" w:date="2021-06-19T21:44:00Z">
        <w:r w:rsidRPr="006350C6" w:rsidDel="00D3376B">
          <w:rPr>
            <w:b/>
          </w:rPr>
          <w:delText>mgmt-</w:delText>
        </w:r>
      </w:del>
      <w:r w:rsidRPr="006350C6">
        <w:rPr>
          <w:b/>
        </w:rPr>
        <w:t>service:</w:t>
      </w:r>
    </w:p>
    <w:p w14:paraId="5D6A544D" w14:textId="77777777" w:rsidR="00F36219"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ins w:id="34" w:author="Rajiv Bansal" w:date="2021-06-19T20:29:00Z"/>
          <w:b/>
        </w:rPr>
      </w:pPr>
      <w:del w:id="35" w:author="Rajiv Bansal" w:date="2021-06-19T21:44:00Z">
        <w:r w:rsidRPr="006350C6" w:rsidDel="0046189E">
          <w:rPr>
            <w:b/>
          </w:rPr>
          <w:delText>donation</w:delText>
        </w:r>
      </w:del>
      <w:ins w:id="36" w:author="Rajiv Bansal" w:date="2021-06-19T21:44:00Z">
        <w:r>
          <w:rPr>
            <w:b/>
          </w:rPr>
          <w:t>account</w:t>
        </w:r>
      </w:ins>
      <w:r w:rsidRPr="006350C6">
        <w:rPr>
          <w:b/>
        </w:rPr>
        <w:t>-</w:t>
      </w:r>
      <w:del w:id="37" w:author="Rajiv Bansal" w:date="2021-06-19T21:44:00Z">
        <w:r w:rsidRPr="006350C6" w:rsidDel="00D3376B">
          <w:rPr>
            <w:b/>
          </w:rPr>
          <w:delText>mgmt-</w:delText>
        </w:r>
      </w:del>
      <w:r w:rsidRPr="006350C6">
        <w:rPr>
          <w:b/>
        </w:rPr>
        <w:t>service:</w:t>
      </w:r>
    </w:p>
    <w:p w14:paraId="5330EF14" w14:textId="77777777" w:rsidR="00F36219" w:rsidRPr="006350C6"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b/>
        </w:rPr>
      </w:pPr>
      <w:ins w:id="38" w:author="Rajiv Bansal" w:date="2021-06-19T21:44:00Z">
        <w:r>
          <w:rPr>
            <w:b/>
          </w:rPr>
          <w:t>data-upload</w:t>
        </w:r>
      </w:ins>
      <w:ins w:id="39" w:author="Rajiv Bansal" w:date="2021-06-19T20:29:00Z">
        <w:r>
          <w:rPr>
            <w:b/>
          </w:rPr>
          <w:t>-service</w:t>
        </w:r>
      </w:ins>
    </w:p>
    <w:p w14:paraId="1750BBB1" w14:textId="77777777" w:rsidR="00F36219" w:rsidRPr="006350C6" w:rsidDel="00BB4BB4" w:rsidRDefault="00F36219" w:rsidP="006F7D49">
      <w:pPr>
        <w:numPr>
          <w:ilvl w:val="0"/>
          <w:numId w:val="32"/>
        </w:numPr>
        <w:pBdr>
          <w:top w:val="single" w:sz="4" w:space="1" w:color="auto"/>
          <w:left w:val="single" w:sz="4" w:space="4" w:color="auto"/>
          <w:bottom w:val="single" w:sz="4" w:space="1" w:color="auto"/>
          <w:right w:val="single" w:sz="4" w:space="4" w:color="auto"/>
        </w:pBdr>
        <w:contextualSpacing/>
        <w:jc w:val="both"/>
        <w:rPr>
          <w:moveFrom w:id="40" w:author="Rajiv Bansal" w:date="2019-11-24T12:56:00Z"/>
          <w:b/>
        </w:rPr>
      </w:pPr>
      <w:moveFromRangeStart w:id="41" w:author="Rajiv Bansal" w:date="2019-11-24T12:56:00Z" w:name="move25492617"/>
      <w:moveFrom w:id="42" w:author="Rajiv Bansal" w:date="2019-11-24T12:56:00Z">
        <w:r w:rsidRPr="006350C6" w:rsidDel="00BB4BB4">
          <w:rPr>
            <w:b/>
          </w:rPr>
          <w:t xml:space="preserve">user-mgmt-service: </w:t>
        </w:r>
      </w:moveFrom>
    </w:p>
    <w:moveFromRangeEnd w:id="41"/>
    <w:p w14:paraId="3B96A655" w14:textId="77777777" w:rsidR="00F36219"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ins w:id="43" w:author="Rajiv Bansal" w:date="2021-06-19T21:45:00Z"/>
          <w:b/>
        </w:rPr>
      </w:pPr>
      <w:ins w:id="44" w:author="Rajiv Bansal" w:date="2021-06-19T21:45:00Z">
        <w:r>
          <w:rPr>
            <w:b/>
          </w:rPr>
          <w:t>cache-service</w:t>
        </w:r>
      </w:ins>
    </w:p>
    <w:p w14:paraId="1D77DA4E" w14:textId="77777777" w:rsidR="00F36219"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ins w:id="45" w:author="Rajiv Bansal" w:date="2021-06-19T21:45:00Z"/>
          <w:b/>
        </w:rPr>
      </w:pPr>
      <w:ins w:id="46" w:author="Rajiv Bansal" w:date="2021-06-19T21:45:00Z">
        <w:r>
          <w:rPr>
            <w:b/>
          </w:rPr>
          <w:t>message-sender-service</w:t>
        </w:r>
      </w:ins>
    </w:p>
    <w:p w14:paraId="19FEAA7F" w14:textId="415EAB88" w:rsidR="00F36219" w:rsidRDefault="00382DA8" w:rsidP="006F7D49">
      <w:pPr>
        <w:numPr>
          <w:ilvl w:val="0"/>
          <w:numId w:val="32"/>
        </w:numPr>
        <w:pBdr>
          <w:top w:val="single" w:sz="4" w:space="1" w:color="auto"/>
          <w:left w:val="single" w:sz="4" w:space="4" w:color="auto"/>
          <w:bottom w:val="single" w:sz="4" w:space="1" w:color="auto"/>
          <w:right w:val="single" w:sz="4" w:space="4" w:color="auto"/>
        </w:pBdr>
        <w:jc w:val="both"/>
        <w:rPr>
          <w:ins w:id="47" w:author="Rajiv Bansal" w:date="2021-06-19T21:45:00Z"/>
          <w:b/>
        </w:rPr>
      </w:pPr>
      <w:r>
        <w:rPr>
          <w:b/>
        </w:rPr>
        <w:t>Kafka</w:t>
      </w:r>
      <w:ins w:id="48" w:author="Rajiv Bansal" w:date="2021-06-19T21:45:00Z">
        <w:r w:rsidR="00F36219">
          <w:rPr>
            <w:b/>
          </w:rPr>
          <w:t>-producer-service</w:t>
        </w:r>
      </w:ins>
    </w:p>
    <w:p w14:paraId="6D6CE702" w14:textId="777701E4" w:rsidR="00F36219" w:rsidRPr="00413C14" w:rsidRDefault="00382DA8" w:rsidP="006F7D49">
      <w:pPr>
        <w:numPr>
          <w:ilvl w:val="0"/>
          <w:numId w:val="32"/>
        </w:numPr>
        <w:pBdr>
          <w:top w:val="single" w:sz="4" w:space="1" w:color="auto"/>
          <w:left w:val="single" w:sz="4" w:space="4" w:color="auto"/>
          <w:bottom w:val="single" w:sz="4" w:space="1" w:color="auto"/>
          <w:right w:val="single" w:sz="4" w:space="4" w:color="auto"/>
        </w:pBdr>
        <w:jc w:val="both"/>
        <w:rPr>
          <w:ins w:id="49" w:author="Rajiv Bansal" w:date="2021-06-19T21:50:00Z"/>
          <w:b/>
        </w:rPr>
      </w:pPr>
      <w:r>
        <w:rPr>
          <w:b/>
        </w:rPr>
        <w:t>Kafka</w:t>
      </w:r>
      <w:ins w:id="50" w:author="Rajiv Bansal" w:date="2021-06-19T21:46:00Z">
        <w:r w:rsidR="00F36219">
          <w:rPr>
            <w:b/>
          </w:rPr>
          <w:t>-consumer-service</w:t>
        </w:r>
      </w:ins>
    </w:p>
    <w:p w14:paraId="05E720A1" w14:textId="77777777" w:rsidR="00F36219" w:rsidRDefault="00F36219" w:rsidP="006F7D49">
      <w:pPr>
        <w:numPr>
          <w:ilvl w:val="0"/>
          <w:numId w:val="32"/>
        </w:numPr>
        <w:pBdr>
          <w:top w:val="single" w:sz="4" w:space="1" w:color="auto"/>
          <w:left w:val="single" w:sz="4" w:space="4" w:color="auto"/>
          <w:bottom w:val="single" w:sz="4" w:space="1" w:color="auto"/>
          <w:right w:val="single" w:sz="4" w:space="4" w:color="auto"/>
        </w:pBdr>
        <w:jc w:val="both"/>
        <w:rPr>
          <w:ins w:id="51" w:author="Rajiv Bansal" w:date="2021-06-19T21:46:00Z"/>
          <w:b/>
        </w:rPr>
      </w:pPr>
      <w:ins w:id="52" w:author="Rajiv Bansal" w:date="2021-06-19T21:50:00Z">
        <w:r>
          <w:rPr>
            <w:b/>
          </w:rPr>
          <w:t>k8s</w:t>
        </w:r>
      </w:ins>
      <w:ins w:id="53" w:author="Rajiv Bansal" w:date="2021-06-19T21:51:00Z">
        <w:r>
          <w:rPr>
            <w:b/>
          </w:rPr>
          <w:t xml:space="preserve">: </w:t>
        </w:r>
        <w:r w:rsidRPr="00413C14">
          <w:rPr>
            <w:bCs/>
          </w:rPr>
          <w:t>It contains the common files used in Kubernetes.</w:t>
        </w:r>
      </w:ins>
    </w:p>
    <w:p w14:paraId="0EDB7F5B" w14:textId="77777777" w:rsidR="00F36219" w:rsidRDefault="00F36219" w:rsidP="00F36219">
      <w:pPr>
        <w:ind w:left="360"/>
        <w:jc w:val="both"/>
        <w:rPr>
          <w:ins w:id="54" w:author="Rajiv Bansal" w:date="2021-06-19T21:47:00Z"/>
          <w:b/>
        </w:rPr>
      </w:pPr>
      <w:ins w:id="55" w:author="Rajiv Bansal" w:date="2021-06-19T21:47:00Z">
        <w:r>
          <w:rPr>
            <w:b/>
          </w:rPr>
          <w:t>Following implementation in details:</w:t>
        </w:r>
      </w:ins>
    </w:p>
    <w:p w14:paraId="15B188BF" w14:textId="77777777" w:rsidR="00F36219" w:rsidRPr="00413C14" w:rsidRDefault="00F36219" w:rsidP="00F36219">
      <w:pPr>
        <w:numPr>
          <w:ilvl w:val="0"/>
          <w:numId w:val="132"/>
        </w:numPr>
        <w:jc w:val="both"/>
        <w:rPr>
          <w:ins w:id="56" w:author="Rajiv Bansal" w:date="2021-06-19T21:48:00Z"/>
          <w:bCs/>
        </w:rPr>
      </w:pPr>
      <w:ins w:id="57" w:author="Rajiv Bansal" w:date="2021-06-19T21:47:00Z">
        <w:r w:rsidRPr="00413C14">
          <w:rPr>
            <w:bCs/>
          </w:rPr>
          <w:t>Cache using Hazelcast</w:t>
        </w:r>
      </w:ins>
      <w:ins w:id="58" w:author="Rajiv Bansal" w:date="2021-06-19T21:48:00Z">
        <w:r w:rsidRPr="00413C14">
          <w:rPr>
            <w:bCs/>
          </w:rPr>
          <w:t xml:space="preserve"> </w:t>
        </w:r>
      </w:ins>
      <w:ins w:id="59" w:author="Rajiv Bansal" w:date="2021-06-19T21:47:00Z">
        <w:r w:rsidRPr="00413C14">
          <w:rPr>
            <w:bCs/>
          </w:rPr>
          <w:t>(Emb</w:t>
        </w:r>
      </w:ins>
      <w:ins w:id="60" w:author="Rajiv Bansal" w:date="2021-06-19T21:48:00Z">
        <w:r w:rsidRPr="00413C14">
          <w:rPr>
            <w:bCs/>
          </w:rPr>
          <w:t>edded Distributed Cache)</w:t>
        </w:r>
      </w:ins>
    </w:p>
    <w:p w14:paraId="56D7D430" w14:textId="77777777" w:rsidR="00F36219" w:rsidRPr="00413C14" w:rsidRDefault="00F36219" w:rsidP="00F36219">
      <w:pPr>
        <w:numPr>
          <w:ilvl w:val="0"/>
          <w:numId w:val="132"/>
        </w:numPr>
        <w:jc w:val="both"/>
        <w:rPr>
          <w:ins w:id="61" w:author="Rajiv Bansal" w:date="2021-06-19T21:48:00Z"/>
          <w:bCs/>
        </w:rPr>
      </w:pPr>
      <w:ins w:id="62" w:author="Rajiv Bansal" w:date="2021-06-19T21:48:00Z">
        <w:r w:rsidRPr="00413C14">
          <w:rPr>
            <w:bCs/>
          </w:rPr>
          <w:t>Sleuth and Zipkin</w:t>
        </w:r>
      </w:ins>
    </w:p>
    <w:p w14:paraId="30F4163F" w14:textId="77777777" w:rsidR="00F36219" w:rsidRPr="00413C14" w:rsidRDefault="00F36219" w:rsidP="00F36219">
      <w:pPr>
        <w:numPr>
          <w:ilvl w:val="0"/>
          <w:numId w:val="132"/>
        </w:numPr>
        <w:jc w:val="both"/>
        <w:rPr>
          <w:ins w:id="63" w:author="Rajiv Bansal" w:date="2021-06-19T21:48:00Z"/>
          <w:bCs/>
        </w:rPr>
      </w:pPr>
      <w:ins w:id="64" w:author="Rajiv Bansal" w:date="2021-06-19T21:48:00Z">
        <w:r w:rsidRPr="00413C14">
          <w:rPr>
            <w:bCs/>
          </w:rPr>
          <w:t>Istio</w:t>
        </w:r>
      </w:ins>
      <w:ins w:id="65" w:author="Rajiv Bansal" w:date="2021-06-19T21:50:00Z">
        <w:r w:rsidRPr="00413C14">
          <w:rPr>
            <w:bCs/>
          </w:rPr>
          <w:t xml:space="preserve"> </w:t>
        </w:r>
      </w:ins>
      <w:ins w:id="66" w:author="Rajiv Bansal" w:date="2021-06-19T21:48:00Z">
        <w:r w:rsidRPr="00413C14">
          <w:rPr>
            <w:bCs/>
          </w:rPr>
          <w:t>(</w:t>
        </w:r>
      </w:ins>
      <w:r w:rsidRPr="00413C14">
        <w:rPr>
          <w:bCs/>
        </w:rPr>
        <w:t xml:space="preserve">Service Mesh: </w:t>
      </w:r>
      <w:ins w:id="67" w:author="Rajiv Bansal" w:date="2021-06-19T21:48:00Z">
        <w:r w:rsidRPr="00413C14">
          <w:rPr>
            <w:bCs/>
          </w:rPr>
          <w:t>Sidecar Container</w:t>
        </w:r>
      </w:ins>
      <w:ins w:id="68" w:author="Rajiv Bansal" w:date="2021-06-19T21:49:00Z">
        <w:r w:rsidRPr="00413C14">
          <w:rPr>
            <w:bCs/>
          </w:rPr>
          <w:t xml:space="preserve">: Grafana, Kaili and Distributed tracing </w:t>
        </w:r>
      </w:ins>
      <w:ins w:id="69" w:author="Rajiv Bansal" w:date="2021-06-19T21:50:00Z">
        <w:r w:rsidRPr="00413C14">
          <w:rPr>
            <w:bCs/>
          </w:rPr>
          <w:t>using Jager</w:t>
        </w:r>
      </w:ins>
      <w:ins w:id="70" w:author="Rajiv Bansal" w:date="2021-06-19T21:48:00Z">
        <w:r w:rsidRPr="00413C14">
          <w:rPr>
            <w:bCs/>
          </w:rPr>
          <w:t>)</w:t>
        </w:r>
      </w:ins>
    </w:p>
    <w:p w14:paraId="1F063C71" w14:textId="77777777" w:rsidR="00F36219" w:rsidRPr="00413C14" w:rsidRDefault="00F36219" w:rsidP="00F36219">
      <w:pPr>
        <w:numPr>
          <w:ilvl w:val="0"/>
          <w:numId w:val="132"/>
        </w:numPr>
        <w:jc w:val="both"/>
        <w:rPr>
          <w:ins w:id="71" w:author="Rajiv Bansal" w:date="2021-06-19T21:49:00Z"/>
          <w:bCs/>
        </w:rPr>
      </w:pPr>
      <w:ins w:id="72" w:author="Rajiv Bansal" w:date="2021-06-19T21:48:00Z">
        <w:r w:rsidRPr="00413C14">
          <w:rPr>
            <w:bCs/>
          </w:rPr>
          <w:t>E</w:t>
        </w:r>
      </w:ins>
      <w:ins w:id="73" w:author="Rajiv Bansal" w:date="2021-06-19T21:49:00Z">
        <w:r w:rsidRPr="00413C14">
          <w:rPr>
            <w:bCs/>
          </w:rPr>
          <w:t>LK(Stack)</w:t>
        </w:r>
      </w:ins>
    </w:p>
    <w:p w14:paraId="4D496E73" w14:textId="77777777" w:rsidR="00F36219" w:rsidRPr="00413C14" w:rsidRDefault="00F36219">
      <w:pPr>
        <w:numPr>
          <w:ilvl w:val="0"/>
          <w:numId w:val="132"/>
        </w:numPr>
        <w:jc w:val="both"/>
        <w:rPr>
          <w:ins w:id="74" w:author="Rajiv Bansal" w:date="2021-06-19T21:45:00Z"/>
          <w:bCs/>
          <w:rPrChange w:id="75" w:author="Rajiv Bansal" w:date="2021-06-19T21:47:00Z">
            <w:rPr>
              <w:ins w:id="76" w:author="Rajiv Bansal" w:date="2021-06-19T21:45:00Z"/>
            </w:rPr>
          </w:rPrChange>
        </w:rPr>
        <w:pPrChange w:id="77" w:author="Rajiv Bansal" w:date="2021-06-19T21:47:00Z">
          <w:pPr>
            <w:numPr>
              <w:numId w:val="18"/>
            </w:numPr>
            <w:ind w:left="696" w:hanging="360"/>
            <w:jc w:val="both"/>
          </w:pPr>
        </w:pPrChange>
      </w:pPr>
      <w:ins w:id="78" w:author="Rajiv Bansal" w:date="2021-06-19T21:49:00Z">
        <w:r w:rsidRPr="00413C14">
          <w:rPr>
            <w:bCs/>
          </w:rPr>
          <w:t>Helm</w:t>
        </w:r>
      </w:ins>
    </w:p>
    <w:p w14:paraId="151F22D9" w14:textId="77777777" w:rsidR="00F36219" w:rsidRDefault="00F36219">
      <w:pPr>
        <w:ind w:left="720"/>
        <w:jc w:val="both"/>
        <w:rPr>
          <w:ins w:id="79" w:author="Rajiv Bansal" w:date="2021-06-15T13:40:00Z"/>
          <w:b/>
        </w:rPr>
        <w:pPrChange w:id="80" w:author="Rajiv Bansal" w:date="2021-06-19T21:45:00Z">
          <w:pPr>
            <w:numPr>
              <w:numId w:val="18"/>
            </w:numPr>
            <w:ind w:left="696" w:hanging="360"/>
            <w:jc w:val="both"/>
          </w:pPr>
        </w:pPrChange>
      </w:pPr>
    </w:p>
    <w:p w14:paraId="668895FA" w14:textId="77777777" w:rsidR="00F36219" w:rsidRDefault="00F36219" w:rsidP="00F36219">
      <w:pPr>
        <w:numPr>
          <w:ilvl w:val="0"/>
          <w:numId w:val="133"/>
        </w:numPr>
        <w:jc w:val="both"/>
        <w:rPr>
          <w:ins w:id="81" w:author="Rajiv Bansal" w:date="2021-06-19T22:03:00Z"/>
          <w:b/>
        </w:rPr>
      </w:pPr>
      <w:ins w:id="82" w:author="Rajiv Bansal" w:date="2021-06-19T22:01:00Z">
        <w:r>
          <w:rPr>
            <w:b/>
          </w:rPr>
          <w:t>Microservices in Dev Environment</w:t>
        </w:r>
      </w:ins>
    </w:p>
    <w:p w14:paraId="20EE8C09" w14:textId="77777777" w:rsidR="00F36219" w:rsidRDefault="00F36219" w:rsidP="00F36219">
      <w:pPr>
        <w:jc w:val="both"/>
        <w:rPr>
          <w:ins w:id="83" w:author="Rajiv Bansal" w:date="2021-06-19T22:03:00Z"/>
          <w:b/>
        </w:rPr>
      </w:pPr>
      <w:ins w:id="84" w:author="Rajiv Bansal" w:date="2021-06-20T20:37:00Z">
        <w:r>
          <w:rPr>
            <w:noProof/>
          </w:rPr>
          <w:drawing>
            <wp:inline distT="0" distB="0" distL="0" distR="0" wp14:anchorId="56EEA4EA" wp14:editId="1C39994D">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045700" cy="5647055"/>
                      </a:xfrm>
                      <a:prstGeom prst="rect">
                        <a:avLst/>
                      </a:prstGeom>
                    </pic:spPr>
                  </pic:pic>
                </a:graphicData>
              </a:graphic>
            </wp:inline>
          </w:drawing>
        </w:r>
      </w:ins>
    </w:p>
    <w:p w14:paraId="7A7F048A" w14:textId="77777777" w:rsidR="00F36219" w:rsidRPr="009906B7" w:rsidRDefault="00F36219">
      <w:pPr>
        <w:jc w:val="both"/>
        <w:rPr>
          <w:ins w:id="85" w:author="Rajiv Bansal" w:date="2021-06-19T22:02:00Z"/>
          <w:b/>
          <w:rPrChange w:id="86" w:author="Rajiv Bansal" w:date="2021-06-19T22:03:00Z">
            <w:rPr>
              <w:ins w:id="87" w:author="Rajiv Bansal" w:date="2021-06-19T22:02:00Z"/>
            </w:rPr>
          </w:rPrChange>
        </w:rPr>
        <w:pPrChange w:id="88" w:author="Rajiv Bansal" w:date="2021-06-19T22:03:00Z">
          <w:pPr>
            <w:numPr>
              <w:numId w:val="124"/>
            </w:numPr>
            <w:ind w:left="5265" w:hanging="360"/>
            <w:jc w:val="both"/>
          </w:pPr>
        </w:pPrChange>
      </w:pPr>
    </w:p>
    <w:p w14:paraId="75DE2913" w14:textId="77777777" w:rsidR="00F36219" w:rsidRDefault="00F36219" w:rsidP="00F36219">
      <w:pPr>
        <w:rPr>
          <w:ins w:id="89" w:author="Rajiv Bansal" w:date="2021-06-19T22:03:00Z"/>
          <w:b/>
        </w:rPr>
      </w:pPr>
      <w:ins w:id="90" w:author="Rajiv Bansal" w:date="2021-06-19T22:03:00Z">
        <w:r>
          <w:rPr>
            <w:b/>
          </w:rPr>
          <w:br w:type="page"/>
        </w:r>
      </w:ins>
    </w:p>
    <w:p w14:paraId="66DAC359" w14:textId="77777777" w:rsidR="00F36219" w:rsidRDefault="00F36219">
      <w:pPr>
        <w:ind w:left="720"/>
        <w:jc w:val="both"/>
        <w:rPr>
          <w:ins w:id="91" w:author="Rajiv Bansal" w:date="2021-06-19T22:01:00Z"/>
          <w:b/>
        </w:rPr>
        <w:pPrChange w:id="92" w:author="Rajiv Bansal" w:date="2021-06-19T22:02:00Z">
          <w:pPr>
            <w:numPr>
              <w:numId w:val="122"/>
            </w:numPr>
            <w:ind w:left="1440" w:hanging="360"/>
            <w:jc w:val="both"/>
          </w:pPr>
        </w:pPrChange>
      </w:pPr>
    </w:p>
    <w:p w14:paraId="71851A80" w14:textId="77777777" w:rsidR="00F36219" w:rsidRDefault="00F36219" w:rsidP="00F36219">
      <w:pPr>
        <w:jc w:val="both"/>
        <w:rPr>
          <w:ins w:id="93" w:author="Rajiv Bansal" w:date="2021-06-19T22:01:00Z"/>
          <w:b/>
        </w:rPr>
      </w:pPr>
    </w:p>
    <w:p w14:paraId="1A56934B" w14:textId="77777777" w:rsidR="00F36219" w:rsidRDefault="00F36219" w:rsidP="00F36219">
      <w:pPr>
        <w:numPr>
          <w:ilvl w:val="0"/>
          <w:numId w:val="133"/>
        </w:numPr>
        <w:jc w:val="both"/>
        <w:rPr>
          <w:ins w:id="94" w:author="Rajiv Bansal" w:date="2021-06-20T20:38:00Z"/>
          <w:b/>
        </w:rPr>
      </w:pPr>
      <w:ins w:id="95" w:author="Rajiv Bansal" w:date="2021-06-20T20:38:00Z">
        <w:r>
          <w:rPr>
            <w:noProof/>
          </w:rPr>
          <w:drawing>
            <wp:anchor distT="0" distB="0" distL="114300" distR="114300" simplePos="0" relativeHeight="251689984" behindDoc="0" locked="0" layoutInCell="1" allowOverlap="1" wp14:anchorId="68BACEDA" wp14:editId="619E5DA8">
              <wp:simplePos x="0" y="0"/>
              <wp:positionH relativeFrom="margin">
                <wp:posOffset>38100</wp:posOffset>
              </wp:positionH>
              <wp:positionV relativeFrom="paragraph">
                <wp:posOffset>187960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ins w:id="96" w:author="Rajiv Bansal" w:date="2021-06-19T22:01:00Z">
        <w:r w:rsidRPr="00075D1E">
          <w:rPr>
            <w:b/>
          </w:rPr>
          <w:t>Microservices in Production Environment</w:t>
        </w:r>
      </w:ins>
      <w:r>
        <w:rPr>
          <w:b/>
        </w:rPr>
        <w:t xml:space="preserve"> (Kubernetes)</w:t>
      </w:r>
    </w:p>
    <w:p w14:paraId="065D6237" w14:textId="77777777" w:rsidR="00F36219" w:rsidRPr="00075D1E" w:rsidRDefault="00F36219">
      <w:pPr>
        <w:ind w:left="720"/>
        <w:jc w:val="both"/>
        <w:rPr>
          <w:ins w:id="97" w:author="Rajiv Bansal" w:date="2021-06-19T22:01:00Z"/>
          <w:b/>
        </w:rPr>
        <w:pPrChange w:id="98" w:author="Rajiv Bansal" w:date="2021-06-20T20:38:00Z">
          <w:pPr>
            <w:numPr>
              <w:numId w:val="122"/>
            </w:numPr>
            <w:ind w:left="1440" w:hanging="360"/>
            <w:jc w:val="both"/>
          </w:pPr>
        </w:pPrChange>
      </w:pPr>
    </w:p>
    <w:p w14:paraId="478D93C6" w14:textId="77777777" w:rsidR="00F36219" w:rsidRDefault="00F36219" w:rsidP="00F36219">
      <w:pPr>
        <w:jc w:val="both"/>
        <w:rPr>
          <w:ins w:id="99" w:author="Rajiv Bansal" w:date="2021-06-19T19:46:00Z"/>
          <w:b/>
        </w:rPr>
      </w:pPr>
    </w:p>
    <w:p w14:paraId="1D6AEAD3" w14:textId="77777777" w:rsidR="00F36219" w:rsidRDefault="00F36219">
      <w:pPr>
        <w:numPr>
          <w:ilvl w:val="0"/>
          <w:numId w:val="133"/>
        </w:numPr>
        <w:jc w:val="both"/>
        <w:rPr>
          <w:ins w:id="100" w:author="Rajiv Bansal" w:date="2021-06-15T13:40:00Z"/>
          <w:b/>
        </w:rPr>
        <w:pPrChange w:id="101" w:author="Rajiv Bansal" w:date="2021-06-19T22:02:00Z">
          <w:pPr>
            <w:jc w:val="both"/>
          </w:pPr>
        </w:pPrChange>
      </w:pPr>
      <w:ins w:id="102" w:author="Rajiv Bansal" w:date="2021-06-19T19:48:00Z">
        <w:r>
          <w:rPr>
            <w:b/>
          </w:rPr>
          <w:t>Multi Module Project</w:t>
        </w:r>
      </w:ins>
    </w:p>
    <w:p w14:paraId="29BF569A" w14:textId="77777777" w:rsidR="00F36219" w:rsidRPr="006350C6" w:rsidRDefault="00F36219">
      <w:pPr>
        <w:ind w:left="720"/>
        <w:jc w:val="both"/>
        <w:rPr>
          <w:b/>
        </w:rPr>
        <w:pPrChange w:id="103" w:author="Rajiv Bansal" w:date="2021-06-15T13:40:00Z">
          <w:pPr>
            <w:numPr>
              <w:numId w:val="18"/>
            </w:numPr>
            <w:ind w:left="696" w:hanging="360"/>
            <w:jc w:val="both"/>
          </w:pPr>
        </w:pPrChange>
      </w:pPr>
      <w:ins w:id="104" w:author="Rajiv Bansal" w:date="2021-06-15T13:40:00Z">
        <w:r>
          <w:rPr>
            <w:rFonts w:ascii="Open Sans" w:hAnsi="Open Sans" w:cs="Open Sans"/>
            <w:color w:val="0A0A0A"/>
            <w:sz w:val="21"/>
            <w:szCs w:val="21"/>
            <w:shd w:val="clear" w:color="auto" w:fill="FFFFFF"/>
          </w:rPr>
          <w:t>We are go</w:t>
        </w:r>
      </w:ins>
      <w:ins w:id="105" w:author="Rajiv Bansal" w:date="2021-06-19T19:39:00Z">
        <w:r>
          <w:rPr>
            <w:rFonts w:ascii="Open Sans" w:hAnsi="Open Sans" w:cs="Open Sans"/>
            <w:color w:val="0A0A0A"/>
            <w:sz w:val="21"/>
            <w:szCs w:val="21"/>
            <w:shd w:val="clear" w:color="auto" w:fill="FFFFFF"/>
          </w:rPr>
          <w:t xml:space="preserve">ing to </w:t>
        </w:r>
      </w:ins>
      <w:ins w:id="106" w:author="Rajiv Bansal" w:date="2021-06-15T13:40:00Z">
        <w:r>
          <w:rPr>
            <w:rFonts w:ascii="Open Sans" w:hAnsi="Open Sans" w:cs="Open Sans"/>
            <w:color w:val="0A0A0A"/>
            <w:sz w:val="21"/>
            <w:szCs w:val="21"/>
            <w:shd w:val="clear" w:color="auto" w:fill="FFFFFF"/>
          </w:rPr>
          <w:t xml:space="preserve">create a Spring </w:t>
        </w:r>
      </w:ins>
      <w:ins w:id="107" w:author="Rajiv Bansal" w:date="2021-06-19T19:39:00Z">
        <w:r>
          <w:rPr>
            <w:rFonts w:ascii="Open Sans" w:hAnsi="Open Sans" w:cs="Open Sans"/>
            <w:color w:val="0A0A0A"/>
            <w:sz w:val="21"/>
            <w:szCs w:val="21"/>
            <w:shd w:val="clear" w:color="auto" w:fill="FFFFFF"/>
          </w:rPr>
          <w:t>Microservices</w:t>
        </w:r>
      </w:ins>
      <w:ins w:id="108"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2C6A2365" w14:textId="77777777" w:rsidR="00F36219" w:rsidRDefault="00F36219" w:rsidP="00F36219">
      <w:pPr>
        <w:rPr>
          <w:b/>
        </w:rPr>
      </w:pPr>
      <w:ins w:id="109" w:author="Rajiv Bansal" w:date="2021-06-15T13:40:00Z">
        <w:r>
          <w:rPr>
            <w:noProof/>
          </w:rPr>
          <w:drawing>
            <wp:inline distT="0" distB="0" distL="0" distR="0" wp14:anchorId="137BD56B" wp14:editId="10B7261E">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7EDC9E2C" w14:textId="77777777" w:rsidR="00F36219" w:rsidRPr="00952061" w:rsidRDefault="00F36219" w:rsidP="00F36219">
      <w:pPr>
        <w:jc w:val="both"/>
        <w:rPr>
          <w:ins w:id="110" w:author="Rajiv Bansal" w:date="2021-06-19T19:50:00Z"/>
          <w:b/>
          <w:color w:val="2F5496" w:themeColor="accent1" w:themeShade="BF"/>
          <w:rPrChange w:id="111" w:author="Rajiv Bansal" w:date="2021-06-19T19:52:00Z">
            <w:rPr>
              <w:ins w:id="112" w:author="Rajiv Bansal" w:date="2021-06-19T19:50:00Z"/>
              <w:b/>
            </w:rPr>
          </w:rPrChange>
        </w:rPr>
      </w:pPr>
      <w:ins w:id="113" w:author="Rajiv Bansal" w:date="2021-06-19T19:50:00Z">
        <w:r w:rsidRPr="00952061">
          <w:rPr>
            <w:b/>
            <w:color w:val="2F5496" w:themeColor="accent1" w:themeShade="BF"/>
            <w:rPrChange w:id="114" w:author="Rajiv Bansal" w:date="2021-06-19T19:52:00Z">
              <w:rPr>
                <w:b/>
              </w:rPr>
            </w:rPrChange>
          </w:rPr>
          <w:t>Parent pom.xml</w:t>
        </w:r>
      </w:ins>
    </w:p>
    <w:p w14:paraId="70ACFEEF" w14:textId="22D09E4B" w:rsidR="00F36219" w:rsidRDefault="00F36219" w:rsidP="00F36219">
      <w:pPr>
        <w:jc w:val="both"/>
        <w:rPr>
          <w:rFonts w:cstheme="minorHAnsi"/>
          <w:bCs/>
        </w:rPr>
      </w:pPr>
      <w:ins w:id="115" w:author="Rajiv Bansal" w:date="2021-06-19T19:50:00Z">
        <w:r w:rsidRPr="00063890">
          <w:rPr>
            <w:rFonts w:cstheme="minorHAnsi"/>
            <w:bCs/>
            <w:rPrChange w:id="116" w:author="Rajiv Bansal" w:date="2021-06-19T19:52:00Z">
              <w:rPr>
                <w:b/>
              </w:rPr>
            </w:rPrChange>
          </w:rPr>
          <w:t>P</w:t>
        </w:r>
      </w:ins>
      <w:ins w:id="117" w:author="Rajiv Bansal" w:date="2021-06-19T19:51:00Z">
        <w:r w:rsidRPr="00063890">
          <w:rPr>
            <w:rFonts w:cstheme="minorHAnsi"/>
            <w:bCs/>
            <w:rPrChange w:id="118" w:author="Rajiv Bansal" w:date="2021-06-19T19:52:00Z">
              <w:rPr>
                <w:b/>
              </w:rPr>
            </w:rPrChange>
          </w:rPr>
          <w:t>arent pom.xml will be inherited by other microservices.</w:t>
        </w:r>
      </w:ins>
    </w:p>
    <w:p w14:paraId="3D3A6563" w14:textId="77777777" w:rsidR="000541C1" w:rsidRPr="00A51008" w:rsidRDefault="000541C1" w:rsidP="000541C1">
      <w:pPr>
        <w:pStyle w:val="ListParagraph"/>
        <w:numPr>
          <w:ilvl w:val="1"/>
          <w:numId w:val="116"/>
        </w:numPr>
        <w:rPr>
          <w:ins w:id="119" w:author="rkbansal" w:date="2020-05-17T01:28:00Z"/>
          <w:bCs/>
        </w:rPr>
      </w:pPr>
      <w:ins w:id="120"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450642E" w14:textId="77777777" w:rsidR="000541C1" w:rsidRPr="00864941" w:rsidRDefault="000541C1" w:rsidP="000541C1">
      <w:pPr>
        <w:pStyle w:val="ListParagraph"/>
        <w:numPr>
          <w:ilvl w:val="1"/>
          <w:numId w:val="116"/>
        </w:numPr>
        <w:rPr>
          <w:ins w:id="121" w:author="rkbansal" w:date="2020-05-17T01:28:00Z"/>
          <w:bCs/>
        </w:rPr>
      </w:pPr>
      <w:ins w:id="122"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1B1FEAB1" w14:textId="15F7B088" w:rsidR="000541C1" w:rsidRDefault="000541C1" w:rsidP="000541C1">
      <w:pPr>
        <w:pStyle w:val="ListParagraph"/>
        <w:numPr>
          <w:ilvl w:val="1"/>
          <w:numId w:val="116"/>
        </w:numPr>
        <w:rPr>
          <w:bCs/>
        </w:rPr>
      </w:pPr>
      <w:ins w:id="123" w:author="rkbansal" w:date="2020-05-17T01:28:00Z">
        <w:r>
          <w:rPr>
            <w:bCs/>
            <w:color w:val="FF0000"/>
          </w:rPr>
          <w:t>Spring Cloud version</w:t>
        </w:r>
        <w:r w:rsidRPr="00A51008">
          <w:rPr>
            <w:bCs/>
          </w:rPr>
          <w:t>:</w:t>
        </w:r>
        <w:r>
          <w:rPr>
            <w:bCs/>
          </w:rPr>
          <w:t xml:space="preserve"> upgraded to Hoston.SR4. It is highlighted in yellow colour.</w:t>
        </w:r>
      </w:ins>
    </w:p>
    <w:p w14:paraId="4A66515A" w14:textId="3A7831D0" w:rsidR="00DA7BFE" w:rsidRDefault="00DA7BFE" w:rsidP="00DA7BFE">
      <w:pPr>
        <w:pStyle w:val="ListParagraph"/>
        <w:numPr>
          <w:ilvl w:val="1"/>
          <w:numId w:val="116"/>
        </w:numPr>
        <w:rPr>
          <w:bCs/>
        </w:rPr>
      </w:pPr>
      <w:ins w:id="124"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01BBB7A" w14:textId="0F073FE2" w:rsidR="00476BC9" w:rsidRDefault="00476BC9" w:rsidP="00DA7BFE">
      <w:pPr>
        <w:pStyle w:val="ListParagraph"/>
        <w:numPr>
          <w:ilvl w:val="1"/>
          <w:numId w:val="116"/>
        </w:numPr>
        <w:rPr>
          <w:ins w:id="125" w:author="Rajiv Bansal" w:date="2021-05-31T19:30:00Z"/>
          <w:bCs/>
        </w:rPr>
      </w:pPr>
      <w:r>
        <w:rPr>
          <w:bCs/>
          <w:color w:val="FF0000"/>
        </w:rPr>
        <w:t>Lombok</w:t>
      </w:r>
      <w:r w:rsidRPr="00476BC9">
        <w:rPr>
          <w:bCs/>
        </w:rPr>
        <w:t>:</w:t>
      </w:r>
      <w:r>
        <w:rPr>
          <w:bCs/>
        </w:rPr>
        <w:t xml:space="preserve"> For getters, setters and constructors etc.  </w:t>
      </w:r>
    </w:p>
    <w:p w14:paraId="524BCDCC" w14:textId="77777777" w:rsidR="00DA7BFE" w:rsidRDefault="00DA7BFE" w:rsidP="00DA7BFE">
      <w:pPr>
        <w:pStyle w:val="ListParagraph"/>
        <w:numPr>
          <w:ilvl w:val="1"/>
          <w:numId w:val="116"/>
        </w:numPr>
        <w:rPr>
          <w:ins w:id="126" w:author="Rajiv Bansal" w:date="2021-05-31T19:30:00Z"/>
          <w:bCs/>
        </w:rPr>
      </w:pPr>
      <w:ins w:id="127" w:author="Rajiv Bansal" w:date="2021-05-31T20:30:00Z">
        <w:r>
          <w:rPr>
            <w:bCs/>
            <w:color w:val="FF0000"/>
          </w:rPr>
          <w:t>Profiles:</w:t>
        </w:r>
      </w:ins>
      <w:ins w:id="128" w:author="Rajiv Bansal" w:date="2021-05-31T19:30:00Z">
        <w:r>
          <w:rPr>
            <w:bCs/>
          </w:rPr>
          <w:t xml:space="preserve"> There are two profiles configured in maven</w:t>
        </w:r>
      </w:ins>
    </w:p>
    <w:p w14:paraId="4122FEB9" w14:textId="77777777" w:rsidR="00DA7BFE" w:rsidRDefault="00DA7BFE" w:rsidP="00DA7BFE">
      <w:pPr>
        <w:pStyle w:val="ListParagraph"/>
        <w:numPr>
          <w:ilvl w:val="2"/>
          <w:numId w:val="116"/>
        </w:numPr>
        <w:rPr>
          <w:ins w:id="129" w:author="Rajiv Bansal" w:date="2021-05-31T19:31:00Z"/>
          <w:bCs/>
        </w:rPr>
      </w:pPr>
      <w:ins w:id="130" w:author="Rajiv Bansal" w:date="2021-05-31T19:30:00Z">
        <w:r>
          <w:rPr>
            <w:bCs/>
            <w:color w:val="FF0000"/>
          </w:rPr>
          <w:t>Dev</w:t>
        </w:r>
        <w:r w:rsidRPr="0029344A">
          <w:rPr>
            <w:bCs/>
            <w:rPrChange w:id="131" w:author="Rajiv Bansal" w:date="2021-05-31T19:30:00Z">
              <w:rPr>
                <w:bCs/>
                <w:color w:val="FF0000"/>
              </w:rPr>
            </w:rPrChange>
          </w:rPr>
          <w:t>:</w:t>
        </w:r>
        <w:r>
          <w:rPr>
            <w:bCs/>
          </w:rPr>
          <w:t xml:space="preserve"> </w:t>
        </w:r>
      </w:ins>
    </w:p>
    <w:p w14:paraId="7692E375" w14:textId="77777777" w:rsidR="00DA7BFE" w:rsidRDefault="00DA7BFE" w:rsidP="00DA7BFE">
      <w:pPr>
        <w:pStyle w:val="ListParagraph"/>
        <w:numPr>
          <w:ilvl w:val="3"/>
          <w:numId w:val="116"/>
        </w:numPr>
        <w:rPr>
          <w:ins w:id="132" w:author="Rajiv Bansal" w:date="2021-05-31T19:31:00Z"/>
          <w:bCs/>
        </w:rPr>
      </w:pPr>
      <w:ins w:id="133" w:author="Rajiv Bansal" w:date="2021-05-31T19:31:00Z">
        <w:r>
          <w:rPr>
            <w:bCs/>
          </w:rPr>
          <w:t>It will pull the application configuration properties from config server.</w:t>
        </w:r>
      </w:ins>
    </w:p>
    <w:p w14:paraId="7C2D010D" w14:textId="77777777" w:rsidR="00DA7BFE" w:rsidRDefault="00DA7BFE" w:rsidP="00DA7BFE">
      <w:pPr>
        <w:pStyle w:val="ListParagraph"/>
        <w:numPr>
          <w:ilvl w:val="3"/>
          <w:numId w:val="116"/>
        </w:numPr>
        <w:rPr>
          <w:ins w:id="134" w:author="Rajiv Bansal" w:date="2021-05-31T19:32:00Z"/>
          <w:bCs/>
        </w:rPr>
      </w:pPr>
      <w:ins w:id="135" w:author="Rajiv Bansal" w:date="2021-05-31T19:31:00Z">
        <w:r>
          <w:rPr>
            <w:bCs/>
          </w:rPr>
          <w:t>I</w:t>
        </w:r>
      </w:ins>
      <w:ins w:id="136" w:author="Rajiv Bansal" w:date="2021-05-31T19:32:00Z">
        <w:r>
          <w:rPr>
            <w:bCs/>
          </w:rPr>
          <w:t>t will use Eureka Server</w:t>
        </w:r>
      </w:ins>
    </w:p>
    <w:p w14:paraId="658E522C" w14:textId="77777777" w:rsidR="00DA7BFE" w:rsidRDefault="00DA7BFE" w:rsidP="00DA7BFE">
      <w:pPr>
        <w:pStyle w:val="ListParagraph"/>
        <w:numPr>
          <w:ilvl w:val="3"/>
          <w:numId w:val="116"/>
        </w:numPr>
        <w:rPr>
          <w:ins w:id="137" w:author="Rajiv Bansal" w:date="2021-05-31T20:28:00Z"/>
          <w:bCs/>
        </w:rPr>
      </w:pPr>
      <w:ins w:id="138" w:author="Rajiv Bansal" w:date="2021-05-31T19:32:00Z">
        <w:r>
          <w:rPr>
            <w:bCs/>
          </w:rPr>
          <w:t xml:space="preserve">It will use the mysql database locally. </w:t>
        </w:r>
      </w:ins>
    </w:p>
    <w:p w14:paraId="1FF344F8" w14:textId="77777777" w:rsidR="00DA7BFE" w:rsidRDefault="00DA7BFE">
      <w:pPr>
        <w:pStyle w:val="ListParagraph"/>
        <w:numPr>
          <w:ilvl w:val="3"/>
          <w:numId w:val="116"/>
        </w:numPr>
        <w:rPr>
          <w:ins w:id="139" w:author="Rajiv Bansal" w:date="2021-05-31T19:30:00Z"/>
          <w:bCs/>
        </w:rPr>
        <w:pPrChange w:id="140" w:author="Rajiv Bansal" w:date="2021-05-31T19:31:00Z">
          <w:pPr>
            <w:pStyle w:val="ListParagraph"/>
            <w:numPr>
              <w:ilvl w:val="2"/>
              <w:numId w:val="107"/>
            </w:numPr>
            <w:ind w:left="2160" w:hanging="180"/>
          </w:pPr>
        </w:pPrChange>
      </w:pPr>
      <w:ins w:id="141" w:author="Rajiv Bansal" w:date="2021-05-31T20:28:00Z">
        <w:r>
          <w:rPr>
            <w:bCs/>
          </w:rPr>
          <w:lastRenderedPageBreak/>
          <w:t xml:space="preserve">It will not use Kubernetes </w:t>
        </w:r>
      </w:ins>
      <w:ins w:id="142" w:author="Rajiv Bansal" w:date="2021-05-31T20:29:00Z">
        <w:r>
          <w:rPr>
            <w:bCs/>
          </w:rPr>
          <w:t>discovery strategy for Hazelcast cache</w:t>
        </w:r>
      </w:ins>
    </w:p>
    <w:p w14:paraId="52A98F8C" w14:textId="77777777" w:rsidR="00DA7BFE" w:rsidRPr="006F0869" w:rsidRDefault="00DA7BFE" w:rsidP="00DA7BFE">
      <w:pPr>
        <w:pStyle w:val="ListParagraph"/>
        <w:numPr>
          <w:ilvl w:val="2"/>
          <w:numId w:val="116"/>
        </w:numPr>
        <w:rPr>
          <w:ins w:id="143" w:author="Rajiv Bansal" w:date="2021-05-31T20:30:00Z"/>
          <w:bCs/>
          <w:rPrChange w:id="144" w:author="Rajiv Bansal" w:date="2021-05-31T20:30:00Z">
            <w:rPr>
              <w:ins w:id="145" w:author="Rajiv Bansal" w:date="2021-05-31T20:30:00Z"/>
              <w:bCs/>
              <w:color w:val="FF0000"/>
            </w:rPr>
          </w:rPrChange>
        </w:rPr>
      </w:pPr>
      <w:ins w:id="146" w:author="Rajiv Bansal" w:date="2021-05-31T19:30:00Z">
        <w:r>
          <w:rPr>
            <w:bCs/>
            <w:color w:val="FF0000"/>
          </w:rPr>
          <w:t>Prod:</w:t>
        </w:r>
      </w:ins>
    </w:p>
    <w:p w14:paraId="4DF4C334" w14:textId="77777777" w:rsidR="00DA7BFE" w:rsidRPr="000D3226" w:rsidRDefault="00DA7BFE" w:rsidP="00DA7BFE">
      <w:pPr>
        <w:pStyle w:val="ListParagraph"/>
        <w:numPr>
          <w:ilvl w:val="3"/>
          <w:numId w:val="116"/>
        </w:numPr>
        <w:rPr>
          <w:ins w:id="147" w:author="Rajiv Bansal" w:date="2021-05-31T20:31:00Z"/>
          <w:bCs/>
          <w:rPrChange w:id="148" w:author="Rajiv Bansal" w:date="2021-05-31T20:33:00Z">
            <w:rPr>
              <w:ins w:id="149" w:author="Rajiv Bansal" w:date="2021-05-31T20:31:00Z"/>
              <w:bCs/>
              <w:color w:val="FF0000"/>
            </w:rPr>
          </w:rPrChange>
        </w:rPr>
      </w:pPr>
      <w:ins w:id="150" w:author="Rajiv Bansal" w:date="2021-05-31T20:33:00Z">
        <w:r w:rsidRPr="000D3226">
          <w:rPr>
            <w:bCs/>
            <w:rPrChange w:id="151" w:author="Rajiv Bansal" w:date="2021-05-31T20:33:00Z">
              <w:rPr>
                <w:bCs/>
                <w:color w:val="FF0000"/>
              </w:rPr>
            </w:rPrChange>
          </w:rPr>
          <w:t>Eureka client will be disable and i</w:t>
        </w:r>
      </w:ins>
      <w:ins w:id="152" w:author="Rajiv Bansal" w:date="2021-05-31T20:30:00Z">
        <w:r w:rsidRPr="000D3226">
          <w:rPr>
            <w:bCs/>
            <w:rPrChange w:id="153" w:author="Rajiv Bansal" w:date="2021-05-31T20:33:00Z">
              <w:rPr>
                <w:bCs/>
                <w:color w:val="FF0000"/>
              </w:rPr>
            </w:rPrChange>
          </w:rPr>
          <w:t xml:space="preserve">t will not use Eureka Server to discover </w:t>
        </w:r>
      </w:ins>
      <w:ins w:id="154" w:author="Rajiv Bansal" w:date="2021-05-31T20:31:00Z">
        <w:r w:rsidRPr="000D3226">
          <w:rPr>
            <w:bCs/>
            <w:rPrChange w:id="155" w:author="Rajiv Bansal" w:date="2021-05-31T20:33:00Z">
              <w:rPr>
                <w:bCs/>
                <w:color w:val="FF0000"/>
              </w:rPr>
            </w:rPrChange>
          </w:rPr>
          <w:t>any other microservices. It will use Kubernetes discovery client to disc</w:t>
        </w:r>
      </w:ins>
    </w:p>
    <w:p w14:paraId="41F17775" w14:textId="77777777" w:rsidR="00DA7BFE" w:rsidRPr="000D3226" w:rsidRDefault="00DA7BFE" w:rsidP="00DA7BFE">
      <w:pPr>
        <w:pStyle w:val="ListParagraph"/>
        <w:numPr>
          <w:ilvl w:val="3"/>
          <w:numId w:val="116"/>
        </w:numPr>
        <w:rPr>
          <w:ins w:id="156" w:author="Rajiv Bansal" w:date="2021-05-31T20:32:00Z"/>
          <w:bCs/>
          <w:rPrChange w:id="157" w:author="Rajiv Bansal" w:date="2021-05-31T20:33:00Z">
            <w:rPr>
              <w:ins w:id="158" w:author="Rajiv Bansal" w:date="2021-05-31T20:32:00Z"/>
              <w:bCs/>
              <w:color w:val="FF0000"/>
            </w:rPr>
          </w:rPrChange>
        </w:rPr>
      </w:pPr>
      <w:ins w:id="159" w:author="Rajiv Bansal" w:date="2021-05-31T20:32:00Z">
        <w:r w:rsidRPr="000D3226">
          <w:rPr>
            <w:rFonts w:ascii="Georgia" w:hAnsi="Georgia"/>
            <w:bCs/>
            <w:sz w:val="24"/>
            <w:szCs w:val="24"/>
            <w:rPrChange w:id="160" w:author="Rajiv Bansal" w:date="2021-05-31T20:33:00Z">
              <w:rPr>
                <w:rFonts w:ascii="Consolas" w:hAnsi="Consolas" w:cs="Consolas"/>
                <w:color w:val="3F7F5F"/>
                <w:sz w:val="20"/>
                <w:szCs w:val="20"/>
              </w:rPr>
            </w:rPrChange>
          </w:rPr>
          <w:t xml:space="preserve">configure the </w:t>
        </w:r>
        <w:r w:rsidRPr="000D3226">
          <w:rPr>
            <w:rFonts w:ascii="Georgia" w:hAnsi="Georgia"/>
            <w:bCs/>
            <w:sz w:val="24"/>
            <w:szCs w:val="24"/>
            <w:rPrChange w:id="161" w:author="Rajiv Bansal" w:date="2021-05-31T20:33:00Z">
              <w:rPr>
                <w:rFonts w:ascii="Consolas" w:hAnsi="Consolas" w:cs="Consolas"/>
                <w:color w:val="3F7F5F"/>
                <w:sz w:val="20"/>
                <w:szCs w:val="20"/>
                <w:u w:val="single"/>
              </w:rPr>
            </w:rPrChange>
          </w:rPr>
          <w:t>Kubernetes</w:t>
        </w:r>
        <w:r w:rsidRPr="000D3226">
          <w:rPr>
            <w:rFonts w:ascii="Georgia" w:hAnsi="Georgia"/>
            <w:bCs/>
            <w:sz w:val="24"/>
            <w:szCs w:val="24"/>
            <w:rPrChange w:id="162" w:author="Rajiv Bansal" w:date="2021-05-31T20:33:00Z">
              <w:rPr>
                <w:rFonts w:ascii="Consolas" w:hAnsi="Consolas" w:cs="Consolas"/>
                <w:color w:val="3F7F5F"/>
                <w:sz w:val="20"/>
                <w:szCs w:val="20"/>
              </w:rPr>
            </w:rPrChange>
          </w:rPr>
          <w:t xml:space="preserve"> Discovery Strategy. this configuration will form a</w:t>
        </w:r>
        <w:r w:rsidRPr="000D3226">
          <w:rPr>
            <w:bCs/>
            <w:rPrChange w:id="163" w:author="Rajiv Bansal" w:date="2021-05-31T20:33:00Z">
              <w:rPr>
                <w:bCs/>
                <w:color w:val="FF0000"/>
              </w:rPr>
            </w:rPrChange>
          </w:rPr>
          <w:t xml:space="preserve"> </w:t>
        </w:r>
        <w:r w:rsidRPr="000D3226">
          <w:rPr>
            <w:rFonts w:ascii="Georgia" w:hAnsi="Georgia"/>
            <w:bCs/>
            <w:sz w:val="24"/>
            <w:szCs w:val="24"/>
            <w:rPrChange w:id="164" w:author="Rajiv Bansal" w:date="2021-05-31T20:33:00Z">
              <w:rPr>
                <w:rFonts w:ascii="Consolas" w:hAnsi="Consolas" w:cs="Consolas"/>
                <w:color w:val="3F7F5F"/>
                <w:sz w:val="20"/>
                <w:szCs w:val="20"/>
                <w:u w:val="single"/>
              </w:rPr>
            </w:rPrChange>
          </w:rPr>
          <w:t>Hazelcast</w:t>
        </w:r>
        <w:r w:rsidRPr="000D3226">
          <w:rPr>
            <w:rFonts w:ascii="Georgia" w:hAnsi="Georgia"/>
            <w:bCs/>
            <w:sz w:val="24"/>
            <w:szCs w:val="24"/>
            <w:rPrChange w:id="165" w:author="Rajiv Bansal" w:date="2021-05-31T20:33:00Z">
              <w:rPr>
                <w:rFonts w:ascii="Consolas" w:hAnsi="Consolas" w:cs="Consolas"/>
                <w:color w:val="3F7F5F"/>
                <w:sz w:val="20"/>
                <w:szCs w:val="20"/>
              </w:rPr>
            </w:rPrChange>
          </w:rPr>
          <w:t xml:space="preserve"> with all </w:t>
        </w:r>
        <w:r w:rsidRPr="000D3226">
          <w:rPr>
            <w:rFonts w:ascii="Georgia" w:hAnsi="Georgia"/>
            <w:bCs/>
            <w:sz w:val="24"/>
            <w:szCs w:val="24"/>
            <w:rPrChange w:id="166" w:author="Rajiv Bansal" w:date="2021-05-31T20:33:00Z">
              <w:rPr>
                <w:rFonts w:ascii="Consolas" w:hAnsi="Consolas" w:cs="Consolas"/>
                <w:color w:val="3F7F5F"/>
                <w:sz w:val="20"/>
                <w:szCs w:val="20"/>
                <w:u w:val="single"/>
              </w:rPr>
            </w:rPrChange>
          </w:rPr>
          <w:t>Hazelcast</w:t>
        </w:r>
        <w:r w:rsidRPr="000D3226">
          <w:rPr>
            <w:rFonts w:ascii="Georgia" w:hAnsi="Georgia"/>
            <w:bCs/>
            <w:sz w:val="24"/>
            <w:szCs w:val="24"/>
            <w:rPrChange w:id="167" w:author="Rajiv Bansal" w:date="2021-05-31T20:33:00Z">
              <w:rPr>
                <w:rFonts w:ascii="Consolas" w:hAnsi="Consolas" w:cs="Consolas"/>
                <w:color w:val="3F7F5F"/>
                <w:sz w:val="20"/>
                <w:szCs w:val="20"/>
              </w:rPr>
            </w:rPrChange>
          </w:rPr>
          <w:t xml:space="preserve"> instances assigned to services in the current </w:t>
        </w:r>
        <w:r w:rsidRPr="000D3226">
          <w:rPr>
            <w:rFonts w:ascii="Georgia" w:hAnsi="Georgia"/>
            <w:bCs/>
            <w:sz w:val="24"/>
            <w:szCs w:val="24"/>
            <w:rPrChange w:id="168" w:author="Rajiv Bansal" w:date="2021-05-31T20:33:00Z">
              <w:rPr>
                <w:rFonts w:ascii="Consolas" w:hAnsi="Consolas" w:cs="Consolas"/>
                <w:color w:val="3F7F5F"/>
                <w:sz w:val="20"/>
                <w:szCs w:val="20"/>
                <w:u w:val="single"/>
              </w:rPr>
            </w:rPrChange>
          </w:rPr>
          <w:t>namespace</w:t>
        </w:r>
        <w:r w:rsidRPr="000D3226">
          <w:rPr>
            <w:rFonts w:ascii="Georgia" w:hAnsi="Georgia"/>
            <w:bCs/>
            <w:sz w:val="24"/>
            <w:szCs w:val="24"/>
            <w:rPrChange w:id="169" w:author="Rajiv Bansal" w:date="2021-05-31T20:33:00Z">
              <w:rPr>
                <w:rFonts w:ascii="Consolas" w:hAnsi="Consolas" w:cs="Consolas"/>
                <w:color w:val="3F7F5F"/>
                <w:sz w:val="20"/>
                <w:szCs w:val="20"/>
              </w:rPr>
            </w:rPrChange>
          </w:rPr>
          <w:t>.</w:t>
        </w:r>
      </w:ins>
    </w:p>
    <w:p w14:paraId="6780ADFA" w14:textId="77777777" w:rsidR="00DA7BFE" w:rsidRPr="000D3226" w:rsidRDefault="00DA7BFE" w:rsidP="00DA7BFE">
      <w:pPr>
        <w:pStyle w:val="ListParagraph"/>
        <w:numPr>
          <w:ilvl w:val="3"/>
          <w:numId w:val="116"/>
        </w:numPr>
        <w:rPr>
          <w:ins w:id="170" w:author="Rajiv Bansal" w:date="2021-05-31T20:32:00Z"/>
          <w:bCs/>
          <w:rPrChange w:id="171" w:author="Rajiv Bansal" w:date="2021-05-31T20:33:00Z">
            <w:rPr>
              <w:ins w:id="172" w:author="Rajiv Bansal" w:date="2021-05-31T20:32:00Z"/>
              <w:bCs/>
              <w:color w:val="FF0000"/>
            </w:rPr>
          </w:rPrChange>
        </w:rPr>
      </w:pPr>
      <w:ins w:id="173" w:author="Rajiv Bansal" w:date="2021-05-31T20:32:00Z">
        <w:r w:rsidRPr="000D3226">
          <w:rPr>
            <w:bCs/>
            <w:rPrChange w:id="174" w:author="Rajiv Bansal" w:date="2021-05-31T20:33:00Z">
              <w:rPr>
                <w:bCs/>
                <w:color w:val="FF0000"/>
              </w:rPr>
            </w:rPrChange>
          </w:rPr>
          <w:t xml:space="preserve">It will use the mysql </w:t>
        </w:r>
      </w:ins>
      <w:ins w:id="175" w:author="Rajiv Bansal" w:date="2021-05-31T20:33:00Z">
        <w:r>
          <w:rPr>
            <w:bCs/>
          </w:rPr>
          <w:t>AWS</w:t>
        </w:r>
      </w:ins>
      <w:ins w:id="176" w:author="Rajiv Bansal" w:date="2021-05-31T20:32:00Z">
        <w:r w:rsidRPr="000D3226">
          <w:rPr>
            <w:bCs/>
            <w:rPrChange w:id="177" w:author="Rajiv Bansal" w:date="2021-05-31T20:33:00Z">
              <w:rPr>
                <w:bCs/>
                <w:color w:val="FF0000"/>
              </w:rPr>
            </w:rPrChange>
          </w:rPr>
          <w:t xml:space="preserve"> database</w:t>
        </w:r>
      </w:ins>
      <w:ins w:id="178" w:author="Rajiv Bansal" w:date="2021-05-31T20:34:00Z">
        <w:r>
          <w:rPr>
            <w:bCs/>
          </w:rPr>
          <w:t xml:space="preserve"> remotely.</w:t>
        </w:r>
      </w:ins>
    </w:p>
    <w:p w14:paraId="385558BF" w14:textId="77777777" w:rsidR="000541C1" w:rsidRPr="00063890" w:rsidRDefault="000541C1" w:rsidP="00F36219">
      <w:pPr>
        <w:jc w:val="both"/>
        <w:rPr>
          <w:ins w:id="179" w:author="Rajiv Bansal" w:date="2021-06-19T19:50:00Z"/>
          <w:rFonts w:cstheme="minorHAnsi"/>
          <w:bCs/>
          <w:rPrChange w:id="180" w:author="Rajiv Bansal" w:date="2021-06-19T19:52:00Z">
            <w:rPr>
              <w:ins w:id="181" w:author="Rajiv Bansal" w:date="2021-06-19T19:50:00Z"/>
              <w:b/>
            </w:rPr>
          </w:rPrChange>
        </w:rPr>
      </w:pPr>
    </w:p>
    <w:p w14:paraId="37BD07E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82" w:author="Rajiv Bansal" w:date="2021-06-19T19:54:00Z"/>
          <w:rFonts w:ascii="Consolas" w:hAnsi="Consolas" w:cs="Consolas"/>
          <w:sz w:val="20"/>
          <w:szCs w:val="20"/>
        </w:rPr>
        <w:pPrChange w:id="183" w:author="Rajiv Bansal" w:date="2021-06-19T19:55:00Z">
          <w:pPr>
            <w:autoSpaceDE w:val="0"/>
            <w:autoSpaceDN w:val="0"/>
            <w:adjustRightInd w:val="0"/>
            <w:spacing w:after="0" w:line="240" w:lineRule="auto"/>
          </w:pPr>
        </w:pPrChange>
      </w:pPr>
      <w:ins w:id="184" w:author="Rajiv Bansal" w:date="2021-06-19T19:54:00Z">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ins>
    </w:p>
    <w:p w14:paraId="69E4936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85" w:author="Rajiv Bansal" w:date="2021-06-19T19:54:00Z"/>
          <w:rFonts w:ascii="Consolas" w:hAnsi="Consolas" w:cs="Consolas"/>
          <w:sz w:val="20"/>
          <w:szCs w:val="20"/>
        </w:rPr>
        <w:pPrChange w:id="186" w:author="Rajiv Bansal" w:date="2021-06-19T19:55:00Z">
          <w:pPr>
            <w:autoSpaceDE w:val="0"/>
            <w:autoSpaceDN w:val="0"/>
            <w:adjustRightInd w:val="0"/>
            <w:spacing w:after="0" w:line="240" w:lineRule="auto"/>
          </w:pPr>
        </w:pPrChange>
      </w:pPr>
      <w:ins w:id="187" w:author="Rajiv Bansal" w:date="2021-06-19T19:54:00Z">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ins>
    </w:p>
    <w:p w14:paraId="00F81E5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88" w:author="Rajiv Bansal" w:date="2021-06-19T19:54:00Z"/>
          <w:rFonts w:ascii="Consolas" w:hAnsi="Consolas" w:cs="Consolas"/>
          <w:sz w:val="20"/>
          <w:szCs w:val="20"/>
        </w:rPr>
        <w:pPrChange w:id="189" w:author="Rajiv Bansal" w:date="2021-06-19T19:55:00Z">
          <w:pPr>
            <w:autoSpaceDE w:val="0"/>
            <w:autoSpaceDN w:val="0"/>
            <w:adjustRightInd w:val="0"/>
            <w:spacing w:after="0" w:line="240" w:lineRule="auto"/>
          </w:pPr>
        </w:pPrChange>
      </w:pPr>
      <w:ins w:id="190"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ins>
    </w:p>
    <w:p w14:paraId="49B047A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91" w:author="Rajiv Bansal" w:date="2021-06-19T19:54:00Z"/>
          <w:rFonts w:ascii="Consolas" w:hAnsi="Consolas" w:cs="Consolas"/>
          <w:sz w:val="20"/>
          <w:szCs w:val="20"/>
        </w:rPr>
        <w:pPrChange w:id="192" w:author="Rajiv Bansal" w:date="2021-06-19T19:55:00Z">
          <w:pPr>
            <w:autoSpaceDE w:val="0"/>
            <w:autoSpaceDN w:val="0"/>
            <w:adjustRightInd w:val="0"/>
            <w:spacing w:after="0" w:line="240" w:lineRule="auto"/>
          </w:pPr>
        </w:pPrChange>
      </w:pPr>
      <w:ins w:id="193"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0ABA4C1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94" w:author="Rajiv Bansal" w:date="2021-06-19T19:54:00Z"/>
          <w:rFonts w:ascii="Consolas" w:hAnsi="Consolas" w:cs="Consolas"/>
          <w:sz w:val="20"/>
          <w:szCs w:val="20"/>
        </w:rPr>
        <w:pPrChange w:id="195" w:author="Rajiv Bansal" w:date="2021-06-19T19:55:00Z">
          <w:pPr>
            <w:autoSpaceDE w:val="0"/>
            <w:autoSpaceDN w:val="0"/>
            <w:adjustRightInd w:val="0"/>
            <w:spacing w:after="0" w:line="240" w:lineRule="auto"/>
          </w:pPr>
        </w:pPrChange>
      </w:pPr>
      <w:ins w:id="196"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2805823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197" w:author="Rajiv Bansal" w:date="2021-06-19T19:54:00Z"/>
          <w:rFonts w:ascii="Consolas" w:hAnsi="Consolas" w:cs="Consolas"/>
          <w:sz w:val="20"/>
          <w:szCs w:val="20"/>
        </w:rPr>
        <w:pPrChange w:id="198" w:author="Rajiv Bansal" w:date="2021-06-19T19:55:00Z">
          <w:pPr>
            <w:autoSpaceDE w:val="0"/>
            <w:autoSpaceDN w:val="0"/>
            <w:adjustRightInd w:val="0"/>
            <w:spacing w:after="0" w:line="240" w:lineRule="auto"/>
          </w:pPr>
        </w:pPrChange>
      </w:pPr>
      <w:ins w:id="199"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766167D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00" w:author="Rajiv Bansal" w:date="2021-06-19T19:54:00Z"/>
          <w:rFonts w:ascii="Consolas" w:hAnsi="Consolas" w:cs="Consolas"/>
          <w:sz w:val="20"/>
          <w:szCs w:val="20"/>
        </w:rPr>
        <w:pPrChange w:id="201" w:author="Rajiv Bansal" w:date="2021-06-19T19:55:00Z">
          <w:pPr>
            <w:autoSpaceDE w:val="0"/>
            <w:autoSpaceDN w:val="0"/>
            <w:adjustRightInd w:val="0"/>
            <w:spacing w:after="0" w:line="240" w:lineRule="auto"/>
          </w:pPr>
        </w:pPrChange>
      </w:pPr>
      <w:ins w:id="202"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ins>
    </w:p>
    <w:p w14:paraId="11D9D0F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03" w:author="Rajiv Bansal" w:date="2021-06-19T19:54:00Z"/>
          <w:rFonts w:ascii="Consolas" w:hAnsi="Consolas" w:cs="Consolas"/>
          <w:sz w:val="20"/>
          <w:szCs w:val="20"/>
        </w:rPr>
        <w:pPrChange w:id="204" w:author="Rajiv Bansal" w:date="2021-06-19T19:55:00Z">
          <w:pPr>
            <w:autoSpaceDE w:val="0"/>
            <w:autoSpaceDN w:val="0"/>
            <w:adjustRightInd w:val="0"/>
            <w:spacing w:after="0" w:line="240" w:lineRule="auto"/>
          </w:pPr>
        </w:pPrChange>
      </w:pPr>
      <w:ins w:id="205" w:author="Rajiv Bansal" w:date="2021-06-19T19:54:00Z">
        <w:r>
          <w:rPr>
            <w:rFonts w:ascii="Consolas" w:hAnsi="Consolas" w:cs="Consolas"/>
            <w:color w:val="000000"/>
            <w:sz w:val="20"/>
            <w:szCs w:val="20"/>
          </w:rPr>
          <w:tab/>
        </w:r>
      </w:ins>
    </w:p>
    <w:p w14:paraId="6C31709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06" w:author="Rajiv Bansal" w:date="2021-06-19T19:54:00Z"/>
          <w:rFonts w:ascii="Consolas" w:hAnsi="Consolas" w:cs="Consolas"/>
          <w:sz w:val="20"/>
          <w:szCs w:val="20"/>
        </w:rPr>
        <w:pPrChange w:id="207" w:author="Rajiv Bansal" w:date="2021-06-19T19:55:00Z">
          <w:pPr>
            <w:autoSpaceDE w:val="0"/>
            <w:autoSpaceDN w:val="0"/>
            <w:adjustRightInd w:val="0"/>
            <w:spacing w:after="0" w:line="240" w:lineRule="auto"/>
          </w:pPr>
        </w:pPrChange>
      </w:pPr>
      <w:ins w:id="208"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3FBA005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09" w:author="Rajiv Bansal" w:date="2021-06-19T19:54:00Z"/>
          <w:rFonts w:ascii="Consolas" w:hAnsi="Consolas" w:cs="Consolas"/>
          <w:sz w:val="20"/>
          <w:szCs w:val="20"/>
        </w:rPr>
        <w:pPrChange w:id="210" w:author="Rajiv Bansal" w:date="2021-06-19T19:55:00Z">
          <w:pPr>
            <w:autoSpaceDE w:val="0"/>
            <w:autoSpaceDN w:val="0"/>
            <w:adjustRightInd w:val="0"/>
            <w:spacing w:after="0" w:line="240" w:lineRule="auto"/>
          </w:pPr>
        </w:pPrChange>
      </w:pPr>
      <w:ins w:id="21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5DAAEFC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12" w:author="Rajiv Bansal" w:date="2021-06-19T19:54:00Z"/>
          <w:rFonts w:ascii="Consolas" w:hAnsi="Consolas" w:cs="Consolas"/>
          <w:sz w:val="20"/>
          <w:szCs w:val="20"/>
        </w:rPr>
        <w:pPrChange w:id="213" w:author="Rajiv Bansal" w:date="2021-06-19T19:55:00Z">
          <w:pPr>
            <w:autoSpaceDE w:val="0"/>
            <w:autoSpaceDN w:val="0"/>
            <w:adjustRightInd w:val="0"/>
            <w:spacing w:after="0" w:line="240" w:lineRule="auto"/>
          </w:pPr>
        </w:pPrChange>
      </w:pPr>
      <w:ins w:id="21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01BD82A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15" w:author="Rajiv Bansal" w:date="2021-06-19T19:54:00Z"/>
          <w:rFonts w:ascii="Consolas" w:hAnsi="Consolas" w:cs="Consolas"/>
          <w:sz w:val="20"/>
          <w:szCs w:val="20"/>
        </w:rPr>
        <w:pPrChange w:id="216" w:author="Rajiv Bansal" w:date="2021-06-19T19:55:00Z">
          <w:pPr>
            <w:autoSpaceDE w:val="0"/>
            <w:autoSpaceDN w:val="0"/>
            <w:adjustRightInd w:val="0"/>
            <w:spacing w:after="0" w:line="240" w:lineRule="auto"/>
          </w:pPr>
        </w:pPrChange>
      </w:pPr>
      <w:ins w:id="21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5E4A26F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18" w:author="Rajiv Bansal" w:date="2021-06-19T19:54:00Z"/>
          <w:rFonts w:ascii="Consolas" w:hAnsi="Consolas" w:cs="Consolas"/>
          <w:sz w:val="20"/>
          <w:szCs w:val="20"/>
        </w:rPr>
        <w:pPrChange w:id="219" w:author="Rajiv Bansal" w:date="2021-06-19T19:55:00Z">
          <w:pPr>
            <w:autoSpaceDE w:val="0"/>
            <w:autoSpaceDN w:val="0"/>
            <w:adjustRightInd w:val="0"/>
            <w:spacing w:after="0" w:line="240" w:lineRule="auto"/>
          </w:pPr>
        </w:pPrChange>
      </w:pPr>
      <w:ins w:id="22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ins>
    </w:p>
    <w:p w14:paraId="5DC4E96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21" w:author="Rajiv Bansal" w:date="2021-06-19T19:54:00Z"/>
          <w:rFonts w:ascii="Consolas" w:hAnsi="Consolas" w:cs="Consolas"/>
          <w:sz w:val="20"/>
          <w:szCs w:val="20"/>
        </w:rPr>
        <w:pPrChange w:id="222" w:author="Rajiv Bansal" w:date="2021-06-19T19:55:00Z">
          <w:pPr>
            <w:autoSpaceDE w:val="0"/>
            <w:autoSpaceDN w:val="0"/>
            <w:adjustRightInd w:val="0"/>
            <w:spacing w:after="0" w:line="240" w:lineRule="auto"/>
          </w:pPr>
        </w:pPrChange>
      </w:pPr>
      <w:ins w:id="223"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663C17C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24" w:author="Rajiv Bansal" w:date="2021-06-19T19:54:00Z"/>
          <w:rFonts w:ascii="Consolas" w:hAnsi="Consolas" w:cs="Consolas"/>
          <w:sz w:val="20"/>
          <w:szCs w:val="20"/>
        </w:rPr>
        <w:pPrChange w:id="225" w:author="Rajiv Bansal" w:date="2021-06-19T19:55:00Z">
          <w:pPr>
            <w:autoSpaceDE w:val="0"/>
            <w:autoSpaceDN w:val="0"/>
            <w:adjustRightInd w:val="0"/>
            <w:spacing w:after="0" w:line="240" w:lineRule="auto"/>
          </w:pPr>
        </w:pPrChange>
      </w:pPr>
      <w:ins w:id="226" w:author="Rajiv Bansal" w:date="2021-06-19T19:54:00Z">
        <w:r>
          <w:rPr>
            <w:rFonts w:ascii="Consolas" w:hAnsi="Consolas" w:cs="Consolas"/>
            <w:color w:val="000000"/>
            <w:sz w:val="20"/>
            <w:szCs w:val="20"/>
          </w:rPr>
          <w:tab/>
        </w:r>
      </w:ins>
    </w:p>
    <w:p w14:paraId="2A69CA1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27" w:author="Rajiv Bansal" w:date="2021-06-19T19:54:00Z"/>
          <w:rFonts w:ascii="Consolas" w:hAnsi="Consolas" w:cs="Consolas"/>
          <w:sz w:val="20"/>
          <w:szCs w:val="20"/>
        </w:rPr>
        <w:pPrChange w:id="228" w:author="Rajiv Bansal" w:date="2021-06-19T19:55:00Z">
          <w:pPr>
            <w:autoSpaceDE w:val="0"/>
            <w:autoSpaceDN w:val="0"/>
            <w:adjustRightInd w:val="0"/>
            <w:spacing w:after="0" w:line="240" w:lineRule="auto"/>
          </w:pPr>
        </w:pPrChange>
      </w:pPr>
      <w:ins w:id="229"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377AE48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30" w:author="Rajiv Bansal" w:date="2021-06-19T19:54:00Z"/>
          <w:rFonts w:ascii="Consolas" w:hAnsi="Consolas" w:cs="Consolas"/>
          <w:sz w:val="20"/>
          <w:szCs w:val="20"/>
        </w:rPr>
        <w:pPrChange w:id="231" w:author="Rajiv Bansal" w:date="2021-06-19T19:55:00Z">
          <w:pPr>
            <w:autoSpaceDE w:val="0"/>
            <w:autoSpaceDN w:val="0"/>
            <w:adjustRightInd w:val="0"/>
            <w:spacing w:after="0" w:line="240" w:lineRule="auto"/>
          </w:pPr>
        </w:pPrChange>
      </w:pPr>
      <w:ins w:id="23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ins>
    </w:p>
    <w:p w14:paraId="009D881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33" w:author="Rajiv Bansal" w:date="2021-06-19T19:54:00Z"/>
          <w:rFonts w:ascii="Consolas" w:hAnsi="Consolas" w:cs="Consolas"/>
          <w:sz w:val="20"/>
          <w:szCs w:val="20"/>
        </w:rPr>
        <w:pPrChange w:id="234" w:author="Rajiv Bansal" w:date="2021-06-19T19:55:00Z">
          <w:pPr>
            <w:autoSpaceDE w:val="0"/>
            <w:autoSpaceDN w:val="0"/>
            <w:adjustRightInd w:val="0"/>
            <w:spacing w:after="0" w:line="240" w:lineRule="auto"/>
          </w:pPr>
        </w:pPrChange>
      </w:pPr>
      <w:ins w:id="23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ins>
    </w:p>
    <w:p w14:paraId="367A1ED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36" w:author="Rajiv Bansal" w:date="2021-06-19T19:54:00Z"/>
          <w:rFonts w:ascii="Consolas" w:hAnsi="Consolas" w:cs="Consolas"/>
          <w:sz w:val="20"/>
          <w:szCs w:val="20"/>
        </w:rPr>
        <w:pPrChange w:id="237" w:author="Rajiv Bansal" w:date="2021-06-19T19:55:00Z">
          <w:pPr>
            <w:autoSpaceDE w:val="0"/>
            <w:autoSpaceDN w:val="0"/>
            <w:adjustRightInd w:val="0"/>
            <w:spacing w:after="0" w:line="240" w:lineRule="auto"/>
          </w:pPr>
        </w:pPrChange>
      </w:pPr>
      <w:ins w:id="23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ins>
    </w:p>
    <w:p w14:paraId="05FED59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39" w:author="Rajiv Bansal" w:date="2021-06-19T19:54:00Z"/>
          <w:rFonts w:ascii="Consolas" w:hAnsi="Consolas" w:cs="Consolas"/>
          <w:sz w:val="20"/>
          <w:szCs w:val="20"/>
        </w:rPr>
        <w:pPrChange w:id="240" w:author="Rajiv Bansal" w:date="2021-06-19T19:55:00Z">
          <w:pPr>
            <w:autoSpaceDE w:val="0"/>
            <w:autoSpaceDN w:val="0"/>
            <w:adjustRightInd w:val="0"/>
            <w:spacing w:after="0" w:line="240" w:lineRule="auto"/>
          </w:pPr>
        </w:pPrChange>
      </w:pPr>
      <w:ins w:id="24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ins>
    </w:p>
    <w:p w14:paraId="1C549D8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42" w:author="Rajiv Bansal" w:date="2021-06-19T19:54:00Z"/>
          <w:rFonts w:ascii="Consolas" w:hAnsi="Consolas" w:cs="Consolas"/>
          <w:sz w:val="20"/>
          <w:szCs w:val="20"/>
        </w:rPr>
        <w:pPrChange w:id="243" w:author="Rajiv Bansal" w:date="2021-06-19T19:55:00Z">
          <w:pPr>
            <w:autoSpaceDE w:val="0"/>
            <w:autoSpaceDN w:val="0"/>
            <w:adjustRightInd w:val="0"/>
            <w:spacing w:after="0" w:line="240" w:lineRule="auto"/>
          </w:pPr>
        </w:pPrChange>
      </w:pPr>
      <w:ins w:id="24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ins>
    </w:p>
    <w:p w14:paraId="752B38A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45" w:author="Rajiv Bansal" w:date="2021-06-19T19:54:00Z"/>
          <w:rFonts w:ascii="Consolas" w:hAnsi="Consolas" w:cs="Consolas"/>
          <w:sz w:val="20"/>
          <w:szCs w:val="20"/>
        </w:rPr>
        <w:pPrChange w:id="246" w:author="Rajiv Bansal" w:date="2021-06-19T19:55:00Z">
          <w:pPr>
            <w:autoSpaceDE w:val="0"/>
            <w:autoSpaceDN w:val="0"/>
            <w:adjustRightInd w:val="0"/>
            <w:spacing w:after="0" w:line="240" w:lineRule="auto"/>
          </w:pPr>
        </w:pPrChange>
      </w:pPr>
      <w:ins w:id="24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Hoxton.SR4</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ins>
    </w:p>
    <w:p w14:paraId="162A246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48" w:author="Rajiv Bansal" w:date="2021-06-19T19:54:00Z"/>
          <w:rFonts w:ascii="Consolas" w:hAnsi="Consolas" w:cs="Consolas"/>
          <w:sz w:val="20"/>
          <w:szCs w:val="20"/>
        </w:rPr>
        <w:pPrChange w:id="249" w:author="Rajiv Bansal" w:date="2021-06-19T19:55:00Z">
          <w:pPr>
            <w:autoSpaceDE w:val="0"/>
            <w:autoSpaceDN w:val="0"/>
            <w:adjustRightInd w:val="0"/>
            <w:spacing w:after="0" w:line="240" w:lineRule="auto"/>
          </w:pPr>
        </w:pPrChange>
      </w:pPr>
      <w:ins w:id="25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ins>
    </w:p>
    <w:p w14:paraId="69C28DD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51" w:author="Rajiv Bansal" w:date="2021-06-19T19:54:00Z"/>
          <w:rFonts w:ascii="Consolas" w:hAnsi="Consolas" w:cs="Consolas"/>
          <w:sz w:val="20"/>
          <w:szCs w:val="20"/>
        </w:rPr>
        <w:pPrChange w:id="252" w:author="Rajiv Bansal" w:date="2021-06-19T19:55:00Z">
          <w:pPr>
            <w:autoSpaceDE w:val="0"/>
            <w:autoSpaceDN w:val="0"/>
            <w:adjustRightInd w:val="0"/>
            <w:spacing w:after="0" w:line="240" w:lineRule="auto"/>
          </w:pPr>
        </w:pPrChange>
      </w:pPr>
      <w:ins w:id="25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ins>
    </w:p>
    <w:p w14:paraId="67C8E49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54" w:author="Rajiv Bansal" w:date="2021-06-19T19:54:00Z"/>
          <w:rFonts w:ascii="Consolas" w:hAnsi="Consolas" w:cs="Consolas"/>
          <w:sz w:val="20"/>
          <w:szCs w:val="20"/>
        </w:rPr>
        <w:pPrChange w:id="255" w:author="Rajiv Bansal" w:date="2021-06-19T19:55:00Z">
          <w:pPr>
            <w:autoSpaceDE w:val="0"/>
            <w:autoSpaceDN w:val="0"/>
            <w:adjustRightInd w:val="0"/>
            <w:spacing w:after="0" w:line="240" w:lineRule="auto"/>
          </w:pPr>
        </w:pPrChange>
      </w:pPr>
      <w:ins w:id="256"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20F78E5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57" w:author="Rajiv Bansal" w:date="2021-06-19T19:54:00Z"/>
          <w:rFonts w:ascii="Consolas" w:hAnsi="Consolas" w:cs="Consolas"/>
          <w:sz w:val="20"/>
          <w:szCs w:val="20"/>
        </w:rPr>
        <w:pPrChange w:id="258" w:author="Rajiv Bansal" w:date="2021-06-19T19:55:00Z">
          <w:pPr>
            <w:autoSpaceDE w:val="0"/>
            <w:autoSpaceDN w:val="0"/>
            <w:adjustRightInd w:val="0"/>
            <w:spacing w:after="0" w:line="240" w:lineRule="auto"/>
          </w:pPr>
        </w:pPrChange>
      </w:pPr>
      <w:ins w:id="259" w:author="Rajiv Bansal" w:date="2021-06-19T19:54:00Z">
        <w:r>
          <w:rPr>
            <w:rFonts w:ascii="Consolas" w:hAnsi="Consolas" w:cs="Consolas"/>
            <w:color w:val="000000"/>
            <w:sz w:val="20"/>
            <w:szCs w:val="20"/>
          </w:rPr>
          <w:tab/>
        </w:r>
      </w:ins>
    </w:p>
    <w:p w14:paraId="541C6CA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60" w:author="Rajiv Bansal" w:date="2021-06-19T19:54:00Z"/>
          <w:rFonts w:ascii="Consolas" w:hAnsi="Consolas" w:cs="Consolas"/>
          <w:sz w:val="20"/>
          <w:szCs w:val="20"/>
        </w:rPr>
        <w:pPrChange w:id="261" w:author="Rajiv Bansal" w:date="2021-06-19T19:55:00Z">
          <w:pPr>
            <w:autoSpaceDE w:val="0"/>
            <w:autoSpaceDN w:val="0"/>
            <w:adjustRightInd w:val="0"/>
            <w:spacing w:after="0" w:line="240" w:lineRule="auto"/>
          </w:pPr>
        </w:pPrChange>
      </w:pPr>
      <w:ins w:id="262"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6180523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63" w:author="Rajiv Bansal" w:date="2021-06-19T19:54:00Z"/>
          <w:rFonts w:ascii="Consolas" w:hAnsi="Consolas" w:cs="Consolas"/>
          <w:sz w:val="20"/>
          <w:szCs w:val="20"/>
        </w:rPr>
        <w:pPrChange w:id="264" w:author="Rajiv Bansal" w:date="2021-06-19T19:55:00Z">
          <w:pPr>
            <w:autoSpaceDE w:val="0"/>
            <w:autoSpaceDN w:val="0"/>
            <w:adjustRightInd w:val="0"/>
            <w:spacing w:after="0" w:line="240" w:lineRule="auto"/>
          </w:pPr>
        </w:pPrChange>
      </w:pPr>
      <w:ins w:id="26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Boot Starter Dependencies --&gt;</w:t>
        </w:r>
      </w:ins>
    </w:p>
    <w:p w14:paraId="12DE561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66" w:author="Rajiv Bansal" w:date="2021-06-19T19:54:00Z"/>
          <w:rFonts w:ascii="Consolas" w:hAnsi="Consolas" w:cs="Consolas"/>
          <w:sz w:val="20"/>
          <w:szCs w:val="20"/>
        </w:rPr>
        <w:pPrChange w:id="267" w:author="Rajiv Bansal" w:date="2021-06-19T19:55:00Z">
          <w:pPr>
            <w:autoSpaceDE w:val="0"/>
            <w:autoSpaceDN w:val="0"/>
            <w:adjustRightInd w:val="0"/>
            <w:spacing w:after="0" w:line="240" w:lineRule="auto"/>
          </w:pPr>
        </w:pPrChange>
      </w:pPr>
      <w:ins w:id="26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699182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69" w:author="Rajiv Bansal" w:date="2021-06-19T19:54:00Z"/>
          <w:rFonts w:ascii="Consolas" w:hAnsi="Consolas" w:cs="Consolas"/>
          <w:sz w:val="20"/>
          <w:szCs w:val="20"/>
        </w:rPr>
        <w:pPrChange w:id="270" w:author="Rajiv Bansal" w:date="2021-06-19T19:55:00Z">
          <w:pPr>
            <w:autoSpaceDE w:val="0"/>
            <w:autoSpaceDN w:val="0"/>
            <w:adjustRightInd w:val="0"/>
            <w:spacing w:after="0" w:line="240" w:lineRule="auto"/>
          </w:pPr>
        </w:pPrChange>
      </w:pPr>
      <w:ins w:id="27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6A4076A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72" w:author="Rajiv Bansal" w:date="2021-06-19T19:54:00Z"/>
          <w:rFonts w:ascii="Consolas" w:hAnsi="Consolas" w:cs="Consolas"/>
          <w:sz w:val="20"/>
          <w:szCs w:val="20"/>
        </w:rPr>
        <w:pPrChange w:id="273" w:author="Rajiv Bansal" w:date="2021-06-19T19:55:00Z">
          <w:pPr>
            <w:autoSpaceDE w:val="0"/>
            <w:autoSpaceDN w:val="0"/>
            <w:adjustRightInd w:val="0"/>
            <w:spacing w:after="0" w:line="240" w:lineRule="auto"/>
          </w:pPr>
        </w:pPrChange>
      </w:pPr>
      <w:ins w:id="27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46156A8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75" w:author="Rajiv Bansal" w:date="2021-06-19T19:54:00Z"/>
          <w:rFonts w:ascii="Consolas" w:hAnsi="Consolas" w:cs="Consolas"/>
          <w:sz w:val="20"/>
          <w:szCs w:val="20"/>
        </w:rPr>
        <w:pPrChange w:id="276" w:author="Rajiv Bansal" w:date="2021-06-19T19:55:00Z">
          <w:pPr>
            <w:autoSpaceDE w:val="0"/>
            <w:autoSpaceDN w:val="0"/>
            <w:adjustRightInd w:val="0"/>
            <w:spacing w:after="0" w:line="240" w:lineRule="auto"/>
          </w:pPr>
        </w:pPrChange>
      </w:pPr>
      <w:ins w:id="27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EA529F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78" w:author="Rajiv Bansal" w:date="2021-06-19T19:54:00Z"/>
          <w:rFonts w:ascii="Consolas" w:hAnsi="Consolas" w:cs="Consolas"/>
          <w:sz w:val="20"/>
          <w:szCs w:val="20"/>
        </w:rPr>
        <w:pPrChange w:id="279" w:author="Rajiv Bansal" w:date="2021-06-19T19:55:00Z">
          <w:pPr>
            <w:autoSpaceDE w:val="0"/>
            <w:autoSpaceDN w:val="0"/>
            <w:adjustRightInd w:val="0"/>
            <w:spacing w:after="0" w:line="240" w:lineRule="auto"/>
          </w:pPr>
        </w:pPrChange>
      </w:pPr>
      <w:ins w:id="28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147CFE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81" w:author="Rajiv Bansal" w:date="2021-06-19T19:54:00Z"/>
          <w:rFonts w:ascii="Consolas" w:hAnsi="Consolas" w:cs="Consolas"/>
          <w:sz w:val="20"/>
          <w:szCs w:val="20"/>
        </w:rPr>
        <w:pPrChange w:id="282" w:author="Rajiv Bansal" w:date="2021-06-19T19:55:00Z">
          <w:pPr>
            <w:autoSpaceDE w:val="0"/>
            <w:autoSpaceDN w:val="0"/>
            <w:adjustRightInd w:val="0"/>
            <w:spacing w:after="0" w:line="240" w:lineRule="auto"/>
          </w:pPr>
        </w:pPrChange>
      </w:pPr>
      <w:ins w:id="28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1AFFD5B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84" w:author="Rajiv Bansal" w:date="2021-06-19T19:54:00Z"/>
          <w:rFonts w:ascii="Consolas" w:hAnsi="Consolas" w:cs="Consolas"/>
          <w:sz w:val="20"/>
          <w:szCs w:val="20"/>
        </w:rPr>
        <w:pPrChange w:id="285" w:author="Rajiv Bansal" w:date="2021-06-19T19:55:00Z">
          <w:pPr>
            <w:autoSpaceDE w:val="0"/>
            <w:autoSpaceDN w:val="0"/>
            <w:adjustRightInd w:val="0"/>
            <w:spacing w:after="0" w:line="240" w:lineRule="auto"/>
          </w:pPr>
        </w:pPrChange>
      </w:pPr>
      <w:ins w:id="28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63B5BC0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87" w:author="Rajiv Bansal" w:date="2021-06-19T19:54:00Z"/>
          <w:rFonts w:ascii="Consolas" w:hAnsi="Consolas" w:cs="Consolas"/>
          <w:sz w:val="20"/>
          <w:szCs w:val="20"/>
        </w:rPr>
        <w:pPrChange w:id="288" w:author="Rajiv Bansal" w:date="2021-06-19T19:55:00Z">
          <w:pPr>
            <w:autoSpaceDE w:val="0"/>
            <w:autoSpaceDN w:val="0"/>
            <w:adjustRightInd w:val="0"/>
            <w:spacing w:after="0" w:line="240" w:lineRule="auto"/>
          </w:pPr>
        </w:pPrChange>
      </w:pPr>
      <w:ins w:id="28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DFBDC8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90" w:author="Rajiv Bansal" w:date="2021-06-19T19:54:00Z"/>
          <w:rFonts w:ascii="Consolas" w:hAnsi="Consolas" w:cs="Consolas"/>
          <w:sz w:val="20"/>
          <w:szCs w:val="20"/>
        </w:rPr>
        <w:pPrChange w:id="291" w:author="Rajiv Bansal" w:date="2021-06-19T19:55:00Z">
          <w:pPr>
            <w:autoSpaceDE w:val="0"/>
            <w:autoSpaceDN w:val="0"/>
            <w:adjustRightInd w:val="0"/>
            <w:spacing w:after="0" w:line="240" w:lineRule="auto"/>
          </w:pPr>
        </w:pPrChange>
      </w:pPr>
      <w:ins w:id="292" w:author="Rajiv Bansal" w:date="2021-06-19T19:54:00Z">
        <w:r>
          <w:rPr>
            <w:rFonts w:ascii="Consolas" w:hAnsi="Consolas" w:cs="Consolas"/>
            <w:color w:val="000000"/>
            <w:sz w:val="20"/>
            <w:szCs w:val="20"/>
          </w:rPr>
          <w:tab/>
        </w:r>
        <w:r>
          <w:rPr>
            <w:rFonts w:ascii="Consolas" w:hAnsi="Consolas" w:cs="Consolas"/>
            <w:color w:val="3F5FBF"/>
            <w:sz w:val="20"/>
            <w:szCs w:val="20"/>
          </w:rPr>
          <w:t xml:space="preserve">&lt;!-- Actuator is mainly used to expose operational information about the </w:t>
        </w:r>
      </w:ins>
    </w:p>
    <w:p w14:paraId="5248A59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93" w:author="Rajiv Bansal" w:date="2021-06-19T19:54:00Z"/>
          <w:rFonts w:ascii="Consolas" w:hAnsi="Consolas" w:cs="Consolas"/>
          <w:sz w:val="20"/>
          <w:szCs w:val="20"/>
        </w:rPr>
        <w:pPrChange w:id="294" w:author="Rajiv Bansal" w:date="2021-06-19T19:55:00Z">
          <w:pPr>
            <w:autoSpaceDE w:val="0"/>
            <w:autoSpaceDN w:val="0"/>
            <w:adjustRightInd w:val="0"/>
            <w:spacing w:after="0" w:line="240" w:lineRule="auto"/>
          </w:pPr>
        </w:pPrChange>
      </w:pPr>
      <w:ins w:id="295" w:author="Rajiv Bansal" w:date="2021-06-19T19:54:00Z">
        <w:r>
          <w:rPr>
            <w:rFonts w:ascii="Consolas" w:hAnsi="Consolas" w:cs="Consolas"/>
            <w:color w:val="3F5FBF"/>
            <w:sz w:val="20"/>
            <w:szCs w:val="20"/>
          </w:rPr>
          <w:tab/>
        </w:r>
        <w:r>
          <w:rPr>
            <w:rFonts w:ascii="Consolas" w:hAnsi="Consolas" w:cs="Consolas"/>
            <w:color w:val="3F5FBF"/>
            <w:sz w:val="20"/>
            <w:szCs w:val="20"/>
          </w:rPr>
          <w:tab/>
          <w:t xml:space="preserve">running application — health, metrics, info, dump, </w:t>
        </w:r>
        <w:r>
          <w:rPr>
            <w:rFonts w:ascii="Consolas" w:hAnsi="Consolas" w:cs="Consolas"/>
            <w:color w:val="3F5FBF"/>
            <w:sz w:val="20"/>
            <w:szCs w:val="20"/>
            <w:u w:val="single"/>
          </w:rPr>
          <w:t>env</w:t>
        </w:r>
        <w:r>
          <w:rPr>
            <w:rFonts w:ascii="Consolas" w:hAnsi="Consolas" w:cs="Consolas"/>
            <w:color w:val="3F5FBF"/>
            <w:sz w:val="20"/>
            <w:szCs w:val="20"/>
          </w:rPr>
          <w:t>, etc. --&gt;</w:t>
        </w:r>
      </w:ins>
    </w:p>
    <w:p w14:paraId="4804D38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96" w:author="Rajiv Bansal" w:date="2021-06-19T19:54:00Z"/>
          <w:rFonts w:ascii="Consolas" w:hAnsi="Consolas" w:cs="Consolas"/>
          <w:sz w:val="20"/>
          <w:szCs w:val="20"/>
        </w:rPr>
        <w:pPrChange w:id="297" w:author="Rajiv Bansal" w:date="2021-06-19T19:55:00Z">
          <w:pPr>
            <w:autoSpaceDE w:val="0"/>
            <w:autoSpaceDN w:val="0"/>
            <w:adjustRightInd w:val="0"/>
            <w:spacing w:after="0" w:line="240" w:lineRule="auto"/>
          </w:pPr>
        </w:pPrChange>
      </w:pPr>
      <w:ins w:id="29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C3343F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299" w:author="Rajiv Bansal" w:date="2021-06-19T19:54:00Z"/>
          <w:rFonts w:ascii="Consolas" w:hAnsi="Consolas" w:cs="Consolas"/>
          <w:sz w:val="20"/>
          <w:szCs w:val="20"/>
        </w:rPr>
        <w:pPrChange w:id="300" w:author="Rajiv Bansal" w:date="2021-06-19T19:55:00Z">
          <w:pPr>
            <w:autoSpaceDE w:val="0"/>
            <w:autoSpaceDN w:val="0"/>
            <w:adjustRightInd w:val="0"/>
            <w:spacing w:after="0" w:line="240" w:lineRule="auto"/>
          </w:pPr>
        </w:pPrChange>
      </w:pPr>
      <w:ins w:id="30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55C46DB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 w:author="Rajiv Bansal" w:date="2021-06-19T19:54:00Z"/>
          <w:rFonts w:ascii="Consolas" w:hAnsi="Consolas" w:cs="Consolas"/>
          <w:sz w:val="20"/>
          <w:szCs w:val="20"/>
        </w:rPr>
        <w:pPrChange w:id="303" w:author="Rajiv Bansal" w:date="2021-06-19T19:55:00Z">
          <w:pPr>
            <w:autoSpaceDE w:val="0"/>
            <w:autoSpaceDN w:val="0"/>
            <w:adjustRightInd w:val="0"/>
            <w:spacing w:after="0" w:line="240" w:lineRule="auto"/>
          </w:pPr>
        </w:pPrChange>
      </w:pPr>
      <w:ins w:id="30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6BB11A6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 w:author="Rajiv Bansal" w:date="2021-06-19T19:54:00Z"/>
          <w:rFonts w:ascii="Consolas" w:hAnsi="Consolas" w:cs="Consolas"/>
          <w:sz w:val="20"/>
          <w:szCs w:val="20"/>
        </w:rPr>
        <w:pPrChange w:id="306" w:author="Rajiv Bansal" w:date="2021-06-19T19:55:00Z">
          <w:pPr>
            <w:autoSpaceDE w:val="0"/>
            <w:autoSpaceDN w:val="0"/>
            <w:adjustRightInd w:val="0"/>
            <w:spacing w:after="0" w:line="240" w:lineRule="auto"/>
          </w:pPr>
        </w:pPrChange>
      </w:pPr>
      <w:ins w:id="30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44EF25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 w:author="Rajiv Bansal" w:date="2021-06-19T19:54:00Z"/>
          <w:rFonts w:ascii="Consolas" w:hAnsi="Consolas" w:cs="Consolas"/>
          <w:sz w:val="20"/>
          <w:szCs w:val="20"/>
        </w:rPr>
        <w:pPrChange w:id="309" w:author="Rajiv Bansal" w:date="2021-06-19T19:55:00Z">
          <w:pPr>
            <w:autoSpaceDE w:val="0"/>
            <w:autoSpaceDN w:val="0"/>
            <w:adjustRightInd w:val="0"/>
            <w:spacing w:after="0" w:line="240" w:lineRule="auto"/>
          </w:pPr>
        </w:pPrChange>
      </w:pPr>
      <w:ins w:id="310"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63B365B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 w:author="Rajiv Bansal" w:date="2021-06-19T19:54:00Z"/>
          <w:rFonts w:ascii="Consolas" w:hAnsi="Consolas" w:cs="Consolas"/>
          <w:sz w:val="20"/>
          <w:szCs w:val="20"/>
        </w:rPr>
        <w:pPrChange w:id="312" w:author="Rajiv Bansal" w:date="2021-06-19T19:55:00Z">
          <w:pPr>
            <w:autoSpaceDE w:val="0"/>
            <w:autoSpaceDN w:val="0"/>
            <w:adjustRightInd w:val="0"/>
            <w:spacing w:after="0" w:line="240" w:lineRule="auto"/>
          </w:pPr>
        </w:pPrChange>
      </w:pPr>
      <w:ins w:id="31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Cloud Starter Dependencies --&gt;</w:t>
        </w:r>
      </w:ins>
    </w:p>
    <w:p w14:paraId="7453131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 w:author="Rajiv Bansal" w:date="2021-06-19T19:54:00Z"/>
          <w:rFonts w:ascii="Consolas" w:hAnsi="Consolas" w:cs="Consolas"/>
          <w:sz w:val="20"/>
          <w:szCs w:val="20"/>
        </w:rPr>
        <w:pPrChange w:id="315" w:author="Rajiv Bansal" w:date="2021-06-19T19:55:00Z">
          <w:pPr>
            <w:autoSpaceDE w:val="0"/>
            <w:autoSpaceDN w:val="0"/>
            <w:adjustRightInd w:val="0"/>
            <w:spacing w:after="0" w:line="240" w:lineRule="auto"/>
          </w:pPr>
        </w:pPrChange>
      </w:pPr>
      <w:ins w:id="31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ins>
    </w:p>
    <w:p w14:paraId="320F8CB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 w:author="Rajiv Bansal" w:date="2021-06-19T19:54:00Z"/>
          <w:rFonts w:ascii="Consolas" w:hAnsi="Consolas" w:cs="Consolas"/>
          <w:sz w:val="20"/>
          <w:szCs w:val="20"/>
        </w:rPr>
        <w:pPrChange w:id="318" w:author="Rajiv Bansal" w:date="2021-06-19T19:55:00Z">
          <w:pPr>
            <w:autoSpaceDE w:val="0"/>
            <w:autoSpaceDN w:val="0"/>
            <w:adjustRightInd w:val="0"/>
            <w:spacing w:after="0" w:line="240" w:lineRule="auto"/>
          </w:pPr>
        </w:pPrChange>
      </w:pPr>
      <w:ins w:id="31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995B64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 w:author="Rajiv Bansal" w:date="2021-06-19T19:54:00Z"/>
          <w:rFonts w:ascii="Consolas" w:hAnsi="Consolas" w:cs="Consolas"/>
          <w:sz w:val="20"/>
          <w:szCs w:val="20"/>
        </w:rPr>
        <w:pPrChange w:id="321" w:author="Rajiv Bansal" w:date="2021-06-19T19:55:00Z">
          <w:pPr>
            <w:autoSpaceDE w:val="0"/>
            <w:autoSpaceDN w:val="0"/>
            <w:adjustRightInd w:val="0"/>
            <w:spacing w:after="0" w:line="240" w:lineRule="auto"/>
          </w:pPr>
        </w:pPrChange>
      </w:pPr>
      <w:ins w:id="32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1F7E6FF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 w:author="Rajiv Bansal" w:date="2021-06-19T19:54:00Z"/>
          <w:rFonts w:ascii="Consolas" w:hAnsi="Consolas" w:cs="Consolas"/>
          <w:sz w:val="20"/>
          <w:szCs w:val="20"/>
        </w:rPr>
        <w:pPrChange w:id="324" w:author="Rajiv Bansal" w:date="2021-06-19T19:55:00Z">
          <w:pPr>
            <w:autoSpaceDE w:val="0"/>
            <w:autoSpaceDN w:val="0"/>
            <w:adjustRightInd w:val="0"/>
            <w:spacing w:after="0" w:line="240" w:lineRule="auto"/>
          </w:pPr>
        </w:pPrChange>
      </w:pPr>
      <w:ins w:id="3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509992E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 w:author="Rajiv Bansal" w:date="2021-06-19T19:54:00Z"/>
          <w:rFonts w:ascii="Consolas" w:hAnsi="Consolas" w:cs="Consolas"/>
          <w:sz w:val="20"/>
          <w:szCs w:val="20"/>
        </w:rPr>
        <w:pPrChange w:id="327" w:author="Rajiv Bansal" w:date="2021-06-19T19:55:00Z">
          <w:pPr>
            <w:autoSpaceDE w:val="0"/>
            <w:autoSpaceDN w:val="0"/>
            <w:adjustRightInd w:val="0"/>
            <w:spacing w:after="0" w:line="240" w:lineRule="auto"/>
          </w:pPr>
        </w:pPrChange>
      </w:pPr>
      <w:ins w:id="32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EA632D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 w:author="Rajiv Bansal" w:date="2021-06-19T19:54:00Z"/>
          <w:rFonts w:ascii="Consolas" w:hAnsi="Consolas" w:cs="Consolas"/>
          <w:sz w:val="20"/>
          <w:szCs w:val="20"/>
        </w:rPr>
        <w:pPrChange w:id="330" w:author="Rajiv Bansal" w:date="2021-06-19T19:55:00Z">
          <w:pPr>
            <w:autoSpaceDE w:val="0"/>
            <w:autoSpaceDN w:val="0"/>
            <w:adjustRightInd w:val="0"/>
            <w:spacing w:after="0" w:line="240" w:lineRule="auto"/>
          </w:pPr>
        </w:pPrChange>
      </w:pPr>
      <w:ins w:id="33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ins>
    </w:p>
    <w:p w14:paraId="38F82F8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 w:author="Rajiv Bansal" w:date="2021-06-19T19:54:00Z"/>
          <w:rFonts w:ascii="Consolas" w:hAnsi="Consolas" w:cs="Consolas"/>
          <w:sz w:val="20"/>
          <w:szCs w:val="20"/>
        </w:rPr>
        <w:pPrChange w:id="333" w:author="Rajiv Bansal" w:date="2021-06-19T19:55:00Z">
          <w:pPr>
            <w:autoSpaceDE w:val="0"/>
            <w:autoSpaceDN w:val="0"/>
            <w:adjustRightInd w:val="0"/>
            <w:spacing w:after="0" w:line="240" w:lineRule="auto"/>
          </w:pPr>
        </w:pPrChange>
      </w:pPr>
      <w:ins w:id="33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44513D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 w:author="Rajiv Bansal" w:date="2021-06-19T19:54:00Z"/>
          <w:rFonts w:ascii="Consolas" w:hAnsi="Consolas" w:cs="Consolas"/>
          <w:sz w:val="20"/>
          <w:szCs w:val="20"/>
        </w:rPr>
        <w:pPrChange w:id="336" w:author="Rajiv Bansal" w:date="2021-06-19T19:55:00Z">
          <w:pPr>
            <w:autoSpaceDE w:val="0"/>
            <w:autoSpaceDN w:val="0"/>
            <w:adjustRightInd w:val="0"/>
            <w:spacing w:after="0" w:line="240" w:lineRule="auto"/>
          </w:pPr>
        </w:pPrChange>
      </w:pPr>
      <w:ins w:id="33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0916A38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 w:author="Rajiv Bansal" w:date="2021-06-19T19:54:00Z"/>
          <w:rFonts w:ascii="Consolas" w:hAnsi="Consolas" w:cs="Consolas"/>
          <w:sz w:val="20"/>
          <w:szCs w:val="20"/>
        </w:rPr>
        <w:pPrChange w:id="339" w:author="Rajiv Bansal" w:date="2021-06-19T19:55:00Z">
          <w:pPr>
            <w:autoSpaceDE w:val="0"/>
            <w:autoSpaceDN w:val="0"/>
            <w:adjustRightInd w:val="0"/>
            <w:spacing w:after="0" w:line="240" w:lineRule="auto"/>
          </w:pPr>
        </w:pPrChange>
      </w:pPr>
      <w:ins w:id="34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448C410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 w:author="Rajiv Bansal" w:date="2021-06-19T19:54:00Z"/>
          <w:rFonts w:ascii="Consolas" w:hAnsi="Consolas" w:cs="Consolas"/>
          <w:sz w:val="20"/>
          <w:szCs w:val="20"/>
        </w:rPr>
        <w:pPrChange w:id="342" w:author="Rajiv Bansal" w:date="2021-06-19T19:55:00Z">
          <w:pPr>
            <w:autoSpaceDE w:val="0"/>
            <w:autoSpaceDN w:val="0"/>
            <w:adjustRightInd w:val="0"/>
            <w:spacing w:after="0" w:line="240" w:lineRule="auto"/>
          </w:pPr>
        </w:pPrChange>
      </w:pPr>
      <w:ins w:id="3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&lt;version&gt;1.1.2.RELEASE&lt;/version&gt; --&gt;</w:t>
        </w:r>
      </w:ins>
    </w:p>
    <w:p w14:paraId="53A7218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 w:author="Rajiv Bansal" w:date="2021-06-19T19:54:00Z"/>
          <w:rFonts w:ascii="Consolas" w:hAnsi="Consolas" w:cs="Consolas"/>
          <w:sz w:val="20"/>
          <w:szCs w:val="20"/>
        </w:rPr>
        <w:pPrChange w:id="345" w:author="Rajiv Bansal" w:date="2021-06-19T19:55:00Z">
          <w:pPr>
            <w:autoSpaceDE w:val="0"/>
            <w:autoSpaceDN w:val="0"/>
            <w:adjustRightInd w:val="0"/>
            <w:spacing w:after="0" w:line="240" w:lineRule="auto"/>
          </w:pPr>
        </w:pPrChange>
      </w:pPr>
      <w:ins w:id="3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DBE012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 w:author="Rajiv Bansal" w:date="2021-06-19T19:54:00Z"/>
          <w:rFonts w:ascii="Consolas" w:hAnsi="Consolas" w:cs="Consolas"/>
          <w:sz w:val="20"/>
          <w:szCs w:val="20"/>
        </w:rPr>
        <w:pPrChange w:id="348" w:author="Rajiv Bansal" w:date="2021-06-19T19:55:00Z">
          <w:pPr>
            <w:autoSpaceDE w:val="0"/>
            <w:autoSpaceDN w:val="0"/>
            <w:adjustRightInd w:val="0"/>
            <w:spacing w:after="0" w:line="240" w:lineRule="auto"/>
          </w:pPr>
        </w:pPrChange>
      </w:pPr>
      <w:ins w:id="3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ins>
    </w:p>
    <w:p w14:paraId="0D3FD99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 w:author="Rajiv Bansal" w:date="2021-06-19T19:54:00Z"/>
          <w:rFonts w:ascii="Consolas" w:hAnsi="Consolas" w:cs="Consolas"/>
          <w:sz w:val="20"/>
          <w:szCs w:val="20"/>
        </w:rPr>
        <w:pPrChange w:id="351" w:author="Rajiv Bansal" w:date="2021-06-19T19:55:00Z">
          <w:pPr>
            <w:autoSpaceDE w:val="0"/>
            <w:autoSpaceDN w:val="0"/>
            <w:adjustRightInd w:val="0"/>
            <w:spacing w:after="0" w:line="240" w:lineRule="auto"/>
          </w:pPr>
        </w:pPrChange>
      </w:pPr>
      <w:ins w:id="3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58C33B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 w:author="Rajiv Bansal" w:date="2021-06-19T19:54:00Z"/>
          <w:rFonts w:ascii="Consolas" w:hAnsi="Consolas" w:cs="Consolas"/>
          <w:sz w:val="20"/>
          <w:szCs w:val="20"/>
        </w:rPr>
        <w:pPrChange w:id="354" w:author="Rajiv Bansal" w:date="2021-06-19T19:55:00Z">
          <w:pPr>
            <w:autoSpaceDE w:val="0"/>
            <w:autoSpaceDN w:val="0"/>
            <w:adjustRightInd w:val="0"/>
            <w:spacing w:after="0" w:line="240" w:lineRule="auto"/>
          </w:pPr>
        </w:pPrChange>
      </w:pPr>
      <w:ins w:id="35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4EA847C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6" w:author="Rajiv Bansal" w:date="2021-06-19T19:54:00Z"/>
          <w:rFonts w:ascii="Consolas" w:hAnsi="Consolas" w:cs="Consolas"/>
          <w:sz w:val="20"/>
          <w:szCs w:val="20"/>
        </w:rPr>
        <w:pPrChange w:id="357" w:author="Rajiv Bansal" w:date="2021-06-19T19:55:00Z">
          <w:pPr>
            <w:autoSpaceDE w:val="0"/>
            <w:autoSpaceDN w:val="0"/>
            <w:adjustRightInd w:val="0"/>
            <w:spacing w:after="0" w:line="240" w:lineRule="auto"/>
          </w:pPr>
        </w:pPrChange>
      </w:pPr>
      <w:ins w:id="35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28D73AE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9" w:author="Rajiv Bansal" w:date="2021-06-19T19:54:00Z"/>
          <w:rFonts w:ascii="Consolas" w:hAnsi="Consolas" w:cs="Consolas"/>
          <w:sz w:val="20"/>
          <w:szCs w:val="20"/>
        </w:rPr>
        <w:pPrChange w:id="360" w:author="Rajiv Bansal" w:date="2021-06-19T19:55:00Z">
          <w:pPr>
            <w:autoSpaceDE w:val="0"/>
            <w:autoSpaceDN w:val="0"/>
            <w:adjustRightInd w:val="0"/>
            <w:spacing w:after="0" w:line="240" w:lineRule="auto"/>
          </w:pPr>
        </w:pPrChange>
      </w:pPr>
      <w:ins w:id="36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3FC331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62" w:author="Rajiv Bansal" w:date="2021-06-19T19:54:00Z"/>
          <w:rFonts w:ascii="Consolas" w:hAnsi="Consolas" w:cs="Consolas"/>
          <w:sz w:val="20"/>
          <w:szCs w:val="20"/>
        </w:rPr>
        <w:pPrChange w:id="363" w:author="Rajiv Bansal" w:date="2021-06-19T19:55:00Z">
          <w:pPr>
            <w:autoSpaceDE w:val="0"/>
            <w:autoSpaceDN w:val="0"/>
            <w:adjustRightInd w:val="0"/>
            <w:spacing w:after="0" w:line="240" w:lineRule="auto"/>
          </w:pPr>
        </w:pPrChange>
      </w:pPr>
      <w:ins w:id="36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w:t>
        </w:r>
        <w:r>
          <w:rPr>
            <w:rFonts w:ascii="Consolas" w:hAnsi="Consolas" w:cs="Consolas"/>
            <w:color w:val="3F5FBF"/>
            <w:sz w:val="20"/>
            <w:szCs w:val="20"/>
            <w:u w:val="single"/>
          </w:rPr>
          <w:t>Hystrix</w:t>
        </w:r>
        <w:r>
          <w:rPr>
            <w:rFonts w:ascii="Consolas" w:hAnsi="Consolas" w:cs="Consolas"/>
            <w:color w:val="3F5FBF"/>
            <w:sz w:val="20"/>
            <w:szCs w:val="20"/>
          </w:rPr>
          <w:t xml:space="preserve"> : Circuit Breaker--&gt;</w:t>
        </w:r>
      </w:ins>
    </w:p>
    <w:p w14:paraId="5D4104D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65" w:author="Rajiv Bansal" w:date="2021-06-19T19:54:00Z"/>
          <w:rFonts w:ascii="Consolas" w:hAnsi="Consolas" w:cs="Consolas"/>
          <w:sz w:val="20"/>
          <w:szCs w:val="20"/>
        </w:rPr>
        <w:pPrChange w:id="366" w:author="Rajiv Bansal" w:date="2021-06-19T19:55:00Z">
          <w:pPr>
            <w:autoSpaceDE w:val="0"/>
            <w:autoSpaceDN w:val="0"/>
            <w:adjustRightInd w:val="0"/>
            <w:spacing w:after="0" w:line="240" w:lineRule="auto"/>
          </w:pPr>
        </w:pPrChange>
      </w:pPr>
      <w:ins w:id="36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264C11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68" w:author="Rajiv Bansal" w:date="2021-06-19T19:54:00Z"/>
          <w:rFonts w:ascii="Consolas" w:hAnsi="Consolas" w:cs="Consolas"/>
          <w:sz w:val="20"/>
          <w:szCs w:val="20"/>
        </w:rPr>
        <w:pPrChange w:id="369" w:author="Rajiv Bansal" w:date="2021-06-19T19:55:00Z">
          <w:pPr>
            <w:autoSpaceDE w:val="0"/>
            <w:autoSpaceDN w:val="0"/>
            <w:adjustRightInd w:val="0"/>
            <w:spacing w:after="0" w:line="240" w:lineRule="auto"/>
          </w:pPr>
        </w:pPrChange>
      </w:pPr>
      <w:ins w:id="37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0E5086A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71" w:author="Rajiv Bansal" w:date="2021-06-19T19:54:00Z"/>
          <w:rFonts w:ascii="Consolas" w:hAnsi="Consolas" w:cs="Consolas"/>
          <w:sz w:val="20"/>
          <w:szCs w:val="20"/>
        </w:rPr>
        <w:pPrChange w:id="372" w:author="Rajiv Bansal" w:date="2021-06-19T19:55:00Z">
          <w:pPr>
            <w:autoSpaceDE w:val="0"/>
            <w:autoSpaceDN w:val="0"/>
            <w:adjustRightInd w:val="0"/>
            <w:spacing w:after="0" w:line="240" w:lineRule="auto"/>
          </w:pPr>
        </w:pPrChange>
      </w:pPr>
      <w:ins w:id="37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spring-cloud-starter-netflix-hystrix</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424A220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74" w:author="Rajiv Bansal" w:date="2021-06-19T19:54:00Z"/>
          <w:rFonts w:ascii="Consolas" w:hAnsi="Consolas" w:cs="Consolas"/>
          <w:sz w:val="20"/>
          <w:szCs w:val="20"/>
        </w:rPr>
        <w:pPrChange w:id="375" w:author="Rajiv Bansal" w:date="2021-06-19T19:55:00Z">
          <w:pPr>
            <w:autoSpaceDE w:val="0"/>
            <w:autoSpaceDN w:val="0"/>
            <w:adjustRightInd w:val="0"/>
            <w:spacing w:after="0" w:line="240" w:lineRule="auto"/>
          </w:pPr>
        </w:pPrChange>
      </w:pPr>
      <w:ins w:id="37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1079E2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77" w:author="Rajiv Bansal" w:date="2021-06-19T19:54:00Z"/>
          <w:rFonts w:ascii="Consolas" w:hAnsi="Consolas" w:cs="Consolas"/>
          <w:sz w:val="20"/>
          <w:szCs w:val="20"/>
        </w:rPr>
        <w:pPrChange w:id="378" w:author="Rajiv Bansal" w:date="2021-06-19T19:55:00Z">
          <w:pPr>
            <w:autoSpaceDE w:val="0"/>
            <w:autoSpaceDN w:val="0"/>
            <w:adjustRightInd w:val="0"/>
            <w:spacing w:after="0" w:line="240" w:lineRule="auto"/>
          </w:pPr>
        </w:pPrChange>
      </w:pPr>
      <w:ins w:id="37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Open Feign Client --&gt;</w:t>
        </w:r>
        <w:r>
          <w:rPr>
            <w:rFonts w:ascii="Consolas" w:hAnsi="Consolas" w:cs="Consolas"/>
            <w:color w:val="000000"/>
            <w:sz w:val="20"/>
            <w:szCs w:val="20"/>
          </w:rPr>
          <w:tab/>
        </w:r>
        <w:r>
          <w:rPr>
            <w:rFonts w:ascii="Consolas" w:hAnsi="Consolas" w:cs="Consolas"/>
            <w:color w:val="000000"/>
            <w:sz w:val="20"/>
            <w:szCs w:val="20"/>
          </w:rPr>
          <w:tab/>
        </w:r>
      </w:ins>
    </w:p>
    <w:p w14:paraId="0C4B794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80" w:author="Rajiv Bansal" w:date="2021-06-19T19:54:00Z"/>
          <w:rFonts w:ascii="Consolas" w:hAnsi="Consolas" w:cs="Consolas"/>
          <w:sz w:val="20"/>
          <w:szCs w:val="20"/>
        </w:rPr>
        <w:pPrChange w:id="381" w:author="Rajiv Bansal" w:date="2021-06-19T19:55:00Z">
          <w:pPr>
            <w:autoSpaceDE w:val="0"/>
            <w:autoSpaceDN w:val="0"/>
            <w:adjustRightInd w:val="0"/>
            <w:spacing w:after="0" w:line="240" w:lineRule="auto"/>
          </w:pPr>
        </w:pPrChange>
      </w:pPr>
      <w:ins w:id="38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677EE8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83" w:author="Rajiv Bansal" w:date="2021-06-19T19:54:00Z"/>
          <w:rFonts w:ascii="Consolas" w:hAnsi="Consolas" w:cs="Consolas"/>
          <w:sz w:val="20"/>
          <w:szCs w:val="20"/>
        </w:rPr>
        <w:pPrChange w:id="384" w:author="Rajiv Bansal" w:date="2021-06-19T19:55:00Z">
          <w:pPr>
            <w:autoSpaceDE w:val="0"/>
            <w:autoSpaceDN w:val="0"/>
            <w:adjustRightInd w:val="0"/>
            <w:spacing w:after="0" w:line="240" w:lineRule="auto"/>
          </w:pPr>
        </w:pPrChange>
      </w:pPr>
      <w:ins w:id="385"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0206C68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86" w:author="Rajiv Bansal" w:date="2021-06-19T19:54:00Z"/>
          <w:rFonts w:ascii="Consolas" w:hAnsi="Consolas" w:cs="Consolas"/>
          <w:sz w:val="20"/>
          <w:szCs w:val="20"/>
        </w:rPr>
        <w:pPrChange w:id="387" w:author="Rajiv Bansal" w:date="2021-06-19T19:55:00Z">
          <w:pPr>
            <w:autoSpaceDE w:val="0"/>
            <w:autoSpaceDN w:val="0"/>
            <w:adjustRightInd w:val="0"/>
            <w:spacing w:after="0" w:line="240" w:lineRule="auto"/>
          </w:pPr>
        </w:pPrChange>
      </w:pPr>
      <w:ins w:id="388"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spring-cloud-starter-openfeign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58FAEAD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89" w:author="Rajiv Bansal" w:date="2021-06-19T19:54:00Z"/>
          <w:rFonts w:ascii="Consolas" w:hAnsi="Consolas" w:cs="Consolas"/>
          <w:sz w:val="20"/>
          <w:szCs w:val="20"/>
        </w:rPr>
        <w:pPrChange w:id="390" w:author="Rajiv Bansal" w:date="2021-06-19T19:55:00Z">
          <w:pPr>
            <w:autoSpaceDE w:val="0"/>
            <w:autoSpaceDN w:val="0"/>
            <w:adjustRightInd w:val="0"/>
            <w:spacing w:after="0" w:line="240" w:lineRule="auto"/>
          </w:pPr>
        </w:pPrChange>
      </w:pPr>
      <w:ins w:id="39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D0FB34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2" w:author="Rajiv Bansal" w:date="2021-06-19T19:54:00Z"/>
          <w:rFonts w:ascii="Consolas" w:hAnsi="Consolas" w:cs="Consolas"/>
          <w:sz w:val="20"/>
          <w:szCs w:val="20"/>
        </w:rPr>
        <w:pPrChange w:id="393" w:author="Rajiv Bansal" w:date="2021-06-19T19:55:00Z">
          <w:pPr>
            <w:autoSpaceDE w:val="0"/>
            <w:autoSpaceDN w:val="0"/>
            <w:adjustRightInd w:val="0"/>
            <w:spacing w:after="0" w:line="240" w:lineRule="auto"/>
          </w:pPr>
        </w:pPrChange>
      </w:pPr>
      <w:ins w:id="39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ins>
    </w:p>
    <w:p w14:paraId="4E5DFA6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5" w:author="Rajiv Bansal" w:date="2021-06-19T19:54:00Z"/>
          <w:rFonts w:ascii="Consolas" w:hAnsi="Consolas" w:cs="Consolas"/>
          <w:sz w:val="20"/>
          <w:szCs w:val="20"/>
        </w:rPr>
        <w:pPrChange w:id="396" w:author="Rajiv Bansal" w:date="2021-06-19T19:55:00Z">
          <w:pPr>
            <w:autoSpaceDE w:val="0"/>
            <w:autoSpaceDN w:val="0"/>
            <w:adjustRightInd w:val="0"/>
            <w:spacing w:after="0" w:line="240" w:lineRule="auto"/>
          </w:pPr>
        </w:pPrChange>
      </w:pPr>
      <w:ins w:id="39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65CC13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98" w:author="Rajiv Bansal" w:date="2021-06-19T19:54:00Z"/>
          <w:rFonts w:ascii="Consolas" w:hAnsi="Consolas" w:cs="Consolas"/>
          <w:sz w:val="20"/>
          <w:szCs w:val="20"/>
        </w:rPr>
        <w:pPrChange w:id="399" w:author="Rajiv Bansal" w:date="2021-06-19T19:55:00Z">
          <w:pPr>
            <w:autoSpaceDE w:val="0"/>
            <w:autoSpaceDN w:val="0"/>
            <w:adjustRightInd w:val="0"/>
            <w:spacing w:after="0" w:line="240" w:lineRule="auto"/>
          </w:pPr>
        </w:pPrChange>
      </w:pPr>
      <w:ins w:id="40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2F6D863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01" w:author="Rajiv Bansal" w:date="2021-06-19T19:54:00Z"/>
          <w:rFonts w:ascii="Consolas" w:hAnsi="Consolas" w:cs="Consolas"/>
          <w:sz w:val="20"/>
          <w:szCs w:val="20"/>
        </w:rPr>
        <w:pPrChange w:id="402" w:author="Rajiv Bansal" w:date="2021-06-19T19:55:00Z">
          <w:pPr>
            <w:autoSpaceDE w:val="0"/>
            <w:autoSpaceDN w:val="0"/>
            <w:adjustRightInd w:val="0"/>
            <w:spacing w:after="0" w:line="240" w:lineRule="auto"/>
          </w:pPr>
        </w:pPrChange>
      </w:pPr>
      <w:ins w:id="40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17C1E18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04" w:author="Rajiv Bansal" w:date="2021-06-19T19:54:00Z"/>
          <w:rFonts w:ascii="Consolas" w:hAnsi="Consolas" w:cs="Consolas"/>
          <w:sz w:val="20"/>
          <w:szCs w:val="20"/>
        </w:rPr>
        <w:pPrChange w:id="405" w:author="Rajiv Bansal" w:date="2021-06-19T19:55:00Z">
          <w:pPr>
            <w:autoSpaceDE w:val="0"/>
            <w:autoSpaceDN w:val="0"/>
            <w:adjustRightInd w:val="0"/>
            <w:spacing w:after="0" w:line="240" w:lineRule="auto"/>
          </w:pPr>
        </w:pPrChange>
      </w:pPr>
      <w:ins w:id="40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3F5450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07" w:author="Rajiv Bansal" w:date="2021-06-19T19:54:00Z"/>
          <w:rFonts w:ascii="Consolas" w:hAnsi="Consolas" w:cs="Consolas"/>
          <w:sz w:val="20"/>
          <w:szCs w:val="20"/>
        </w:rPr>
        <w:pPrChange w:id="408" w:author="Rajiv Bansal" w:date="2021-06-19T19:55:00Z">
          <w:pPr>
            <w:autoSpaceDE w:val="0"/>
            <w:autoSpaceDN w:val="0"/>
            <w:adjustRightInd w:val="0"/>
            <w:spacing w:after="0" w:line="240" w:lineRule="auto"/>
          </w:pPr>
        </w:pPrChange>
      </w:pPr>
      <w:ins w:id="40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w:t>
        </w:r>
        <w:r>
          <w:rPr>
            <w:rFonts w:ascii="Consolas" w:hAnsi="Consolas" w:cs="Consolas"/>
            <w:color w:val="3F5FBF"/>
            <w:sz w:val="20"/>
            <w:szCs w:val="20"/>
            <w:u w:val="single"/>
          </w:rPr>
          <w:t>Netflix</w:t>
        </w:r>
        <w:r>
          <w:rPr>
            <w:rFonts w:ascii="Consolas" w:hAnsi="Consolas" w:cs="Consolas"/>
            <w:color w:val="3F5FBF"/>
            <w:sz w:val="20"/>
            <w:szCs w:val="20"/>
          </w:rPr>
          <w:t xml:space="preserve"> ribbon LoadBalancer --&gt;</w:t>
        </w:r>
      </w:ins>
    </w:p>
    <w:p w14:paraId="73658FE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10" w:author="Rajiv Bansal" w:date="2021-06-19T19:54:00Z"/>
          <w:rFonts w:ascii="Consolas" w:hAnsi="Consolas" w:cs="Consolas"/>
          <w:sz w:val="20"/>
          <w:szCs w:val="20"/>
        </w:rPr>
        <w:pPrChange w:id="411" w:author="Rajiv Bansal" w:date="2021-06-19T19:55:00Z">
          <w:pPr>
            <w:autoSpaceDE w:val="0"/>
            <w:autoSpaceDN w:val="0"/>
            <w:adjustRightInd w:val="0"/>
            <w:spacing w:after="0" w:line="240" w:lineRule="auto"/>
          </w:pPr>
        </w:pPrChange>
      </w:pPr>
      <w:ins w:id="41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A4E8EE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13" w:author="Rajiv Bansal" w:date="2021-06-19T19:54:00Z"/>
          <w:rFonts w:ascii="Consolas" w:hAnsi="Consolas" w:cs="Consolas"/>
          <w:sz w:val="20"/>
          <w:szCs w:val="20"/>
        </w:rPr>
        <w:pPrChange w:id="414" w:author="Rajiv Bansal" w:date="2021-06-19T19:55:00Z">
          <w:pPr>
            <w:autoSpaceDE w:val="0"/>
            <w:autoSpaceDN w:val="0"/>
            <w:adjustRightInd w:val="0"/>
            <w:spacing w:after="0" w:line="240" w:lineRule="auto"/>
          </w:pPr>
        </w:pPrChange>
      </w:pPr>
      <w:ins w:id="41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52CBE7E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16" w:author="Rajiv Bansal" w:date="2021-06-19T19:54:00Z"/>
          <w:rFonts w:ascii="Consolas" w:hAnsi="Consolas" w:cs="Consolas"/>
          <w:sz w:val="20"/>
          <w:szCs w:val="20"/>
        </w:rPr>
        <w:pPrChange w:id="417" w:author="Rajiv Bansal" w:date="2021-06-19T19:55:00Z">
          <w:pPr>
            <w:autoSpaceDE w:val="0"/>
            <w:autoSpaceDN w:val="0"/>
            <w:adjustRightInd w:val="0"/>
            <w:spacing w:after="0" w:line="240" w:lineRule="auto"/>
          </w:pPr>
        </w:pPrChange>
      </w:pPr>
      <w:ins w:id="41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spring-cloud-starter-netflix-ribbon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738BD85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19" w:author="Rajiv Bansal" w:date="2021-06-19T19:54:00Z"/>
          <w:rFonts w:ascii="Consolas" w:hAnsi="Consolas" w:cs="Consolas"/>
          <w:sz w:val="20"/>
          <w:szCs w:val="20"/>
        </w:rPr>
        <w:pPrChange w:id="420" w:author="Rajiv Bansal" w:date="2021-06-19T19:55:00Z">
          <w:pPr>
            <w:autoSpaceDE w:val="0"/>
            <w:autoSpaceDN w:val="0"/>
            <w:adjustRightInd w:val="0"/>
            <w:spacing w:after="0" w:line="240" w:lineRule="auto"/>
          </w:pPr>
        </w:pPrChange>
      </w:pPr>
      <w:ins w:id="42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6F84D0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22" w:author="Rajiv Bansal" w:date="2021-06-19T19:54:00Z"/>
          <w:rFonts w:ascii="Consolas" w:hAnsi="Consolas" w:cs="Consolas"/>
          <w:sz w:val="20"/>
          <w:szCs w:val="20"/>
        </w:rPr>
        <w:pPrChange w:id="423" w:author="Rajiv Bansal" w:date="2021-06-19T19:55:00Z">
          <w:pPr>
            <w:autoSpaceDE w:val="0"/>
            <w:autoSpaceDN w:val="0"/>
            <w:adjustRightInd w:val="0"/>
            <w:spacing w:after="0" w:line="240" w:lineRule="auto"/>
          </w:pPr>
        </w:pPrChange>
      </w:pPr>
      <w:ins w:id="424"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0EAF553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25" w:author="Rajiv Bansal" w:date="2021-06-19T19:54:00Z"/>
          <w:rFonts w:ascii="Consolas" w:hAnsi="Consolas" w:cs="Consolas"/>
          <w:sz w:val="20"/>
          <w:szCs w:val="20"/>
        </w:rPr>
        <w:pPrChange w:id="426" w:author="Rajiv Bansal" w:date="2021-06-19T19:55:00Z">
          <w:pPr>
            <w:autoSpaceDE w:val="0"/>
            <w:autoSpaceDN w:val="0"/>
            <w:adjustRightInd w:val="0"/>
            <w:spacing w:after="0" w:line="240" w:lineRule="auto"/>
          </w:pPr>
        </w:pPrChange>
      </w:pPr>
      <w:ins w:id="42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&lt;!--SpringFox dependencies --&gt;</w:t>
        </w:r>
      </w:ins>
    </w:p>
    <w:p w14:paraId="7764F2B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28" w:author="Rajiv Bansal" w:date="2021-06-19T19:54:00Z"/>
          <w:rFonts w:ascii="Consolas" w:hAnsi="Consolas" w:cs="Consolas"/>
          <w:sz w:val="20"/>
          <w:szCs w:val="20"/>
        </w:rPr>
        <w:pPrChange w:id="429" w:author="Rajiv Bansal" w:date="2021-06-19T19:55:00Z">
          <w:pPr>
            <w:autoSpaceDE w:val="0"/>
            <w:autoSpaceDN w:val="0"/>
            <w:adjustRightInd w:val="0"/>
            <w:spacing w:after="0" w:line="240" w:lineRule="auto"/>
          </w:pPr>
        </w:pPrChange>
      </w:pPr>
      <w:ins w:id="43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6C18C6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31" w:author="Rajiv Bansal" w:date="2021-06-19T19:54:00Z"/>
          <w:rFonts w:ascii="Consolas" w:hAnsi="Consolas" w:cs="Consolas"/>
          <w:sz w:val="20"/>
          <w:szCs w:val="20"/>
        </w:rPr>
        <w:pPrChange w:id="432" w:author="Rajiv Bansal" w:date="2021-06-19T19:55:00Z">
          <w:pPr>
            <w:autoSpaceDE w:val="0"/>
            <w:autoSpaceDN w:val="0"/>
            <w:adjustRightInd w:val="0"/>
            <w:spacing w:after="0" w:line="240" w:lineRule="auto"/>
          </w:pPr>
        </w:pPrChange>
      </w:pPr>
      <w:ins w:id="43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7A3572A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34" w:author="Rajiv Bansal" w:date="2021-06-19T19:54:00Z"/>
          <w:rFonts w:ascii="Consolas" w:hAnsi="Consolas" w:cs="Consolas"/>
          <w:sz w:val="20"/>
          <w:szCs w:val="20"/>
        </w:rPr>
        <w:pPrChange w:id="435" w:author="Rajiv Bansal" w:date="2021-06-19T19:55:00Z">
          <w:pPr>
            <w:autoSpaceDE w:val="0"/>
            <w:autoSpaceDN w:val="0"/>
            <w:adjustRightInd w:val="0"/>
            <w:spacing w:after="0" w:line="240" w:lineRule="auto"/>
          </w:pPr>
        </w:pPrChange>
      </w:pPr>
      <w:ins w:id="43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6F7DA738"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37" w:author="Rajiv Bansal" w:date="2021-06-19T19:54:00Z"/>
          <w:rFonts w:ascii="Consolas" w:hAnsi="Consolas" w:cs="Consolas"/>
          <w:sz w:val="20"/>
          <w:szCs w:val="20"/>
        </w:rPr>
        <w:pPrChange w:id="438" w:author="Rajiv Bansal" w:date="2021-06-19T19:55:00Z">
          <w:pPr>
            <w:autoSpaceDE w:val="0"/>
            <w:autoSpaceDN w:val="0"/>
            <w:adjustRightInd w:val="0"/>
            <w:spacing w:after="0" w:line="240" w:lineRule="auto"/>
          </w:pPr>
        </w:pPrChange>
      </w:pPr>
      <w:ins w:id="43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${springfox-version}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4285151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40" w:author="Rajiv Bansal" w:date="2021-06-19T19:54:00Z"/>
          <w:rFonts w:ascii="Consolas" w:hAnsi="Consolas" w:cs="Consolas"/>
          <w:sz w:val="20"/>
          <w:szCs w:val="20"/>
        </w:rPr>
        <w:pPrChange w:id="441" w:author="Rajiv Bansal" w:date="2021-06-19T19:55:00Z">
          <w:pPr>
            <w:autoSpaceDE w:val="0"/>
            <w:autoSpaceDN w:val="0"/>
            <w:adjustRightInd w:val="0"/>
            <w:spacing w:after="0" w:line="240" w:lineRule="auto"/>
          </w:pPr>
        </w:pPrChange>
      </w:pPr>
      <w:ins w:id="44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686F60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43" w:author="Rajiv Bansal" w:date="2021-06-19T19:54:00Z"/>
          <w:rFonts w:ascii="Consolas" w:hAnsi="Consolas" w:cs="Consolas"/>
          <w:sz w:val="20"/>
          <w:szCs w:val="20"/>
        </w:rPr>
        <w:pPrChange w:id="444" w:author="Rajiv Bansal" w:date="2021-06-19T19:55:00Z">
          <w:pPr>
            <w:autoSpaceDE w:val="0"/>
            <w:autoSpaceDN w:val="0"/>
            <w:adjustRightInd w:val="0"/>
            <w:spacing w:after="0" w:line="240" w:lineRule="auto"/>
          </w:pPr>
        </w:pPrChange>
      </w:pPr>
      <w:ins w:id="445" w:author="Rajiv Bansal" w:date="2021-06-19T19:54:00Z">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299999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46" w:author="Rajiv Bansal" w:date="2021-06-19T19:54:00Z"/>
          <w:rFonts w:ascii="Consolas" w:hAnsi="Consolas" w:cs="Consolas"/>
          <w:sz w:val="20"/>
          <w:szCs w:val="20"/>
        </w:rPr>
        <w:pPrChange w:id="447" w:author="Rajiv Bansal" w:date="2021-06-19T19:55:00Z">
          <w:pPr>
            <w:autoSpaceDE w:val="0"/>
            <w:autoSpaceDN w:val="0"/>
            <w:adjustRightInd w:val="0"/>
            <w:spacing w:after="0" w:line="240" w:lineRule="auto"/>
          </w:pPr>
        </w:pPrChange>
      </w:pPr>
      <w:ins w:id="44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59A5823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49" w:author="Rajiv Bansal" w:date="2021-06-19T19:54:00Z"/>
          <w:rFonts w:ascii="Consolas" w:hAnsi="Consolas" w:cs="Consolas"/>
          <w:sz w:val="20"/>
          <w:szCs w:val="20"/>
        </w:rPr>
        <w:pPrChange w:id="450" w:author="Rajiv Bansal" w:date="2021-06-19T19:55:00Z">
          <w:pPr>
            <w:autoSpaceDE w:val="0"/>
            <w:autoSpaceDN w:val="0"/>
            <w:adjustRightInd w:val="0"/>
            <w:spacing w:after="0" w:line="240" w:lineRule="auto"/>
          </w:pPr>
        </w:pPrChange>
      </w:pPr>
      <w:ins w:id="45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springfox-swagger-ui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3D81E58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52" w:author="Rajiv Bansal" w:date="2021-06-19T19:54:00Z"/>
          <w:rFonts w:ascii="Consolas" w:hAnsi="Consolas" w:cs="Consolas"/>
          <w:sz w:val="20"/>
          <w:szCs w:val="20"/>
        </w:rPr>
        <w:pPrChange w:id="453" w:author="Rajiv Bansal" w:date="2021-06-19T19:55:00Z">
          <w:pPr>
            <w:autoSpaceDE w:val="0"/>
            <w:autoSpaceDN w:val="0"/>
            <w:adjustRightInd w:val="0"/>
            <w:spacing w:after="0" w:line="240" w:lineRule="auto"/>
          </w:pPr>
        </w:pPrChange>
      </w:pPr>
      <w:ins w:id="45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${springfox-version}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3B4E6F1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55" w:author="Rajiv Bansal" w:date="2021-06-19T19:54:00Z"/>
          <w:rFonts w:ascii="Consolas" w:hAnsi="Consolas" w:cs="Consolas"/>
          <w:sz w:val="20"/>
          <w:szCs w:val="20"/>
        </w:rPr>
        <w:pPrChange w:id="456" w:author="Rajiv Bansal" w:date="2021-06-19T19:55:00Z">
          <w:pPr>
            <w:autoSpaceDE w:val="0"/>
            <w:autoSpaceDN w:val="0"/>
            <w:adjustRightInd w:val="0"/>
            <w:spacing w:after="0" w:line="240" w:lineRule="auto"/>
          </w:pPr>
        </w:pPrChange>
      </w:pPr>
      <w:ins w:id="45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B07938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58" w:author="Rajiv Bansal" w:date="2021-06-19T19:54:00Z"/>
          <w:rFonts w:ascii="Consolas" w:hAnsi="Consolas" w:cs="Consolas"/>
          <w:sz w:val="20"/>
          <w:szCs w:val="20"/>
        </w:rPr>
        <w:pPrChange w:id="459" w:author="Rajiv Bansal" w:date="2021-06-19T19:55:00Z">
          <w:pPr>
            <w:autoSpaceDE w:val="0"/>
            <w:autoSpaceDN w:val="0"/>
            <w:adjustRightInd w:val="0"/>
            <w:spacing w:after="0" w:line="240" w:lineRule="auto"/>
          </w:pPr>
        </w:pPrChange>
      </w:pPr>
      <w:ins w:id="46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CB460C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1" w:author="Rajiv Bansal" w:date="2021-06-19T19:54:00Z"/>
          <w:rFonts w:ascii="Consolas" w:hAnsi="Consolas" w:cs="Consolas"/>
          <w:sz w:val="20"/>
          <w:szCs w:val="20"/>
        </w:rPr>
        <w:pPrChange w:id="462" w:author="Rajiv Bansal" w:date="2021-06-19T19:55:00Z">
          <w:pPr>
            <w:autoSpaceDE w:val="0"/>
            <w:autoSpaceDN w:val="0"/>
            <w:adjustRightInd w:val="0"/>
            <w:spacing w:after="0" w:line="240" w:lineRule="auto"/>
          </w:pPr>
        </w:pPrChange>
      </w:pPr>
      <w:ins w:id="46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2EF1F3A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4" w:author="Rajiv Bansal" w:date="2021-06-19T19:54:00Z"/>
          <w:rFonts w:ascii="Consolas" w:hAnsi="Consolas" w:cs="Consolas"/>
          <w:sz w:val="20"/>
          <w:szCs w:val="20"/>
        </w:rPr>
        <w:pPrChange w:id="465" w:author="Rajiv Bansal" w:date="2021-06-19T19:55:00Z">
          <w:pPr>
            <w:autoSpaceDE w:val="0"/>
            <w:autoSpaceDN w:val="0"/>
            <w:adjustRightInd w:val="0"/>
            <w:spacing w:after="0" w:line="240" w:lineRule="auto"/>
          </w:pPr>
        </w:pPrChange>
      </w:pPr>
      <w:ins w:id="46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131E536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67" w:author="Rajiv Bansal" w:date="2021-06-19T19:54:00Z"/>
          <w:rFonts w:ascii="Consolas" w:hAnsi="Consolas" w:cs="Consolas"/>
          <w:sz w:val="20"/>
          <w:szCs w:val="20"/>
        </w:rPr>
        <w:pPrChange w:id="468" w:author="Rajiv Bansal" w:date="2021-06-19T19:55:00Z">
          <w:pPr>
            <w:autoSpaceDE w:val="0"/>
            <w:autoSpaceDN w:val="0"/>
            <w:adjustRightInd w:val="0"/>
            <w:spacing w:after="0" w:line="240" w:lineRule="auto"/>
          </w:pPr>
        </w:pPrChange>
      </w:pPr>
      <w:ins w:id="46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0D71325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0" w:author="Rajiv Bansal" w:date="2021-06-19T19:54:00Z"/>
          <w:rFonts w:ascii="Consolas" w:hAnsi="Consolas" w:cs="Consolas"/>
          <w:sz w:val="20"/>
          <w:szCs w:val="20"/>
        </w:rPr>
        <w:pPrChange w:id="471" w:author="Rajiv Bansal" w:date="2021-06-19T19:55:00Z">
          <w:pPr>
            <w:autoSpaceDE w:val="0"/>
            <w:autoSpaceDN w:val="0"/>
            <w:adjustRightInd w:val="0"/>
            <w:spacing w:after="0" w:line="240" w:lineRule="auto"/>
          </w:pPr>
        </w:pPrChange>
      </w:pPr>
      <w:ins w:id="4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AA4EA6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3" w:author="Rajiv Bansal" w:date="2021-06-19T19:54:00Z"/>
          <w:rFonts w:ascii="Consolas" w:hAnsi="Consolas" w:cs="Consolas"/>
          <w:sz w:val="20"/>
          <w:szCs w:val="20"/>
        </w:rPr>
        <w:pPrChange w:id="474" w:author="Rajiv Bansal" w:date="2021-06-19T19:55:00Z">
          <w:pPr>
            <w:autoSpaceDE w:val="0"/>
            <w:autoSpaceDN w:val="0"/>
            <w:adjustRightInd w:val="0"/>
            <w:spacing w:after="0" w:line="240" w:lineRule="auto"/>
          </w:pPr>
        </w:pPrChange>
      </w:pPr>
      <w:ins w:id="475"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33C05C9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6" w:author="Rajiv Bansal" w:date="2021-06-19T19:54:00Z"/>
          <w:rFonts w:ascii="Consolas" w:hAnsi="Consolas" w:cs="Consolas"/>
          <w:sz w:val="20"/>
          <w:szCs w:val="20"/>
        </w:rPr>
        <w:pPrChange w:id="477" w:author="Rajiv Bansal" w:date="2021-06-19T19:55:00Z">
          <w:pPr>
            <w:autoSpaceDE w:val="0"/>
            <w:autoSpaceDN w:val="0"/>
            <w:adjustRightInd w:val="0"/>
            <w:spacing w:after="0" w:line="240" w:lineRule="auto"/>
          </w:pPr>
        </w:pPrChange>
      </w:pPr>
      <w:ins w:id="47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r>
          <w:rPr>
            <w:rFonts w:ascii="Consolas" w:hAnsi="Consolas" w:cs="Consolas"/>
            <w:color w:val="3F5FBF"/>
            <w:sz w:val="20"/>
            <w:szCs w:val="20"/>
            <w:u w:val="single"/>
          </w:rPr>
          <w:t>Lombok</w:t>
        </w:r>
        <w:r>
          <w:rPr>
            <w:rFonts w:ascii="Consolas" w:hAnsi="Consolas" w:cs="Consolas"/>
            <w:color w:val="3F5FBF"/>
            <w:sz w:val="20"/>
            <w:szCs w:val="20"/>
          </w:rPr>
          <w:t xml:space="preserve"> data --&gt;</w:t>
        </w:r>
      </w:ins>
    </w:p>
    <w:p w14:paraId="75ADB08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79" w:author="Rajiv Bansal" w:date="2021-06-19T19:54:00Z"/>
          <w:rFonts w:ascii="Consolas" w:hAnsi="Consolas" w:cs="Consolas"/>
          <w:sz w:val="20"/>
          <w:szCs w:val="20"/>
        </w:rPr>
        <w:pPrChange w:id="480" w:author="Rajiv Bansal" w:date="2021-06-19T19:55:00Z">
          <w:pPr>
            <w:autoSpaceDE w:val="0"/>
            <w:autoSpaceDN w:val="0"/>
            <w:adjustRightInd w:val="0"/>
            <w:spacing w:after="0" w:line="240" w:lineRule="auto"/>
          </w:pPr>
        </w:pPrChange>
      </w:pPr>
      <w:ins w:id="48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35AEFE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82" w:author="Rajiv Bansal" w:date="2021-06-19T19:54:00Z"/>
          <w:rFonts w:ascii="Consolas" w:hAnsi="Consolas" w:cs="Consolas"/>
          <w:sz w:val="20"/>
          <w:szCs w:val="20"/>
        </w:rPr>
        <w:pPrChange w:id="483" w:author="Rajiv Bansal" w:date="2021-06-19T19:55:00Z">
          <w:pPr>
            <w:autoSpaceDE w:val="0"/>
            <w:autoSpaceDN w:val="0"/>
            <w:adjustRightInd w:val="0"/>
            <w:spacing w:after="0" w:line="240" w:lineRule="auto"/>
          </w:pPr>
        </w:pPrChange>
      </w:pPr>
      <w:ins w:id="484"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org.projectlombok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72B36E1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85" w:author="Rajiv Bansal" w:date="2021-06-19T19:54:00Z"/>
          <w:rFonts w:ascii="Consolas" w:hAnsi="Consolas" w:cs="Consolas"/>
          <w:sz w:val="20"/>
          <w:szCs w:val="20"/>
        </w:rPr>
        <w:pPrChange w:id="486" w:author="Rajiv Bansal" w:date="2021-06-19T19:55:00Z">
          <w:pPr>
            <w:autoSpaceDE w:val="0"/>
            <w:autoSpaceDN w:val="0"/>
            <w:adjustRightInd w:val="0"/>
            <w:spacing w:after="0" w:line="240" w:lineRule="auto"/>
          </w:pPr>
        </w:pPrChange>
      </w:pPr>
      <w:ins w:id="487"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lombok</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6892CF5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88" w:author="Rajiv Bansal" w:date="2021-06-19T19:54:00Z"/>
          <w:rFonts w:ascii="Consolas" w:hAnsi="Consolas" w:cs="Consolas"/>
          <w:sz w:val="20"/>
          <w:szCs w:val="20"/>
        </w:rPr>
        <w:pPrChange w:id="489" w:author="Rajiv Bansal" w:date="2021-06-19T19:55:00Z">
          <w:pPr>
            <w:autoSpaceDE w:val="0"/>
            <w:autoSpaceDN w:val="0"/>
            <w:adjustRightInd w:val="0"/>
            <w:spacing w:after="0" w:line="240" w:lineRule="auto"/>
          </w:pPr>
        </w:pPrChange>
      </w:pPr>
      <w:ins w:id="490"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6328B03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1" w:author="Rajiv Bansal" w:date="2021-06-19T19:54:00Z"/>
          <w:rFonts w:ascii="Consolas" w:hAnsi="Consolas" w:cs="Consolas"/>
          <w:sz w:val="20"/>
          <w:szCs w:val="20"/>
        </w:rPr>
        <w:pPrChange w:id="492" w:author="Rajiv Bansal" w:date="2021-06-19T19:55:00Z">
          <w:pPr>
            <w:autoSpaceDE w:val="0"/>
            <w:autoSpaceDN w:val="0"/>
            <w:adjustRightInd w:val="0"/>
            <w:spacing w:after="0" w:line="240" w:lineRule="auto"/>
          </w:pPr>
        </w:pPrChange>
      </w:pPr>
      <w:ins w:id="49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AFE157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4" w:author="Rajiv Bansal" w:date="2021-06-19T19:54:00Z"/>
          <w:rFonts w:ascii="Consolas" w:hAnsi="Consolas" w:cs="Consolas"/>
          <w:sz w:val="20"/>
          <w:szCs w:val="20"/>
        </w:rPr>
        <w:pPrChange w:id="495" w:author="Rajiv Bansal" w:date="2021-06-19T19:55:00Z">
          <w:pPr>
            <w:autoSpaceDE w:val="0"/>
            <w:autoSpaceDN w:val="0"/>
            <w:adjustRightInd w:val="0"/>
            <w:spacing w:after="0" w:line="240" w:lineRule="auto"/>
          </w:pPr>
        </w:pPrChange>
      </w:pPr>
      <w:ins w:id="496"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708B238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497" w:author="Rajiv Bansal" w:date="2021-06-19T19:54:00Z"/>
          <w:rFonts w:ascii="Consolas" w:hAnsi="Consolas" w:cs="Consolas"/>
          <w:sz w:val="20"/>
          <w:szCs w:val="20"/>
        </w:rPr>
        <w:pPrChange w:id="498" w:author="Rajiv Bansal" w:date="2021-06-19T19:55:00Z">
          <w:pPr>
            <w:autoSpaceDE w:val="0"/>
            <w:autoSpaceDN w:val="0"/>
            <w:adjustRightInd w:val="0"/>
            <w:spacing w:after="0" w:line="240" w:lineRule="auto"/>
          </w:pPr>
        </w:pPrChange>
      </w:pPr>
      <w:ins w:id="49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spring-boot-starter-test “Starter”, which imports both Spring Boot </w:t>
        </w:r>
      </w:ins>
    </w:p>
    <w:p w14:paraId="24DE674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0" w:author="Rajiv Bansal" w:date="2021-06-19T19:54:00Z"/>
          <w:rFonts w:ascii="Consolas" w:hAnsi="Consolas" w:cs="Consolas"/>
          <w:sz w:val="20"/>
          <w:szCs w:val="20"/>
        </w:rPr>
        <w:pPrChange w:id="501" w:author="Rajiv Bansal" w:date="2021-06-19T19:55:00Z">
          <w:pPr>
            <w:autoSpaceDE w:val="0"/>
            <w:autoSpaceDN w:val="0"/>
            <w:adjustRightInd w:val="0"/>
            <w:spacing w:after="0" w:line="240" w:lineRule="auto"/>
          </w:pPr>
        </w:pPrChange>
      </w:pPr>
      <w:ins w:id="502"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test modules as well as JUnit, AssertJ, </w:t>
        </w:r>
        <w:r>
          <w:rPr>
            <w:rFonts w:ascii="Consolas" w:hAnsi="Consolas" w:cs="Consolas"/>
            <w:color w:val="3F5FBF"/>
            <w:sz w:val="20"/>
            <w:szCs w:val="20"/>
            <w:u w:val="single"/>
          </w:rPr>
          <w:t>Hamcrest</w:t>
        </w:r>
        <w:r>
          <w:rPr>
            <w:rFonts w:ascii="Consolas" w:hAnsi="Consolas" w:cs="Consolas"/>
            <w:color w:val="3F5FBF"/>
            <w:sz w:val="20"/>
            <w:szCs w:val="20"/>
          </w:rPr>
          <w:t xml:space="preserve">, and a number of other useful </w:t>
        </w:r>
      </w:ins>
    </w:p>
    <w:p w14:paraId="032BFC7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3" w:author="Rajiv Bansal" w:date="2021-06-19T19:54:00Z"/>
          <w:rFonts w:ascii="Consolas" w:hAnsi="Consolas" w:cs="Consolas"/>
          <w:sz w:val="20"/>
          <w:szCs w:val="20"/>
        </w:rPr>
        <w:pPrChange w:id="504" w:author="Rajiv Bansal" w:date="2021-06-19T19:55:00Z">
          <w:pPr>
            <w:autoSpaceDE w:val="0"/>
            <w:autoSpaceDN w:val="0"/>
            <w:adjustRightInd w:val="0"/>
            <w:spacing w:after="0" w:line="240" w:lineRule="auto"/>
          </w:pPr>
        </w:pPrChange>
      </w:pPr>
      <w:ins w:id="505"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libraries. --&gt;</w:t>
        </w:r>
      </w:ins>
    </w:p>
    <w:p w14:paraId="4980F82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6" w:author="Rajiv Bansal" w:date="2021-06-19T19:54:00Z"/>
          <w:rFonts w:ascii="Consolas" w:hAnsi="Consolas" w:cs="Consolas"/>
          <w:sz w:val="20"/>
          <w:szCs w:val="20"/>
        </w:rPr>
        <w:pPrChange w:id="507" w:author="Rajiv Bansal" w:date="2021-06-19T19:55:00Z">
          <w:pPr>
            <w:autoSpaceDE w:val="0"/>
            <w:autoSpaceDN w:val="0"/>
            <w:adjustRightInd w:val="0"/>
            <w:spacing w:after="0" w:line="240" w:lineRule="auto"/>
          </w:pPr>
        </w:pPrChange>
      </w:pPr>
      <w:ins w:id="50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3BD06B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09" w:author="Rajiv Bansal" w:date="2021-06-19T19:54:00Z"/>
          <w:rFonts w:ascii="Consolas" w:hAnsi="Consolas" w:cs="Consolas"/>
          <w:sz w:val="20"/>
          <w:szCs w:val="20"/>
        </w:rPr>
        <w:pPrChange w:id="510" w:author="Rajiv Bansal" w:date="2021-06-19T19:55:00Z">
          <w:pPr>
            <w:autoSpaceDE w:val="0"/>
            <w:autoSpaceDN w:val="0"/>
            <w:adjustRightInd w:val="0"/>
            <w:spacing w:after="0" w:line="240" w:lineRule="auto"/>
          </w:pPr>
        </w:pPrChange>
      </w:pPr>
      <w:ins w:id="51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35B6EEA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12" w:author="Rajiv Bansal" w:date="2021-06-19T19:54:00Z"/>
          <w:rFonts w:ascii="Consolas" w:hAnsi="Consolas" w:cs="Consolas"/>
          <w:sz w:val="20"/>
          <w:szCs w:val="20"/>
        </w:rPr>
        <w:pPrChange w:id="513" w:author="Rajiv Bansal" w:date="2021-06-19T19:55:00Z">
          <w:pPr>
            <w:autoSpaceDE w:val="0"/>
            <w:autoSpaceDN w:val="0"/>
            <w:adjustRightInd w:val="0"/>
            <w:spacing w:after="0" w:line="240" w:lineRule="auto"/>
          </w:pPr>
        </w:pPrChange>
      </w:pPr>
      <w:ins w:id="51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45EE264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15" w:author="Rajiv Bansal" w:date="2021-06-19T19:54:00Z"/>
          <w:rFonts w:ascii="Consolas" w:hAnsi="Consolas" w:cs="Consolas"/>
          <w:sz w:val="20"/>
          <w:szCs w:val="20"/>
        </w:rPr>
        <w:pPrChange w:id="516" w:author="Rajiv Bansal" w:date="2021-06-19T19:55:00Z">
          <w:pPr>
            <w:autoSpaceDE w:val="0"/>
            <w:autoSpaceDN w:val="0"/>
            <w:adjustRightInd w:val="0"/>
            <w:spacing w:after="0" w:line="240" w:lineRule="auto"/>
          </w:pPr>
        </w:pPrChange>
      </w:pPr>
      <w:ins w:id="51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5C3E5E2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18" w:author="Rajiv Bansal" w:date="2021-06-19T19:54:00Z"/>
          <w:rFonts w:ascii="Consolas" w:hAnsi="Consolas" w:cs="Consolas"/>
          <w:sz w:val="20"/>
          <w:szCs w:val="20"/>
        </w:rPr>
        <w:pPrChange w:id="519" w:author="Rajiv Bansal" w:date="2021-06-19T19:55:00Z">
          <w:pPr>
            <w:autoSpaceDE w:val="0"/>
            <w:autoSpaceDN w:val="0"/>
            <w:adjustRightInd w:val="0"/>
            <w:spacing w:after="0" w:line="240" w:lineRule="auto"/>
          </w:pPr>
        </w:pPrChange>
      </w:pPr>
      <w:ins w:id="52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FB0115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21" w:author="Rajiv Bansal" w:date="2021-06-19T19:54:00Z"/>
          <w:rFonts w:ascii="Consolas" w:hAnsi="Consolas" w:cs="Consolas"/>
          <w:sz w:val="20"/>
          <w:szCs w:val="20"/>
        </w:rPr>
        <w:pPrChange w:id="522" w:author="Rajiv Bansal" w:date="2021-06-19T19:55:00Z">
          <w:pPr>
            <w:autoSpaceDE w:val="0"/>
            <w:autoSpaceDN w:val="0"/>
            <w:adjustRightInd w:val="0"/>
            <w:spacing w:after="0" w:line="240" w:lineRule="auto"/>
          </w:pPr>
        </w:pPrChange>
      </w:pPr>
      <w:ins w:id="523"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0096B99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24" w:author="Rajiv Bansal" w:date="2021-06-19T19:54:00Z"/>
          <w:rFonts w:ascii="Consolas" w:hAnsi="Consolas" w:cs="Consolas"/>
          <w:sz w:val="20"/>
          <w:szCs w:val="20"/>
        </w:rPr>
        <w:pPrChange w:id="525" w:author="Rajiv Bansal" w:date="2021-06-19T19:55:00Z">
          <w:pPr>
            <w:autoSpaceDE w:val="0"/>
            <w:autoSpaceDN w:val="0"/>
            <w:adjustRightInd w:val="0"/>
            <w:spacing w:after="0" w:line="240" w:lineRule="auto"/>
          </w:pPr>
        </w:pPrChange>
      </w:pPr>
      <w:ins w:id="526" w:author="Rajiv Bansal" w:date="2021-06-19T19:54:00Z">
        <w:r>
          <w:rPr>
            <w:rFonts w:ascii="Consolas" w:hAnsi="Consolas" w:cs="Consolas"/>
            <w:color w:val="000000"/>
            <w:sz w:val="20"/>
            <w:szCs w:val="20"/>
          </w:rPr>
          <w:tab/>
        </w:r>
      </w:ins>
    </w:p>
    <w:p w14:paraId="3159733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27" w:author="Rajiv Bansal" w:date="2021-06-19T19:54:00Z"/>
          <w:rFonts w:ascii="Consolas" w:hAnsi="Consolas" w:cs="Consolas"/>
          <w:sz w:val="20"/>
          <w:szCs w:val="20"/>
        </w:rPr>
        <w:pPrChange w:id="528" w:author="Rajiv Bansal" w:date="2021-06-19T19:55:00Z">
          <w:pPr>
            <w:autoSpaceDE w:val="0"/>
            <w:autoSpaceDN w:val="0"/>
            <w:adjustRightInd w:val="0"/>
            <w:spacing w:after="0" w:line="240" w:lineRule="auto"/>
          </w:pPr>
        </w:pPrChange>
      </w:pPr>
      <w:ins w:id="529"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ins>
    </w:p>
    <w:p w14:paraId="4FA5339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30" w:author="Rajiv Bansal" w:date="2021-06-19T19:54:00Z"/>
          <w:rFonts w:ascii="Consolas" w:hAnsi="Consolas" w:cs="Consolas"/>
          <w:sz w:val="20"/>
          <w:szCs w:val="20"/>
        </w:rPr>
        <w:pPrChange w:id="531" w:author="Rajiv Bansal" w:date="2021-06-19T19:55:00Z">
          <w:pPr>
            <w:autoSpaceDE w:val="0"/>
            <w:autoSpaceDN w:val="0"/>
            <w:adjustRightInd w:val="0"/>
            <w:spacing w:after="0" w:line="240" w:lineRule="auto"/>
          </w:pPr>
        </w:pPrChange>
      </w:pPr>
      <w:ins w:id="53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0FB9C2F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33" w:author="Rajiv Bansal" w:date="2021-06-19T19:54:00Z"/>
          <w:rFonts w:ascii="Consolas" w:hAnsi="Consolas" w:cs="Consolas"/>
          <w:sz w:val="20"/>
          <w:szCs w:val="20"/>
        </w:rPr>
        <w:pPrChange w:id="534" w:author="Rajiv Bansal" w:date="2021-06-19T19:55:00Z">
          <w:pPr>
            <w:autoSpaceDE w:val="0"/>
            <w:autoSpaceDN w:val="0"/>
            <w:adjustRightInd w:val="0"/>
            <w:spacing w:after="0" w:line="240" w:lineRule="auto"/>
          </w:pPr>
        </w:pPrChange>
      </w:pPr>
      <w:ins w:id="53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4799DC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36" w:author="Rajiv Bansal" w:date="2021-06-19T19:54:00Z"/>
          <w:rFonts w:ascii="Consolas" w:hAnsi="Consolas" w:cs="Consolas"/>
          <w:sz w:val="20"/>
          <w:szCs w:val="20"/>
        </w:rPr>
        <w:pPrChange w:id="537" w:author="Rajiv Bansal" w:date="2021-06-19T19:55:00Z">
          <w:pPr>
            <w:autoSpaceDE w:val="0"/>
            <w:autoSpaceDN w:val="0"/>
            <w:adjustRightInd w:val="0"/>
            <w:spacing w:after="0" w:line="240" w:lineRule="auto"/>
          </w:pPr>
        </w:pPrChange>
      </w:pPr>
      <w:ins w:id="53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28A6B48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39" w:author="Rajiv Bansal" w:date="2021-06-19T19:54:00Z"/>
          <w:rFonts w:ascii="Consolas" w:hAnsi="Consolas" w:cs="Consolas"/>
          <w:sz w:val="20"/>
          <w:szCs w:val="20"/>
        </w:rPr>
        <w:pPrChange w:id="540" w:author="Rajiv Bansal" w:date="2021-06-19T19:55:00Z">
          <w:pPr>
            <w:autoSpaceDE w:val="0"/>
            <w:autoSpaceDN w:val="0"/>
            <w:adjustRightInd w:val="0"/>
            <w:spacing w:after="0" w:line="240" w:lineRule="auto"/>
          </w:pPr>
        </w:pPrChange>
      </w:pPr>
      <w:ins w:id="54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1E68AC0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42" w:author="Rajiv Bansal" w:date="2021-06-19T19:54:00Z"/>
          <w:rFonts w:ascii="Consolas" w:hAnsi="Consolas" w:cs="Consolas"/>
          <w:sz w:val="20"/>
          <w:szCs w:val="20"/>
        </w:rPr>
        <w:pPrChange w:id="543" w:author="Rajiv Bansal" w:date="2021-06-19T19:55:00Z">
          <w:pPr>
            <w:autoSpaceDE w:val="0"/>
            <w:autoSpaceDN w:val="0"/>
            <w:adjustRightInd w:val="0"/>
            <w:spacing w:after="0" w:line="240" w:lineRule="auto"/>
          </w:pPr>
        </w:pPrChange>
      </w:pPr>
      <w:ins w:id="54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309D8F7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45" w:author="Rajiv Bansal" w:date="2021-06-19T19:54:00Z"/>
          <w:rFonts w:ascii="Consolas" w:hAnsi="Consolas" w:cs="Consolas"/>
          <w:sz w:val="20"/>
          <w:szCs w:val="20"/>
        </w:rPr>
        <w:pPrChange w:id="546" w:author="Rajiv Bansal" w:date="2021-06-19T19:55:00Z">
          <w:pPr>
            <w:autoSpaceDE w:val="0"/>
            <w:autoSpaceDN w:val="0"/>
            <w:adjustRightInd w:val="0"/>
            <w:spacing w:after="0" w:line="240" w:lineRule="auto"/>
          </w:pPr>
        </w:pPrChange>
      </w:pPr>
      <w:ins w:id="54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ins>
    </w:p>
    <w:p w14:paraId="2794D3A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48" w:author="Rajiv Bansal" w:date="2021-06-19T19:54:00Z"/>
          <w:rFonts w:ascii="Consolas" w:hAnsi="Consolas" w:cs="Consolas"/>
          <w:sz w:val="20"/>
          <w:szCs w:val="20"/>
        </w:rPr>
        <w:pPrChange w:id="549" w:author="Rajiv Bansal" w:date="2021-06-19T19:55:00Z">
          <w:pPr>
            <w:autoSpaceDE w:val="0"/>
            <w:autoSpaceDN w:val="0"/>
            <w:adjustRightInd w:val="0"/>
            <w:spacing w:after="0" w:line="240" w:lineRule="auto"/>
          </w:pPr>
        </w:pPrChange>
      </w:pPr>
      <w:ins w:id="55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1388228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51" w:author="Rajiv Bansal" w:date="2021-06-19T19:54:00Z"/>
          <w:rFonts w:ascii="Consolas" w:hAnsi="Consolas" w:cs="Consolas"/>
          <w:sz w:val="20"/>
          <w:szCs w:val="20"/>
        </w:rPr>
        <w:pPrChange w:id="552" w:author="Rajiv Bansal" w:date="2021-06-19T19:55:00Z">
          <w:pPr>
            <w:autoSpaceDE w:val="0"/>
            <w:autoSpaceDN w:val="0"/>
            <w:adjustRightInd w:val="0"/>
            <w:spacing w:after="0" w:line="240" w:lineRule="auto"/>
          </w:pPr>
        </w:pPrChange>
      </w:pPr>
      <w:ins w:id="55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8A0863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54" w:author="Rajiv Bansal" w:date="2021-06-19T19:54:00Z"/>
          <w:rFonts w:ascii="Consolas" w:hAnsi="Consolas" w:cs="Consolas"/>
          <w:sz w:val="20"/>
          <w:szCs w:val="20"/>
        </w:rPr>
        <w:pPrChange w:id="555" w:author="Rajiv Bansal" w:date="2021-06-19T19:55:00Z">
          <w:pPr>
            <w:autoSpaceDE w:val="0"/>
            <w:autoSpaceDN w:val="0"/>
            <w:adjustRightInd w:val="0"/>
            <w:spacing w:after="0" w:line="240" w:lineRule="auto"/>
          </w:pPr>
        </w:pPrChange>
      </w:pPr>
      <w:ins w:id="55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714A575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57" w:author="Rajiv Bansal" w:date="2021-06-19T19:54:00Z"/>
          <w:rFonts w:ascii="Consolas" w:hAnsi="Consolas" w:cs="Consolas"/>
          <w:sz w:val="20"/>
          <w:szCs w:val="20"/>
        </w:rPr>
        <w:pPrChange w:id="558" w:author="Rajiv Bansal" w:date="2021-06-19T19:55:00Z">
          <w:pPr>
            <w:autoSpaceDE w:val="0"/>
            <w:autoSpaceDN w:val="0"/>
            <w:adjustRightInd w:val="0"/>
            <w:spacing w:after="0" w:line="240" w:lineRule="auto"/>
          </w:pPr>
        </w:pPrChange>
      </w:pPr>
      <w:ins w:id="559"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ins>
    </w:p>
    <w:p w14:paraId="4C051FC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60" w:author="Rajiv Bansal" w:date="2021-06-19T19:54:00Z"/>
          <w:rFonts w:ascii="Consolas" w:hAnsi="Consolas" w:cs="Consolas"/>
          <w:sz w:val="20"/>
          <w:szCs w:val="20"/>
        </w:rPr>
        <w:pPrChange w:id="561" w:author="Rajiv Bansal" w:date="2021-06-19T19:55:00Z">
          <w:pPr>
            <w:autoSpaceDE w:val="0"/>
            <w:autoSpaceDN w:val="0"/>
            <w:adjustRightInd w:val="0"/>
            <w:spacing w:after="0" w:line="240" w:lineRule="auto"/>
          </w:pPr>
        </w:pPrChange>
      </w:pPr>
      <w:ins w:id="562" w:author="Rajiv Bansal" w:date="2021-06-19T19:54:00Z">
        <w:r>
          <w:rPr>
            <w:rFonts w:ascii="Consolas" w:hAnsi="Consolas" w:cs="Consolas"/>
            <w:color w:val="000000"/>
            <w:sz w:val="20"/>
            <w:szCs w:val="20"/>
          </w:rPr>
          <w:tab/>
        </w:r>
      </w:ins>
    </w:p>
    <w:p w14:paraId="7BA2306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63" w:author="Rajiv Bansal" w:date="2021-06-19T19:54:00Z"/>
          <w:rFonts w:ascii="Consolas" w:hAnsi="Consolas" w:cs="Consolas"/>
          <w:sz w:val="20"/>
          <w:szCs w:val="20"/>
        </w:rPr>
        <w:pPrChange w:id="564" w:author="Rajiv Bansal" w:date="2021-06-19T19:55:00Z">
          <w:pPr>
            <w:autoSpaceDE w:val="0"/>
            <w:autoSpaceDN w:val="0"/>
            <w:adjustRightInd w:val="0"/>
            <w:spacing w:after="0" w:line="240" w:lineRule="auto"/>
          </w:pPr>
        </w:pPrChange>
      </w:pPr>
      <w:ins w:id="56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1828927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66" w:author="Rajiv Bansal" w:date="2021-06-19T19:54:00Z"/>
          <w:rFonts w:ascii="Consolas" w:hAnsi="Consolas" w:cs="Consolas"/>
          <w:sz w:val="20"/>
          <w:szCs w:val="20"/>
        </w:rPr>
        <w:pPrChange w:id="567" w:author="Rajiv Bansal" w:date="2021-06-19T19:55:00Z">
          <w:pPr>
            <w:autoSpaceDE w:val="0"/>
            <w:autoSpaceDN w:val="0"/>
            <w:adjustRightInd w:val="0"/>
            <w:spacing w:after="0" w:line="240" w:lineRule="auto"/>
          </w:pPr>
        </w:pPrChange>
      </w:pPr>
      <w:ins w:id="56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678813E1"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69" w:author="Rajiv Bansal" w:date="2021-06-19T19:54:00Z"/>
          <w:rFonts w:ascii="Consolas" w:hAnsi="Consolas" w:cs="Consolas"/>
          <w:sz w:val="20"/>
          <w:szCs w:val="20"/>
        </w:rPr>
        <w:pPrChange w:id="570" w:author="Rajiv Bansal" w:date="2021-06-19T19:55:00Z">
          <w:pPr>
            <w:autoSpaceDE w:val="0"/>
            <w:autoSpaceDN w:val="0"/>
            <w:adjustRightInd w:val="0"/>
            <w:spacing w:after="0" w:line="240" w:lineRule="auto"/>
          </w:pPr>
        </w:pPrChange>
      </w:pPr>
      <w:ins w:id="57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6A6F9C7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72" w:author="Rajiv Bansal" w:date="2021-06-19T19:54:00Z"/>
          <w:rFonts w:ascii="Consolas" w:hAnsi="Consolas" w:cs="Consolas"/>
          <w:sz w:val="20"/>
          <w:szCs w:val="20"/>
        </w:rPr>
        <w:pPrChange w:id="573" w:author="Rajiv Bansal" w:date="2021-06-19T19:55:00Z">
          <w:pPr>
            <w:autoSpaceDE w:val="0"/>
            <w:autoSpaceDN w:val="0"/>
            <w:adjustRightInd w:val="0"/>
            <w:spacing w:after="0" w:line="240" w:lineRule="auto"/>
          </w:pPr>
        </w:pPrChange>
      </w:pPr>
      <w:ins w:id="57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56D2797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75" w:author="Rajiv Bansal" w:date="2021-06-19T19:54:00Z"/>
          <w:rFonts w:ascii="Consolas" w:hAnsi="Consolas" w:cs="Consolas"/>
          <w:sz w:val="20"/>
          <w:szCs w:val="20"/>
        </w:rPr>
        <w:pPrChange w:id="576" w:author="Rajiv Bansal" w:date="2021-06-19T19:55:00Z">
          <w:pPr>
            <w:autoSpaceDE w:val="0"/>
            <w:autoSpaceDN w:val="0"/>
            <w:adjustRightInd w:val="0"/>
            <w:spacing w:after="0" w:line="240" w:lineRule="auto"/>
          </w:pPr>
        </w:pPrChange>
      </w:pPr>
      <w:ins w:id="57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ins>
    </w:p>
    <w:p w14:paraId="638B9EB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78" w:author="Rajiv Bansal" w:date="2021-06-19T19:54:00Z"/>
          <w:rFonts w:ascii="Consolas" w:hAnsi="Consolas" w:cs="Consolas"/>
          <w:sz w:val="20"/>
          <w:szCs w:val="20"/>
        </w:rPr>
        <w:pPrChange w:id="579" w:author="Rajiv Bansal" w:date="2021-06-19T19:55:00Z">
          <w:pPr>
            <w:autoSpaceDE w:val="0"/>
            <w:autoSpaceDN w:val="0"/>
            <w:adjustRightInd w:val="0"/>
            <w:spacing w:after="0" w:line="240" w:lineRule="auto"/>
          </w:pPr>
        </w:pPrChange>
      </w:pPr>
      <w:ins w:id="58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7E54479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81" w:author="Rajiv Bansal" w:date="2021-06-19T19:54:00Z"/>
          <w:rFonts w:ascii="Consolas" w:hAnsi="Consolas" w:cs="Consolas"/>
          <w:sz w:val="20"/>
          <w:szCs w:val="20"/>
        </w:rPr>
        <w:pPrChange w:id="582" w:author="Rajiv Bansal" w:date="2021-06-19T19:55:00Z">
          <w:pPr>
            <w:autoSpaceDE w:val="0"/>
            <w:autoSpaceDN w:val="0"/>
            <w:adjustRightInd w:val="0"/>
            <w:spacing w:after="0" w:line="240" w:lineRule="auto"/>
          </w:pPr>
        </w:pPrChange>
      </w:pPr>
      <w:ins w:id="58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024C454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84" w:author="Rajiv Bansal" w:date="2021-06-19T19:54:00Z"/>
          <w:rFonts w:ascii="Consolas" w:hAnsi="Consolas" w:cs="Consolas"/>
          <w:sz w:val="20"/>
          <w:szCs w:val="20"/>
        </w:rPr>
        <w:pPrChange w:id="585" w:author="Rajiv Bansal" w:date="2021-06-19T19:55:00Z">
          <w:pPr>
            <w:autoSpaceDE w:val="0"/>
            <w:autoSpaceDN w:val="0"/>
            <w:adjustRightInd w:val="0"/>
            <w:spacing w:after="0" w:line="240" w:lineRule="auto"/>
          </w:pPr>
        </w:pPrChange>
      </w:pPr>
      <w:ins w:id="58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ins>
    </w:p>
    <w:p w14:paraId="430A765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87" w:author="Rajiv Bansal" w:date="2021-06-19T19:54:00Z"/>
          <w:rFonts w:ascii="Consolas" w:hAnsi="Consolas" w:cs="Consolas"/>
          <w:sz w:val="20"/>
          <w:szCs w:val="20"/>
        </w:rPr>
        <w:pPrChange w:id="588" w:author="Rajiv Bansal" w:date="2021-06-19T19:55:00Z">
          <w:pPr>
            <w:autoSpaceDE w:val="0"/>
            <w:autoSpaceDN w:val="0"/>
            <w:adjustRightInd w:val="0"/>
            <w:spacing w:after="0" w:line="240" w:lineRule="auto"/>
          </w:pPr>
        </w:pPrChange>
      </w:pPr>
      <w:ins w:id="58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036B586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90" w:author="Rajiv Bansal" w:date="2021-06-19T19:54:00Z"/>
          <w:rFonts w:ascii="Consolas" w:hAnsi="Consolas" w:cs="Consolas"/>
          <w:sz w:val="20"/>
          <w:szCs w:val="20"/>
        </w:rPr>
        <w:pPrChange w:id="591" w:author="Rajiv Bansal" w:date="2021-06-19T19:55:00Z">
          <w:pPr>
            <w:autoSpaceDE w:val="0"/>
            <w:autoSpaceDN w:val="0"/>
            <w:adjustRightInd w:val="0"/>
            <w:spacing w:after="0" w:line="240" w:lineRule="auto"/>
          </w:pPr>
        </w:pPrChange>
      </w:pPr>
      <w:ins w:id="59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482C367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93" w:author="Rajiv Bansal" w:date="2021-06-19T19:54:00Z"/>
          <w:rFonts w:ascii="Consolas" w:hAnsi="Consolas" w:cs="Consolas"/>
          <w:sz w:val="20"/>
          <w:szCs w:val="20"/>
        </w:rPr>
        <w:pPrChange w:id="594" w:author="Rajiv Bansal" w:date="2021-06-19T19:55:00Z">
          <w:pPr>
            <w:autoSpaceDE w:val="0"/>
            <w:autoSpaceDN w:val="0"/>
            <w:adjustRightInd w:val="0"/>
            <w:spacing w:after="0" w:line="240" w:lineRule="auto"/>
          </w:pPr>
        </w:pPrChange>
      </w:pPr>
      <w:ins w:id="59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63338B5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96" w:author="Rajiv Bansal" w:date="2021-06-19T19:54:00Z"/>
          <w:rFonts w:ascii="Consolas" w:hAnsi="Consolas" w:cs="Consolas"/>
          <w:sz w:val="20"/>
          <w:szCs w:val="20"/>
        </w:rPr>
        <w:pPrChange w:id="597" w:author="Rajiv Bansal" w:date="2021-06-19T19:55:00Z">
          <w:pPr>
            <w:autoSpaceDE w:val="0"/>
            <w:autoSpaceDN w:val="0"/>
            <w:adjustRightInd w:val="0"/>
            <w:spacing w:after="0" w:line="240" w:lineRule="auto"/>
          </w:pPr>
        </w:pPrChange>
      </w:pPr>
      <w:ins w:id="59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4B7657D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599" w:author="Rajiv Bansal" w:date="2021-06-19T19:54:00Z"/>
          <w:rFonts w:ascii="Consolas" w:hAnsi="Consolas" w:cs="Consolas"/>
          <w:sz w:val="20"/>
          <w:szCs w:val="20"/>
        </w:rPr>
        <w:pPrChange w:id="600" w:author="Rajiv Bansal" w:date="2021-06-19T19:55:00Z">
          <w:pPr>
            <w:autoSpaceDE w:val="0"/>
            <w:autoSpaceDN w:val="0"/>
            <w:adjustRightInd w:val="0"/>
            <w:spacing w:after="0" w:line="240" w:lineRule="auto"/>
          </w:pPr>
        </w:pPrChange>
      </w:pPr>
      <w:ins w:id="60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1614798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02" w:author="Rajiv Bansal" w:date="2021-06-19T19:54:00Z"/>
          <w:rFonts w:ascii="Consolas" w:hAnsi="Consolas" w:cs="Consolas"/>
          <w:sz w:val="20"/>
          <w:szCs w:val="20"/>
        </w:rPr>
        <w:pPrChange w:id="603" w:author="Rajiv Bansal" w:date="2021-06-19T19:55:00Z">
          <w:pPr>
            <w:autoSpaceDE w:val="0"/>
            <w:autoSpaceDN w:val="0"/>
            <w:adjustRightInd w:val="0"/>
            <w:spacing w:after="0" w:line="240" w:lineRule="auto"/>
          </w:pPr>
        </w:pPrChange>
      </w:pPr>
      <w:ins w:id="60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ins>
    </w:p>
    <w:p w14:paraId="2A87AA4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05" w:author="Rajiv Bansal" w:date="2021-06-19T19:54:00Z"/>
          <w:rFonts w:ascii="Consolas" w:hAnsi="Consolas" w:cs="Consolas"/>
          <w:sz w:val="20"/>
          <w:szCs w:val="20"/>
        </w:rPr>
        <w:pPrChange w:id="606" w:author="Rajiv Bansal" w:date="2021-06-19T19:55:00Z">
          <w:pPr>
            <w:autoSpaceDE w:val="0"/>
            <w:autoSpaceDN w:val="0"/>
            <w:adjustRightInd w:val="0"/>
            <w:spacing w:after="0" w:line="240" w:lineRule="auto"/>
          </w:pPr>
        </w:pPrChange>
      </w:pPr>
      <w:ins w:id="60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319D3FE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08" w:author="Rajiv Bansal" w:date="2021-06-19T19:54:00Z"/>
          <w:rFonts w:ascii="Consolas" w:hAnsi="Consolas" w:cs="Consolas"/>
          <w:sz w:val="20"/>
          <w:szCs w:val="20"/>
        </w:rPr>
        <w:pPrChange w:id="609" w:author="Rajiv Bansal" w:date="2021-06-19T19:55:00Z">
          <w:pPr>
            <w:autoSpaceDE w:val="0"/>
            <w:autoSpaceDN w:val="0"/>
            <w:adjustRightInd w:val="0"/>
            <w:spacing w:after="0" w:line="240" w:lineRule="auto"/>
          </w:pPr>
        </w:pPrChange>
      </w:pPr>
      <w:ins w:id="61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78A8C13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11" w:author="Rajiv Bansal" w:date="2021-06-19T19:54:00Z"/>
          <w:rFonts w:ascii="Consolas" w:hAnsi="Consolas" w:cs="Consolas"/>
          <w:sz w:val="20"/>
          <w:szCs w:val="20"/>
        </w:rPr>
        <w:pPrChange w:id="612" w:author="Rajiv Bansal" w:date="2021-06-19T19:55:00Z">
          <w:pPr>
            <w:autoSpaceDE w:val="0"/>
            <w:autoSpaceDN w:val="0"/>
            <w:adjustRightInd w:val="0"/>
            <w:spacing w:after="0" w:line="240" w:lineRule="auto"/>
          </w:pPr>
        </w:pPrChange>
      </w:pPr>
      <w:ins w:id="613"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7D09BF2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14" w:author="Rajiv Bansal" w:date="2021-06-19T19:54:00Z"/>
          <w:rFonts w:ascii="Consolas" w:hAnsi="Consolas" w:cs="Consolas"/>
          <w:sz w:val="20"/>
          <w:szCs w:val="20"/>
        </w:rPr>
        <w:pPrChange w:id="615" w:author="Rajiv Bansal" w:date="2021-06-19T19:55:00Z">
          <w:pPr>
            <w:autoSpaceDE w:val="0"/>
            <w:autoSpaceDN w:val="0"/>
            <w:adjustRightInd w:val="0"/>
            <w:spacing w:after="0" w:line="240" w:lineRule="auto"/>
          </w:pPr>
        </w:pPrChange>
      </w:pPr>
      <w:ins w:id="616" w:author="Rajiv Bansal" w:date="2021-06-19T19:54:00Z">
        <w:r>
          <w:rPr>
            <w:rFonts w:ascii="Consolas" w:hAnsi="Consolas" w:cs="Consolas"/>
            <w:color w:val="000000"/>
            <w:sz w:val="20"/>
            <w:szCs w:val="20"/>
          </w:rPr>
          <w:tab/>
        </w:r>
      </w:ins>
    </w:p>
    <w:p w14:paraId="79F67F4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17" w:author="Rajiv Bansal" w:date="2021-06-19T19:54:00Z"/>
          <w:rFonts w:ascii="Consolas" w:hAnsi="Consolas" w:cs="Consolas"/>
          <w:sz w:val="20"/>
          <w:szCs w:val="20"/>
        </w:rPr>
        <w:pPrChange w:id="618" w:author="Rajiv Bansal" w:date="2021-06-19T19:55:00Z">
          <w:pPr>
            <w:autoSpaceDE w:val="0"/>
            <w:autoSpaceDN w:val="0"/>
            <w:adjustRightInd w:val="0"/>
            <w:spacing w:after="0" w:line="240" w:lineRule="auto"/>
          </w:pPr>
        </w:pPrChange>
      </w:pPr>
      <w:ins w:id="619"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007E81D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20" w:author="Rajiv Bansal" w:date="2021-06-19T19:54:00Z"/>
          <w:rFonts w:ascii="Consolas" w:hAnsi="Consolas" w:cs="Consolas"/>
          <w:sz w:val="20"/>
          <w:szCs w:val="20"/>
        </w:rPr>
        <w:pPrChange w:id="621" w:author="Rajiv Bansal" w:date="2021-06-19T19:55:00Z">
          <w:pPr>
            <w:autoSpaceDE w:val="0"/>
            <w:autoSpaceDN w:val="0"/>
            <w:adjustRightInd w:val="0"/>
            <w:spacing w:after="0" w:line="240" w:lineRule="auto"/>
          </w:pPr>
        </w:pPrChange>
      </w:pPr>
      <w:ins w:id="62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r>
          <w:rPr>
            <w:rFonts w:ascii="Consolas" w:hAnsi="Consolas" w:cs="Consolas"/>
            <w:color w:val="000000"/>
            <w:sz w:val="20"/>
            <w:szCs w:val="20"/>
          </w:rPr>
          <w:t>src/main/java</w:t>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ins>
    </w:p>
    <w:p w14:paraId="1048F3D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23" w:author="Rajiv Bansal" w:date="2021-06-19T19:54:00Z"/>
          <w:rFonts w:ascii="Consolas" w:hAnsi="Consolas" w:cs="Consolas"/>
          <w:sz w:val="20"/>
          <w:szCs w:val="20"/>
        </w:rPr>
        <w:pPrChange w:id="624" w:author="Rajiv Bansal" w:date="2021-06-19T19:55:00Z">
          <w:pPr>
            <w:autoSpaceDE w:val="0"/>
            <w:autoSpaceDN w:val="0"/>
            <w:adjustRightInd w:val="0"/>
            <w:spacing w:after="0" w:line="240" w:lineRule="auto"/>
          </w:pPr>
        </w:pPrChange>
      </w:pPr>
      <w:ins w:id="6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59BF894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26" w:author="Rajiv Bansal" w:date="2021-06-19T19:54:00Z"/>
          <w:rFonts w:ascii="Consolas" w:hAnsi="Consolas" w:cs="Consolas"/>
          <w:sz w:val="20"/>
          <w:szCs w:val="20"/>
        </w:rPr>
        <w:pPrChange w:id="627" w:author="Rajiv Bansal" w:date="2021-06-19T19:55:00Z">
          <w:pPr>
            <w:autoSpaceDE w:val="0"/>
            <w:autoSpaceDN w:val="0"/>
            <w:adjustRightInd w:val="0"/>
            <w:spacing w:after="0" w:line="240" w:lineRule="auto"/>
          </w:pPr>
        </w:pPrChange>
      </w:pPr>
      <w:ins w:id="62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240225A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29" w:author="Rajiv Bansal" w:date="2021-06-19T19:54:00Z"/>
          <w:rFonts w:ascii="Consolas" w:hAnsi="Consolas" w:cs="Consolas"/>
          <w:sz w:val="20"/>
          <w:szCs w:val="20"/>
        </w:rPr>
        <w:pPrChange w:id="630" w:author="Rajiv Bansal" w:date="2021-06-19T19:55:00Z">
          <w:pPr>
            <w:autoSpaceDE w:val="0"/>
            <w:autoSpaceDN w:val="0"/>
            <w:adjustRightInd w:val="0"/>
            <w:spacing w:after="0" w:line="240" w:lineRule="auto"/>
          </w:pPr>
        </w:pPrChange>
      </w:pPr>
      <w:ins w:id="63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14:paraId="016C148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32" w:author="Rajiv Bansal" w:date="2021-06-19T19:54:00Z"/>
          <w:rFonts w:ascii="Consolas" w:hAnsi="Consolas" w:cs="Consolas"/>
          <w:sz w:val="20"/>
          <w:szCs w:val="20"/>
        </w:rPr>
        <w:pPrChange w:id="633" w:author="Rajiv Bansal" w:date="2021-06-19T19:55:00Z">
          <w:pPr>
            <w:autoSpaceDE w:val="0"/>
            <w:autoSpaceDN w:val="0"/>
            <w:adjustRightInd w:val="0"/>
            <w:spacing w:after="0" w:line="240" w:lineRule="auto"/>
          </w:pPr>
        </w:pPrChange>
      </w:pPr>
      <w:ins w:id="63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2A5D094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35" w:author="Rajiv Bansal" w:date="2021-06-19T19:54:00Z"/>
          <w:rFonts w:ascii="Consolas" w:hAnsi="Consolas" w:cs="Consolas"/>
          <w:sz w:val="20"/>
          <w:szCs w:val="20"/>
        </w:rPr>
        <w:pPrChange w:id="636" w:author="Rajiv Bansal" w:date="2021-06-19T19:55:00Z">
          <w:pPr>
            <w:autoSpaceDE w:val="0"/>
            <w:autoSpaceDN w:val="0"/>
            <w:adjustRightInd w:val="0"/>
            <w:spacing w:after="0" w:line="240" w:lineRule="auto"/>
          </w:pPr>
        </w:pPrChange>
      </w:pPr>
      <w:ins w:id="63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4E39375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38" w:author="Rajiv Bansal" w:date="2021-06-19T19:54:00Z"/>
          <w:rFonts w:ascii="Consolas" w:hAnsi="Consolas" w:cs="Consolas"/>
          <w:sz w:val="20"/>
          <w:szCs w:val="20"/>
        </w:rPr>
        <w:pPrChange w:id="639" w:author="Rajiv Bansal" w:date="2021-06-19T19:55:00Z">
          <w:pPr>
            <w:autoSpaceDE w:val="0"/>
            <w:autoSpaceDN w:val="0"/>
            <w:adjustRightInd w:val="0"/>
            <w:spacing w:after="0" w:line="240" w:lineRule="auto"/>
          </w:pPr>
        </w:pPrChange>
      </w:pPr>
      <w:ins w:id="64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040CEE7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41" w:author="Rajiv Bansal" w:date="2021-06-19T19:54:00Z"/>
          <w:rFonts w:ascii="Consolas" w:hAnsi="Consolas" w:cs="Consolas"/>
          <w:sz w:val="20"/>
          <w:szCs w:val="20"/>
        </w:rPr>
        <w:pPrChange w:id="642" w:author="Rajiv Bansal" w:date="2021-06-19T19:55:00Z">
          <w:pPr>
            <w:autoSpaceDE w:val="0"/>
            <w:autoSpaceDN w:val="0"/>
            <w:adjustRightInd w:val="0"/>
            <w:spacing w:after="0" w:line="240" w:lineRule="auto"/>
          </w:pPr>
        </w:pPrChange>
      </w:pPr>
      <w:ins w:id="6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7F24418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44" w:author="Rajiv Bansal" w:date="2021-06-19T19:54:00Z"/>
          <w:rFonts w:ascii="Consolas" w:hAnsi="Consolas" w:cs="Consolas"/>
          <w:sz w:val="20"/>
          <w:szCs w:val="20"/>
        </w:rPr>
        <w:pPrChange w:id="645" w:author="Rajiv Bansal" w:date="2021-06-19T19:55:00Z">
          <w:pPr>
            <w:autoSpaceDE w:val="0"/>
            <w:autoSpaceDN w:val="0"/>
            <w:adjustRightInd w:val="0"/>
            <w:spacing w:after="0" w:line="240" w:lineRule="auto"/>
          </w:pPr>
        </w:pPrChange>
      </w:pPr>
      <w:ins w:id="6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ins>
    </w:p>
    <w:p w14:paraId="2CF21DF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47" w:author="Rajiv Bansal" w:date="2021-06-19T19:54:00Z"/>
          <w:rFonts w:ascii="Consolas" w:hAnsi="Consolas" w:cs="Consolas"/>
          <w:sz w:val="20"/>
          <w:szCs w:val="20"/>
        </w:rPr>
        <w:pPrChange w:id="648" w:author="Rajiv Bansal" w:date="2021-06-19T19:55:00Z">
          <w:pPr>
            <w:autoSpaceDE w:val="0"/>
            <w:autoSpaceDN w:val="0"/>
            <w:adjustRightInd w:val="0"/>
            <w:spacing w:after="0" w:line="240" w:lineRule="auto"/>
          </w:pPr>
        </w:pPrChange>
      </w:pPr>
      <w:ins w:id="6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5F74BC2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50" w:author="Rajiv Bansal" w:date="2021-06-19T19:54:00Z"/>
          <w:rFonts w:ascii="Consolas" w:hAnsi="Consolas" w:cs="Consolas"/>
          <w:sz w:val="20"/>
          <w:szCs w:val="20"/>
        </w:rPr>
        <w:pPrChange w:id="651" w:author="Rajiv Bansal" w:date="2021-06-19T19:55:00Z">
          <w:pPr>
            <w:autoSpaceDE w:val="0"/>
            <w:autoSpaceDN w:val="0"/>
            <w:adjustRightInd w:val="0"/>
            <w:spacing w:after="0" w:line="240" w:lineRule="auto"/>
          </w:pPr>
        </w:pPrChange>
      </w:pPr>
      <w:ins w:id="6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1C626D0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53" w:author="Rajiv Bansal" w:date="2021-06-19T19:54:00Z"/>
          <w:rFonts w:ascii="Consolas" w:hAnsi="Consolas" w:cs="Consolas"/>
          <w:sz w:val="20"/>
          <w:szCs w:val="20"/>
        </w:rPr>
        <w:pPrChange w:id="654" w:author="Rajiv Bansal" w:date="2021-06-19T19:55:00Z">
          <w:pPr>
            <w:autoSpaceDE w:val="0"/>
            <w:autoSpaceDN w:val="0"/>
            <w:adjustRightInd w:val="0"/>
            <w:spacing w:after="0" w:line="240" w:lineRule="auto"/>
          </w:pPr>
        </w:pPrChange>
      </w:pPr>
      <w:ins w:id="65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06FD3EA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56" w:author="Rajiv Bansal" w:date="2021-06-19T19:54:00Z"/>
          <w:rFonts w:ascii="Consolas" w:hAnsi="Consolas" w:cs="Consolas"/>
          <w:sz w:val="20"/>
          <w:szCs w:val="20"/>
        </w:rPr>
        <w:pPrChange w:id="657" w:author="Rajiv Bansal" w:date="2021-06-19T19:55:00Z">
          <w:pPr>
            <w:autoSpaceDE w:val="0"/>
            <w:autoSpaceDN w:val="0"/>
            <w:adjustRightInd w:val="0"/>
            <w:spacing w:after="0" w:line="240" w:lineRule="auto"/>
          </w:pPr>
        </w:pPrChange>
      </w:pPr>
      <w:ins w:id="65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3C59140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59" w:author="Rajiv Bansal" w:date="2021-06-19T19:54:00Z"/>
          <w:rFonts w:ascii="Consolas" w:hAnsi="Consolas" w:cs="Consolas"/>
          <w:sz w:val="20"/>
          <w:szCs w:val="20"/>
        </w:rPr>
        <w:pPrChange w:id="660" w:author="Rajiv Bansal" w:date="2021-06-19T19:55:00Z">
          <w:pPr>
            <w:autoSpaceDE w:val="0"/>
            <w:autoSpaceDN w:val="0"/>
            <w:adjustRightInd w:val="0"/>
            <w:spacing w:after="0" w:line="240" w:lineRule="auto"/>
          </w:pPr>
        </w:pPrChange>
      </w:pPr>
      <w:ins w:id="66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4061894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62" w:author="Rajiv Bansal" w:date="2021-06-19T19:54:00Z"/>
          <w:rFonts w:ascii="Consolas" w:hAnsi="Consolas" w:cs="Consolas"/>
          <w:sz w:val="20"/>
          <w:szCs w:val="20"/>
        </w:rPr>
        <w:pPrChange w:id="663" w:author="Rajiv Bansal" w:date="2021-06-19T19:55:00Z">
          <w:pPr>
            <w:autoSpaceDE w:val="0"/>
            <w:autoSpaceDN w:val="0"/>
            <w:adjustRightInd w:val="0"/>
            <w:spacing w:after="0" w:line="240" w:lineRule="auto"/>
          </w:pPr>
        </w:pPrChange>
      </w:pPr>
      <w:ins w:id="66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78DC9952"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65" w:author="Rajiv Bansal" w:date="2021-06-19T19:54:00Z"/>
          <w:rFonts w:ascii="Consolas" w:hAnsi="Consolas" w:cs="Consolas"/>
          <w:sz w:val="20"/>
          <w:szCs w:val="20"/>
        </w:rPr>
        <w:pPrChange w:id="666" w:author="Rajiv Bansal" w:date="2021-06-19T19:55:00Z">
          <w:pPr>
            <w:autoSpaceDE w:val="0"/>
            <w:autoSpaceDN w:val="0"/>
            <w:adjustRightInd w:val="0"/>
            <w:spacing w:after="0" w:line="240" w:lineRule="auto"/>
          </w:pPr>
        </w:pPrChange>
      </w:pPr>
    </w:p>
    <w:p w14:paraId="41F2DCE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67" w:author="Rajiv Bansal" w:date="2021-06-19T19:54:00Z"/>
          <w:rFonts w:ascii="Consolas" w:hAnsi="Consolas" w:cs="Consolas"/>
          <w:sz w:val="20"/>
          <w:szCs w:val="20"/>
        </w:rPr>
        <w:pPrChange w:id="668" w:author="Rajiv Bansal" w:date="2021-06-19T19:55:00Z">
          <w:pPr>
            <w:autoSpaceDE w:val="0"/>
            <w:autoSpaceDN w:val="0"/>
            <w:adjustRightInd w:val="0"/>
            <w:spacing w:after="0" w:line="240" w:lineRule="auto"/>
          </w:pPr>
        </w:pPrChange>
      </w:pPr>
      <w:ins w:id="669"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1D110BA5"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70" w:author="Rajiv Bansal" w:date="2021-06-19T19:54:00Z"/>
          <w:rFonts w:ascii="Consolas" w:hAnsi="Consolas" w:cs="Consolas"/>
          <w:sz w:val="20"/>
          <w:szCs w:val="20"/>
        </w:rPr>
        <w:pPrChange w:id="671" w:author="Rajiv Bansal" w:date="2021-06-19T19:55:00Z">
          <w:pPr>
            <w:autoSpaceDE w:val="0"/>
            <w:autoSpaceDN w:val="0"/>
            <w:adjustRightInd w:val="0"/>
            <w:spacing w:after="0" w:line="240" w:lineRule="auto"/>
          </w:pPr>
        </w:pPrChange>
      </w:pPr>
      <w:ins w:id="6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1F8733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73" w:author="Rajiv Bansal" w:date="2021-06-19T19:54:00Z"/>
          <w:rFonts w:ascii="Consolas" w:hAnsi="Consolas" w:cs="Consolas"/>
          <w:sz w:val="20"/>
          <w:szCs w:val="20"/>
        </w:rPr>
        <w:pPrChange w:id="674" w:author="Rajiv Bansal" w:date="2021-06-19T19:55:00Z">
          <w:pPr>
            <w:autoSpaceDE w:val="0"/>
            <w:autoSpaceDN w:val="0"/>
            <w:adjustRightInd w:val="0"/>
            <w:spacing w:after="0" w:line="240" w:lineRule="auto"/>
          </w:pPr>
        </w:pPrChange>
      </w:pPr>
      <w:ins w:id="67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369AAC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76" w:author="Rajiv Bansal" w:date="2021-06-19T19:54:00Z"/>
          <w:rFonts w:ascii="Consolas" w:hAnsi="Consolas" w:cs="Consolas"/>
          <w:sz w:val="20"/>
          <w:szCs w:val="20"/>
        </w:rPr>
        <w:pPrChange w:id="677" w:author="Rajiv Bansal" w:date="2021-06-19T19:55:00Z">
          <w:pPr>
            <w:autoSpaceDE w:val="0"/>
            <w:autoSpaceDN w:val="0"/>
            <w:adjustRightInd w:val="0"/>
            <w:spacing w:after="0" w:line="240" w:lineRule="auto"/>
          </w:pPr>
        </w:pPrChange>
      </w:pPr>
      <w:ins w:id="67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7C94FF0"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79" w:author="Rajiv Bansal" w:date="2021-06-19T19:54:00Z"/>
          <w:rFonts w:ascii="Consolas" w:hAnsi="Consolas" w:cs="Consolas"/>
          <w:sz w:val="20"/>
          <w:szCs w:val="20"/>
        </w:rPr>
        <w:pPrChange w:id="680" w:author="Rajiv Bansal" w:date="2021-06-19T19:55:00Z">
          <w:pPr>
            <w:autoSpaceDE w:val="0"/>
            <w:autoSpaceDN w:val="0"/>
            <w:adjustRightInd w:val="0"/>
            <w:spacing w:after="0" w:line="240" w:lineRule="auto"/>
          </w:pPr>
        </w:pPrChange>
      </w:pPr>
      <w:ins w:id="68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710C7424"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82" w:author="Rajiv Bansal" w:date="2021-06-19T19:54:00Z"/>
          <w:rFonts w:ascii="Consolas" w:hAnsi="Consolas" w:cs="Consolas"/>
          <w:sz w:val="20"/>
          <w:szCs w:val="20"/>
        </w:rPr>
        <w:pPrChange w:id="683" w:author="Rajiv Bansal" w:date="2021-06-19T19:55:00Z">
          <w:pPr>
            <w:autoSpaceDE w:val="0"/>
            <w:autoSpaceDN w:val="0"/>
            <w:adjustRightInd w:val="0"/>
            <w:spacing w:after="0" w:line="240" w:lineRule="auto"/>
          </w:pPr>
        </w:pPrChange>
      </w:pPr>
      <w:ins w:id="68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5D06DA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85" w:author="Rajiv Bansal" w:date="2021-06-19T19:54:00Z"/>
          <w:rFonts w:ascii="Consolas" w:hAnsi="Consolas" w:cs="Consolas"/>
          <w:sz w:val="20"/>
          <w:szCs w:val="20"/>
        </w:rPr>
        <w:pPrChange w:id="686" w:author="Rajiv Bansal" w:date="2021-06-19T19:55:00Z">
          <w:pPr>
            <w:autoSpaceDE w:val="0"/>
            <w:autoSpaceDN w:val="0"/>
            <w:adjustRightInd w:val="0"/>
            <w:spacing w:after="0" w:line="240" w:lineRule="auto"/>
          </w:pPr>
        </w:pPrChange>
      </w:pPr>
      <w:ins w:id="68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data-upload-service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80AB0B3"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88" w:author="Rajiv Bansal" w:date="2021-06-19T19:54:00Z"/>
          <w:rFonts w:ascii="Consolas" w:hAnsi="Consolas" w:cs="Consolas"/>
          <w:sz w:val="20"/>
          <w:szCs w:val="20"/>
        </w:rPr>
        <w:pPrChange w:id="689" w:author="Rajiv Bansal" w:date="2021-06-19T19:55:00Z">
          <w:pPr>
            <w:autoSpaceDE w:val="0"/>
            <w:autoSpaceDN w:val="0"/>
            <w:adjustRightInd w:val="0"/>
            <w:spacing w:after="0" w:line="240" w:lineRule="auto"/>
          </w:pPr>
        </w:pPrChange>
      </w:pPr>
      <w:ins w:id="69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D299C7E"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91" w:author="Rajiv Bansal" w:date="2021-06-19T19:54:00Z"/>
          <w:rFonts w:ascii="Consolas" w:hAnsi="Consolas" w:cs="Consolas"/>
          <w:sz w:val="20"/>
          <w:szCs w:val="20"/>
        </w:rPr>
        <w:pPrChange w:id="692" w:author="Rajiv Bansal" w:date="2021-06-19T19:55:00Z">
          <w:pPr>
            <w:autoSpaceDE w:val="0"/>
            <w:autoSpaceDN w:val="0"/>
            <w:adjustRightInd w:val="0"/>
            <w:spacing w:after="0" w:line="240" w:lineRule="auto"/>
          </w:pPr>
        </w:pPrChange>
      </w:pPr>
      <w:ins w:id="69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message-sender-service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06562F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94" w:author="Rajiv Bansal" w:date="2021-06-19T19:54:00Z"/>
          <w:rFonts w:ascii="Consolas" w:hAnsi="Consolas" w:cs="Consolas"/>
          <w:sz w:val="20"/>
          <w:szCs w:val="20"/>
        </w:rPr>
        <w:pPrChange w:id="695" w:author="Rajiv Bansal" w:date="2021-06-19T19:55:00Z">
          <w:pPr>
            <w:autoSpaceDE w:val="0"/>
            <w:autoSpaceDN w:val="0"/>
            <w:adjustRightInd w:val="0"/>
            <w:spacing w:after="0" w:line="240" w:lineRule="auto"/>
          </w:pPr>
        </w:pPrChange>
      </w:pPr>
      <w:ins w:id="69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4C928BBA"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697" w:author="Rajiv Bansal" w:date="2021-06-19T19:54:00Z"/>
          <w:rFonts w:ascii="Consolas" w:hAnsi="Consolas" w:cs="Consolas"/>
          <w:sz w:val="20"/>
          <w:szCs w:val="20"/>
        </w:rPr>
        <w:pPrChange w:id="698" w:author="Rajiv Bansal" w:date="2021-06-19T19:55:00Z">
          <w:pPr>
            <w:autoSpaceDE w:val="0"/>
            <w:autoSpaceDN w:val="0"/>
            <w:adjustRightInd w:val="0"/>
            <w:spacing w:after="0" w:line="240" w:lineRule="auto"/>
          </w:pPr>
        </w:pPrChange>
      </w:pPr>
      <w:ins w:id="69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D072AED"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00" w:author="Rajiv Bansal" w:date="2021-06-19T19:54:00Z"/>
          <w:rFonts w:ascii="Consolas" w:hAnsi="Consolas" w:cs="Consolas"/>
          <w:sz w:val="20"/>
          <w:szCs w:val="20"/>
        </w:rPr>
        <w:pPrChange w:id="701" w:author="Rajiv Bansal" w:date="2021-06-19T19:55:00Z">
          <w:pPr>
            <w:autoSpaceDE w:val="0"/>
            <w:autoSpaceDN w:val="0"/>
            <w:adjustRightInd w:val="0"/>
            <w:spacing w:after="0" w:line="240" w:lineRule="auto"/>
          </w:pPr>
        </w:pPrChange>
      </w:pPr>
      <w:ins w:id="70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auth-service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7068B7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03" w:author="Rajiv Bansal" w:date="2021-06-19T19:54:00Z"/>
          <w:rFonts w:ascii="Consolas" w:hAnsi="Consolas" w:cs="Consolas"/>
          <w:sz w:val="20"/>
          <w:szCs w:val="20"/>
        </w:rPr>
        <w:pPrChange w:id="704" w:author="Rajiv Bansal" w:date="2021-06-19T19:55:00Z">
          <w:pPr>
            <w:autoSpaceDE w:val="0"/>
            <w:autoSpaceDN w:val="0"/>
            <w:adjustRightInd w:val="0"/>
            <w:spacing w:after="0" w:line="240" w:lineRule="auto"/>
          </w:pPr>
        </w:pPrChange>
      </w:pPr>
      <w:ins w:id="70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121CF2B"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06" w:author="Rajiv Bansal" w:date="2021-06-19T19:54:00Z"/>
          <w:rFonts w:ascii="Consolas" w:hAnsi="Consolas" w:cs="Consolas"/>
          <w:sz w:val="20"/>
          <w:szCs w:val="20"/>
        </w:rPr>
        <w:pPrChange w:id="707" w:author="Rajiv Bansal" w:date="2021-06-19T19:55:00Z">
          <w:pPr>
            <w:autoSpaceDE w:val="0"/>
            <w:autoSpaceDN w:val="0"/>
            <w:adjustRightInd w:val="0"/>
            <w:spacing w:after="0" w:line="240" w:lineRule="auto"/>
          </w:pPr>
        </w:pPrChange>
      </w:pPr>
      <w:ins w:id="70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Additional Modules --&gt;</w:t>
        </w:r>
      </w:ins>
    </w:p>
    <w:p w14:paraId="29156429"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09" w:author="Rajiv Bansal" w:date="2021-06-19T19:54:00Z"/>
          <w:rFonts w:ascii="Consolas" w:hAnsi="Consolas" w:cs="Consolas"/>
          <w:sz w:val="20"/>
          <w:szCs w:val="20"/>
        </w:rPr>
        <w:pPrChange w:id="710" w:author="Rajiv Bansal" w:date="2021-06-19T19:55:00Z">
          <w:pPr>
            <w:autoSpaceDE w:val="0"/>
            <w:autoSpaceDN w:val="0"/>
            <w:adjustRightInd w:val="0"/>
            <w:spacing w:after="0" w:line="240" w:lineRule="auto"/>
          </w:pPr>
        </w:pPrChange>
      </w:pPr>
      <w:ins w:id="71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kafka-producer-service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4B053EF"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12" w:author="Rajiv Bansal" w:date="2021-06-19T19:54:00Z"/>
          <w:rFonts w:ascii="Consolas" w:hAnsi="Consolas" w:cs="Consolas"/>
          <w:sz w:val="20"/>
          <w:szCs w:val="20"/>
        </w:rPr>
        <w:pPrChange w:id="713" w:author="Rajiv Bansal" w:date="2021-06-19T19:55:00Z">
          <w:pPr>
            <w:autoSpaceDE w:val="0"/>
            <w:autoSpaceDN w:val="0"/>
            <w:adjustRightInd w:val="0"/>
            <w:spacing w:after="0" w:line="240" w:lineRule="auto"/>
          </w:pPr>
        </w:pPrChange>
      </w:pPr>
      <w:ins w:id="71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kafka-consumer-service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6B90C5E6"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15" w:author="Rajiv Bansal" w:date="2021-06-19T19:54:00Z"/>
          <w:rFonts w:ascii="Consolas" w:hAnsi="Consolas" w:cs="Consolas"/>
          <w:sz w:val="20"/>
          <w:szCs w:val="20"/>
        </w:rPr>
        <w:pPrChange w:id="716" w:author="Rajiv Bansal" w:date="2021-06-19T19:55:00Z">
          <w:pPr>
            <w:autoSpaceDE w:val="0"/>
            <w:autoSpaceDN w:val="0"/>
            <w:adjustRightInd w:val="0"/>
            <w:spacing w:after="0" w:line="240" w:lineRule="auto"/>
          </w:pPr>
        </w:pPrChange>
      </w:pPr>
      <w:ins w:id="71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cache-service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C04ECBC"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18" w:author="Rajiv Bansal" w:date="2021-06-19T19:54:00Z"/>
          <w:rFonts w:ascii="Consolas" w:hAnsi="Consolas" w:cs="Consolas"/>
          <w:sz w:val="20"/>
          <w:szCs w:val="20"/>
        </w:rPr>
        <w:pPrChange w:id="719" w:author="Rajiv Bansal" w:date="2021-06-19T19:55:00Z">
          <w:pPr>
            <w:autoSpaceDE w:val="0"/>
            <w:autoSpaceDN w:val="0"/>
            <w:adjustRightInd w:val="0"/>
            <w:spacing w:after="0" w:line="240" w:lineRule="auto"/>
          </w:pPr>
        </w:pPrChange>
      </w:pPr>
      <w:ins w:id="720"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53FABC97" w14:textId="77777777" w:rsidR="00F36219" w:rsidRDefault="00F3621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721" w:author="Rajiv Bansal" w:date="2021-06-19T19:54:00Z"/>
          <w:rFonts w:ascii="Consolas" w:hAnsi="Consolas" w:cs="Consolas"/>
          <w:sz w:val="20"/>
          <w:szCs w:val="20"/>
        </w:rPr>
        <w:pPrChange w:id="722" w:author="Rajiv Bansal" w:date="2021-06-19T19:55:00Z">
          <w:pPr>
            <w:autoSpaceDE w:val="0"/>
            <w:autoSpaceDN w:val="0"/>
            <w:adjustRightInd w:val="0"/>
            <w:spacing w:after="0" w:line="240" w:lineRule="auto"/>
          </w:pPr>
        </w:pPrChange>
      </w:pPr>
      <w:ins w:id="723" w:author="Rajiv Bansal" w:date="2021-06-19T19:54:00Z">
        <w:r>
          <w:rPr>
            <w:rFonts w:ascii="Consolas" w:hAnsi="Consolas" w:cs="Consolas"/>
            <w:color w:val="000000"/>
            <w:sz w:val="20"/>
            <w:szCs w:val="20"/>
          </w:rPr>
          <w:tab/>
        </w:r>
      </w:ins>
    </w:p>
    <w:p w14:paraId="5521D3F5" w14:textId="77777777" w:rsidR="00F36219" w:rsidRPr="00E16A11" w:rsidRDefault="00F36219">
      <w:pPr>
        <w:pBdr>
          <w:top w:val="single" w:sz="4" w:space="1" w:color="auto"/>
          <w:left w:val="single" w:sz="4" w:space="1" w:color="auto"/>
          <w:bottom w:val="single" w:sz="4" w:space="1" w:color="auto"/>
          <w:right w:val="single" w:sz="4" w:space="1" w:color="auto"/>
        </w:pBdr>
        <w:jc w:val="both"/>
        <w:rPr>
          <w:ins w:id="724" w:author="Rajiv Bansal" w:date="2021-06-19T19:50:00Z"/>
          <w:b/>
        </w:rPr>
        <w:pPrChange w:id="725" w:author="Rajiv Bansal" w:date="2021-06-19T19:55:00Z">
          <w:pPr>
            <w:numPr>
              <w:numId w:val="122"/>
            </w:numPr>
            <w:ind w:left="1440" w:hanging="360"/>
            <w:jc w:val="both"/>
          </w:pPr>
        </w:pPrChange>
      </w:pPr>
      <w:ins w:id="726" w:author="Rajiv Bansal" w:date="2021-06-19T19:54:00Z">
        <w:r w:rsidRPr="00E16A11">
          <w:rPr>
            <w:rFonts w:ascii="Consolas" w:hAnsi="Consolas" w:cs="Consolas"/>
            <w:color w:val="008080"/>
            <w:sz w:val="20"/>
            <w:szCs w:val="20"/>
            <w:rPrChange w:id="727" w:author="Rajiv Bansal" w:date="2021-06-19T19:55:00Z">
              <w:rPr>
                <w:color w:val="008080"/>
              </w:rPr>
            </w:rPrChange>
          </w:rPr>
          <w:t>&lt;/</w:t>
        </w:r>
        <w:r w:rsidRPr="00E16A11">
          <w:rPr>
            <w:rFonts w:ascii="Consolas" w:hAnsi="Consolas" w:cs="Consolas"/>
            <w:color w:val="3F7F7F"/>
            <w:sz w:val="20"/>
            <w:szCs w:val="20"/>
            <w:rPrChange w:id="728" w:author="Rajiv Bansal" w:date="2021-06-19T19:55:00Z">
              <w:rPr/>
            </w:rPrChange>
          </w:rPr>
          <w:t>project</w:t>
        </w:r>
        <w:r w:rsidRPr="00E16A11">
          <w:rPr>
            <w:rFonts w:ascii="Consolas" w:hAnsi="Consolas" w:cs="Consolas"/>
            <w:color w:val="008080"/>
            <w:sz w:val="20"/>
            <w:szCs w:val="20"/>
            <w:rPrChange w:id="729" w:author="Rajiv Bansal" w:date="2021-06-19T19:55:00Z">
              <w:rPr>
                <w:color w:val="008080"/>
              </w:rPr>
            </w:rPrChange>
          </w:rPr>
          <w:t>&gt;</w:t>
        </w:r>
      </w:ins>
    </w:p>
    <w:p w14:paraId="0DCD3573" w14:textId="77777777" w:rsidR="00F36219" w:rsidRDefault="00F36219">
      <w:pPr>
        <w:ind w:left="720"/>
        <w:jc w:val="both"/>
        <w:rPr>
          <w:ins w:id="730" w:author="Rajiv Bansal" w:date="2021-06-19T19:55:00Z"/>
          <w:b/>
        </w:rPr>
        <w:pPrChange w:id="731" w:author="Rajiv Bansal" w:date="2021-06-19T19:55:00Z">
          <w:pPr>
            <w:numPr>
              <w:numId w:val="122"/>
            </w:numPr>
            <w:ind w:left="1440" w:hanging="360"/>
            <w:jc w:val="both"/>
          </w:pPr>
        </w:pPrChange>
      </w:pPr>
    </w:p>
    <w:p w14:paraId="14882F48" w14:textId="77777777" w:rsidR="00F36219" w:rsidRPr="009D1572" w:rsidRDefault="00F36219" w:rsidP="009D1572">
      <w:pPr>
        <w:pStyle w:val="Heading1"/>
        <w:numPr>
          <w:ilvl w:val="0"/>
          <w:numId w:val="1"/>
        </w:numPr>
        <w:ind w:left="357" w:hanging="357"/>
        <w:rPr>
          <w:ins w:id="732" w:author="rkbansal" w:date="2020-04-26T16:21:00Z"/>
          <w:lang w:val="en-US"/>
        </w:rPr>
      </w:pPr>
      <w:ins w:id="733" w:author="rkbansal" w:date="2020-04-26T16:21:00Z">
        <w:r w:rsidRPr="009D1572">
          <w:rPr>
            <w:lang w:val="en-US"/>
          </w:rPr>
          <w:lastRenderedPageBreak/>
          <w:t>Config-server</w:t>
        </w:r>
      </w:ins>
    </w:p>
    <w:p w14:paraId="478AA0F7" w14:textId="77777777" w:rsidR="00F36219" w:rsidRDefault="00F36219" w:rsidP="00F36219">
      <w:pPr>
        <w:rPr>
          <w:ins w:id="734" w:author="rkbansal" w:date="2020-04-28T00:34:00Z"/>
        </w:rPr>
      </w:pPr>
      <w:ins w:id="735" w:author="rkbansal" w:date="2020-04-26T16:21:00Z">
        <w:r w:rsidRPr="006350C6">
          <w:t xml:space="preserve">This application is </w:t>
        </w:r>
      </w:ins>
      <w:ins w:id="736" w:author="rkbansal" w:date="2020-04-28T00:34:00Z">
        <w:r>
          <w:t>used to</w:t>
        </w:r>
        <w:r w:rsidRPr="004C17AA">
          <w:rPr>
            <w:rFonts w:ascii="Georgia" w:hAnsi="Georgia"/>
            <w:rPrChange w:id="737" w:author="rkbansal" w:date="2020-04-28T00:34:00Z">
              <w:rPr>
                <w:rStyle w:val="Strong"/>
                <w:rFonts w:ascii="Segoe UI" w:hAnsi="Segoe UI" w:cs="Segoe UI"/>
                <w:color w:val="272727"/>
                <w:shd w:val="clear" w:color="auto" w:fill="FFFFFF"/>
              </w:rPr>
            </w:rPrChange>
          </w:rPr>
          <w:t xml:space="preserve"> externalize properties or resource files out of server</w:t>
        </w:r>
        <w:r w:rsidRPr="004C17AA">
          <w:rPr>
            <w:rFonts w:ascii="Georgia" w:hAnsi="Georgia"/>
            <w:rPrChange w:id="738"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2C4E0C55" w14:textId="77777777" w:rsidR="00F36219" w:rsidRDefault="00F36219" w:rsidP="00F36219">
      <w:pPr>
        <w:numPr>
          <w:ilvl w:val="0"/>
          <w:numId w:val="113"/>
        </w:numPr>
        <w:rPr>
          <w:ins w:id="739" w:author="rkbansal" w:date="2020-04-28T00:35:00Z"/>
        </w:rPr>
      </w:pPr>
      <w:ins w:id="740" w:author="rkbansal" w:date="2020-04-28T00:35:00Z">
        <w:r w:rsidRPr="002134AC">
          <w:rPr>
            <w:color w:val="FF0000"/>
            <w:rPrChange w:id="741" w:author="rkbansal" w:date="2020-04-28T00:58:00Z">
              <w:rPr/>
            </w:rPrChange>
          </w:rPr>
          <w:t>Create the config server</w:t>
        </w:r>
      </w:ins>
      <w:ins w:id="742" w:author="rkbansal" w:date="2020-04-28T00:37:00Z">
        <w:r w:rsidRPr="002134AC">
          <w:rPr>
            <w:color w:val="FF0000"/>
            <w:rPrChange w:id="743" w:author="rkbansal" w:date="2020-04-28T00:58:00Z">
              <w:rPr/>
            </w:rPrChange>
          </w:rPr>
          <w:t xml:space="preserve"> </w:t>
        </w:r>
        <w:r>
          <w:t>– It will point to config server git repository and will provide the access of the all the prop</w:t>
        </w:r>
      </w:ins>
      <w:ins w:id="744" w:author="rkbansal" w:date="2020-04-28T00:38:00Z">
        <w:r>
          <w:t>erties to its related microservice.</w:t>
        </w:r>
      </w:ins>
    </w:p>
    <w:p w14:paraId="493BE23C" w14:textId="77777777" w:rsidR="00F36219" w:rsidRDefault="00F36219" w:rsidP="00F36219">
      <w:pPr>
        <w:numPr>
          <w:ilvl w:val="0"/>
          <w:numId w:val="113"/>
        </w:numPr>
        <w:rPr>
          <w:ins w:id="745" w:author="rkbansal" w:date="2020-04-28T00:36:00Z"/>
        </w:rPr>
      </w:pPr>
      <w:ins w:id="746" w:author="rkbansal" w:date="2020-04-28T00:35:00Z">
        <w:r w:rsidRPr="002134AC">
          <w:rPr>
            <w:color w:val="FF0000"/>
            <w:rPrChange w:id="747" w:author="rkbansal" w:date="2020-04-28T00:58:00Z">
              <w:rPr/>
            </w:rPrChange>
          </w:rPr>
          <w:t>Create the config se</w:t>
        </w:r>
      </w:ins>
      <w:ins w:id="748" w:author="rkbansal" w:date="2020-04-28T00:36:00Z">
        <w:r w:rsidRPr="002134AC">
          <w:rPr>
            <w:color w:val="FF0000"/>
            <w:rPrChange w:id="749" w:author="rkbansal" w:date="2020-04-28T00:58:00Z">
              <w:rPr/>
            </w:rPrChange>
          </w:rPr>
          <w:t xml:space="preserve">rver git repo </w:t>
        </w:r>
        <w:r>
          <w:t xml:space="preserve">– It will maintain the </w:t>
        </w:r>
      </w:ins>
      <w:ins w:id="750" w:author="rkbansal" w:date="2020-04-28T00:37:00Z">
        <w:r>
          <w:t>application.</w:t>
        </w:r>
      </w:ins>
      <w:ins w:id="751" w:author="rkbansal" w:date="2020-04-28T00:36:00Z">
        <w:r>
          <w:t>pr</w:t>
        </w:r>
      </w:ins>
      <w:ins w:id="752" w:author="rkbansal" w:date="2020-04-28T00:37:00Z">
        <w:r>
          <w:t xml:space="preserve">operties of the microservices. </w:t>
        </w:r>
      </w:ins>
    </w:p>
    <w:p w14:paraId="1962EAF8" w14:textId="77777777" w:rsidR="00F36219" w:rsidRDefault="00F36219" w:rsidP="00F36219">
      <w:pPr>
        <w:numPr>
          <w:ilvl w:val="0"/>
          <w:numId w:val="113"/>
        </w:numPr>
        <w:rPr>
          <w:ins w:id="753" w:author="rkbansal" w:date="2020-04-28T01:06:00Z"/>
        </w:rPr>
      </w:pPr>
      <w:ins w:id="754" w:author="rkbansal" w:date="2020-05-03T15:30:00Z">
        <w:r>
          <w:rPr>
            <w:color w:val="FF0000"/>
          </w:rPr>
          <w:t>Update the</w:t>
        </w:r>
      </w:ins>
      <w:ins w:id="755" w:author="rkbansal" w:date="2020-04-28T00:42:00Z">
        <w:r w:rsidRPr="002134AC">
          <w:rPr>
            <w:color w:val="FF0000"/>
            <w:rPrChange w:id="756" w:author="rkbansal" w:date="2020-04-28T00:58:00Z">
              <w:rPr/>
            </w:rPrChange>
          </w:rPr>
          <w:t xml:space="preserve"> </w:t>
        </w:r>
      </w:ins>
      <w:ins w:id="757" w:author="rkbansal" w:date="2020-04-28T00:36:00Z">
        <w:r w:rsidRPr="002134AC">
          <w:rPr>
            <w:color w:val="FF0000"/>
            <w:rPrChange w:id="758" w:author="rkbansal" w:date="2020-04-28T00:58:00Z">
              <w:rPr/>
            </w:rPrChange>
          </w:rPr>
          <w:t>microserv</w:t>
        </w:r>
      </w:ins>
      <w:ins w:id="759" w:author="rkbansal" w:date="2020-04-28T00:38:00Z">
        <w:r w:rsidRPr="002134AC">
          <w:rPr>
            <w:color w:val="FF0000"/>
            <w:rPrChange w:id="760" w:author="rkbansal" w:date="2020-04-28T00:58:00Z">
              <w:rPr/>
            </w:rPrChange>
          </w:rPr>
          <w:t>ice</w:t>
        </w:r>
      </w:ins>
      <w:ins w:id="761" w:author="rkbansal" w:date="2020-05-03T15:30:00Z">
        <w:r>
          <w:rPr>
            <w:color w:val="FF0000"/>
          </w:rPr>
          <w:t>s</w:t>
        </w:r>
      </w:ins>
      <w:ins w:id="762" w:author="rkbansal" w:date="2020-05-03T15:31:00Z">
        <w:r>
          <w:rPr>
            <w:color w:val="FF0000"/>
          </w:rPr>
          <w:t xml:space="preserve"> to point config server</w:t>
        </w:r>
      </w:ins>
      <w:ins w:id="763" w:author="rkbansal" w:date="2020-04-28T00:39:00Z">
        <w:r w:rsidRPr="002134AC">
          <w:rPr>
            <w:color w:val="FF0000"/>
            <w:rPrChange w:id="764" w:author="rkbansal" w:date="2020-04-28T00:58:00Z">
              <w:rPr/>
            </w:rPrChange>
          </w:rPr>
          <w:t xml:space="preserve"> </w:t>
        </w:r>
        <w:r>
          <w:t xml:space="preserve">– </w:t>
        </w:r>
      </w:ins>
      <w:ins w:id="765" w:author="rkbansal" w:date="2020-04-28T00:40:00Z">
        <w:r>
          <w:t xml:space="preserve">To </w:t>
        </w:r>
      </w:ins>
      <w:ins w:id="766" w:author="rkbansal" w:date="2020-04-28T00:41:00Z">
        <w:r>
          <w:t xml:space="preserve">make changes in </w:t>
        </w:r>
      </w:ins>
      <w:ins w:id="767" w:author="rkbansal" w:date="2020-04-28T00:40:00Z">
        <w:r>
          <w:t xml:space="preserve">the </w:t>
        </w:r>
      </w:ins>
      <w:ins w:id="768" w:author="rkbansal" w:date="2020-04-28T00:41:00Z">
        <w:r>
          <w:t xml:space="preserve">new or existing </w:t>
        </w:r>
      </w:ins>
      <w:ins w:id="769" w:author="rkbansal" w:date="2020-04-28T00:40:00Z">
        <w:r>
          <w:t>microservice so that i</w:t>
        </w:r>
      </w:ins>
      <w:ins w:id="770" w:author="rkbansal" w:date="2020-04-28T00:39:00Z">
        <w:r>
          <w:t xml:space="preserve">t </w:t>
        </w:r>
      </w:ins>
      <w:ins w:id="771" w:author="rkbansal" w:date="2020-04-28T00:40:00Z">
        <w:r>
          <w:t xml:space="preserve">can </w:t>
        </w:r>
      </w:ins>
      <w:ins w:id="772" w:author="rkbansal" w:date="2020-04-28T00:39:00Z">
        <w:r>
          <w:t xml:space="preserve">access </w:t>
        </w:r>
      </w:ins>
      <w:ins w:id="773" w:author="rkbansal" w:date="2020-04-28T00:40:00Z">
        <w:r>
          <w:t>its</w:t>
        </w:r>
      </w:ins>
      <w:ins w:id="774" w:author="rkbansal" w:date="2020-04-28T00:39:00Z">
        <w:r>
          <w:t xml:space="preserve"> application</w:t>
        </w:r>
      </w:ins>
      <w:ins w:id="775" w:author="rkbansal" w:date="2020-05-03T22:47:00Z">
        <w:r>
          <w:t xml:space="preserve"> </w:t>
        </w:r>
      </w:ins>
      <w:ins w:id="776" w:author="rkbansal" w:date="2020-04-28T00:39:00Z">
        <w:r>
          <w:t xml:space="preserve">.properties </w:t>
        </w:r>
      </w:ins>
      <w:ins w:id="777" w:author="rkbansal" w:date="2020-04-28T00:40:00Z">
        <w:r>
          <w:t>using config server.</w:t>
        </w:r>
      </w:ins>
      <w:ins w:id="778" w:author="rkbansal" w:date="2020-04-28T00:38:00Z">
        <w:r>
          <w:t xml:space="preserve"> </w:t>
        </w:r>
      </w:ins>
    </w:p>
    <w:p w14:paraId="02DCF767" w14:textId="77777777" w:rsidR="00F36219" w:rsidRDefault="00F36219">
      <w:pPr>
        <w:ind w:left="720"/>
        <w:rPr>
          <w:ins w:id="779" w:author="rkbansal" w:date="2020-04-28T00:58:00Z"/>
        </w:rPr>
        <w:pPrChange w:id="780" w:author="rkbansal" w:date="2020-04-28T01:06:00Z">
          <w:pPr>
            <w:numPr>
              <w:numId w:val="104"/>
            </w:numPr>
            <w:ind w:left="720" w:hanging="360"/>
          </w:pPr>
        </w:pPrChange>
      </w:pPr>
    </w:p>
    <w:p w14:paraId="720BCC95" w14:textId="77777777" w:rsidR="00F36219" w:rsidRPr="002A1BA5" w:rsidRDefault="00F36219">
      <w:pPr>
        <w:pStyle w:val="Heading3"/>
        <w:ind w:left="360"/>
        <w:rPr>
          <w:ins w:id="781" w:author="rkbansal" w:date="2020-04-28T00:34:00Z"/>
          <w:b/>
          <w:bCs/>
          <w:rPrChange w:id="782" w:author="rkbansal" w:date="2020-04-28T01:09:00Z">
            <w:rPr>
              <w:ins w:id="783" w:author="rkbansal" w:date="2020-04-28T00:34:00Z"/>
            </w:rPr>
          </w:rPrChange>
        </w:rPr>
        <w:pPrChange w:id="784" w:author="rkbansal" w:date="2020-04-28T01:11:00Z">
          <w:pPr/>
        </w:pPrChange>
      </w:pPr>
      <w:ins w:id="785" w:author="rkbansal" w:date="2020-04-28T01:11:00Z">
        <w:r>
          <w:rPr>
            <w:b/>
            <w:bCs/>
          </w:rPr>
          <w:t xml:space="preserve">A. </w:t>
        </w:r>
      </w:ins>
      <w:ins w:id="786" w:author="rkbansal" w:date="2020-04-28T01:05:00Z">
        <w:r w:rsidRPr="002A1BA5">
          <w:rPr>
            <w:b/>
            <w:bCs/>
            <w:rPrChange w:id="787" w:author="rkbansal" w:date="2020-04-28T01:09:00Z">
              <w:rPr>
                <w:rFonts w:ascii="Georgia" w:hAnsi="Georgia"/>
              </w:rPr>
            </w:rPrChange>
          </w:rPr>
          <w:t>Create the config server</w:t>
        </w:r>
      </w:ins>
    </w:p>
    <w:p w14:paraId="49B469BD" w14:textId="77777777" w:rsidR="00F36219" w:rsidRPr="00E6630A" w:rsidRDefault="00F36219" w:rsidP="00F36219">
      <w:pPr>
        <w:rPr>
          <w:ins w:id="788" w:author="rkbansal" w:date="2020-04-26T16:21:00Z"/>
        </w:rPr>
      </w:pPr>
    </w:p>
    <w:p w14:paraId="294960F0" w14:textId="77777777" w:rsidR="00F36219" w:rsidRPr="00A94A8C" w:rsidRDefault="00F36219" w:rsidP="00F36219">
      <w:pPr>
        <w:numPr>
          <w:ilvl w:val="0"/>
          <w:numId w:val="33"/>
        </w:numPr>
        <w:rPr>
          <w:ins w:id="789" w:author="rkbansal" w:date="2020-04-26T16:21:00Z"/>
        </w:rPr>
      </w:pPr>
      <w:ins w:id="790" w:author="rkbansal" w:date="2020-04-26T16:21:00Z">
        <w:r w:rsidRPr="00A94A8C">
          <w:t>Create Spring Boot Project</w:t>
        </w:r>
      </w:ins>
    </w:p>
    <w:p w14:paraId="7F189287" w14:textId="77777777" w:rsidR="00F36219" w:rsidRDefault="00F36219" w:rsidP="00F36219">
      <w:pPr>
        <w:rPr>
          <w:ins w:id="791" w:author="rkbansal" w:date="2020-04-26T16:21:00Z"/>
          <w:b/>
        </w:rPr>
      </w:pPr>
      <w:ins w:id="792" w:author="rkbansal" w:date="2020-04-26T16:21:00Z">
        <w:r>
          <w:rPr>
            <w:noProof/>
          </w:rPr>
          <w:drawing>
            <wp:inline distT="0" distB="0" distL="0" distR="0" wp14:anchorId="5D3E01DF" wp14:editId="2EDAB1F6">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CBA3FD9" w14:textId="77777777" w:rsidR="00F36219" w:rsidRPr="00A94A8C" w:rsidRDefault="00F36219" w:rsidP="00F36219">
      <w:pPr>
        <w:numPr>
          <w:ilvl w:val="0"/>
          <w:numId w:val="33"/>
        </w:numPr>
        <w:rPr>
          <w:ins w:id="793" w:author="rkbansal" w:date="2020-04-26T16:21:00Z"/>
        </w:rPr>
      </w:pPr>
      <w:ins w:id="794" w:author="rkbansal" w:date="2020-04-26T16:21:00Z">
        <w:r w:rsidRPr="00A94A8C">
          <w:t>Click on next</w:t>
        </w:r>
      </w:ins>
    </w:p>
    <w:p w14:paraId="40305CF2" w14:textId="77777777" w:rsidR="00F36219" w:rsidRDefault="00F36219" w:rsidP="00F36219">
      <w:pPr>
        <w:ind w:left="720"/>
        <w:rPr>
          <w:ins w:id="795" w:author="rkbansal" w:date="2020-04-26T16:27:00Z"/>
          <w:b/>
        </w:rPr>
      </w:pPr>
      <w:ins w:id="796" w:author="rkbansal" w:date="2020-04-26T16:26:00Z">
        <w:r>
          <w:rPr>
            <w:noProof/>
          </w:rPr>
          <w:drawing>
            <wp:inline distT="0" distB="0" distL="0" distR="0" wp14:anchorId="16E9FE11" wp14:editId="29C48188">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290" cy="6127107"/>
                      </a:xfrm>
                      <a:prstGeom prst="rect">
                        <a:avLst/>
                      </a:prstGeom>
                    </pic:spPr>
                  </pic:pic>
                </a:graphicData>
              </a:graphic>
            </wp:inline>
          </w:drawing>
        </w:r>
      </w:ins>
    </w:p>
    <w:p w14:paraId="1A6A8629" w14:textId="77777777" w:rsidR="00F36219" w:rsidRDefault="00F36219" w:rsidP="00F36219">
      <w:pPr>
        <w:numPr>
          <w:ilvl w:val="0"/>
          <w:numId w:val="33"/>
        </w:numPr>
        <w:rPr>
          <w:ins w:id="797" w:author="rkbansal" w:date="2020-04-26T16:28:00Z"/>
          <w:b/>
        </w:rPr>
      </w:pPr>
      <w:ins w:id="798" w:author="rkbansal" w:date="2020-04-26T16:27:00Z">
        <w:r>
          <w:rPr>
            <w:b/>
          </w:rPr>
          <w:t>Select the depend</w:t>
        </w:r>
      </w:ins>
      <w:ins w:id="799" w:author="rkbansal" w:date="2020-04-26T16:28:00Z">
        <w:r>
          <w:rPr>
            <w:b/>
          </w:rPr>
          <w:t xml:space="preserve">encies: Spring Cloud Config – Config Server and </w:t>
        </w:r>
      </w:ins>
      <w:ins w:id="800" w:author="rkbansal" w:date="2020-04-26T16:29:00Z">
        <w:r>
          <w:rPr>
            <w:b/>
          </w:rPr>
          <w:t>Click on Finish.</w:t>
        </w:r>
      </w:ins>
    </w:p>
    <w:p w14:paraId="03A988FF" w14:textId="77777777" w:rsidR="00F36219" w:rsidRDefault="00F36219" w:rsidP="00F36219">
      <w:pPr>
        <w:rPr>
          <w:ins w:id="801" w:author="rkbansal" w:date="2020-04-26T16:28:00Z"/>
          <w:b/>
        </w:rPr>
      </w:pPr>
      <w:ins w:id="802" w:author="rkbansal" w:date="2020-04-26T16:28:00Z">
        <w:r>
          <w:rPr>
            <w:noProof/>
          </w:rPr>
          <w:lastRenderedPageBreak/>
          <w:drawing>
            <wp:inline distT="0" distB="0" distL="0" distR="0" wp14:anchorId="72AA1073" wp14:editId="01460803">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7419975"/>
                      </a:xfrm>
                      <a:prstGeom prst="rect">
                        <a:avLst/>
                      </a:prstGeom>
                    </pic:spPr>
                  </pic:pic>
                </a:graphicData>
              </a:graphic>
            </wp:inline>
          </w:drawing>
        </w:r>
      </w:ins>
    </w:p>
    <w:p w14:paraId="19F957A9" w14:textId="77777777" w:rsidR="00F36219" w:rsidRDefault="00F36219" w:rsidP="00F36219">
      <w:pPr>
        <w:numPr>
          <w:ilvl w:val="0"/>
          <w:numId w:val="33"/>
        </w:numPr>
        <w:rPr>
          <w:ins w:id="803" w:author="rkbansal" w:date="2020-04-26T16:29:00Z"/>
          <w:b/>
        </w:rPr>
      </w:pPr>
      <w:ins w:id="804" w:author="rkbansal" w:date="2020-04-26T16:28:00Z">
        <w:r>
          <w:rPr>
            <w:b/>
          </w:rPr>
          <w:t>Import the project</w:t>
        </w:r>
      </w:ins>
      <w:ins w:id="805" w:author="rkbansal" w:date="2020-04-26T16:29:00Z">
        <w:r>
          <w:rPr>
            <w:b/>
          </w:rPr>
          <w:t xml:space="preserve"> in eclipse.</w:t>
        </w:r>
      </w:ins>
    </w:p>
    <w:p w14:paraId="0DA4AAA4" w14:textId="77777777" w:rsidR="00F36219" w:rsidRDefault="00F36219" w:rsidP="00F36219">
      <w:pPr>
        <w:ind w:left="720"/>
        <w:rPr>
          <w:ins w:id="806" w:author="rkbansal" w:date="2020-04-26T20:25:00Z"/>
          <w:b/>
        </w:rPr>
      </w:pPr>
      <w:ins w:id="807" w:author="rkbansal" w:date="2020-04-26T20:25:00Z">
        <w:r>
          <w:rPr>
            <w:noProof/>
          </w:rPr>
          <w:drawing>
            <wp:inline distT="0" distB="0" distL="0" distR="0" wp14:anchorId="76AE14DB" wp14:editId="0F63177D">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7175" cy="2609850"/>
                      </a:xfrm>
                      <a:prstGeom prst="rect">
                        <a:avLst/>
                      </a:prstGeom>
                    </pic:spPr>
                  </pic:pic>
                </a:graphicData>
              </a:graphic>
            </wp:inline>
          </w:drawing>
        </w:r>
      </w:ins>
    </w:p>
    <w:p w14:paraId="01330A8E" w14:textId="77777777" w:rsidR="00F36219" w:rsidRPr="004B4847" w:rsidRDefault="00F36219" w:rsidP="00F36219">
      <w:pPr>
        <w:numPr>
          <w:ilvl w:val="0"/>
          <w:numId w:val="33"/>
        </w:numPr>
        <w:rPr>
          <w:ins w:id="808" w:author="rkbansal" w:date="2020-04-28T00:06:00Z"/>
          <w:bCs/>
          <w:rPrChange w:id="809" w:author="rkbansal" w:date="2020-04-28T00:09:00Z">
            <w:rPr>
              <w:ins w:id="810" w:author="rkbansal" w:date="2020-04-28T00:06:00Z"/>
              <w:b/>
            </w:rPr>
          </w:rPrChange>
        </w:rPr>
      </w:pPr>
      <w:ins w:id="811" w:author="rkbansal" w:date="2020-04-26T20:25:00Z">
        <w:r w:rsidRPr="004B4847">
          <w:rPr>
            <w:bCs/>
            <w:rPrChange w:id="812" w:author="rkbansal" w:date="2020-04-28T00:09:00Z">
              <w:rPr>
                <w:b/>
              </w:rPr>
            </w:rPrChange>
          </w:rPr>
          <w:t>Dependencies already importe</w:t>
        </w:r>
      </w:ins>
      <w:ins w:id="813" w:author="rkbansal" w:date="2020-04-26T20:26:00Z">
        <w:r w:rsidRPr="004B4847">
          <w:rPr>
            <w:bCs/>
            <w:rPrChange w:id="814" w:author="rkbansal" w:date="2020-04-28T00:09:00Z">
              <w:rPr>
                <w:b/>
              </w:rPr>
            </w:rPrChange>
          </w:rPr>
          <w:t>d can be seen in pom.xml</w:t>
        </w:r>
      </w:ins>
      <w:ins w:id="815" w:author="rkbansal" w:date="2020-04-28T00:11:00Z">
        <w:r>
          <w:rPr>
            <w:bCs/>
          </w:rPr>
          <w:t xml:space="preserve"> but need to update with the following changes</w:t>
        </w:r>
      </w:ins>
    </w:p>
    <w:p w14:paraId="1E28AD2C" w14:textId="77777777" w:rsidR="00F36219" w:rsidRDefault="00F36219" w:rsidP="00F36219">
      <w:pPr>
        <w:numPr>
          <w:ilvl w:val="1"/>
          <w:numId w:val="33"/>
        </w:numPr>
        <w:rPr>
          <w:ins w:id="816" w:author="rkbansal" w:date="2020-04-28T00:09:00Z"/>
          <w:bCs/>
        </w:rPr>
      </w:pPr>
      <w:ins w:id="817" w:author="rkbansal" w:date="2020-04-28T00:06:00Z">
        <w:r w:rsidRPr="004B4847">
          <w:rPr>
            <w:bCs/>
            <w:color w:val="FF0000"/>
            <w:rPrChange w:id="818" w:author="rkbansal" w:date="2020-04-28T00:09:00Z">
              <w:rPr>
                <w:b/>
              </w:rPr>
            </w:rPrChange>
          </w:rPr>
          <w:t xml:space="preserve">Spring Cloud Config </w:t>
        </w:r>
      </w:ins>
      <w:ins w:id="819" w:author="rkbansal" w:date="2020-04-28T00:09:00Z">
        <w:r w:rsidRPr="004B4847">
          <w:rPr>
            <w:bCs/>
            <w:color w:val="FF0000"/>
            <w:rPrChange w:id="820" w:author="rkbansal" w:date="2020-04-28T00:09:00Z">
              <w:rPr>
                <w:b/>
                <w:color w:val="FF0000"/>
              </w:rPr>
            </w:rPrChange>
          </w:rPr>
          <w:t>server</w:t>
        </w:r>
        <w:r w:rsidRPr="004B4847">
          <w:rPr>
            <w:bCs/>
            <w:rPrChange w:id="821" w:author="rkbansal" w:date="2020-04-28T00:09:00Z">
              <w:rPr>
                <w:b/>
              </w:rPr>
            </w:rPrChange>
          </w:rPr>
          <w:t>:</w:t>
        </w:r>
      </w:ins>
      <w:ins w:id="822" w:author="rkbansal" w:date="2020-04-28T00:07:00Z">
        <w:r w:rsidRPr="004B4847">
          <w:rPr>
            <w:bCs/>
            <w:rPrChange w:id="823" w:author="rkbansal" w:date="2020-04-28T00:09:00Z">
              <w:rPr>
                <w:b/>
              </w:rPr>
            </w:rPrChange>
          </w:rPr>
          <w:t xml:space="preserve"> This dependency is required to configure the </w:t>
        </w:r>
      </w:ins>
      <w:ins w:id="824" w:author="rkbansal" w:date="2020-04-28T00:08:00Z">
        <w:r w:rsidRPr="004B4847">
          <w:rPr>
            <w:bCs/>
            <w:rPrChange w:id="825" w:author="rkbansal" w:date="2020-04-28T00:09:00Z">
              <w:rPr>
                <w:b/>
              </w:rPr>
            </w:rPrChange>
          </w:rPr>
          <w:t xml:space="preserve">config </w:t>
        </w:r>
      </w:ins>
      <w:ins w:id="826" w:author="rkbansal" w:date="2020-04-28T00:07:00Z">
        <w:r w:rsidRPr="004B4847">
          <w:rPr>
            <w:bCs/>
            <w:rPrChange w:id="827" w:author="rkbansal" w:date="2020-04-28T00:09:00Z">
              <w:rPr>
                <w:b/>
              </w:rPr>
            </w:rPrChange>
          </w:rPr>
          <w:t>server</w:t>
        </w:r>
      </w:ins>
      <w:ins w:id="828" w:author="rkbansal" w:date="2020-04-28T00:08:00Z">
        <w:r w:rsidRPr="004B4847">
          <w:rPr>
            <w:bCs/>
            <w:rPrChange w:id="829" w:author="rkbansal" w:date="2020-04-28T00:09:00Z">
              <w:rPr>
                <w:b/>
              </w:rPr>
            </w:rPrChange>
          </w:rPr>
          <w:t xml:space="preserve"> along with dependency management circled </w:t>
        </w:r>
      </w:ins>
      <w:ins w:id="830" w:author="rkbansal" w:date="2020-04-28T00:09:00Z">
        <w:r>
          <w:rPr>
            <w:bCs/>
          </w:rPr>
          <w:t xml:space="preserve">in blue colour </w:t>
        </w:r>
      </w:ins>
      <w:ins w:id="831" w:author="rkbansal" w:date="2020-04-28T00:08:00Z">
        <w:r w:rsidRPr="004B4847">
          <w:rPr>
            <w:bCs/>
            <w:rPrChange w:id="832" w:author="rkbansal" w:date="2020-04-28T00:09:00Z">
              <w:rPr>
                <w:b/>
              </w:rPr>
            </w:rPrChange>
          </w:rPr>
          <w:t>in the below picture.</w:t>
        </w:r>
      </w:ins>
    </w:p>
    <w:p w14:paraId="198844AF" w14:textId="77777777" w:rsidR="00F36219" w:rsidRDefault="00F36219" w:rsidP="00F36219">
      <w:pPr>
        <w:numPr>
          <w:ilvl w:val="1"/>
          <w:numId w:val="33"/>
        </w:numPr>
        <w:rPr>
          <w:ins w:id="833" w:author="rkbansal" w:date="2020-04-28T00:15:00Z"/>
          <w:bCs/>
        </w:rPr>
      </w:pPr>
      <w:ins w:id="834" w:author="rkbansal" w:date="2020-04-28T00:09:00Z">
        <w:r>
          <w:rPr>
            <w:bCs/>
            <w:color w:val="FF0000"/>
          </w:rPr>
          <w:t>Spring Boot Starter Parent</w:t>
        </w:r>
        <w:r w:rsidRPr="009C01F8">
          <w:rPr>
            <w:bCs/>
            <w:rPrChange w:id="835" w:author="rkbansal" w:date="2020-04-28T00:09:00Z">
              <w:rPr>
                <w:bCs/>
                <w:color w:val="FF0000"/>
              </w:rPr>
            </w:rPrChange>
          </w:rPr>
          <w:t>:</w:t>
        </w:r>
        <w:r>
          <w:rPr>
            <w:bCs/>
          </w:rPr>
          <w:t xml:space="preserve"> update the</w:t>
        </w:r>
      </w:ins>
      <w:ins w:id="836" w:author="rkbansal" w:date="2020-04-28T00:10:00Z">
        <w:r>
          <w:rPr>
            <w:bCs/>
          </w:rPr>
          <w:t xml:space="preserve"> version - </w:t>
        </w:r>
        <w:r w:rsidRPr="009C01F8">
          <w:rPr>
            <w:bCs/>
            <w:color w:val="1F3864" w:themeColor="accent1" w:themeShade="80"/>
            <w:rPrChange w:id="837" w:author="rkbansal" w:date="2020-04-28T00:11:00Z">
              <w:rPr>
                <w:bCs/>
              </w:rPr>
            </w:rPrChange>
          </w:rPr>
          <w:t xml:space="preserve">2.2.4.RELEASE </w:t>
        </w:r>
        <w:r>
          <w:rPr>
            <w:bCs/>
          </w:rPr>
          <w:t>highlighted in yellow colo</w:t>
        </w:r>
      </w:ins>
      <w:ins w:id="838" w:author="rkbansal" w:date="2020-04-28T00:11:00Z">
        <w:r>
          <w:rPr>
            <w:bCs/>
          </w:rPr>
          <w:t>u</w:t>
        </w:r>
      </w:ins>
      <w:ins w:id="839" w:author="rkbansal" w:date="2020-04-28T00:10:00Z">
        <w:r>
          <w:rPr>
            <w:bCs/>
          </w:rPr>
          <w:t>r</w:t>
        </w:r>
      </w:ins>
      <w:ins w:id="840" w:author="rkbansal" w:date="2020-04-28T00:15:00Z">
        <w:r>
          <w:rPr>
            <w:bCs/>
          </w:rPr>
          <w:t>.</w:t>
        </w:r>
      </w:ins>
    </w:p>
    <w:p w14:paraId="1BBFA86F" w14:textId="77777777" w:rsidR="00F36219" w:rsidRDefault="00F36219" w:rsidP="00F36219">
      <w:pPr>
        <w:numPr>
          <w:ilvl w:val="1"/>
          <w:numId w:val="33"/>
        </w:numPr>
        <w:rPr>
          <w:ins w:id="841" w:author="rkbansal" w:date="2020-04-28T00:10:00Z"/>
          <w:bCs/>
        </w:rPr>
      </w:pPr>
      <w:ins w:id="842" w:author="rkbansal" w:date="2020-04-28T00:15:00Z">
        <w:r>
          <w:rPr>
            <w:bCs/>
            <w:color w:val="FF0000"/>
          </w:rPr>
          <w:t>Spring Cloud version</w:t>
        </w:r>
        <w:r w:rsidRPr="00E42F0A">
          <w:rPr>
            <w:bCs/>
            <w:rPrChange w:id="843" w:author="rkbansal" w:date="2020-04-28T00:15:00Z">
              <w:rPr>
                <w:bCs/>
                <w:color w:val="FF0000"/>
              </w:rPr>
            </w:rPrChange>
          </w:rPr>
          <w:t>:</w:t>
        </w:r>
        <w:r>
          <w:rPr>
            <w:bCs/>
          </w:rPr>
          <w:t xml:space="preserve"> upgraded to Hoston.SR4. It is highlighted in ye</w:t>
        </w:r>
      </w:ins>
      <w:ins w:id="844" w:author="rkbansal" w:date="2020-04-28T00:16:00Z">
        <w:r>
          <w:rPr>
            <w:bCs/>
          </w:rPr>
          <w:t>llow colour.</w:t>
        </w:r>
      </w:ins>
    </w:p>
    <w:p w14:paraId="22AD64A8" w14:textId="77777777" w:rsidR="00F36219" w:rsidRDefault="00F36219" w:rsidP="00F36219">
      <w:pPr>
        <w:numPr>
          <w:ilvl w:val="1"/>
          <w:numId w:val="33"/>
        </w:numPr>
        <w:rPr>
          <w:ins w:id="845" w:author="rkbansal" w:date="2020-04-28T00:10:00Z"/>
          <w:bCs/>
        </w:rPr>
      </w:pPr>
      <w:ins w:id="846" w:author="rkbansal" w:date="2020-04-28T00:12:00Z">
        <w:r w:rsidRPr="00170078">
          <w:rPr>
            <w:bCs/>
            <w:color w:val="FF0000"/>
            <w:rPrChange w:id="847" w:author="rkbansal" w:date="2020-04-28T00:13:00Z">
              <w:rPr>
                <w:bCs/>
              </w:rPr>
            </w:rPrChange>
          </w:rPr>
          <w:t>Maven Jar Plugin Version</w:t>
        </w:r>
        <w:r>
          <w:rPr>
            <w:bCs/>
          </w:rPr>
          <w:t xml:space="preserve">: </w:t>
        </w:r>
      </w:ins>
      <w:ins w:id="848" w:author="rkbansal" w:date="2020-04-28T00:13:00Z">
        <w:r>
          <w:rPr>
            <w:bCs/>
          </w:rPr>
          <w:t xml:space="preserve">After the above updates, </w:t>
        </w:r>
      </w:ins>
      <w:ins w:id="849" w:author="rkbansal" w:date="2020-04-28T00:12:00Z">
        <w:r>
          <w:rPr>
            <w:bCs/>
          </w:rPr>
          <w:t xml:space="preserve">pom is giving compiler error in pom.xml so downgraded version of maven jar </w:t>
        </w:r>
      </w:ins>
      <w:ins w:id="850" w:author="rkbansal" w:date="2020-04-28T00:13:00Z">
        <w:r>
          <w:rPr>
            <w:bCs/>
          </w:rPr>
          <w:t>plugin to 3.1.1. It is highlight</w:t>
        </w:r>
      </w:ins>
      <w:ins w:id="851" w:author="rkbansal" w:date="2020-04-28T00:14:00Z">
        <w:r>
          <w:rPr>
            <w:bCs/>
          </w:rPr>
          <w:t>ed in yellow colour.</w:t>
        </w:r>
      </w:ins>
    </w:p>
    <w:p w14:paraId="70FB574F" w14:textId="77777777" w:rsidR="00F36219" w:rsidRPr="004B4847" w:rsidRDefault="00F36219">
      <w:pPr>
        <w:ind w:left="1440"/>
        <w:rPr>
          <w:ins w:id="852" w:author="rkbansal" w:date="2020-04-26T20:27:00Z"/>
          <w:bCs/>
          <w:rPrChange w:id="853" w:author="rkbansal" w:date="2020-04-28T00:09:00Z">
            <w:rPr>
              <w:ins w:id="854" w:author="rkbansal" w:date="2020-04-26T20:27:00Z"/>
              <w:b/>
            </w:rPr>
          </w:rPrChange>
        </w:rPr>
        <w:pPrChange w:id="855" w:author="rkbansal" w:date="2020-04-28T00:10:00Z">
          <w:pPr>
            <w:numPr>
              <w:numId w:val="19"/>
            </w:numPr>
            <w:ind w:left="360" w:hanging="360"/>
          </w:pPr>
        </w:pPrChange>
      </w:pPr>
    </w:p>
    <w:p w14:paraId="26DB2E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A5463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C849F2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06DB555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2765DC46"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9C031F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D497D9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764C24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F7F151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7959A6D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F63687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3AA902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1688DD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31760D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2EB77E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Config Server</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E643B5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645D96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30B1A82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Hoxton.SR4</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2A8D677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0DC7250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BE3A35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6FDB30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CA8B8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E58A94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62780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A2CA8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417DA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97E68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715CE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04D51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70AE4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EDA8D1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64A1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CA7954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16458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576B84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6688E4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2CA263A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CD6B53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F309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DB5AE7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F3E8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13E54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7F3F98B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5D2948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97BB4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F794C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5A12E91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285C3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099529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5026EE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964898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0FCD2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E27416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304250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0CF12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88D4CA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5FC366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755164D3" w14:textId="406B0C8C" w:rsidR="00F36219" w:rsidRDefault="00F36219" w:rsidP="00F36219">
      <w:pPr>
        <w:rPr>
          <w:ins w:id="856" w:author="rkbansal" w:date="2020-04-26T20:27:00Z"/>
          <w:b/>
        </w:rPr>
      </w:pPr>
    </w:p>
    <w:p w14:paraId="673CA834" w14:textId="77777777" w:rsidR="00F36219" w:rsidRDefault="00F36219" w:rsidP="00F36219">
      <w:pPr>
        <w:numPr>
          <w:ilvl w:val="0"/>
          <w:numId w:val="33"/>
        </w:numPr>
        <w:rPr>
          <w:ins w:id="857" w:author="rkbansal" w:date="2020-04-26T20:29:00Z"/>
          <w:b/>
        </w:rPr>
      </w:pPr>
      <w:ins w:id="858" w:author="rkbansal" w:date="2020-04-26T20:27:00Z">
        <w:r>
          <w:rPr>
            <w:b/>
          </w:rPr>
          <w:t>Enable the a</w:t>
        </w:r>
      </w:ins>
      <w:ins w:id="859" w:author="rkbansal" w:date="2020-04-26T20:28:00Z">
        <w:r>
          <w:rPr>
            <w:b/>
          </w:rPr>
          <w:t xml:space="preserve">nnotation </w:t>
        </w:r>
      </w:ins>
      <w:ins w:id="860" w:author="rkbansal" w:date="2020-04-27T23:42:00Z">
        <w:r w:rsidRPr="00A77C72">
          <w:rPr>
            <w:b/>
            <w:color w:val="FF0000"/>
            <w:rPrChange w:id="861" w:author="rkbansal" w:date="2020-04-27T23:47:00Z">
              <w:rPr>
                <w:b/>
              </w:rPr>
            </w:rPrChange>
          </w:rPr>
          <w:t>@</w:t>
        </w:r>
      </w:ins>
      <w:ins w:id="862" w:author="rkbansal" w:date="2020-04-26T20:28:00Z">
        <w:r w:rsidRPr="00A77C72">
          <w:rPr>
            <w:b/>
            <w:color w:val="FF0000"/>
            <w:rPrChange w:id="863" w:author="rkbansal" w:date="2020-04-27T23:47:00Z">
              <w:rPr>
                <w:b/>
              </w:rPr>
            </w:rPrChange>
          </w:rPr>
          <w:t>EnableConfigServer</w:t>
        </w:r>
      </w:ins>
    </w:p>
    <w:p w14:paraId="1D0DC070" w14:textId="77777777" w:rsidR="00F36219" w:rsidRDefault="00F36219">
      <w:pPr>
        <w:ind w:left="720"/>
        <w:rPr>
          <w:ins w:id="864" w:author="rkbansal" w:date="2020-04-26T20:28:00Z"/>
          <w:b/>
        </w:rPr>
        <w:pPrChange w:id="865" w:author="rkbansal" w:date="2020-04-26T20:29:00Z">
          <w:pPr>
            <w:numPr>
              <w:numId w:val="19"/>
            </w:numPr>
            <w:ind w:left="360" w:hanging="360"/>
          </w:pPr>
        </w:pPrChange>
      </w:pPr>
      <w:ins w:id="866" w:author="rkbansal" w:date="2020-04-26T20:29:00Z">
        <w:r>
          <w:rPr>
            <w:noProof/>
          </w:rPr>
          <w:drawing>
            <wp:inline distT="0" distB="0" distL="0" distR="0" wp14:anchorId="420CE83C" wp14:editId="0436209D">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750" cy="1885950"/>
                      </a:xfrm>
                      <a:prstGeom prst="rect">
                        <a:avLst/>
                      </a:prstGeom>
                    </pic:spPr>
                  </pic:pic>
                </a:graphicData>
              </a:graphic>
            </wp:inline>
          </w:drawing>
        </w:r>
      </w:ins>
    </w:p>
    <w:p w14:paraId="339C5198" w14:textId="77777777" w:rsidR="00F36219" w:rsidRDefault="00F36219" w:rsidP="00F36219">
      <w:pPr>
        <w:numPr>
          <w:ilvl w:val="0"/>
          <w:numId w:val="33"/>
        </w:numPr>
        <w:rPr>
          <w:ins w:id="867" w:author="rkbansal" w:date="2020-04-26T20:43:00Z"/>
          <w:b/>
        </w:rPr>
      </w:pPr>
      <w:ins w:id="868" w:author="rkbansal" w:date="2020-04-26T20:29:00Z">
        <w:r>
          <w:rPr>
            <w:b/>
          </w:rPr>
          <w:t>Update the application.properties with the git repository will be created in t</w:t>
        </w:r>
      </w:ins>
      <w:ins w:id="869" w:author="rkbansal" w:date="2020-04-26T20:30:00Z">
        <w:r>
          <w:rPr>
            <w:b/>
          </w:rPr>
          <w:t>his section after this step.</w:t>
        </w:r>
      </w:ins>
    </w:p>
    <w:p w14:paraId="0EF303F2" w14:textId="77777777" w:rsidR="00F36219" w:rsidRDefault="00F36219">
      <w:pPr>
        <w:ind w:left="720"/>
        <w:rPr>
          <w:ins w:id="870" w:author="rkbansal" w:date="2020-04-26T20:30:00Z"/>
          <w:b/>
        </w:rPr>
        <w:pPrChange w:id="871" w:author="rkbansal" w:date="2020-04-26T20:43:00Z">
          <w:pPr>
            <w:numPr>
              <w:numId w:val="19"/>
            </w:numPr>
            <w:ind w:left="360" w:hanging="360"/>
          </w:pPr>
        </w:pPrChange>
      </w:pPr>
      <w:ins w:id="872" w:author="rkbansal" w:date="2020-05-03T15:22:00Z">
        <w:r>
          <w:rPr>
            <w:noProof/>
          </w:rPr>
          <w:drawing>
            <wp:inline distT="0" distB="0" distL="0" distR="0" wp14:anchorId="2B8DE035" wp14:editId="7CDF1B6E">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1BEB1895" w14:textId="77777777" w:rsidR="00F36219" w:rsidRDefault="00F36219" w:rsidP="00F36219">
      <w:pPr>
        <w:pStyle w:val="Heading3"/>
        <w:ind w:left="284"/>
        <w:rPr>
          <w:ins w:id="873" w:author="rkbansal" w:date="2020-04-28T01:17:00Z"/>
          <w:b/>
          <w:bCs/>
        </w:rPr>
      </w:pPr>
      <w:ins w:id="874" w:author="rkbansal" w:date="2020-04-28T01:13:00Z">
        <w:r>
          <w:rPr>
            <w:b/>
            <w:bCs/>
          </w:rPr>
          <w:t xml:space="preserve">B. </w:t>
        </w:r>
      </w:ins>
      <w:ins w:id="875" w:author="rkbansal" w:date="2020-04-28T01:12:00Z">
        <w:r w:rsidRPr="00FC297F">
          <w:rPr>
            <w:b/>
            <w:bCs/>
            <w:rPrChange w:id="876" w:author="rkbansal" w:date="2020-04-28T01:13:00Z">
              <w:rPr>
                <w:color w:val="FF0000"/>
              </w:rPr>
            </w:rPrChange>
          </w:rPr>
          <w:t>Create the config server git repo</w:t>
        </w:r>
      </w:ins>
    </w:p>
    <w:p w14:paraId="251AD26A" w14:textId="77777777" w:rsidR="00F36219" w:rsidRDefault="00F36219" w:rsidP="00F36219">
      <w:pPr>
        <w:ind w:left="284"/>
        <w:jc w:val="both"/>
        <w:rPr>
          <w:ins w:id="877" w:author="rkbansal" w:date="2020-04-28T01:21:00Z"/>
          <w:rFonts w:cstheme="minorHAnsi"/>
          <w:color w:val="272727"/>
          <w:shd w:val="clear" w:color="auto" w:fill="FFFFFF"/>
        </w:rPr>
      </w:pPr>
      <w:ins w:id="878" w:author="rkbansal" w:date="2020-04-28T01:21:00Z">
        <w:r w:rsidRPr="00337D20">
          <w:rPr>
            <w:rFonts w:cstheme="minorHAnsi"/>
            <w:rPrChange w:id="879" w:author="rkbansal" w:date="2020-04-28T01:21:00Z">
              <w:rPr/>
            </w:rPrChange>
          </w:rPr>
          <w:t>T</w:t>
        </w:r>
      </w:ins>
      <w:ins w:id="880" w:author="rkbansal" w:date="2020-04-28T01:19:00Z">
        <w:r w:rsidRPr="00337D20">
          <w:rPr>
            <w:rFonts w:cstheme="minorHAnsi"/>
            <w:color w:val="272727"/>
            <w:shd w:val="clear" w:color="auto" w:fill="FFFFFF"/>
            <w:rPrChange w:id="881" w:author="rkbansal" w:date="2020-04-28T01:21:00Z">
              <w:rPr>
                <w:rFonts w:ascii="Segoe UI" w:hAnsi="Segoe UI" w:cs="Segoe UI"/>
                <w:color w:val="272727"/>
                <w:shd w:val="clear" w:color="auto" w:fill="FFFFFF"/>
              </w:rPr>
            </w:rPrChange>
          </w:rPr>
          <w:t>he next essential step is to</w:t>
        </w:r>
      </w:ins>
      <w:ins w:id="882" w:author="rkbansal" w:date="2020-04-28T01:18:00Z">
        <w:r w:rsidRPr="00337D20">
          <w:rPr>
            <w:rFonts w:cstheme="minorHAnsi"/>
            <w:rPrChange w:id="883" w:author="rkbansal" w:date="2020-04-28T01:21:00Z">
              <w:rPr/>
            </w:rPrChange>
          </w:rPr>
          <w:t xml:space="preserve"> </w:t>
        </w:r>
        <w:r w:rsidRPr="00337D20">
          <w:rPr>
            <w:rFonts w:cstheme="minorHAnsi"/>
            <w:color w:val="272727"/>
            <w:shd w:val="clear" w:color="auto" w:fill="FFFFFF"/>
            <w:rPrChange w:id="884"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1106EE86" w14:textId="77777777" w:rsidR="00F36219" w:rsidRPr="000B48E2" w:rsidRDefault="00F36219" w:rsidP="00F36219">
      <w:pPr>
        <w:numPr>
          <w:ilvl w:val="0"/>
          <w:numId w:val="33"/>
        </w:numPr>
        <w:jc w:val="both"/>
        <w:rPr>
          <w:ins w:id="885" w:author="rkbansal" w:date="2020-04-28T01:22:00Z"/>
          <w:rFonts w:cstheme="minorHAnsi"/>
          <w:rPrChange w:id="886" w:author="rkbansal" w:date="2020-04-28T01:22:00Z">
            <w:rPr>
              <w:ins w:id="887" w:author="rkbansal" w:date="2020-04-28T01:22:00Z"/>
              <w:rFonts w:ascii="Segoe UI" w:hAnsi="Segoe UI" w:cs="Segoe UI"/>
              <w:color w:val="272727"/>
              <w:shd w:val="clear" w:color="auto" w:fill="FFFFFF"/>
            </w:rPr>
          </w:rPrChange>
        </w:rPr>
      </w:pPr>
      <w:ins w:id="888" w:author="rkbansal" w:date="2020-04-28T01:22:00Z">
        <w:r w:rsidRPr="00EE08DD">
          <w:rPr>
            <w:rFonts w:cstheme="minorHAnsi"/>
            <w:color w:val="272727"/>
            <w:shd w:val="clear" w:color="auto" w:fill="FFFFFF"/>
            <w:rPrChange w:id="889"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cstheme="minorHAnsi"/>
            <w:color w:val="272727"/>
            <w:sz w:val="24"/>
            <w:szCs w:val="24"/>
            <w:shd w:val="clear" w:color="auto" w:fill="FFFFFF"/>
            <w:rPrChange w:id="890" w:author="rkbansal" w:date="2020-04-28T01:22:00Z">
              <w:rPr>
                <w:rStyle w:val="HTMLCode"/>
                <w:rFonts w:ascii="Consolas" w:eastAsiaTheme="majorEastAsia" w:hAnsi="Consolas"/>
                <w:color w:val="37474F"/>
                <w:shd w:val="clear" w:color="auto" w:fill="F1F3F4"/>
              </w:rPr>
            </w:rPrChange>
          </w:rPr>
          <w:t>git</w:t>
        </w:r>
        <w:r w:rsidRPr="00EE08DD">
          <w:rPr>
            <w:rFonts w:cstheme="minorHAnsi"/>
            <w:color w:val="272727"/>
            <w:shd w:val="clear" w:color="auto" w:fill="FFFFFF"/>
            <w:rPrChange w:id="891" w:author="rkbansal" w:date="2020-04-28T01:22:00Z">
              <w:rPr>
                <w:rFonts w:ascii="Segoe UI" w:hAnsi="Segoe UI" w:cs="Segoe UI"/>
                <w:color w:val="272727"/>
                <w:shd w:val="clear" w:color="auto" w:fill="FFFFFF"/>
              </w:rPr>
            </w:rPrChange>
          </w:rPr>
          <w:t xml:space="preserve">, if it </w:t>
        </w:r>
        <w:r w:rsidRPr="00EE08DD">
          <w:rPr>
            <w:rFonts w:cstheme="minorHAnsi"/>
            <w:color w:val="272727"/>
            <w:shd w:val="clear" w:color="auto" w:fill="FFFFFF"/>
            <w:rPrChange w:id="892" w:author="rkbansal" w:date="2020-04-28T01:22:00Z">
              <w:rPr>
                <w:shd w:val="clear" w:color="auto" w:fill="FFFFFF"/>
              </w:rPr>
            </w:rPrChange>
          </w:rPr>
          <w:t>recognizes</w:t>
        </w:r>
        <w:r w:rsidRPr="00EE08DD">
          <w:rPr>
            <w:rFonts w:cstheme="minorHAnsi"/>
            <w:color w:val="272727"/>
            <w:shd w:val="clear" w:color="auto" w:fill="FFFFFF"/>
            <w:rPrChange w:id="893"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894" w:author="rkbansal" w:date="2020-04-28T01:22:00Z">
              <w:rPr>
                <w:rFonts w:ascii="Segoe UI" w:hAnsi="Segoe UI" w:cs="Segoe UI"/>
                <w:shd w:val="clear" w:color="auto" w:fill="FFFFFF"/>
              </w:rPr>
            </w:rPrChange>
          </w:rPr>
          <w:t>.</w:t>
        </w:r>
      </w:ins>
    </w:p>
    <w:p w14:paraId="51F93F21" w14:textId="77777777" w:rsidR="00F36219" w:rsidRPr="00FC22F6" w:rsidRDefault="00F36219" w:rsidP="00F36219">
      <w:pPr>
        <w:numPr>
          <w:ilvl w:val="0"/>
          <w:numId w:val="33"/>
        </w:numPr>
        <w:jc w:val="both"/>
        <w:rPr>
          <w:ins w:id="895" w:author="rkbansal" w:date="2020-04-28T01:28:00Z"/>
          <w:rFonts w:cstheme="minorHAnsi"/>
          <w:rPrChange w:id="896" w:author="rkbansal" w:date="2020-04-28T01:28:00Z">
            <w:rPr>
              <w:ins w:id="897" w:author="rkbansal" w:date="2020-04-28T01:28:00Z"/>
              <w:rFonts w:cstheme="minorHAnsi"/>
              <w:color w:val="2F5496" w:themeColor="accent1" w:themeShade="BF"/>
            </w:rPr>
          </w:rPrChange>
        </w:rPr>
      </w:pPr>
      <w:ins w:id="898" w:author="rkbansal" w:date="2020-04-28T01:22:00Z">
        <w:r w:rsidRPr="00D548C6">
          <w:rPr>
            <w:rFonts w:cstheme="minorHAnsi"/>
            <w:color w:val="272727"/>
            <w:shd w:val="clear" w:color="auto" w:fill="FFFFFF"/>
            <w:rPrChange w:id="899" w:author="rkbansal" w:date="2020-04-28T01:24:00Z">
              <w:rPr>
                <w:rFonts w:cstheme="minorHAnsi"/>
                <w:shd w:val="clear" w:color="auto" w:fill="FFFFFF"/>
              </w:rPr>
            </w:rPrChange>
          </w:rPr>
          <w:t xml:space="preserve">Now </w:t>
        </w:r>
        <w:r w:rsidRPr="00D548C6">
          <w:rPr>
            <w:rFonts w:ascii="Segoe UI" w:hAnsi="Segoe UI" w:cs="Segoe UI"/>
            <w:color w:val="272727"/>
            <w:shd w:val="clear" w:color="auto" w:fill="FFFFFF"/>
            <w:rPrChange w:id="900" w:author="rkbansal" w:date="2020-04-28T01:24:00Z">
              <w:rPr>
                <w:shd w:val="clear" w:color="auto" w:fill="FFFFFF"/>
              </w:rPr>
            </w:rPrChange>
          </w:rPr>
          <w:t>Create a directory </w:t>
        </w:r>
      </w:ins>
      <w:ins w:id="901" w:author="rkbansal" w:date="2020-05-03T15:11:00Z">
        <w:r w:rsidRPr="00040EB7">
          <w:rPr>
            <w:rStyle w:val="Strong"/>
            <w:rFonts w:ascii="Georgia" w:hAnsi="Georgia"/>
            <w:rPrChange w:id="902" w:author="rkbansal" w:date="2020-05-03T15:11:00Z">
              <w:rPr>
                <w:rFonts w:ascii="Segoe UI" w:hAnsi="Segoe UI" w:cs="Segoe UI"/>
                <w:color w:val="272727"/>
                <w:shd w:val="clear" w:color="auto" w:fill="FFFFFF"/>
              </w:rPr>
            </w:rPrChange>
          </w:rPr>
          <w:t>bjjd-</w:t>
        </w:r>
      </w:ins>
      <w:ins w:id="903"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904" w:author="rkbansal" w:date="2020-04-28T01:23:00Z">
        <w:r w:rsidRPr="00D548C6">
          <w:rPr>
            <w:rStyle w:val="Strong"/>
            <w:rFonts w:ascii="Segoe UI" w:hAnsi="Segoe UI" w:cs="Segoe UI"/>
            <w:color w:val="272727"/>
            <w:shd w:val="clear" w:color="auto" w:fill="FFFFFF"/>
          </w:rPr>
          <w:t>git-</w:t>
        </w:r>
      </w:ins>
      <w:ins w:id="905"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906" w:author="rkbansal" w:date="2020-04-28T01:24:00Z">
              <w:rPr>
                <w:shd w:val="clear" w:color="auto" w:fill="FFFFFF"/>
              </w:rPr>
            </w:rPrChange>
          </w:rPr>
          <w:t xml:space="preserve"> in </w:t>
        </w:r>
      </w:ins>
      <w:ins w:id="907" w:author="rkbansal" w:date="2020-04-28T01:24:00Z">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ins>
      <w:ins w:id="908" w:author="rkbansal" w:date="2020-04-28T01:23:00Z">
        <w:r w:rsidRPr="00D548C6">
          <w:rPr>
            <w:rFonts w:ascii="Segoe UI" w:hAnsi="Segoe UI" w:cs="Segoe UI"/>
            <w:color w:val="272727"/>
            <w:shd w:val="clear" w:color="auto" w:fill="FFFFFF"/>
            <w:rPrChange w:id="909" w:author="rkbansal" w:date="2020-04-28T01:24:00Z">
              <w:rPr>
                <w:shd w:val="clear" w:color="auto" w:fill="FFFFFF"/>
              </w:rPr>
            </w:rPrChange>
          </w:rPr>
          <w:t xml:space="preserve"> </w:t>
        </w:r>
        <w:r w:rsidRPr="00D548C6">
          <w:rPr>
            <w:rFonts w:cstheme="minorHAnsi"/>
            <w:color w:val="2F5496" w:themeColor="accent1" w:themeShade="BF"/>
            <w:rPrChange w:id="910" w:author="rkbansal" w:date="2020-04-28T01:24:00Z">
              <w:rPr>
                <w:rFonts w:cstheme="minorHAnsi"/>
              </w:rPr>
            </w:rPrChange>
          </w:rPr>
          <w:t>C:\Users\rkbansal\git\</w:t>
        </w:r>
      </w:ins>
      <w:ins w:id="911" w:author="rkbansal" w:date="2020-05-03T15:11:00Z">
        <w:r>
          <w:rPr>
            <w:rFonts w:cstheme="minorHAnsi"/>
            <w:color w:val="2F5496" w:themeColor="accent1" w:themeShade="BF"/>
          </w:rPr>
          <w:t>bjjd-</w:t>
        </w:r>
      </w:ins>
      <w:ins w:id="912" w:author="rkbansal" w:date="2020-04-28T01:23:00Z">
        <w:r w:rsidRPr="00D548C6">
          <w:rPr>
            <w:rFonts w:cstheme="minorHAnsi"/>
            <w:color w:val="2F5496" w:themeColor="accent1" w:themeShade="BF"/>
            <w:rPrChange w:id="913" w:author="rkbansal" w:date="2020-04-28T01:24:00Z">
              <w:rPr>
                <w:rFonts w:cstheme="minorHAnsi"/>
              </w:rPr>
            </w:rPrChange>
          </w:rPr>
          <w:t>config-server-git-repo</w:t>
        </w:r>
      </w:ins>
    </w:p>
    <w:p w14:paraId="61F7B485" w14:textId="77777777" w:rsidR="00F36219" w:rsidRPr="000B2C1F" w:rsidRDefault="00F36219" w:rsidP="00F36219">
      <w:pPr>
        <w:numPr>
          <w:ilvl w:val="0"/>
          <w:numId w:val="33"/>
        </w:numPr>
        <w:jc w:val="both"/>
        <w:rPr>
          <w:ins w:id="914" w:author="rkbansal" w:date="2020-04-28T01:29:00Z"/>
          <w:rFonts w:cstheme="minorHAnsi"/>
          <w:rPrChange w:id="915" w:author="rkbansal" w:date="2020-04-28T01:29:00Z">
            <w:rPr>
              <w:ins w:id="916" w:author="rkbansal" w:date="2020-04-28T01:29:00Z"/>
              <w:rFonts w:ascii="Segoe UI" w:hAnsi="Segoe UI" w:cs="Segoe UI"/>
              <w:color w:val="272727"/>
              <w:shd w:val="clear" w:color="auto" w:fill="FFFFFF"/>
            </w:rPr>
          </w:rPrChange>
        </w:rPr>
      </w:pPr>
      <w:ins w:id="917" w:author="rkbansal" w:date="2020-04-28T01:28:00Z">
        <w:r>
          <w:rPr>
            <w:rFonts w:cstheme="minorHAnsi"/>
            <w:color w:val="272727"/>
            <w:shd w:val="clear" w:color="auto" w:fill="FFFFFF"/>
          </w:rPr>
          <w:t>Create microservice name</w:t>
        </w:r>
      </w:ins>
      <w:ins w:id="918" w:author="rkbansal" w:date="2020-04-28T01:29:00Z">
        <w:r>
          <w:rPr>
            <w:rFonts w:cstheme="minorHAnsi"/>
            <w:color w:val="272727"/>
            <w:shd w:val="clear" w:color="auto" w:fill="FFFFFF"/>
          </w:rPr>
          <w:t xml:space="preserve"> wise folder in </w:t>
        </w:r>
      </w:ins>
      <w:ins w:id="919" w:author="rkbansal" w:date="2020-05-03T15:11:00Z">
        <w:r w:rsidRPr="00040EB7">
          <w:rPr>
            <w:rFonts w:cstheme="minorHAnsi"/>
            <w:b/>
            <w:bCs/>
            <w:color w:val="272727"/>
            <w:shd w:val="clear" w:color="auto" w:fill="FFFFFF"/>
            <w:rPrChange w:id="920" w:author="rkbansal" w:date="2020-05-03T15:11:00Z">
              <w:rPr>
                <w:rFonts w:cstheme="minorHAnsi"/>
                <w:color w:val="272727"/>
                <w:shd w:val="clear" w:color="auto" w:fill="FFFFFF"/>
              </w:rPr>
            </w:rPrChange>
          </w:rPr>
          <w:t>bjjd</w:t>
        </w:r>
        <w:r w:rsidRPr="00040EB7">
          <w:rPr>
            <w:rStyle w:val="Strong"/>
            <w:rFonts w:ascii="Georgia" w:hAnsi="Georgia"/>
            <w:rPrChange w:id="921" w:author="rkbansal" w:date="2020-05-03T15:11:00Z">
              <w:rPr>
                <w:rFonts w:cstheme="minorHAnsi"/>
                <w:color w:val="272727"/>
                <w:shd w:val="clear" w:color="auto" w:fill="FFFFFF"/>
              </w:rPr>
            </w:rPrChange>
          </w:rPr>
          <w:t>-</w:t>
        </w:r>
      </w:ins>
      <w:ins w:id="922" w:author="rkbansal" w:date="2020-04-28T01:29:00Z">
        <w:r w:rsidRPr="00040EB7">
          <w:rPr>
            <w:rStyle w:val="Strong"/>
            <w:rFonts w:ascii="Georgia" w:hAnsi="Georgia"/>
            <w:rPrChange w:id="923"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Pr>
            <w:rFonts w:ascii="Segoe UI" w:hAnsi="Segoe UI" w:cs="Segoe UI"/>
            <w:color w:val="272727"/>
            <w:shd w:val="clear" w:color="auto" w:fill="FFFFFF"/>
          </w:rPr>
          <w:t>. For example:</w:t>
        </w:r>
      </w:ins>
    </w:p>
    <w:p w14:paraId="76D542DB" w14:textId="77777777" w:rsidR="00F36219" w:rsidRDefault="00F36219" w:rsidP="00F36219">
      <w:pPr>
        <w:jc w:val="both"/>
        <w:rPr>
          <w:ins w:id="924" w:author="rkbansal" w:date="2020-05-03T14:46:00Z"/>
          <w:rFonts w:cstheme="minorHAnsi"/>
        </w:rPr>
      </w:pPr>
      <w:ins w:id="925" w:author="rkbansal" w:date="2020-05-03T15:20:00Z">
        <w:r>
          <w:rPr>
            <w:noProof/>
          </w:rPr>
          <w:lastRenderedPageBreak/>
          <w:drawing>
            <wp:inline distT="0" distB="0" distL="0" distR="0" wp14:anchorId="162C446C" wp14:editId="3B49A7A5">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1228725"/>
                      </a:xfrm>
                      <a:prstGeom prst="rect">
                        <a:avLst/>
                      </a:prstGeom>
                    </pic:spPr>
                  </pic:pic>
                </a:graphicData>
              </a:graphic>
            </wp:inline>
          </w:drawing>
        </w:r>
      </w:ins>
    </w:p>
    <w:p w14:paraId="6E72C504" w14:textId="77777777" w:rsidR="00F36219" w:rsidRDefault="00F36219" w:rsidP="00F36219">
      <w:pPr>
        <w:numPr>
          <w:ilvl w:val="0"/>
          <w:numId w:val="33"/>
        </w:numPr>
        <w:jc w:val="both"/>
        <w:rPr>
          <w:ins w:id="926" w:author="rkbansal" w:date="2020-05-03T14:46:00Z"/>
          <w:rFonts w:cstheme="minorHAnsi"/>
        </w:rPr>
      </w:pPr>
      <w:ins w:id="927" w:author="rkbansal" w:date="2020-05-03T14:46:00Z">
        <w:r>
          <w:rPr>
            <w:rFonts w:cstheme="minorHAnsi"/>
          </w:rPr>
          <w:t>Structure of any project can be seen:</w:t>
        </w:r>
      </w:ins>
    </w:p>
    <w:p w14:paraId="43FD153A" w14:textId="77777777" w:rsidR="00F36219" w:rsidRDefault="00F36219" w:rsidP="00F36219">
      <w:pPr>
        <w:jc w:val="both"/>
        <w:rPr>
          <w:ins w:id="928" w:author="rkbansal" w:date="2020-05-03T14:49:00Z"/>
          <w:rFonts w:cstheme="minorHAnsi"/>
        </w:rPr>
      </w:pPr>
      <w:ins w:id="929" w:author="rkbansal" w:date="2020-05-03T15:12:00Z">
        <w:r>
          <w:rPr>
            <w:noProof/>
          </w:rPr>
          <w:drawing>
            <wp:inline distT="0" distB="0" distL="0" distR="0" wp14:anchorId="13B13890" wp14:editId="10D3BB11">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4625" cy="1285875"/>
                      </a:xfrm>
                      <a:prstGeom prst="rect">
                        <a:avLst/>
                      </a:prstGeom>
                    </pic:spPr>
                  </pic:pic>
                </a:graphicData>
              </a:graphic>
            </wp:inline>
          </w:drawing>
        </w:r>
      </w:ins>
    </w:p>
    <w:p w14:paraId="5F2425C3" w14:textId="77777777" w:rsidR="00F36219" w:rsidRDefault="00F36219" w:rsidP="00F36219">
      <w:pPr>
        <w:numPr>
          <w:ilvl w:val="0"/>
          <w:numId w:val="33"/>
        </w:numPr>
        <w:jc w:val="both"/>
        <w:rPr>
          <w:ins w:id="930" w:author="rkbansal" w:date="2020-05-03T14:49:00Z"/>
          <w:rFonts w:cstheme="minorHAnsi"/>
        </w:rPr>
      </w:pPr>
      <w:ins w:id="931" w:author="rkbansal" w:date="2020-05-03T14:49:00Z">
        <w:r>
          <w:rPr>
            <w:rFonts w:cstheme="minorHAnsi"/>
          </w:rPr>
          <w:t>Let’s look into any properties file. For e.g. application.properties</w:t>
        </w:r>
      </w:ins>
      <w:ins w:id="932" w:author="rkbansal" w:date="2020-05-04T01:02:00Z">
        <w:r>
          <w:rPr>
            <w:rFonts w:cstheme="minorHAnsi"/>
          </w:rPr>
          <w:t xml:space="preserve"> of people-mgmt-service</w:t>
        </w:r>
      </w:ins>
    </w:p>
    <w:p w14:paraId="08C9A5ED" w14:textId="77777777" w:rsidR="00F36219" w:rsidRPr="00D548C6" w:rsidRDefault="00F36219">
      <w:pPr>
        <w:jc w:val="both"/>
        <w:rPr>
          <w:ins w:id="933" w:author="rkbansal" w:date="2020-04-28T01:23:00Z"/>
          <w:rFonts w:cstheme="minorHAnsi"/>
        </w:rPr>
        <w:pPrChange w:id="934" w:author="rkbansal" w:date="2020-05-03T14:49:00Z">
          <w:pPr>
            <w:ind w:left="720"/>
            <w:jc w:val="both"/>
          </w:pPr>
        </w:pPrChange>
      </w:pPr>
      <w:ins w:id="935" w:author="rkbansal" w:date="2020-05-04T01:02:00Z">
        <w:r>
          <w:rPr>
            <w:noProof/>
          </w:rPr>
          <w:drawing>
            <wp:inline distT="0" distB="0" distL="0" distR="0" wp14:anchorId="25BC2AFB" wp14:editId="3EC9B4AD">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3AEF20C8" w14:textId="77777777" w:rsidR="00F36219" w:rsidRPr="00B2485A" w:rsidRDefault="00F36219" w:rsidP="00F36219">
      <w:pPr>
        <w:numPr>
          <w:ilvl w:val="0"/>
          <w:numId w:val="33"/>
        </w:numPr>
        <w:jc w:val="both"/>
        <w:rPr>
          <w:ins w:id="936" w:author="rkbansal" w:date="2020-05-03T14:53:00Z"/>
          <w:rFonts w:cstheme="minorHAnsi"/>
          <w:rPrChange w:id="937" w:author="rkbansal" w:date="2020-05-03T14:53:00Z">
            <w:rPr>
              <w:ins w:id="938" w:author="rkbansal" w:date="2020-05-03T14:53:00Z"/>
              <w:rFonts w:cstheme="minorHAnsi"/>
              <w:color w:val="2F5496" w:themeColor="accent1" w:themeShade="BF"/>
            </w:rPr>
          </w:rPrChange>
        </w:rPr>
      </w:pPr>
      <w:ins w:id="939" w:author="rkbansal" w:date="2020-05-03T14:52:00Z">
        <w:r>
          <w:rPr>
            <w:rFonts w:cstheme="minorHAnsi"/>
          </w:rPr>
          <w:t xml:space="preserve">Open the command prompt and go to the </w:t>
        </w:r>
      </w:ins>
      <w:ins w:id="940" w:author="rkbansal" w:date="2020-05-03T15:12:00Z">
        <w:r w:rsidRPr="00022C05">
          <w:rPr>
            <w:rStyle w:val="Strong"/>
            <w:rFonts w:ascii="Segoe UI" w:hAnsi="Segoe UI" w:cs="Segoe UI"/>
            <w:color w:val="272727"/>
            <w:shd w:val="clear" w:color="auto" w:fill="FFFFFF"/>
            <w:rPrChange w:id="941" w:author="rkbansal" w:date="2020-05-03T15:12:00Z">
              <w:rPr>
                <w:rFonts w:cstheme="minorHAnsi"/>
              </w:rPr>
            </w:rPrChange>
          </w:rPr>
          <w:t>bjjd-</w:t>
        </w:r>
      </w:ins>
      <w:ins w:id="942"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cstheme="minorHAnsi"/>
            <w:color w:val="2F5496" w:themeColor="accent1" w:themeShade="BF"/>
          </w:rPr>
          <w:t>C:\Users\rkbansal\git\</w:t>
        </w:r>
      </w:ins>
      <w:ins w:id="943" w:author="rkbansal" w:date="2020-05-03T15:12:00Z">
        <w:r>
          <w:rPr>
            <w:rFonts w:cstheme="minorHAnsi"/>
            <w:color w:val="2F5496" w:themeColor="accent1" w:themeShade="BF"/>
          </w:rPr>
          <w:t>bjjd-</w:t>
        </w:r>
      </w:ins>
      <w:ins w:id="944" w:author="rkbansal" w:date="2020-05-03T14:53:00Z">
        <w:r w:rsidRPr="00A51008">
          <w:rPr>
            <w:rFonts w:cstheme="minorHAnsi"/>
            <w:color w:val="2F5496" w:themeColor="accent1" w:themeShade="BF"/>
          </w:rPr>
          <w:t>config-server-git-repo</w:t>
        </w:r>
      </w:ins>
    </w:p>
    <w:p w14:paraId="02C96E87" w14:textId="77777777" w:rsidR="00F36219" w:rsidRDefault="00F36219" w:rsidP="00F36219">
      <w:pPr>
        <w:numPr>
          <w:ilvl w:val="1"/>
          <w:numId w:val="33"/>
        </w:numPr>
        <w:jc w:val="both"/>
        <w:rPr>
          <w:ins w:id="945" w:author="rkbansal" w:date="2020-05-03T14:55:00Z"/>
          <w:rFonts w:cstheme="minorHAnsi"/>
        </w:rPr>
      </w:pPr>
      <w:ins w:id="946" w:author="rkbansal" w:date="2020-05-03T14:56:00Z">
        <w:r>
          <w:rPr>
            <w:rFonts w:cstheme="minorHAnsi"/>
          </w:rPr>
          <w:t xml:space="preserve">Git </w:t>
        </w:r>
      </w:ins>
      <w:ins w:id="947" w:author="rkbansal" w:date="2020-05-03T14:55:00Z">
        <w:r>
          <w:rPr>
            <w:rFonts w:cstheme="minorHAnsi"/>
          </w:rPr>
          <w:t>Co</w:t>
        </w:r>
      </w:ins>
      <w:ins w:id="948" w:author="rkbansal" w:date="2020-05-03T14:56:00Z">
        <w:r>
          <w:rPr>
            <w:rFonts w:cstheme="minorHAnsi"/>
          </w:rPr>
          <w:t>mmand to i</w:t>
        </w:r>
      </w:ins>
      <w:ins w:id="949" w:author="rkbansal" w:date="2020-05-03T14:53:00Z">
        <w:r>
          <w:rPr>
            <w:rFonts w:cstheme="minorHAnsi"/>
          </w:rPr>
          <w:t xml:space="preserve">nitialize the </w:t>
        </w:r>
      </w:ins>
      <w:ins w:id="950" w:author="rkbansal" w:date="2020-05-03T14:57:00Z">
        <w:r>
          <w:rPr>
            <w:rFonts w:cstheme="minorHAnsi"/>
          </w:rPr>
          <w:t xml:space="preserve">git </w:t>
        </w:r>
      </w:ins>
      <w:ins w:id="951" w:author="rkbansal" w:date="2020-05-03T14:53:00Z">
        <w:r>
          <w:rPr>
            <w:rFonts w:cstheme="minorHAnsi"/>
          </w:rPr>
          <w:t xml:space="preserve">repository: </w:t>
        </w:r>
      </w:ins>
    </w:p>
    <w:p w14:paraId="04A1EAAB" w14:textId="77777777" w:rsidR="00F36219" w:rsidRDefault="00F36219">
      <w:pPr>
        <w:numPr>
          <w:ilvl w:val="2"/>
          <w:numId w:val="33"/>
        </w:numPr>
        <w:jc w:val="both"/>
        <w:rPr>
          <w:ins w:id="952" w:author="rkbansal" w:date="2020-05-03T14:55:00Z"/>
          <w:rFonts w:cstheme="minorHAnsi"/>
        </w:rPr>
        <w:pPrChange w:id="953" w:author="rkbansal" w:date="2020-05-03T14:55:00Z">
          <w:pPr>
            <w:numPr>
              <w:ilvl w:val="1"/>
              <w:numId w:val="19"/>
            </w:numPr>
            <w:ind w:left="1080" w:hanging="360"/>
            <w:jc w:val="both"/>
          </w:pPr>
        </w:pPrChange>
      </w:pPr>
      <w:ins w:id="954" w:author="rkbansal" w:date="2020-05-03T14:53:00Z">
        <w:r>
          <w:rPr>
            <w:rFonts w:cstheme="minorHAnsi"/>
          </w:rPr>
          <w:t>git ini</w:t>
        </w:r>
      </w:ins>
      <w:ins w:id="955" w:author="rkbansal" w:date="2020-05-03T14:55:00Z">
        <w:r>
          <w:rPr>
            <w:rFonts w:cstheme="minorHAnsi"/>
          </w:rPr>
          <w:t>t</w:t>
        </w:r>
      </w:ins>
    </w:p>
    <w:p w14:paraId="52B44963" w14:textId="77777777" w:rsidR="00F36219" w:rsidRDefault="00F36219" w:rsidP="00F36219">
      <w:pPr>
        <w:numPr>
          <w:ilvl w:val="1"/>
          <w:numId w:val="33"/>
        </w:numPr>
        <w:jc w:val="both"/>
        <w:rPr>
          <w:ins w:id="956" w:author="rkbansal" w:date="2020-05-03T14:56:00Z"/>
          <w:rFonts w:cstheme="minorHAnsi"/>
        </w:rPr>
      </w:pPr>
      <w:ins w:id="957" w:author="rkbansal" w:date="2020-05-03T14:56:00Z">
        <w:r>
          <w:rPr>
            <w:rFonts w:cstheme="minorHAnsi"/>
          </w:rPr>
          <w:t>Git command to a</w:t>
        </w:r>
      </w:ins>
      <w:ins w:id="958" w:author="rkbansal" w:date="2020-05-03T14:55:00Z">
        <w:r>
          <w:rPr>
            <w:rFonts w:cstheme="minorHAnsi"/>
          </w:rPr>
          <w:t xml:space="preserve">dd the code in the git repository: </w:t>
        </w:r>
      </w:ins>
    </w:p>
    <w:p w14:paraId="69702C53" w14:textId="77777777" w:rsidR="00F36219" w:rsidRDefault="00F36219" w:rsidP="00F36219">
      <w:pPr>
        <w:numPr>
          <w:ilvl w:val="2"/>
          <w:numId w:val="33"/>
        </w:numPr>
        <w:jc w:val="both"/>
        <w:rPr>
          <w:ins w:id="959" w:author="rkbansal" w:date="2020-05-03T14:56:00Z"/>
          <w:rFonts w:cstheme="minorHAnsi"/>
        </w:rPr>
      </w:pPr>
      <w:ins w:id="960" w:author="rkbansal" w:date="2020-05-03T14:56:00Z">
        <w:r>
          <w:rPr>
            <w:rFonts w:cstheme="minorHAnsi"/>
          </w:rPr>
          <w:t>Git add .</w:t>
        </w:r>
      </w:ins>
    </w:p>
    <w:p w14:paraId="0F61671D" w14:textId="77777777" w:rsidR="00F36219" w:rsidRDefault="00F36219" w:rsidP="00F36219">
      <w:pPr>
        <w:numPr>
          <w:ilvl w:val="1"/>
          <w:numId w:val="33"/>
        </w:numPr>
        <w:jc w:val="both"/>
        <w:rPr>
          <w:ins w:id="961" w:author="rkbansal" w:date="2020-05-03T14:57:00Z"/>
          <w:rFonts w:cstheme="minorHAnsi"/>
        </w:rPr>
      </w:pPr>
      <w:ins w:id="962" w:author="rkbansal" w:date="2020-05-03T14:57:00Z">
        <w:r>
          <w:rPr>
            <w:rFonts w:cstheme="minorHAnsi"/>
          </w:rPr>
          <w:t>Git command to c</w:t>
        </w:r>
      </w:ins>
      <w:ins w:id="963" w:author="rkbansal" w:date="2020-05-03T14:56:00Z">
        <w:r>
          <w:rPr>
            <w:rFonts w:cstheme="minorHAnsi"/>
          </w:rPr>
          <w:t>ommit the</w:t>
        </w:r>
      </w:ins>
      <w:ins w:id="964" w:author="rkbansal" w:date="2020-05-03T14:57:00Z">
        <w:r>
          <w:rPr>
            <w:rFonts w:cstheme="minorHAnsi"/>
          </w:rPr>
          <w:t xml:space="preserve"> code in the git repository:</w:t>
        </w:r>
      </w:ins>
      <w:ins w:id="965" w:author="rkbansal" w:date="2020-05-03T14:56:00Z">
        <w:r>
          <w:rPr>
            <w:rFonts w:cstheme="minorHAnsi"/>
          </w:rPr>
          <w:t xml:space="preserve"> </w:t>
        </w:r>
      </w:ins>
    </w:p>
    <w:p w14:paraId="26BD79C9" w14:textId="77777777" w:rsidR="00F36219" w:rsidRDefault="00F36219" w:rsidP="00F36219">
      <w:pPr>
        <w:numPr>
          <w:ilvl w:val="2"/>
          <w:numId w:val="33"/>
        </w:numPr>
        <w:jc w:val="both"/>
        <w:rPr>
          <w:ins w:id="966" w:author="rkbansal" w:date="2020-05-03T15:02:00Z"/>
          <w:rFonts w:cstheme="minorHAnsi"/>
        </w:rPr>
      </w:pPr>
      <w:ins w:id="967" w:author="rkbansal" w:date="2020-05-03T14:57:00Z">
        <w:r>
          <w:rPr>
            <w:rFonts w:cstheme="minorHAnsi"/>
          </w:rPr>
          <w:t>Git commit -m “Initial Commit”</w:t>
        </w:r>
      </w:ins>
    </w:p>
    <w:p w14:paraId="4DF5DAFA" w14:textId="77777777" w:rsidR="00F36219" w:rsidRDefault="00F36219" w:rsidP="00F36219">
      <w:pPr>
        <w:ind w:left="720"/>
        <w:jc w:val="both"/>
        <w:rPr>
          <w:ins w:id="968" w:author="rkbansal" w:date="2020-05-03T15:02:00Z"/>
          <w:rFonts w:cstheme="minorHAnsi"/>
        </w:rPr>
      </w:pPr>
      <w:ins w:id="969" w:author="rkbansal" w:date="2020-05-03T15:21:00Z">
        <w:r>
          <w:rPr>
            <w:noProof/>
          </w:rPr>
          <w:drawing>
            <wp:inline distT="0" distB="0" distL="0" distR="0" wp14:anchorId="5B25345A" wp14:editId="3D5642E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3362325"/>
                      </a:xfrm>
                      <a:prstGeom prst="rect">
                        <a:avLst/>
                      </a:prstGeom>
                    </pic:spPr>
                  </pic:pic>
                </a:graphicData>
              </a:graphic>
            </wp:inline>
          </w:drawing>
        </w:r>
      </w:ins>
    </w:p>
    <w:p w14:paraId="6BDE832E" w14:textId="77777777" w:rsidR="00F36219" w:rsidRDefault="00F36219" w:rsidP="00F36219">
      <w:pPr>
        <w:numPr>
          <w:ilvl w:val="0"/>
          <w:numId w:val="33"/>
        </w:numPr>
        <w:jc w:val="both"/>
        <w:rPr>
          <w:ins w:id="970" w:author="rkbansal" w:date="2020-05-04T00:19:00Z"/>
          <w:rFonts w:cstheme="minorHAnsi"/>
        </w:rPr>
      </w:pPr>
      <w:ins w:id="971" w:author="rkbansal" w:date="2020-05-04T00:17:00Z">
        <w:r>
          <w:rPr>
            <w:rFonts w:cstheme="minorHAnsi"/>
          </w:rPr>
          <w:t>After creating the git repository</w:t>
        </w:r>
      </w:ins>
      <w:ins w:id="972" w:author="rkbansal" w:date="2020-05-04T00:18:00Z">
        <w:r>
          <w:rPr>
            <w:rFonts w:cstheme="minorHAnsi"/>
          </w:rPr>
          <w:t>, it can be imported in Eclipse</w:t>
        </w:r>
      </w:ins>
      <w:ins w:id="973" w:author="rkbansal" w:date="2020-05-04T00:19:00Z">
        <w:r>
          <w:rPr>
            <w:rFonts w:cstheme="minorHAnsi"/>
          </w:rPr>
          <w:t xml:space="preserve"> as GIT repository</w:t>
        </w:r>
      </w:ins>
      <w:ins w:id="974" w:author="rkbansal" w:date="2020-05-04T00:22:00Z">
        <w:r>
          <w:rPr>
            <w:rFonts w:cstheme="minorHAnsi"/>
          </w:rPr>
          <w:t xml:space="preserve"> and </w:t>
        </w:r>
      </w:ins>
      <w:ins w:id="975" w:author="rkbansal" w:date="2020-05-04T00:24:00Z">
        <w:r>
          <w:rPr>
            <w:rFonts w:cstheme="minorHAnsi"/>
          </w:rPr>
          <w:t>as a General Project.</w:t>
        </w:r>
      </w:ins>
    </w:p>
    <w:p w14:paraId="525B7E29" w14:textId="77777777" w:rsidR="00F36219" w:rsidRDefault="00F36219" w:rsidP="00F36219">
      <w:pPr>
        <w:jc w:val="both"/>
        <w:rPr>
          <w:ins w:id="976" w:author="rkbansal" w:date="2020-05-04T00:22:00Z"/>
          <w:rFonts w:cstheme="minorHAnsi"/>
        </w:rPr>
      </w:pPr>
      <w:ins w:id="977" w:author="rkbansal" w:date="2020-05-04T00:22:00Z">
        <w:r>
          <w:rPr>
            <w:noProof/>
          </w:rPr>
          <w:lastRenderedPageBreak/>
          <w:drawing>
            <wp:inline distT="0" distB="0" distL="0" distR="0" wp14:anchorId="31525CF5" wp14:editId="3FC4FB32">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1743075"/>
                      </a:xfrm>
                      <a:prstGeom prst="rect">
                        <a:avLst/>
                      </a:prstGeom>
                    </pic:spPr>
                  </pic:pic>
                </a:graphicData>
              </a:graphic>
            </wp:inline>
          </w:drawing>
        </w:r>
      </w:ins>
    </w:p>
    <w:p w14:paraId="1B03CDE1" w14:textId="77777777" w:rsidR="00F36219" w:rsidRDefault="00F36219">
      <w:pPr>
        <w:ind w:left="720"/>
        <w:jc w:val="both"/>
        <w:rPr>
          <w:ins w:id="978" w:author="rkbansal" w:date="2020-05-04T00:16:00Z"/>
          <w:rFonts w:cstheme="minorHAnsi"/>
        </w:rPr>
        <w:pPrChange w:id="979" w:author="rkbansal" w:date="2020-05-04T00:19:00Z">
          <w:pPr>
            <w:numPr>
              <w:numId w:val="19"/>
            </w:numPr>
            <w:ind w:left="360" w:hanging="360"/>
            <w:jc w:val="both"/>
          </w:pPr>
        </w:pPrChange>
      </w:pPr>
    </w:p>
    <w:p w14:paraId="7BFDE230" w14:textId="77777777" w:rsidR="00F36219" w:rsidRDefault="00F36219" w:rsidP="00F36219">
      <w:pPr>
        <w:numPr>
          <w:ilvl w:val="0"/>
          <w:numId w:val="33"/>
        </w:numPr>
        <w:jc w:val="both"/>
        <w:rPr>
          <w:ins w:id="980" w:author="rkbansal" w:date="2020-05-04T00:25:00Z"/>
          <w:rFonts w:cstheme="minorHAnsi"/>
        </w:rPr>
      </w:pPr>
      <w:ins w:id="981" w:author="rkbansal" w:date="2020-05-04T00:25:00Z">
        <w:r>
          <w:rPr>
            <w:rFonts w:cstheme="minorHAnsi"/>
          </w:rPr>
          <w:t>Import as a General Project</w:t>
        </w:r>
      </w:ins>
    </w:p>
    <w:p w14:paraId="55DB4725" w14:textId="77777777" w:rsidR="00F36219" w:rsidRDefault="00F36219" w:rsidP="00F36219">
      <w:pPr>
        <w:jc w:val="both"/>
        <w:rPr>
          <w:ins w:id="982" w:author="rkbansal" w:date="2020-05-04T00:25:00Z"/>
          <w:rFonts w:cstheme="minorHAnsi"/>
        </w:rPr>
      </w:pPr>
      <w:ins w:id="983" w:author="rkbansal" w:date="2020-05-04T00:29:00Z">
        <w:r>
          <w:rPr>
            <w:noProof/>
          </w:rPr>
          <w:drawing>
            <wp:inline distT="0" distB="0" distL="0" distR="0" wp14:anchorId="02E57EFD" wp14:editId="394570E0">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7325" cy="3019425"/>
                      </a:xfrm>
                      <a:prstGeom prst="rect">
                        <a:avLst/>
                      </a:prstGeom>
                    </pic:spPr>
                  </pic:pic>
                </a:graphicData>
              </a:graphic>
            </wp:inline>
          </w:drawing>
        </w:r>
      </w:ins>
    </w:p>
    <w:p w14:paraId="58452C15" w14:textId="77777777" w:rsidR="00F36219" w:rsidRPr="009E3D55" w:rsidRDefault="00F36219">
      <w:pPr>
        <w:ind w:left="720"/>
        <w:jc w:val="both"/>
        <w:rPr>
          <w:ins w:id="984" w:author="rkbansal" w:date="2020-05-04T00:25:00Z"/>
          <w:rFonts w:cstheme="minorHAnsi"/>
          <w:rPrChange w:id="985" w:author="rkbansal" w:date="2020-05-04T00:26:00Z">
            <w:rPr>
              <w:ins w:id="986" w:author="rkbansal" w:date="2020-05-04T00:25:00Z"/>
            </w:rPr>
          </w:rPrChange>
        </w:rPr>
        <w:pPrChange w:id="987" w:author="rkbansal" w:date="2020-05-04T00:30:00Z">
          <w:pPr>
            <w:numPr>
              <w:numId w:val="19"/>
            </w:numPr>
            <w:ind w:left="360" w:hanging="360"/>
            <w:jc w:val="both"/>
          </w:pPr>
        </w:pPrChange>
      </w:pPr>
    </w:p>
    <w:p w14:paraId="70B91311" w14:textId="77777777" w:rsidR="00F36219" w:rsidRDefault="00F36219" w:rsidP="00F36219">
      <w:pPr>
        <w:numPr>
          <w:ilvl w:val="0"/>
          <w:numId w:val="33"/>
        </w:numPr>
        <w:jc w:val="both"/>
        <w:rPr>
          <w:ins w:id="988" w:author="rkbansal" w:date="2020-05-04T00:30:00Z"/>
          <w:rFonts w:cstheme="minorHAnsi"/>
        </w:rPr>
      </w:pPr>
      <w:ins w:id="989" w:author="rkbansal" w:date="2020-05-04T00:30:00Z">
        <w:r>
          <w:rPr>
            <w:rFonts w:cstheme="minorHAnsi"/>
          </w:rPr>
          <w:t>This project can be seen in eclipse</w:t>
        </w:r>
      </w:ins>
    </w:p>
    <w:p w14:paraId="071D7388" w14:textId="77777777" w:rsidR="00F36219" w:rsidRDefault="00F36219">
      <w:pPr>
        <w:ind w:left="720"/>
        <w:jc w:val="both"/>
        <w:rPr>
          <w:ins w:id="990" w:author="rkbansal" w:date="2020-05-04T00:30:00Z"/>
          <w:rFonts w:cstheme="minorHAnsi"/>
        </w:rPr>
        <w:pPrChange w:id="991" w:author="rkbansal" w:date="2020-05-04T00:30:00Z">
          <w:pPr>
            <w:numPr>
              <w:numId w:val="19"/>
            </w:numPr>
            <w:ind w:left="360" w:hanging="360"/>
            <w:jc w:val="both"/>
          </w:pPr>
        </w:pPrChange>
      </w:pPr>
      <w:ins w:id="992" w:author="rkbansal" w:date="2020-05-04T00:38:00Z">
        <w:r>
          <w:rPr>
            <w:noProof/>
          </w:rPr>
          <w:drawing>
            <wp:inline distT="0" distB="0" distL="0" distR="0" wp14:anchorId="3808075C" wp14:editId="270F37EE">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6372225"/>
                      </a:xfrm>
                      <a:prstGeom prst="rect">
                        <a:avLst/>
                      </a:prstGeom>
                    </pic:spPr>
                  </pic:pic>
                </a:graphicData>
              </a:graphic>
            </wp:inline>
          </w:drawing>
        </w:r>
      </w:ins>
    </w:p>
    <w:p w14:paraId="0FE5E1BB" w14:textId="77777777" w:rsidR="00F36219" w:rsidRDefault="00F36219" w:rsidP="00F36219">
      <w:pPr>
        <w:numPr>
          <w:ilvl w:val="0"/>
          <w:numId w:val="33"/>
        </w:numPr>
        <w:jc w:val="both"/>
        <w:rPr>
          <w:ins w:id="993" w:author="rkbansal" w:date="2020-05-03T15:05:00Z"/>
          <w:rFonts w:cstheme="minorHAnsi"/>
        </w:rPr>
      </w:pPr>
      <w:ins w:id="994" w:author="rkbansal" w:date="2020-05-03T15:02:00Z">
        <w:r>
          <w:rPr>
            <w:rFonts w:cstheme="minorHAnsi"/>
          </w:rPr>
          <w:t xml:space="preserve">Point </w:t>
        </w:r>
        <w:r w:rsidRPr="00E16D9E">
          <w:rPr>
            <w:rFonts w:cstheme="minorHAnsi"/>
          </w:rPr>
          <w:t xml:space="preserve">the </w:t>
        </w:r>
        <w:r w:rsidRPr="00863912">
          <w:rPr>
            <w:rFonts w:cstheme="minorHAnsi"/>
            <w:rPrChange w:id="995" w:author="rkbansal" w:date="2020-05-03T15:04:00Z">
              <w:rPr>
                <w:rFonts w:ascii="Segoe UI" w:hAnsi="Segoe UI" w:cs="Segoe UI"/>
                <w:b/>
                <w:bCs/>
                <w:color w:val="000000"/>
              </w:rPr>
            </w:rPrChange>
          </w:rPr>
          <w:t>git repo from Config Server</w:t>
        </w:r>
      </w:ins>
    </w:p>
    <w:p w14:paraId="011174B1" w14:textId="77777777" w:rsidR="00F36219" w:rsidRDefault="00F36219" w:rsidP="00F36219">
      <w:pPr>
        <w:jc w:val="both"/>
        <w:rPr>
          <w:ins w:id="996" w:author="rkbansal" w:date="2020-05-03T15:06:00Z"/>
          <w:rFonts w:cstheme="minorHAnsi"/>
          <w:color w:val="000000"/>
        </w:rPr>
      </w:pPr>
      <w:ins w:id="997" w:author="rkbansal" w:date="2020-05-03T15:05:00Z">
        <w:r w:rsidRPr="00697005">
          <w:rPr>
            <w:rFonts w:cstheme="minorHAnsi"/>
            <w:color w:val="000000"/>
            <w:rPrChange w:id="998" w:author="rkbansal" w:date="2020-05-03T15:06:00Z">
              <w:rPr>
                <w:rFonts w:ascii="Segoe UI" w:hAnsi="Segoe UI" w:cs="Segoe UI"/>
                <w:color w:val="000000"/>
              </w:rPr>
            </w:rPrChange>
          </w:rPr>
          <w:t xml:space="preserve">Update the </w:t>
        </w:r>
        <w:r w:rsidRPr="00697005">
          <w:rPr>
            <w:rStyle w:val="HTMLCode"/>
            <w:rFonts w:asciiTheme="minorHAnsi" w:eastAsiaTheme="minorHAnsi" w:hAnsiTheme="minorHAnsi" w:cstheme="minorHAnsi"/>
            <w:color w:val="FF0779"/>
            <w:sz w:val="24"/>
            <w:szCs w:val="24"/>
            <w:rPrChange w:id="999" w:author="rkbansal" w:date="2020-05-03T15:06:00Z">
              <w:rPr>
                <w:rStyle w:val="HTMLCode"/>
                <w:rFonts w:ascii="Consolas" w:eastAsiaTheme="minorHAnsi" w:hAnsi="Consolas"/>
                <w:color w:val="FF0779"/>
                <w:sz w:val="21"/>
                <w:szCs w:val="21"/>
              </w:rPr>
            </w:rPrChange>
          </w:rPr>
          <w:t>application.properties</w:t>
        </w:r>
        <w:r w:rsidRPr="00697005">
          <w:rPr>
            <w:rFonts w:cstheme="minorHAnsi"/>
            <w:color w:val="000000"/>
            <w:rPrChange w:id="1000" w:author="rkbansal" w:date="2020-05-03T15:06:00Z">
              <w:rPr>
                <w:rFonts w:ascii="Segoe UI" w:hAnsi="Segoe UI" w:cs="Segoe UI"/>
                <w:color w:val="000000"/>
              </w:rPr>
            </w:rPrChange>
          </w:rPr>
          <w:t> in the </w:t>
        </w:r>
        <w:r w:rsidRPr="00697005">
          <w:rPr>
            <w:rStyle w:val="HTMLCode"/>
            <w:rFonts w:asciiTheme="minorHAnsi" w:eastAsiaTheme="minorHAnsi" w:hAnsiTheme="minorHAnsi" w:cstheme="minorHAnsi"/>
            <w:color w:val="FF0779"/>
            <w:sz w:val="24"/>
            <w:szCs w:val="24"/>
            <w:rPrChange w:id="1001" w:author="rkbansal" w:date="2020-05-03T15:06:00Z">
              <w:rPr>
                <w:rStyle w:val="HTMLCode"/>
                <w:rFonts w:ascii="Consolas" w:eastAsiaTheme="minorHAnsi" w:hAnsi="Consolas"/>
                <w:color w:val="FF0779"/>
                <w:sz w:val="21"/>
                <w:szCs w:val="21"/>
              </w:rPr>
            </w:rPrChange>
          </w:rPr>
          <w:t>src\main\resources</w:t>
        </w:r>
        <w:r w:rsidRPr="00697005">
          <w:rPr>
            <w:rFonts w:cstheme="minorHAnsi"/>
            <w:color w:val="000000"/>
            <w:rPrChange w:id="1002" w:author="rkbansal" w:date="2020-05-03T15:06:00Z">
              <w:rPr>
                <w:rFonts w:ascii="Segoe UI" w:hAnsi="Segoe UI" w:cs="Segoe UI"/>
                <w:color w:val="000000"/>
              </w:rPr>
            </w:rPrChange>
          </w:rPr>
          <w:t> directory of </w:t>
        </w:r>
        <w:r w:rsidRPr="00697005">
          <w:rPr>
            <w:rStyle w:val="HTMLCode"/>
            <w:rFonts w:asciiTheme="minorHAnsi" w:eastAsiaTheme="minorHAnsi" w:hAnsiTheme="minorHAnsi" w:cstheme="minorHAnsi"/>
            <w:color w:val="FF0779"/>
            <w:sz w:val="24"/>
            <w:szCs w:val="24"/>
            <w:rPrChange w:id="1003" w:author="rkbansal" w:date="2020-05-03T15:06:00Z">
              <w:rPr>
                <w:rStyle w:val="HTMLCode"/>
                <w:rFonts w:ascii="Consolas" w:eastAsiaTheme="minorHAnsi" w:hAnsi="Consolas"/>
                <w:color w:val="FF0779"/>
                <w:sz w:val="21"/>
                <w:szCs w:val="21"/>
              </w:rPr>
            </w:rPrChange>
          </w:rPr>
          <w:t>spring-config-sever</w:t>
        </w:r>
        <w:r w:rsidRPr="00697005">
          <w:rPr>
            <w:rFonts w:cstheme="minorHAnsi"/>
            <w:color w:val="000000"/>
            <w:rPrChange w:id="1004" w:author="rkbansal" w:date="2020-05-03T15:06:00Z">
              <w:rPr>
                <w:rFonts w:ascii="Segoe UI" w:hAnsi="Segoe UI" w:cs="Segoe UI"/>
                <w:color w:val="000000"/>
              </w:rPr>
            </w:rPrChange>
          </w:rPr>
          <w:t> project and add below lines.</w:t>
        </w:r>
      </w:ins>
    </w:p>
    <w:p w14:paraId="15B64ECB" w14:textId="77777777" w:rsidR="00F36219" w:rsidRDefault="00F36219" w:rsidP="00F36219">
      <w:pPr>
        <w:jc w:val="both"/>
        <w:rPr>
          <w:ins w:id="1005" w:author="rkbansal" w:date="2020-05-03T15:22:00Z"/>
          <w:rFonts w:cstheme="minorHAnsi"/>
        </w:rPr>
      </w:pPr>
      <w:ins w:id="1006" w:author="rkbansal" w:date="2020-05-03T15:22:00Z">
        <w:r>
          <w:rPr>
            <w:noProof/>
          </w:rPr>
          <w:lastRenderedPageBreak/>
          <w:drawing>
            <wp:inline distT="0" distB="0" distL="0" distR="0" wp14:anchorId="0DE16155" wp14:editId="1A5FB261">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0DF986D6" w14:textId="77777777" w:rsidR="00F36219" w:rsidRDefault="00F36219" w:rsidP="00F36219">
      <w:pPr>
        <w:numPr>
          <w:ilvl w:val="0"/>
          <w:numId w:val="33"/>
        </w:numPr>
        <w:jc w:val="both"/>
        <w:rPr>
          <w:ins w:id="1007" w:author="rkbansal" w:date="2020-05-03T15:26:00Z"/>
          <w:rFonts w:cstheme="minorHAnsi"/>
        </w:rPr>
      </w:pPr>
      <w:ins w:id="1008" w:author="rkbansal" w:date="2020-05-03T15:22:00Z">
        <w:r>
          <w:rPr>
            <w:rFonts w:cstheme="minorHAnsi"/>
          </w:rPr>
          <w:t>To verify the Config server configuration, run the Config</w:t>
        </w:r>
      </w:ins>
      <w:ins w:id="1009" w:author="rkbansal" w:date="2020-05-03T15:23:00Z">
        <w:r>
          <w:rPr>
            <w:rFonts w:cstheme="minorHAnsi"/>
          </w:rPr>
          <w:t xml:space="preserve"> Server application and check the</w:t>
        </w:r>
      </w:ins>
      <w:ins w:id="1010" w:author="rkbansal" w:date="2020-05-03T15:26:00Z">
        <w:r>
          <w:rPr>
            <w:rFonts w:cstheme="minorHAnsi"/>
          </w:rPr>
          <w:t xml:space="preserve"> following</w:t>
        </w:r>
      </w:ins>
      <w:ins w:id="1011" w:author="rkbansal" w:date="2020-05-03T15:23:00Z">
        <w:r>
          <w:rPr>
            <w:rFonts w:cstheme="minorHAnsi"/>
          </w:rPr>
          <w:t xml:space="preserve"> URL:</w:t>
        </w:r>
      </w:ins>
    </w:p>
    <w:p w14:paraId="38B66A7D" w14:textId="77777777" w:rsidR="00F36219" w:rsidRDefault="00F36219" w:rsidP="00F36219">
      <w:pPr>
        <w:numPr>
          <w:ilvl w:val="1"/>
          <w:numId w:val="33"/>
        </w:numPr>
        <w:jc w:val="both"/>
        <w:rPr>
          <w:ins w:id="1012" w:author="rkbansal" w:date="2020-05-03T15:27:00Z"/>
        </w:rPr>
      </w:pPr>
      <w:ins w:id="1013" w:author="rkbansal" w:date="2020-05-03T15:26:00Z">
        <w:r>
          <w:t xml:space="preserve">URL to check the dev properties of people-mgmt-service : </w:t>
        </w:r>
        <w:r>
          <w:fldChar w:fldCharType="begin"/>
        </w:r>
        <w:r>
          <w:instrText xml:space="preserve"> HYPERLINK "</w:instrText>
        </w:r>
        <w:r w:rsidRPr="00D006B2">
          <w:rPr>
            <w:rPrChange w:id="1014"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49201C15" w14:textId="77777777" w:rsidR="00F36219" w:rsidRDefault="00F36219">
      <w:pPr>
        <w:ind w:left="1440"/>
        <w:jc w:val="both"/>
        <w:rPr>
          <w:ins w:id="1015" w:author="rkbansal" w:date="2020-05-03T15:26:00Z"/>
        </w:rPr>
        <w:pPrChange w:id="1016" w:author="rkbansal" w:date="2020-05-03T15:27:00Z">
          <w:pPr>
            <w:jc w:val="both"/>
          </w:pPr>
        </w:pPrChange>
      </w:pPr>
      <w:ins w:id="1017" w:author="rkbansal" w:date="2020-05-03T15:27:00Z">
        <w:r>
          <w:rPr>
            <w:noProof/>
          </w:rPr>
          <w:drawing>
            <wp:inline distT="0" distB="0" distL="0" distR="0" wp14:anchorId="644AE510" wp14:editId="28428F00">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79000" cy="932180"/>
                      </a:xfrm>
                      <a:prstGeom prst="rect">
                        <a:avLst/>
                      </a:prstGeom>
                    </pic:spPr>
                  </pic:pic>
                </a:graphicData>
              </a:graphic>
            </wp:inline>
          </w:drawing>
        </w:r>
      </w:ins>
    </w:p>
    <w:p w14:paraId="6FE22B8A" w14:textId="77777777" w:rsidR="00F36219" w:rsidRDefault="00F36219" w:rsidP="00F36219">
      <w:pPr>
        <w:numPr>
          <w:ilvl w:val="1"/>
          <w:numId w:val="33"/>
        </w:numPr>
        <w:jc w:val="both"/>
        <w:rPr>
          <w:ins w:id="1018" w:author="rkbansal" w:date="2020-05-03T15:28:00Z"/>
        </w:rPr>
      </w:pPr>
      <w:ins w:id="1019" w:author="rkbansal" w:date="2020-05-03T15:27:00Z">
        <w:r>
          <w:t xml:space="preserve">URL to check the prod properties of people-mgmt-service : </w:t>
        </w:r>
      </w:ins>
      <w:ins w:id="1020" w:author="rkbansal" w:date="2020-05-03T15:28:00Z">
        <w:r>
          <w:fldChar w:fldCharType="begin"/>
        </w:r>
        <w:r>
          <w:instrText xml:space="preserve"> HYPERLINK "http://localhost:8888/people-mgmt-service/prod" </w:instrText>
        </w:r>
        <w:r>
          <w:fldChar w:fldCharType="separate"/>
        </w:r>
        <w:r>
          <w:rPr>
            <w:rStyle w:val="Hyperlink"/>
          </w:rPr>
          <w:t>http://localhost:8888/people-mgmt-service/prod</w:t>
        </w:r>
        <w:r>
          <w:fldChar w:fldCharType="end"/>
        </w:r>
      </w:ins>
    </w:p>
    <w:p w14:paraId="52AD4C23" w14:textId="77777777" w:rsidR="00F36219" w:rsidRDefault="00F36219">
      <w:pPr>
        <w:ind w:left="1440"/>
        <w:jc w:val="both"/>
        <w:rPr>
          <w:ins w:id="1021" w:author="rkbansal" w:date="2020-05-03T15:27:00Z"/>
        </w:rPr>
        <w:pPrChange w:id="1022" w:author="rkbansal" w:date="2020-05-03T15:28:00Z">
          <w:pPr>
            <w:numPr>
              <w:ilvl w:val="1"/>
              <w:numId w:val="19"/>
            </w:numPr>
            <w:ind w:left="1080" w:hanging="360"/>
            <w:jc w:val="both"/>
          </w:pPr>
        </w:pPrChange>
      </w:pPr>
      <w:ins w:id="1023" w:author="rkbansal" w:date="2020-05-03T15:29:00Z">
        <w:r>
          <w:rPr>
            <w:noProof/>
          </w:rPr>
          <w:drawing>
            <wp:inline distT="0" distB="0" distL="0" distR="0" wp14:anchorId="1C74B3F7" wp14:editId="4428D0B7">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9000" cy="847725"/>
                      </a:xfrm>
                      <a:prstGeom prst="rect">
                        <a:avLst/>
                      </a:prstGeom>
                    </pic:spPr>
                  </pic:pic>
                </a:graphicData>
              </a:graphic>
            </wp:inline>
          </w:drawing>
        </w:r>
      </w:ins>
    </w:p>
    <w:p w14:paraId="5D4EB00F" w14:textId="77777777" w:rsidR="00F36219" w:rsidRDefault="00F36219">
      <w:pPr>
        <w:ind w:left="720"/>
        <w:jc w:val="both"/>
        <w:rPr>
          <w:ins w:id="1024" w:author="rkbansal" w:date="2020-05-03T15:22:00Z"/>
          <w:rFonts w:cstheme="minorHAnsi"/>
        </w:rPr>
        <w:pPrChange w:id="1025" w:author="rkbansal" w:date="2020-05-03T15:26:00Z">
          <w:pPr>
            <w:numPr>
              <w:numId w:val="19"/>
            </w:numPr>
            <w:ind w:left="360" w:hanging="360"/>
            <w:jc w:val="both"/>
          </w:pPr>
        </w:pPrChange>
      </w:pPr>
    </w:p>
    <w:p w14:paraId="2EC50505" w14:textId="77777777" w:rsidR="00F36219" w:rsidRDefault="00F36219" w:rsidP="00F36219">
      <w:pPr>
        <w:pStyle w:val="Heading3"/>
        <w:rPr>
          <w:ins w:id="1026" w:author="rkbansal" w:date="2020-06-21T17:30:00Z"/>
          <w:b/>
          <w:bCs/>
        </w:rPr>
      </w:pPr>
      <w:ins w:id="1027" w:author="rkbansal" w:date="2020-06-21T17:29:00Z">
        <w:r>
          <w:rPr>
            <w:b/>
            <w:bCs/>
          </w:rPr>
          <w:t xml:space="preserve">C. </w:t>
        </w:r>
      </w:ins>
      <w:ins w:id="1028" w:author="rkbansal" w:date="2020-06-21T17:30:00Z">
        <w:r>
          <w:rPr>
            <w:b/>
            <w:bCs/>
          </w:rPr>
          <w:t>[Optional]</w:t>
        </w:r>
      </w:ins>
      <w:ins w:id="1029"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1030" w:author="rkbansal" w:date="2020-06-21T17:30:00Z">
        <w:r>
          <w:rPr>
            <w:b/>
            <w:bCs/>
          </w:rPr>
          <w:t>GitHub</w:t>
        </w:r>
      </w:ins>
    </w:p>
    <w:p w14:paraId="575E54ED" w14:textId="77777777" w:rsidR="00F36219" w:rsidRDefault="00F36219" w:rsidP="00F36219">
      <w:pPr>
        <w:numPr>
          <w:ilvl w:val="0"/>
          <w:numId w:val="119"/>
        </w:numPr>
        <w:rPr>
          <w:ins w:id="1031" w:author="rkbansal" w:date="2020-06-21T17:30:00Z"/>
        </w:rPr>
      </w:pPr>
      <w:ins w:id="1032" w:author="rkbansal" w:date="2020-06-21T17:30:00Z">
        <w:r>
          <w:t>After performing the step B.</w:t>
        </w:r>
      </w:ins>
    </w:p>
    <w:p w14:paraId="58ECE635" w14:textId="77777777" w:rsidR="00F36219" w:rsidRDefault="00F36219" w:rsidP="00F36219">
      <w:pPr>
        <w:numPr>
          <w:ilvl w:val="0"/>
          <w:numId w:val="119"/>
        </w:numPr>
        <w:rPr>
          <w:ins w:id="1033" w:author="rkbansal" w:date="2020-06-21T17:34:00Z"/>
        </w:rPr>
      </w:pPr>
      <w:ins w:id="1034" w:author="rkbansal" w:date="2020-06-21T17:33:00Z">
        <w:r>
          <w:t>Follow the below steps to c</w:t>
        </w:r>
      </w:ins>
      <w:ins w:id="1035" w:author="rkbansal" w:date="2020-06-21T17:30:00Z">
        <w:r>
          <w:t>reate the remote</w:t>
        </w:r>
      </w:ins>
      <w:ins w:id="1036" w:author="rkbansal" w:date="2020-06-21T17:33:00Z">
        <w:r>
          <w:t>, empty folder/</w:t>
        </w:r>
      </w:ins>
      <w:ins w:id="1037" w:author="rkbansal" w:date="2020-06-21T17:30:00Z">
        <w:r>
          <w:t xml:space="preserve">repository in </w:t>
        </w:r>
      </w:ins>
      <w:ins w:id="1038" w:author="rkbansal" w:date="2020-06-21T17:37:00Z">
        <w:r>
          <w:t>GitHub</w:t>
        </w:r>
      </w:ins>
      <w:ins w:id="1039" w:author="rkbansal" w:date="2020-06-21T17:31:00Z">
        <w:r>
          <w:t xml:space="preserve"> named:</w:t>
        </w:r>
      </w:ins>
    </w:p>
    <w:p w14:paraId="13485E7E" w14:textId="77777777" w:rsidR="00F36219" w:rsidRDefault="00F36219">
      <w:pPr>
        <w:pStyle w:val="NormalWeb"/>
        <w:numPr>
          <w:ilvl w:val="1"/>
          <w:numId w:val="119"/>
        </w:numPr>
        <w:shd w:val="clear" w:color="auto" w:fill="FFFFFF"/>
        <w:spacing w:before="240" w:beforeAutospacing="0" w:after="240" w:afterAutospacing="0"/>
        <w:rPr>
          <w:ins w:id="1040" w:author="rkbansal" w:date="2020-06-21T17:34:00Z"/>
          <w:rFonts w:ascii="Segoe UI" w:hAnsi="Segoe UI" w:cs="Segoe UI"/>
          <w:color w:val="24292E"/>
        </w:rPr>
        <w:pPrChange w:id="1041" w:author="rkbansal" w:date="2020-06-21T17:34:00Z">
          <w:pPr>
            <w:pStyle w:val="NormalWeb"/>
            <w:numPr>
              <w:numId w:val="110"/>
            </w:numPr>
            <w:shd w:val="clear" w:color="auto" w:fill="FFFFFF"/>
            <w:spacing w:before="240" w:after="240"/>
            <w:ind w:left="360" w:hanging="360"/>
          </w:pPr>
        </w:pPrChange>
      </w:pPr>
      <w:ins w:id="1042" w:author="rkbansal" w:date="2020-06-21T17:34:00Z">
        <w:r>
          <w:rPr>
            <w:rFonts w:ascii="Segoe UI" w:hAnsi="Segoe UI" w:cs="Segoe UI"/>
            <w:color w:val="24292E"/>
          </w:rPr>
          <w:t xml:space="preserve">Login to your </w:t>
        </w:r>
      </w:ins>
      <w:ins w:id="1043" w:author="rkbansal" w:date="2020-06-21T17:37:00Z">
        <w:r>
          <w:rPr>
            <w:rFonts w:ascii="Segoe UI" w:hAnsi="Segoe UI" w:cs="Segoe UI"/>
            <w:color w:val="24292E"/>
          </w:rPr>
          <w:t>GitHub</w:t>
        </w:r>
      </w:ins>
      <w:ins w:id="1044" w:author="rkbansal" w:date="2020-06-21T17:34:00Z">
        <w:r>
          <w:rPr>
            <w:rFonts w:ascii="Segoe UI" w:hAnsi="Segoe UI" w:cs="Segoe UI"/>
            <w:color w:val="24292E"/>
          </w:rPr>
          <w:t xml:space="preserve"> account.</w:t>
        </w:r>
      </w:ins>
    </w:p>
    <w:p w14:paraId="5A5DB614" w14:textId="77777777" w:rsidR="00F36219" w:rsidRDefault="00F36219" w:rsidP="00F36219">
      <w:pPr>
        <w:pStyle w:val="NormalWeb"/>
        <w:numPr>
          <w:ilvl w:val="1"/>
          <w:numId w:val="119"/>
        </w:numPr>
        <w:shd w:val="clear" w:color="auto" w:fill="FFFFFF"/>
        <w:spacing w:before="240" w:beforeAutospacing="0" w:after="240" w:afterAutospacing="0"/>
        <w:rPr>
          <w:ins w:id="1045" w:author="rkbansal" w:date="2020-06-21T17:34:00Z"/>
          <w:rFonts w:ascii="Segoe UI" w:hAnsi="Segoe UI" w:cs="Segoe UI"/>
          <w:color w:val="24292E"/>
        </w:rPr>
      </w:pPr>
      <w:ins w:id="1046" w:author="rkbansal" w:date="2020-06-21T17:34:00Z">
        <w:r>
          <w:rPr>
            <w:rFonts w:ascii="Segoe UI" w:hAnsi="Segoe UI" w:cs="Segoe UI"/>
            <w:color w:val="24292E"/>
          </w:rPr>
          <w:t xml:space="preserve">At the top right of any </w:t>
        </w:r>
      </w:ins>
      <w:ins w:id="1047" w:author="rkbansal" w:date="2020-06-21T17:37:00Z">
        <w:r>
          <w:rPr>
            <w:rFonts w:ascii="Segoe UI" w:hAnsi="Segoe UI" w:cs="Segoe UI"/>
            <w:color w:val="24292E"/>
          </w:rPr>
          <w:t>GitHub</w:t>
        </w:r>
      </w:ins>
      <w:ins w:id="1048" w:author="rkbansal" w:date="2020-06-21T17:34:00Z">
        <w:r>
          <w:rPr>
            <w:rFonts w:ascii="Segoe UI" w:hAnsi="Segoe UI" w:cs="Segoe UI"/>
            <w:color w:val="24292E"/>
          </w:rPr>
          <w:t xml:space="preserve"> page, you should see a '+' icon. Click that, then select 'New Repository'.</w:t>
        </w:r>
      </w:ins>
    </w:p>
    <w:p w14:paraId="581F00D8" w14:textId="77777777" w:rsidR="00F36219" w:rsidRDefault="00F36219">
      <w:pPr>
        <w:pStyle w:val="NormalWeb"/>
        <w:numPr>
          <w:ilvl w:val="1"/>
          <w:numId w:val="119"/>
        </w:numPr>
        <w:shd w:val="clear" w:color="auto" w:fill="FFFFFF"/>
        <w:spacing w:before="240" w:beforeAutospacing="0" w:after="240" w:afterAutospacing="0"/>
        <w:rPr>
          <w:ins w:id="1049" w:author="rkbansal" w:date="2020-06-21T17:34:00Z"/>
          <w:rFonts w:ascii="Segoe UI" w:hAnsi="Segoe UI" w:cs="Segoe UI"/>
          <w:color w:val="24292E"/>
        </w:rPr>
        <w:pPrChange w:id="1050" w:author="rkbansal" w:date="2020-06-21T17:34:00Z">
          <w:pPr>
            <w:pStyle w:val="NormalWeb"/>
            <w:numPr>
              <w:numId w:val="110"/>
            </w:numPr>
            <w:shd w:val="clear" w:color="auto" w:fill="FFFFFF"/>
            <w:spacing w:before="240" w:after="240"/>
            <w:ind w:left="360" w:hanging="360"/>
          </w:pPr>
        </w:pPrChange>
      </w:pPr>
      <w:ins w:id="1051" w:author="rkbansal" w:date="2020-06-21T17:34:00Z">
        <w:r>
          <w:rPr>
            <w:rFonts w:ascii="Segoe UI" w:hAnsi="Segoe UI" w:cs="Segoe UI"/>
            <w:color w:val="24292E"/>
          </w:rPr>
          <w:t xml:space="preserve">Give your repository a name--ideally the same name as your local project. If I'm building a </w:t>
        </w:r>
      </w:ins>
      <w:ins w:id="1052" w:author="rkbansal" w:date="2020-06-21T17:35:00Z">
        <w:r w:rsidRPr="00DA55D2">
          <w:rPr>
            <w:rStyle w:val="Strong"/>
            <w:rFonts w:ascii="Georgia" w:eastAsiaTheme="majorEastAsia" w:hAnsi="Georgia" w:cstheme="minorBidi"/>
            <w:b w:val="0"/>
            <w:bCs w:val="0"/>
            <w:rPrChange w:id="1053"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1054" w:author="rkbansal" w:date="2020-06-21T17:35:00Z">
              <w:rPr>
                <w:rStyle w:val="Strong"/>
                <w:rFonts w:ascii="Segoe UI" w:eastAsiaTheme="majorEastAsia"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1055" w:author="rkbansal" w:date="2020-06-21T17:34:00Z">
        <w:r>
          <w:rPr>
            <w:rFonts w:ascii="Segoe UI" w:hAnsi="Segoe UI" w:cs="Segoe UI"/>
            <w:color w:val="24292E"/>
          </w:rPr>
          <w:t>application, its folder will be called '</w:t>
        </w:r>
      </w:ins>
      <w:ins w:id="1056" w:author="rkbansal" w:date="2020-06-21T17:35:00Z">
        <w:r w:rsidRPr="00DA55D2">
          <w:rPr>
            <w:rStyle w:val="Strong"/>
            <w:rFonts w:ascii="Georgia" w:eastAsiaTheme="majorEastAsia" w:hAnsi="Georgia" w:cstheme="minorBidi"/>
            <w:b w:val="0"/>
            <w:bCs w:val="0"/>
            <w:rPrChange w:id="1057"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1058" w:author="rkbansal" w:date="2020-06-21T17:35:00Z">
              <w:rPr>
                <w:rStyle w:val="Strong"/>
                <w:rFonts w:ascii="Segoe UI" w:eastAsiaTheme="majorEastAsia" w:hAnsi="Segoe UI" w:cs="Segoe UI"/>
                <w:color w:val="272727"/>
                <w:shd w:val="clear" w:color="auto" w:fill="FFFFFF"/>
              </w:rPr>
            </w:rPrChange>
          </w:rPr>
          <w:t>config-server-git-repo</w:t>
        </w:r>
      </w:ins>
      <w:ins w:id="1059" w:author="rkbansal" w:date="2020-06-21T17:34:00Z">
        <w:r>
          <w:rPr>
            <w:rFonts w:ascii="Segoe UI" w:hAnsi="Segoe UI" w:cs="Segoe UI"/>
            <w:color w:val="24292E"/>
          </w:rPr>
          <w:t>' on my computer, and '</w:t>
        </w:r>
      </w:ins>
      <w:ins w:id="1060" w:author="rkbansal" w:date="2020-06-21T17:35:00Z">
        <w:r w:rsidRPr="00DA55D2">
          <w:rPr>
            <w:rStyle w:val="Strong"/>
            <w:rFonts w:ascii="Georgia" w:eastAsiaTheme="majorEastAsia" w:hAnsi="Georgia" w:cstheme="minorBidi"/>
          </w:rPr>
          <w:t xml:space="preserve"> </w:t>
        </w:r>
        <w:r w:rsidRPr="00DA55D2">
          <w:rPr>
            <w:rStyle w:val="Strong"/>
            <w:rFonts w:ascii="Georgia" w:eastAsiaTheme="majorEastAsia" w:hAnsi="Georgia" w:cstheme="minorBidi"/>
            <w:b w:val="0"/>
            <w:bCs w:val="0"/>
            <w:rPrChange w:id="1061"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1062" w:author="rkbansal" w:date="2020-06-21T17:35:00Z">
              <w:rPr>
                <w:rStyle w:val="Strong"/>
                <w:rFonts w:ascii="Segoe UI" w:eastAsiaTheme="majorEastAsia" w:hAnsi="Segoe UI" w:cs="Segoe UI"/>
                <w:color w:val="272727"/>
                <w:shd w:val="clear" w:color="auto" w:fill="FFFFFF"/>
              </w:rPr>
            </w:rPrChange>
          </w:rPr>
          <w:t>config-server-git-repo</w:t>
        </w:r>
      </w:ins>
      <w:ins w:id="1063" w:author="rkbansal" w:date="2020-06-21T17:34:00Z">
        <w:r>
          <w:rPr>
            <w:rFonts w:ascii="Segoe UI" w:hAnsi="Segoe UI" w:cs="Segoe UI"/>
            <w:color w:val="24292E"/>
          </w:rPr>
          <w:t xml:space="preserve">' will be the </w:t>
        </w:r>
      </w:ins>
      <w:ins w:id="1064" w:author="rkbansal" w:date="2020-06-21T17:37:00Z">
        <w:r>
          <w:rPr>
            <w:rFonts w:ascii="Segoe UI" w:hAnsi="Segoe UI" w:cs="Segoe UI"/>
            <w:color w:val="24292E"/>
          </w:rPr>
          <w:t>GitHub</w:t>
        </w:r>
      </w:ins>
      <w:ins w:id="1065" w:author="rkbansal" w:date="2020-06-21T17:34:00Z">
        <w:r>
          <w:rPr>
            <w:rFonts w:ascii="Segoe UI" w:hAnsi="Segoe UI" w:cs="Segoe UI"/>
            <w:color w:val="24292E"/>
          </w:rPr>
          <w:t xml:space="preserve"> repository name as well.</w:t>
        </w:r>
      </w:ins>
    </w:p>
    <w:p w14:paraId="387047AB" w14:textId="77777777" w:rsidR="00F36219" w:rsidRPr="004C1814" w:rsidRDefault="00F36219" w:rsidP="00F36219">
      <w:pPr>
        <w:pStyle w:val="NormalWeb"/>
        <w:numPr>
          <w:ilvl w:val="1"/>
          <w:numId w:val="119"/>
        </w:numPr>
        <w:shd w:val="clear" w:color="auto" w:fill="FFFFFF"/>
        <w:spacing w:before="240" w:beforeAutospacing="0" w:after="240" w:afterAutospacing="0"/>
        <w:rPr>
          <w:ins w:id="1066" w:author="rkbansal" w:date="2020-06-21T17:51:00Z"/>
          <w:rPrChange w:id="1067" w:author="rkbansal" w:date="2020-06-21T17:51:00Z">
            <w:rPr>
              <w:ins w:id="1068" w:author="rkbansal" w:date="2020-06-21T17:51:00Z"/>
              <w:rFonts w:ascii="Segoe UI" w:hAnsi="Segoe UI" w:cs="Segoe UI"/>
              <w:color w:val="24292E"/>
            </w:rPr>
          </w:rPrChange>
        </w:rPr>
      </w:pPr>
      <w:ins w:id="1069" w:author="rkbansal" w:date="2020-06-21T17:36:00Z">
        <w:r w:rsidRPr="00DA55D2">
          <w:rPr>
            <w:rFonts w:ascii="Segoe UI" w:hAnsi="Segoe UI" w:cs="Segoe UI"/>
            <w:color w:val="24292E"/>
          </w:rPr>
          <w:t>Click 'Create Repository'. The next screen you see will be important, so don't close it.</w:t>
        </w:r>
      </w:ins>
    </w:p>
    <w:p w14:paraId="467A45DC" w14:textId="77777777" w:rsidR="00F36219" w:rsidRDefault="00F36219">
      <w:pPr>
        <w:pStyle w:val="NormalWeb"/>
        <w:shd w:val="clear" w:color="auto" w:fill="FFFFFF"/>
        <w:spacing w:before="240" w:beforeAutospacing="0" w:after="240" w:afterAutospacing="0"/>
        <w:ind w:left="1440"/>
        <w:rPr>
          <w:ins w:id="1070" w:author="rkbansal" w:date="2020-06-21T17:32:00Z"/>
        </w:rPr>
        <w:pPrChange w:id="1071" w:author="rkbansal" w:date="2020-06-21T17:51:00Z">
          <w:pPr>
            <w:numPr>
              <w:numId w:val="110"/>
            </w:numPr>
            <w:ind w:left="360" w:hanging="360"/>
          </w:pPr>
        </w:pPrChange>
      </w:pPr>
      <w:ins w:id="1072" w:author="rkbansal" w:date="2020-06-21T17:51:00Z">
        <w:r>
          <w:rPr>
            <w:noProof/>
          </w:rPr>
          <w:drawing>
            <wp:inline distT="0" distB="0" distL="0" distR="0" wp14:anchorId="6CDBC8FB" wp14:editId="46BA307B">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8800" cy="2638425"/>
                      </a:xfrm>
                      <a:prstGeom prst="rect">
                        <a:avLst/>
                      </a:prstGeom>
                    </pic:spPr>
                  </pic:pic>
                </a:graphicData>
              </a:graphic>
            </wp:inline>
          </w:drawing>
        </w:r>
      </w:ins>
    </w:p>
    <w:p w14:paraId="5BD6E17C" w14:textId="77777777" w:rsidR="00F36219" w:rsidRDefault="00F36219" w:rsidP="00F36219">
      <w:pPr>
        <w:numPr>
          <w:ilvl w:val="0"/>
          <w:numId w:val="119"/>
        </w:numPr>
        <w:rPr>
          <w:ins w:id="1073" w:author="rkbansal" w:date="2020-06-21T18:20:00Z"/>
        </w:rPr>
      </w:pPr>
      <w:ins w:id="1074" w:author="rkbansal" w:date="2020-06-21T17:46:00Z">
        <w:r>
          <w:t>Connect your local project folder to your empty folder/repository</w:t>
        </w:r>
      </w:ins>
      <w:ins w:id="1075" w:author="rkbansal" w:date="2020-06-21T17:52:00Z">
        <w:r>
          <w:t>(</w:t>
        </w:r>
        <w:r w:rsidRPr="00797D24">
          <w:rPr>
            <w:color w:val="4472C4" w:themeColor="accent1"/>
            <w:rPrChange w:id="1076" w:author="rkbansal" w:date="2020-06-21T17:52:00Z">
              <w:rPr/>
            </w:rPrChange>
          </w:rPr>
          <w:t>https://github.com/rajivbansal2981/bjjd-config-server-git-repo.git</w:t>
        </w:r>
        <w:r>
          <w:t>)</w:t>
        </w:r>
      </w:ins>
      <w:ins w:id="1077" w:author="rkbansal" w:date="2020-06-21T17:46:00Z">
        <w:r>
          <w:t xml:space="preserve"> on GitHub</w:t>
        </w:r>
      </w:ins>
    </w:p>
    <w:p w14:paraId="5D9546B5" w14:textId="77777777" w:rsidR="00F36219" w:rsidRPr="00FD3C85" w:rsidRDefault="00F36219" w:rsidP="00F36219">
      <w:pPr>
        <w:numPr>
          <w:ilvl w:val="1"/>
          <w:numId w:val="119"/>
        </w:numPr>
        <w:rPr>
          <w:ins w:id="1078" w:author="rkbansal" w:date="2020-06-21T17:53:00Z"/>
          <w:rFonts w:ascii="Georgia" w:hAnsi="Georgia"/>
          <w:rPrChange w:id="1079" w:author="rkbansal" w:date="2020-06-21T17:53:00Z">
            <w:rPr>
              <w:ins w:id="1080" w:author="rkbansal" w:date="2020-06-21T17:53:00Z"/>
              <w:rFonts w:ascii="Segoe UI" w:hAnsi="Segoe UI" w:cs="Segoe UI"/>
              <w:color w:val="24292E"/>
              <w:shd w:val="clear" w:color="auto" w:fill="FFFFFF"/>
            </w:rPr>
          </w:rPrChange>
        </w:rPr>
      </w:pPr>
      <w:ins w:id="1081" w:author="rkbansal" w:date="2020-06-21T17:53:00Z">
        <w:r>
          <w:rPr>
            <w:rFonts w:ascii="Segoe UI" w:hAnsi="Segoe UI" w:cs="Segoe UI"/>
            <w:color w:val="24292E"/>
            <w:shd w:val="clear" w:color="auto" w:fill="FFFFFF"/>
          </w:rPr>
          <w:t>Go back to your project in the terminal/command line.</w:t>
        </w:r>
      </w:ins>
    </w:p>
    <w:p w14:paraId="42C686D7" w14:textId="77777777" w:rsidR="00F36219" w:rsidRPr="00741322" w:rsidRDefault="00F36219" w:rsidP="00F36219">
      <w:pPr>
        <w:ind w:left="1440"/>
        <w:rPr>
          <w:ins w:id="1082" w:author="rkbansal" w:date="2020-06-21T17:55:00Z"/>
          <w:rFonts w:cstheme="minorHAnsi"/>
          <w:color w:val="4472C4" w:themeColor="accent1"/>
          <w:shd w:val="clear" w:color="auto" w:fill="FFFFFF"/>
          <w:rPrChange w:id="1083" w:author="rkbansal" w:date="2020-06-21T17:55:00Z">
            <w:rPr>
              <w:ins w:id="1084" w:author="rkbansal" w:date="2020-06-21T17:55:00Z"/>
              <w:rFonts w:cstheme="minorHAnsi"/>
              <w:color w:val="24292E"/>
              <w:shd w:val="clear" w:color="auto" w:fill="FFFFFF"/>
            </w:rPr>
          </w:rPrChange>
        </w:rPr>
      </w:pPr>
      <w:ins w:id="1085" w:author="rkbansal" w:date="2020-06-21T17:54:00Z">
        <w:r w:rsidRPr="00741322">
          <w:rPr>
            <w:rFonts w:cstheme="minorHAnsi"/>
            <w:color w:val="4472C4" w:themeColor="accent1"/>
            <w:shd w:val="clear" w:color="auto" w:fill="FFFFFF"/>
            <w:rPrChange w:id="1086" w:author="rkbansal" w:date="2020-06-21T17:55:00Z">
              <w:rPr>
                <w:rFonts w:ascii="Segoe UI" w:hAnsi="Segoe UI" w:cs="Segoe UI"/>
                <w:color w:val="24292E"/>
                <w:shd w:val="clear" w:color="auto" w:fill="FFFFFF"/>
              </w:rPr>
            </w:rPrChange>
          </w:rPr>
          <w:t>c</w:t>
        </w:r>
      </w:ins>
      <w:ins w:id="1087" w:author="rkbansal" w:date="2020-06-21T17:53:00Z">
        <w:r w:rsidRPr="00741322">
          <w:rPr>
            <w:rFonts w:cstheme="minorHAnsi"/>
            <w:color w:val="4472C4" w:themeColor="accent1"/>
            <w:shd w:val="clear" w:color="auto" w:fill="FFFFFF"/>
            <w:rPrChange w:id="1088" w:author="rkbansal" w:date="2020-06-21T17:55:00Z">
              <w:rPr>
                <w:rFonts w:ascii="Segoe UI" w:hAnsi="Segoe UI" w:cs="Segoe UI"/>
                <w:color w:val="24292E"/>
                <w:shd w:val="clear" w:color="auto" w:fill="FFFFFF"/>
              </w:rPr>
            </w:rPrChange>
          </w:rPr>
          <w:t xml:space="preserve">d </w:t>
        </w:r>
      </w:ins>
      <w:ins w:id="1089" w:author="rkbansal" w:date="2020-06-21T17:54:00Z">
        <w:r w:rsidRPr="00741322">
          <w:rPr>
            <w:rFonts w:cstheme="minorHAnsi"/>
            <w:color w:val="4472C4" w:themeColor="accent1"/>
            <w:shd w:val="clear" w:color="auto" w:fill="FFFFFF"/>
            <w:rPrChange w:id="1090" w:author="rkbansal" w:date="2020-06-21T17:55:00Z">
              <w:rPr>
                <w:rFonts w:ascii="Segoe UI" w:hAnsi="Segoe UI" w:cs="Segoe UI"/>
                <w:color w:val="24292E"/>
                <w:shd w:val="clear" w:color="auto" w:fill="FFFFFF"/>
              </w:rPr>
            </w:rPrChange>
          </w:rPr>
          <w:t>C:\Users\rkbansal\git\bjjd-config-server-git-repo</w:t>
        </w:r>
      </w:ins>
    </w:p>
    <w:p w14:paraId="552FADF6" w14:textId="77777777" w:rsidR="00F36219" w:rsidRPr="00741322" w:rsidRDefault="00F36219" w:rsidP="00F36219">
      <w:pPr>
        <w:numPr>
          <w:ilvl w:val="1"/>
          <w:numId w:val="119"/>
        </w:numPr>
        <w:rPr>
          <w:ins w:id="1091" w:author="rkbansal" w:date="2020-06-21T17:55:00Z"/>
          <w:rStyle w:val="HTMLCode"/>
          <w:rFonts w:asciiTheme="minorHAnsi" w:eastAsiaTheme="minorHAnsi" w:hAnsiTheme="minorHAnsi" w:cstheme="minorHAnsi"/>
          <w:sz w:val="22"/>
          <w:szCs w:val="22"/>
          <w:rPrChange w:id="1092" w:author="rkbansal" w:date="2020-06-21T17:55:00Z">
            <w:rPr>
              <w:ins w:id="1093" w:author="rkbansal" w:date="2020-06-21T17:55:00Z"/>
              <w:rStyle w:val="HTMLCode"/>
              <w:rFonts w:ascii="Consolas" w:eastAsiaTheme="majorEastAsia" w:hAnsi="Consolas"/>
              <w:color w:val="24292E"/>
            </w:rPr>
          </w:rPrChange>
        </w:rPr>
      </w:pPr>
      <w:ins w:id="1094"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213197A0" w14:textId="77777777" w:rsidR="00F36219" w:rsidRDefault="00F36219" w:rsidP="00F36219">
      <w:pPr>
        <w:ind w:left="1440"/>
        <w:rPr>
          <w:ins w:id="1095" w:author="rkbansal" w:date="2020-06-21T17:56:00Z"/>
          <w:rFonts w:cstheme="minorHAnsi"/>
          <w:color w:val="4472C4" w:themeColor="accent1"/>
          <w:shd w:val="clear" w:color="auto" w:fill="FFFFFF"/>
        </w:rPr>
      </w:pPr>
      <w:ins w:id="1096" w:author="rkbansal" w:date="2020-06-21T17:55:00Z">
        <w:r w:rsidRPr="00741322">
          <w:rPr>
            <w:rFonts w:cstheme="minorHAnsi"/>
            <w:color w:val="4472C4" w:themeColor="accent1"/>
            <w:shd w:val="clear" w:color="auto" w:fill="FFFFFF"/>
            <w:rPrChange w:id="1097" w:author="rkbansal" w:date="2020-06-21T17:56:00Z">
              <w:rPr>
                <w:rFonts w:ascii="Segoe UI" w:hAnsi="Segoe UI" w:cs="Segoe UI"/>
                <w:color w:val="24292E"/>
                <w:shd w:val="clear" w:color="auto" w:fill="FFFFFF"/>
              </w:rPr>
            </w:rPrChange>
          </w:rPr>
          <w:t>git remo</w:t>
        </w:r>
      </w:ins>
      <w:ins w:id="1098" w:author="rkbansal" w:date="2020-06-21T17:56:00Z">
        <w:r w:rsidRPr="00741322">
          <w:rPr>
            <w:rFonts w:cstheme="minorHAnsi"/>
            <w:color w:val="4472C4" w:themeColor="accent1"/>
            <w:shd w:val="clear" w:color="auto" w:fill="FFFFFF"/>
            <w:rPrChange w:id="1099" w:author="rkbansal" w:date="2020-06-21T17:56:00Z">
              <w:rPr>
                <w:rFonts w:ascii="Segoe UI" w:hAnsi="Segoe UI" w:cs="Segoe UI"/>
                <w:color w:val="24292E"/>
                <w:shd w:val="clear" w:color="auto" w:fill="FFFFFF"/>
              </w:rPr>
            </w:rPrChange>
          </w:rPr>
          <w:t xml:space="preserve">te add origin </w:t>
        </w:r>
        <w:r>
          <w:rPr>
            <w:rFonts w:cstheme="minorHAnsi"/>
            <w:color w:val="4472C4" w:themeColor="accent1"/>
            <w:shd w:val="clear" w:color="auto" w:fill="FFFFFF"/>
          </w:rPr>
          <w:fldChar w:fldCharType="begin"/>
        </w:r>
        <w:r>
          <w:rPr>
            <w:rFonts w:cstheme="minorHAnsi"/>
            <w:color w:val="4472C4" w:themeColor="accent1"/>
            <w:shd w:val="clear" w:color="auto" w:fill="FFFFFF"/>
          </w:rPr>
          <w:instrText xml:space="preserve"> HYPERLINK "</w:instrText>
        </w:r>
        <w:r w:rsidRPr="00741322">
          <w:rPr>
            <w:rFonts w:cstheme="minorHAnsi"/>
            <w:color w:val="4472C4" w:themeColor="accent1"/>
            <w:shd w:val="clear" w:color="auto" w:fill="FFFFFF"/>
            <w:rPrChange w:id="1100" w:author="rkbansal" w:date="2020-06-21T17:56:00Z">
              <w:rPr>
                <w:color w:val="4472C4" w:themeColor="accent1"/>
              </w:rPr>
            </w:rPrChange>
          </w:rPr>
          <w:instrText>https://github.com/rajivbansal2981/bjjd-config-server-git-repo.git</w:instrText>
        </w:r>
        <w:r>
          <w:rPr>
            <w:rFonts w:cstheme="minorHAnsi"/>
            <w:color w:val="4472C4" w:themeColor="accent1"/>
            <w:shd w:val="clear" w:color="auto" w:fill="FFFFFF"/>
          </w:rPr>
          <w:instrText xml:space="preserve">" </w:instrText>
        </w:r>
        <w:r>
          <w:rPr>
            <w:rFonts w:cstheme="minorHAnsi"/>
            <w:color w:val="4472C4" w:themeColor="accent1"/>
            <w:shd w:val="clear" w:color="auto" w:fill="FFFFFF"/>
          </w:rPr>
          <w:fldChar w:fldCharType="separate"/>
        </w:r>
        <w:r w:rsidRPr="007B1D1E">
          <w:rPr>
            <w:rStyle w:val="Hyperlink"/>
            <w:rFonts w:cstheme="minorHAnsi"/>
            <w:shd w:val="clear" w:color="auto" w:fill="FFFFFF"/>
            <w:rPrChange w:id="1101" w:author="rkbansal" w:date="2020-06-21T17:56:00Z">
              <w:rPr>
                <w:color w:val="4472C4" w:themeColor="accent1"/>
              </w:rPr>
            </w:rPrChange>
          </w:rPr>
          <w:t>https://github.com/rajivbansal2981/bjjd-config-server-git-repo.git</w:t>
        </w:r>
        <w:r>
          <w:rPr>
            <w:rFonts w:cstheme="minorHAnsi"/>
            <w:color w:val="4472C4" w:themeColor="accent1"/>
            <w:shd w:val="clear" w:color="auto" w:fill="FFFFFF"/>
          </w:rPr>
          <w:fldChar w:fldCharType="end"/>
        </w:r>
      </w:ins>
    </w:p>
    <w:p w14:paraId="0692A620" w14:textId="77777777" w:rsidR="00F36219" w:rsidRPr="00B52366" w:rsidRDefault="00F36219" w:rsidP="00F36219">
      <w:pPr>
        <w:numPr>
          <w:ilvl w:val="1"/>
          <w:numId w:val="119"/>
        </w:numPr>
        <w:rPr>
          <w:ins w:id="1102" w:author="rkbansal" w:date="2020-06-21T17:58:00Z"/>
          <w:rFonts w:ascii="Segoe UI" w:hAnsi="Segoe UI" w:cs="Segoe UI"/>
          <w:color w:val="24292E"/>
          <w:shd w:val="clear" w:color="auto" w:fill="FFFFFF"/>
          <w:rPrChange w:id="1103" w:author="rkbansal" w:date="2020-06-21T17:58:00Z">
            <w:rPr>
              <w:ins w:id="1104" w:author="rkbansal" w:date="2020-06-21T17:58:00Z"/>
              <w:rFonts w:ascii="Segoe UI" w:hAnsi="Segoe UI" w:cs="Segoe UI"/>
              <w:shd w:val="clear" w:color="auto" w:fill="FFFFFF"/>
            </w:rPr>
          </w:rPrChange>
        </w:rPr>
      </w:pPr>
      <w:ins w:id="1105" w:author="rkbansal" w:date="2020-06-21T17:58:00Z">
        <w:r>
          <w:rPr>
            <w:rFonts w:ascii="Segoe UI" w:hAnsi="Segoe UI" w:cs="Segoe UI"/>
            <w:color w:val="24292E"/>
            <w:shd w:val="clear" w:color="auto" w:fill="FFFFFF"/>
          </w:rPr>
          <w:t>Push your branch to GitHub</w:t>
        </w:r>
      </w:ins>
      <w:ins w:id="1106" w:author="rkbansal" w:date="2020-06-21T18:09:00Z">
        <w:r>
          <w:rPr>
            <w:rFonts w:ascii="Segoe UI" w:hAnsi="Segoe UI" w:cs="Segoe UI"/>
            <w:color w:val="24292E"/>
            <w:shd w:val="clear" w:color="auto" w:fill="FFFFFF"/>
          </w:rPr>
          <w:t xml:space="preserve"> and provide user id and password when prompted</w:t>
        </w:r>
      </w:ins>
    </w:p>
    <w:p w14:paraId="42FBDAAA" w14:textId="77777777" w:rsidR="00F36219" w:rsidRDefault="00F36219" w:rsidP="00F36219">
      <w:pPr>
        <w:ind w:left="1440"/>
        <w:rPr>
          <w:ins w:id="1107" w:author="rkbansal" w:date="2020-06-21T18:06:00Z"/>
          <w:rFonts w:cstheme="minorHAnsi"/>
          <w:color w:val="4472C4" w:themeColor="accent1"/>
          <w:shd w:val="clear" w:color="auto" w:fill="FFFFFF"/>
        </w:rPr>
      </w:pPr>
      <w:ins w:id="1108" w:author="rkbansal" w:date="2020-06-21T17:59:00Z">
        <w:r w:rsidRPr="00B52366">
          <w:rPr>
            <w:rFonts w:cstheme="minorHAnsi"/>
            <w:color w:val="4472C4" w:themeColor="accent1"/>
            <w:shd w:val="clear" w:color="auto" w:fill="FFFFFF"/>
            <w:rPrChange w:id="1109" w:author="rkbansal" w:date="2020-06-21T18:02:00Z">
              <w:rPr>
                <w:rFonts w:ascii="Segoe UI" w:hAnsi="Segoe UI" w:cs="Segoe UI"/>
                <w:color w:val="24292E"/>
                <w:shd w:val="clear" w:color="auto" w:fill="FFFFFF"/>
              </w:rPr>
            </w:rPrChange>
          </w:rPr>
          <w:t>git push origin master</w:t>
        </w:r>
      </w:ins>
    </w:p>
    <w:p w14:paraId="530078B5" w14:textId="77777777" w:rsidR="00F36219" w:rsidRPr="00304D4A" w:rsidRDefault="00F36219" w:rsidP="00F36219">
      <w:pPr>
        <w:pStyle w:val="NormalWeb"/>
        <w:numPr>
          <w:ilvl w:val="1"/>
          <w:numId w:val="119"/>
        </w:numPr>
        <w:shd w:val="clear" w:color="auto" w:fill="FFFFFF"/>
        <w:spacing w:before="240" w:beforeAutospacing="0" w:after="240" w:afterAutospacing="0"/>
        <w:rPr>
          <w:ins w:id="1110" w:author="rkbansal" w:date="2020-06-21T18:21:00Z"/>
          <w:rFonts w:asciiTheme="minorHAnsi" w:hAnsiTheme="minorHAnsi" w:cstheme="minorHAnsi"/>
          <w:color w:val="4472C4" w:themeColor="accent1"/>
          <w:sz w:val="22"/>
          <w:szCs w:val="22"/>
          <w:shd w:val="clear" w:color="auto" w:fill="FFFFFF"/>
          <w:rPrChange w:id="1111" w:author="rkbansal" w:date="2020-06-21T18:21:00Z">
            <w:rPr>
              <w:ins w:id="1112" w:author="rkbansal" w:date="2020-06-21T18:21:00Z"/>
              <w:rFonts w:ascii="Segoe UI" w:hAnsi="Segoe UI" w:cs="Segoe UI"/>
              <w:color w:val="24292E"/>
              <w:sz w:val="21"/>
              <w:szCs w:val="21"/>
            </w:rPr>
          </w:rPrChange>
        </w:rPr>
      </w:pPr>
      <w:ins w:id="1113"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423A67F" w14:textId="77777777" w:rsidR="00F36219" w:rsidRPr="00304D4A" w:rsidRDefault="00F36219">
      <w:pPr>
        <w:pStyle w:val="NormalWeb"/>
        <w:shd w:val="clear" w:color="auto" w:fill="FFFFFF"/>
        <w:spacing w:before="240" w:after="240"/>
        <w:ind w:left="1440"/>
        <w:rPr>
          <w:ins w:id="1114" w:author="rkbansal" w:date="2020-06-21T18:20:00Z"/>
          <w:rFonts w:asciiTheme="minorHAnsi" w:hAnsiTheme="minorHAnsi" w:cstheme="minorHAnsi"/>
          <w:color w:val="4472C4" w:themeColor="accent1"/>
          <w:sz w:val="22"/>
          <w:szCs w:val="22"/>
          <w:shd w:val="clear" w:color="auto" w:fill="FFFFFF"/>
          <w:rPrChange w:id="1115" w:author="rkbansal" w:date="2020-06-21T18:20:00Z">
            <w:rPr>
              <w:ins w:id="1116" w:author="rkbansal" w:date="2020-06-21T18:20:00Z"/>
              <w:rFonts w:ascii="Segoe UI" w:hAnsi="Segoe UI" w:cs="Segoe UI"/>
              <w:color w:val="24292E"/>
              <w:sz w:val="21"/>
              <w:szCs w:val="21"/>
            </w:rPr>
          </w:rPrChange>
        </w:rPr>
        <w:pPrChange w:id="1117" w:author="rkbansal" w:date="2020-06-21T18:21:00Z">
          <w:pPr>
            <w:pStyle w:val="NormalWeb"/>
            <w:numPr>
              <w:ilvl w:val="1"/>
              <w:numId w:val="110"/>
            </w:numPr>
            <w:shd w:val="clear" w:color="auto" w:fill="FFFFFF"/>
            <w:spacing w:before="240" w:after="240"/>
            <w:ind w:left="1080" w:hanging="360"/>
          </w:pPr>
        </w:pPrChange>
      </w:pPr>
      <w:ins w:id="1118" w:author="rkbansal" w:date="2020-06-21T18:21:00Z">
        <w:r>
          <w:rPr>
            <w:noProof/>
          </w:rPr>
          <w:lastRenderedPageBreak/>
          <w:drawing>
            <wp:inline distT="0" distB="0" distL="0" distR="0" wp14:anchorId="6FE2BCB7" wp14:editId="686EB71B">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58325" cy="7391400"/>
                      </a:xfrm>
                      <a:prstGeom prst="rect">
                        <a:avLst/>
                      </a:prstGeom>
                    </pic:spPr>
                  </pic:pic>
                </a:graphicData>
              </a:graphic>
            </wp:inline>
          </w:drawing>
        </w:r>
      </w:ins>
    </w:p>
    <w:p w14:paraId="76B741CE" w14:textId="77777777" w:rsidR="00F36219" w:rsidRPr="00CD5CBB" w:rsidRDefault="00F36219" w:rsidP="00F36219">
      <w:pPr>
        <w:pStyle w:val="NormalWeb"/>
        <w:numPr>
          <w:ilvl w:val="0"/>
          <w:numId w:val="119"/>
        </w:numPr>
        <w:shd w:val="clear" w:color="auto" w:fill="FFFFFF"/>
        <w:spacing w:before="240" w:beforeAutospacing="0" w:after="240" w:afterAutospacing="0"/>
        <w:rPr>
          <w:ins w:id="1119" w:author="rkbansal" w:date="2020-06-21T18:24:00Z"/>
          <w:rFonts w:asciiTheme="minorHAnsi" w:hAnsiTheme="minorHAnsi" w:cstheme="minorHAnsi"/>
          <w:color w:val="4472C4" w:themeColor="accent1"/>
          <w:shd w:val="clear" w:color="auto" w:fill="FFFFFF"/>
          <w:rPrChange w:id="1120" w:author="rkbansal" w:date="2020-06-21T18:24:00Z">
            <w:rPr>
              <w:ins w:id="1121" w:author="rkbansal" w:date="2020-06-21T18:24:00Z"/>
              <w:rFonts w:ascii="Segoe UI" w:hAnsi="Segoe UI" w:cs="Segoe UI"/>
              <w:color w:val="24292E"/>
              <w:sz w:val="22"/>
              <w:szCs w:val="22"/>
            </w:rPr>
          </w:rPrChange>
        </w:rPr>
      </w:pPr>
      <w:ins w:id="1122" w:author="rkbansal" w:date="2020-06-21T18:20:00Z">
        <w:r w:rsidRPr="00D400D0">
          <w:rPr>
            <w:rFonts w:ascii="Segoe UI" w:hAnsi="Segoe UI" w:cs="Segoe UI"/>
            <w:color w:val="24292E"/>
            <w:sz w:val="22"/>
            <w:szCs w:val="22"/>
            <w:rPrChange w:id="1123" w:author="rkbansal" w:date="2020-06-21T18:21:00Z">
              <w:rPr>
                <w:rFonts w:ascii="Segoe UI" w:hAnsi="Segoe UI" w:cs="Segoe UI"/>
                <w:color w:val="24292E"/>
                <w:sz w:val="21"/>
                <w:szCs w:val="21"/>
              </w:rPr>
            </w:rPrChange>
          </w:rPr>
          <w:t xml:space="preserve">To update the application.properties </w:t>
        </w:r>
      </w:ins>
      <w:ins w:id="1124" w:author="rkbansal" w:date="2020-06-21T18:24:00Z">
        <w:r>
          <w:rPr>
            <w:rFonts w:ascii="Segoe UI" w:hAnsi="Segoe UI" w:cs="Segoe UI"/>
            <w:color w:val="24292E"/>
            <w:sz w:val="22"/>
            <w:szCs w:val="22"/>
          </w:rPr>
          <w:t xml:space="preserve">of project: config-server </w:t>
        </w:r>
      </w:ins>
      <w:ins w:id="1125" w:author="rkbansal" w:date="2020-06-21T18:20:00Z">
        <w:r w:rsidRPr="00D400D0">
          <w:rPr>
            <w:rFonts w:ascii="Segoe UI" w:hAnsi="Segoe UI" w:cs="Segoe UI"/>
            <w:color w:val="24292E"/>
            <w:sz w:val="22"/>
            <w:szCs w:val="22"/>
            <w:rPrChange w:id="1126" w:author="rkbansal" w:date="2020-06-21T18:21:00Z">
              <w:rPr>
                <w:rFonts w:ascii="Segoe UI" w:hAnsi="Segoe UI" w:cs="Segoe UI"/>
                <w:color w:val="24292E"/>
                <w:sz w:val="21"/>
                <w:szCs w:val="21"/>
              </w:rPr>
            </w:rPrChange>
          </w:rPr>
          <w:t xml:space="preserve">and enable the git </w:t>
        </w:r>
      </w:ins>
      <w:ins w:id="1127" w:author="rkbansal" w:date="2020-06-21T18:21:00Z">
        <w:r>
          <w:rPr>
            <w:rFonts w:ascii="Segoe UI" w:hAnsi="Segoe UI" w:cs="Segoe UI"/>
            <w:color w:val="24292E"/>
            <w:sz w:val="22"/>
            <w:szCs w:val="22"/>
          </w:rPr>
          <w:t>URI</w:t>
        </w:r>
      </w:ins>
      <w:ins w:id="1128" w:author="rkbansal" w:date="2020-06-21T18:20:00Z">
        <w:r w:rsidRPr="00D400D0">
          <w:rPr>
            <w:rFonts w:ascii="Segoe UI" w:hAnsi="Segoe UI" w:cs="Segoe UI"/>
            <w:color w:val="24292E"/>
            <w:sz w:val="22"/>
            <w:szCs w:val="22"/>
            <w:rPrChange w:id="1129" w:author="rkbansal" w:date="2020-06-21T18:21:00Z">
              <w:rPr>
                <w:rFonts w:ascii="Segoe UI" w:hAnsi="Segoe UI" w:cs="Segoe UI"/>
                <w:color w:val="24292E"/>
                <w:sz w:val="21"/>
                <w:szCs w:val="21"/>
              </w:rPr>
            </w:rPrChange>
          </w:rPr>
          <w:t xml:space="preserve"> path </w:t>
        </w:r>
      </w:ins>
      <w:ins w:id="1130" w:author="rkbansal" w:date="2020-06-21T18:21:00Z">
        <w:r w:rsidRPr="00D400D0">
          <w:rPr>
            <w:rFonts w:ascii="Segoe UI" w:hAnsi="Segoe UI" w:cs="Segoe UI"/>
            <w:color w:val="24292E"/>
            <w:sz w:val="22"/>
            <w:szCs w:val="22"/>
            <w:rPrChange w:id="1131" w:author="rkbansal" w:date="2020-06-21T18:21:00Z">
              <w:rPr>
                <w:rFonts w:ascii="Segoe UI" w:hAnsi="Segoe UI" w:cs="Segoe UI"/>
                <w:color w:val="24292E"/>
                <w:sz w:val="21"/>
                <w:szCs w:val="21"/>
              </w:rPr>
            </w:rPrChange>
          </w:rPr>
          <w:t>for Git</w:t>
        </w:r>
        <w:r>
          <w:rPr>
            <w:rFonts w:ascii="Segoe UI" w:hAnsi="Segoe UI" w:cs="Segoe UI"/>
            <w:color w:val="24292E"/>
            <w:sz w:val="22"/>
            <w:szCs w:val="22"/>
          </w:rPr>
          <w:t>H</w:t>
        </w:r>
        <w:r w:rsidRPr="00D400D0">
          <w:rPr>
            <w:rFonts w:ascii="Segoe UI" w:hAnsi="Segoe UI" w:cs="Segoe UI"/>
            <w:color w:val="24292E"/>
            <w:sz w:val="22"/>
            <w:szCs w:val="22"/>
            <w:rPrChange w:id="1132" w:author="rkbansal" w:date="2020-06-21T18:21:00Z">
              <w:rPr>
                <w:rFonts w:ascii="Segoe UI" w:hAnsi="Segoe UI" w:cs="Segoe UI"/>
                <w:color w:val="24292E"/>
                <w:sz w:val="21"/>
                <w:szCs w:val="21"/>
              </w:rPr>
            </w:rPrChange>
          </w:rPr>
          <w:t>ub</w:t>
        </w:r>
      </w:ins>
    </w:p>
    <w:p w14:paraId="6F647CB6" w14:textId="77777777" w:rsidR="00F36219" w:rsidRPr="00D400D0" w:rsidRDefault="00F36219">
      <w:pPr>
        <w:pStyle w:val="NormalWeb"/>
        <w:shd w:val="clear" w:color="auto" w:fill="FFFFFF"/>
        <w:spacing w:before="240" w:after="240"/>
        <w:ind w:left="720"/>
        <w:rPr>
          <w:ins w:id="1133" w:author="rkbansal" w:date="2020-06-21T18:18:00Z"/>
          <w:rFonts w:asciiTheme="minorHAnsi" w:hAnsiTheme="minorHAnsi" w:cstheme="minorHAnsi"/>
          <w:color w:val="4472C4" w:themeColor="accent1"/>
          <w:shd w:val="clear" w:color="auto" w:fill="FFFFFF"/>
          <w:rPrChange w:id="1134" w:author="rkbansal" w:date="2020-06-21T18:21:00Z">
            <w:rPr>
              <w:ins w:id="1135" w:author="rkbansal" w:date="2020-06-21T18:18:00Z"/>
              <w:rFonts w:ascii="Segoe UI" w:hAnsi="Segoe UI" w:cs="Segoe UI"/>
              <w:color w:val="24292E"/>
              <w:sz w:val="21"/>
              <w:szCs w:val="21"/>
            </w:rPr>
          </w:rPrChange>
        </w:rPr>
        <w:pPrChange w:id="1136" w:author="rkbansal" w:date="2020-06-21T18:24:00Z">
          <w:pPr>
            <w:pStyle w:val="NormalWeb"/>
            <w:numPr>
              <w:ilvl w:val="1"/>
              <w:numId w:val="110"/>
            </w:numPr>
            <w:shd w:val="clear" w:color="auto" w:fill="FFFFFF"/>
            <w:spacing w:before="240" w:after="240"/>
            <w:ind w:left="1080" w:hanging="360"/>
          </w:pPr>
        </w:pPrChange>
      </w:pPr>
      <w:ins w:id="1137" w:author="rkbansal" w:date="2020-06-21T18:24:00Z">
        <w:r>
          <w:rPr>
            <w:noProof/>
          </w:rPr>
          <w:drawing>
            <wp:inline distT="0" distB="0" distL="0" distR="0" wp14:anchorId="7A73861C" wp14:editId="3CECD150">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15200" cy="1952625"/>
                      </a:xfrm>
                      <a:prstGeom prst="rect">
                        <a:avLst/>
                      </a:prstGeom>
                    </pic:spPr>
                  </pic:pic>
                </a:graphicData>
              </a:graphic>
            </wp:inline>
          </w:drawing>
        </w:r>
      </w:ins>
    </w:p>
    <w:p w14:paraId="7D113C23" w14:textId="77777777" w:rsidR="00F36219" w:rsidRPr="006C4F66" w:rsidRDefault="00F36219">
      <w:pPr>
        <w:pStyle w:val="NormalWeb"/>
        <w:shd w:val="clear" w:color="auto" w:fill="FFFFFF"/>
        <w:spacing w:before="240" w:beforeAutospacing="0" w:after="240" w:afterAutospacing="0"/>
        <w:ind w:left="1440"/>
        <w:rPr>
          <w:ins w:id="1138" w:author="rkbansal" w:date="2020-06-21T17:29:00Z"/>
          <w:rFonts w:asciiTheme="minorHAnsi" w:hAnsiTheme="minorHAnsi" w:cstheme="minorHAnsi"/>
          <w:color w:val="4472C4" w:themeColor="accent1"/>
          <w:sz w:val="22"/>
          <w:szCs w:val="22"/>
          <w:shd w:val="clear" w:color="auto" w:fill="FFFFFF"/>
          <w:rPrChange w:id="1139" w:author="rkbansal" w:date="2020-06-21T18:11:00Z">
            <w:rPr>
              <w:ins w:id="1140" w:author="rkbansal" w:date="2020-06-21T17:29:00Z"/>
              <w:b/>
              <w:bCs/>
            </w:rPr>
          </w:rPrChange>
        </w:rPr>
        <w:pPrChange w:id="1141" w:author="rkbansal" w:date="2020-06-21T18:18:00Z">
          <w:pPr>
            <w:pStyle w:val="Heading3"/>
            <w:ind w:left="284"/>
          </w:pPr>
        </w:pPrChange>
      </w:pPr>
    </w:p>
    <w:p w14:paraId="193D0BD2" w14:textId="77777777" w:rsidR="00F36219" w:rsidRDefault="00F36219">
      <w:pPr>
        <w:rPr>
          <w:ins w:id="1142" w:author="rkbansal" w:date="2020-06-21T18:19:00Z"/>
          <w:b/>
          <w:bCs/>
        </w:rPr>
        <w:pPrChange w:id="1143" w:author="rkbansal" w:date="2020-06-21T18:20:00Z">
          <w:pPr>
            <w:pStyle w:val="Heading3"/>
          </w:pPr>
        </w:pPrChange>
      </w:pPr>
      <w:ins w:id="1144" w:author="rkbansal" w:date="2020-06-21T18:20:00Z">
        <w:r>
          <w:t xml:space="preserve">4. </w:t>
        </w:r>
      </w:ins>
      <w:ins w:id="1145" w:author="rkbansal" w:date="2020-06-21T18:19:00Z">
        <w:r>
          <w:t>Connect your l</w:t>
        </w:r>
      </w:ins>
    </w:p>
    <w:p w14:paraId="55FB2991" w14:textId="77777777" w:rsidR="00F36219" w:rsidRDefault="00F36219">
      <w:pPr>
        <w:pStyle w:val="Heading3"/>
        <w:rPr>
          <w:ins w:id="1146" w:author="rkbansal" w:date="2020-05-03T15:32:00Z"/>
          <w:b/>
          <w:bCs/>
        </w:rPr>
        <w:pPrChange w:id="1147" w:author="rkbansal" w:date="2020-06-21T17:29:00Z">
          <w:pPr>
            <w:pStyle w:val="Heading3"/>
            <w:ind w:left="360"/>
          </w:pPr>
        </w:pPrChange>
      </w:pPr>
      <w:ins w:id="1148" w:author="rkbansal" w:date="2020-06-21T17:29:00Z">
        <w:r>
          <w:rPr>
            <w:b/>
            <w:bCs/>
          </w:rPr>
          <w:t>D</w:t>
        </w:r>
      </w:ins>
      <w:ins w:id="1149" w:author="rkbansal" w:date="2020-05-03T15:32:00Z">
        <w:r>
          <w:rPr>
            <w:b/>
            <w:bCs/>
          </w:rPr>
          <w:t>.Update the microservices to point config server</w:t>
        </w:r>
      </w:ins>
    </w:p>
    <w:p w14:paraId="1F7674F2" w14:textId="77777777" w:rsidR="00F36219" w:rsidRDefault="00F36219" w:rsidP="00F36219">
      <w:pPr>
        <w:rPr>
          <w:ins w:id="1150" w:author="rkbansal" w:date="2020-05-03T15:33:00Z"/>
        </w:rPr>
      </w:pPr>
      <w:ins w:id="1151" w:author="rkbansal" w:date="2020-05-03T15:32:00Z">
        <w:r>
          <w:t>In this step, we need</w:t>
        </w:r>
      </w:ins>
      <w:ins w:id="1152" w:author="rkbansal" w:date="2020-05-03T15:33:00Z">
        <w:r>
          <w:t xml:space="preserve"> t</w:t>
        </w:r>
      </w:ins>
      <w:ins w:id="1153" w:author="rkbansal" w:date="2020-05-03T15:32:00Z">
        <w:r>
          <w:t>o make changes in the new or existing microservice</w:t>
        </w:r>
      </w:ins>
      <w:ins w:id="1154" w:author="rkbansal" w:date="2020-05-03T15:33:00Z">
        <w:r>
          <w:t>s</w:t>
        </w:r>
      </w:ins>
      <w:ins w:id="1155" w:author="rkbansal" w:date="2020-05-03T15:32:00Z">
        <w:r>
          <w:t xml:space="preserve"> so that it can access its application.properties using config server. </w:t>
        </w:r>
      </w:ins>
    </w:p>
    <w:p w14:paraId="1E713684" w14:textId="77777777" w:rsidR="00F36219" w:rsidRDefault="00F36219" w:rsidP="00F36219">
      <w:pPr>
        <w:rPr>
          <w:ins w:id="1156" w:author="rkbansal" w:date="2020-05-03T21:42:00Z"/>
        </w:rPr>
      </w:pPr>
      <w:ins w:id="1157" w:author="rkbansal" w:date="2020-05-03T15:33:00Z">
        <w:r w:rsidRPr="00DA738D">
          <w:rPr>
            <w:b/>
            <w:bCs/>
            <w:rPrChange w:id="1158" w:author="rkbansal" w:date="2020-05-03T15:33:00Z">
              <w:rPr/>
            </w:rPrChange>
          </w:rPr>
          <w:t>For example:</w:t>
        </w:r>
        <w:r>
          <w:t xml:space="preserve"> people-mgmt-service</w:t>
        </w:r>
      </w:ins>
    </w:p>
    <w:p w14:paraId="78452E2E" w14:textId="77777777" w:rsidR="00F36219" w:rsidRPr="00E16D9E" w:rsidRDefault="00F36219">
      <w:pPr>
        <w:ind w:left="720"/>
        <w:rPr>
          <w:ins w:id="1159" w:author="rkbansal" w:date="2020-05-03T21:43:00Z"/>
        </w:rPr>
        <w:pPrChange w:id="1160" w:author="rkbansal" w:date="2020-05-03T21:44:00Z">
          <w:pPr>
            <w:numPr>
              <w:numId w:val="19"/>
            </w:numPr>
            <w:ind w:left="360" w:hanging="360"/>
          </w:pPr>
        </w:pPrChange>
      </w:pPr>
      <w:ins w:id="1161" w:author="rkbansal" w:date="2020-05-03T21:43:00Z">
        <w:r>
          <w:rPr>
            <w:b/>
            <w:bCs/>
          </w:rPr>
          <w:t>Perquisite</w:t>
        </w:r>
      </w:ins>
      <w:ins w:id="1162" w:author="rkbansal" w:date="2020-05-03T21:42:00Z">
        <w:r>
          <w:rPr>
            <w:b/>
            <w:bCs/>
          </w:rPr>
          <w:t>:</w:t>
        </w:r>
        <w:r>
          <w:t xml:space="preserve"> people-mgmt-service</w:t>
        </w:r>
      </w:ins>
      <w:ins w:id="1163" w:author="rkbansal" w:date="2020-05-03T21:43:00Z">
        <w:r>
          <w:t xml:space="preserve">’s pom should be updated </w:t>
        </w:r>
      </w:ins>
      <w:ins w:id="1164" w:author="rkbansal" w:date="2020-05-03T21:44:00Z">
        <w:r>
          <w:t>with the following changes</w:t>
        </w:r>
      </w:ins>
      <w:ins w:id="1165" w:author="rkbansal" w:date="2020-05-03T21:43:00Z">
        <w:r>
          <w:t>:</w:t>
        </w:r>
      </w:ins>
    </w:p>
    <w:p w14:paraId="11099ED0" w14:textId="77777777" w:rsidR="00F36219" w:rsidRPr="00864941" w:rsidRDefault="00F36219" w:rsidP="00F36219">
      <w:pPr>
        <w:numPr>
          <w:ilvl w:val="1"/>
          <w:numId w:val="33"/>
        </w:numPr>
        <w:ind w:left="924" w:hanging="357"/>
        <w:rPr>
          <w:ins w:id="1166" w:author="rkbansal" w:date="2020-05-03T22:07:00Z"/>
          <w:bCs/>
          <w:rPrChange w:id="1167" w:author="rkbansal" w:date="2020-05-03T22:07:00Z">
            <w:rPr>
              <w:ins w:id="1168" w:author="rkbansal" w:date="2020-05-03T22:07:00Z"/>
              <w:bCs/>
              <w:color w:val="FF0000"/>
            </w:rPr>
          </w:rPrChange>
        </w:rPr>
      </w:pPr>
      <w:ins w:id="1169" w:author="rkbansal" w:date="2020-05-03T21:43:00Z">
        <w:r w:rsidRPr="00864941">
          <w:rPr>
            <w:bCs/>
            <w:color w:val="FF0000"/>
          </w:rPr>
          <w:t xml:space="preserve">Spring Cloud </w:t>
        </w:r>
      </w:ins>
      <w:ins w:id="1170" w:author="rkbansal" w:date="2020-05-03T22:07:00Z">
        <w:r w:rsidRPr="00864941">
          <w:rPr>
            <w:bCs/>
            <w:color w:val="FF0000"/>
          </w:rPr>
          <w:t>Starter Config</w:t>
        </w:r>
      </w:ins>
      <w:ins w:id="1171" w:author="rkbansal" w:date="2020-05-03T21:43:00Z">
        <w:r w:rsidRPr="00864941">
          <w:rPr>
            <w:bCs/>
          </w:rPr>
          <w:t xml:space="preserve">: This dependency is required to </w:t>
        </w:r>
      </w:ins>
      <w:ins w:id="1172" w:author="rkbansal" w:date="2020-05-03T22:07:00Z">
        <w:r w:rsidRPr="0055701B">
          <w:rPr>
            <w:rFonts w:ascii="Georgia" w:hAnsi="Georgia"/>
            <w:bCs/>
            <w:sz w:val="24"/>
            <w:szCs w:val="24"/>
            <w:rPrChange w:id="1173" w:author="rkbansal" w:date="2020-05-03T22:52:00Z">
              <w:rPr>
                <w:rFonts w:ascii="Arial" w:hAnsi="Arial" w:cs="Arial"/>
                <w:color w:val="4D5156"/>
                <w:sz w:val="21"/>
                <w:szCs w:val="21"/>
                <w:shd w:val="clear" w:color="auto" w:fill="FFFFFF"/>
              </w:rPr>
            </w:rPrChange>
          </w:rPr>
          <w:t>connect to the </w:t>
        </w:r>
        <w:r w:rsidRPr="0055701B">
          <w:rPr>
            <w:rFonts w:ascii="Georgia" w:hAnsi="Georgia"/>
            <w:sz w:val="24"/>
            <w:szCs w:val="24"/>
            <w:rPrChange w:id="1174" w:author="rkbansal" w:date="2020-05-03T22:52:00Z">
              <w:rPr>
                <w:rStyle w:val="Emphasis"/>
                <w:rFonts w:ascii="Arial" w:hAnsi="Arial" w:cs="Arial"/>
                <w:b/>
                <w:bCs/>
                <w:i w:val="0"/>
                <w:iCs w:val="0"/>
                <w:color w:val="5F6368"/>
                <w:shd w:val="clear" w:color="auto" w:fill="FFFFFF"/>
              </w:rPr>
            </w:rPrChange>
          </w:rPr>
          <w:t>Config</w:t>
        </w:r>
        <w:r w:rsidRPr="0055701B">
          <w:rPr>
            <w:rFonts w:ascii="Georgia" w:hAnsi="Georgia"/>
            <w:bCs/>
            <w:sz w:val="24"/>
            <w:szCs w:val="24"/>
            <w:rPrChange w:id="1175" w:author="rkbansal" w:date="2020-05-03T22:52:00Z">
              <w:rPr>
                <w:rFonts w:ascii="Arial" w:hAnsi="Arial" w:cs="Arial"/>
                <w:color w:val="4D5156"/>
                <w:sz w:val="21"/>
                <w:szCs w:val="21"/>
                <w:shd w:val="clear" w:color="auto" w:fill="FFFFFF"/>
              </w:rPr>
            </w:rPrChange>
          </w:rPr>
          <w:t> Server</w:t>
        </w:r>
        <w:r w:rsidRPr="00864941">
          <w:rPr>
            <w:bCs/>
            <w:color w:val="FF0000"/>
          </w:rPr>
          <w:t xml:space="preserve"> </w:t>
        </w:r>
      </w:ins>
    </w:p>
    <w:p w14:paraId="391E4E08" w14:textId="77777777" w:rsidR="00F36219" w:rsidRPr="00864941" w:rsidRDefault="00F36219">
      <w:pPr>
        <w:numPr>
          <w:ilvl w:val="1"/>
          <w:numId w:val="33"/>
        </w:numPr>
        <w:ind w:left="924" w:hanging="357"/>
        <w:rPr>
          <w:ins w:id="1176" w:author="rkbansal" w:date="2020-05-03T21:43:00Z"/>
          <w:bCs/>
        </w:rPr>
        <w:pPrChange w:id="1177" w:author="rkbansal" w:date="2020-05-03T21:44:00Z">
          <w:pPr>
            <w:numPr>
              <w:ilvl w:val="1"/>
              <w:numId w:val="19"/>
            </w:numPr>
            <w:ind w:left="1080" w:hanging="360"/>
          </w:pPr>
        </w:pPrChange>
      </w:pPr>
      <w:ins w:id="1178" w:author="rkbansal" w:date="2020-05-03T21:43:00Z">
        <w:r w:rsidRPr="00864941">
          <w:rPr>
            <w:bCs/>
            <w:color w:val="FF0000"/>
          </w:rPr>
          <w:t>Spring Boot Starter Parent</w:t>
        </w:r>
        <w:r w:rsidRPr="00864941">
          <w:rPr>
            <w:bCs/>
          </w:rPr>
          <w:t>: update the version</w:t>
        </w:r>
      </w:ins>
      <w:ins w:id="1179" w:author="rkbansal" w:date="2020-05-03T21:45:00Z">
        <w:r w:rsidRPr="00864941">
          <w:rPr>
            <w:bCs/>
          </w:rPr>
          <w:t xml:space="preserve"> :</w:t>
        </w:r>
      </w:ins>
      <w:ins w:id="1180"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5AA452C9" w14:textId="77777777" w:rsidR="00F36219" w:rsidRDefault="00F36219">
      <w:pPr>
        <w:numPr>
          <w:ilvl w:val="1"/>
          <w:numId w:val="33"/>
        </w:numPr>
        <w:ind w:left="924" w:hanging="357"/>
        <w:rPr>
          <w:ins w:id="1181" w:author="rkbansal" w:date="2020-05-03T21:43:00Z"/>
          <w:bCs/>
        </w:rPr>
        <w:pPrChange w:id="1182" w:author="rkbansal" w:date="2020-05-03T21:45:00Z">
          <w:pPr>
            <w:numPr>
              <w:ilvl w:val="1"/>
              <w:numId w:val="19"/>
            </w:numPr>
            <w:ind w:left="1080" w:hanging="360"/>
          </w:pPr>
        </w:pPrChange>
      </w:pPr>
      <w:ins w:id="1183" w:author="rkbansal" w:date="2020-05-03T21:43:00Z">
        <w:r>
          <w:rPr>
            <w:bCs/>
            <w:color w:val="FF0000"/>
          </w:rPr>
          <w:t>Spring Cloud version</w:t>
        </w:r>
        <w:r w:rsidRPr="00A51008">
          <w:rPr>
            <w:bCs/>
          </w:rPr>
          <w:t>:</w:t>
        </w:r>
        <w:r>
          <w:rPr>
            <w:bCs/>
          </w:rPr>
          <w:t xml:space="preserve"> upgraded to Hoston.SR4. It is highlighted in yellow colour.</w:t>
        </w:r>
      </w:ins>
    </w:p>
    <w:p w14:paraId="6D08C69A" w14:textId="77777777" w:rsidR="00F36219" w:rsidRDefault="00F36219" w:rsidP="00F36219">
      <w:pPr>
        <w:numPr>
          <w:ilvl w:val="1"/>
          <w:numId w:val="33"/>
        </w:numPr>
        <w:ind w:left="924" w:hanging="357"/>
        <w:rPr>
          <w:ins w:id="1184" w:author="rkbansal" w:date="2020-05-03T22:04:00Z"/>
          <w:bCs/>
        </w:rPr>
      </w:pPr>
      <w:ins w:id="1185"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4B7FD22" w14:textId="77777777" w:rsidR="00F36219" w:rsidRDefault="00F36219">
      <w:pPr>
        <w:ind w:left="924"/>
        <w:rPr>
          <w:ins w:id="1186" w:author="rkbansal" w:date="2020-05-03T22:04:00Z"/>
          <w:bCs/>
        </w:rPr>
        <w:pPrChange w:id="1187" w:author="rkbansal" w:date="2020-05-03T22:04:00Z">
          <w:pPr>
            <w:numPr>
              <w:ilvl w:val="1"/>
              <w:numId w:val="19"/>
            </w:numPr>
            <w:ind w:left="924" w:hanging="357"/>
          </w:pPr>
        </w:pPrChange>
      </w:pPr>
    </w:p>
    <w:p w14:paraId="2176A625" w14:textId="77777777" w:rsidR="00F36219" w:rsidRDefault="00F36219" w:rsidP="00F36219">
      <w:pPr>
        <w:numPr>
          <w:ilvl w:val="0"/>
          <w:numId w:val="33"/>
        </w:numPr>
        <w:rPr>
          <w:ins w:id="1188" w:author="rkbansal" w:date="2020-05-03T22:13:00Z"/>
          <w:bCs/>
        </w:rPr>
      </w:pPr>
      <w:ins w:id="1189" w:author="rkbansal" w:date="2020-05-03T22:04:00Z">
        <w:r>
          <w:rPr>
            <w:bCs/>
          </w:rPr>
          <w:t>Need to make the changes in pom.xml of people-mgmt-service</w:t>
        </w:r>
      </w:ins>
    </w:p>
    <w:p w14:paraId="5FD09409" w14:textId="77777777" w:rsidR="00F36219" w:rsidRDefault="00F36219" w:rsidP="00F36219">
      <w:pPr>
        <w:rPr>
          <w:ins w:id="1190" w:author="rkbansal" w:date="2020-05-03T22:14:00Z"/>
          <w:bCs/>
        </w:rPr>
      </w:pPr>
      <w:ins w:id="1191" w:author="rkbansal" w:date="2020-05-03T22:13:00Z">
        <w:r>
          <w:rPr>
            <w:noProof/>
          </w:rPr>
          <w:lastRenderedPageBreak/>
          <w:drawing>
            <wp:inline distT="0" distB="0" distL="0" distR="0" wp14:anchorId="6426CEB0" wp14:editId="3FD433F8">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00975" cy="8153400"/>
                      </a:xfrm>
                      <a:prstGeom prst="rect">
                        <a:avLst/>
                      </a:prstGeom>
                    </pic:spPr>
                  </pic:pic>
                </a:graphicData>
              </a:graphic>
            </wp:inline>
          </w:drawing>
        </w:r>
      </w:ins>
    </w:p>
    <w:p w14:paraId="5FCBF8C1" w14:textId="77777777" w:rsidR="00F36219" w:rsidRDefault="00F36219">
      <w:pPr>
        <w:ind w:left="720"/>
        <w:rPr>
          <w:ins w:id="1192" w:author="rkbansal" w:date="2020-05-03T22:04:00Z"/>
          <w:bCs/>
        </w:rPr>
        <w:pPrChange w:id="1193" w:author="rkbansal" w:date="2020-05-03T22:13:00Z">
          <w:pPr>
            <w:numPr>
              <w:numId w:val="19"/>
            </w:numPr>
            <w:ind w:left="360" w:hanging="360"/>
          </w:pPr>
        </w:pPrChange>
      </w:pPr>
      <w:ins w:id="1194" w:author="rkbansal" w:date="2020-05-05T00:48:00Z">
        <w:r>
          <w:rPr>
            <w:noProof/>
          </w:rPr>
          <w:lastRenderedPageBreak/>
          <w:drawing>
            <wp:inline distT="0" distB="0" distL="0" distR="0" wp14:anchorId="4ADA7880" wp14:editId="3A4DA450">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39100" cy="8162925"/>
                      </a:xfrm>
                      <a:prstGeom prst="rect">
                        <a:avLst/>
                      </a:prstGeom>
                    </pic:spPr>
                  </pic:pic>
                </a:graphicData>
              </a:graphic>
            </wp:inline>
          </w:drawing>
        </w:r>
      </w:ins>
    </w:p>
    <w:p w14:paraId="2F12FC00" w14:textId="77777777" w:rsidR="00F36219" w:rsidRDefault="00F36219">
      <w:pPr>
        <w:numPr>
          <w:ilvl w:val="0"/>
          <w:numId w:val="33"/>
        </w:numPr>
        <w:rPr>
          <w:ins w:id="1195" w:author="rkbansal" w:date="2020-05-03T21:43:00Z"/>
          <w:bCs/>
        </w:rPr>
        <w:pPrChange w:id="1196" w:author="rkbansal" w:date="2020-05-03T22:15:00Z">
          <w:pPr>
            <w:numPr>
              <w:ilvl w:val="1"/>
              <w:numId w:val="19"/>
            </w:numPr>
            <w:ind w:left="1080" w:hanging="360"/>
          </w:pPr>
        </w:pPrChange>
      </w:pPr>
      <w:ins w:id="1197" w:author="rkbansal" w:date="2020-05-03T22:15:00Z">
        <w:r>
          <w:rPr>
            <w:bCs/>
          </w:rPr>
          <w:t>Moved</w:t>
        </w:r>
      </w:ins>
      <w:ins w:id="1198" w:author="rkbansal" w:date="2020-05-03T22:16:00Z">
        <w:r>
          <w:rPr>
            <w:bCs/>
          </w:rPr>
          <w:t xml:space="preserve"> the </w:t>
        </w:r>
      </w:ins>
      <w:ins w:id="1199" w:author="rkbansal" w:date="2020-05-03T22:17:00Z">
        <w:r>
          <w:rPr>
            <w:bCs/>
          </w:rPr>
          <w:t>main</w:t>
        </w:r>
      </w:ins>
      <w:ins w:id="1200" w:author="rkbansal" w:date="2020-05-03T22:16:00Z">
        <w:r>
          <w:rPr>
            <w:bCs/>
          </w:rPr>
          <w:t xml:space="preserve"> application.properties along with different profiles to </w:t>
        </w:r>
      </w:ins>
      <w:ins w:id="1201" w:author="rkbansal" w:date="2020-05-03T22:17:00Z">
        <w:r>
          <w:rPr>
            <w:bCs/>
          </w:rPr>
          <w:t xml:space="preserve">git repository: </w:t>
        </w:r>
      </w:ins>
      <w:ins w:id="1202" w:author="rkbansal" w:date="2020-05-03T22:16:00Z">
        <w:r w:rsidRPr="00711A70">
          <w:rPr>
            <w:b/>
            <w:rPrChange w:id="1203" w:author="rkbansal" w:date="2020-05-03T22:17:00Z">
              <w:rPr>
                <w:bCs/>
              </w:rPr>
            </w:rPrChange>
          </w:rPr>
          <w:t>bjjd-config-server-git-repo</w:t>
        </w:r>
      </w:ins>
    </w:p>
    <w:p w14:paraId="065A5775" w14:textId="77777777" w:rsidR="00F36219" w:rsidRDefault="00F36219">
      <w:pPr>
        <w:ind w:left="720"/>
        <w:rPr>
          <w:ins w:id="1204" w:author="rkbansal" w:date="2020-05-03T15:32:00Z"/>
        </w:rPr>
        <w:pPrChange w:id="1205" w:author="rkbansal" w:date="2020-05-03T15:32:00Z">
          <w:pPr>
            <w:numPr>
              <w:numId w:val="104"/>
            </w:numPr>
            <w:ind w:left="720" w:hanging="360"/>
          </w:pPr>
        </w:pPrChange>
      </w:pPr>
      <w:ins w:id="1206" w:author="rkbansal" w:date="2020-05-05T00:49:00Z">
        <w:r>
          <w:rPr>
            <w:noProof/>
          </w:rPr>
          <w:drawing>
            <wp:inline distT="0" distB="0" distL="0" distR="0" wp14:anchorId="4FA5546C" wp14:editId="14A49864">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52D9D39B" w14:textId="77777777" w:rsidR="00F36219" w:rsidRPr="00B573FF" w:rsidRDefault="00F36219">
      <w:pPr>
        <w:rPr>
          <w:ins w:id="1207" w:author="rkbansal" w:date="2020-05-03T15:32:00Z"/>
          <w:rFonts w:ascii="Georgia" w:hAnsi="Georgia"/>
          <w:rPrChange w:id="1208" w:author="rkbansal" w:date="2020-05-03T15:32:00Z">
            <w:rPr>
              <w:ins w:id="1209" w:author="rkbansal" w:date="2020-05-03T15:32:00Z"/>
              <w:b/>
              <w:bCs/>
            </w:rPr>
          </w:rPrChange>
        </w:rPr>
        <w:pPrChange w:id="1210" w:author="rkbansal" w:date="2020-05-03T15:32:00Z">
          <w:pPr>
            <w:pStyle w:val="Heading3"/>
            <w:ind w:left="360"/>
          </w:pPr>
        </w:pPrChange>
      </w:pPr>
    </w:p>
    <w:p w14:paraId="0997D2AE" w14:textId="77777777" w:rsidR="00F36219" w:rsidRDefault="00F36219" w:rsidP="00F36219">
      <w:pPr>
        <w:numPr>
          <w:ilvl w:val="0"/>
          <w:numId w:val="33"/>
        </w:numPr>
        <w:jc w:val="both"/>
        <w:rPr>
          <w:ins w:id="1211" w:author="rkbansal" w:date="2020-05-03T22:20:00Z"/>
          <w:rFonts w:cstheme="minorHAnsi"/>
        </w:rPr>
      </w:pPr>
      <w:ins w:id="1212" w:author="rkbansal" w:date="2020-05-03T22:18:00Z">
        <w:r>
          <w:rPr>
            <w:rFonts w:cstheme="minorHAnsi"/>
          </w:rPr>
          <w:t xml:space="preserve">In the people-mgmt-service, still there will be an application.properties file but it will </w:t>
        </w:r>
      </w:ins>
      <w:ins w:id="1213" w:author="rkbansal" w:date="2020-05-03T22:19:00Z">
        <w:r>
          <w:rPr>
            <w:rFonts w:cstheme="minorHAnsi"/>
          </w:rPr>
          <w:t xml:space="preserve">have </w:t>
        </w:r>
      </w:ins>
      <w:ins w:id="1214" w:author="rkbansal" w:date="2020-05-03T22:20:00Z">
        <w:r>
          <w:rPr>
            <w:rFonts w:cstheme="minorHAnsi"/>
          </w:rPr>
          <w:t xml:space="preserve">following </w:t>
        </w:r>
      </w:ins>
      <w:ins w:id="1215" w:author="rkbansal" w:date="2020-05-03T22:19:00Z">
        <w:r>
          <w:rPr>
            <w:rFonts w:cstheme="minorHAnsi"/>
          </w:rPr>
          <w:t>minimum details</w:t>
        </w:r>
      </w:ins>
      <w:ins w:id="1216" w:author="rkbansal" w:date="2020-05-03T22:20:00Z">
        <w:r>
          <w:rPr>
            <w:rFonts w:cstheme="minorHAnsi"/>
          </w:rPr>
          <w:t>:</w:t>
        </w:r>
      </w:ins>
    </w:p>
    <w:p w14:paraId="207A09DF" w14:textId="77777777" w:rsidR="00F36219" w:rsidRDefault="00F36219" w:rsidP="00F36219">
      <w:pPr>
        <w:numPr>
          <w:ilvl w:val="1"/>
          <w:numId w:val="33"/>
        </w:numPr>
        <w:jc w:val="both"/>
        <w:rPr>
          <w:ins w:id="1217" w:author="rkbansal" w:date="2020-05-03T22:20:00Z"/>
          <w:rFonts w:cstheme="minorHAnsi"/>
        </w:rPr>
      </w:pPr>
      <w:ins w:id="1218" w:author="rkbansal" w:date="2020-05-03T22:20:00Z">
        <w:r>
          <w:rPr>
            <w:rFonts w:cstheme="minorHAnsi"/>
          </w:rPr>
          <w:lastRenderedPageBreak/>
          <w:t>Name of the application</w:t>
        </w:r>
      </w:ins>
    </w:p>
    <w:p w14:paraId="04D96D62" w14:textId="77777777" w:rsidR="00F36219" w:rsidRDefault="00F36219" w:rsidP="00F36219">
      <w:pPr>
        <w:numPr>
          <w:ilvl w:val="1"/>
          <w:numId w:val="33"/>
        </w:numPr>
        <w:jc w:val="both"/>
        <w:rPr>
          <w:ins w:id="1219" w:author="rkbansal" w:date="2020-05-03T22:21:00Z"/>
          <w:rFonts w:cstheme="minorHAnsi"/>
        </w:rPr>
      </w:pPr>
      <w:ins w:id="1220" w:author="rkbansal" w:date="2020-05-03T22:21:00Z">
        <w:r>
          <w:rPr>
            <w:rFonts w:cstheme="minorHAnsi"/>
          </w:rPr>
          <w:t>Active default profile</w:t>
        </w:r>
      </w:ins>
    </w:p>
    <w:p w14:paraId="2445F303" w14:textId="77777777" w:rsidR="00F36219" w:rsidRDefault="00F36219" w:rsidP="00F36219">
      <w:pPr>
        <w:numPr>
          <w:ilvl w:val="1"/>
          <w:numId w:val="33"/>
        </w:numPr>
        <w:jc w:val="both"/>
        <w:rPr>
          <w:ins w:id="1221" w:author="rkbansal" w:date="2020-05-03T22:22:00Z"/>
          <w:rFonts w:cstheme="minorHAnsi"/>
        </w:rPr>
      </w:pPr>
      <w:ins w:id="1222" w:author="rkbansal" w:date="2020-05-03T22:22:00Z">
        <w:r>
          <w:rPr>
            <w:rFonts w:cstheme="minorHAnsi"/>
          </w:rPr>
          <w:t>C</w:t>
        </w:r>
      </w:ins>
      <w:ins w:id="1223" w:author="rkbansal" w:date="2020-05-03T22:21:00Z">
        <w:r w:rsidRPr="00670971">
          <w:rPr>
            <w:rFonts w:cstheme="minorHAnsi"/>
            <w:sz w:val="24"/>
            <w:szCs w:val="24"/>
            <w:rPrChange w:id="1224" w:author="rkbansal" w:date="2020-05-03T22:22:00Z">
              <w:rPr>
                <w:rFonts w:ascii="Consolas" w:hAnsi="Consolas" w:cs="Consolas"/>
                <w:color w:val="93A1A1"/>
                <w:sz w:val="20"/>
                <w:szCs w:val="20"/>
                <w:shd w:val="clear" w:color="auto" w:fill="E8F2FE"/>
              </w:rPr>
            </w:rPrChange>
          </w:rPr>
          <w:t xml:space="preserve">loud config server </w:t>
        </w:r>
      </w:ins>
      <w:ins w:id="1225" w:author="rkbansal" w:date="2020-05-03T22:22:00Z">
        <w:r>
          <w:rPr>
            <w:rFonts w:cstheme="minorHAnsi"/>
          </w:rPr>
          <w:t>URI</w:t>
        </w:r>
      </w:ins>
      <w:ins w:id="1226" w:author="rkbansal" w:date="2020-05-03T22:21:00Z">
        <w:r w:rsidRPr="00670971">
          <w:rPr>
            <w:rFonts w:cstheme="minorHAnsi"/>
            <w:sz w:val="24"/>
            <w:szCs w:val="24"/>
            <w:rPrChange w:id="1227" w:author="rkbansal" w:date="2020-05-03T22:22:00Z">
              <w:rPr>
                <w:rFonts w:ascii="Consolas" w:hAnsi="Consolas" w:cs="Consolas"/>
                <w:color w:val="93A1A1"/>
                <w:sz w:val="20"/>
                <w:szCs w:val="20"/>
                <w:shd w:val="clear" w:color="auto" w:fill="E8F2FE"/>
              </w:rPr>
            </w:rPrChange>
          </w:rPr>
          <w:t xml:space="preserve"> with port</w:t>
        </w:r>
      </w:ins>
    </w:p>
    <w:p w14:paraId="2A888C96" w14:textId="77777777" w:rsidR="00F36219" w:rsidRDefault="00F36219" w:rsidP="00F36219">
      <w:pPr>
        <w:jc w:val="both"/>
        <w:rPr>
          <w:ins w:id="1228" w:author="rkbansal" w:date="2020-05-03T22:24:00Z"/>
          <w:rFonts w:cstheme="minorHAnsi"/>
        </w:rPr>
      </w:pPr>
      <w:ins w:id="1229" w:author="rkbansal" w:date="2020-05-03T22:24:00Z">
        <w:r>
          <w:rPr>
            <w:noProof/>
          </w:rPr>
          <w:drawing>
            <wp:inline distT="0" distB="0" distL="0" distR="0" wp14:anchorId="0976F00D" wp14:editId="32E3CD48">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05725" cy="1343025"/>
                      </a:xfrm>
                      <a:prstGeom prst="rect">
                        <a:avLst/>
                      </a:prstGeom>
                    </pic:spPr>
                  </pic:pic>
                </a:graphicData>
              </a:graphic>
            </wp:inline>
          </w:drawing>
        </w:r>
      </w:ins>
    </w:p>
    <w:p w14:paraId="53862FCE" w14:textId="77777777" w:rsidR="00F36219" w:rsidRPr="00670971" w:rsidRDefault="00F36219" w:rsidP="00F36219">
      <w:pPr>
        <w:numPr>
          <w:ilvl w:val="0"/>
          <w:numId w:val="33"/>
        </w:numPr>
        <w:jc w:val="both"/>
        <w:rPr>
          <w:ins w:id="1230" w:author="rkbansal" w:date="2020-05-03T15:04:00Z"/>
          <w:rFonts w:cstheme="minorHAnsi"/>
          <w:rPrChange w:id="1231" w:author="rkbansal" w:date="2020-05-03T22:22:00Z">
            <w:rPr>
              <w:ins w:id="1232" w:author="rkbansal" w:date="2020-05-03T15:04:00Z"/>
            </w:rPr>
          </w:rPrChange>
        </w:rPr>
      </w:pPr>
      <w:ins w:id="1233" w:author="rkbansal" w:date="2020-05-03T22:25:00Z">
        <w:r>
          <w:rPr>
            <w:rFonts w:cstheme="minorHAnsi"/>
          </w:rPr>
          <w:t xml:space="preserve">To </w:t>
        </w:r>
      </w:ins>
      <w:ins w:id="1234" w:author="rkbansal" w:date="2020-05-03T22:37:00Z">
        <w:r>
          <w:rPr>
            <w:rFonts w:cstheme="minorHAnsi"/>
          </w:rPr>
          <w:t>verify all the changes</w:t>
        </w:r>
      </w:ins>
      <w:ins w:id="1235" w:author="rkbansal" w:date="2020-05-03T22:38:00Z">
        <w:r>
          <w:rPr>
            <w:rFonts w:cstheme="minorHAnsi"/>
          </w:rPr>
          <w:t>,</w:t>
        </w:r>
      </w:ins>
      <w:ins w:id="1236" w:author="rkbansal" w:date="2020-05-03T22:39:00Z">
        <w:r>
          <w:rPr>
            <w:rFonts w:cstheme="minorHAnsi"/>
          </w:rPr>
          <w:t xml:space="preserve"> </w:t>
        </w:r>
      </w:ins>
      <w:ins w:id="1237" w:author="rkbansal" w:date="2020-05-03T22:37:00Z">
        <w:r>
          <w:rPr>
            <w:rFonts w:cstheme="minorHAnsi"/>
          </w:rPr>
          <w:t xml:space="preserve">run the following </w:t>
        </w:r>
      </w:ins>
      <w:ins w:id="1238" w:author="rkbansal" w:date="2020-05-03T22:38:00Z">
        <w:r>
          <w:rPr>
            <w:rFonts w:cstheme="minorHAnsi"/>
          </w:rPr>
          <w:t>applications in the order:</w:t>
        </w:r>
      </w:ins>
    </w:p>
    <w:p w14:paraId="5DE4DF74" w14:textId="77777777" w:rsidR="00F36219" w:rsidRDefault="00F36219">
      <w:pPr>
        <w:numPr>
          <w:ilvl w:val="1"/>
          <w:numId w:val="33"/>
        </w:numPr>
        <w:jc w:val="both"/>
        <w:rPr>
          <w:ins w:id="1239" w:author="rkbansal" w:date="2020-05-03T22:25:00Z"/>
          <w:rFonts w:cstheme="minorHAnsi"/>
        </w:rPr>
        <w:pPrChange w:id="1240" w:author="rkbansal" w:date="2020-05-03T22:38:00Z">
          <w:pPr>
            <w:jc w:val="both"/>
          </w:pPr>
        </w:pPrChange>
      </w:pPr>
      <w:ins w:id="1241" w:author="rkbansal" w:date="2020-05-03T22:25:00Z">
        <w:r>
          <w:rPr>
            <w:rFonts w:cstheme="minorHAnsi"/>
          </w:rPr>
          <w:t>ConfigServerApplication</w:t>
        </w:r>
      </w:ins>
    </w:p>
    <w:p w14:paraId="305D5B61" w14:textId="77777777" w:rsidR="00F36219" w:rsidRDefault="00F36219" w:rsidP="00F36219">
      <w:pPr>
        <w:numPr>
          <w:ilvl w:val="1"/>
          <w:numId w:val="33"/>
        </w:numPr>
        <w:jc w:val="both"/>
        <w:rPr>
          <w:ins w:id="1242" w:author="rkbansal" w:date="2020-05-03T22:38:00Z"/>
          <w:rFonts w:cstheme="minorHAnsi"/>
        </w:rPr>
      </w:pPr>
      <w:ins w:id="1243" w:author="rkbansal" w:date="2020-05-03T22:25:00Z">
        <w:r>
          <w:rPr>
            <w:rFonts w:cstheme="minorHAnsi"/>
          </w:rPr>
          <w:t>Eureka</w:t>
        </w:r>
      </w:ins>
      <w:ins w:id="1244" w:author="rkbansal" w:date="2020-05-03T22:37:00Z">
        <w:r>
          <w:rPr>
            <w:rFonts w:cstheme="minorHAnsi"/>
          </w:rPr>
          <w:t>ServerApplication</w:t>
        </w:r>
      </w:ins>
    </w:p>
    <w:p w14:paraId="088763D8" w14:textId="77777777" w:rsidR="00F36219" w:rsidRPr="00863912" w:rsidRDefault="00F36219">
      <w:pPr>
        <w:numPr>
          <w:ilvl w:val="1"/>
          <w:numId w:val="33"/>
        </w:numPr>
        <w:jc w:val="both"/>
        <w:rPr>
          <w:ins w:id="1245" w:author="rkbansal" w:date="2020-05-03T15:02:00Z"/>
          <w:rFonts w:cstheme="minorHAnsi"/>
          <w:rPrChange w:id="1246" w:author="rkbansal" w:date="2020-05-03T15:04:00Z">
            <w:rPr>
              <w:ins w:id="1247" w:author="rkbansal" w:date="2020-05-03T15:02:00Z"/>
              <w:rFonts w:ascii="Segoe UI" w:hAnsi="Segoe UI" w:cs="Segoe UI"/>
              <w:b/>
              <w:bCs/>
              <w:color w:val="000000"/>
            </w:rPr>
          </w:rPrChange>
        </w:rPr>
        <w:pPrChange w:id="1248" w:author="rkbansal" w:date="2020-05-03T22:38:00Z">
          <w:pPr>
            <w:pStyle w:val="Heading6"/>
            <w:numPr>
              <w:numId w:val="101"/>
            </w:numPr>
            <w:ind w:left="1440" w:hanging="360"/>
          </w:pPr>
        </w:pPrChange>
      </w:pPr>
      <w:ins w:id="1249" w:author="rkbansal" w:date="2020-05-03T22:38:00Z">
        <w:r>
          <w:rPr>
            <w:rFonts w:cstheme="minorHAnsi"/>
          </w:rPr>
          <w:t>PeopleMgmtRestApplication</w:t>
        </w:r>
      </w:ins>
    </w:p>
    <w:p w14:paraId="4D0E1382" w14:textId="77777777" w:rsidR="00F36219" w:rsidRDefault="00F36219">
      <w:pPr>
        <w:ind w:left="1080"/>
        <w:rPr>
          <w:ins w:id="1250" w:author="rkbansal" w:date="2020-05-03T22:42:00Z"/>
        </w:rPr>
        <w:pPrChange w:id="1251" w:author="rkbansal" w:date="2020-05-03T22:42:00Z">
          <w:pPr>
            <w:numPr>
              <w:ilvl w:val="1"/>
              <w:numId w:val="19"/>
            </w:numPr>
            <w:ind w:left="1080" w:hanging="360"/>
          </w:pPr>
        </w:pPrChange>
      </w:pPr>
      <w:ins w:id="1252" w:author="rkbansal" w:date="2020-05-03T22:42:00Z">
        <w:r>
          <w:t>Directly hitting the people-mgmt-project running on 6379 and fetch the member details based on the id</w:t>
        </w:r>
      </w:ins>
    </w:p>
    <w:p w14:paraId="300F4B5A" w14:textId="77777777" w:rsidR="00F36219" w:rsidRDefault="00F36219" w:rsidP="00F36219">
      <w:pPr>
        <w:ind w:left="1440"/>
        <w:rPr>
          <w:ins w:id="1253" w:author="rkbansal" w:date="2020-05-03T22:42:00Z"/>
        </w:rPr>
      </w:pPr>
      <w:ins w:id="1254" w:author="rkbansal" w:date="2020-05-03T22:42:00Z">
        <w:r>
          <w:rPr>
            <w:noProof/>
          </w:rPr>
          <w:drawing>
            <wp:inline distT="0" distB="0" distL="0" distR="0" wp14:anchorId="68472396" wp14:editId="0C2D28EE">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79000" cy="4850130"/>
                      </a:xfrm>
                      <a:prstGeom prst="rect">
                        <a:avLst/>
                      </a:prstGeom>
                    </pic:spPr>
                  </pic:pic>
                </a:graphicData>
              </a:graphic>
            </wp:inline>
          </w:drawing>
        </w:r>
      </w:ins>
    </w:p>
    <w:p w14:paraId="55CA8F77" w14:textId="77777777" w:rsidR="00F36219" w:rsidRPr="00292F76" w:rsidRDefault="00F36219">
      <w:pPr>
        <w:ind w:left="720"/>
        <w:jc w:val="both"/>
        <w:rPr>
          <w:ins w:id="1255" w:author="rkbansal" w:date="2020-04-28T01:23:00Z"/>
          <w:rFonts w:cstheme="minorHAnsi"/>
          <w:rPrChange w:id="1256" w:author="rkbansal" w:date="2020-05-03T15:02:00Z">
            <w:rPr>
              <w:ins w:id="1257" w:author="rkbansal" w:date="2020-04-28T01:23:00Z"/>
              <w:rFonts w:ascii="Segoe UI" w:hAnsi="Segoe UI" w:cs="Segoe UI"/>
              <w:color w:val="272727"/>
              <w:shd w:val="clear" w:color="auto" w:fill="FFFFFF"/>
            </w:rPr>
          </w:rPrChange>
        </w:rPr>
        <w:pPrChange w:id="1258" w:author="rkbansal" w:date="2020-05-03T15:03:00Z">
          <w:pPr>
            <w:numPr>
              <w:numId w:val="19"/>
            </w:numPr>
            <w:ind w:left="360" w:hanging="360"/>
            <w:jc w:val="both"/>
          </w:pPr>
        </w:pPrChange>
      </w:pPr>
    </w:p>
    <w:p w14:paraId="6D9E532E" w14:textId="77777777" w:rsidR="00797FD1" w:rsidRDefault="00797FD1">
      <w:pPr>
        <w:rPr>
          <w:rFonts w:asciiTheme="majorHAnsi" w:eastAsiaTheme="majorEastAsia" w:hAnsiTheme="majorHAnsi" w:cstheme="majorBidi"/>
          <w:color w:val="2F5496" w:themeColor="accent1" w:themeShade="BF"/>
          <w:sz w:val="32"/>
          <w:szCs w:val="32"/>
          <w:lang w:val="en-US"/>
        </w:rPr>
      </w:pPr>
      <w:r>
        <w:rPr>
          <w:lang w:val="en-US"/>
        </w:rPr>
        <w:br w:type="page"/>
      </w:r>
    </w:p>
    <w:p w14:paraId="086CCE08" w14:textId="5A50ECEE" w:rsidR="009D1572" w:rsidRPr="009D1572" w:rsidRDefault="009D1572" w:rsidP="009D1572">
      <w:pPr>
        <w:pStyle w:val="Heading1"/>
        <w:numPr>
          <w:ilvl w:val="0"/>
          <w:numId w:val="1"/>
        </w:numPr>
        <w:ind w:left="357" w:hanging="357"/>
        <w:rPr>
          <w:ins w:id="1259" w:author="Rajiv Bansal" w:date="2019-11-29T09:11:00Z"/>
          <w:lang w:val="en-US"/>
        </w:rPr>
      </w:pPr>
      <w:r w:rsidRPr="009D1572">
        <w:rPr>
          <w:lang w:val="en-US"/>
        </w:rPr>
        <w:lastRenderedPageBreak/>
        <w:t>Eureka-server</w:t>
      </w:r>
    </w:p>
    <w:p w14:paraId="5128CF57"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Pr>
          <w:rFonts w:eastAsia="Times New Roman" w:cs="Arial"/>
          <w:color w:val="333333"/>
          <w:lang w:eastAsia="en-IN"/>
        </w:rPr>
        <w:t xml:space="preserve"> without knowing the IP address of dependent microservice</w:t>
      </w:r>
      <w:r w:rsidRPr="009329BF">
        <w:rPr>
          <w:rFonts w:eastAsia="Times New Roman" w:cs="Arial"/>
          <w:color w:val="333333"/>
          <w:lang w:eastAsia="en-IN"/>
        </w:rPr>
        <w:t>.</w:t>
      </w:r>
      <w:r w:rsidRPr="007B6AFB">
        <w:rPr>
          <w:rFonts w:eastAsia="Times New Roman" w:cs="Arial"/>
          <w:color w:val="333333"/>
          <w:lang w:eastAsia="en-IN"/>
        </w:rPr>
        <w:t xml:space="preserve"> </w:t>
      </w:r>
    </w:p>
    <w:p w14:paraId="25A70C8E"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14997629" w14:textId="77777777" w:rsidR="009D1572" w:rsidRPr="007A208F"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5E56BCD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4096611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6416730F" w14:textId="77777777" w:rsidR="009D1572" w:rsidRPr="00A06728"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4C48F4E5" w14:textId="77777777" w:rsidR="009D1572" w:rsidRPr="00A420FD" w:rsidRDefault="009D1572">
      <w:pPr>
        <w:rPr>
          <w:rFonts w:ascii="Georgia" w:hAnsi="Georgia"/>
          <w:sz w:val="24"/>
          <w:szCs w:val="24"/>
          <w:rPrChange w:id="1260" w:author="Rajiv Bansal" w:date="2019-11-29T09:11:00Z">
            <w:rPr>
              <w:rFonts w:ascii="Georgia" w:hAnsi="Georgia"/>
              <w:b/>
              <w:sz w:val="28"/>
              <w:szCs w:val="24"/>
            </w:rPr>
          </w:rPrChange>
        </w:rPr>
        <w:pPrChange w:id="1261" w:author="Rajiv Bansal" w:date="2019-11-29T09:11:00Z">
          <w:pPr>
            <w:pStyle w:val="Heading2"/>
          </w:pPr>
        </w:pPrChange>
      </w:pPr>
      <w:ins w:id="1262" w:author="Rajiv Bansal" w:date="2019-11-29T09:11:00Z">
        <w:r w:rsidRPr="006350C6">
          <w:t>This application is developed to register all the microservices. So that every microservice can communicate with each other without knowing their IP address of the microservice</w:t>
        </w:r>
      </w:ins>
      <w:ins w:id="1263" w:author="Rajiv Bansal" w:date="2019-11-29T09:12:00Z">
        <w:r>
          <w:t>.</w:t>
        </w:r>
      </w:ins>
    </w:p>
    <w:p w14:paraId="25E7C4FE" w14:textId="77777777" w:rsidR="009D1572" w:rsidRPr="00A94A8C" w:rsidRDefault="009D1572" w:rsidP="009D1572">
      <w:pPr>
        <w:pStyle w:val="ListParagraph"/>
        <w:numPr>
          <w:ilvl w:val="0"/>
          <w:numId w:val="33"/>
        </w:numPr>
      </w:pPr>
      <w:r w:rsidRPr="00A94A8C">
        <w:t>Create Spring Boot Project</w:t>
      </w:r>
    </w:p>
    <w:p w14:paraId="477D08E8" w14:textId="77777777" w:rsidR="009D1572" w:rsidRDefault="009D1572" w:rsidP="009D1572">
      <w:pPr>
        <w:pStyle w:val="ListParagraph"/>
        <w:rPr>
          <w:b/>
        </w:rPr>
      </w:pPr>
      <w:r>
        <w:rPr>
          <w:noProof/>
        </w:rPr>
        <w:drawing>
          <wp:inline distT="0" distB="0" distL="0" distR="0" wp14:anchorId="0371F518" wp14:editId="45D44361">
            <wp:extent cx="5343525" cy="3933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p>
    <w:p w14:paraId="22CB94CF" w14:textId="77777777" w:rsidR="009D1572" w:rsidRPr="00A94A8C" w:rsidRDefault="009D1572" w:rsidP="009D1572">
      <w:pPr>
        <w:pStyle w:val="ListParagraph"/>
        <w:numPr>
          <w:ilvl w:val="0"/>
          <w:numId w:val="33"/>
        </w:numPr>
      </w:pPr>
      <w:r w:rsidRPr="00A94A8C">
        <w:t>Click on next</w:t>
      </w:r>
    </w:p>
    <w:p w14:paraId="77188B95" w14:textId="77777777" w:rsidR="009D1572" w:rsidRDefault="009D1572" w:rsidP="009D1572">
      <w:pPr>
        <w:ind w:left="720"/>
        <w:rPr>
          <w:b/>
        </w:rPr>
      </w:pPr>
      <w:r>
        <w:rPr>
          <w:noProof/>
        </w:rPr>
        <w:drawing>
          <wp:inline distT="0" distB="0" distL="0" distR="0" wp14:anchorId="7B29B9C6" wp14:editId="0AC8E375">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225" cy="6391275"/>
                    </a:xfrm>
                    <a:prstGeom prst="rect">
                      <a:avLst/>
                    </a:prstGeom>
                  </pic:spPr>
                </pic:pic>
              </a:graphicData>
            </a:graphic>
          </wp:inline>
        </w:drawing>
      </w:r>
    </w:p>
    <w:p w14:paraId="03AFD0CA" w14:textId="77777777" w:rsidR="009D1572" w:rsidRDefault="009D1572" w:rsidP="009D1572">
      <w:pPr>
        <w:ind w:left="720"/>
        <w:rPr>
          <w:b/>
        </w:rPr>
      </w:pPr>
    </w:p>
    <w:p w14:paraId="0AE97A07" w14:textId="77777777" w:rsidR="009D1572" w:rsidRPr="00A94A8C" w:rsidRDefault="009D1572" w:rsidP="009D1572">
      <w:pPr>
        <w:pStyle w:val="ListParagraph"/>
        <w:numPr>
          <w:ilvl w:val="0"/>
          <w:numId w:val="33"/>
        </w:numPr>
      </w:pPr>
      <w:r w:rsidRPr="00A94A8C">
        <w:t xml:space="preserve">Click on </w:t>
      </w:r>
      <w:r w:rsidRPr="00A94A8C">
        <w:rPr>
          <w:b/>
        </w:rPr>
        <w:t>Next</w:t>
      </w:r>
      <w:r w:rsidRPr="00A94A8C">
        <w:t xml:space="preserve"> and </w:t>
      </w:r>
      <w:r w:rsidRPr="00A94A8C">
        <w:rPr>
          <w:b/>
        </w:rPr>
        <w:t>Finish</w:t>
      </w:r>
      <w:r w:rsidRPr="00A94A8C">
        <w:t xml:space="preserve"> and created project will look as per the below screenshot:</w:t>
      </w:r>
    </w:p>
    <w:p w14:paraId="39FB0B33" w14:textId="77777777" w:rsidR="009D1572" w:rsidRDefault="009D1572" w:rsidP="009D1572">
      <w:pPr>
        <w:ind w:left="720"/>
        <w:rPr>
          <w:b/>
        </w:rPr>
      </w:pPr>
      <w:r>
        <w:rPr>
          <w:noProof/>
        </w:rPr>
        <w:lastRenderedPageBreak/>
        <w:drawing>
          <wp:inline distT="0" distB="0" distL="0" distR="0" wp14:anchorId="57CAC32A" wp14:editId="18ADFCEC">
            <wp:extent cx="5731510" cy="27768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76855"/>
                    </a:xfrm>
                    <a:prstGeom prst="rect">
                      <a:avLst/>
                    </a:prstGeom>
                  </pic:spPr>
                </pic:pic>
              </a:graphicData>
            </a:graphic>
          </wp:inline>
        </w:drawing>
      </w:r>
    </w:p>
    <w:p w14:paraId="6EE98741" w14:textId="77777777" w:rsidR="009D1572" w:rsidRDefault="009D1572" w:rsidP="009D1572">
      <w:pPr>
        <w:pStyle w:val="ListParagraph"/>
        <w:numPr>
          <w:ilvl w:val="0"/>
          <w:numId w:val="85"/>
        </w:numPr>
        <w:rPr>
          <w:ins w:id="1264" w:author="rkbansal" w:date="2020-05-16T20:18:00Z"/>
        </w:rPr>
      </w:pPr>
      <w:ins w:id="1265" w:author="rkbansal" w:date="2020-05-16T20:18:00Z">
        <w:r>
          <w:t>Add the following dependencies in pom.xml with the following considerations:</w:t>
        </w:r>
      </w:ins>
    </w:p>
    <w:p w14:paraId="0FF6BFC1" w14:textId="77777777" w:rsidR="009D1572" w:rsidRPr="00A51008" w:rsidRDefault="009D1572" w:rsidP="009D1572">
      <w:pPr>
        <w:pStyle w:val="ListParagraph"/>
        <w:numPr>
          <w:ilvl w:val="1"/>
          <w:numId w:val="116"/>
        </w:numPr>
        <w:rPr>
          <w:ins w:id="1266" w:author="rkbansal" w:date="2020-05-16T20:18:00Z"/>
          <w:bCs/>
        </w:rPr>
      </w:pPr>
      <w:ins w:id="1267"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826FB66" w14:textId="77777777" w:rsidR="009D1572" w:rsidRPr="00864941" w:rsidRDefault="009D1572" w:rsidP="009D1572">
      <w:pPr>
        <w:pStyle w:val="ListParagraph"/>
        <w:numPr>
          <w:ilvl w:val="1"/>
          <w:numId w:val="116"/>
        </w:numPr>
        <w:rPr>
          <w:ins w:id="1268" w:author="rkbansal" w:date="2020-05-16T20:18:00Z"/>
          <w:bCs/>
        </w:rPr>
      </w:pPr>
      <w:ins w:id="1269"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A8738F1" w14:textId="77777777" w:rsidR="009D1572" w:rsidRDefault="009D1572" w:rsidP="009D1572">
      <w:pPr>
        <w:pStyle w:val="ListParagraph"/>
        <w:numPr>
          <w:ilvl w:val="1"/>
          <w:numId w:val="116"/>
        </w:numPr>
        <w:rPr>
          <w:ins w:id="1270" w:author="rkbansal" w:date="2020-05-16T20:18:00Z"/>
          <w:bCs/>
        </w:rPr>
      </w:pPr>
      <w:ins w:id="1271" w:author="rkbansal" w:date="2020-05-16T20:18:00Z">
        <w:r>
          <w:rPr>
            <w:bCs/>
            <w:color w:val="FF0000"/>
          </w:rPr>
          <w:t>Spring Cloud version</w:t>
        </w:r>
        <w:r w:rsidRPr="00A51008">
          <w:rPr>
            <w:bCs/>
          </w:rPr>
          <w:t>:</w:t>
        </w:r>
        <w:r>
          <w:rPr>
            <w:bCs/>
          </w:rPr>
          <w:t xml:space="preserve"> upgraded to Hoston.SR4. It is highlighted in yellow colour.</w:t>
        </w:r>
      </w:ins>
    </w:p>
    <w:p w14:paraId="10A05AEF" w14:textId="77777777" w:rsidR="009D1572" w:rsidRDefault="009D1572" w:rsidP="009D1572">
      <w:pPr>
        <w:pStyle w:val="ListParagraph"/>
        <w:numPr>
          <w:ilvl w:val="1"/>
          <w:numId w:val="116"/>
        </w:numPr>
        <w:rPr>
          <w:ins w:id="1272" w:author="rkbansal" w:date="2020-05-16T20:18:00Z"/>
          <w:bCs/>
        </w:rPr>
      </w:pPr>
      <w:ins w:id="1273"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2CD2D15" w14:textId="77777777" w:rsidR="009D1572" w:rsidRPr="000C1495" w:rsidRDefault="009D1572" w:rsidP="009D1572">
      <w:pPr>
        <w:pStyle w:val="ListParagraph"/>
        <w:numPr>
          <w:ilvl w:val="1"/>
          <w:numId w:val="116"/>
        </w:numPr>
        <w:rPr>
          <w:ins w:id="1274" w:author="rkbansal" w:date="2020-05-16T20:19:00Z"/>
          <w:bCs/>
          <w:rPrChange w:id="1275" w:author="rkbansal" w:date="2020-05-16T20:19:00Z">
            <w:rPr>
              <w:ins w:id="1276" w:author="rkbansal" w:date="2020-05-16T20:19:00Z"/>
              <w:bCs/>
              <w:color w:val="FF0000"/>
            </w:rPr>
          </w:rPrChange>
        </w:rPr>
      </w:pPr>
      <w:ins w:id="1277" w:author="rkbansal" w:date="2020-05-16T20:18:00Z">
        <w:r>
          <w:rPr>
            <w:bCs/>
            <w:color w:val="FF0000"/>
          </w:rPr>
          <w:t>W</w:t>
        </w:r>
      </w:ins>
      <w:ins w:id="1278" w:author="rkbansal" w:date="2020-05-16T20:19:00Z">
        <w:r>
          <w:rPr>
            <w:bCs/>
            <w:color w:val="FF0000"/>
          </w:rPr>
          <w:t>eb</w:t>
        </w:r>
      </w:ins>
    </w:p>
    <w:p w14:paraId="4447698D" w14:textId="77777777" w:rsidR="009D1572" w:rsidRPr="000C1495" w:rsidRDefault="009D1572" w:rsidP="009D1572">
      <w:pPr>
        <w:pStyle w:val="ListParagraph"/>
        <w:numPr>
          <w:ilvl w:val="1"/>
          <w:numId w:val="116"/>
        </w:numPr>
        <w:rPr>
          <w:ins w:id="1279" w:author="rkbansal" w:date="2020-05-16T20:19:00Z"/>
          <w:bCs/>
          <w:rPrChange w:id="1280" w:author="rkbansal" w:date="2020-05-16T20:19:00Z">
            <w:rPr>
              <w:ins w:id="1281" w:author="rkbansal" w:date="2020-05-16T20:19:00Z"/>
              <w:bCs/>
              <w:color w:val="FF0000"/>
            </w:rPr>
          </w:rPrChange>
        </w:rPr>
      </w:pPr>
      <w:ins w:id="1282" w:author="rkbansal" w:date="2020-05-16T20:19:00Z">
        <w:r>
          <w:rPr>
            <w:bCs/>
            <w:color w:val="FF0000"/>
          </w:rPr>
          <w:t>Eureka Server</w:t>
        </w:r>
      </w:ins>
    </w:p>
    <w:p w14:paraId="02A927DC" w14:textId="77777777" w:rsidR="009D1572" w:rsidRPr="002B4729" w:rsidRDefault="009D1572" w:rsidP="009D1572">
      <w:pPr>
        <w:pStyle w:val="ListParagraph"/>
        <w:numPr>
          <w:ilvl w:val="1"/>
          <w:numId w:val="116"/>
        </w:numPr>
        <w:rPr>
          <w:ins w:id="1283" w:author="rkbansal" w:date="2020-05-16T20:19:00Z"/>
          <w:bCs/>
          <w:rPrChange w:id="1284" w:author="rkbansal" w:date="2020-05-16T20:19:00Z">
            <w:rPr>
              <w:ins w:id="1285" w:author="rkbansal" w:date="2020-05-16T20:19:00Z"/>
              <w:bCs/>
              <w:color w:val="FF0000"/>
            </w:rPr>
          </w:rPrChange>
        </w:rPr>
      </w:pPr>
      <w:ins w:id="1286" w:author="rkbansal" w:date="2020-05-16T20:19:00Z">
        <w:r>
          <w:rPr>
            <w:bCs/>
            <w:color w:val="FF0000"/>
          </w:rPr>
          <w:t>DevTools (optional)</w:t>
        </w:r>
      </w:ins>
    </w:p>
    <w:p w14:paraId="2E6ACA09" w14:textId="3325743D" w:rsidR="009D1572" w:rsidRPr="000162A4" w:rsidRDefault="009D1572">
      <w:pPr>
        <w:ind w:left="720"/>
        <w:rPr>
          <w:ins w:id="1287" w:author="rkbansal" w:date="2020-05-16T20:18:00Z"/>
          <w:bCs/>
        </w:rPr>
        <w:pPrChange w:id="1288" w:author="rkbansal" w:date="2020-05-16T21:43:00Z">
          <w:pPr>
            <w:pStyle w:val="ListParagraph"/>
            <w:numPr>
              <w:ilvl w:val="1"/>
              <w:numId w:val="107"/>
            </w:numPr>
            <w:ind w:left="1440" w:hanging="360"/>
          </w:pPr>
        </w:pPrChange>
      </w:pPr>
    </w:p>
    <w:p w14:paraId="17BB9CF8" w14:textId="4AB261E5"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38197F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6DAF5EE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BD7C5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FC1227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4F53C3A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5B8700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53CEF4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DB35D3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0AECB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5F278F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BB45BD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13464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12C02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462A99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81168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7EE3552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247E5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4B4EBC6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Hoxton.SR4</w:t>
      </w:r>
      <w:r>
        <w:rPr>
          <w:rFonts w:ascii="Consolas" w:hAnsi="Consolas" w:cs="Consolas"/>
          <w:color w:val="008080"/>
          <w:sz w:val="20"/>
          <w:szCs w:val="20"/>
        </w:rPr>
        <w:t>&lt;/</w:t>
      </w:r>
      <w:r>
        <w:rPr>
          <w:rFonts w:ascii="Consolas" w:hAnsi="Consolas" w:cs="Consolas"/>
          <w:color w:val="000000"/>
          <w:sz w:val="20"/>
          <w:szCs w:val="20"/>
          <w:u w:val="single"/>
        </w:rPr>
        <w:t>spring-cloud.version</w:t>
      </w:r>
      <w:r>
        <w:rPr>
          <w:rFonts w:ascii="Consolas" w:hAnsi="Consolas" w:cs="Consolas"/>
          <w:color w:val="008080"/>
          <w:sz w:val="20"/>
          <w:szCs w:val="20"/>
        </w:rPr>
        <w:t>&gt;</w:t>
      </w:r>
    </w:p>
    <w:p w14:paraId="269E9CC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2DF049B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48D4C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170A2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5EDD87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096BDC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1FA4B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21562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F216B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5E5C7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0D65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0ACBE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7E3DEC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A248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4CA6C4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4AA08A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1A2B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https://mvnrepository.com/artifact/org.springframework.cloud/spring-cloud-starter-netflix-eureka-server --&gt;</w:t>
      </w:r>
    </w:p>
    <w:p w14:paraId="390203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5EFA1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FAE0D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3AF96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F417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FEF93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4AAEF5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CABF5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5C01B19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806817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https://mvnrepository.com/artifact/org.springframework.boot/spring-boot-devtools --&gt;</w:t>
      </w:r>
    </w:p>
    <w:p w14:paraId="3CA2628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AA2E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B6A4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4C1AC4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74FAA9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F43D7E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BE900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1A972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A61D4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BE21D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824B79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3A382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CDA65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67449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3646CF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A2300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A1939F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4D2504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5EF54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F3BE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DE669D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B77D83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AD9D4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2777FB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D6C526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FA2CE2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3CAB11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51D58E11" w14:textId="31F97962" w:rsidR="009D1572" w:rsidRPr="00A94A8C" w:rsidDel="000C1495" w:rsidRDefault="009D1572" w:rsidP="009D1572">
      <w:pPr>
        <w:pStyle w:val="ListParagraph"/>
        <w:numPr>
          <w:ilvl w:val="0"/>
          <w:numId w:val="19"/>
        </w:numPr>
        <w:rPr>
          <w:del w:id="1289" w:author="rkbansal" w:date="2020-05-16T20:19:00Z"/>
        </w:rPr>
      </w:pPr>
      <w:del w:id="1290" w:author="rkbansal" w:date="2020-05-16T20:19:00Z">
        <w:r w:rsidRPr="00A94A8C" w:rsidDel="000C1495">
          <w:delText xml:space="preserve">Now need to update the </w:delText>
        </w:r>
        <w:r w:rsidRPr="00A94A8C" w:rsidDel="000C1495">
          <w:rPr>
            <w:b/>
          </w:rPr>
          <w:delText>pom.xml</w:delText>
        </w:r>
        <w:r w:rsidRPr="00A94A8C" w:rsidDel="000C1495">
          <w:delText xml:space="preserve"> with the following dependencies:</w:delText>
        </w:r>
      </w:del>
    </w:p>
    <w:p w14:paraId="08B80802" w14:textId="77777777" w:rsidR="009D1572" w:rsidRPr="000B0A09" w:rsidDel="000C1495" w:rsidRDefault="009D1572" w:rsidP="009D1572">
      <w:pPr>
        <w:pStyle w:val="ListParagraph"/>
        <w:numPr>
          <w:ilvl w:val="1"/>
          <w:numId w:val="19"/>
        </w:numPr>
        <w:rPr>
          <w:del w:id="1291" w:author="rkbansal" w:date="2020-05-16T20:19:00Z"/>
          <w:b/>
          <w:sz w:val="18"/>
        </w:rPr>
      </w:pPr>
      <w:del w:id="1292" w:author="rkbansal" w:date="2020-05-16T20:19:00Z">
        <w:r w:rsidRPr="000B0A09" w:rsidDel="000C1495">
          <w:rPr>
            <w:spacing w:val="-1"/>
            <w:szCs w:val="32"/>
            <w:shd w:val="clear" w:color="auto" w:fill="FFFFFF"/>
          </w:rPr>
          <w:delText>Web</w:delText>
        </w:r>
      </w:del>
    </w:p>
    <w:p w14:paraId="1717E270" w14:textId="77777777" w:rsidR="009D1572" w:rsidRPr="000B0A09" w:rsidDel="000C1495" w:rsidRDefault="009D1572" w:rsidP="009D1572">
      <w:pPr>
        <w:pStyle w:val="ListParagraph"/>
        <w:numPr>
          <w:ilvl w:val="1"/>
          <w:numId w:val="19"/>
        </w:numPr>
        <w:rPr>
          <w:del w:id="1293" w:author="rkbansal" w:date="2020-05-16T20:19:00Z"/>
          <w:b/>
          <w:sz w:val="18"/>
        </w:rPr>
      </w:pPr>
      <w:del w:id="1294" w:author="rkbansal" w:date="2020-05-16T20:19:00Z">
        <w:r w:rsidRPr="000B0A09" w:rsidDel="000C1495">
          <w:rPr>
            <w:spacing w:val="-1"/>
            <w:szCs w:val="32"/>
            <w:shd w:val="clear" w:color="auto" w:fill="FFFFFF"/>
          </w:rPr>
          <w:delText>Eureka Server</w:delText>
        </w:r>
      </w:del>
    </w:p>
    <w:p w14:paraId="0A568E86" w14:textId="77777777" w:rsidR="009D1572" w:rsidRPr="00284992" w:rsidDel="000C1495" w:rsidRDefault="009D1572" w:rsidP="009D1572">
      <w:pPr>
        <w:pStyle w:val="ListParagraph"/>
        <w:numPr>
          <w:ilvl w:val="1"/>
          <w:numId w:val="19"/>
        </w:numPr>
        <w:rPr>
          <w:del w:id="1295" w:author="rkbansal" w:date="2020-05-16T20:19:00Z"/>
          <w:b/>
          <w:sz w:val="18"/>
        </w:rPr>
      </w:pPr>
      <w:del w:id="1296" w:author="rkbansal" w:date="2020-05-16T20:19:00Z">
        <w:r w:rsidRPr="000B0A09" w:rsidDel="000C1495">
          <w:rPr>
            <w:spacing w:val="-1"/>
            <w:szCs w:val="32"/>
            <w:shd w:val="clear" w:color="auto" w:fill="FFFFFF"/>
          </w:rPr>
          <w:delText>DevTools (optional)</w:delText>
        </w:r>
      </w:del>
    </w:p>
    <w:p w14:paraId="35A6681F" w14:textId="77777777" w:rsidR="009D1572" w:rsidRDefault="009D1572" w:rsidP="009D1572">
      <w:pPr>
        <w:rPr>
          <w:b/>
          <w:sz w:val="18"/>
        </w:rPr>
      </w:pPr>
      <w:del w:id="1297" w:author="rkbansal" w:date="2020-05-16T20:19:00Z">
        <w:r w:rsidDel="002B4729">
          <w:rPr>
            <w:noProof/>
          </w:rPr>
          <w:drawing>
            <wp:inline distT="0" distB="0" distL="0" distR="0" wp14:anchorId="49F673FE" wp14:editId="0ECCA26E">
              <wp:extent cx="5667375" cy="2609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7375" cy="2609850"/>
                      </a:xfrm>
                      <a:prstGeom prst="rect">
                        <a:avLst/>
                      </a:prstGeom>
                    </pic:spPr>
                  </pic:pic>
                </a:graphicData>
              </a:graphic>
            </wp:inline>
          </w:drawing>
        </w:r>
      </w:del>
    </w:p>
    <w:p w14:paraId="4BF54501" w14:textId="77777777" w:rsidR="009D1572" w:rsidRPr="00A91B4D" w:rsidRDefault="009D1572" w:rsidP="009D1572">
      <w:pPr>
        <w:pStyle w:val="ListParagraph"/>
        <w:numPr>
          <w:ilvl w:val="0"/>
          <w:numId w:val="85"/>
        </w:numPr>
        <w:rPr>
          <w:ins w:id="1298" w:author="rkbansal" w:date="2020-05-16T21:45:00Z"/>
          <w:bCs/>
        </w:rPr>
      </w:pPr>
      <w:ins w:id="1299"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1B6505BE" w14:textId="77777777" w:rsidR="009D1572" w:rsidRDefault="009D1572" w:rsidP="009D1572">
      <w:pPr>
        <w:pStyle w:val="ListParagraph"/>
        <w:rPr>
          <w:ins w:id="1300" w:author="rkbansal" w:date="2020-05-16T21:45:00Z"/>
        </w:rPr>
      </w:pPr>
      <w:ins w:id="1301" w:author="rkbansal" w:date="2020-05-16T21:45:00Z">
        <w:r>
          <w:rPr>
            <w:noProof/>
          </w:rPr>
          <w:t xml:space="preserve"> </w:t>
        </w:r>
      </w:ins>
      <w:ins w:id="1302" w:author="rkbansal" w:date="2020-05-17T01:16:00Z">
        <w:r>
          <w:rPr>
            <w:noProof/>
          </w:rPr>
          <w:drawing>
            <wp:inline distT="0" distB="0" distL="0" distR="0" wp14:anchorId="5B80108E" wp14:editId="5B07F312">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1438275"/>
                      </a:xfrm>
                      <a:prstGeom prst="rect">
                        <a:avLst/>
                      </a:prstGeom>
                    </pic:spPr>
                  </pic:pic>
                </a:graphicData>
              </a:graphic>
            </wp:inline>
          </w:drawing>
        </w:r>
      </w:ins>
    </w:p>
    <w:p w14:paraId="0D99FD5A" w14:textId="77777777" w:rsidR="009D1572" w:rsidRDefault="009D1572" w:rsidP="009D1572">
      <w:pPr>
        <w:pStyle w:val="ListParagraph"/>
        <w:rPr>
          <w:ins w:id="1303" w:author="rkbansal" w:date="2020-05-16T21:45:00Z"/>
        </w:rPr>
      </w:pPr>
    </w:p>
    <w:p w14:paraId="6799296E" w14:textId="77777777" w:rsidR="009D1572" w:rsidRDefault="009D1572" w:rsidP="009D1572">
      <w:pPr>
        <w:pStyle w:val="ListParagraph"/>
        <w:numPr>
          <w:ilvl w:val="0"/>
          <w:numId w:val="33"/>
        </w:numPr>
        <w:jc w:val="both"/>
        <w:rPr>
          <w:ins w:id="1304" w:author="rkbansal" w:date="2020-05-16T21:45:00Z"/>
          <w:rFonts w:cstheme="minorHAnsi"/>
        </w:rPr>
      </w:pPr>
      <w:ins w:id="1305" w:author="rkbansal" w:date="2020-05-16T21:45:00Z">
        <w:r>
          <w:rPr>
            <w:rFonts w:cstheme="minorHAnsi"/>
          </w:rPr>
          <w:t>In this application, still there will be an application.properties file but it will have the following minimum details:</w:t>
        </w:r>
      </w:ins>
    </w:p>
    <w:p w14:paraId="79D74297" w14:textId="77777777" w:rsidR="009D1572" w:rsidRDefault="009D1572" w:rsidP="009D1572">
      <w:pPr>
        <w:pStyle w:val="ListParagraph"/>
        <w:numPr>
          <w:ilvl w:val="1"/>
          <w:numId w:val="33"/>
        </w:numPr>
        <w:ind w:left="1037" w:hanging="357"/>
        <w:jc w:val="both"/>
        <w:rPr>
          <w:ins w:id="1306" w:author="rkbansal" w:date="2020-05-16T21:45:00Z"/>
          <w:rFonts w:cstheme="minorHAnsi"/>
        </w:rPr>
      </w:pPr>
      <w:ins w:id="1307" w:author="rkbansal" w:date="2020-05-16T21:45:00Z">
        <w:r>
          <w:rPr>
            <w:rFonts w:cstheme="minorHAnsi"/>
          </w:rPr>
          <w:t>Name of the application</w:t>
        </w:r>
      </w:ins>
    </w:p>
    <w:p w14:paraId="52228EB2" w14:textId="77777777" w:rsidR="009D1572" w:rsidRDefault="009D1572" w:rsidP="009D1572">
      <w:pPr>
        <w:pStyle w:val="ListParagraph"/>
        <w:numPr>
          <w:ilvl w:val="1"/>
          <w:numId w:val="33"/>
        </w:numPr>
        <w:ind w:left="1037" w:hanging="357"/>
        <w:jc w:val="both"/>
        <w:rPr>
          <w:ins w:id="1308" w:author="rkbansal" w:date="2020-05-16T21:45:00Z"/>
          <w:rFonts w:cstheme="minorHAnsi"/>
        </w:rPr>
      </w:pPr>
      <w:ins w:id="1309" w:author="rkbansal" w:date="2020-05-16T21:45:00Z">
        <w:r>
          <w:rPr>
            <w:rFonts w:cstheme="minorHAnsi"/>
          </w:rPr>
          <w:t>Active Default Profile</w:t>
        </w:r>
      </w:ins>
    </w:p>
    <w:p w14:paraId="12C9159D" w14:textId="77777777" w:rsidR="009D1572" w:rsidRDefault="009D1572" w:rsidP="009D1572">
      <w:pPr>
        <w:pStyle w:val="ListParagraph"/>
        <w:numPr>
          <w:ilvl w:val="1"/>
          <w:numId w:val="33"/>
        </w:numPr>
        <w:ind w:left="1037" w:hanging="357"/>
        <w:jc w:val="both"/>
        <w:rPr>
          <w:ins w:id="1310" w:author="rkbansal" w:date="2020-05-16T21:45:00Z"/>
          <w:rFonts w:cstheme="minorHAnsi"/>
        </w:rPr>
      </w:pPr>
      <w:ins w:id="1311" w:author="rkbansal" w:date="2020-05-16T21:45:00Z">
        <w:r>
          <w:rPr>
            <w:rFonts w:cstheme="minorHAnsi"/>
          </w:rPr>
          <w:t>Cloud Config server URI with port</w:t>
        </w:r>
      </w:ins>
    </w:p>
    <w:p w14:paraId="474EDE6F" w14:textId="77777777" w:rsidR="009D1572" w:rsidRDefault="009D1572" w:rsidP="009D1572">
      <w:pPr>
        <w:pStyle w:val="ListParagraph"/>
        <w:ind w:left="1037"/>
        <w:jc w:val="both"/>
        <w:rPr>
          <w:ins w:id="1312" w:author="rkbansal" w:date="2020-05-16T21:45:00Z"/>
          <w:rFonts w:cstheme="minorHAnsi"/>
        </w:rPr>
      </w:pPr>
    </w:p>
    <w:p w14:paraId="37B81D38" w14:textId="77777777" w:rsidR="009D1572" w:rsidRDefault="009D1572" w:rsidP="009D1572">
      <w:pPr>
        <w:pStyle w:val="ListParagraph"/>
        <w:rPr>
          <w:ins w:id="1313" w:author="rkbansal" w:date="2020-05-16T21:45:00Z"/>
        </w:rPr>
      </w:pPr>
      <w:ins w:id="1314" w:author="rkbansal" w:date="2020-05-17T01:17:00Z">
        <w:r>
          <w:rPr>
            <w:noProof/>
          </w:rPr>
          <w:drawing>
            <wp:inline distT="0" distB="0" distL="0" distR="0" wp14:anchorId="5B04F16C" wp14:editId="67AEAE0C">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34250" cy="1323975"/>
                      </a:xfrm>
                      <a:prstGeom prst="rect">
                        <a:avLst/>
                      </a:prstGeom>
                    </pic:spPr>
                  </pic:pic>
                </a:graphicData>
              </a:graphic>
            </wp:inline>
          </w:drawing>
        </w:r>
      </w:ins>
    </w:p>
    <w:p w14:paraId="2D45BF77" w14:textId="77777777" w:rsidR="009D1572" w:rsidRDefault="009D1572" w:rsidP="009D1572">
      <w:pPr>
        <w:rPr>
          <w:b/>
          <w:sz w:val="18"/>
        </w:rPr>
      </w:pPr>
    </w:p>
    <w:p w14:paraId="67CF1511" w14:textId="77777777" w:rsidR="009D1572" w:rsidRPr="00A94A8C" w:rsidDel="002C5B29" w:rsidRDefault="009D1572" w:rsidP="009D1572">
      <w:pPr>
        <w:pStyle w:val="ListParagraph"/>
        <w:numPr>
          <w:ilvl w:val="0"/>
          <w:numId w:val="33"/>
        </w:numPr>
        <w:rPr>
          <w:del w:id="1315" w:author="rkbansal" w:date="2020-05-16T21:45:00Z"/>
        </w:rPr>
      </w:pPr>
      <w:del w:id="1316" w:author="rkbansal" w:date="2020-05-16T21:45:00Z">
        <w:r w:rsidRPr="00A94A8C" w:rsidDel="002C5B29">
          <w:delText xml:space="preserve">Make changes in the </w:delText>
        </w:r>
        <w:r w:rsidRPr="00A94A8C" w:rsidDel="002C5B29">
          <w:rPr>
            <w:b/>
          </w:rPr>
          <w:delText>application.properties</w:delText>
        </w:r>
        <w:r w:rsidDel="002C5B29">
          <w:delText>.</w:delText>
        </w:r>
      </w:del>
    </w:p>
    <w:p w14:paraId="0E68090B" w14:textId="77777777" w:rsidR="009D1572" w:rsidDel="002C5B29" w:rsidRDefault="009D1572" w:rsidP="009D1572">
      <w:pPr>
        <w:numPr>
          <w:ilvl w:val="0"/>
          <w:numId w:val="33"/>
        </w:numPr>
        <w:contextualSpacing/>
        <w:rPr>
          <w:del w:id="1317" w:author="rkbansal" w:date="2020-05-16T21:45:00Z"/>
          <w:b/>
          <w:sz w:val="18"/>
        </w:rPr>
      </w:pPr>
      <w:del w:id="1318" w:author="rkbansal" w:date="2020-05-16T21:45:00Z">
        <w:r w:rsidDel="002C5B29">
          <w:rPr>
            <w:noProof/>
          </w:rPr>
          <w:drawing>
            <wp:inline distT="0" distB="0" distL="0" distR="0" wp14:anchorId="3357FF31" wp14:editId="51E5C5CE">
              <wp:extent cx="5731510" cy="2058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58035"/>
                      </a:xfrm>
                      <a:prstGeom prst="rect">
                        <a:avLst/>
                      </a:prstGeom>
                    </pic:spPr>
                  </pic:pic>
                </a:graphicData>
              </a:graphic>
            </wp:inline>
          </w:drawing>
        </w:r>
      </w:del>
      <w:ins w:id="1319" w:author="Rajiv Bansal" w:date="2019-11-30T22:34:00Z">
        <w:del w:id="1320" w:author="rkbansal" w:date="2020-05-16T21:45:00Z">
          <w:r w:rsidRPr="00403A40" w:rsidDel="002C5B29">
            <w:rPr>
              <w:noProof/>
            </w:rPr>
            <w:delText xml:space="preserve"> </w:delText>
          </w:r>
          <w:r w:rsidDel="002C5B29">
            <w:rPr>
              <w:noProof/>
            </w:rPr>
            <w:drawing>
              <wp:inline distT="0" distB="0" distL="0" distR="0" wp14:anchorId="76E242DA" wp14:editId="612BAF49">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0225" cy="1485900"/>
                        </a:xfrm>
                        <a:prstGeom prst="rect">
                          <a:avLst/>
                        </a:prstGeom>
                      </pic:spPr>
                    </pic:pic>
                  </a:graphicData>
                </a:graphic>
              </wp:inline>
            </w:drawing>
          </w:r>
        </w:del>
      </w:ins>
    </w:p>
    <w:p w14:paraId="482F92A2" w14:textId="77777777" w:rsidR="009D1572" w:rsidRDefault="009D1572" w:rsidP="009D1572">
      <w:pPr>
        <w:pStyle w:val="ListParagraph"/>
        <w:numPr>
          <w:ilvl w:val="0"/>
          <w:numId w:val="33"/>
        </w:numPr>
      </w:pPr>
      <w:r w:rsidRPr="006958AE">
        <w:t xml:space="preserve">Made changes in the </w:t>
      </w:r>
      <w:r w:rsidRPr="006958AE">
        <w:rPr>
          <w:b/>
        </w:rPr>
        <w:t>EurekaServerApplication</w:t>
      </w:r>
      <w:r w:rsidRPr="006958AE">
        <w:t xml:space="preserve"> Class</w:t>
      </w:r>
    </w:p>
    <w:p w14:paraId="64192E0F" w14:textId="77777777" w:rsidR="009D1572" w:rsidRDefault="009D1572" w:rsidP="009D1572">
      <w:r>
        <w:rPr>
          <w:noProof/>
        </w:rPr>
        <w:drawing>
          <wp:inline distT="0" distB="0" distL="0" distR="0" wp14:anchorId="63F07ABB" wp14:editId="1BA13167">
            <wp:extent cx="5486400" cy="2390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390775"/>
                    </a:xfrm>
                    <a:prstGeom prst="rect">
                      <a:avLst/>
                    </a:prstGeom>
                  </pic:spPr>
                </pic:pic>
              </a:graphicData>
            </a:graphic>
          </wp:inline>
        </w:drawing>
      </w:r>
    </w:p>
    <w:p w14:paraId="3508F427" w14:textId="77777777" w:rsidR="009D1572" w:rsidRPr="006958AE" w:rsidRDefault="009D1572" w:rsidP="009D1572">
      <w:r w:rsidRPr="006958AE">
        <w:t xml:space="preserve"> </w:t>
      </w:r>
    </w:p>
    <w:p w14:paraId="338B5BED" w14:textId="77777777" w:rsidR="009D1572" w:rsidRPr="004A202C" w:rsidRDefault="009D1572" w:rsidP="009D1572">
      <w:pPr>
        <w:pStyle w:val="ListParagraph"/>
        <w:numPr>
          <w:ilvl w:val="0"/>
          <w:numId w:val="33"/>
        </w:numPr>
        <w:rPr>
          <w:ins w:id="1321" w:author="Rajiv Bansal" w:date="2019-11-30T21:54:00Z"/>
          <w:b/>
          <w:sz w:val="18"/>
          <w:rPrChange w:id="1322" w:author="Rajiv Bansal" w:date="2019-11-30T21:54:00Z">
            <w:rPr>
              <w:ins w:id="1323" w:author="Rajiv Bansal" w:date="2019-11-30T21:54:00Z"/>
              <w:b/>
            </w:rPr>
          </w:rPrChange>
        </w:rPr>
      </w:pPr>
      <w:r>
        <w:t xml:space="preserve">Run the application as </w:t>
      </w:r>
      <w:r w:rsidRPr="007A6875">
        <w:rPr>
          <w:b/>
        </w:rPr>
        <w:t>Spring Boot App</w:t>
      </w:r>
      <w:ins w:id="1324" w:author="Rajiv Bansal" w:date="2019-11-30T21:54:00Z">
        <w:r w:rsidRPr="00B7224E">
          <w:rPr>
            <w:rPrChange w:id="1325" w:author="Rajiv Bansal" w:date="2019-11-30T21:54:00Z">
              <w:rPr>
                <w:b/>
              </w:rPr>
            </w:rPrChange>
          </w:rPr>
          <w:t>:</w:t>
        </w:r>
        <w:r w:rsidRPr="00B7224E">
          <w:rPr>
            <w:rFonts w:ascii="Georgia" w:hAnsi="Georgia"/>
            <w:sz w:val="24"/>
            <w:szCs w:val="24"/>
            <w:rPrChange w:id="1326"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04527230" w14:textId="77777777" w:rsidR="009D1572" w:rsidRPr="007A6875" w:rsidRDefault="009D1572">
      <w:pPr>
        <w:pStyle w:val="ListParagraph"/>
        <w:rPr>
          <w:b/>
          <w:sz w:val="18"/>
        </w:rPr>
        <w:pPrChange w:id="1327" w:author="Rajiv Bansal" w:date="2019-11-30T21:54:00Z">
          <w:pPr>
            <w:pStyle w:val="ListParagraph"/>
            <w:numPr>
              <w:numId w:val="19"/>
            </w:numPr>
            <w:ind w:left="360" w:hanging="360"/>
          </w:pPr>
        </w:pPrChange>
      </w:pPr>
      <w:ins w:id="1328" w:author="Rajiv Bansal" w:date="2019-11-30T21:54:00Z">
        <w:r>
          <w:rPr>
            <w:noProof/>
          </w:rPr>
          <w:lastRenderedPageBreak/>
          <w:drawing>
            <wp:inline distT="0" distB="0" distL="0" distR="0" wp14:anchorId="11F0EB40" wp14:editId="627DBDE1">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69F33BCE" w14:textId="77777777" w:rsidR="009D1572" w:rsidRPr="007A6875" w:rsidRDefault="009D1572" w:rsidP="009D1572">
      <w:pPr>
        <w:pStyle w:val="ListParagraph"/>
        <w:numPr>
          <w:ilvl w:val="0"/>
          <w:numId w:val="33"/>
        </w:numPr>
        <w:rPr>
          <w:sz w:val="18"/>
        </w:rPr>
      </w:pPr>
      <w:r w:rsidRPr="007A6875">
        <w:t xml:space="preserve">Open the browser and enter the url: </w:t>
      </w:r>
      <w:ins w:id="1329" w:author="Rajiv Bansal" w:date="2019-11-30T23:00:00Z">
        <w:r>
          <w:fldChar w:fldCharType="begin"/>
        </w:r>
        <w:r>
          <w:instrText xml:space="preserve"> HYPERLINK "</w:instrText>
        </w:r>
      </w:ins>
      <w:r w:rsidRPr="004D71AC">
        <w:rPr>
          <w:rPrChange w:id="1330" w:author="Rajiv Bansal" w:date="2019-11-30T23:00:00Z">
            <w:rPr>
              <w:rStyle w:val="Hyperlink"/>
            </w:rPr>
          </w:rPrChange>
        </w:rPr>
        <w:instrText>http://localhost:</w:instrText>
      </w:r>
      <w:ins w:id="1331" w:author="Rajiv Bansal" w:date="2019-11-30T23:00:00Z">
        <w:r w:rsidRPr="004D71AC">
          <w:rPr>
            <w:rPrChange w:id="1332" w:author="Rajiv Bansal" w:date="2019-11-30T23:00:00Z">
              <w:rPr>
                <w:rStyle w:val="Hyperlink"/>
              </w:rPr>
            </w:rPrChange>
          </w:rPr>
          <w:instrText>8761</w:instrText>
        </w:r>
      </w:ins>
      <w:r w:rsidRPr="004D71AC">
        <w:rPr>
          <w:rPrChange w:id="1333" w:author="Rajiv Bansal" w:date="2019-11-30T23:00:00Z">
            <w:rPr>
              <w:rStyle w:val="Hyperlink"/>
            </w:rPr>
          </w:rPrChange>
        </w:rPr>
        <w:instrText>/</w:instrText>
      </w:r>
      <w:ins w:id="1334" w:author="Rajiv Bansal" w:date="2019-11-30T23:00:00Z">
        <w:r>
          <w:instrText xml:space="preserve">" </w:instrText>
        </w:r>
        <w:r>
          <w:fldChar w:fldCharType="separate"/>
        </w:r>
      </w:ins>
      <w:r w:rsidRPr="00742A84">
        <w:rPr>
          <w:rStyle w:val="Hyperlink"/>
        </w:rPr>
        <w:t>http://localhost:</w:t>
      </w:r>
      <w:del w:id="1335" w:author="Rajiv Bansal" w:date="2019-11-29T09:46:00Z">
        <w:r w:rsidRPr="00742A84" w:rsidDel="00C36626">
          <w:rPr>
            <w:rStyle w:val="Hyperlink"/>
          </w:rPr>
          <w:delText>9</w:delText>
        </w:r>
      </w:del>
      <w:del w:id="1336" w:author="Rajiv Bansal" w:date="2019-11-30T23:00:00Z">
        <w:r w:rsidRPr="00742A84" w:rsidDel="00FC15F9">
          <w:rPr>
            <w:rStyle w:val="Hyperlink"/>
          </w:rPr>
          <w:delText>379</w:delText>
        </w:r>
      </w:del>
      <w:ins w:id="1337" w:author="Rajiv Bansal" w:date="2019-11-30T23:00:00Z">
        <w:r w:rsidRPr="00742A84">
          <w:rPr>
            <w:rStyle w:val="Hyperlink"/>
          </w:rPr>
          <w:t>8761</w:t>
        </w:r>
      </w:ins>
      <w:r w:rsidRPr="00742A84">
        <w:rPr>
          <w:rStyle w:val="Hyperlink"/>
        </w:rPr>
        <w:t>/</w:t>
      </w:r>
      <w:ins w:id="1338" w:author="Rajiv Bansal" w:date="2019-11-30T23:00:00Z">
        <w:r>
          <w:fldChar w:fldCharType="end"/>
        </w:r>
      </w:ins>
    </w:p>
    <w:p w14:paraId="334A39A9" w14:textId="77777777" w:rsidR="009D1572" w:rsidRDefault="009D1572" w:rsidP="009D1572">
      <w:pPr>
        <w:rPr>
          <w:b/>
          <w:sz w:val="18"/>
        </w:rPr>
      </w:pPr>
      <w:r>
        <w:rPr>
          <w:noProof/>
        </w:rPr>
        <w:drawing>
          <wp:inline distT="0" distB="0" distL="0" distR="0" wp14:anchorId="0CEA5375" wp14:editId="14906681">
            <wp:extent cx="57315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6380"/>
                    </a:xfrm>
                    <a:prstGeom prst="rect">
                      <a:avLst/>
                    </a:prstGeom>
                  </pic:spPr>
                </pic:pic>
              </a:graphicData>
            </a:graphic>
          </wp:inline>
        </w:drawing>
      </w:r>
    </w:p>
    <w:p w14:paraId="4192CA7B" w14:textId="77777777" w:rsidR="009D1572" w:rsidRDefault="009D1572" w:rsidP="009D1572">
      <w:pPr>
        <w:rPr>
          <w:b/>
          <w:sz w:val="18"/>
        </w:rPr>
      </w:pPr>
      <w:r>
        <w:rPr>
          <w:b/>
          <w:sz w:val="18"/>
        </w:rPr>
        <w:br w:type="page"/>
      </w:r>
    </w:p>
    <w:p w14:paraId="376EB277" w14:textId="77777777" w:rsidR="009D1572" w:rsidRDefault="009D1572" w:rsidP="009D1572">
      <w:pPr>
        <w:rPr>
          <w:ins w:id="1339" w:author="Rajiv Bansal" w:date="2019-11-29T09:01:00Z"/>
          <w:rFonts w:eastAsiaTheme="majorEastAsia" w:cstheme="majorBidi"/>
          <w:b/>
          <w:color w:val="2F5496" w:themeColor="accent1" w:themeShade="BF"/>
          <w:sz w:val="28"/>
          <w:szCs w:val="26"/>
        </w:rPr>
      </w:pPr>
      <w:ins w:id="1340" w:author="Rajiv Bansal" w:date="2019-11-29T09:01:00Z">
        <w:r>
          <w:rPr>
            <w:b/>
            <w:sz w:val="28"/>
          </w:rPr>
          <w:lastRenderedPageBreak/>
          <w:br w:type="page"/>
        </w:r>
      </w:ins>
    </w:p>
    <w:p w14:paraId="33FC32E6" w14:textId="519F5149" w:rsidR="00F0163B" w:rsidRDefault="00F0163B" w:rsidP="009D1572">
      <w:pPr>
        <w:pStyle w:val="Heading1"/>
        <w:numPr>
          <w:ilvl w:val="0"/>
          <w:numId w:val="1"/>
        </w:numPr>
        <w:ind w:left="357" w:hanging="357"/>
        <w:rPr>
          <w:lang w:val="en-US"/>
        </w:rPr>
      </w:pPr>
      <w:r>
        <w:rPr>
          <w:lang w:val="en-US"/>
        </w:rPr>
        <w:lastRenderedPageBreak/>
        <w:t>Common-service</w:t>
      </w:r>
    </w:p>
    <w:p w14:paraId="20FD1ACF" w14:textId="76FDF67C" w:rsidR="005D73D5" w:rsidRPr="00144CC6" w:rsidRDefault="005D73D5" w:rsidP="005D73D5">
      <w:pPr>
        <w:rPr>
          <w:ins w:id="1341" w:author="rkbansal" w:date="2019-12-28T13:03:00Z"/>
        </w:rPr>
      </w:pPr>
      <w:ins w:id="1342" w:author="rkbansal" w:date="2019-12-28T12:52:00Z">
        <w:r w:rsidRPr="00144CC6">
          <w:t xml:space="preserve">When we have common configuration variables, </w:t>
        </w:r>
      </w:ins>
      <w:r w:rsidR="007A5B77">
        <w:t>models</w:t>
      </w:r>
      <w:ins w:id="1343" w:author="rkbansal" w:date="2019-12-28T12:52:00Z">
        <w:r w:rsidRPr="00144CC6">
          <w:t xml:space="preserve">, </w:t>
        </w:r>
      </w:ins>
      <w:r w:rsidR="007A5B77">
        <w:t>Enum</w:t>
      </w:r>
      <w:ins w:id="1344" w:author="rkbansal" w:date="2019-12-28T12:52:00Z">
        <w:r w:rsidRPr="00144CC6">
          <w:t xml:space="preserve"> classes, </w:t>
        </w:r>
      </w:ins>
      <w:r w:rsidR="007A5B77">
        <w:t xml:space="preserve">common </w:t>
      </w:r>
      <w:ins w:id="1345" w:author="rkbansal" w:date="2019-12-28T12:52:00Z">
        <w:r w:rsidRPr="00144CC6">
          <w:t>logic</w:t>
        </w:r>
      </w:ins>
      <w:r w:rsidR="007A5B77">
        <w:t xml:space="preserve"> and general exception handling</w:t>
      </w:r>
      <w:ins w:id="1346" w:author="rkbansal" w:date="2019-12-28T12:52:00Z">
        <w:r w:rsidRPr="00144CC6">
          <w:t xml:space="preserve">, used by multiple microservices, like the one we </w:t>
        </w:r>
      </w:ins>
      <w:r w:rsidR="009047CE">
        <w:t>have</w:t>
      </w:r>
      <w:ins w:id="1347" w:author="rkbansal" w:date="2019-12-28T12:52:00Z">
        <w:r w:rsidRPr="00144CC6">
          <w:t xml:space="preserve"> </w:t>
        </w:r>
      </w:ins>
      <w:ins w:id="1348" w:author="rkbansal" w:date="2019-12-28T12:53:00Z">
        <w:r w:rsidRPr="00144CC6">
          <w:t xml:space="preserve">JwtConfig, Status Enum, User Model related classes used in the Authentication Services and User </w:t>
        </w:r>
      </w:ins>
      <w:ins w:id="1349" w:author="rkbansal" w:date="2019-12-28T13:03:00Z">
        <w:r w:rsidRPr="00144CC6">
          <w:t>Management Service.</w:t>
        </w:r>
      </w:ins>
    </w:p>
    <w:p w14:paraId="28FA370A" w14:textId="77777777" w:rsidR="005D73D5" w:rsidRPr="00144CC6" w:rsidRDefault="005D73D5">
      <w:pPr>
        <w:pStyle w:val="ListParagraph"/>
        <w:numPr>
          <w:ilvl w:val="0"/>
          <w:numId w:val="33"/>
        </w:numPr>
        <w:rPr>
          <w:ins w:id="1350" w:author="rkbansal" w:date="2019-12-28T13:04:00Z"/>
          <w:spacing w:val="-1"/>
          <w:shd w:val="clear" w:color="auto" w:fill="FFFFFF"/>
          <w:rPrChange w:id="1351" w:author="rkbansal" w:date="2020-02-15T13:24:00Z">
            <w:rPr>
              <w:ins w:id="1352" w:author="rkbansal" w:date="2019-12-28T13:04:00Z"/>
              <w:shd w:val="clear" w:color="auto" w:fill="FFFFFF"/>
            </w:rPr>
          </w:rPrChange>
        </w:rPr>
        <w:pPrChange w:id="1353" w:author="rkbansal" w:date="2019-12-28T13:10:00Z">
          <w:pPr/>
        </w:pPrChange>
      </w:pPr>
      <w:ins w:id="1354" w:author="rkbansal" w:date="2019-12-28T13:03:00Z">
        <w:r w:rsidRPr="00144CC6">
          <w:rPr>
            <w:spacing w:val="-1"/>
            <w:shd w:val="clear" w:color="auto" w:fill="FFFFFF"/>
            <w:rPrChange w:id="1355"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1356" w:author="rkbansal" w:date="2020-02-15T13:24:00Z">
              <w:rPr>
                <w:shd w:val="clear" w:color="auto" w:fill="FFFFFF"/>
              </w:rPr>
            </w:rPrChange>
          </w:rPr>
          <w:t> file</w:t>
        </w:r>
      </w:ins>
    </w:p>
    <w:p w14:paraId="64D213E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xml</w:t>
      </w:r>
      <w:r w:rsidRPr="008F3AF5">
        <w:rPr>
          <w:rFonts w:ascii="Consolas" w:hAnsi="Consolas" w:cs="Consolas"/>
          <w:sz w:val="20"/>
          <w:szCs w:val="20"/>
        </w:rPr>
        <w:t xml:space="preserve"> </w:t>
      </w:r>
      <w:r w:rsidRPr="008F3AF5">
        <w:rPr>
          <w:rFonts w:ascii="Consolas" w:hAnsi="Consolas" w:cs="Consolas"/>
          <w:color w:val="7F007F"/>
          <w:sz w:val="20"/>
          <w:szCs w:val="20"/>
        </w:rPr>
        <w:t>version</w:t>
      </w:r>
      <w:r w:rsidRPr="008F3AF5">
        <w:rPr>
          <w:rFonts w:ascii="Consolas" w:hAnsi="Consolas" w:cs="Consolas"/>
          <w:color w:val="000000"/>
          <w:sz w:val="20"/>
          <w:szCs w:val="20"/>
        </w:rPr>
        <w:t>=</w:t>
      </w:r>
      <w:r w:rsidRPr="008F3AF5">
        <w:rPr>
          <w:rFonts w:ascii="Consolas" w:hAnsi="Consolas" w:cs="Consolas"/>
          <w:i/>
          <w:iCs/>
          <w:color w:val="2A00FF"/>
          <w:sz w:val="20"/>
          <w:szCs w:val="20"/>
        </w:rPr>
        <w:t>"1.0"</w:t>
      </w:r>
      <w:r w:rsidRPr="008F3AF5">
        <w:rPr>
          <w:rFonts w:ascii="Consolas" w:hAnsi="Consolas" w:cs="Consolas"/>
          <w:sz w:val="20"/>
          <w:szCs w:val="20"/>
        </w:rPr>
        <w:t xml:space="preserve"> </w:t>
      </w:r>
      <w:r w:rsidRPr="008F3AF5">
        <w:rPr>
          <w:rFonts w:ascii="Consolas" w:hAnsi="Consolas" w:cs="Consolas"/>
          <w:color w:val="7F007F"/>
          <w:sz w:val="20"/>
          <w:szCs w:val="20"/>
        </w:rPr>
        <w:t>encoding</w:t>
      </w:r>
      <w:r w:rsidRPr="008F3AF5">
        <w:rPr>
          <w:rFonts w:ascii="Consolas" w:hAnsi="Consolas" w:cs="Consolas"/>
          <w:color w:val="000000"/>
          <w:sz w:val="20"/>
          <w:szCs w:val="20"/>
        </w:rPr>
        <w:t>=</w:t>
      </w:r>
      <w:r w:rsidRPr="008F3AF5">
        <w:rPr>
          <w:rFonts w:ascii="Consolas" w:hAnsi="Consolas" w:cs="Consolas"/>
          <w:i/>
          <w:iCs/>
          <w:color w:val="2A00FF"/>
          <w:sz w:val="20"/>
          <w:szCs w:val="20"/>
        </w:rPr>
        <w:t>"UTF-8"</w:t>
      </w:r>
      <w:r w:rsidRPr="008F3AF5">
        <w:rPr>
          <w:rFonts w:ascii="Consolas" w:hAnsi="Consolas" w:cs="Consolas"/>
          <w:color w:val="008080"/>
          <w:sz w:val="20"/>
          <w:szCs w:val="20"/>
        </w:rPr>
        <w:t>?&gt;</w:t>
      </w:r>
    </w:p>
    <w:p w14:paraId="6A51AB7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sz w:val="20"/>
          <w:szCs w:val="20"/>
        </w:rPr>
        <w:t xml:space="preserve"> </w:t>
      </w:r>
      <w:r w:rsidRPr="008F3AF5">
        <w:rPr>
          <w:rFonts w:ascii="Consolas" w:hAnsi="Consolas" w:cs="Consolas"/>
          <w:color w:val="7F007F"/>
          <w:sz w:val="20"/>
          <w:szCs w:val="20"/>
        </w:rPr>
        <w:t>xmlns</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w:t>
      </w:r>
      <w:r w:rsidRPr="008F3AF5">
        <w:rPr>
          <w:rFonts w:ascii="Consolas" w:hAnsi="Consolas" w:cs="Consolas"/>
          <w:sz w:val="20"/>
          <w:szCs w:val="20"/>
        </w:rPr>
        <w:t xml:space="preserve"> </w:t>
      </w:r>
      <w:r w:rsidRPr="008F3AF5">
        <w:rPr>
          <w:rFonts w:ascii="Consolas" w:hAnsi="Consolas" w:cs="Consolas"/>
          <w:color w:val="7F007F"/>
          <w:sz w:val="20"/>
          <w:szCs w:val="20"/>
        </w:rPr>
        <w:t>xmlns:xsi</w:t>
      </w:r>
      <w:r w:rsidRPr="008F3AF5">
        <w:rPr>
          <w:rFonts w:ascii="Consolas" w:hAnsi="Consolas" w:cs="Consolas"/>
          <w:color w:val="000000"/>
          <w:sz w:val="20"/>
          <w:szCs w:val="20"/>
        </w:rPr>
        <w:t>=</w:t>
      </w:r>
      <w:r w:rsidRPr="008F3AF5">
        <w:rPr>
          <w:rFonts w:ascii="Consolas" w:hAnsi="Consolas" w:cs="Consolas"/>
          <w:i/>
          <w:iCs/>
          <w:color w:val="2A00FF"/>
          <w:sz w:val="20"/>
          <w:szCs w:val="20"/>
        </w:rPr>
        <w:t>"http://www.w3.org/2001/XMLSchema-instance"</w:t>
      </w:r>
    </w:p>
    <w:p w14:paraId="5A2B5FA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sz w:val="20"/>
          <w:szCs w:val="20"/>
        </w:rPr>
        <w:tab/>
      </w:r>
      <w:r w:rsidRPr="008F3AF5">
        <w:rPr>
          <w:rFonts w:ascii="Consolas" w:hAnsi="Consolas" w:cs="Consolas"/>
          <w:color w:val="7F007F"/>
          <w:sz w:val="20"/>
          <w:szCs w:val="20"/>
        </w:rPr>
        <w:t>xsi:schemaLocation</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 https://maven.apache.org/xsd/maven-4.0.0.xsd"</w:t>
      </w:r>
      <w:r w:rsidRPr="008F3AF5">
        <w:rPr>
          <w:rFonts w:ascii="Consolas" w:hAnsi="Consolas" w:cs="Consolas"/>
          <w:color w:val="008080"/>
          <w:sz w:val="20"/>
          <w:szCs w:val="20"/>
        </w:rPr>
        <w:t>&gt;</w:t>
      </w:r>
    </w:p>
    <w:p w14:paraId="4D0058D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r w:rsidRPr="008F3AF5">
        <w:rPr>
          <w:rFonts w:ascii="Consolas" w:hAnsi="Consolas" w:cs="Consolas"/>
          <w:color w:val="000000"/>
          <w:sz w:val="20"/>
          <w:szCs w:val="20"/>
        </w:rPr>
        <w:t>4.0.0</w:t>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p>
    <w:p w14:paraId="215CF02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0576871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F28BB7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spring-boot-starter-parent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ADB79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2.2.4.RELEASE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4B68645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relativePath</w:t>
      </w:r>
      <w:r w:rsidRPr="008F3AF5">
        <w:rPr>
          <w:rFonts w:ascii="Consolas" w:hAnsi="Consolas" w:cs="Consolas"/>
          <w:color w:val="008080"/>
          <w:sz w:val="20"/>
          <w:szCs w:val="20"/>
        </w:rPr>
        <w:t>/&gt;</w:t>
      </w:r>
      <w:r w:rsidRPr="008F3AF5">
        <w:rPr>
          <w:rFonts w:ascii="Consolas" w:hAnsi="Consolas" w:cs="Consolas"/>
          <w:color w:val="000000"/>
          <w:sz w:val="20"/>
          <w:szCs w:val="20"/>
        </w:rPr>
        <w:t xml:space="preserve"> </w:t>
      </w:r>
      <w:r w:rsidRPr="008F3AF5">
        <w:rPr>
          <w:rFonts w:ascii="Consolas" w:hAnsi="Consolas" w:cs="Consolas"/>
          <w:color w:val="3F5FBF"/>
          <w:sz w:val="20"/>
          <w:szCs w:val="20"/>
        </w:rPr>
        <w:t>&lt;!-- lookup parent from repository --&gt;</w:t>
      </w:r>
    </w:p>
    <w:p w14:paraId="7EDDFA3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24D56BB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com.jmk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A934EC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70424B0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0.0.1-RELEASE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3A45863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p>
    <w:p w14:paraId="1839CB4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r w:rsidRPr="008F3AF5">
        <w:rPr>
          <w:rFonts w:ascii="Consolas" w:hAnsi="Consolas" w:cs="Consolas"/>
          <w:color w:val="000000"/>
          <w:sz w:val="20"/>
          <w:szCs w:val="20"/>
        </w:rPr>
        <w:t>Demo project for Spring Boot</w:t>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p>
    <w:p w14:paraId="7C378B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79ECB66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r w:rsidRPr="008F3AF5">
        <w:rPr>
          <w:rFonts w:ascii="Consolas" w:hAnsi="Consolas" w:cs="Consolas"/>
          <w:color w:val="000000"/>
          <w:sz w:val="20"/>
          <w:szCs w:val="20"/>
        </w:rPr>
        <w:t>11</w:t>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p>
    <w:p w14:paraId="091D82B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r w:rsidRPr="008F3AF5">
        <w:rPr>
          <w:rFonts w:ascii="Consolas" w:hAnsi="Consolas" w:cs="Consolas"/>
          <w:color w:val="000000"/>
          <w:sz w:val="20"/>
          <w:szCs w:val="20"/>
        </w:rPr>
        <w:t>2.7.0</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p>
    <w:p w14:paraId="4C2CEB2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r w:rsidRPr="008F3AF5">
        <w:rPr>
          <w:rFonts w:ascii="Consolas" w:hAnsi="Consolas" w:cs="Consolas"/>
          <w:color w:val="000000"/>
          <w:sz w:val="20"/>
          <w:szCs w:val="20"/>
        </w:rPr>
        <w:t>3.1.1</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p>
    <w:p w14:paraId="7246A3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1AE9AF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11F88E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077C9BB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26E136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3EADCB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42215D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ACF69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87D6AC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spring-boot-starter-web</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E773A2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FEB1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3F5FBF"/>
          <w:sz w:val="20"/>
          <w:szCs w:val="20"/>
        </w:rPr>
        <w:t xml:space="preserve">&lt;!-- Entity to Model </w:t>
      </w:r>
      <w:r w:rsidRPr="008F3AF5">
        <w:rPr>
          <w:rFonts w:ascii="Consolas" w:hAnsi="Consolas" w:cs="Consolas"/>
          <w:color w:val="3F5FBF"/>
          <w:sz w:val="20"/>
          <w:szCs w:val="20"/>
          <w:u w:val="single"/>
        </w:rPr>
        <w:t>mapper</w:t>
      </w:r>
      <w:r w:rsidRPr="008F3AF5">
        <w:rPr>
          <w:rFonts w:ascii="Consolas" w:hAnsi="Consolas" w:cs="Consolas"/>
          <w:color w:val="3F5FBF"/>
          <w:sz w:val="20"/>
          <w:szCs w:val="20"/>
        </w:rPr>
        <w:t xml:space="preserve"> --&gt;</w:t>
      </w:r>
    </w:p>
    <w:p w14:paraId="1BE9727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5D9578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org.modelmapper</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E00ED5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modelmapper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49E7ED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2.3.5</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2F74120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12E5A62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 Spring Cloud Open Feign Client to handle the Feign Exceptions --&gt;</w:t>
      </w:r>
    </w:p>
    <w:p w14:paraId="0F235AA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5A591BD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org.springframework.cloud</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78D23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spring-cloud-starter-openfeign</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CA15C2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2.1.4.RELEASE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055866F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2B72A0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 xml:space="preserve">&lt;!-- </w:t>
      </w:r>
      <w:r w:rsidRPr="008F3AF5">
        <w:rPr>
          <w:rFonts w:ascii="Consolas" w:hAnsi="Consolas" w:cs="Consolas"/>
          <w:color w:val="3F5FBF"/>
          <w:sz w:val="20"/>
          <w:szCs w:val="20"/>
          <w:u w:val="single"/>
        </w:rPr>
        <w:t>Lombok</w:t>
      </w:r>
      <w:r w:rsidRPr="008F3AF5">
        <w:rPr>
          <w:rFonts w:ascii="Consolas" w:hAnsi="Consolas" w:cs="Consolas"/>
          <w:color w:val="3F5FBF"/>
          <w:sz w:val="20"/>
          <w:szCs w:val="20"/>
        </w:rPr>
        <w:t xml:space="preserve"> data --&gt;</w:t>
      </w:r>
    </w:p>
    <w:p w14:paraId="677E138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C102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org.projectlombok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98159E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lombok</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261B8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provided</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39ECDD1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EB0E6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&lt;!--SpringFox dependencies --&gt;</w:t>
      </w:r>
    </w:p>
    <w:p w14:paraId="2A955F9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F80DE3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4DDA1DA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springfox-swagger2</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3B06D8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6267AAE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E14B4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B4BC61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64FB2D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springfox-swagger-ui</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1317374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7CB17E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0466CE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8CD486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65FEA9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spring-boot-starter-test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B6914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test</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1EEFE0A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738B3A2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221E4B2F" w14:textId="3F435DFC" w:rsidR="005D73D5" w:rsidRDefault="008F3AF5" w:rsidP="008F3AF5">
      <w:pPr>
        <w:pBdr>
          <w:top w:val="single" w:sz="4" w:space="1" w:color="auto"/>
          <w:left w:val="single" w:sz="4" w:space="1" w:color="auto"/>
          <w:bottom w:val="single" w:sz="4" w:space="1" w:color="auto"/>
          <w:right w:val="single" w:sz="4" w:space="1" w:color="auto"/>
        </w:pBdr>
        <w:ind w:left="360"/>
        <w:rPr>
          <w:ins w:id="1357" w:author="rkbansal" w:date="2020-05-17T20:34:00Z"/>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color w:val="008080"/>
          <w:sz w:val="20"/>
          <w:szCs w:val="20"/>
        </w:rPr>
        <w:t>&gt;</w:t>
      </w:r>
    </w:p>
    <w:p w14:paraId="7F3707A9" w14:textId="6A71C677" w:rsidR="005D73D5" w:rsidRDefault="005D73D5">
      <w:pPr>
        <w:ind w:left="720"/>
        <w:rPr>
          <w:ins w:id="1358" w:author="rkbansal" w:date="2019-12-28T13:10:00Z"/>
        </w:rPr>
        <w:pPrChange w:id="1359" w:author="rkbansal" w:date="2020-05-17T20:31:00Z">
          <w:pPr/>
        </w:pPrChange>
      </w:pPr>
    </w:p>
    <w:p w14:paraId="7D2DEA6F" w14:textId="449279D6" w:rsidR="005D73D5" w:rsidRDefault="005D73D5">
      <w:pPr>
        <w:pStyle w:val="ListParagraph"/>
        <w:numPr>
          <w:ilvl w:val="0"/>
          <w:numId w:val="33"/>
        </w:numPr>
        <w:rPr>
          <w:ins w:id="1360" w:author="rkbansal" w:date="2019-12-28T13:11:00Z"/>
        </w:rPr>
        <w:pPrChange w:id="1361" w:author="rkbansal" w:date="2020-11-30T22:05:00Z">
          <w:pPr>
            <w:pStyle w:val="ListParagraph"/>
          </w:pPr>
        </w:pPrChange>
      </w:pPr>
      <w:ins w:id="1362" w:author="rkbansal" w:date="2019-12-28T13:10:00Z">
        <w:r>
          <w:t>In Application.properties</w:t>
        </w:r>
      </w:ins>
      <w:ins w:id="1363" w:author="rkbansal" w:date="2020-05-17T20:35:00Z">
        <w:r>
          <w:t xml:space="preserve">, </w:t>
        </w:r>
      </w:ins>
      <w:r w:rsidR="00917EFB">
        <w:t>no</w:t>
      </w:r>
      <w:ins w:id="1364" w:author="rkbansal" w:date="2020-11-30T22:04:00Z">
        <w:r>
          <w:t xml:space="preserve"> need to define anything as it will be used a JAR file in other microserv</w:t>
        </w:r>
      </w:ins>
      <w:ins w:id="1365" w:author="rkbansal" w:date="2020-11-30T22:05:00Z">
        <w:r>
          <w:t>ices</w:t>
        </w:r>
      </w:ins>
    </w:p>
    <w:p w14:paraId="658790E5" w14:textId="77777777" w:rsidR="005D73D5" w:rsidRDefault="005D73D5" w:rsidP="005D73D5">
      <w:pPr>
        <w:pStyle w:val="ListParagraph"/>
        <w:numPr>
          <w:ilvl w:val="0"/>
          <w:numId w:val="33"/>
        </w:numPr>
        <w:rPr>
          <w:ins w:id="1366" w:author="rkbansal" w:date="2019-12-28T13:14:00Z"/>
        </w:rPr>
      </w:pPr>
      <w:ins w:id="1367" w:author="rkbansal" w:date="2019-12-28T13:13:00Z">
        <w:r>
          <w:t xml:space="preserve">Put all the </w:t>
        </w:r>
      </w:ins>
    </w:p>
    <w:p w14:paraId="1CCE82AD" w14:textId="77777777" w:rsidR="005D73D5" w:rsidRDefault="005D73D5" w:rsidP="005D73D5">
      <w:pPr>
        <w:pStyle w:val="ListParagraph"/>
        <w:numPr>
          <w:ilvl w:val="1"/>
          <w:numId w:val="33"/>
        </w:numPr>
        <w:rPr>
          <w:ins w:id="1368" w:author="rkbansal" w:date="2019-12-28T13:14:00Z"/>
        </w:rPr>
      </w:pPr>
      <w:ins w:id="1369" w:author="rkbansal" w:date="2019-12-28T13:14:00Z">
        <w:r>
          <w:t>common configuration variables,</w:t>
        </w:r>
      </w:ins>
    </w:p>
    <w:p w14:paraId="3977E663" w14:textId="0E5F9975" w:rsidR="005D73D5" w:rsidRDefault="005D73D5" w:rsidP="005D73D5">
      <w:pPr>
        <w:pStyle w:val="ListParagraph"/>
        <w:numPr>
          <w:ilvl w:val="1"/>
          <w:numId w:val="33"/>
        </w:numPr>
        <w:rPr>
          <w:ins w:id="1370" w:author="rkbansal" w:date="2019-12-28T13:14:00Z"/>
        </w:rPr>
      </w:pPr>
      <w:ins w:id="1371" w:author="rkbansal" w:date="2019-12-28T13:14:00Z">
        <w:r>
          <w:t xml:space="preserve"> </w:t>
        </w:r>
      </w:ins>
      <w:r w:rsidR="008F3AF5">
        <w:t>C</w:t>
      </w:r>
      <w:ins w:id="1372" w:author="rkbansal" w:date="2019-12-28T13:14:00Z">
        <w:r>
          <w:t xml:space="preserve">lasses, </w:t>
        </w:r>
      </w:ins>
      <w:r w:rsidR="008F3AF5">
        <w:t>Enum</w:t>
      </w:r>
      <w:ins w:id="1373" w:author="rkbansal" w:date="2019-12-28T13:14:00Z">
        <w:r>
          <w:t xml:space="preserve"> classes, or logic, used by multiple microservices, </w:t>
        </w:r>
      </w:ins>
    </w:p>
    <w:p w14:paraId="47CE3F01" w14:textId="77777777" w:rsidR="005D73D5" w:rsidRDefault="005D73D5" w:rsidP="005D73D5">
      <w:pPr>
        <w:pStyle w:val="ListParagraph"/>
        <w:numPr>
          <w:ilvl w:val="1"/>
          <w:numId w:val="33"/>
        </w:numPr>
        <w:rPr>
          <w:ins w:id="1374" w:author="rkbansal" w:date="2020-05-17T21:35:00Z"/>
        </w:rPr>
      </w:pPr>
      <w:ins w:id="1375" w:author="rkbansal" w:date="2019-12-28T13:14:00Z">
        <w:r>
          <w:t>like the one we had JwtConfig, Status Enum, User Model related classes used in the Authentication Services and User Management Service</w:t>
        </w:r>
      </w:ins>
    </w:p>
    <w:p w14:paraId="4E53D770" w14:textId="77777777" w:rsidR="005D73D5" w:rsidRDefault="005D73D5" w:rsidP="005D73D5">
      <w:pPr>
        <w:pStyle w:val="ListParagraph"/>
        <w:numPr>
          <w:ilvl w:val="1"/>
          <w:numId w:val="33"/>
        </w:numPr>
        <w:rPr>
          <w:ins w:id="1376" w:author="rkbansal" w:date="2019-12-28T13:17:00Z"/>
        </w:rPr>
      </w:pPr>
      <w:ins w:id="1377" w:author="rkbansal" w:date="2020-05-17T21:35:00Z">
        <w:r>
          <w:t xml:space="preserve">Model classes of </w:t>
        </w:r>
      </w:ins>
      <w:ins w:id="1378" w:author="rkbansal" w:date="2020-05-17T21:36:00Z">
        <w:r>
          <w:t>all the microservices.</w:t>
        </w:r>
      </w:ins>
    </w:p>
    <w:p w14:paraId="017CC7DF" w14:textId="77777777" w:rsidR="005D73D5" w:rsidRPr="0087295E" w:rsidRDefault="005D73D5" w:rsidP="005D73D5">
      <w:pPr>
        <w:pStyle w:val="ListParagraph"/>
        <w:numPr>
          <w:ilvl w:val="0"/>
          <w:numId w:val="33"/>
        </w:numPr>
        <w:rPr>
          <w:ins w:id="1379" w:author="rkbansal" w:date="2019-12-28T13:18:00Z"/>
          <w:sz w:val="24"/>
          <w:szCs w:val="24"/>
          <w:rPrChange w:id="1380" w:author="rkbansal" w:date="2020-02-15T13:27:00Z">
            <w:rPr>
              <w:ins w:id="1381" w:author="rkbansal" w:date="2019-12-28T13:18:00Z"/>
              <w:spacing w:val="-1"/>
              <w:sz w:val="32"/>
              <w:szCs w:val="32"/>
              <w:shd w:val="clear" w:color="auto" w:fill="FFFFFF"/>
            </w:rPr>
          </w:rPrChange>
        </w:rPr>
      </w:pPr>
      <w:ins w:id="1382" w:author="rkbansal" w:date="2019-12-28T13:17:00Z">
        <w:r w:rsidRPr="0087295E">
          <w:rPr>
            <w:spacing w:val="-1"/>
            <w:sz w:val="24"/>
            <w:szCs w:val="24"/>
            <w:shd w:val="clear" w:color="auto" w:fill="FFFFFF"/>
            <w:rPrChange w:id="1383"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z w:val="24"/>
            <w:szCs w:val="24"/>
            <w:shd w:val="clear" w:color="auto" w:fill="FFFFFF"/>
            <w:rPrChange w:id="1384" w:author="rkbansal" w:date="2020-02-15T13:27:00Z">
              <w:rPr>
                <w:spacing w:val="-1"/>
                <w:sz w:val="32"/>
                <w:szCs w:val="32"/>
                <w:shd w:val="clear" w:color="auto" w:fill="FFFFFF"/>
              </w:rPr>
            </w:rPrChange>
          </w:rPr>
          <w:t> class</w:t>
        </w:r>
      </w:ins>
      <w:ins w:id="1385" w:author="rkbansal" w:date="2019-12-28T13:18:00Z">
        <w:r w:rsidRPr="0087295E">
          <w:rPr>
            <w:spacing w:val="-1"/>
            <w:sz w:val="24"/>
            <w:szCs w:val="24"/>
            <w:shd w:val="clear" w:color="auto" w:fill="FFFFFF"/>
            <w:rPrChange w:id="1386" w:author="rkbansal" w:date="2020-02-15T13:27:00Z">
              <w:rPr>
                <w:spacing w:val="-1"/>
                <w:sz w:val="32"/>
                <w:szCs w:val="32"/>
                <w:shd w:val="clear" w:color="auto" w:fill="FFFFFF"/>
              </w:rPr>
            </w:rPrChange>
          </w:rPr>
          <w:t>,</w:t>
        </w:r>
        <w:r w:rsidRPr="0087295E">
          <w:t xml:space="preserve"> User Model related classes</w:t>
        </w:r>
      </w:ins>
      <w:ins w:id="1387" w:author="rkbansal" w:date="2019-12-28T13:17:00Z">
        <w:r w:rsidRPr="0087295E">
          <w:rPr>
            <w:spacing w:val="-1"/>
            <w:sz w:val="24"/>
            <w:szCs w:val="24"/>
            <w:shd w:val="clear" w:color="auto" w:fill="FFFFFF"/>
            <w:rPrChange w:id="1388"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z w:val="24"/>
            <w:szCs w:val="24"/>
            <w:shd w:val="clear" w:color="auto" w:fill="FFFFFF"/>
            <w:rPrChange w:id="1389" w:author="rkbansal" w:date="2020-02-15T13:27:00Z">
              <w:rPr>
                <w:spacing w:val="-1"/>
                <w:sz w:val="32"/>
                <w:szCs w:val="32"/>
                <w:shd w:val="clear" w:color="auto" w:fill="FFFFFF"/>
              </w:rPr>
            </w:rPrChange>
          </w:rPr>
          <w:t> as dependency.</w:t>
        </w:r>
      </w:ins>
    </w:p>
    <w:p w14:paraId="2B0C63DF" w14:textId="3ADB5DAF" w:rsidR="005D73D5" w:rsidRPr="0087295E" w:rsidRDefault="005D73D5" w:rsidP="005D73D5">
      <w:pPr>
        <w:pStyle w:val="ListParagraph"/>
        <w:numPr>
          <w:ilvl w:val="0"/>
          <w:numId w:val="33"/>
        </w:numPr>
        <w:rPr>
          <w:ins w:id="1390" w:author="rkbansal" w:date="2019-12-28T13:19:00Z"/>
          <w:sz w:val="24"/>
          <w:szCs w:val="24"/>
          <w:rPrChange w:id="1391" w:author="rkbansal" w:date="2020-02-15T13:27:00Z">
            <w:rPr>
              <w:ins w:id="1392" w:author="rkbansal" w:date="2019-12-28T13:19:00Z"/>
              <w:spacing w:val="-1"/>
              <w:sz w:val="32"/>
              <w:szCs w:val="32"/>
              <w:shd w:val="clear" w:color="auto" w:fill="FFFFFF"/>
            </w:rPr>
          </w:rPrChange>
        </w:rPr>
      </w:pPr>
      <w:ins w:id="1393" w:author="rkbansal" w:date="2019-12-28T13:18:00Z">
        <w:r w:rsidRPr="0087295E">
          <w:rPr>
            <w:spacing w:val="-1"/>
            <w:sz w:val="24"/>
            <w:szCs w:val="24"/>
            <w:shd w:val="clear" w:color="auto" w:fill="FFFFFF"/>
            <w:rPrChange w:id="1394" w:author="rkbansal" w:date="2020-02-15T13:27:00Z">
              <w:rPr>
                <w:spacing w:val="-1"/>
                <w:sz w:val="32"/>
                <w:szCs w:val="32"/>
                <w:shd w:val="clear" w:color="auto" w:fill="FFFFFF"/>
              </w:rPr>
            </w:rPrChange>
          </w:rPr>
          <w:t>Add the dependency of common-service in auth-service</w:t>
        </w:r>
      </w:ins>
      <w:r w:rsidR="00FE1DB4">
        <w:rPr>
          <w:spacing w:val="-1"/>
          <w:sz w:val="24"/>
          <w:szCs w:val="24"/>
          <w:shd w:val="clear" w:color="auto" w:fill="FFFFFF"/>
        </w:rPr>
        <w:t>’s</w:t>
      </w:r>
      <w:ins w:id="1395" w:author="rkbansal" w:date="2019-12-28T13:19:00Z">
        <w:r w:rsidRPr="0087295E">
          <w:rPr>
            <w:spacing w:val="-1"/>
            <w:sz w:val="24"/>
            <w:szCs w:val="24"/>
            <w:shd w:val="clear" w:color="auto" w:fill="FFFFFF"/>
            <w:rPrChange w:id="1396" w:author="rkbansal" w:date="2020-02-15T13:27:00Z">
              <w:rPr>
                <w:spacing w:val="-1"/>
                <w:sz w:val="32"/>
                <w:szCs w:val="32"/>
                <w:shd w:val="clear" w:color="auto" w:fill="FFFFFF"/>
              </w:rPr>
            </w:rPrChange>
          </w:rPr>
          <w:t xml:space="preserve"> pom</w:t>
        </w:r>
      </w:ins>
      <w:r w:rsidR="00FE1DB4">
        <w:rPr>
          <w:spacing w:val="-1"/>
          <w:sz w:val="24"/>
          <w:szCs w:val="24"/>
          <w:shd w:val="clear" w:color="auto" w:fill="FFFFFF"/>
        </w:rPr>
        <w:t>.xml or any other microservice which is dependent on common-service</w:t>
      </w:r>
      <w:ins w:id="1397" w:author="rkbansal" w:date="2019-12-28T13:19:00Z">
        <w:r w:rsidRPr="0087295E">
          <w:rPr>
            <w:spacing w:val="-1"/>
            <w:sz w:val="24"/>
            <w:szCs w:val="24"/>
            <w:shd w:val="clear" w:color="auto" w:fill="FFFFFF"/>
            <w:rPrChange w:id="1398" w:author="rkbansal" w:date="2020-02-15T13:27:00Z">
              <w:rPr>
                <w:spacing w:val="-1"/>
                <w:sz w:val="32"/>
                <w:szCs w:val="32"/>
                <w:shd w:val="clear" w:color="auto" w:fill="FFFFFF"/>
              </w:rPr>
            </w:rPrChange>
          </w:rPr>
          <w:t>.</w:t>
        </w:r>
      </w:ins>
    </w:p>
    <w:p w14:paraId="15601BC9" w14:textId="77777777" w:rsidR="005D73D5" w:rsidRDefault="005D73D5">
      <w:pPr>
        <w:pStyle w:val="ListParagraph"/>
        <w:rPr>
          <w:ins w:id="1399" w:author="rkbansal" w:date="2019-12-28T13:21:00Z"/>
        </w:rPr>
        <w:pPrChange w:id="1400" w:author="rkbansal" w:date="2019-12-28T13:21:00Z">
          <w:pPr>
            <w:pStyle w:val="ListParagraph"/>
            <w:numPr>
              <w:numId w:val="19"/>
            </w:numPr>
            <w:ind w:left="360" w:hanging="360"/>
          </w:pPr>
        </w:pPrChange>
      </w:pPr>
      <w:ins w:id="1401" w:author="rkbansal" w:date="2019-12-28T13:21:00Z">
        <w:r>
          <w:rPr>
            <w:noProof/>
          </w:rPr>
          <w:drawing>
            <wp:inline distT="0" distB="0" distL="0" distR="0" wp14:anchorId="3CD41499" wp14:editId="2F271889">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838200"/>
                      </a:xfrm>
                      <a:prstGeom prst="rect">
                        <a:avLst/>
                      </a:prstGeom>
                    </pic:spPr>
                  </pic:pic>
                </a:graphicData>
              </a:graphic>
            </wp:inline>
          </w:drawing>
        </w:r>
      </w:ins>
    </w:p>
    <w:p w14:paraId="2316AEB9" w14:textId="77777777" w:rsidR="005D73D5" w:rsidRDefault="005D73D5" w:rsidP="005D73D5">
      <w:pPr>
        <w:pStyle w:val="ListParagraph"/>
        <w:numPr>
          <w:ilvl w:val="0"/>
          <w:numId w:val="33"/>
        </w:numPr>
        <w:rPr>
          <w:ins w:id="1402" w:author="rkbansal" w:date="2020-04-21T17:53:00Z"/>
        </w:rPr>
      </w:pPr>
      <w:ins w:id="1403" w:author="rkbansal" w:date="2019-12-28T13:19:00Z">
        <w:r>
          <w:t>Now we can use the common configurations and classes.</w:t>
        </w:r>
      </w:ins>
    </w:p>
    <w:p w14:paraId="3839AFFC" w14:textId="77777777" w:rsidR="005D73D5" w:rsidRPr="000F2DCB" w:rsidRDefault="005D73D5">
      <w:pPr>
        <w:pStyle w:val="ListParagraph"/>
        <w:rPr>
          <w:ins w:id="1404" w:author="rkbansal" w:date="2019-12-28T12:50:00Z"/>
          <w:rFonts w:ascii="Georgia" w:hAnsi="Georgia"/>
          <w:sz w:val="24"/>
          <w:szCs w:val="24"/>
          <w:rPrChange w:id="1405" w:author="rkbansal" w:date="2019-12-28T12:52:00Z">
            <w:rPr>
              <w:ins w:id="1406" w:author="rkbansal" w:date="2019-12-28T12:50:00Z"/>
              <w:rFonts w:ascii="Georgia" w:hAnsi="Georgia"/>
              <w:b/>
              <w:sz w:val="28"/>
            </w:rPr>
          </w:rPrChange>
        </w:rPr>
        <w:pPrChange w:id="1407" w:author="rkbansal" w:date="2020-04-21T17:53:00Z">
          <w:pPr>
            <w:pStyle w:val="Heading2"/>
          </w:pPr>
        </w:pPrChange>
      </w:pPr>
    </w:p>
    <w:p w14:paraId="18211E4B" w14:textId="77777777" w:rsidR="005D73D5" w:rsidRDefault="005D73D5" w:rsidP="005D73D5">
      <w:pPr>
        <w:pStyle w:val="Heading3"/>
        <w:rPr>
          <w:ins w:id="1408" w:author="rkbansal" w:date="2020-04-21T17:55:00Z"/>
          <w:b/>
          <w:bCs/>
        </w:rPr>
      </w:pPr>
      <w:ins w:id="1409" w:author="rkbansal" w:date="2020-04-21T17:53:00Z">
        <w:r w:rsidRPr="00CC3C0A">
          <w:rPr>
            <w:b/>
            <w:bCs/>
            <w:sz w:val="36"/>
            <w:szCs w:val="36"/>
            <w:rPrChange w:id="1410" w:author="rkbansal" w:date="2020-04-21T17:54:00Z">
              <w:rPr/>
            </w:rPrChange>
          </w:rPr>
          <w:lastRenderedPageBreak/>
          <w:t>Exception Handling</w:t>
        </w:r>
      </w:ins>
    </w:p>
    <w:p w14:paraId="4993E6D5" w14:textId="77777777" w:rsidR="005D73D5" w:rsidRDefault="005D73D5" w:rsidP="005D73D5">
      <w:pPr>
        <w:rPr>
          <w:ins w:id="1411" w:author="rkbansal" w:date="2020-04-21T17:57:00Z"/>
          <w:shd w:val="clear" w:color="auto" w:fill="FFFFFF"/>
        </w:rPr>
      </w:pPr>
      <w:ins w:id="1412" w:author="rkbansal" w:date="2020-04-21T17:55:00Z">
        <w:r>
          <w:rPr>
            <w:shd w:val="clear" w:color="auto" w:fill="FFFFFF"/>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ins>
    </w:p>
    <w:p w14:paraId="4A0B4D13" w14:textId="77777777" w:rsidR="005D73D5" w:rsidRPr="00EB4F74" w:rsidRDefault="005D73D5">
      <w:pPr>
        <w:pStyle w:val="Heading4"/>
        <w:rPr>
          <w:ins w:id="1413" w:author="rkbansal" w:date="2020-04-21T17:57:00Z"/>
          <w:b/>
          <w:bCs/>
          <w:sz w:val="28"/>
          <w:szCs w:val="28"/>
          <w:rPrChange w:id="1414" w:author="rkbansal" w:date="2020-04-21T19:44:00Z">
            <w:rPr>
              <w:ins w:id="1415" w:author="rkbansal" w:date="2020-04-21T17:57:00Z"/>
            </w:rPr>
          </w:rPrChange>
        </w:rPr>
        <w:pPrChange w:id="1416" w:author="rkbansal" w:date="2020-04-21T19:44:00Z">
          <w:pPr>
            <w:pStyle w:val="Heading2"/>
            <w:spacing w:before="480" w:after="480" w:line="525" w:lineRule="atLeast"/>
            <w:textAlignment w:val="baseline"/>
          </w:pPr>
        </w:pPrChange>
      </w:pPr>
      <w:ins w:id="1417" w:author="rkbansal" w:date="2020-04-21T17:57:00Z">
        <w:r w:rsidRPr="00EB4F74">
          <w:rPr>
            <w:b/>
            <w:bCs/>
            <w:i w:val="0"/>
            <w:iCs w:val="0"/>
            <w:sz w:val="28"/>
            <w:szCs w:val="28"/>
            <w:rPrChange w:id="1418" w:author="rkbansal" w:date="2020-04-21T19:44:00Z">
              <w:rPr/>
            </w:rPrChange>
          </w:rPr>
          <w:t>Making Error Responses Clearer</w:t>
        </w:r>
      </w:ins>
    </w:p>
    <w:p w14:paraId="2E98A79F" w14:textId="77777777" w:rsidR="005D73D5" w:rsidRDefault="005D73D5" w:rsidP="005D73D5">
      <w:pPr>
        <w:pStyle w:val="NormalWeb"/>
        <w:spacing w:before="0" w:beforeAutospacing="0" w:after="0" w:afterAutospacing="0" w:line="450" w:lineRule="atLeast"/>
        <w:textAlignment w:val="baseline"/>
        <w:rPr>
          <w:ins w:id="1419" w:author="rkbansal" w:date="2020-04-21T17:57:00Z"/>
          <w:rFonts w:ascii="Georgia" w:hAnsi="Georgia"/>
          <w:color w:val="262D3D"/>
          <w:sz w:val="27"/>
          <w:szCs w:val="27"/>
        </w:rPr>
      </w:pPr>
      <w:ins w:id="1420"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316350CF" w14:textId="77777777" w:rsidR="005D73D5" w:rsidRDefault="005D73D5" w:rsidP="005D73D5">
      <w:pPr>
        <w:rPr>
          <w:ins w:id="1421" w:author="rkbansal" w:date="2020-04-21T17:58:00Z"/>
          <w:b/>
          <w:bCs/>
        </w:rPr>
      </w:pPr>
      <w:ins w:id="1422" w:author="rkbansal" w:date="2020-04-21T17:57:00Z">
        <w:r>
          <w:rPr>
            <w:noProof/>
          </w:rPr>
          <w:drawing>
            <wp:inline distT="0" distB="0" distL="0" distR="0" wp14:anchorId="09E50947" wp14:editId="32A1A38A">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53300" cy="2095500"/>
                      </a:xfrm>
                      <a:prstGeom prst="rect">
                        <a:avLst/>
                      </a:prstGeom>
                    </pic:spPr>
                  </pic:pic>
                </a:graphicData>
              </a:graphic>
            </wp:inline>
          </w:drawing>
        </w:r>
      </w:ins>
    </w:p>
    <w:p w14:paraId="4A1FEB11" w14:textId="77777777" w:rsidR="005D73D5" w:rsidRPr="009B682F" w:rsidRDefault="005D73D5" w:rsidP="005D73D5">
      <w:pPr>
        <w:spacing w:after="480" w:line="450" w:lineRule="atLeast"/>
        <w:textAlignment w:val="baseline"/>
        <w:rPr>
          <w:ins w:id="1423" w:author="rkbansal" w:date="2020-04-21T17:58:00Z"/>
          <w:rFonts w:eastAsia="Times New Roman" w:cs="Times New Roman"/>
          <w:color w:val="262D3D"/>
          <w:sz w:val="27"/>
          <w:szCs w:val="27"/>
          <w:lang w:eastAsia="en-IN"/>
        </w:rPr>
      </w:pPr>
      <w:ins w:id="1424"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4589CB29" w14:textId="77777777" w:rsidR="005D73D5" w:rsidRPr="009B682F" w:rsidRDefault="005D73D5" w:rsidP="005D73D5">
      <w:pPr>
        <w:spacing w:after="0" w:line="450" w:lineRule="atLeast"/>
        <w:textAlignment w:val="baseline"/>
        <w:rPr>
          <w:ins w:id="1425" w:author="rkbansal" w:date="2020-04-21T17:58:00Z"/>
          <w:rFonts w:eastAsia="Times New Roman" w:cs="Times New Roman"/>
          <w:color w:val="262D3D"/>
          <w:sz w:val="27"/>
          <w:szCs w:val="27"/>
          <w:lang w:eastAsia="en-IN"/>
        </w:rPr>
      </w:pPr>
      <w:ins w:id="1426"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5243B185" w14:textId="77777777" w:rsidR="005D73D5" w:rsidRPr="009B682F" w:rsidRDefault="005D73D5" w:rsidP="005D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1427"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1428" w:author="rkbansal" w:date="2020-04-21T17:59:00Z">
        <w:r>
          <w:rPr>
            <w:noProof/>
          </w:rPr>
          <w:drawing>
            <wp:inline distT="0" distB="0" distL="0" distR="0" wp14:anchorId="7E0BA831" wp14:editId="20404F72">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1323975"/>
                      </a:xfrm>
                      <a:prstGeom prst="rect">
                        <a:avLst/>
                      </a:prstGeom>
                    </pic:spPr>
                  </pic:pic>
                </a:graphicData>
              </a:graphic>
            </wp:inline>
          </w:drawing>
        </w:r>
      </w:ins>
    </w:p>
    <w:p w14:paraId="09FE1C0D" w14:textId="77777777" w:rsidR="005D73D5" w:rsidRDefault="005D73D5" w:rsidP="005D73D5">
      <w:pPr>
        <w:spacing w:before="240" w:after="480" w:line="450" w:lineRule="atLeast"/>
        <w:textAlignment w:val="baseline"/>
        <w:rPr>
          <w:ins w:id="1429" w:author="rkbansal" w:date="2020-04-21T17:59:00Z"/>
          <w:rFonts w:eastAsia="Times New Roman" w:cs="Times New Roman"/>
          <w:color w:val="262D3D"/>
          <w:sz w:val="27"/>
          <w:szCs w:val="27"/>
          <w:lang w:eastAsia="en-IN"/>
        </w:rPr>
      </w:pPr>
      <w:ins w:id="1430" w:author="rkbansal" w:date="2020-04-21T17:58:00Z">
        <w:r w:rsidRPr="009B682F">
          <w:rPr>
            <w:rFonts w:eastAsia="Times New Roman" w:cs="Times New Roman"/>
            <w:color w:val="262D3D"/>
            <w:sz w:val="27"/>
            <w:szCs w:val="27"/>
            <w:lang w:eastAsia="en-IN"/>
          </w:rPr>
          <w:t>The Spring Boot default answer, without proper error handling:</w:t>
        </w:r>
      </w:ins>
    </w:p>
    <w:p w14:paraId="7486E54D" w14:textId="77777777" w:rsidR="005D73D5" w:rsidRPr="009B682F" w:rsidRDefault="005D73D5" w:rsidP="005D73D5">
      <w:pPr>
        <w:spacing w:before="240" w:after="480" w:line="450" w:lineRule="atLeast"/>
        <w:textAlignment w:val="baseline"/>
        <w:rPr>
          <w:ins w:id="1431" w:author="rkbansal" w:date="2020-04-21T17:58:00Z"/>
          <w:rFonts w:eastAsia="Times New Roman" w:cs="Times New Roman"/>
          <w:color w:val="262D3D"/>
          <w:sz w:val="27"/>
          <w:szCs w:val="27"/>
          <w:lang w:eastAsia="en-IN"/>
        </w:rPr>
      </w:pPr>
      <w:ins w:id="1432" w:author="rkbansal" w:date="2020-04-21T17:59:00Z">
        <w:r>
          <w:rPr>
            <w:noProof/>
          </w:rPr>
          <w:drawing>
            <wp:inline distT="0" distB="0" distL="0" distR="0" wp14:anchorId="5E3494C4" wp14:editId="223C0091">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48550" cy="2343150"/>
                      </a:xfrm>
                      <a:prstGeom prst="rect">
                        <a:avLst/>
                      </a:prstGeom>
                    </pic:spPr>
                  </pic:pic>
                </a:graphicData>
              </a:graphic>
            </wp:inline>
          </w:drawing>
        </w:r>
      </w:ins>
    </w:p>
    <w:p w14:paraId="7617BF38" w14:textId="77777777" w:rsidR="005D73D5" w:rsidRPr="009B682F" w:rsidRDefault="005D73D5" w:rsidP="005D73D5">
      <w:pPr>
        <w:spacing w:after="0" w:line="450" w:lineRule="atLeast"/>
        <w:textAlignment w:val="baseline"/>
        <w:rPr>
          <w:ins w:id="1433" w:author="rkbansal" w:date="2020-04-21T17:58:00Z"/>
          <w:rFonts w:eastAsia="Times New Roman" w:cs="Times New Roman"/>
          <w:color w:val="262D3D"/>
          <w:sz w:val="27"/>
          <w:szCs w:val="27"/>
          <w:lang w:eastAsia="en-IN"/>
        </w:rPr>
      </w:pPr>
      <w:ins w:id="1434"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80FB81D" w14:textId="77777777" w:rsidR="005D73D5" w:rsidRPr="002B5FC7" w:rsidRDefault="005D73D5" w:rsidP="005D73D5">
      <w:pPr>
        <w:pStyle w:val="NormalWeb"/>
        <w:spacing w:before="0" w:beforeAutospacing="0" w:after="0" w:afterAutospacing="0" w:line="450" w:lineRule="atLeast"/>
        <w:textAlignment w:val="baseline"/>
        <w:rPr>
          <w:ins w:id="1435" w:author="rkbansal" w:date="2020-04-21T18:01:00Z"/>
          <w:rFonts w:ascii="Georgia" w:hAnsi="Georgia"/>
          <w:color w:val="262D3D"/>
          <w:sz w:val="27"/>
          <w:szCs w:val="27"/>
        </w:rPr>
      </w:pPr>
      <w:ins w:id="1436" w:author="rkbansal" w:date="2020-02-15T13:27:00Z">
        <w:r w:rsidRPr="00CC3C0A">
          <w:rPr>
            <w:b/>
            <w:bCs/>
            <w:rPrChange w:id="1437" w:author="rkbansal" w:date="2020-04-21T17:54:00Z">
              <w:rPr/>
            </w:rPrChange>
          </w:rPr>
          <w:br w:type="page"/>
        </w:r>
      </w:ins>
      <w:ins w:id="1438" w:author="rkbansal" w:date="2020-04-21T18:01:00Z">
        <w:r w:rsidRPr="002B5FC7">
          <w:rPr>
            <w:rFonts w:ascii="Georgia" w:hAnsi="Georgia"/>
            <w:color w:val="262D3D"/>
            <w:sz w:val="27"/>
            <w:szCs w:val="27"/>
          </w:rPr>
          <w:lastRenderedPageBreak/>
          <w:t>Well… the response message has some good fields, but it is focused too much on what the exception was. By the way, this is the class </w:t>
        </w:r>
        <w:r w:rsidRPr="002B5FC7">
          <w:rPr>
            <w:rFonts w:ascii="Courier New" w:hAnsi="Courier New" w:cs="Courier New"/>
            <w:color w:val="455065"/>
            <w:sz w:val="21"/>
            <w:szCs w:val="21"/>
            <w:bdr w:val="single" w:sz="6" w:space="3" w:color="EBECED" w:frame="1"/>
            <w:shd w:val="clear" w:color="auto" w:fill="FBFBFB"/>
          </w:rPr>
          <w:t>DefaultErrorAttributes</w:t>
        </w:r>
        <w:r w:rsidRPr="002B5FC7">
          <w:rPr>
            <w:rFonts w:ascii="Georgia" w:hAnsi="Georgia"/>
            <w:color w:val="262D3D"/>
            <w:sz w:val="27"/>
            <w:szCs w:val="27"/>
          </w:rPr>
          <w:t> from Spring Boot. The </w:t>
        </w:r>
        <w:r w:rsidRPr="002B5FC7">
          <w:rPr>
            <w:rFonts w:ascii="Courier New" w:hAnsi="Courier New" w:cs="Courier New"/>
            <w:color w:val="455065"/>
            <w:sz w:val="21"/>
            <w:szCs w:val="21"/>
            <w:bdr w:val="single" w:sz="6" w:space="3" w:color="EBECED" w:frame="1"/>
            <w:shd w:val="clear" w:color="auto" w:fill="FBFBFB"/>
          </w:rPr>
          <w:t>timestamp</w:t>
        </w:r>
        <w:r w:rsidRPr="002B5FC7">
          <w:rPr>
            <w:rFonts w:ascii="Georgia" w:hAnsi="Georgia"/>
            <w:color w:val="262D3D"/>
            <w:sz w:val="27"/>
            <w:szCs w:val="27"/>
          </w:rPr>
          <w:t> field is an integer number that doesn’t even carry information of what measurement unit the timestamp is in. The </w:t>
        </w:r>
        <w:r w:rsidRPr="002B5FC7">
          <w:rPr>
            <w:rFonts w:ascii="Courier New" w:hAnsi="Courier New" w:cs="Courier New"/>
            <w:color w:val="455065"/>
            <w:sz w:val="21"/>
            <w:szCs w:val="21"/>
            <w:bdr w:val="single" w:sz="6" w:space="3" w:color="EBECED" w:frame="1"/>
            <w:shd w:val="clear" w:color="auto" w:fill="FBFBFB"/>
          </w:rPr>
          <w:t>exception</w:t>
        </w:r>
        <w:r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5E16F23F" w14:textId="77777777" w:rsidR="005D73D5" w:rsidRPr="002B5FC7" w:rsidRDefault="005D73D5" w:rsidP="005D73D5">
      <w:pPr>
        <w:spacing w:after="0" w:line="450" w:lineRule="atLeast"/>
        <w:textAlignment w:val="baseline"/>
        <w:rPr>
          <w:ins w:id="1439" w:author="rkbansal" w:date="2020-04-21T18:01:00Z"/>
          <w:rFonts w:eastAsia="Times New Roman" w:cs="Times New Roman"/>
          <w:color w:val="262D3D"/>
          <w:sz w:val="27"/>
          <w:szCs w:val="27"/>
          <w:lang w:eastAsia="en-IN"/>
        </w:rPr>
      </w:pPr>
      <w:ins w:id="1440"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1584031" w14:textId="77777777" w:rsidR="005D73D5" w:rsidRDefault="005D73D5" w:rsidP="005D73D5">
      <w:pPr>
        <w:rPr>
          <w:ins w:id="1441" w:author="rkbansal" w:date="2020-04-21T18:01:00Z"/>
          <w:b/>
          <w:bCs/>
          <w:color w:val="2F5496" w:themeColor="accent1" w:themeShade="BF"/>
          <w:szCs w:val="26"/>
        </w:rPr>
      </w:pPr>
      <w:ins w:id="1442" w:author="rkbansal" w:date="2020-04-21T18:01:00Z">
        <w:r>
          <w:rPr>
            <w:noProof/>
          </w:rPr>
          <w:drawing>
            <wp:inline distT="0" distB="0" distL="0" distR="0" wp14:anchorId="72EE7A96" wp14:editId="41E1CA5F">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900" cy="942975"/>
                      </a:xfrm>
                      <a:prstGeom prst="rect">
                        <a:avLst/>
                      </a:prstGeom>
                    </pic:spPr>
                  </pic:pic>
                </a:graphicData>
              </a:graphic>
            </wp:inline>
          </w:drawing>
        </w:r>
      </w:ins>
    </w:p>
    <w:p w14:paraId="21A36175" w14:textId="77777777" w:rsidR="005D73D5" w:rsidRDefault="005D73D5" w:rsidP="005D73D5">
      <w:pPr>
        <w:rPr>
          <w:ins w:id="1443" w:author="rkbansal" w:date="2020-04-21T18:02:00Z"/>
          <w:color w:val="262D3D"/>
          <w:shd w:val="clear" w:color="auto" w:fill="FFFFFF"/>
        </w:rPr>
      </w:pPr>
      <w:ins w:id="1444"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1445" w:author="rkbansal" w:date="2020-04-21T18:02:00Z">
        <w:r>
          <w:rPr>
            <w:color w:val="262D3D"/>
            <w:shd w:val="clear" w:color="auto" w:fill="FFFFFF"/>
          </w:rPr>
          <w:t xml:space="preserve">associated classes </w:t>
        </w:r>
      </w:ins>
      <w:ins w:id="1446" w:author="rkbansal" w:date="2020-04-21T18:01:00Z">
        <w:r>
          <w:rPr>
            <w:color w:val="262D3D"/>
            <w:shd w:val="clear" w:color="auto" w:fill="FFFFFF"/>
          </w:rPr>
          <w:t>that has enough fields to hold relevant information about errors that happen during REST calls.</w:t>
        </w:r>
      </w:ins>
    </w:p>
    <w:p w14:paraId="13DE8E30" w14:textId="77777777" w:rsidR="005D73D5" w:rsidRPr="00CC3C0A" w:rsidRDefault="005D73D5" w:rsidP="005D73D5">
      <w:pPr>
        <w:rPr>
          <w:ins w:id="1447" w:author="rkbansal" w:date="2020-02-15T13:27:00Z"/>
          <w:b/>
          <w:bCs/>
          <w:color w:val="2F5496" w:themeColor="accent1" w:themeShade="BF"/>
          <w:szCs w:val="26"/>
          <w:rPrChange w:id="1448" w:author="rkbansal" w:date="2020-04-21T17:54:00Z">
            <w:rPr>
              <w:ins w:id="1449" w:author="rkbansal" w:date="2020-02-15T13:27:00Z"/>
              <w:color w:val="2F5496" w:themeColor="accent1" w:themeShade="BF"/>
              <w:szCs w:val="26"/>
            </w:rPr>
          </w:rPrChange>
        </w:rPr>
      </w:pPr>
      <w:ins w:id="1450" w:author="rkbansal" w:date="2020-04-21T18:03:00Z">
        <w:r>
          <w:rPr>
            <w:noProof/>
          </w:rPr>
          <w:drawing>
            <wp:inline distT="0" distB="0" distL="0" distR="0" wp14:anchorId="0E1D7E59" wp14:editId="1C84DC06">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20150" cy="6267450"/>
                      </a:xfrm>
                      <a:prstGeom prst="rect">
                        <a:avLst/>
                      </a:prstGeom>
                    </pic:spPr>
                  </pic:pic>
                </a:graphicData>
              </a:graphic>
            </wp:inline>
          </w:drawing>
        </w:r>
      </w:ins>
    </w:p>
    <w:p w14:paraId="5C018241" w14:textId="77777777" w:rsidR="005D73D5" w:rsidRDefault="005D73D5" w:rsidP="005D73D5">
      <w:pPr>
        <w:rPr>
          <w:ins w:id="1451" w:author="rkbansal" w:date="2020-04-21T19:37:00Z"/>
          <w:b/>
          <w:sz w:val="28"/>
        </w:rPr>
      </w:pPr>
      <w:ins w:id="1452" w:author="rkbansal" w:date="2020-04-21T19:37:00Z">
        <w:r>
          <w:rPr>
            <w:b/>
            <w:sz w:val="28"/>
          </w:rPr>
          <w:t>ApiError Class:</w:t>
        </w:r>
      </w:ins>
    </w:p>
    <w:p w14:paraId="40EEE802" w14:textId="77777777" w:rsidR="005D73D5" w:rsidRDefault="005D73D5" w:rsidP="005D73D5">
      <w:pPr>
        <w:rPr>
          <w:ins w:id="1453" w:author="rkbansal" w:date="2020-04-21T18:02:00Z"/>
          <w:rFonts w:eastAsiaTheme="majorEastAsia" w:cstheme="majorBidi"/>
          <w:b/>
          <w:color w:val="2F5496" w:themeColor="accent1" w:themeShade="BF"/>
          <w:sz w:val="28"/>
          <w:szCs w:val="26"/>
        </w:rPr>
      </w:pPr>
      <w:ins w:id="1454" w:author="rkbansal" w:date="2020-04-21T19:39:00Z">
        <w:r>
          <w:rPr>
            <w:noProof/>
          </w:rPr>
          <w:lastRenderedPageBreak/>
          <w:drawing>
            <wp:inline distT="0" distB="0" distL="0" distR="0" wp14:anchorId="2FF994CB" wp14:editId="14CDF595">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58200" cy="7696200"/>
                      </a:xfrm>
                      <a:prstGeom prst="rect">
                        <a:avLst/>
                      </a:prstGeom>
                    </pic:spPr>
                  </pic:pic>
                </a:graphicData>
              </a:graphic>
            </wp:inline>
          </w:drawing>
        </w:r>
      </w:ins>
    </w:p>
    <w:p w14:paraId="284759E3"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55" w:author="rkbansal" w:date="2020-04-21T19:40:00Z"/>
          <w:rFonts w:ascii="Georgia" w:hAnsi="Georgia"/>
          <w:color w:val="262D3D"/>
        </w:rPr>
      </w:pPr>
      <w:ins w:id="145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5450260A"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57" w:author="rkbansal" w:date="2020-04-21T19:40:00Z"/>
          <w:rFonts w:ascii="Georgia" w:hAnsi="Georgia"/>
          <w:color w:val="262D3D"/>
        </w:rPr>
      </w:pPr>
      <w:ins w:id="145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21D03FE7"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59" w:author="rkbansal" w:date="2020-04-21T19:40:00Z"/>
          <w:rFonts w:ascii="Georgia" w:hAnsi="Georgia"/>
          <w:color w:val="262D3D"/>
        </w:rPr>
      </w:pPr>
      <w:ins w:id="146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4D303478"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61" w:author="rkbansal" w:date="2020-04-21T19:40:00Z"/>
          <w:rFonts w:ascii="Georgia" w:hAnsi="Georgia"/>
          <w:color w:val="262D3D"/>
        </w:rPr>
      </w:pPr>
      <w:ins w:id="146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4D59B83C"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1463" w:author="rkbansal" w:date="2020-04-21T19:40:00Z"/>
          <w:rFonts w:ascii="Georgia" w:hAnsi="Georgia"/>
          <w:color w:val="262D3D"/>
        </w:rPr>
      </w:pPr>
      <w:ins w:id="146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5FDAB12" w14:textId="77777777" w:rsidR="005D73D5" w:rsidRDefault="005D73D5" w:rsidP="005D73D5">
      <w:pPr>
        <w:rPr>
          <w:ins w:id="1465" w:author="rkbansal" w:date="2020-04-21T19:42:00Z"/>
          <w:b/>
          <w:sz w:val="28"/>
        </w:rPr>
      </w:pPr>
      <w:ins w:id="1466" w:author="rkbansal" w:date="2020-04-21T19:42:00Z">
        <w:r>
          <w:rPr>
            <w:noProof/>
          </w:rPr>
          <w:drawing>
            <wp:inline distT="0" distB="0" distL="0" distR="0" wp14:anchorId="3C5313B2" wp14:editId="5A2760D7">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7450" cy="971550"/>
                      </a:xfrm>
                      <a:prstGeom prst="rect">
                        <a:avLst/>
                      </a:prstGeom>
                    </pic:spPr>
                  </pic:pic>
                </a:graphicData>
              </a:graphic>
            </wp:inline>
          </w:drawing>
        </w:r>
      </w:ins>
    </w:p>
    <w:p w14:paraId="6F9879C6" w14:textId="77777777" w:rsidR="005D73D5" w:rsidRDefault="005D73D5" w:rsidP="005D73D5">
      <w:pPr>
        <w:rPr>
          <w:ins w:id="1467" w:author="rkbansal" w:date="2020-04-21T19:42:00Z"/>
          <w:b/>
          <w:sz w:val="28"/>
        </w:rPr>
      </w:pPr>
      <w:ins w:id="1468" w:author="rkbansal" w:date="2020-04-21T19:42:00Z">
        <w:r>
          <w:rPr>
            <w:noProof/>
          </w:rPr>
          <w:lastRenderedPageBreak/>
          <w:drawing>
            <wp:inline distT="0" distB="0" distL="0" distR="0" wp14:anchorId="33BAF564" wp14:editId="2664DCA4">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96150" cy="8220075"/>
                      </a:xfrm>
                      <a:prstGeom prst="rect">
                        <a:avLst/>
                      </a:prstGeom>
                    </pic:spPr>
                  </pic:pic>
                </a:graphicData>
              </a:graphic>
            </wp:inline>
          </w:drawing>
        </w:r>
      </w:ins>
    </w:p>
    <w:p w14:paraId="47848F86" w14:textId="77777777" w:rsidR="005D73D5" w:rsidRPr="00EB4F74" w:rsidRDefault="005D73D5" w:rsidP="005D73D5">
      <w:pPr>
        <w:spacing w:after="0" w:line="450" w:lineRule="atLeast"/>
        <w:textAlignment w:val="baseline"/>
        <w:rPr>
          <w:ins w:id="1469" w:author="rkbansal" w:date="2020-04-21T19:42:00Z"/>
          <w:rFonts w:eastAsia="Times New Roman" w:cs="Times New Roman"/>
          <w:color w:val="262D3D"/>
          <w:sz w:val="27"/>
          <w:szCs w:val="27"/>
          <w:lang w:eastAsia="en-IN"/>
        </w:rPr>
      </w:pPr>
      <w:ins w:id="1470"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4382E56A" w14:textId="77777777" w:rsidR="005D73D5" w:rsidRPr="00EB4F74" w:rsidRDefault="005D73D5" w:rsidP="005D73D5">
      <w:pPr>
        <w:spacing w:after="480" w:line="450" w:lineRule="atLeast"/>
        <w:textAlignment w:val="baseline"/>
        <w:rPr>
          <w:ins w:id="1471" w:author="rkbansal" w:date="2020-04-21T19:42:00Z"/>
          <w:rFonts w:eastAsia="Times New Roman" w:cs="Times New Roman"/>
          <w:color w:val="262D3D"/>
          <w:sz w:val="27"/>
          <w:szCs w:val="27"/>
          <w:lang w:eastAsia="en-IN"/>
        </w:rPr>
      </w:pPr>
      <w:ins w:id="1472"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0FA7F644" w14:textId="77777777" w:rsidR="005D73D5" w:rsidRPr="00EB4F74" w:rsidRDefault="005D73D5" w:rsidP="005D73D5">
      <w:pPr>
        <w:spacing w:after="0" w:line="450" w:lineRule="atLeast"/>
        <w:textAlignment w:val="baseline"/>
        <w:rPr>
          <w:ins w:id="1473" w:author="rkbansal" w:date="2020-04-21T19:42:00Z"/>
          <w:rFonts w:eastAsia="Times New Roman" w:cs="Times New Roman"/>
          <w:color w:val="262D3D"/>
          <w:sz w:val="27"/>
          <w:szCs w:val="27"/>
          <w:lang w:eastAsia="en-IN"/>
        </w:rPr>
      </w:pPr>
      <w:ins w:id="1474"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399F519D" w14:textId="77777777" w:rsidR="005D73D5" w:rsidRDefault="005D73D5" w:rsidP="005D73D5">
      <w:pPr>
        <w:rPr>
          <w:ins w:id="1475" w:author="rkbansal" w:date="2020-04-21T19:43:00Z"/>
          <w:b/>
          <w:sz w:val="28"/>
        </w:rPr>
      </w:pPr>
      <w:ins w:id="1476" w:author="rkbansal" w:date="2020-04-21T19:43:00Z">
        <w:r>
          <w:rPr>
            <w:noProof/>
          </w:rPr>
          <w:lastRenderedPageBreak/>
          <w:drawing>
            <wp:inline distT="0" distB="0" distL="0" distR="0" wp14:anchorId="067134DB" wp14:editId="40056EA7">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91425" cy="5857875"/>
                      </a:xfrm>
                      <a:prstGeom prst="rect">
                        <a:avLst/>
                      </a:prstGeom>
                    </pic:spPr>
                  </pic:pic>
                </a:graphicData>
              </a:graphic>
            </wp:inline>
          </w:drawing>
        </w:r>
      </w:ins>
    </w:p>
    <w:p w14:paraId="300AD5BE" w14:textId="77777777" w:rsidR="005D73D5" w:rsidRPr="00EB4F74" w:rsidRDefault="005D73D5">
      <w:pPr>
        <w:pStyle w:val="Heading4"/>
        <w:rPr>
          <w:ins w:id="1477" w:author="rkbansal" w:date="2020-04-21T19:43:00Z"/>
          <w:b/>
          <w:bCs/>
          <w:sz w:val="28"/>
          <w:szCs w:val="28"/>
          <w:rPrChange w:id="1478" w:author="rkbansal" w:date="2020-04-21T19:44:00Z">
            <w:rPr>
              <w:ins w:id="1479" w:author="rkbansal" w:date="2020-04-21T19:43:00Z"/>
            </w:rPr>
          </w:rPrChange>
        </w:rPr>
        <w:pPrChange w:id="1480" w:author="rkbansal" w:date="2020-04-21T19:44:00Z">
          <w:pPr>
            <w:pStyle w:val="Heading2"/>
            <w:spacing w:before="480" w:after="480" w:line="525" w:lineRule="atLeast"/>
            <w:textAlignment w:val="baseline"/>
          </w:pPr>
        </w:pPrChange>
      </w:pPr>
      <w:ins w:id="1481" w:author="rkbansal" w:date="2020-04-21T19:43:00Z">
        <w:r w:rsidRPr="00EB4F74">
          <w:rPr>
            <w:b/>
            <w:bCs/>
            <w:i w:val="0"/>
            <w:iCs w:val="0"/>
            <w:sz w:val="28"/>
            <w:szCs w:val="28"/>
            <w:rPrChange w:id="1482" w:author="rkbansal" w:date="2020-04-21T19:44:00Z">
              <w:rPr/>
            </w:rPrChange>
          </w:rPr>
          <w:t>Spring Boot Error Handling</w:t>
        </w:r>
      </w:ins>
    </w:p>
    <w:p w14:paraId="2AB6AE78" w14:textId="77777777" w:rsidR="005D73D5" w:rsidRDefault="005D73D5" w:rsidP="005D73D5">
      <w:pPr>
        <w:pStyle w:val="NormalWeb"/>
        <w:spacing w:before="0" w:beforeAutospacing="0" w:after="480" w:afterAutospacing="0" w:line="450" w:lineRule="atLeast"/>
        <w:textAlignment w:val="baseline"/>
        <w:rPr>
          <w:ins w:id="1483" w:author="rkbansal" w:date="2020-04-21T19:43:00Z"/>
          <w:rFonts w:ascii="Georgia" w:hAnsi="Georgia"/>
          <w:color w:val="262D3D"/>
          <w:sz w:val="27"/>
          <w:szCs w:val="27"/>
        </w:rPr>
      </w:pPr>
      <w:ins w:id="1484" w:author="rkbansal" w:date="2020-04-21T19:43:00Z">
        <w:r>
          <w:rPr>
            <w:rFonts w:ascii="Georgia" w:hAnsi="Georgia"/>
            <w:color w:val="262D3D"/>
            <w:sz w:val="27"/>
            <w:szCs w:val="27"/>
          </w:rPr>
          <w:t>Let’s explore some of the Spring annotations that will be used to handle exceptions.</w:t>
        </w:r>
      </w:ins>
    </w:p>
    <w:p w14:paraId="3D500045" w14:textId="77777777" w:rsidR="005D73D5" w:rsidRDefault="005D73D5" w:rsidP="005D73D5">
      <w:pPr>
        <w:pStyle w:val="NormalWeb"/>
        <w:spacing w:before="0" w:beforeAutospacing="0" w:after="0" w:afterAutospacing="0" w:line="450" w:lineRule="atLeast"/>
        <w:textAlignment w:val="baseline"/>
        <w:rPr>
          <w:ins w:id="1485" w:author="rkbansal" w:date="2020-04-21T19:43:00Z"/>
          <w:rFonts w:ascii="Georgia" w:hAnsi="Georgia"/>
          <w:color w:val="262D3D"/>
          <w:sz w:val="27"/>
          <w:szCs w:val="27"/>
        </w:rPr>
      </w:pPr>
      <w:ins w:id="1486"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41272644" w14:textId="77777777" w:rsidR="005D73D5" w:rsidRDefault="005D73D5" w:rsidP="005D73D5">
      <w:pPr>
        <w:pStyle w:val="NormalWeb"/>
        <w:spacing w:before="0" w:beforeAutospacing="0" w:after="0" w:afterAutospacing="0" w:line="450" w:lineRule="atLeast"/>
        <w:textAlignment w:val="baseline"/>
        <w:rPr>
          <w:ins w:id="1487" w:author="rkbansal" w:date="2020-04-21T19:43:00Z"/>
          <w:rFonts w:ascii="Georgia" w:hAnsi="Georgia"/>
          <w:color w:val="262D3D"/>
          <w:sz w:val="27"/>
          <w:szCs w:val="27"/>
        </w:rPr>
      </w:pPr>
      <w:ins w:id="1488"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15F3D852" w14:textId="77777777" w:rsidR="005D73D5" w:rsidRDefault="005D73D5" w:rsidP="005D73D5">
      <w:pPr>
        <w:pStyle w:val="NormalWeb"/>
        <w:spacing w:before="0" w:beforeAutospacing="0" w:after="0" w:afterAutospacing="0" w:line="450" w:lineRule="atLeast"/>
        <w:textAlignment w:val="baseline"/>
        <w:rPr>
          <w:ins w:id="1489" w:author="rkbansal" w:date="2020-04-21T19:43:00Z"/>
          <w:rFonts w:ascii="Georgia" w:hAnsi="Georgia"/>
          <w:color w:val="262D3D"/>
          <w:sz w:val="27"/>
          <w:szCs w:val="27"/>
        </w:rPr>
      </w:pPr>
      <w:ins w:id="1490"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46BE7E8E" w14:textId="77777777" w:rsidR="005D73D5" w:rsidRDefault="005D73D5" w:rsidP="005D73D5">
      <w:pPr>
        <w:pStyle w:val="NormalWeb"/>
        <w:spacing w:before="0" w:beforeAutospacing="0" w:after="0" w:afterAutospacing="0" w:line="450" w:lineRule="atLeast"/>
        <w:textAlignment w:val="baseline"/>
        <w:rPr>
          <w:ins w:id="1491" w:author="rkbansal" w:date="2020-04-21T23:45:00Z"/>
          <w:rFonts w:ascii="Georgia" w:hAnsi="Georgia"/>
          <w:color w:val="262D3D"/>
          <w:sz w:val="27"/>
          <w:szCs w:val="27"/>
        </w:rPr>
      </w:pPr>
      <w:ins w:id="1492"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1509F357" w14:textId="77777777" w:rsidR="005D73D5" w:rsidRPr="00F26480" w:rsidRDefault="005D73D5">
      <w:pPr>
        <w:pStyle w:val="Heading4"/>
        <w:rPr>
          <w:ins w:id="1493" w:author="rkbansal" w:date="2020-04-21T23:45:00Z"/>
          <w:b/>
          <w:bCs/>
          <w:sz w:val="28"/>
          <w:szCs w:val="28"/>
          <w:rPrChange w:id="1494" w:author="rkbansal" w:date="2020-04-21T23:48:00Z">
            <w:rPr>
              <w:ins w:id="1495" w:author="rkbansal" w:date="2020-04-21T23:45:00Z"/>
            </w:rPr>
          </w:rPrChange>
        </w:rPr>
        <w:pPrChange w:id="1496" w:author="rkbansal" w:date="2020-04-21T23:48:00Z">
          <w:pPr>
            <w:pStyle w:val="Heading2"/>
            <w:spacing w:before="480" w:after="480" w:line="525" w:lineRule="atLeast"/>
            <w:textAlignment w:val="baseline"/>
          </w:pPr>
        </w:pPrChange>
      </w:pPr>
      <w:ins w:id="1497" w:author="rkbansal" w:date="2020-04-21T23:45:00Z">
        <w:r w:rsidRPr="00F26480">
          <w:rPr>
            <w:b/>
            <w:bCs/>
            <w:i w:val="0"/>
            <w:iCs w:val="0"/>
            <w:sz w:val="28"/>
            <w:szCs w:val="28"/>
            <w:rPrChange w:id="1498" w:author="rkbansal" w:date="2020-04-21T23:48:00Z">
              <w:rPr/>
            </w:rPrChange>
          </w:rPr>
          <w:lastRenderedPageBreak/>
          <w:t>Handling Exceptions</w:t>
        </w:r>
      </w:ins>
    </w:p>
    <w:p w14:paraId="39C91DB5" w14:textId="77777777" w:rsidR="005D73D5" w:rsidRDefault="005D73D5" w:rsidP="005D73D5">
      <w:pPr>
        <w:pStyle w:val="NormalWeb"/>
        <w:spacing w:before="0" w:beforeAutospacing="0" w:after="0" w:afterAutospacing="0" w:line="450" w:lineRule="atLeast"/>
        <w:textAlignment w:val="baseline"/>
        <w:rPr>
          <w:ins w:id="1499" w:author="rkbansal" w:date="2020-04-21T23:47:00Z"/>
          <w:rFonts w:ascii="Georgia" w:hAnsi="Georgia"/>
          <w:color w:val="262D3D"/>
          <w:sz w:val="27"/>
          <w:szCs w:val="27"/>
        </w:rPr>
      </w:pPr>
      <w:ins w:id="1500" w:author="rkbansal" w:date="2020-04-21T23:46:00Z">
        <w:r>
          <w:rPr>
            <w:noProof/>
          </w:rPr>
          <w:drawing>
            <wp:inline distT="0" distB="0" distL="0" distR="0" wp14:anchorId="2B72E63E" wp14:editId="71F7AFBD">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10400" cy="4400550"/>
                      </a:xfrm>
                      <a:prstGeom prst="rect">
                        <a:avLst/>
                      </a:prstGeom>
                    </pic:spPr>
                  </pic:pic>
                </a:graphicData>
              </a:graphic>
            </wp:inline>
          </w:drawing>
        </w:r>
      </w:ins>
    </w:p>
    <w:p w14:paraId="73857F12" w14:textId="77777777" w:rsidR="005D73D5" w:rsidRPr="00FD4F82" w:rsidRDefault="005D73D5" w:rsidP="005D73D5">
      <w:pPr>
        <w:spacing w:after="0" w:line="450" w:lineRule="atLeast"/>
        <w:textAlignment w:val="baseline"/>
        <w:rPr>
          <w:ins w:id="1501" w:author="rkbansal" w:date="2020-04-21T23:47:00Z"/>
          <w:rFonts w:eastAsia="Times New Roman" w:cs="Times New Roman"/>
          <w:color w:val="262D3D"/>
          <w:sz w:val="27"/>
          <w:szCs w:val="27"/>
          <w:lang w:eastAsia="en-IN"/>
        </w:rPr>
      </w:pPr>
      <w:ins w:id="1502"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6368B8F8" w14:textId="77777777" w:rsidR="005D73D5" w:rsidRPr="00FD4F82" w:rsidRDefault="005D73D5" w:rsidP="005D73D5">
      <w:pPr>
        <w:spacing w:after="480" w:line="450" w:lineRule="atLeast"/>
        <w:textAlignment w:val="baseline"/>
        <w:rPr>
          <w:ins w:id="1503" w:author="rkbansal" w:date="2020-04-21T23:47:00Z"/>
          <w:rFonts w:eastAsia="Times New Roman" w:cs="Times New Roman"/>
          <w:color w:val="262D3D"/>
          <w:sz w:val="27"/>
          <w:szCs w:val="27"/>
          <w:lang w:eastAsia="en-IN"/>
        </w:rPr>
      </w:pPr>
      <w:ins w:id="1504" w:author="rkbansal" w:date="2020-04-21T23:47:00Z">
        <w:r w:rsidRPr="00FD4F82">
          <w:rPr>
            <w:rFonts w:eastAsia="Times New Roman" w:cs="Times New Roman"/>
            <w:color w:val="262D3D"/>
            <w:sz w:val="27"/>
            <w:szCs w:val="27"/>
            <w:lang w:eastAsia="en-IN"/>
          </w:rPr>
          <w:t>Overriding Exceptions Handled In ResponseEntityExceptionHandler</w:t>
        </w:r>
      </w:ins>
    </w:p>
    <w:p w14:paraId="438CDD6E" w14:textId="77777777" w:rsidR="005D73D5" w:rsidRPr="00FD4F82" w:rsidRDefault="005D73D5" w:rsidP="005D73D5">
      <w:pPr>
        <w:spacing w:after="0" w:line="450" w:lineRule="atLeast"/>
        <w:textAlignment w:val="baseline"/>
        <w:rPr>
          <w:ins w:id="1505" w:author="rkbansal" w:date="2020-04-21T23:47:00Z"/>
          <w:rFonts w:eastAsia="Times New Roman" w:cs="Times New Roman"/>
          <w:color w:val="262D3D"/>
          <w:sz w:val="27"/>
          <w:szCs w:val="27"/>
          <w:lang w:eastAsia="en-IN"/>
        </w:rPr>
      </w:pPr>
      <w:ins w:id="1506"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0E17AEEA" w14:textId="77777777" w:rsidR="005D73D5" w:rsidRDefault="005D73D5" w:rsidP="005D73D5">
      <w:pPr>
        <w:pStyle w:val="NormalWeb"/>
        <w:spacing w:before="0" w:beforeAutospacing="0" w:after="0" w:afterAutospacing="0" w:line="450" w:lineRule="atLeast"/>
        <w:textAlignment w:val="baseline"/>
        <w:rPr>
          <w:ins w:id="1507" w:author="rkbansal" w:date="2020-04-21T23:50:00Z"/>
          <w:rFonts w:ascii="Georgia" w:hAnsi="Georgia"/>
          <w:color w:val="262D3D"/>
          <w:sz w:val="27"/>
          <w:szCs w:val="27"/>
        </w:rPr>
      </w:pPr>
      <w:ins w:id="1508" w:author="rkbansal" w:date="2020-04-21T23:50:00Z">
        <w:r>
          <w:rPr>
            <w:noProof/>
          </w:rPr>
          <w:drawing>
            <wp:inline distT="0" distB="0" distL="0" distR="0" wp14:anchorId="461DCFFC" wp14:editId="00C0C6CD">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62775" cy="3924300"/>
                      </a:xfrm>
                      <a:prstGeom prst="rect">
                        <a:avLst/>
                      </a:prstGeom>
                    </pic:spPr>
                  </pic:pic>
                </a:graphicData>
              </a:graphic>
            </wp:inline>
          </w:drawing>
        </w:r>
      </w:ins>
    </w:p>
    <w:p w14:paraId="3D9DF457" w14:textId="77777777" w:rsidR="005D73D5" w:rsidRDefault="005D73D5" w:rsidP="005D73D5">
      <w:pPr>
        <w:pStyle w:val="NormalWeb"/>
        <w:spacing w:before="0" w:beforeAutospacing="0" w:after="0" w:afterAutospacing="0" w:line="450" w:lineRule="atLeast"/>
        <w:textAlignment w:val="baseline"/>
        <w:rPr>
          <w:ins w:id="1509" w:author="rkbansal" w:date="2020-04-21T23:50:00Z"/>
          <w:rFonts w:ascii="Georgia" w:hAnsi="Georgia"/>
          <w:color w:val="262D3D"/>
          <w:shd w:val="clear" w:color="auto" w:fill="FFFFFF"/>
        </w:rPr>
      </w:pPr>
      <w:ins w:id="1510"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6FB38352" w14:textId="77777777" w:rsidR="005D73D5" w:rsidRDefault="005D73D5" w:rsidP="005D73D5">
      <w:pPr>
        <w:pStyle w:val="NormalWeb"/>
        <w:spacing w:before="0" w:beforeAutospacing="0" w:after="0" w:afterAutospacing="0" w:line="450" w:lineRule="atLeast"/>
        <w:textAlignment w:val="baseline"/>
        <w:rPr>
          <w:ins w:id="1511" w:author="rkbansal" w:date="2020-04-21T23:50:00Z"/>
          <w:rFonts w:ascii="Georgia" w:hAnsi="Georgia"/>
          <w:color w:val="262D3D"/>
          <w:sz w:val="27"/>
          <w:szCs w:val="27"/>
        </w:rPr>
      </w:pPr>
      <w:ins w:id="1512" w:author="rkbansal" w:date="2020-04-21T23:50:00Z">
        <w:r>
          <w:rPr>
            <w:noProof/>
          </w:rPr>
          <w:drawing>
            <wp:inline distT="0" distB="0" distL="0" distR="0" wp14:anchorId="7E974830" wp14:editId="0CB94F9B">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53275" cy="2247900"/>
                      </a:xfrm>
                      <a:prstGeom prst="rect">
                        <a:avLst/>
                      </a:prstGeom>
                    </pic:spPr>
                  </pic:pic>
                </a:graphicData>
              </a:graphic>
            </wp:inline>
          </w:drawing>
        </w:r>
      </w:ins>
    </w:p>
    <w:p w14:paraId="54C1D933" w14:textId="77777777" w:rsidR="005D73D5" w:rsidRPr="00B22671" w:rsidRDefault="005D73D5">
      <w:pPr>
        <w:pStyle w:val="Heading5"/>
        <w:rPr>
          <w:ins w:id="1513" w:author="rkbansal" w:date="2020-04-21T23:50:00Z"/>
          <w:b/>
          <w:bCs/>
          <w:sz w:val="28"/>
          <w:szCs w:val="28"/>
          <w:rPrChange w:id="1514" w:author="rkbansal" w:date="2020-04-21T23:51:00Z">
            <w:rPr>
              <w:ins w:id="1515" w:author="rkbansal" w:date="2020-04-21T23:50:00Z"/>
            </w:rPr>
          </w:rPrChange>
        </w:rPr>
        <w:pPrChange w:id="1516" w:author="rkbansal" w:date="2020-04-21T23:51:00Z">
          <w:pPr>
            <w:pStyle w:val="Heading3"/>
            <w:spacing w:before="480" w:after="480" w:line="450" w:lineRule="atLeast"/>
            <w:textAlignment w:val="baseline"/>
          </w:pPr>
        </w:pPrChange>
      </w:pPr>
      <w:ins w:id="1517" w:author="rkbansal" w:date="2020-04-21T23:50:00Z">
        <w:r w:rsidRPr="00B22671">
          <w:rPr>
            <w:b/>
            <w:bCs/>
            <w:sz w:val="28"/>
            <w:szCs w:val="28"/>
            <w:rPrChange w:id="1518" w:author="rkbansal" w:date="2020-04-21T23:51:00Z">
              <w:rPr/>
            </w:rPrChange>
          </w:rPr>
          <w:lastRenderedPageBreak/>
          <w:t xml:space="preserve">Handling </w:t>
        </w:r>
      </w:ins>
      <w:ins w:id="1519" w:author="rkbansal" w:date="2020-04-21T23:59:00Z">
        <w:r>
          <w:rPr>
            <w:b/>
            <w:bCs/>
            <w:sz w:val="28"/>
            <w:szCs w:val="28"/>
          </w:rPr>
          <w:t xml:space="preserve">Rest </w:t>
        </w:r>
      </w:ins>
      <w:ins w:id="1520" w:author="rkbansal" w:date="2020-04-21T23:50:00Z">
        <w:r w:rsidRPr="00B22671">
          <w:rPr>
            <w:b/>
            <w:bCs/>
            <w:sz w:val="28"/>
            <w:szCs w:val="28"/>
            <w:rPrChange w:id="1521" w:author="rkbansal" w:date="2020-04-21T23:51:00Z">
              <w:rPr/>
            </w:rPrChange>
          </w:rPr>
          <w:t>Custom Exceptions</w:t>
        </w:r>
      </w:ins>
    </w:p>
    <w:p w14:paraId="2BB64F79" w14:textId="77777777" w:rsidR="005D73D5" w:rsidRDefault="005D73D5" w:rsidP="005D73D5">
      <w:pPr>
        <w:pStyle w:val="NormalWeb"/>
        <w:spacing w:before="0" w:beforeAutospacing="0" w:after="0" w:afterAutospacing="0" w:line="450" w:lineRule="atLeast"/>
        <w:textAlignment w:val="baseline"/>
        <w:rPr>
          <w:ins w:id="1522" w:author="rkbansal" w:date="2020-04-21T23:50:00Z"/>
          <w:rFonts w:ascii="Georgia" w:hAnsi="Georgia"/>
          <w:color w:val="262D3D"/>
          <w:sz w:val="27"/>
          <w:szCs w:val="27"/>
        </w:rPr>
      </w:pPr>
      <w:ins w:id="1523"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0C13958C" w14:textId="77777777" w:rsidR="005D73D5" w:rsidRDefault="005D73D5" w:rsidP="005D73D5">
      <w:pPr>
        <w:pStyle w:val="NormalWeb"/>
        <w:spacing w:before="0" w:beforeAutospacing="0" w:after="0" w:afterAutospacing="0" w:line="450" w:lineRule="atLeast"/>
        <w:textAlignment w:val="baseline"/>
        <w:rPr>
          <w:ins w:id="1524" w:author="rkbansal" w:date="2020-04-21T23:50:00Z"/>
          <w:rFonts w:ascii="Georgia" w:hAnsi="Georgia"/>
          <w:color w:val="262D3D"/>
          <w:sz w:val="27"/>
          <w:szCs w:val="27"/>
        </w:rPr>
      </w:pPr>
      <w:ins w:id="1525"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665CE55D" w14:textId="77777777" w:rsidR="005D73D5" w:rsidRDefault="005D73D5" w:rsidP="005D73D5">
      <w:pPr>
        <w:pStyle w:val="NormalWeb"/>
        <w:spacing w:before="0" w:beforeAutospacing="0" w:after="0" w:afterAutospacing="0" w:line="450" w:lineRule="atLeast"/>
        <w:textAlignment w:val="baseline"/>
        <w:rPr>
          <w:ins w:id="1526" w:author="rkbansal" w:date="2020-04-21T23:50:00Z"/>
          <w:rFonts w:ascii="Georgia" w:hAnsi="Georgia"/>
          <w:color w:val="262D3D"/>
          <w:sz w:val="27"/>
          <w:szCs w:val="27"/>
        </w:rPr>
      </w:pPr>
      <w:ins w:id="1527"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14D801E5" w14:textId="77777777" w:rsidR="005D73D5" w:rsidRDefault="005D73D5" w:rsidP="005D73D5">
      <w:pPr>
        <w:pStyle w:val="NormalWeb"/>
        <w:spacing w:before="0" w:beforeAutospacing="0" w:after="0" w:afterAutospacing="0" w:line="450" w:lineRule="atLeast"/>
        <w:textAlignment w:val="baseline"/>
        <w:rPr>
          <w:ins w:id="1528" w:author="rkbansal" w:date="2020-04-21T19:43:00Z"/>
          <w:rFonts w:ascii="Georgia" w:hAnsi="Georgia"/>
          <w:color w:val="262D3D"/>
          <w:sz w:val="27"/>
          <w:szCs w:val="27"/>
        </w:rPr>
      </w:pPr>
      <w:ins w:id="1529" w:author="rkbansal" w:date="2020-04-21T23:51:00Z">
        <w:r>
          <w:rPr>
            <w:noProof/>
          </w:rPr>
          <w:drawing>
            <wp:inline distT="0" distB="0" distL="0" distR="0" wp14:anchorId="3C2F9732" wp14:editId="08C82140">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72300" cy="3790950"/>
                      </a:xfrm>
                      <a:prstGeom prst="rect">
                        <a:avLst/>
                      </a:prstGeom>
                    </pic:spPr>
                  </pic:pic>
                </a:graphicData>
              </a:graphic>
            </wp:inline>
          </w:drawing>
        </w:r>
      </w:ins>
    </w:p>
    <w:p w14:paraId="3DCD7141" w14:textId="77777777" w:rsidR="005D73D5" w:rsidRPr="002041EA" w:rsidRDefault="005D73D5" w:rsidP="005D73D5">
      <w:pPr>
        <w:rPr>
          <w:ins w:id="1530" w:author="rkbansal" w:date="2020-04-21T19:40:00Z"/>
          <w:b/>
          <w:sz w:val="28"/>
          <w:szCs w:val="24"/>
          <w:rPrChange w:id="1531" w:author="rkbansal" w:date="2020-04-21T23:55:00Z">
            <w:rPr>
              <w:ins w:id="1532" w:author="rkbansal" w:date="2020-04-21T19:40:00Z"/>
              <w:rFonts w:eastAsiaTheme="majorEastAsia" w:cstheme="majorBidi"/>
              <w:b/>
              <w:color w:val="2F5496" w:themeColor="accent1" w:themeShade="BF"/>
              <w:sz w:val="28"/>
              <w:szCs w:val="26"/>
            </w:rPr>
          </w:rPrChange>
        </w:rPr>
      </w:pPr>
    </w:p>
    <w:p w14:paraId="0D7E93E6" w14:textId="77777777" w:rsidR="005D73D5" w:rsidRDefault="005D73D5" w:rsidP="005D73D5">
      <w:pPr>
        <w:rPr>
          <w:ins w:id="1533" w:author="rkbansal" w:date="2020-04-22T15:38:00Z"/>
          <w:color w:val="262D3D"/>
          <w:shd w:val="clear" w:color="auto" w:fill="FFFFFF"/>
        </w:rPr>
      </w:pPr>
      <w:ins w:id="1534"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BFC8465" w14:textId="77777777" w:rsidR="005D73D5" w:rsidRDefault="005D73D5" w:rsidP="005D73D5">
      <w:pPr>
        <w:rPr>
          <w:ins w:id="1535" w:author="rkbansal" w:date="2020-04-22T15:38:00Z"/>
          <w:color w:val="262D3D"/>
          <w:shd w:val="clear" w:color="auto" w:fill="FFFFFF"/>
        </w:rPr>
      </w:pPr>
      <w:ins w:id="1536" w:author="rkbansal" w:date="2020-04-22T15:38:00Z">
        <w:r>
          <w:rPr>
            <w:color w:val="262D3D"/>
            <w:shd w:val="clear" w:color="auto" w:fill="FFFFFF"/>
          </w:rPr>
          <w:t>S</w:t>
        </w:r>
      </w:ins>
      <w:ins w:id="1537" w:author="rkbansal" w:date="2020-04-22T15:39:00Z">
        <w:r>
          <w:rPr>
            <w:color w:val="262D3D"/>
            <w:shd w:val="clear" w:color="auto" w:fill="FFFFFF"/>
          </w:rPr>
          <w:t xml:space="preserve">ource Code of the </w:t>
        </w:r>
      </w:ins>
      <w:ins w:id="1538" w:author="rkbansal" w:date="2020-04-25T15:26:00Z">
        <w:r>
          <w:rPr>
            <w:color w:val="262D3D"/>
            <w:shd w:val="clear" w:color="auto" w:fill="FFFFFF"/>
          </w:rPr>
          <w:t xml:space="preserve">Custom exception </w:t>
        </w:r>
      </w:ins>
      <w:ins w:id="1539" w:author="rkbansal" w:date="2020-04-22T15:39:00Z">
        <w:r>
          <w:rPr>
            <w:color w:val="262D3D"/>
            <w:shd w:val="clear" w:color="auto" w:fill="FFFFFF"/>
          </w:rPr>
          <w:t>classes discussed above.</w:t>
        </w:r>
      </w:ins>
    </w:p>
    <w:p w14:paraId="316FE61E" w14:textId="77777777" w:rsidR="005D73D5" w:rsidRPr="005C4336" w:rsidRDefault="005D73D5">
      <w:pPr>
        <w:pStyle w:val="Heading6"/>
        <w:numPr>
          <w:ilvl w:val="0"/>
          <w:numId w:val="108"/>
        </w:numPr>
        <w:ind w:left="1440"/>
        <w:rPr>
          <w:ins w:id="1540" w:author="rkbansal" w:date="2020-04-25T15:27:00Z"/>
          <w:b/>
          <w:bCs/>
          <w:shd w:val="clear" w:color="auto" w:fill="FFFFFF"/>
          <w:rPrChange w:id="1541" w:author="rkbansal" w:date="2020-04-25T15:28:00Z">
            <w:rPr>
              <w:ins w:id="1542" w:author="rkbansal" w:date="2020-04-25T15:27:00Z"/>
              <w:b/>
              <w:bCs/>
              <w:color w:val="262D3D"/>
              <w:shd w:val="clear" w:color="auto" w:fill="FFFFFF"/>
            </w:rPr>
          </w:rPrChange>
        </w:rPr>
        <w:pPrChange w:id="1543" w:author="rkbansal" w:date="2020-04-25T15:28:00Z">
          <w:pPr>
            <w:pStyle w:val="ListParagraph"/>
            <w:numPr>
              <w:numId w:val="19"/>
            </w:numPr>
            <w:ind w:left="360" w:hanging="360"/>
          </w:pPr>
        </w:pPrChange>
      </w:pPr>
      <w:ins w:id="1544" w:author="rkbansal" w:date="2020-04-22T15:38:00Z">
        <w:r w:rsidRPr="005C4336">
          <w:rPr>
            <w:rFonts w:eastAsiaTheme="minorHAnsi"/>
            <w:b/>
            <w:bCs/>
            <w:shd w:val="clear" w:color="auto" w:fill="FFFFFF"/>
            <w:rPrChange w:id="1545"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1546" w:author="rkbansal" w:date="2020-04-25T15:28:00Z">
              <w:rPr>
                <w:rFonts w:ascii="Georgia" w:hAnsi="Georgia"/>
                <w:color w:val="262D3D"/>
                <w:shd w:val="clear" w:color="auto" w:fill="FFFFFF"/>
              </w:rPr>
            </w:rPrChange>
          </w:rPr>
          <w:t> </w:t>
        </w:r>
      </w:ins>
    </w:p>
    <w:p w14:paraId="2CDBD50E" w14:textId="77777777" w:rsidR="005D73D5" w:rsidRPr="006E18BE" w:rsidRDefault="005D73D5">
      <w:pPr>
        <w:pStyle w:val="ListParagraph"/>
        <w:rPr>
          <w:ins w:id="1547" w:author="rkbansal" w:date="2020-04-22T15:38:00Z"/>
          <w:color w:val="262D3D"/>
          <w:shd w:val="clear" w:color="auto" w:fill="FFFFFF"/>
        </w:rPr>
        <w:pPrChange w:id="1548" w:author="rkbansal" w:date="2020-04-22T15:40:00Z">
          <w:pPr/>
        </w:pPrChange>
      </w:pPr>
      <w:ins w:id="1549" w:author="rkbansal" w:date="2020-04-22T15:40:00Z">
        <w:r>
          <w:rPr>
            <w:noProof/>
          </w:rPr>
          <w:drawing>
            <wp:inline distT="0" distB="0" distL="0" distR="0" wp14:anchorId="00B03DB1" wp14:editId="043B4D93">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19925" cy="6600825"/>
                      </a:xfrm>
                      <a:prstGeom prst="rect">
                        <a:avLst/>
                      </a:prstGeom>
                    </pic:spPr>
                  </pic:pic>
                </a:graphicData>
              </a:graphic>
            </wp:inline>
          </w:drawing>
        </w:r>
      </w:ins>
    </w:p>
    <w:p w14:paraId="088950DB" w14:textId="77777777" w:rsidR="005D73D5" w:rsidRPr="002F7AB3" w:rsidRDefault="005D73D5">
      <w:pPr>
        <w:pStyle w:val="Heading6"/>
        <w:numPr>
          <w:ilvl w:val="0"/>
          <w:numId w:val="108"/>
        </w:numPr>
        <w:ind w:left="1440"/>
        <w:rPr>
          <w:ins w:id="1550" w:author="rkbansal" w:date="2020-04-25T15:30:00Z"/>
          <w:b/>
          <w:bCs/>
          <w:shd w:val="clear" w:color="auto" w:fill="FFFFFF"/>
          <w:rPrChange w:id="1551" w:author="rkbansal" w:date="2020-04-25T15:30:00Z">
            <w:rPr>
              <w:ins w:id="1552" w:author="rkbansal" w:date="2020-04-25T15:30:00Z"/>
              <w:b/>
              <w:bCs/>
              <w:color w:val="262D3D"/>
              <w:shd w:val="clear" w:color="auto" w:fill="FFFFFF"/>
            </w:rPr>
          </w:rPrChange>
        </w:rPr>
        <w:pPrChange w:id="1553" w:author="rkbansal" w:date="2020-04-25T15:30:00Z">
          <w:pPr>
            <w:pStyle w:val="ListParagraph"/>
            <w:numPr>
              <w:ilvl w:val="1"/>
              <w:numId w:val="19"/>
            </w:numPr>
            <w:ind w:left="924" w:hanging="357"/>
          </w:pPr>
        </w:pPrChange>
      </w:pPr>
      <w:ins w:id="1554" w:author="rkbansal" w:date="2020-04-25T15:29:00Z">
        <w:r w:rsidRPr="002F7AB3">
          <w:rPr>
            <w:b/>
            <w:bCs/>
            <w:shd w:val="clear" w:color="auto" w:fill="FFFFFF"/>
            <w:rPrChange w:id="1555" w:author="rkbansal" w:date="2020-04-25T15:30:00Z">
              <w:rPr>
                <w:rFonts w:ascii="Georgia" w:hAnsi="Georgia"/>
                <w:shd w:val="clear" w:color="auto" w:fill="FFFFFF"/>
              </w:rPr>
            </w:rPrChange>
          </w:rPr>
          <w:t>StatusNotActiveException</w:t>
        </w:r>
      </w:ins>
    </w:p>
    <w:p w14:paraId="16EFA213" w14:textId="77777777" w:rsidR="005D73D5" w:rsidRPr="005C4336" w:rsidRDefault="005D73D5">
      <w:pPr>
        <w:pStyle w:val="ListParagraph"/>
        <w:ind w:left="924"/>
        <w:rPr>
          <w:ins w:id="1556" w:author="rkbansal" w:date="2020-04-25T15:29:00Z"/>
          <w:color w:val="262D3D"/>
          <w:shd w:val="clear" w:color="auto" w:fill="FFFFFF"/>
          <w:rPrChange w:id="1557" w:author="rkbansal" w:date="2020-04-25T15:29:00Z">
            <w:rPr>
              <w:ins w:id="1558" w:author="rkbansal" w:date="2020-04-25T15:29:00Z"/>
              <w:b/>
              <w:bCs/>
              <w:color w:val="262D3D"/>
              <w:shd w:val="clear" w:color="auto" w:fill="FFFFFF"/>
            </w:rPr>
          </w:rPrChange>
        </w:rPr>
        <w:pPrChange w:id="1559" w:author="rkbansal" w:date="2020-04-25T15:30:00Z">
          <w:pPr>
            <w:pStyle w:val="ListParagraph"/>
            <w:numPr>
              <w:ilvl w:val="1"/>
              <w:numId w:val="19"/>
            </w:numPr>
            <w:ind w:left="1080" w:hanging="360"/>
          </w:pPr>
        </w:pPrChange>
      </w:pPr>
      <w:ins w:id="1560" w:author="rkbansal" w:date="2020-04-25T15:30:00Z">
        <w:r>
          <w:rPr>
            <w:noProof/>
          </w:rPr>
          <w:drawing>
            <wp:inline distT="0" distB="0" distL="0" distR="0" wp14:anchorId="721BC290" wp14:editId="2E04028F">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20200" cy="2619375"/>
                      </a:xfrm>
                      <a:prstGeom prst="rect">
                        <a:avLst/>
                      </a:prstGeom>
                    </pic:spPr>
                  </pic:pic>
                </a:graphicData>
              </a:graphic>
            </wp:inline>
          </w:drawing>
        </w:r>
      </w:ins>
    </w:p>
    <w:p w14:paraId="02297571" w14:textId="77777777" w:rsidR="005D73D5" w:rsidRPr="004B0C5B" w:rsidRDefault="005D73D5">
      <w:pPr>
        <w:pStyle w:val="ListParagraph"/>
        <w:ind w:left="1440"/>
        <w:rPr>
          <w:ins w:id="1561" w:author="rkbansal" w:date="2020-04-25T15:29:00Z"/>
          <w:color w:val="262D3D"/>
          <w:shd w:val="clear" w:color="auto" w:fill="FFFFFF"/>
        </w:rPr>
        <w:pPrChange w:id="1562" w:author="rkbansal" w:date="2020-04-25T15:29:00Z">
          <w:pPr>
            <w:pStyle w:val="ListParagraph"/>
            <w:numPr>
              <w:numId w:val="19"/>
            </w:numPr>
            <w:ind w:left="360" w:hanging="360"/>
          </w:pPr>
        </w:pPrChange>
      </w:pPr>
    </w:p>
    <w:p w14:paraId="0B8B2EEB" w14:textId="77777777" w:rsidR="005D73D5" w:rsidRDefault="005D73D5">
      <w:pPr>
        <w:pStyle w:val="ListParagraph"/>
        <w:rPr>
          <w:ins w:id="1563" w:author="rkbansal" w:date="2020-04-25T15:29:00Z"/>
          <w:b/>
          <w:bCs/>
          <w:color w:val="262D3D"/>
          <w:shd w:val="clear" w:color="auto" w:fill="FFFFFF"/>
        </w:rPr>
        <w:pPrChange w:id="1564" w:author="rkbansal" w:date="2020-04-25T15:29:00Z">
          <w:pPr>
            <w:pStyle w:val="ListParagraph"/>
            <w:numPr>
              <w:numId w:val="19"/>
            </w:numPr>
            <w:ind w:left="360" w:hanging="360"/>
          </w:pPr>
        </w:pPrChange>
      </w:pPr>
    </w:p>
    <w:p w14:paraId="7593B00F" w14:textId="77777777" w:rsidR="005D73D5" w:rsidRPr="006E18BE" w:rsidRDefault="005D73D5">
      <w:pPr>
        <w:pStyle w:val="ListParagraph"/>
        <w:numPr>
          <w:ilvl w:val="0"/>
          <w:numId w:val="33"/>
        </w:numPr>
        <w:rPr>
          <w:ins w:id="1565" w:author="rkbansal" w:date="2020-04-21T23:57:00Z"/>
          <w:b/>
          <w:bCs/>
          <w:color w:val="262D3D"/>
          <w:shd w:val="clear" w:color="auto" w:fill="FFFFFF"/>
          <w:rPrChange w:id="1566" w:author="rkbansal" w:date="2020-04-22T15:39:00Z">
            <w:rPr>
              <w:ins w:id="1567" w:author="rkbansal" w:date="2020-04-21T23:57:00Z"/>
              <w:color w:val="262D3D"/>
              <w:shd w:val="clear" w:color="auto" w:fill="FFFFFF"/>
            </w:rPr>
          </w:rPrChange>
        </w:rPr>
        <w:pPrChange w:id="1568" w:author="rkbansal" w:date="2020-04-22T15:39:00Z">
          <w:pPr/>
        </w:pPrChange>
      </w:pPr>
      <w:ins w:id="1569" w:author="rkbansal" w:date="2020-04-22T15:38:00Z">
        <w:r w:rsidRPr="006E18BE">
          <w:rPr>
            <w:b/>
            <w:bCs/>
            <w:color w:val="262D3D"/>
            <w:shd w:val="clear" w:color="auto" w:fill="FFFFFF"/>
            <w:rPrChange w:id="1570" w:author="rkbansal" w:date="2020-04-22T15:39:00Z">
              <w:rPr>
                <w:color w:val="262D3D"/>
                <w:shd w:val="clear" w:color="auto" w:fill="FFFFFF"/>
              </w:rPr>
            </w:rPrChange>
          </w:rPr>
          <w:t>RestExceptionHandler</w:t>
        </w:r>
      </w:ins>
    </w:p>
    <w:p w14:paraId="3DD6133F" w14:textId="77777777" w:rsidR="005D73D5" w:rsidRDefault="005D73D5" w:rsidP="005D73D5">
      <w:pPr>
        <w:rPr>
          <w:ins w:id="1571" w:author="rkbansal" w:date="2020-04-21T23:58:00Z"/>
          <w:b/>
          <w:sz w:val="28"/>
        </w:rPr>
      </w:pPr>
      <w:ins w:id="1572" w:author="rkbansal" w:date="2020-04-25T15:35:00Z">
        <w:r>
          <w:rPr>
            <w:noProof/>
          </w:rPr>
          <w:lastRenderedPageBreak/>
          <w:drawing>
            <wp:inline distT="0" distB="0" distL="0" distR="0" wp14:anchorId="6AE30648" wp14:editId="2274EC4C">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10475" cy="6934200"/>
                      </a:xfrm>
                      <a:prstGeom prst="rect">
                        <a:avLst/>
                      </a:prstGeom>
                    </pic:spPr>
                  </pic:pic>
                </a:graphicData>
              </a:graphic>
            </wp:inline>
          </w:drawing>
        </w:r>
      </w:ins>
    </w:p>
    <w:p w14:paraId="58AD207E" w14:textId="77777777" w:rsidR="005D73D5" w:rsidRDefault="005D73D5" w:rsidP="005D73D5">
      <w:pPr>
        <w:rPr>
          <w:ins w:id="1573" w:author="rkbansal" w:date="2020-04-21T23:58:00Z"/>
          <w:color w:val="262D3D"/>
          <w:shd w:val="clear" w:color="auto" w:fill="FFFFFF"/>
        </w:rPr>
      </w:pPr>
      <w:ins w:id="1574"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4C45BFE" w14:textId="77777777" w:rsidR="005D73D5" w:rsidRDefault="005D73D5" w:rsidP="005D73D5">
      <w:pPr>
        <w:rPr>
          <w:ins w:id="1575" w:author="rkbansal" w:date="2020-04-21T23:58:00Z"/>
          <w:color w:val="262D3D"/>
          <w:shd w:val="clear" w:color="auto" w:fill="FFFFFF"/>
        </w:rPr>
      </w:pPr>
      <w:ins w:id="1576" w:author="rkbansal" w:date="2020-04-22T00:00:00Z">
        <w:r>
          <w:rPr>
            <w:noProof/>
          </w:rPr>
          <w:drawing>
            <wp:inline distT="0" distB="0" distL="0" distR="0" wp14:anchorId="7A99E810" wp14:editId="7D68A073">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6975" cy="1447800"/>
                      </a:xfrm>
                      <a:prstGeom prst="rect">
                        <a:avLst/>
                      </a:prstGeom>
                    </pic:spPr>
                  </pic:pic>
                </a:graphicData>
              </a:graphic>
            </wp:inline>
          </w:drawing>
        </w:r>
      </w:ins>
    </w:p>
    <w:p w14:paraId="7C09C70F" w14:textId="77777777" w:rsidR="005D73D5" w:rsidRDefault="005D73D5" w:rsidP="005D73D5">
      <w:pPr>
        <w:pStyle w:val="Heading5"/>
        <w:rPr>
          <w:ins w:id="1577" w:author="rkbansal" w:date="2020-04-22T00:05:00Z"/>
          <w:b/>
          <w:bCs/>
          <w:sz w:val="28"/>
          <w:szCs w:val="28"/>
        </w:rPr>
      </w:pPr>
      <w:ins w:id="1578"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1E267599" w14:textId="77777777" w:rsidR="005D73D5" w:rsidRPr="00133514" w:rsidRDefault="005D73D5" w:rsidP="005D73D5">
      <w:pPr>
        <w:rPr>
          <w:ins w:id="1579" w:author="rkbansal" w:date="2020-04-22T00:05:00Z"/>
          <w:rFonts w:ascii="Georgia" w:hAnsi="Georgia"/>
          <w:spacing w:val="-3"/>
          <w:sz w:val="26"/>
          <w:szCs w:val="26"/>
          <w:shd w:val="clear" w:color="auto" w:fill="FFFFFF"/>
          <w:rPrChange w:id="1580" w:author="rkbansal" w:date="2020-04-22T00:06:00Z">
            <w:rPr>
              <w:ins w:id="1581" w:author="rkbansal" w:date="2020-04-22T00:05:00Z"/>
              <w:rFonts w:ascii="Roboto" w:hAnsi="Roboto"/>
              <w:spacing w:val="-3"/>
              <w:sz w:val="26"/>
              <w:szCs w:val="26"/>
              <w:shd w:val="clear" w:color="auto" w:fill="FFFFFF"/>
            </w:rPr>
          </w:rPrChange>
        </w:rPr>
      </w:pPr>
      <w:ins w:id="1582" w:author="rkbansal" w:date="2020-04-22T00:05:00Z">
        <w:r w:rsidRPr="00133514">
          <w:rPr>
            <w:rFonts w:ascii="Georgia" w:hAnsi="Georgia"/>
            <w:spacing w:val="-3"/>
            <w:sz w:val="26"/>
            <w:szCs w:val="26"/>
            <w:shd w:val="clear" w:color="auto" w:fill="FFFFFF"/>
            <w:rPrChange w:id="1583"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447A3ED5" w14:textId="77777777" w:rsidR="005D73D5" w:rsidRDefault="005D73D5" w:rsidP="005D73D5">
      <w:pPr>
        <w:rPr>
          <w:ins w:id="1584" w:author="rkbansal" w:date="2020-04-22T00:05:00Z"/>
          <w:i/>
          <w:iCs/>
          <w:color w:val="7A2518"/>
          <w:shd w:val="clear" w:color="auto" w:fill="FFFFFF"/>
        </w:rPr>
      </w:pPr>
      <w:ins w:id="1585" w:author="rkbansal" w:date="2020-04-22T00:05:00Z">
        <w:r>
          <w:rPr>
            <w:i/>
            <w:iCs/>
            <w:color w:val="7A2518"/>
            <w:shd w:val="clear" w:color="auto" w:fill="FFFFFF"/>
          </w:rPr>
          <w:t>Sample response when FeignException occurs</w:t>
        </w:r>
      </w:ins>
    </w:p>
    <w:p w14:paraId="20C93976" w14:textId="77777777" w:rsidR="005D73D5" w:rsidRDefault="005D73D5" w:rsidP="005D73D5">
      <w:pPr>
        <w:rPr>
          <w:ins w:id="1586" w:author="rkbansal" w:date="2020-04-22T00:05:00Z"/>
        </w:rPr>
      </w:pPr>
      <w:ins w:id="1587" w:author="rkbansal" w:date="2020-04-22T00:05:00Z">
        <w:r>
          <w:rPr>
            <w:noProof/>
          </w:rPr>
          <w:drawing>
            <wp:inline distT="0" distB="0" distL="0" distR="0" wp14:anchorId="31E058AF" wp14:editId="06B703A0">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0" cy="1285875"/>
                      </a:xfrm>
                      <a:prstGeom prst="rect">
                        <a:avLst/>
                      </a:prstGeom>
                    </pic:spPr>
                  </pic:pic>
                </a:graphicData>
              </a:graphic>
            </wp:inline>
          </w:drawing>
        </w:r>
      </w:ins>
    </w:p>
    <w:p w14:paraId="62AE33AA" w14:textId="77777777" w:rsidR="005D73D5" w:rsidRPr="00133514" w:rsidRDefault="005D73D5" w:rsidP="005D73D5">
      <w:pPr>
        <w:shd w:val="clear" w:color="auto" w:fill="FFFFFF"/>
        <w:spacing w:before="100" w:beforeAutospacing="1" w:after="100" w:afterAutospacing="1" w:line="240" w:lineRule="auto"/>
        <w:rPr>
          <w:ins w:id="1588" w:author="rkbansal" w:date="2020-04-22T00:06:00Z"/>
          <w:rFonts w:ascii="Georgia" w:eastAsia="Times New Roman" w:hAnsi="Georgia" w:cs="Times New Roman"/>
          <w:spacing w:val="-2"/>
          <w:lang w:eastAsia="en-IN"/>
          <w:rPrChange w:id="1589" w:author="rkbansal" w:date="2020-04-22T00:06:00Z">
            <w:rPr>
              <w:ins w:id="1590" w:author="rkbansal" w:date="2020-04-22T00:06:00Z"/>
              <w:rFonts w:ascii="inherit" w:eastAsia="Times New Roman" w:hAnsi="inherit" w:cs="Times New Roman"/>
              <w:spacing w:val="-2"/>
              <w:lang w:eastAsia="en-IN"/>
            </w:rPr>
          </w:rPrChange>
        </w:rPr>
      </w:pPr>
      <w:ins w:id="1591" w:author="rkbansal" w:date="2020-04-22T00:06:00Z">
        <w:r w:rsidRPr="00133514">
          <w:rPr>
            <w:rFonts w:ascii="Georgia" w:eastAsia="Times New Roman" w:hAnsi="Georgia" w:cs="Times New Roman"/>
            <w:spacing w:val="-2"/>
            <w:lang w:eastAsia="en-IN"/>
            <w:rPrChange w:id="1592" w:author="rkbansal" w:date="2020-04-22T00:06:00Z">
              <w:rPr>
                <w:rFonts w:ascii="inherit" w:eastAsia="Times New Roman" w:hAnsi="inherit" w:cs="Times New Roman"/>
                <w:spacing w:val="-2"/>
                <w:lang w:eastAsia="en-IN"/>
              </w:rPr>
            </w:rPrChange>
          </w:rPr>
          <w:t>That</w:t>
        </w:r>
        <w:r w:rsidRPr="00133514">
          <w:rPr>
            <w:rFonts w:ascii="Georgia" w:eastAsia="Times New Roman" w:hAnsi="Georgia" w:cs="Times New Roman" w:hint="eastAsia"/>
            <w:spacing w:val="-2"/>
            <w:lang w:eastAsia="en-IN"/>
            <w:rPrChange w:id="1593" w:author="rkbansal" w:date="2020-04-22T00:06:00Z">
              <w:rPr>
                <w:rFonts w:ascii="inherit" w:eastAsia="Times New Roman" w:hAnsi="inherit" w:cs="Times New Roman" w:hint="eastAsia"/>
                <w:spacing w:val="-2"/>
                <w:lang w:eastAsia="en-IN"/>
              </w:rPr>
            </w:rPrChange>
          </w:rPr>
          <w:t>’</w:t>
        </w:r>
        <w:r w:rsidRPr="00133514">
          <w:rPr>
            <w:rFonts w:ascii="Georgia" w:eastAsia="Times New Roman" w:hAnsi="Georgia" w:cs="Times New Roman"/>
            <w:spacing w:val="-2"/>
            <w:lang w:eastAsia="en-IN"/>
            <w:rPrChange w:id="1594"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5000EBC1" w14:textId="77777777" w:rsidR="005D73D5" w:rsidRDefault="005D73D5" w:rsidP="005D73D5">
      <w:pPr>
        <w:shd w:val="clear" w:color="auto" w:fill="FFFFFF"/>
        <w:spacing w:before="100" w:beforeAutospacing="1" w:after="100" w:afterAutospacing="1" w:line="240" w:lineRule="auto"/>
        <w:rPr>
          <w:ins w:id="1595" w:author="rkbansal" w:date="2020-04-22T00:08:00Z"/>
          <w:rFonts w:eastAsia="Times New Roman" w:cs="Times New Roman"/>
          <w:spacing w:val="-2"/>
          <w:lang w:eastAsia="en-IN"/>
        </w:rPr>
      </w:pPr>
      <w:ins w:id="1596" w:author="rkbansal" w:date="2020-04-22T00:06:00Z">
        <w:r w:rsidRPr="00133514">
          <w:rPr>
            <w:rFonts w:ascii="Georgia" w:eastAsia="Times New Roman" w:hAnsi="Georgia" w:cs="Times New Roman"/>
            <w:spacing w:val="-2"/>
            <w:lang w:eastAsia="en-IN"/>
            <w:rPrChange w:id="1597"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E6133A3" w14:textId="77777777" w:rsidR="005D73D5" w:rsidRDefault="005D73D5" w:rsidP="005D73D5">
      <w:pPr>
        <w:shd w:val="clear" w:color="auto" w:fill="FFFFFF"/>
        <w:spacing w:before="100" w:beforeAutospacing="1" w:after="100" w:afterAutospacing="1" w:line="240" w:lineRule="auto"/>
        <w:rPr>
          <w:ins w:id="1598" w:author="rkbansal" w:date="2020-04-22T00:08:00Z"/>
          <w:rFonts w:eastAsia="Times New Roman" w:cs="Times New Roman"/>
          <w:spacing w:val="-2"/>
          <w:lang w:eastAsia="en-IN"/>
        </w:rPr>
      </w:pPr>
      <w:ins w:id="1599" w:author="rkbansal" w:date="2020-04-22T00:08:00Z">
        <w:r>
          <w:rPr>
            <w:noProof/>
          </w:rPr>
          <w:lastRenderedPageBreak/>
          <w:drawing>
            <wp:inline distT="0" distB="0" distL="0" distR="0" wp14:anchorId="3612C0A1" wp14:editId="0874C07A">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5514975"/>
                      </a:xfrm>
                      <a:prstGeom prst="rect">
                        <a:avLst/>
                      </a:prstGeom>
                    </pic:spPr>
                  </pic:pic>
                </a:graphicData>
              </a:graphic>
            </wp:inline>
          </w:drawing>
        </w:r>
      </w:ins>
    </w:p>
    <w:p w14:paraId="0206DCF8" w14:textId="77777777" w:rsidR="005D73D5" w:rsidRDefault="005D73D5" w:rsidP="005D73D5">
      <w:pPr>
        <w:shd w:val="clear" w:color="auto" w:fill="FFFFFF"/>
        <w:spacing w:before="100" w:beforeAutospacing="1" w:after="100" w:afterAutospacing="1" w:line="240" w:lineRule="auto"/>
        <w:rPr>
          <w:ins w:id="1600" w:author="rkbansal" w:date="2020-04-22T00:10:00Z"/>
          <w:rFonts w:eastAsia="Times New Roman" w:cs="Times New Roman"/>
          <w:spacing w:val="-2"/>
          <w:lang w:eastAsia="en-IN"/>
        </w:rPr>
      </w:pPr>
      <w:ins w:id="1601" w:author="rkbansal" w:date="2020-04-22T00:10:00Z">
        <w:r>
          <w:rPr>
            <w:noProof/>
          </w:rPr>
          <w:drawing>
            <wp:inline distT="0" distB="0" distL="0" distR="0" wp14:anchorId="0208AF96" wp14:editId="2244C7DD">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24700" cy="2076450"/>
                      </a:xfrm>
                      <a:prstGeom prst="rect">
                        <a:avLst/>
                      </a:prstGeom>
                    </pic:spPr>
                  </pic:pic>
                </a:graphicData>
              </a:graphic>
            </wp:inline>
          </w:drawing>
        </w:r>
      </w:ins>
    </w:p>
    <w:p w14:paraId="5C57C705" w14:textId="77777777" w:rsidR="005D73D5" w:rsidRPr="00133514" w:rsidRDefault="005D73D5" w:rsidP="005D73D5">
      <w:pPr>
        <w:shd w:val="clear" w:color="auto" w:fill="FFFFFF"/>
        <w:spacing w:before="100" w:beforeAutospacing="1" w:after="100" w:afterAutospacing="1" w:line="240" w:lineRule="auto"/>
        <w:rPr>
          <w:ins w:id="1602" w:author="rkbansal" w:date="2020-04-22T00:06:00Z"/>
          <w:rFonts w:ascii="Georgia" w:eastAsia="Times New Roman" w:hAnsi="Georgia" w:cs="Times New Roman"/>
          <w:spacing w:val="-2"/>
          <w:lang w:eastAsia="en-IN"/>
          <w:rPrChange w:id="1603" w:author="rkbansal" w:date="2020-04-22T00:06:00Z">
            <w:rPr>
              <w:ins w:id="1604" w:author="rkbansal" w:date="2020-04-22T00:06:00Z"/>
              <w:rFonts w:ascii="inherit" w:eastAsia="Times New Roman" w:hAnsi="inherit" w:cs="Times New Roman"/>
              <w:spacing w:val="-2"/>
              <w:lang w:eastAsia="en-IN"/>
            </w:rPr>
          </w:rPrChange>
        </w:rPr>
      </w:pPr>
      <w:ins w:id="1605" w:author="rkbansal" w:date="2020-04-22T00:15:00Z">
        <w:r>
          <w:rPr>
            <w:noProof/>
          </w:rPr>
          <w:drawing>
            <wp:inline distT="0" distB="0" distL="0" distR="0" wp14:anchorId="43B42FDF" wp14:editId="729D4C89">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79000" cy="590550"/>
                      </a:xfrm>
                      <a:prstGeom prst="rect">
                        <a:avLst/>
                      </a:prstGeom>
                    </pic:spPr>
                  </pic:pic>
                </a:graphicData>
              </a:graphic>
            </wp:inline>
          </w:drawing>
        </w:r>
      </w:ins>
    </w:p>
    <w:p w14:paraId="67FE472B" w14:textId="77777777" w:rsidR="005D73D5" w:rsidRPr="005D73D5" w:rsidRDefault="005D73D5" w:rsidP="005D73D5">
      <w:pPr>
        <w:rPr>
          <w:lang w:val="en-US"/>
        </w:rPr>
      </w:pPr>
    </w:p>
    <w:p w14:paraId="078965AD" w14:textId="77777777" w:rsidR="00186858" w:rsidRDefault="00186858">
      <w:pPr>
        <w:rPr>
          <w:rFonts w:asciiTheme="majorHAnsi" w:eastAsiaTheme="majorEastAsia" w:hAnsiTheme="majorHAnsi" w:cstheme="majorBidi"/>
          <w:color w:val="2F5496" w:themeColor="accent1" w:themeShade="BF"/>
          <w:sz w:val="32"/>
          <w:szCs w:val="32"/>
          <w:lang w:val="en-US"/>
        </w:rPr>
      </w:pPr>
      <w:r>
        <w:rPr>
          <w:lang w:val="en-US"/>
        </w:rPr>
        <w:br w:type="page"/>
      </w:r>
    </w:p>
    <w:p w14:paraId="2CC15AA5" w14:textId="6B0E25EA" w:rsidR="009D1572" w:rsidRDefault="009D1572" w:rsidP="009D1572">
      <w:pPr>
        <w:pStyle w:val="Heading1"/>
        <w:numPr>
          <w:ilvl w:val="0"/>
          <w:numId w:val="1"/>
        </w:numPr>
        <w:ind w:left="357" w:hanging="357"/>
        <w:rPr>
          <w:lang w:val="en-US"/>
        </w:rPr>
      </w:pPr>
      <w:ins w:id="1606" w:author="Rajiv Bansal" w:date="2019-11-29T09:02:00Z">
        <w:r w:rsidRPr="009D1572">
          <w:rPr>
            <w:lang w:val="en-US"/>
          </w:rPr>
          <w:lastRenderedPageBreak/>
          <w:t>Gateway</w:t>
        </w:r>
      </w:ins>
      <w:ins w:id="1607" w:author="Rajiv Bansal" w:date="2019-11-29T09:01:00Z">
        <w:r w:rsidRPr="009D1572">
          <w:rPr>
            <w:lang w:val="en-US"/>
          </w:rPr>
          <w:t>-serv</w:t>
        </w:r>
      </w:ins>
      <w:ins w:id="1608" w:author="Rajiv Bansal" w:date="2019-11-29T09:02:00Z">
        <w:r w:rsidRPr="009D1572">
          <w:rPr>
            <w:lang w:val="en-US"/>
          </w:rPr>
          <w:t>ice</w:t>
        </w:r>
      </w:ins>
      <w:ins w:id="1609" w:author="rkbansal" w:date="2020-11-30T22:07:00Z">
        <w:r w:rsidRPr="009D1572">
          <w:rPr>
            <w:lang w:val="en-US"/>
          </w:rPr>
          <w:t xml:space="preserve"> </w:t>
        </w:r>
      </w:ins>
      <w:ins w:id="1610" w:author="rkbansal" w:date="2020-03-29T21:30:00Z">
        <w:r w:rsidRPr="009D1572">
          <w:rPr>
            <w:lang w:val="en-US"/>
          </w:rPr>
          <w:t>(Zuul)</w:t>
        </w:r>
      </w:ins>
    </w:p>
    <w:p w14:paraId="18D16B96" w14:textId="0EC69F67" w:rsidR="004206E0" w:rsidRPr="004206E0" w:rsidRDefault="004206E0" w:rsidP="004206E0">
      <w:pPr>
        <w:pStyle w:val="Heading2"/>
        <w:numPr>
          <w:ilvl w:val="1"/>
          <w:numId w:val="1"/>
        </w:numPr>
        <w:rPr>
          <w:ins w:id="1611" w:author="Rajiv Bansal" w:date="2019-11-29T09:10:00Z"/>
          <w:lang w:val="en-US"/>
        </w:rPr>
      </w:pPr>
      <w:r>
        <w:rPr>
          <w:lang w:val="en-US"/>
        </w:rPr>
        <w:t>Description</w:t>
      </w:r>
    </w:p>
    <w:p w14:paraId="10BF3680" w14:textId="77777777" w:rsidR="009D1572" w:rsidRDefault="009D1572" w:rsidP="009D1572">
      <w:pPr>
        <w:rPr>
          <w:ins w:id="1612" w:author="Rajiv Bansal" w:date="2019-11-29T09:10:00Z"/>
        </w:rPr>
      </w:pPr>
      <w:ins w:id="1613" w:author="Rajiv Bansal" w:date="2019-11-29T09:10:00Z">
        <w:r w:rsidRPr="00AE7F9B">
          <w:t>A gateway is a single-entry point into the system, used to handle requests by routing them to the corresponding microservice.</w:t>
        </w:r>
      </w:ins>
    </w:p>
    <w:p w14:paraId="129A75B7" w14:textId="77777777" w:rsidR="009D1572" w:rsidRPr="00AE7F9B" w:rsidRDefault="009D1572" w:rsidP="009D1572">
      <w:pPr>
        <w:pStyle w:val="ip"/>
        <w:shd w:val="clear" w:color="auto" w:fill="FFFFFF"/>
        <w:spacing w:before="206" w:beforeAutospacing="0" w:after="0" w:afterAutospacing="0"/>
        <w:rPr>
          <w:ins w:id="1614" w:author="Rajiv Bansal" w:date="2019-11-29T09:10:00Z"/>
          <w:rFonts w:ascii="Georgia" w:hAnsi="Georgia"/>
          <w:spacing w:val="-1"/>
          <w:rPrChange w:id="1615" w:author="Rajiv Bansal" w:date="2019-11-29T09:10:00Z">
            <w:rPr>
              <w:ins w:id="1616" w:author="Rajiv Bansal" w:date="2019-11-29T09:10:00Z"/>
              <w:rFonts w:ascii="Georgia" w:hAnsi="Georgia"/>
              <w:spacing w:val="-1"/>
              <w:sz w:val="32"/>
              <w:szCs w:val="32"/>
            </w:rPr>
          </w:rPrChange>
        </w:rPr>
      </w:pPr>
      <w:ins w:id="1617" w:author="Rajiv Bansal" w:date="2019-11-29T09:10:00Z">
        <w:r w:rsidRPr="00AE7F9B">
          <w:rPr>
            <w:rFonts w:ascii="Georgia" w:hAnsi="Georgia"/>
            <w:spacing w:val="-1"/>
            <w:rPrChange w:id="1618" w:author="Rajiv Bansal" w:date="2019-11-29T09:10:00Z">
              <w:rPr>
                <w:rFonts w:ascii="Georgia" w:hAnsi="Georgia"/>
                <w:spacing w:val="-1"/>
                <w:sz w:val="32"/>
                <w:szCs w:val="32"/>
              </w:rPr>
            </w:rPrChange>
          </w:rPr>
          <w:t>It’s a proxy, gateway, an intermediate layer between the users and your services.</w:t>
        </w:r>
      </w:ins>
    </w:p>
    <w:p w14:paraId="4AA29D36" w14:textId="77777777" w:rsidR="009D1572" w:rsidRPr="00AE7F9B" w:rsidRDefault="009D1572" w:rsidP="009D1572">
      <w:pPr>
        <w:pStyle w:val="ip"/>
        <w:shd w:val="clear" w:color="auto" w:fill="FFFFFF"/>
        <w:spacing w:before="480" w:beforeAutospacing="0" w:after="0" w:afterAutospacing="0"/>
        <w:rPr>
          <w:ins w:id="1619" w:author="Rajiv Bansal" w:date="2019-11-29T09:10:00Z"/>
          <w:rFonts w:ascii="Georgia" w:hAnsi="Georgia"/>
          <w:spacing w:val="-1"/>
          <w:rPrChange w:id="1620" w:author="Rajiv Bansal" w:date="2019-11-29T09:10:00Z">
            <w:rPr>
              <w:ins w:id="1621" w:author="Rajiv Bansal" w:date="2019-11-29T09:10:00Z"/>
              <w:rFonts w:ascii="Georgia" w:hAnsi="Georgia"/>
              <w:spacing w:val="-1"/>
              <w:sz w:val="32"/>
              <w:szCs w:val="32"/>
            </w:rPr>
          </w:rPrChange>
        </w:rPr>
      </w:pPr>
      <w:ins w:id="1622" w:author="Rajiv Bansal" w:date="2019-11-29T09:10:00Z">
        <w:r w:rsidRPr="00AE7F9B">
          <w:rPr>
            <w:rFonts w:ascii="Georgia" w:hAnsi="Georgia"/>
            <w:spacing w:val="-1"/>
            <w:rPrChange w:id="1623" w:author="Rajiv Bansal" w:date="2019-11-29T09:10:00Z">
              <w:rPr>
                <w:rFonts w:ascii="Georgia" w:hAnsi="Georgia"/>
                <w:spacing w:val="-1"/>
                <w:sz w:val="32"/>
                <w:szCs w:val="32"/>
              </w:rPr>
            </w:rPrChange>
          </w:rPr>
          <w:t>Eureka server solved the problem of giving names to services instead of hardcoding their IP addresses.</w:t>
        </w:r>
      </w:ins>
    </w:p>
    <w:p w14:paraId="5B75EF24" w14:textId="77777777" w:rsidR="009D1572" w:rsidRPr="00AE7F9B" w:rsidRDefault="009D1572" w:rsidP="009D1572">
      <w:pPr>
        <w:pStyle w:val="ip"/>
        <w:shd w:val="clear" w:color="auto" w:fill="FFFFFF"/>
        <w:spacing w:before="480" w:beforeAutospacing="0" w:after="0" w:afterAutospacing="0"/>
        <w:rPr>
          <w:ins w:id="1624" w:author="Rajiv Bansal" w:date="2019-11-29T09:10:00Z"/>
          <w:rFonts w:ascii="Georgia" w:hAnsi="Georgia"/>
          <w:spacing w:val="-1"/>
          <w:rPrChange w:id="1625" w:author="Rajiv Bansal" w:date="2019-11-29T09:10:00Z">
            <w:rPr>
              <w:ins w:id="1626" w:author="Rajiv Bansal" w:date="2019-11-29T09:10:00Z"/>
              <w:rFonts w:ascii="Georgia" w:hAnsi="Georgia"/>
              <w:spacing w:val="-1"/>
              <w:sz w:val="32"/>
              <w:szCs w:val="32"/>
            </w:rPr>
          </w:rPrChange>
        </w:rPr>
      </w:pPr>
      <w:ins w:id="1627" w:author="Rajiv Bansal" w:date="2019-11-29T09:10:00Z">
        <w:r w:rsidRPr="00AE7F9B">
          <w:rPr>
            <w:rFonts w:ascii="Georgia" w:hAnsi="Georgia"/>
            <w:spacing w:val="-1"/>
            <w:rPrChange w:id="1628" w:author="Rajiv Bansal" w:date="2019-11-29T09:10:00Z">
              <w:rPr>
                <w:rFonts w:ascii="Georgia" w:hAnsi="Georgia"/>
                <w:spacing w:val="-1"/>
                <w:sz w:val="32"/>
                <w:szCs w:val="32"/>
              </w:rPr>
            </w:rPrChange>
          </w:rPr>
          <w:t>But, still, we may have more than one service (instances) running on different ports. So, Zuul …</w:t>
        </w:r>
      </w:ins>
    </w:p>
    <w:p w14:paraId="56641FB4" w14:textId="77777777" w:rsidR="009D1572" w:rsidRPr="00AE7F9B" w:rsidRDefault="009D1572" w:rsidP="009D1572">
      <w:pPr>
        <w:pStyle w:val="ip"/>
        <w:numPr>
          <w:ilvl w:val="0"/>
          <w:numId w:val="76"/>
        </w:numPr>
        <w:shd w:val="clear" w:color="auto" w:fill="FFFFFF"/>
        <w:spacing w:before="480" w:beforeAutospacing="0" w:after="0" w:afterAutospacing="0"/>
        <w:ind w:left="450"/>
        <w:rPr>
          <w:ins w:id="1629" w:author="Rajiv Bansal" w:date="2019-11-29T09:10:00Z"/>
          <w:rFonts w:ascii="Georgia" w:hAnsi="Georgia" w:cs="Segoe UI"/>
          <w:spacing w:val="-1"/>
          <w:rPrChange w:id="1630" w:author="Rajiv Bansal" w:date="2019-11-29T09:10:00Z">
            <w:rPr>
              <w:ins w:id="1631" w:author="Rajiv Bansal" w:date="2019-11-29T09:10:00Z"/>
              <w:rFonts w:ascii="Georgia" w:hAnsi="Georgia" w:cs="Segoe UI"/>
              <w:spacing w:val="-1"/>
              <w:sz w:val="32"/>
              <w:szCs w:val="32"/>
            </w:rPr>
          </w:rPrChange>
        </w:rPr>
      </w:pPr>
      <w:ins w:id="1632" w:author="Rajiv Bansal" w:date="2019-11-29T09:10:00Z">
        <w:r w:rsidRPr="00AE7F9B">
          <w:rPr>
            <w:rFonts w:ascii="Georgia" w:hAnsi="Georgia" w:cs="Segoe UI"/>
            <w:spacing w:val="-1"/>
            <w:rPrChange w:id="1633"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1634" w:author="Rajiv Bansal" w:date="2019-11-29T09:10:00Z">
              <w:rPr>
                <w:rStyle w:val="HTMLCode"/>
                <w:rFonts w:eastAsiaTheme="majorEastAsia"/>
                <w:spacing w:val="-1"/>
              </w:rPr>
            </w:rPrChange>
          </w:rPr>
          <w:t>/gallery/**</w:t>
        </w:r>
        <w:r w:rsidRPr="00AE7F9B">
          <w:rPr>
            <w:rFonts w:ascii="Georgia" w:hAnsi="Georgia" w:cs="Segoe UI"/>
            <w:spacing w:val="-1"/>
            <w:rPrChange w:id="1635"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1636" w:author="Rajiv Bansal" w:date="2019-11-29T09:10:00Z">
              <w:rPr>
                <w:rStyle w:val="HTMLCode"/>
                <w:rFonts w:eastAsiaTheme="majorEastAsia"/>
                <w:spacing w:val="-1"/>
              </w:rPr>
            </w:rPrChange>
          </w:rPr>
          <w:t>gallery-service</w:t>
        </w:r>
        <w:r w:rsidRPr="00AE7F9B">
          <w:rPr>
            <w:rFonts w:ascii="Georgia" w:hAnsi="Georgia" w:cs="Segoe UI"/>
            <w:spacing w:val="-1"/>
            <w:rPrChange w:id="1637" w:author="Rajiv Bansal" w:date="2019-11-29T09:10:00Z">
              <w:rPr>
                <w:rFonts w:ascii="Georgia" w:hAnsi="Georgia" w:cs="Segoe UI"/>
                <w:spacing w:val="-1"/>
                <w:sz w:val="32"/>
                <w:szCs w:val="32"/>
              </w:rPr>
            </w:rPrChange>
          </w:rPr>
          <w:t>. It uses Eureka server to route the requested service.</w:t>
        </w:r>
      </w:ins>
    </w:p>
    <w:p w14:paraId="5A211E3F" w14:textId="77777777" w:rsidR="009D1572" w:rsidRPr="00AE7F9B" w:rsidRDefault="009D1572" w:rsidP="009D1572">
      <w:pPr>
        <w:pStyle w:val="ip"/>
        <w:numPr>
          <w:ilvl w:val="0"/>
          <w:numId w:val="76"/>
        </w:numPr>
        <w:shd w:val="clear" w:color="auto" w:fill="FFFFFF"/>
        <w:spacing w:before="252" w:beforeAutospacing="0" w:after="0" w:afterAutospacing="0"/>
        <w:ind w:left="450"/>
        <w:rPr>
          <w:ins w:id="1638" w:author="Rajiv Bansal" w:date="2019-11-29T09:10:00Z"/>
          <w:rFonts w:ascii="Georgia" w:hAnsi="Georgia" w:cs="Segoe UI"/>
          <w:spacing w:val="-1"/>
          <w:rPrChange w:id="1639" w:author="Rajiv Bansal" w:date="2019-11-29T09:10:00Z">
            <w:rPr>
              <w:ins w:id="1640" w:author="Rajiv Bansal" w:date="2019-11-29T09:10:00Z"/>
              <w:rFonts w:ascii="Georgia" w:hAnsi="Georgia" w:cs="Segoe UI"/>
              <w:spacing w:val="-1"/>
              <w:sz w:val="32"/>
              <w:szCs w:val="32"/>
            </w:rPr>
          </w:rPrChange>
        </w:rPr>
      </w:pPr>
      <w:ins w:id="1641" w:author="Rajiv Bansal" w:date="2019-11-29T09:10:00Z">
        <w:r w:rsidRPr="00AE7F9B">
          <w:rPr>
            <w:rFonts w:ascii="Georgia" w:hAnsi="Georgia" w:cs="Segoe UI"/>
            <w:spacing w:val="-1"/>
            <w:rPrChange w:id="1642" w:author="Rajiv Bansal" w:date="2019-11-29T09:10:00Z">
              <w:rPr>
                <w:rFonts w:ascii="Georgia" w:hAnsi="Georgia" w:cs="Segoe UI"/>
                <w:spacing w:val="-1"/>
                <w:sz w:val="32"/>
                <w:szCs w:val="32"/>
              </w:rPr>
            </w:rPrChange>
          </w:rPr>
          <w:t>It load</w:t>
        </w:r>
      </w:ins>
      <w:ins w:id="1643" w:author="Rajiv Bansal" w:date="2019-11-29T09:11:00Z">
        <w:r>
          <w:rPr>
            <w:rFonts w:ascii="Georgia" w:hAnsi="Georgia" w:cs="Segoe UI"/>
            <w:spacing w:val="-1"/>
          </w:rPr>
          <w:t>s</w:t>
        </w:r>
      </w:ins>
      <w:ins w:id="1644" w:author="Rajiv Bansal" w:date="2019-11-29T09:10:00Z">
        <w:r w:rsidRPr="00AE7F9B">
          <w:rPr>
            <w:rFonts w:ascii="Georgia" w:hAnsi="Georgia" w:cs="Segoe UI"/>
            <w:spacing w:val="-1"/>
            <w:rPrChange w:id="1645"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43923945" w14:textId="77777777" w:rsidR="009D1572" w:rsidRDefault="009D1572" w:rsidP="009D1572">
      <w:pPr>
        <w:pStyle w:val="ip"/>
        <w:numPr>
          <w:ilvl w:val="0"/>
          <w:numId w:val="76"/>
        </w:numPr>
        <w:shd w:val="clear" w:color="auto" w:fill="FFFFFF"/>
        <w:spacing w:before="252" w:beforeAutospacing="0" w:after="0" w:afterAutospacing="0"/>
        <w:ind w:left="450"/>
        <w:rPr>
          <w:ins w:id="1646" w:author="Rajiv Bansal" w:date="2019-11-29T09:15:00Z"/>
          <w:rFonts w:ascii="Georgia" w:hAnsi="Georgia" w:cs="Segoe UI"/>
          <w:spacing w:val="-1"/>
        </w:rPr>
      </w:pPr>
      <w:ins w:id="1647" w:author="Rajiv Bansal" w:date="2019-11-29T09:10:00Z">
        <w:r w:rsidRPr="00AE7F9B">
          <w:rPr>
            <w:rStyle w:val="Emphasis"/>
            <w:rFonts w:ascii="Georgia" w:eastAsiaTheme="majorEastAsia" w:hAnsi="Georgia" w:cs="Segoe UI"/>
            <w:spacing w:val="-1"/>
            <w:rPrChange w:id="1648"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1649" w:author="Rajiv Bansal" w:date="2019-11-29T09:10:00Z">
              <w:rPr>
                <w:rFonts w:ascii="Georgia" w:hAnsi="Georgia" w:cs="Segoe UI"/>
                <w:spacing w:val="-1"/>
                <w:sz w:val="32"/>
                <w:szCs w:val="32"/>
              </w:rPr>
            </w:rPrChange>
          </w:rPr>
          <w:t> We can filter requests, add authentication, etc.</w:t>
        </w:r>
      </w:ins>
    </w:p>
    <w:p w14:paraId="5BABD27F" w14:textId="77777777" w:rsidR="009D1572" w:rsidRPr="00230A57" w:rsidRDefault="009D1572" w:rsidP="009D1572">
      <w:pPr>
        <w:pStyle w:val="ip"/>
        <w:numPr>
          <w:ilvl w:val="0"/>
          <w:numId w:val="76"/>
        </w:numPr>
        <w:shd w:val="clear" w:color="auto" w:fill="FFFFFF"/>
        <w:spacing w:before="252" w:beforeAutospacing="0" w:after="0" w:afterAutospacing="0"/>
        <w:ind w:left="450"/>
        <w:rPr>
          <w:ins w:id="1650" w:author="Rajiv Bansal" w:date="2019-11-29T09:11:00Z"/>
          <w:rFonts w:ascii="Georgia" w:hAnsi="Georgia" w:cs="Segoe UI"/>
          <w:color w:val="8EAADB" w:themeColor="accent1" w:themeTint="99"/>
          <w:spacing w:val="-1"/>
          <w:rPrChange w:id="1651" w:author="Rajiv Bansal" w:date="2019-11-29T09:15:00Z">
            <w:rPr>
              <w:ins w:id="1652" w:author="Rajiv Bansal" w:date="2019-11-29T09:11:00Z"/>
              <w:rFonts w:ascii="Georgia" w:hAnsi="Georgia" w:cs="Segoe UI"/>
              <w:spacing w:val="-1"/>
            </w:rPr>
          </w:rPrChange>
        </w:rPr>
      </w:pPr>
      <w:ins w:id="1653" w:author="Rajiv Bansal" w:date="2019-11-29T09:15:00Z">
        <w:r w:rsidRPr="00230A57">
          <w:rPr>
            <w:rFonts w:ascii="Georgia" w:hAnsi="Georgia"/>
            <w:i/>
            <w:iCs/>
            <w:color w:val="8EAADB" w:themeColor="accent1" w:themeTint="99"/>
            <w:spacing w:val="-1"/>
            <w:sz w:val="32"/>
            <w:szCs w:val="32"/>
            <w:shd w:val="clear" w:color="auto" w:fill="FFFFFF"/>
            <w:rPrChange w:id="1654"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C273436" w14:textId="20655224" w:rsidR="00695D52" w:rsidRPr="004206E0" w:rsidRDefault="00695D52" w:rsidP="00695D52">
      <w:pPr>
        <w:pStyle w:val="Heading2"/>
        <w:numPr>
          <w:ilvl w:val="1"/>
          <w:numId w:val="1"/>
        </w:numPr>
        <w:rPr>
          <w:ins w:id="1655" w:author="Rajiv Bansal" w:date="2019-11-29T09:10:00Z"/>
          <w:lang w:val="en-US"/>
        </w:rPr>
      </w:pPr>
      <w:r>
        <w:rPr>
          <w:lang w:val="en-US"/>
        </w:rPr>
        <w:t>Coding</w:t>
      </w:r>
    </w:p>
    <w:p w14:paraId="37633659" w14:textId="77777777" w:rsidR="009D1572" w:rsidRPr="00AE7F9B" w:rsidRDefault="009D1572">
      <w:pPr>
        <w:rPr>
          <w:ins w:id="1656" w:author="Rajiv Bansal" w:date="2019-11-29T09:01:00Z"/>
          <w:rFonts w:ascii="Georgia" w:hAnsi="Georgia"/>
          <w:sz w:val="24"/>
          <w:szCs w:val="24"/>
          <w:rPrChange w:id="1657" w:author="Rajiv Bansal" w:date="2019-11-29T09:10:00Z">
            <w:rPr>
              <w:ins w:id="1658" w:author="Rajiv Bansal" w:date="2019-11-29T09:01:00Z"/>
              <w:rFonts w:ascii="Georgia" w:hAnsi="Georgia"/>
              <w:b/>
              <w:sz w:val="28"/>
              <w:szCs w:val="24"/>
            </w:rPr>
          </w:rPrChange>
        </w:rPr>
        <w:pPrChange w:id="1659" w:author="Rajiv Bansal" w:date="2019-11-29T09:10:00Z">
          <w:pPr>
            <w:pStyle w:val="Heading2"/>
          </w:pPr>
        </w:pPrChange>
      </w:pPr>
    </w:p>
    <w:p w14:paraId="7428D49D" w14:textId="77777777" w:rsidR="009D1572" w:rsidRPr="00A94A8C" w:rsidRDefault="009D1572" w:rsidP="009D1572">
      <w:pPr>
        <w:pStyle w:val="ListParagraph"/>
        <w:numPr>
          <w:ilvl w:val="0"/>
          <w:numId w:val="33"/>
        </w:numPr>
        <w:rPr>
          <w:ins w:id="1660" w:author="Rajiv Bansal" w:date="2019-11-29T09:01:00Z"/>
        </w:rPr>
      </w:pPr>
      <w:ins w:id="1661" w:author="Rajiv Bansal" w:date="2019-11-29T09:01:00Z">
        <w:r w:rsidRPr="00A94A8C">
          <w:t>Create Spring Boot Project</w:t>
        </w:r>
      </w:ins>
    </w:p>
    <w:p w14:paraId="5D717488" w14:textId="77777777" w:rsidR="009D1572" w:rsidRDefault="009D1572" w:rsidP="009D1572">
      <w:pPr>
        <w:pStyle w:val="ListParagraph"/>
        <w:rPr>
          <w:ins w:id="1662" w:author="Rajiv Bansal" w:date="2019-11-29T09:01:00Z"/>
          <w:b/>
        </w:rPr>
      </w:pPr>
      <w:ins w:id="1663" w:author="Rajiv Bansal" w:date="2019-11-29T09:01:00Z">
        <w:r>
          <w:rPr>
            <w:noProof/>
          </w:rPr>
          <w:drawing>
            <wp:inline distT="0" distB="0" distL="0" distR="0" wp14:anchorId="02B922C8" wp14:editId="137803D0">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4907C04" w14:textId="77777777" w:rsidR="009D1572" w:rsidRDefault="009D1572" w:rsidP="009D1572">
      <w:pPr>
        <w:pStyle w:val="ListParagraph"/>
        <w:numPr>
          <w:ilvl w:val="0"/>
          <w:numId w:val="33"/>
        </w:numPr>
        <w:rPr>
          <w:ins w:id="1664" w:author="Rajiv Bansal" w:date="2019-11-29T09:14:00Z"/>
        </w:rPr>
      </w:pPr>
      <w:ins w:id="1665" w:author="Rajiv Bansal" w:date="2019-11-29T09:01:00Z">
        <w:r w:rsidRPr="00A94A8C">
          <w:t>Click on next</w:t>
        </w:r>
      </w:ins>
      <w:ins w:id="1666" w:author="Rajiv Bansal" w:date="2019-11-29T09:13:00Z">
        <w:r>
          <w:t xml:space="preserve"> and fill the required details shown in the </w:t>
        </w:r>
      </w:ins>
      <w:ins w:id="1667" w:author="Rajiv Bansal" w:date="2019-11-29T09:14:00Z">
        <w:r>
          <w:t>below screen:</w:t>
        </w:r>
      </w:ins>
    </w:p>
    <w:p w14:paraId="15F293E6" w14:textId="77777777" w:rsidR="009D1572" w:rsidRDefault="009D1572" w:rsidP="009D1572">
      <w:pPr>
        <w:pStyle w:val="ListParagraph"/>
        <w:rPr>
          <w:ins w:id="1668" w:author="Rajiv Bansal" w:date="2019-11-29T09:14:00Z"/>
        </w:rPr>
      </w:pPr>
      <w:ins w:id="1669" w:author="Rajiv Bansal" w:date="2019-11-29T09:14:00Z">
        <w:r>
          <w:rPr>
            <w:noProof/>
          </w:rPr>
          <w:lastRenderedPageBreak/>
          <w:drawing>
            <wp:inline distT="0" distB="0" distL="0" distR="0" wp14:anchorId="7E36FC08" wp14:editId="1E6FBBF7">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7000875"/>
                      </a:xfrm>
                      <a:prstGeom prst="rect">
                        <a:avLst/>
                      </a:prstGeom>
                    </pic:spPr>
                  </pic:pic>
                </a:graphicData>
              </a:graphic>
            </wp:inline>
          </w:drawing>
        </w:r>
      </w:ins>
    </w:p>
    <w:p w14:paraId="107B17A3" w14:textId="77777777" w:rsidR="00A1790F" w:rsidRDefault="00A1790F" w:rsidP="00A1790F">
      <w:pPr>
        <w:pStyle w:val="ListParagraph"/>
        <w:numPr>
          <w:ilvl w:val="0"/>
          <w:numId w:val="85"/>
        </w:numPr>
        <w:rPr>
          <w:ins w:id="1670" w:author="rkbansal" w:date="2020-05-17T01:28:00Z"/>
        </w:rPr>
      </w:pPr>
      <w:ins w:id="1671" w:author="rkbansal" w:date="2020-05-17T01:28:00Z">
        <w:r>
          <w:t>Add the following dependencies in the pom.xml with the following considerations:</w:t>
        </w:r>
      </w:ins>
    </w:p>
    <w:p w14:paraId="5D467086" w14:textId="77777777" w:rsidR="00A1790F" w:rsidRDefault="00A1790F" w:rsidP="00A1790F">
      <w:pPr>
        <w:pStyle w:val="ListParagraph"/>
        <w:numPr>
          <w:ilvl w:val="1"/>
          <w:numId w:val="116"/>
        </w:numPr>
        <w:rPr>
          <w:bCs/>
        </w:rPr>
      </w:pPr>
      <w:r w:rsidRPr="00396C50">
        <w:rPr>
          <w:bCs/>
          <w:color w:val="FF0000"/>
        </w:rPr>
        <w:t>bjjd-microservices Parent</w:t>
      </w:r>
      <w:r>
        <w:rPr>
          <w:bCs/>
        </w:rPr>
        <w:t xml:space="preserve">: It contains common dependencies of Spring Boot, Spring Cloud and kubeternetes etc. </w:t>
      </w:r>
    </w:p>
    <w:p w14:paraId="7257BA3D" w14:textId="77777777" w:rsidR="00A1790F" w:rsidRPr="008C7314" w:rsidRDefault="00A1790F" w:rsidP="00A1790F">
      <w:pPr>
        <w:pStyle w:val="ListParagraph"/>
        <w:numPr>
          <w:ilvl w:val="1"/>
          <w:numId w:val="116"/>
        </w:numPr>
        <w:rPr>
          <w:ins w:id="1672"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2A90B624" w14:textId="77777777" w:rsidR="00A1790F" w:rsidRDefault="00A1790F" w:rsidP="00A1790F">
      <w:pPr>
        <w:pStyle w:val="ListParagraph"/>
        <w:numPr>
          <w:ilvl w:val="1"/>
          <w:numId w:val="116"/>
        </w:numPr>
        <w:rPr>
          <w:bCs/>
        </w:rPr>
      </w:pPr>
      <w:ins w:id="1673" w:author="Rajiv Bansal" w:date="2021-05-31T21:10:00Z">
        <w:r>
          <w:rPr>
            <w:bCs/>
            <w:color w:val="FF0000"/>
          </w:rPr>
          <w:t>Hazelcast</w:t>
        </w:r>
        <w:r w:rsidRPr="000F7365">
          <w:rPr>
            <w:bCs/>
            <w:rPrChange w:id="1674" w:author="Rajiv Bansal" w:date="2021-05-31T21:10:00Z">
              <w:rPr>
                <w:bCs/>
                <w:color w:val="FF0000"/>
              </w:rPr>
            </w:rPrChange>
          </w:rPr>
          <w:t>:</w:t>
        </w:r>
        <w:r>
          <w:rPr>
            <w:bCs/>
          </w:rPr>
          <w:t xml:space="preserve"> to be used for distributed embedded cache</w:t>
        </w:r>
      </w:ins>
    </w:p>
    <w:p w14:paraId="0CA83FD9" w14:textId="77777777" w:rsidR="00A1790F" w:rsidRDefault="00A1790F" w:rsidP="00A1790F">
      <w:pPr>
        <w:pStyle w:val="ListParagraph"/>
        <w:numPr>
          <w:ilvl w:val="1"/>
          <w:numId w:val="116"/>
        </w:numPr>
        <w:rPr>
          <w:ins w:id="1675" w:author="Rajiv Bansal" w:date="2021-05-31T21:11:00Z"/>
          <w:bCs/>
        </w:rPr>
      </w:pPr>
      <w:r w:rsidRPr="007E53DE">
        <w:rPr>
          <w:bCs/>
          <w:color w:val="FF0000"/>
        </w:rPr>
        <w:t>Sql-connector</w:t>
      </w:r>
      <w:r>
        <w:rPr>
          <w:bCs/>
        </w:rPr>
        <w:t>: to connect with the MySQL database.</w:t>
      </w:r>
    </w:p>
    <w:p w14:paraId="2DA62739" w14:textId="77777777" w:rsidR="00A1790F" w:rsidRDefault="00A1790F" w:rsidP="00A1790F">
      <w:pPr>
        <w:pStyle w:val="ListParagraph"/>
        <w:numPr>
          <w:ilvl w:val="1"/>
          <w:numId w:val="116"/>
        </w:numPr>
        <w:rPr>
          <w:ins w:id="1676" w:author="rkbansal" w:date="2020-05-17T01:28:00Z"/>
          <w:bCs/>
        </w:rPr>
      </w:pPr>
      <w:ins w:id="1677" w:author="Rajiv Bansal" w:date="2021-05-31T21:11:00Z">
        <w:r w:rsidRPr="001026FF">
          <w:rPr>
            <w:rFonts w:ascii="Georgia" w:hAnsi="Georgia"/>
            <w:bCs/>
            <w:color w:val="FF0000"/>
            <w:sz w:val="24"/>
            <w:szCs w:val="24"/>
            <w:rPrChange w:id="1678"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679" w:author="Rajiv Bansal" w:date="2021-05-31T21:12:00Z">
        <w:r>
          <w:rPr>
            <w:rFonts w:ascii="Verdana" w:hAnsi="Verdana"/>
            <w:color w:val="000000"/>
            <w:sz w:val="20"/>
            <w:szCs w:val="20"/>
          </w:rPr>
          <w:t>A Maven plugin for building docker container images for your Java applications and pushed to the docker hub.</w:t>
        </w:r>
      </w:ins>
    </w:p>
    <w:p w14:paraId="5F72CC5D" w14:textId="3BF13D22" w:rsidR="009D1572" w:rsidRDefault="009D1572" w:rsidP="009D1572">
      <w:pPr>
        <w:pStyle w:val="ListParagraph"/>
        <w:numPr>
          <w:ilvl w:val="1"/>
          <w:numId w:val="116"/>
        </w:numPr>
        <w:rPr>
          <w:ins w:id="1680" w:author="rkbansal" w:date="2020-05-17T01:18:00Z"/>
          <w:bCs/>
        </w:rPr>
      </w:pPr>
      <w:ins w:id="1681" w:author="rkbansal" w:date="2020-05-17T01:18:00Z">
        <w:r>
          <w:rPr>
            <w:bCs/>
            <w:color w:val="FF0000"/>
          </w:rPr>
          <w:t>Zuul</w:t>
        </w:r>
      </w:ins>
      <w:r w:rsidR="00A1790F">
        <w:rPr>
          <w:bCs/>
          <w:color w:val="FF0000"/>
        </w:rPr>
        <w:t xml:space="preserve"> : </w:t>
      </w:r>
      <w:r w:rsidR="00A1790F">
        <w:rPr>
          <w:bCs/>
        </w:rPr>
        <w:t>Gateway API for single entry point.</w:t>
      </w:r>
    </w:p>
    <w:p w14:paraId="5216EDF1" w14:textId="77777777" w:rsidR="009D1572" w:rsidRPr="00DD1DE5" w:rsidDel="00A34908" w:rsidRDefault="009D1572" w:rsidP="009A4EA6">
      <w:pPr>
        <w:pStyle w:val="ListParagraph"/>
        <w:numPr>
          <w:ilvl w:val="0"/>
          <w:numId w:val="19"/>
        </w:numPr>
        <w:ind w:left="720"/>
        <w:rPr>
          <w:ins w:id="1682" w:author="Rajiv Bansal" w:date="2019-11-29T09:31:00Z"/>
          <w:del w:id="1683" w:author="rkbansal" w:date="2020-05-17T01:18:00Z"/>
          <w:sz w:val="24"/>
          <w:szCs w:val="24"/>
          <w:rPrChange w:id="1684" w:author="Rajiv Bansal" w:date="2019-11-29T09:31:00Z">
            <w:rPr>
              <w:ins w:id="1685" w:author="Rajiv Bansal" w:date="2019-11-29T09:31:00Z"/>
              <w:del w:id="1686" w:author="rkbansal" w:date="2020-05-17T01:18:00Z"/>
              <w:spacing w:val="-1"/>
              <w:sz w:val="32"/>
              <w:szCs w:val="32"/>
              <w:shd w:val="clear" w:color="auto" w:fill="FFFFFF"/>
            </w:rPr>
          </w:rPrChange>
        </w:rPr>
      </w:pPr>
      <w:ins w:id="1687" w:author="Rajiv Bansal" w:date="2019-11-29T09:14:00Z">
        <w:del w:id="1688"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54B30E71" w14:textId="77777777" w:rsidR="009D1572" w:rsidRPr="00DD1DE5" w:rsidDel="00A34908" w:rsidRDefault="009D1572" w:rsidP="009A4EA6">
      <w:pPr>
        <w:pStyle w:val="ListParagraph"/>
        <w:numPr>
          <w:ilvl w:val="1"/>
          <w:numId w:val="19"/>
        </w:numPr>
        <w:ind w:left="720"/>
        <w:rPr>
          <w:ins w:id="1689" w:author="Rajiv Bansal" w:date="2019-11-29T09:31:00Z"/>
          <w:del w:id="1690" w:author="rkbansal" w:date="2020-05-17T01:18:00Z"/>
          <w:sz w:val="24"/>
          <w:szCs w:val="24"/>
          <w:rPrChange w:id="1691" w:author="Rajiv Bansal" w:date="2019-11-29T09:31:00Z">
            <w:rPr>
              <w:ins w:id="1692" w:author="Rajiv Bansal" w:date="2019-11-29T09:31:00Z"/>
              <w:del w:id="1693" w:author="rkbansal" w:date="2020-05-17T01:18:00Z"/>
              <w:spacing w:val="-1"/>
              <w:sz w:val="32"/>
              <w:szCs w:val="32"/>
              <w:shd w:val="clear" w:color="auto" w:fill="FFFFFF"/>
            </w:rPr>
          </w:rPrChange>
        </w:rPr>
      </w:pPr>
      <w:ins w:id="1694" w:author="Rajiv Bansal" w:date="2019-11-29T09:14:00Z">
        <w:del w:id="1695" w:author="rkbansal" w:date="2020-05-17T01:18:00Z">
          <w:r w:rsidDel="00A34908">
            <w:rPr>
              <w:spacing w:val="-1"/>
              <w:sz w:val="32"/>
              <w:szCs w:val="32"/>
              <w:shd w:val="clear" w:color="auto" w:fill="FFFFFF"/>
            </w:rPr>
            <w:delText>Web</w:delText>
          </w:r>
        </w:del>
      </w:ins>
    </w:p>
    <w:p w14:paraId="743DE15C" w14:textId="77777777" w:rsidR="009D1572" w:rsidRPr="00DD1DE5" w:rsidDel="00A34908" w:rsidRDefault="009D1572" w:rsidP="009A4EA6">
      <w:pPr>
        <w:pStyle w:val="ListParagraph"/>
        <w:numPr>
          <w:ilvl w:val="1"/>
          <w:numId w:val="19"/>
        </w:numPr>
        <w:ind w:left="720"/>
        <w:rPr>
          <w:ins w:id="1696" w:author="Rajiv Bansal" w:date="2019-11-29T09:31:00Z"/>
          <w:del w:id="1697" w:author="rkbansal" w:date="2020-05-17T01:18:00Z"/>
          <w:sz w:val="24"/>
          <w:szCs w:val="24"/>
          <w:rPrChange w:id="1698" w:author="Rajiv Bansal" w:date="2019-11-29T09:31:00Z">
            <w:rPr>
              <w:ins w:id="1699" w:author="Rajiv Bansal" w:date="2019-11-29T09:31:00Z"/>
              <w:del w:id="1700" w:author="rkbansal" w:date="2020-05-17T01:18:00Z"/>
              <w:spacing w:val="-1"/>
              <w:sz w:val="32"/>
              <w:szCs w:val="32"/>
              <w:shd w:val="clear" w:color="auto" w:fill="FFFFFF"/>
            </w:rPr>
          </w:rPrChange>
        </w:rPr>
      </w:pPr>
      <w:ins w:id="1701" w:author="Rajiv Bansal" w:date="2019-11-29T09:14:00Z">
        <w:del w:id="1702" w:author="rkbansal" w:date="2020-05-17T01:18:00Z">
          <w:r w:rsidDel="00A34908">
            <w:rPr>
              <w:spacing w:val="-1"/>
              <w:sz w:val="32"/>
              <w:szCs w:val="32"/>
              <w:shd w:val="clear" w:color="auto" w:fill="FFFFFF"/>
            </w:rPr>
            <w:delText>Eureka Client</w:delText>
          </w:r>
        </w:del>
      </w:ins>
    </w:p>
    <w:p w14:paraId="3F26885B" w14:textId="03A70892" w:rsidR="009D1572" w:rsidRPr="008E05C7" w:rsidRDefault="009D1572">
      <w:pPr>
        <w:ind w:left="720"/>
        <w:rPr>
          <w:ins w:id="1703" w:author="Rajiv Bansal" w:date="2019-11-29T09:19:00Z"/>
          <w:color w:val="2F5496" w:themeColor="accent1" w:themeShade="BF"/>
          <w:rPrChange w:id="1704" w:author="Rajiv Bansal" w:date="2019-11-29T09:20:00Z">
            <w:rPr>
              <w:ins w:id="1705" w:author="Rajiv Bansal" w:date="2019-11-29T09:19:00Z"/>
            </w:rPr>
          </w:rPrChange>
        </w:rPr>
        <w:pPrChange w:id="1706" w:author="Rajiv Bansal" w:date="2019-11-29T09:19:00Z">
          <w:pPr>
            <w:pStyle w:val="ListParagraph"/>
            <w:numPr>
              <w:numId w:val="19"/>
            </w:numPr>
            <w:ind w:left="360" w:hanging="360"/>
          </w:pPr>
        </w:pPrChange>
      </w:pPr>
      <w:ins w:id="1707" w:author="Rajiv Bansal" w:date="2019-11-29T09:14:00Z">
        <w:del w:id="1708" w:author="rkbansal" w:date="2020-05-17T01:18:00Z">
          <w:r w:rsidRPr="00A34908" w:rsidDel="00A34908">
            <w:rPr>
              <w:spacing w:val="-1"/>
              <w:sz w:val="32"/>
              <w:szCs w:val="32"/>
              <w:shd w:val="clear" w:color="auto" w:fill="FFFFFF"/>
              <w:rPrChange w:id="1709" w:author="rkbansal" w:date="2020-05-17T01:18:00Z">
                <w:rPr>
                  <w:shd w:val="clear" w:color="auto" w:fill="FFFFFF"/>
                </w:rPr>
              </w:rPrChange>
            </w:rPr>
            <w:delText>Zuul</w:delText>
          </w:r>
        </w:del>
      </w:ins>
      <w:ins w:id="1710" w:author="Rajiv Bansal" w:date="2019-11-29T09:19:00Z">
        <w:del w:id="1711" w:author="rkbansal" w:date="2020-05-17T01:18:00Z">
          <w:r w:rsidRPr="00A34908" w:rsidDel="00A34908">
            <w:rPr>
              <w:spacing w:val="-1"/>
              <w:sz w:val="32"/>
              <w:szCs w:val="32"/>
              <w:shd w:val="clear" w:color="auto" w:fill="FFFFFF"/>
              <w:rPrChange w:id="1712" w:author="rkbansal" w:date="2020-05-17T01:18:00Z">
                <w:rPr>
                  <w:shd w:val="clear" w:color="auto" w:fill="FFFFFF"/>
                </w:rPr>
              </w:rPrChange>
            </w:rPr>
            <w:delText>.</w:delText>
          </w:r>
        </w:del>
        <w:r w:rsidRPr="008E05C7">
          <w:rPr>
            <w:color w:val="2F5496" w:themeColor="accent1" w:themeShade="BF"/>
            <w:rPrChange w:id="1713" w:author="Rajiv Bansal" w:date="2019-11-29T09:20:00Z">
              <w:rPr/>
            </w:rPrChange>
          </w:rPr>
          <w:t xml:space="preserve">It’s worth mentioning that Zuul acts as a Eureka client. So, we give it a name, port, and link to Eureka server (same as we did with </w:t>
        </w:r>
      </w:ins>
      <w:r w:rsidR="009A4EA6">
        <w:rPr>
          <w:color w:val="2F5496" w:themeColor="accent1" w:themeShade="BF"/>
        </w:rPr>
        <w:t>other micro</w:t>
      </w:r>
      <w:ins w:id="1714" w:author="Rajiv Bansal" w:date="2019-11-29T09:19:00Z">
        <w:r w:rsidRPr="008E05C7">
          <w:rPr>
            <w:color w:val="2F5496" w:themeColor="accent1" w:themeShade="BF"/>
            <w:rPrChange w:id="1715" w:author="Rajiv Bansal" w:date="2019-11-29T09:20:00Z">
              <w:rPr/>
            </w:rPrChange>
          </w:rPr>
          <w:t>service).</w:t>
        </w:r>
      </w:ins>
    </w:p>
    <w:p w14:paraId="725B0E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A3639D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7D55234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6381E0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71E509D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7AB6B33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068E5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C8E6F9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5C26E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D4E7D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FDB2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1F745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63233A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EF3E2E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4D53DCC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Gateway for single entry point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254AA97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3C544A3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8B10AB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AF4A7F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6DC328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spring-cloud-starter-netflix-zuul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88C2F2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4FAB70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14C4D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74CC04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679939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411F4D3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8E0FBA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A2358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900C23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D26C1A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E09E3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23007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FD6D16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2CC21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31E225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617B8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14754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io.jsonwebtoken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6E2FF2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jjwt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62578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0.9.0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0C494E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91715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6B596A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javax.xml.bind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F62720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jaxb-api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EBCF75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2.3.0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426AAAE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12B9DB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14E2CA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F12EA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3B4DAE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C3DCA5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9878AC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FE49A3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FFDDFB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97D3DE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14BBFA5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A7FC36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27750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16461D0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1AD51C8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CB4C96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E9F4424"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F05FD1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3CBE1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F9507A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353ED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4449EC9E" w14:textId="21B0C57C" w:rsidR="009D1572" w:rsidRDefault="009D1572" w:rsidP="009D1572">
      <w:pPr>
        <w:ind w:left="720"/>
        <w:rPr>
          <w:ins w:id="1716" w:author="Rajiv Bansal" w:date="2019-11-29T09:26:00Z"/>
        </w:rPr>
      </w:pPr>
    </w:p>
    <w:p w14:paraId="2BB8A8FB" w14:textId="77777777" w:rsidR="009D1572" w:rsidRPr="00A94A8C" w:rsidDel="00567FF8" w:rsidRDefault="009D1572" w:rsidP="009D1572">
      <w:pPr>
        <w:pStyle w:val="ListParagraph"/>
        <w:numPr>
          <w:ilvl w:val="0"/>
          <w:numId w:val="85"/>
        </w:numPr>
        <w:rPr>
          <w:ins w:id="1717" w:author="Rajiv Bansal" w:date="2019-11-29T09:31:00Z"/>
          <w:del w:id="1718" w:author="rkbansal" w:date="2020-05-17T01:23:00Z"/>
        </w:rPr>
      </w:pPr>
      <w:ins w:id="1719" w:author="Rajiv Bansal" w:date="2019-11-29T09:31:00Z">
        <w:del w:id="1720"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66375F7A" w14:textId="77777777" w:rsidR="009D1572" w:rsidDel="00567FF8" w:rsidRDefault="009D1572" w:rsidP="009D1572">
      <w:pPr>
        <w:pStyle w:val="ListParagraph"/>
        <w:numPr>
          <w:ilvl w:val="0"/>
          <w:numId w:val="85"/>
        </w:numPr>
        <w:rPr>
          <w:ins w:id="1721" w:author="Rajiv Bansal" w:date="2019-11-29T09:38:00Z"/>
          <w:del w:id="1722" w:author="rkbansal" w:date="2020-05-17T01:23:00Z"/>
          <w:b/>
          <w:sz w:val="28"/>
        </w:rPr>
      </w:pPr>
      <w:ins w:id="1723" w:author="Rajiv Bansal" w:date="2019-11-30T22:33:00Z">
        <w:del w:id="1724" w:author="rkbansal" w:date="2020-02-14T21:22:00Z">
          <w:r w:rsidDel="004873B3">
            <w:rPr>
              <w:noProof/>
            </w:rPr>
            <w:drawing>
              <wp:inline distT="0" distB="0" distL="0" distR="0" wp14:anchorId="662693BD" wp14:editId="70FE98BE">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01025" cy="3086100"/>
                        </a:xfrm>
                        <a:prstGeom prst="rect">
                          <a:avLst/>
                        </a:prstGeom>
                      </pic:spPr>
                    </pic:pic>
                  </a:graphicData>
                </a:graphic>
              </wp:inline>
            </w:drawing>
          </w:r>
        </w:del>
      </w:ins>
    </w:p>
    <w:p w14:paraId="5C8BCF65" w14:textId="77777777" w:rsidR="008C5159" w:rsidRDefault="008C5159" w:rsidP="008C5159">
      <w:pPr>
        <w:pStyle w:val="ListParagraph"/>
        <w:numPr>
          <w:ilvl w:val="0"/>
          <w:numId w:val="85"/>
        </w:numPr>
        <w:rPr>
          <w:bCs/>
        </w:rPr>
      </w:pPr>
      <w:r>
        <w:rPr>
          <w:bCs/>
        </w:rPr>
        <w:t>Main application.properties file which can further refer the following based on the selected maven profile.</w:t>
      </w:r>
    </w:p>
    <w:p w14:paraId="7AA02C61" w14:textId="77777777" w:rsidR="008C5159" w:rsidRDefault="008C5159" w:rsidP="008C5159">
      <w:pPr>
        <w:pStyle w:val="ListParagraph"/>
        <w:numPr>
          <w:ilvl w:val="1"/>
          <w:numId w:val="85"/>
        </w:numPr>
        <w:rPr>
          <w:bCs/>
        </w:rPr>
      </w:pPr>
      <w:r>
        <w:rPr>
          <w:bCs/>
        </w:rPr>
        <w:t>application-dev.properties</w:t>
      </w:r>
    </w:p>
    <w:p w14:paraId="6DD38B82" w14:textId="77777777" w:rsidR="008C5159" w:rsidRDefault="008C5159" w:rsidP="008C5159">
      <w:pPr>
        <w:pStyle w:val="ListParagraph"/>
        <w:numPr>
          <w:ilvl w:val="1"/>
          <w:numId w:val="85"/>
        </w:numPr>
        <w:rPr>
          <w:bCs/>
        </w:rPr>
      </w:pPr>
      <w:r>
        <w:rPr>
          <w:bCs/>
        </w:rPr>
        <w:t>application-prod.properties</w:t>
      </w:r>
    </w:p>
    <w:p w14:paraId="679BE73F" w14:textId="77777777" w:rsidR="008C5159" w:rsidRPr="002F4B62" w:rsidRDefault="008C5159" w:rsidP="008C5159">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630340D0" w14:textId="77777777" w:rsidR="008C5159" w:rsidRDefault="008C5159" w:rsidP="008C5159">
      <w:pPr>
        <w:pStyle w:val="ListParagraph"/>
        <w:ind w:firstLine="360"/>
        <w:jc w:val="both"/>
        <w:rPr>
          <w:ins w:id="1725" w:author="rkbansal" w:date="2020-05-17T01:46:00Z"/>
          <w:rFonts w:cstheme="minorHAnsi"/>
        </w:rPr>
      </w:pPr>
      <w:r>
        <w:rPr>
          <w:rFonts w:cstheme="minorHAnsi"/>
        </w:rPr>
        <w:t>T</w:t>
      </w:r>
      <w:ins w:id="1726" w:author="rkbansal" w:date="2020-05-17T01:46:00Z">
        <w:r>
          <w:rPr>
            <w:rFonts w:cstheme="minorHAnsi"/>
          </w:rPr>
          <w:t>here will be an application.properties file but it will have the following minimum details:</w:t>
        </w:r>
      </w:ins>
    </w:p>
    <w:p w14:paraId="0EDA5F1B" w14:textId="77777777" w:rsidR="008C5159" w:rsidRDefault="008C5159" w:rsidP="008C5159">
      <w:pPr>
        <w:pStyle w:val="ListParagraph"/>
        <w:numPr>
          <w:ilvl w:val="2"/>
          <w:numId w:val="33"/>
        </w:numPr>
        <w:jc w:val="both"/>
        <w:rPr>
          <w:ins w:id="1727" w:author="rkbansal" w:date="2020-05-17T01:46:00Z"/>
          <w:rFonts w:cstheme="minorHAnsi"/>
        </w:rPr>
      </w:pPr>
      <w:ins w:id="1728" w:author="rkbansal" w:date="2020-05-17T01:46:00Z">
        <w:r>
          <w:rPr>
            <w:rFonts w:cstheme="minorHAnsi"/>
          </w:rPr>
          <w:t>Name of the application</w:t>
        </w:r>
      </w:ins>
    </w:p>
    <w:p w14:paraId="6A7F45BB" w14:textId="77777777" w:rsidR="008C5159" w:rsidRDefault="008C5159" w:rsidP="008C5159">
      <w:pPr>
        <w:pStyle w:val="ListParagraph"/>
        <w:numPr>
          <w:ilvl w:val="2"/>
          <w:numId w:val="33"/>
        </w:numPr>
        <w:jc w:val="both"/>
        <w:rPr>
          <w:ins w:id="1729" w:author="rkbansal" w:date="2020-05-17T01:46:00Z"/>
          <w:rFonts w:cstheme="minorHAnsi"/>
        </w:rPr>
      </w:pPr>
      <w:ins w:id="1730" w:author="rkbansal" w:date="2020-05-17T01:46:00Z">
        <w:r>
          <w:rPr>
            <w:rFonts w:cstheme="minorHAnsi"/>
          </w:rPr>
          <w:t>Active Default Profile</w:t>
        </w:r>
      </w:ins>
    </w:p>
    <w:p w14:paraId="2FA2F63E" w14:textId="77777777" w:rsidR="008C5159" w:rsidRDefault="008C5159" w:rsidP="008C5159">
      <w:pPr>
        <w:pStyle w:val="ListParagraph"/>
        <w:numPr>
          <w:ilvl w:val="2"/>
          <w:numId w:val="33"/>
        </w:numPr>
        <w:jc w:val="both"/>
        <w:rPr>
          <w:ins w:id="1731" w:author="rkbansal" w:date="2020-05-17T01:46:00Z"/>
          <w:rFonts w:cstheme="minorHAnsi"/>
        </w:rPr>
      </w:pPr>
      <w:ins w:id="1732" w:author="rkbansal" w:date="2020-05-17T01:46:00Z">
        <w:r>
          <w:rPr>
            <w:rFonts w:cstheme="minorHAnsi"/>
          </w:rPr>
          <w:t>Cloud Config server URI with port</w:t>
        </w:r>
      </w:ins>
    </w:p>
    <w:p w14:paraId="225B0C02" w14:textId="2AD52642"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#Name of the application</w:t>
      </w:r>
    </w:p>
    <w:p w14:paraId="19E86F8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gateway-service</w:t>
      </w:r>
    </w:p>
    <w:p w14:paraId="050BA733"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2B1A0D7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21847CE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72B98E5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5396EF02"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05BF12C"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#Setting cloud config server uri with port</w:t>
      </w:r>
    </w:p>
    <w:p w14:paraId="42400FD5"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2EAC38F8" w14:textId="77777777" w:rsidR="00783D98" w:rsidRDefault="00783D98" w:rsidP="00783D98">
      <w:pPr>
        <w:autoSpaceDE w:val="0"/>
        <w:autoSpaceDN w:val="0"/>
        <w:adjustRightInd w:val="0"/>
        <w:spacing w:after="0" w:line="240" w:lineRule="auto"/>
        <w:rPr>
          <w:rFonts w:ascii="Consolas" w:hAnsi="Consolas" w:cs="Consolas"/>
          <w:sz w:val="20"/>
          <w:szCs w:val="20"/>
        </w:rPr>
      </w:pPr>
    </w:p>
    <w:p w14:paraId="2DD14DE7" w14:textId="20124CB9" w:rsidR="008C5159" w:rsidRDefault="008C5159" w:rsidP="00783D98">
      <w:pPr>
        <w:autoSpaceDE w:val="0"/>
        <w:autoSpaceDN w:val="0"/>
        <w:adjustRightInd w:val="0"/>
        <w:spacing w:after="0" w:line="240" w:lineRule="auto"/>
        <w:rPr>
          <w:rFonts w:ascii="Consolas" w:hAnsi="Consolas" w:cs="Consolas"/>
          <w:sz w:val="20"/>
          <w:szCs w:val="20"/>
        </w:rPr>
      </w:pPr>
    </w:p>
    <w:p w14:paraId="51A6557B" w14:textId="77777777" w:rsidR="008C5159" w:rsidRPr="00A91B4D" w:rsidRDefault="008C5159" w:rsidP="008C5159">
      <w:pPr>
        <w:pStyle w:val="ListParagraph"/>
        <w:numPr>
          <w:ilvl w:val="0"/>
          <w:numId w:val="85"/>
        </w:numPr>
        <w:rPr>
          <w:ins w:id="1733" w:author="rkbansal" w:date="2020-05-17T01:46:00Z"/>
          <w:bCs/>
        </w:rPr>
      </w:pPr>
      <w:ins w:id="1734" w:author="rkbansal" w:date="2020-05-17T01:46:00Z">
        <w:r w:rsidRPr="00A91B4D">
          <w:rPr>
            <w:bCs/>
            <w:color w:val="FF0000"/>
          </w:rPr>
          <w:t>application</w:t>
        </w:r>
      </w:ins>
      <w:r>
        <w:rPr>
          <w:bCs/>
          <w:color w:val="FF0000"/>
        </w:rPr>
        <w:t>-dev</w:t>
      </w:r>
      <w:ins w:id="1735" w:author="rkbansal" w:date="2020-05-17T01:46:00Z">
        <w:r w:rsidRPr="00A91B4D">
          <w:rPr>
            <w:bCs/>
            <w:color w:val="FF0000"/>
          </w:rPr>
          <w:t>.properties</w:t>
        </w:r>
        <w:r>
          <w:rPr>
            <w:bCs/>
          </w:rPr>
          <w:t xml:space="preserve"> </w:t>
        </w:r>
      </w:ins>
      <w:r>
        <w:rPr>
          <w:bCs/>
        </w:rPr>
        <w:t xml:space="preserve">moved to the </w:t>
      </w:r>
      <w:ins w:id="1736"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63B57A1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#Name of the application</w:t>
      </w:r>
    </w:p>
    <w:p w14:paraId="441A1448"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gateway-service</w:t>
      </w:r>
    </w:p>
    <w:p w14:paraId="3788EA0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#Port of the application</w:t>
      </w:r>
    </w:p>
    <w:p w14:paraId="1A868FD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A198"/>
          <w:sz w:val="20"/>
          <w:szCs w:val="20"/>
        </w:rPr>
        <w:t>1379</w:t>
      </w:r>
    </w:p>
    <w:p w14:paraId="3748222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#It is worth mentioning that Zuul acts as a Eureka client. So, we give it a name, port, and link to Eureka server URL</w:t>
      </w:r>
    </w:p>
    <w:p w14:paraId="6552710E"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A198"/>
          <w:sz w:val="20"/>
          <w:szCs w:val="20"/>
        </w:rPr>
        <w:t>http://localhost:8761/eureka</w:t>
      </w:r>
    </w:p>
    <w:p w14:paraId="26C805D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2950E8D"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#To disable the Kubernetes Discovery client</w:t>
      </w:r>
    </w:p>
    <w:p w14:paraId="0B5C245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spring.cloud.kubernetes.enabled=</w:t>
      </w:r>
      <w:r>
        <w:rPr>
          <w:rFonts w:ascii="Consolas" w:hAnsi="Consolas" w:cs="Consolas"/>
          <w:color w:val="2AA198"/>
          <w:sz w:val="20"/>
          <w:szCs w:val="20"/>
        </w:rPr>
        <w:t>false</w:t>
      </w:r>
    </w:p>
    <w:p w14:paraId="68EA233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#spring.cloud.kubernetes.discovery.include-not-ready-addresses=true</w:t>
      </w:r>
    </w:p>
    <w:p w14:paraId="7957105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C1A9507"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 A prefix that can added to beginning of all requests. </w:t>
      </w:r>
    </w:p>
    <w:p w14:paraId="42D3E2A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#zuul.prefix=/api</w:t>
      </w:r>
    </w:p>
    <w:p w14:paraId="55AB8BA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Disable accessing services using service name (i.e. gallery-service).They should be only accessed through the path defined below.</w:t>
      </w:r>
    </w:p>
    <w:p w14:paraId="3119046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zuul.ignored-services=</w:t>
      </w:r>
      <w:r>
        <w:rPr>
          <w:rFonts w:ascii="Consolas" w:hAnsi="Consolas" w:cs="Consolas"/>
          <w:color w:val="2AA198"/>
          <w:sz w:val="20"/>
          <w:szCs w:val="20"/>
        </w:rPr>
        <w:t>*</w:t>
      </w:r>
    </w:p>
    <w:p w14:paraId="27CA6D2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zuul.ribbon.eager-load.enabled= </w:t>
      </w:r>
      <w:r>
        <w:rPr>
          <w:rFonts w:ascii="Consolas" w:hAnsi="Consolas" w:cs="Consolas"/>
          <w:color w:val="2AA198"/>
          <w:sz w:val="20"/>
          <w:szCs w:val="20"/>
        </w:rPr>
        <w:t>true</w:t>
      </w:r>
    </w:p>
    <w:p w14:paraId="1BCA88E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zuul.sensitiveHeaders=</w:t>
      </w:r>
      <w:r>
        <w:rPr>
          <w:rFonts w:ascii="Consolas" w:hAnsi="Consolas" w:cs="Consolas"/>
          <w:color w:val="2AA198"/>
          <w:sz w:val="20"/>
          <w:szCs w:val="20"/>
        </w:rPr>
        <w:t>Cookie,Set-Cookie</w:t>
      </w:r>
    </w:p>
    <w:p w14:paraId="43F2B29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0B9952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hystrix.command.default.execution.isolation.thread.timeoutInMilliseconds=</w:t>
      </w:r>
      <w:r>
        <w:rPr>
          <w:rFonts w:ascii="Consolas" w:hAnsi="Consolas" w:cs="Consolas"/>
          <w:color w:val="2AA198"/>
          <w:sz w:val="20"/>
          <w:szCs w:val="20"/>
        </w:rPr>
        <w:t>5000000</w:t>
      </w:r>
    </w:p>
    <w:p w14:paraId="7A9B0A1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ribbon.ReadTimeout=</w:t>
      </w:r>
      <w:r>
        <w:rPr>
          <w:rFonts w:ascii="Consolas" w:hAnsi="Consolas" w:cs="Consolas"/>
          <w:color w:val="2AA198"/>
          <w:sz w:val="20"/>
          <w:szCs w:val="20"/>
        </w:rPr>
        <w:t>20000000</w:t>
      </w:r>
    </w:p>
    <w:p w14:paraId="28E0401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ribbon.ConnectTimeout=</w:t>
      </w:r>
      <w:r>
        <w:rPr>
          <w:rFonts w:ascii="Consolas" w:hAnsi="Consolas" w:cs="Consolas"/>
          <w:color w:val="2AA198"/>
          <w:sz w:val="20"/>
          <w:szCs w:val="20"/>
        </w:rPr>
        <w:t>20000000</w:t>
      </w:r>
    </w:p>
    <w:p w14:paraId="3E08BEA7"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#######--------Microservice Path Mappings -------################</w:t>
      </w:r>
    </w:p>
    <w:p w14:paraId="7086DAE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#AUTH-SERVICE</w:t>
      </w:r>
    </w:p>
    <w:p w14:paraId="00884EF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zuul.routes.auth-service.path=</w:t>
      </w:r>
      <w:r>
        <w:rPr>
          <w:rFonts w:ascii="Consolas" w:hAnsi="Consolas" w:cs="Consolas"/>
          <w:color w:val="2AA198"/>
          <w:sz w:val="20"/>
          <w:szCs w:val="20"/>
        </w:rPr>
        <w:t>/api/auth-service/auth/**</w:t>
      </w:r>
    </w:p>
    <w:p w14:paraId="084965F8"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zuul.routes.auth-service.service-id=</w:t>
      </w:r>
      <w:r>
        <w:rPr>
          <w:rFonts w:ascii="Consolas" w:hAnsi="Consolas" w:cs="Consolas"/>
          <w:color w:val="2AA198"/>
          <w:sz w:val="20"/>
          <w:szCs w:val="20"/>
        </w:rPr>
        <w:t>AUTH-SERVICE</w:t>
      </w:r>
    </w:p>
    <w:p w14:paraId="02D99C9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By default, all requests to gallery service for example will start with: "/gallery/"</w:t>
      </w:r>
    </w:p>
    <w:p w14:paraId="7158DC07"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if request is "/gallery/view/1", gallery service will get "/view/1".In case of auth, we need to pass the "/auth/" in the path to auth service. So, set strip-prefix to false</w:t>
      </w:r>
    </w:p>
    <w:p w14:paraId="78FDDD3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zuul.routes.auth-service.strip-prefix=</w:t>
      </w:r>
      <w:r>
        <w:rPr>
          <w:rFonts w:ascii="Consolas" w:hAnsi="Consolas" w:cs="Consolas"/>
          <w:color w:val="2AA198"/>
          <w:sz w:val="20"/>
          <w:szCs w:val="20"/>
        </w:rPr>
        <w:t>false</w:t>
      </w:r>
    </w:p>
    <w:p w14:paraId="3E1C3FB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zuul.routes.auth-service.sensitive-headers=</w:t>
      </w:r>
      <w:r>
        <w:rPr>
          <w:rFonts w:ascii="Consolas" w:hAnsi="Consolas" w:cs="Consolas"/>
          <w:color w:val="2AA198"/>
          <w:sz w:val="20"/>
          <w:szCs w:val="20"/>
        </w:rPr>
        <w:t>Cookie,Set-Cookie</w:t>
      </w:r>
    </w:p>
    <w:p w14:paraId="5CC4A33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EB5A7F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#USER-SERVICE</w:t>
      </w:r>
    </w:p>
    <w:p w14:paraId="19F91FF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zuul.routes.user-service.path=</w:t>
      </w:r>
      <w:r>
        <w:rPr>
          <w:rFonts w:ascii="Consolas" w:hAnsi="Consolas" w:cs="Consolas"/>
          <w:color w:val="2AA198"/>
          <w:sz w:val="20"/>
          <w:szCs w:val="20"/>
        </w:rPr>
        <w:t>/api/user-service/user/**</w:t>
      </w:r>
    </w:p>
    <w:p w14:paraId="054C4F5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zuul.routes.user-service.service-id=</w:t>
      </w:r>
      <w:r>
        <w:rPr>
          <w:rFonts w:ascii="Consolas" w:hAnsi="Consolas" w:cs="Consolas"/>
          <w:color w:val="2AA198"/>
          <w:sz w:val="20"/>
          <w:szCs w:val="20"/>
        </w:rPr>
        <w:t>USER-SERVICE</w:t>
      </w:r>
    </w:p>
    <w:p w14:paraId="5B8C020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zuul.routes.user-service.strip-prefix=</w:t>
      </w:r>
      <w:r>
        <w:rPr>
          <w:rFonts w:ascii="Consolas" w:hAnsi="Consolas" w:cs="Consolas"/>
          <w:color w:val="2AA198"/>
          <w:sz w:val="20"/>
          <w:szCs w:val="20"/>
        </w:rPr>
        <w:t>false</w:t>
      </w:r>
    </w:p>
    <w:p w14:paraId="25360548"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zuul.routes.user-service.sensitiveHeaders=</w:t>
      </w:r>
      <w:r>
        <w:rPr>
          <w:rFonts w:ascii="Consolas" w:hAnsi="Consolas" w:cs="Consolas"/>
          <w:color w:val="2AA198"/>
          <w:sz w:val="20"/>
          <w:szCs w:val="20"/>
        </w:rPr>
        <w:t>Cookie,Set-Cookie</w:t>
      </w:r>
    </w:p>
    <w:p w14:paraId="24756CF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E29A2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#PROJECT-SERVICE</w:t>
      </w:r>
    </w:p>
    <w:p w14:paraId="5B4069C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zuul.routes.project-service.path=</w:t>
      </w:r>
      <w:r>
        <w:rPr>
          <w:rFonts w:ascii="Consolas" w:hAnsi="Consolas" w:cs="Consolas"/>
          <w:color w:val="2AA198"/>
          <w:sz w:val="20"/>
          <w:szCs w:val="20"/>
        </w:rPr>
        <w:t>/api/project-service/project/**</w:t>
      </w:r>
    </w:p>
    <w:p w14:paraId="512736E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zuul.routes.project-service.service-id=</w:t>
      </w:r>
      <w:r>
        <w:rPr>
          <w:rFonts w:ascii="Consolas" w:hAnsi="Consolas" w:cs="Consolas"/>
          <w:color w:val="2AA198"/>
          <w:sz w:val="20"/>
          <w:szCs w:val="20"/>
        </w:rPr>
        <w:t>PROJECT-SERVICE</w:t>
      </w:r>
    </w:p>
    <w:p w14:paraId="6871676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zuul.routes.project-service.strip-prefix=</w:t>
      </w:r>
      <w:r>
        <w:rPr>
          <w:rFonts w:ascii="Consolas" w:hAnsi="Consolas" w:cs="Consolas"/>
          <w:color w:val="2AA198"/>
          <w:sz w:val="20"/>
          <w:szCs w:val="20"/>
        </w:rPr>
        <w:t>false</w:t>
      </w:r>
    </w:p>
    <w:p w14:paraId="61989217"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zuul.routes.project-service.sensitiveHeaders=</w:t>
      </w:r>
      <w:r>
        <w:rPr>
          <w:rFonts w:ascii="Consolas" w:hAnsi="Consolas" w:cs="Consolas"/>
          <w:color w:val="2AA198"/>
          <w:sz w:val="20"/>
          <w:szCs w:val="20"/>
        </w:rPr>
        <w:t>Cookie,Set-Cookie</w:t>
      </w:r>
    </w:p>
    <w:p w14:paraId="3529549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DA0308E"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#PEOPLE-SERVICE</w:t>
      </w:r>
    </w:p>
    <w:p w14:paraId="5573746D"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zuul.routes.people-service.path=</w:t>
      </w:r>
      <w:r>
        <w:rPr>
          <w:rFonts w:ascii="Consolas" w:hAnsi="Consolas" w:cs="Consolas"/>
          <w:color w:val="2AA198"/>
          <w:sz w:val="20"/>
          <w:szCs w:val="20"/>
        </w:rPr>
        <w:t>/api/people-service/**</w:t>
      </w:r>
    </w:p>
    <w:p w14:paraId="4946665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zuul.routes.people-service.service-id=</w:t>
      </w:r>
      <w:r>
        <w:rPr>
          <w:rFonts w:ascii="Consolas" w:hAnsi="Consolas" w:cs="Consolas"/>
          <w:color w:val="2AA198"/>
          <w:sz w:val="20"/>
          <w:szCs w:val="20"/>
        </w:rPr>
        <w:t>PEOPLE-SERVICE</w:t>
      </w:r>
    </w:p>
    <w:p w14:paraId="2CD020C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zuul.routes.people-service.strip-prefix=</w:t>
      </w:r>
      <w:r>
        <w:rPr>
          <w:rFonts w:ascii="Consolas" w:hAnsi="Consolas" w:cs="Consolas"/>
          <w:color w:val="2AA198"/>
          <w:sz w:val="20"/>
          <w:szCs w:val="20"/>
        </w:rPr>
        <w:t>false</w:t>
      </w:r>
    </w:p>
    <w:p w14:paraId="4785FC4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zuul.routes.people-service.sensitiveHeaders=</w:t>
      </w:r>
      <w:r>
        <w:rPr>
          <w:rFonts w:ascii="Consolas" w:hAnsi="Consolas" w:cs="Consolas"/>
          <w:color w:val="2AA198"/>
          <w:sz w:val="20"/>
          <w:szCs w:val="20"/>
        </w:rPr>
        <w:t>Cookie,Set-Cookie</w:t>
      </w:r>
    </w:p>
    <w:p w14:paraId="7A2B4FE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AA47E1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#ACCOUNT-SERVICE</w:t>
      </w:r>
    </w:p>
    <w:p w14:paraId="43875031"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zuul.routes.account-service.path=</w:t>
      </w:r>
      <w:r>
        <w:rPr>
          <w:rFonts w:ascii="Consolas" w:hAnsi="Consolas" w:cs="Consolas"/>
          <w:color w:val="2AA198"/>
          <w:sz w:val="20"/>
          <w:szCs w:val="20"/>
        </w:rPr>
        <w:t>/api/account-service/**</w:t>
      </w:r>
    </w:p>
    <w:p w14:paraId="391C34F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zuul.routes.account-service.service-id=</w:t>
      </w:r>
      <w:r>
        <w:rPr>
          <w:rFonts w:ascii="Consolas" w:hAnsi="Consolas" w:cs="Consolas"/>
          <w:color w:val="2AA198"/>
          <w:sz w:val="20"/>
          <w:szCs w:val="20"/>
        </w:rPr>
        <w:t>ACCOUNT-SERVICE</w:t>
      </w:r>
    </w:p>
    <w:p w14:paraId="0A29381C"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zuul.routes.account-service.strip-prefix=</w:t>
      </w:r>
      <w:r>
        <w:rPr>
          <w:rFonts w:ascii="Consolas" w:hAnsi="Consolas" w:cs="Consolas"/>
          <w:color w:val="2AA198"/>
          <w:sz w:val="20"/>
          <w:szCs w:val="20"/>
        </w:rPr>
        <w:t>false</w:t>
      </w:r>
    </w:p>
    <w:p w14:paraId="6A5A431D"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zuul.routes.account-service.sensitiveHeaders=</w:t>
      </w:r>
      <w:r>
        <w:rPr>
          <w:rFonts w:ascii="Consolas" w:hAnsi="Consolas" w:cs="Consolas"/>
          <w:color w:val="2AA198"/>
          <w:sz w:val="20"/>
          <w:szCs w:val="20"/>
        </w:rPr>
        <w:t>Cookie,Set-Cookie</w:t>
      </w:r>
    </w:p>
    <w:p w14:paraId="23CDB18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520B43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#DARSHAN-SERVICE</w:t>
      </w:r>
    </w:p>
    <w:p w14:paraId="72AEFEA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zuul.routes.darshan-service.path=</w:t>
      </w:r>
      <w:r>
        <w:rPr>
          <w:rFonts w:ascii="Consolas" w:hAnsi="Consolas" w:cs="Consolas"/>
          <w:color w:val="2AA198"/>
          <w:sz w:val="20"/>
          <w:szCs w:val="20"/>
        </w:rPr>
        <w:t>/api/darshan-service/**</w:t>
      </w:r>
    </w:p>
    <w:p w14:paraId="3E6BD72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zuul.routes.darshan-service.service-id=</w:t>
      </w:r>
      <w:r>
        <w:rPr>
          <w:rFonts w:ascii="Consolas" w:hAnsi="Consolas" w:cs="Consolas"/>
          <w:color w:val="2AA198"/>
          <w:sz w:val="20"/>
          <w:szCs w:val="20"/>
        </w:rPr>
        <w:t>DARSHAN-SERVICE</w:t>
      </w:r>
    </w:p>
    <w:p w14:paraId="4A2A03D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zuul.routes.darshan-service.strip-prefix=</w:t>
      </w:r>
      <w:r>
        <w:rPr>
          <w:rFonts w:ascii="Consolas" w:hAnsi="Consolas" w:cs="Consolas"/>
          <w:color w:val="2AA198"/>
          <w:sz w:val="20"/>
          <w:szCs w:val="20"/>
        </w:rPr>
        <w:t>false</w:t>
      </w:r>
    </w:p>
    <w:p w14:paraId="48E2B8B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zuul.routes.darshan-service.sensitiveHeaders=</w:t>
      </w:r>
      <w:r>
        <w:rPr>
          <w:rFonts w:ascii="Consolas" w:hAnsi="Consolas" w:cs="Consolas"/>
          <w:color w:val="2AA198"/>
          <w:sz w:val="20"/>
          <w:szCs w:val="20"/>
        </w:rPr>
        <w:t>Cookie,Set-Cookie</w:t>
      </w:r>
    </w:p>
    <w:p w14:paraId="3CD5C56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032110"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#DATA-UPLOAD-SERVICE</w:t>
      </w:r>
    </w:p>
    <w:p w14:paraId="43184D70"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zuul.routes.data-upload-service.path=</w:t>
      </w:r>
      <w:r>
        <w:rPr>
          <w:rFonts w:ascii="Consolas" w:hAnsi="Consolas" w:cs="Consolas"/>
          <w:color w:val="2AA198"/>
          <w:sz w:val="20"/>
          <w:szCs w:val="20"/>
        </w:rPr>
        <w:t>/api/data-upload-service/**</w:t>
      </w:r>
    </w:p>
    <w:p w14:paraId="165F8773"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zuul.routes.data-upload-service.service-id=</w:t>
      </w:r>
      <w:r>
        <w:rPr>
          <w:rFonts w:ascii="Consolas" w:hAnsi="Consolas" w:cs="Consolas"/>
          <w:color w:val="2AA198"/>
          <w:sz w:val="20"/>
          <w:szCs w:val="20"/>
        </w:rPr>
        <w:t>DATA-UPLOAD-SERVICE</w:t>
      </w:r>
    </w:p>
    <w:p w14:paraId="69DBFE5F"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zuul.routes.data-upload-service.strip-prefix=</w:t>
      </w:r>
      <w:r>
        <w:rPr>
          <w:rFonts w:ascii="Consolas" w:hAnsi="Consolas" w:cs="Consolas"/>
          <w:color w:val="2AA198"/>
          <w:sz w:val="20"/>
          <w:szCs w:val="20"/>
        </w:rPr>
        <w:t>false</w:t>
      </w:r>
    </w:p>
    <w:p w14:paraId="37BA7A2C"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zuul.routes.data-upload-service.sensitiveHeaders=</w:t>
      </w:r>
      <w:r>
        <w:rPr>
          <w:rFonts w:ascii="Consolas" w:hAnsi="Consolas" w:cs="Consolas"/>
          <w:color w:val="2AA198"/>
          <w:sz w:val="20"/>
          <w:szCs w:val="20"/>
        </w:rPr>
        <w:t>Cookie,Set-Cookie</w:t>
      </w:r>
    </w:p>
    <w:p w14:paraId="07EDC6E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F42206"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#MESSAGE-SENDER-SERVICE</w:t>
      </w:r>
    </w:p>
    <w:p w14:paraId="7BCA0A0E"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zuul.routes.message-sender-service.path=</w:t>
      </w:r>
      <w:r>
        <w:rPr>
          <w:rFonts w:ascii="Consolas" w:hAnsi="Consolas" w:cs="Consolas"/>
          <w:color w:val="2AA198"/>
          <w:sz w:val="20"/>
          <w:szCs w:val="20"/>
        </w:rPr>
        <w:t>/api/message-sender-service/**</w:t>
      </w:r>
    </w:p>
    <w:p w14:paraId="10F0BF0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zuul.routes.message-sender-service.service-id=</w:t>
      </w:r>
      <w:r>
        <w:rPr>
          <w:rFonts w:ascii="Consolas" w:hAnsi="Consolas" w:cs="Consolas"/>
          <w:color w:val="2AA198"/>
          <w:sz w:val="20"/>
          <w:szCs w:val="20"/>
        </w:rPr>
        <w:t>MESSAGE-SENDER-SERVICE</w:t>
      </w:r>
    </w:p>
    <w:p w14:paraId="7EDD9129"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zuul.routes.message-sender-service.strip-prefix=</w:t>
      </w:r>
      <w:r>
        <w:rPr>
          <w:rFonts w:ascii="Consolas" w:hAnsi="Consolas" w:cs="Consolas"/>
          <w:color w:val="2AA198"/>
          <w:sz w:val="20"/>
          <w:szCs w:val="20"/>
        </w:rPr>
        <w:t>false</w:t>
      </w:r>
    </w:p>
    <w:p w14:paraId="1516CA62"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zuul.routes.message-sender-service.sensitiveHeaders=</w:t>
      </w:r>
      <w:r>
        <w:rPr>
          <w:rFonts w:ascii="Consolas" w:hAnsi="Consolas" w:cs="Consolas"/>
          <w:color w:val="2AA198"/>
          <w:sz w:val="20"/>
          <w:szCs w:val="20"/>
        </w:rPr>
        <w:t>Cookie,Set-Cookie</w:t>
      </w:r>
    </w:p>
    <w:p w14:paraId="265EC81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D2E5CC4"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#KAFKA-PRODUCER-SERVICE</w:t>
      </w:r>
    </w:p>
    <w:p w14:paraId="16A99935"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zuul.routes.kafka-producer-service.path=</w:t>
      </w:r>
      <w:r>
        <w:rPr>
          <w:rFonts w:ascii="Consolas" w:hAnsi="Consolas" w:cs="Consolas"/>
          <w:color w:val="2AA198"/>
          <w:sz w:val="20"/>
          <w:szCs w:val="20"/>
        </w:rPr>
        <w:t>/api/kafka-producer-service/**</w:t>
      </w:r>
    </w:p>
    <w:p w14:paraId="03673D1B"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zuul.routes.kafka-producer-service.service-id=</w:t>
      </w:r>
      <w:r>
        <w:rPr>
          <w:rFonts w:ascii="Consolas" w:hAnsi="Consolas" w:cs="Consolas"/>
          <w:color w:val="2AA198"/>
          <w:sz w:val="20"/>
          <w:szCs w:val="20"/>
        </w:rPr>
        <w:t>KAFKA-PRODUCER-SERVICE</w:t>
      </w:r>
    </w:p>
    <w:p w14:paraId="2A9FE6CA" w14:textId="77777777" w:rsidR="00783D98" w:rsidRDefault="00783D98" w:rsidP="00783D9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zuul.routes.kafka-producer-service.strip-prefix=</w:t>
      </w:r>
      <w:r>
        <w:rPr>
          <w:rFonts w:ascii="Consolas" w:hAnsi="Consolas" w:cs="Consolas"/>
          <w:color w:val="2AA198"/>
          <w:sz w:val="20"/>
          <w:szCs w:val="20"/>
        </w:rPr>
        <w:t>false</w:t>
      </w:r>
    </w:p>
    <w:p w14:paraId="049C6276" w14:textId="77777777" w:rsidR="00783D98" w:rsidRPr="00783D98" w:rsidRDefault="00783D98" w:rsidP="00783D98">
      <w:pPr>
        <w:pBdr>
          <w:top w:val="single" w:sz="4" w:space="1" w:color="auto"/>
          <w:left w:val="single" w:sz="4" w:space="1" w:color="auto"/>
          <w:bottom w:val="single" w:sz="4" w:space="1" w:color="auto"/>
          <w:right w:val="single" w:sz="4" w:space="1" w:color="auto"/>
        </w:pBdr>
        <w:ind w:left="720"/>
      </w:pPr>
      <w:r w:rsidRPr="00783D98">
        <w:rPr>
          <w:rFonts w:ascii="Consolas" w:hAnsi="Consolas" w:cs="Consolas"/>
          <w:color w:val="000000"/>
          <w:sz w:val="20"/>
          <w:szCs w:val="20"/>
        </w:rPr>
        <w:t>zuul.routes.kafka-producer-service.sensitiveHeaders=</w:t>
      </w:r>
      <w:r w:rsidRPr="00783D98">
        <w:rPr>
          <w:rFonts w:ascii="Consolas" w:hAnsi="Consolas" w:cs="Consolas"/>
          <w:color w:val="2AA198"/>
          <w:sz w:val="20"/>
          <w:szCs w:val="20"/>
        </w:rPr>
        <w:t>Cookie,Set-Cookie</w:t>
      </w:r>
    </w:p>
    <w:p w14:paraId="0FB08D78" w14:textId="44657DEA" w:rsidR="008C5159" w:rsidRPr="00586FD4" w:rsidRDefault="008C5159" w:rsidP="00783D98">
      <w:pPr>
        <w:pStyle w:val="ListParagraph"/>
        <w:numPr>
          <w:ilvl w:val="0"/>
          <w:numId w:val="85"/>
        </w:numPr>
      </w:pPr>
      <w:ins w:id="1737" w:author="rkbansal" w:date="2020-05-17T01:46:00Z">
        <w:r w:rsidRPr="00A91B4D">
          <w:rPr>
            <w:bCs/>
            <w:color w:val="FF0000"/>
          </w:rPr>
          <w:t>application</w:t>
        </w:r>
      </w:ins>
      <w:r>
        <w:rPr>
          <w:bCs/>
          <w:color w:val="FF0000"/>
        </w:rPr>
        <w:t>-prod</w:t>
      </w:r>
      <w:ins w:id="1738"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71D93F3" w14:textId="2FA83618" w:rsidR="008C5159" w:rsidRPr="00586FD4" w:rsidRDefault="008C5159" w:rsidP="00C911AF">
      <w:pPr>
        <w:pStyle w:val="ListParagraph"/>
        <w:numPr>
          <w:ilvl w:val="1"/>
          <w:numId w:val="85"/>
        </w:numPr>
      </w:pPr>
      <w:r>
        <w:rPr>
          <w:bCs/>
          <w:color w:val="FF0000"/>
        </w:rPr>
        <w:t>Eureka Clients registrations with Eureka server need to be disabled in Kubernetes.</w:t>
      </w:r>
    </w:p>
    <w:p w14:paraId="32981D0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#Application Name</w:t>
      </w:r>
    </w:p>
    <w:p w14:paraId="109D483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spring.application.name=</w:t>
      </w:r>
      <w:r w:rsidRPr="00C911AF">
        <w:rPr>
          <w:rFonts w:ascii="Consolas" w:hAnsi="Consolas" w:cs="Consolas"/>
          <w:color w:val="2A00FF"/>
          <w:sz w:val="20"/>
          <w:szCs w:val="20"/>
        </w:rPr>
        <w:t>gateway-service</w:t>
      </w:r>
    </w:p>
    <w:p w14:paraId="7CE931A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9240B8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#Port of the application</w:t>
      </w:r>
    </w:p>
    <w:p w14:paraId="16D9E9F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server.port=</w:t>
      </w:r>
      <w:r w:rsidRPr="00C911AF">
        <w:rPr>
          <w:rFonts w:ascii="Consolas" w:hAnsi="Consolas" w:cs="Consolas"/>
          <w:color w:val="2A00FF"/>
          <w:sz w:val="20"/>
          <w:szCs w:val="20"/>
        </w:rPr>
        <w:t>1379</w:t>
      </w:r>
    </w:p>
    <w:p w14:paraId="40F198F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F86660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#Spring profile</w:t>
      </w:r>
    </w:p>
    <w:p w14:paraId="320588D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spring.profiles.active=</w:t>
      </w:r>
      <w:r w:rsidRPr="00C911AF">
        <w:rPr>
          <w:rFonts w:ascii="Consolas" w:hAnsi="Consolas" w:cs="Consolas"/>
          <w:color w:val="2A00FF"/>
          <w:sz w:val="20"/>
          <w:szCs w:val="20"/>
        </w:rPr>
        <w:t>${SPRING_ACTIVE_PROFILE:prod}</w:t>
      </w:r>
    </w:p>
    <w:p w14:paraId="195E851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spring.cloud.kubernetes.discovery.all-namespaces=</w:t>
      </w:r>
      <w:r w:rsidRPr="00C911AF">
        <w:rPr>
          <w:rFonts w:ascii="Consolas" w:hAnsi="Consolas" w:cs="Consolas"/>
          <w:color w:val="2A00FF"/>
          <w:sz w:val="20"/>
          <w:szCs w:val="20"/>
        </w:rPr>
        <w:t>true</w:t>
      </w:r>
    </w:p>
    <w:p w14:paraId="5A24313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98133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#It is worth mentioning that user-service acts as a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client. So, we give it a name, port, and link to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p>
    <w:p w14:paraId="2C95D6B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r w:rsidRPr="00C911AF">
        <w:rPr>
          <w:rFonts w:ascii="Consolas" w:hAnsi="Consolas" w:cs="Consolas"/>
          <w:color w:val="3F7F5F"/>
          <w:sz w:val="20"/>
          <w:szCs w:val="20"/>
          <w:u w:val="single"/>
        </w:rPr>
        <w:t>url</w:t>
      </w:r>
    </w:p>
    <w:p w14:paraId="0B59E9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#eureka.client.service-url.default-zone=http://localhost:8761/eureka</w:t>
      </w:r>
    </w:p>
    <w:p w14:paraId="135B77C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eureka.client.enabled=</w:t>
      </w:r>
      <w:r w:rsidRPr="00C911AF">
        <w:rPr>
          <w:rFonts w:ascii="Consolas" w:hAnsi="Consolas" w:cs="Consolas"/>
          <w:color w:val="2A00FF"/>
          <w:sz w:val="20"/>
          <w:szCs w:val="20"/>
        </w:rPr>
        <w:t>false</w:t>
      </w:r>
    </w:p>
    <w:p w14:paraId="370F98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eureka.client.serviceUrl.registerWithEureka=</w:t>
      </w:r>
      <w:r w:rsidRPr="00C911AF">
        <w:rPr>
          <w:rFonts w:ascii="Consolas" w:hAnsi="Consolas" w:cs="Consolas"/>
          <w:color w:val="2A00FF"/>
          <w:sz w:val="20"/>
          <w:szCs w:val="20"/>
        </w:rPr>
        <w:t>false</w:t>
      </w:r>
    </w:p>
    <w:p w14:paraId="6C4B638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337225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spring.jackson.date-format=</w:t>
      </w:r>
      <w:r w:rsidRPr="00C911AF">
        <w:rPr>
          <w:rFonts w:ascii="Consolas" w:hAnsi="Consolas" w:cs="Consolas"/>
          <w:color w:val="2A00FF"/>
          <w:sz w:val="20"/>
          <w:szCs w:val="20"/>
        </w:rPr>
        <w:t>com.jmk.user.swagger.RFC3339DateFormat</w:t>
      </w:r>
    </w:p>
    <w:p w14:paraId="152C4E4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spring.jackson.serialization.WRITE_DATES_AS_TIMESTAMPS=</w:t>
      </w:r>
      <w:r w:rsidRPr="00C911AF">
        <w:rPr>
          <w:rFonts w:ascii="Consolas" w:hAnsi="Consolas" w:cs="Consolas"/>
          <w:color w:val="2A00FF"/>
          <w:sz w:val="20"/>
          <w:szCs w:val="20"/>
        </w:rPr>
        <w:t>false</w:t>
      </w:r>
    </w:p>
    <w:p w14:paraId="5FC3AC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CCA26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A prefix that can added to beginning of all requests. </w:t>
      </w:r>
    </w:p>
    <w:p w14:paraId="757E779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#zuul.prefix=/</w:t>
      </w:r>
      <w:r w:rsidRPr="00C911AF">
        <w:rPr>
          <w:rFonts w:ascii="Consolas" w:hAnsi="Consolas" w:cs="Consolas"/>
          <w:color w:val="3F7F5F"/>
          <w:sz w:val="20"/>
          <w:szCs w:val="20"/>
          <w:u w:val="single"/>
        </w:rPr>
        <w:t>api</w:t>
      </w:r>
    </w:p>
    <w:p w14:paraId="0FBEF4F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Disable accessing services using service name (i.e. gallery-service).They should be only accessed through the path defined below.</w:t>
      </w:r>
    </w:p>
    <w:p w14:paraId="2BC752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zuul.ignored-services=</w:t>
      </w:r>
      <w:r w:rsidRPr="00C911AF">
        <w:rPr>
          <w:rFonts w:ascii="Consolas" w:hAnsi="Consolas" w:cs="Consolas"/>
          <w:color w:val="2A00FF"/>
          <w:sz w:val="20"/>
          <w:szCs w:val="20"/>
        </w:rPr>
        <w:t>*</w:t>
      </w:r>
    </w:p>
    <w:p w14:paraId="18AB9B3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 xml:space="preserve">zuul.ribbon.eager-load.enabled= </w:t>
      </w:r>
      <w:r w:rsidRPr="00C911AF">
        <w:rPr>
          <w:rFonts w:ascii="Consolas" w:hAnsi="Consolas" w:cs="Consolas"/>
          <w:color w:val="2A00FF"/>
          <w:sz w:val="20"/>
          <w:szCs w:val="20"/>
        </w:rPr>
        <w:t>true</w:t>
      </w:r>
    </w:p>
    <w:p w14:paraId="0A6EAD1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zuul.sensitiveHeaders=</w:t>
      </w:r>
      <w:r w:rsidRPr="00C911AF">
        <w:rPr>
          <w:rFonts w:ascii="Consolas" w:hAnsi="Consolas" w:cs="Consolas"/>
          <w:color w:val="2A00FF"/>
          <w:sz w:val="20"/>
          <w:szCs w:val="20"/>
        </w:rPr>
        <w:t>Cookie,Set-Cookie</w:t>
      </w:r>
    </w:p>
    <w:p w14:paraId="52F39EA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1A4F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5D2BE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hystrix.</w:t>
      </w:r>
      <w:r w:rsidRPr="00C911AF">
        <w:rPr>
          <w:rFonts w:ascii="Consolas" w:hAnsi="Consolas" w:cs="Consolas"/>
          <w:color w:val="000000"/>
          <w:sz w:val="20"/>
          <w:szCs w:val="20"/>
          <w:u w:val="single"/>
        </w:rPr>
        <w:t>command.default.execution.isolation.thread.timeoutInMilliseconds</w:t>
      </w:r>
      <w:r w:rsidRPr="00C911AF">
        <w:rPr>
          <w:rFonts w:ascii="Consolas" w:hAnsi="Consolas" w:cs="Consolas"/>
          <w:color w:val="000000"/>
          <w:sz w:val="20"/>
          <w:szCs w:val="20"/>
        </w:rPr>
        <w:t>=</w:t>
      </w:r>
      <w:r w:rsidRPr="00C911AF">
        <w:rPr>
          <w:rFonts w:ascii="Consolas" w:hAnsi="Consolas" w:cs="Consolas"/>
          <w:color w:val="2A00FF"/>
          <w:sz w:val="20"/>
          <w:szCs w:val="20"/>
        </w:rPr>
        <w:t>5000000</w:t>
      </w:r>
    </w:p>
    <w:p w14:paraId="4C69DE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ribbon.</w:t>
      </w:r>
      <w:r w:rsidRPr="00C911AF">
        <w:rPr>
          <w:rFonts w:ascii="Consolas" w:hAnsi="Consolas" w:cs="Consolas"/>
          <w:color w:val="000000"/>
          <w:sz w:val="20"/>
          <w:szCs w:val="20"/>
          <w:u w:val="single"/>
        </w:rPr>
        <w:t>ReadTimeout</w:t>
      </w:r>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148083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ribbon.</w:t>
      </w:r>
      <w:r w:rsidRPr="00C911AF">
        <w:rPr>
          <w:rFonts w:ascii="Consolas" w:hAnsi="Consolas" w:cs="Consolas"/>
          <w:color w:val="000000"/>
          <w:sz w:val="20"/>
          <w:szCs w:val="20"/>
          <w:u w:val="single"/>
        </w:rPr>
        <w:t>ConnectTimeout</w:t>
      </w:r>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214AA38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6F6E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w:t>
      </w:r>
      <w:r w:rsidRPr="00C911AF">
        <w:rPr>
          <w:rFonts w:ascii="Consolas" w:hAnsi="Consolas" w:cs="Consolas"/>
          <w:color w:val="3F7F5F"/>
          <w:sz w:val="20"/>
          <w:szCs w:val="20"/>
          <w:u w:val="single"/>
        </w:rPr>
        <w:t>Microservice</w:t>
      </w:r>
      <w:r w:rsidRPr="00C911AF">
        <w:rPr>
          <w:rFonts w:ascii="Consolas" w:hAnsi="Consolas" w:cs="Consolas"/>
          <w:color w:val="3F7F5F"/>
          <w:sz w:val="20"/>
          <w:szCs w:val="20"/>
        </w:rPr>
        <w:t xml:space="preserve"> Path Mappings -------################</w:t>
      </w:r>
    </w:p>
    <w:p w14:paraId="18EAED1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#AUTH-SERVICE</w:t>
      </w:r>
    </w:p>
    <w:p w14:paraId="0795468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r w:rsidRPr="00C911AF">
        <w:rPr>
          <w:rFonts w:ascii="Consolas" w:hAnsi="Consolas" w:cs="Consolas"/>
          <w:color w:val="2A00FF"/>
          <w:sz w:val="20"/>
          <w:szCs w:val="20"/>
          <w:u w:val="single"/>
        </w:rPr>
        <w:t>auth</w:t>
      </w:r>
      <w:r w:rsidRPr="00C911AF">
        <w:rPr>
          <w:rFonts w:ascii="Consolas" w:hAnsi="Consolas" w:cs="Consolas"/>
          <w:color w:val="2A00FF"/>
          <w:sz w:val="20"/>
          <w:szCs w:val="20"/>
        </w:rPr>
        <w:t>/**</w:t>
      </w:r>
    </w:p>
    <w:p w14:paraId="04BF2FA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zuul.routes.auth-service.service-id=</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p>
    <w:p w14:paraId="3593597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By default, all requests to gallery service for example will start with: "/gallery/"</w:t>
      </w:r>
    </w:p>
    <w:p w14:paraId="70DB9DC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if request is "/gallery/view/1", gallery service will get "/view/1".In case of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we need to pass the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in the path to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service. So, set strip-prefix to false</w:t>
      </w:r>
    </w:p>
    <w:p w14:paraId="344148B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zuul.routes.auth-service.strip-prefix=</w:t>
      </w:r>
      <w:r w:rsidRPr="00C911AF">
        <w:rPr>
          <w:rFonts w:ascii="Consolas" w:hAnsi="Consolas" w:cs="Consolas"/>
          <w:color w:val="2A00FF"/>
          <w:sz w:val="20"/>
          <w:szCs w:val="20"/>
        </w:rPr>
        <w:t>false</w:t>
      </w:r>
    </w:p>
    <w:p w14:paraId="47906C5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zuul.routes.auth-service.sensitive-headers=</w:t>
      </w:r>
      <w:r w:rsidRPr="00C911AF">
        <w:rPr>
          <w:rFonts w:ascii="Consolas" w:hAnsi="Consolas" w:cs="Consolas"/>
          <w:color w:val="2A00FF"/>
          <w:sz w:val="20"/>
          <w:szCs w:val="20"/>
        </w:rPr>
        <w:t>Cookie,Set-Cookie</w:t>
      </w:r>
    </w:p>
    <w:p w14:paraId="0A989B0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B80EE9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#USER-SERVICE</w:t>
      </w:r>
    </w:p>
    <w:p w14:paraId="3C4E829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/user-service/user/**</w:t>
      </w:r>
    </w:p>
    <w:p w14:paraId="2AF452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zuul.routes.user-service.service-id=</w:t>
      </w:r>
      <w:r w:rsidRPr="00C911AF">
        <w:rPr>
          <w:rFonts w:ascii="Consolas" w:hAnsi="Consolas" w:cs="Consolas"/>
          <w:color w:val="2A00FF"/>
          <w:sz w:val="20"/>
          <w:szCs w:val="20"/>
        </w:rPr>
        <w:t>user-service</w:t>
      </w:r>
    </w:p>
    <w:p w14:paraId="7A0F4BC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zuul.routes.user-service.strip-prefix=</w:t>
      </w:r>
      <w:r w:rsidRPr="00C911AF">
        <w:rPr>
          <w:rFonts w:ascii="Consolas" w:hAnsi="Consolas" w:cs="Consolas"/>
          <w:color w:val="2A00FF"/>
          <w:sz w:val="20"/>
          <w:szCs w:val="20"/>
        </w:rPr>
        <w:t>false</w:t>
      </w:r>
    </w:p>
    <w:p w14:paraId="37D9F9D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zuul.routes.user-service.sensitiveHeaders=</w:t>
      </w:r>
      <w:r w:rsidRPr="00C911AF">
        <w:rPr>
          <w:rFonts w:ascii="Consolas" w:hAnsi="Consolas" w:cs="Consolas"/>
          <w:color w:val="2A00FF"/>
          <w:sz w:val="20"/>
          <w:szCs w:val="20"/>
        </w:rPr>
        <w:t>Cookie,Set-Cookie</w:t>
      </w:r>
    </w:p>
    <w:p w14:paraId="4053698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043C8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#PROJECT-SERVICE</w:t>
      </w:r>
    </w:p>
    <w:p w14:paraId="4C92003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/project-service/project/**</w:t>
      </w:r>
    </w:p>
    <w:p w14:paraId="1820537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zuul.routes.project-service.service-id=</w:t>
      </w:r>
      <w:r w:rsidRPr="00C911AF">
        <w:rPr>
          <w:rFonts w:ascii="Consolas" w:hAnsi="Consolas" w:cs="Consolas"/>
          <w:color w:val="2A00FF"/>
          <w:sz w:val="20"/>
          <w:szCs w:val="20"/>
        </w:rPr>
        <w:t>project-service</w:t>
      </w:r>
    </w:p>
    <w:p w14:paraId="2B2FE4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zuul.routes.project-service.strip-prefix=</w:t>
      </w:r>
      <w:r w:rsidRPr="00C911AF">
        <w:rPr>
          <w:rFonts w:ascii="Consolas" w:hAnsi="Consolas" w:cs="Consolas"/>
          <w:color w:val="2A00FF"/>
          <w:sz w:val="20"/>
          <w:szCs w:val="20"/>
        </w:rPr>
        <w:t>false</w:t>
      </w:r>
    </w:p>
    <w:p w14:paraId="674EF01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zuul.routes.project-service.sensitiveHeaders=</w:t>
      </w:r>
      <w:r w:rsidRPr="00C911AF">
        <w:rPr>
          <w:rFonts w:ascii="Consolas" w:hAnsi="Consolas" w:cs="Consolas"/>
          <w:color w:val="2A00FF"/>
          <w:sz w:val="20"/>
          <w:szCs w:val="20"/>
        </w:rPr>
        <w:t>Cookie,Set-Cookie</w:t>
      </w:r>
    </w:p>
    <w:p w14:paraId="5A5EA8F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C8494B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#PEOPLE-SERVICE</w:t>
      </w:r>
    </w:p>
    <w:p w14:paraId="054A4F4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/people-service/**</w:t>
      </w:r>
    </w:p>
    <w:p w14:paraId="0ECF468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zuul.routes.people-service.service-id=</w:t>
      </w:r>
      <w:r w:rsidRPr="00C911AF">
        <w:rPr>
          <w:rFonts w:ascii="Consolas" w:hAnsi="Consolas" w:cs="Consolas"/>
          <w:color w:val="2A00FF"/>
          <w:sz w:val="20"/>
          <w:szCs w:val="20"/>
        </w:rPr>
        <w:t>PEOPLE-SERVICE</w:t>
      </w:r>
    </w:p>
    <w:p w14:paraId="40D29C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zuul.routes.people-service.strip-prefix=</w:t>
      </w:r>
      <w:r w:rsidRPr="00C911AF">
        <w:rPr>
          <w:rFonts w:ascii="Consolas" w:hAnsi="Consolas" w:cs="Consolas"/>
          <w:color w:val="2A00FF"/>
          <w:sz w:val="20"/>
          <w:szCs w:val="20"/>
        </w:rPr>
        <w:t>false</w:t>
      </w:r>
    </w:p>
    <w:p w14:paraId="6ACC23A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zuul.routes.people-service.sensitiveHeaders=</w:t>
      </w:r>
      <w:r w:rsidRPr="00C911AF">
        <w:rPr>
          <w:rFonts w:ascii="Consolas" w:hAnsi="Consolas" w:cs="Consolas"/>
          <w:color w:val="2A00FF"/>
          <w:sz w:val="20"/>
          <w:szCs w:val="20"/>
        </w:rPr>
        <w:t>Cookie,Set-Cookie</w:t>
      </w:r>
    </w:p>
    <w:p w14:paraId="3480055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E59043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lastRenderedPageBreak/>
        <w:t>#ACCOUNT-SERVICE</w:t>
      </w:r>
    </w:p>
    <w:p w14:paraId="28037B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/account-service/**</w:t>
      </w:r>
    </w:p>
    <w:p w14:paraId="289C858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zuul.routes.account-service.service-id=</w:t>
      </w:r>
      <w:r w:rsidRPr="00C911AF">
        <w:rPr>
          <w:rFonts w:ascii="Consolas" w:hAnsi="Consolas" w:cs="Consolas"/>
          <w:color w:val="2A00FF"/>
          <w:sz w:val="20"/>
          <w:szCs w:val="20"/>
        </w:rPr>
        <w:t>ACCOUNT-SERVICE</w:t>
      </w:r>
    </w:p>
    <w:p w14:paraId="17BBF4E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zuul.routes.account-service.strip-prefix=</w:t>
      </w:r>
      <w:r w:rsidRPr="00C911AF">
        <w:rPr>
          <w:rFonts w:ascii="Consolas" w:hAnsi="Consolas" w:cs="Consolas"/>
          <w:color w:val="2A00FF"/>
          <w:sz w:val="20"/>
          <w:szCs w:val="20"/>
        </w:rPr>
        <w:t>false</w:t>
      </w:r>
    </w:p>
    <w:p w14:paraId="20AFC9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zuul.routes.account-service.sensitiveHeaders=</w:t>
      </w:r>
      <w:r w:rsidRPr="00C911AF">
        <w:rPr>
          <w:rFonts w:ascii="Consolas" w:hAnsi="Consolas" w:cs="Consolas"/>
          <w:color w:val="2A00FF"/>
          <w:sz w:val="20"/>
          <w:szCs w:val="20"/>
        </w:rPr>
        <w:t>Cookie,Set-Cookie</w:t>
      </w:r>
    </w:p>
    <w:p w14:paraId="12E1069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C6DC1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#DARSHAN-SERVICE</w:t>
      </w:r>
    </w:p>
    <w:p w14:paraId="30F66D9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darshan</w:t>
      </w:r>
      <w:r w:rsidRPr="00C911AF">
        <w:rPr>
          <w:rFonts w:ascii="Consolas" w:hAnsi="Consolas" w:cs="Consolas"/>
          <w:color w:val="2A00FF"/>
          <w:sz w:val="20"/>
          <w:szCs w:val="20"/>
        </w:rPr>
        <w:t>-service/**</w:t>
      </w:r>
    </w:p>
    <w:p w14:paraId="78D82BA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zuul.routes.darshan-service.service-id=</w:t>
      </w:r>
      <w:r w:rsidRPr="00C911AF">
        <w:rPr>
          <w:rFonts w:ascii="Consolas" w:hAnsi="Consolas" w:cs="Consolas"/>
          <w:color w:val="2A00FF"/>
          <w:sz w:val="20"/>
          <w:szCs w:val="20"/>
        </w:rPr>
        <w:t>DARSHAN-SERVICE</w:t>
      </w:r>
    </w:p>
    <w:p w14:paraId="180E822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zuul.routes.darshan-service.strip-prefix=</w:t>
      </w:r>
      <w:r w:rsidRPr="00C911AF">
        <w:rPr>
          <w:rFonts w:ascii="Consolas" w:hAnsi="Consolas" w:cs="Consolas"/>
          <w:color w:val="2A00FF"/>
          <w:sz w:val="20"/>
          <w:szCs w:val="20"/>
        </w:rPr>
        <w:t>false</w:t>
      </w:r>
    </w:p>
    <w:p w14:paraId="7FA4C54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zuul.routes.darshan-service.sensitiveHeaders=</w:t>
      </w:r>
      <w:r w:rsidRPr="00C911AF">
        <w:rPr>
          <w:rFonts w:ascii="Consolas" w:hAnsi="Consolas" w:cs="Consolas"/>
          <w:color w:val="2A00FF"/>
          <w:sz w:val="20"/>
          <w:szCs w:val="20"/>
        </w:rPr>
        <w:t>Cookie,Set-Cookie</w:t>
      </w:r>
    </w:p>
    <w:p w14:paraId="6F31E35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EBDF8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#DATA-UPLOAD-SERVICE</w:t>
      </w:r>
    </w:p>
    <w:p w14:paraId="5EEAB37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/data-upload-service/**</w:t>
      </w:r>
    </w:p>
    <w:p w14:paraId="6CF4381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zuul.routes.data-upload-service.service-id=</w:t>
      </w:r>
      <w:r w:rsidRPr="00C911AF">
        <w:rPr>
          <w:rFonts w:ascii="Consolas" w:hAnsi="Consolas" w:cs="Consolas"/>
          <w:color w:val="2A00FF"/>
          <w:sz w:val="20"/>
          <w:szCs w:val="20"/>
        </w:rPr>
        <w:t>DATA-UPLOAD-SERVICE</w:t>
      </w:r>
    </w:p>
    <w:p w14:paraId="7017E1D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zuul.routes.data-upload-service.strip-prefix=</w:t>
      </w:r>
      <w:r w:rsidRPr="00C911AF">
        <w:rPr>
          <w:rFonts w:ascii="Consolas" w:hAnsi="Consolas" w:cs="Consolas"/>
          <w:color w:val="2A00FF"/>
          <w:sz w:val="20"/>
          <w:szCs w:val="20"/>
        </w:rPr>
        <w:t>false</w:t>
      </w:r>
    </w:p>
    <w:p w14:paraId="5F3F736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zuul.routes.data-upload-service.sensitiveHeaders=</w:t>
      </w:r>
      <w:r w:rsidRPr="00C911AF">
        <w:rPr>
          <w:rFonts w:ascii="Consolas" w:hAnsi="Consolas" w:cs="Consolas"/>
          <w:color w:val="2A00FF"/>
          <w:sz w:val="20"/>
          <w:szCs w:val="20"/>
        </w:rPr>
        <w:t>Cookie,Set-Cookie</w:t>
      </w:r>
    </w:p>
    <w:p w14:paraId="203A49B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2A1C5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#MESSAGE-SENDER-SERVICE</w:t>
      </w:r>
    </w:p>
    <w:p w14:paraId="258EE87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/message-sender-service/**</w:t>
      </w:r>
    </w:p>
    <w:p w14:paraId="7677E3A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zuul.routes.message-sender-service.service-id=</w:t>
      </w:r>
      <w:r w:rsidRPr="00C911AF">
        <w:rPr>
          <w:rFonts w:ascii="Consolas" w:hAnsi="Consolas" w:cs="Consolas"/>
          <w:color w:val="2A00FF"/>
          <w:sz w:val="20"/>
          <w:szCs w:val="20"/>
        </w:rPr>
        <w:t>MESSAGE-SENDER-SERVICE</w:t>
      </w:r>
    </w:p>
    <w:p w14:paraId="70649A9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zuul.routes.message-sender-service.strip-prefix=</w:t>
      </w:r>
      <w:r w:rsidRPr="00C911AF">
        <w:rPr>
          <w:rFonts w:ascii="Consolas" w:hAnsi="Consolas" w:cs="Consolas"/>
          <w:color w:val="2A00FF"/>
          <w:sz w:val="20"/>
          <w:szCs w:val="20"/>
        </w:rPr>
        <w:t>false</w:t>
      </w:r>
    </w:p>
    <w:p w14:paraId="5E8C4E1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zuul.routes.message-sender-service.sensitiveHeaders=</w:t>
      </w:r>
      <w:r w:rsidRPr="00C911AF">
        <w:rPr>
          <w:rFonts w:ascii="Consolas" w:hAnsi="Consolas" w:cs="Consolas"/>
          <w:color w:val="2A00FF"/>
          <w:sz w:val="20"/>
          <w:szCs w:val="20"/>
        </w:rPr>
        <w:t>Cookie,Set-Cookie</w:t>
      </w:r>
    </w:p>
    <w:p w14:paraId="479C356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EB9659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#KAFKA-PRODUCER-SERVICE</w:t>
      </w:r>
    </w:p>
    <w:p w14:paraId="397C36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kafka</w:t>
      </w:r>
      <w:r w:rsidRPr="00C911AF">
        <w:rPr>
          <w:rFonts w:ascii="Consolas" w:hAnsi="Consolas" w:cs="Consolas"/>
          <w:color w:val="2A00FF"/>
          <w:sz w:val="20"/>
          <w:szCs w:val="20"/>
        </w:rPr>
        <w:t>-producer-service/**</w:t>
      </w:r>
    </w:p>
    <w:p w14:paraId="6D52902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zuul.routes.kafka-producer-service.service-id=</w:t>
      </w:r>
      <w:r w:rsidRPr="00C911AF">
        <w:rPr>
          <w:rFonts w:ascii="Consolas" w:hAnsi="Consolas" w:cs="Consolas"/>
          <w:color w:val="2A00FF"/>
          <w:sz w:val="20"/>
          <w:szCs w:val="20"/>
        </w:rPr>
        <w:t>KAFKA-PRODUCER-SERVICE</w:t>
      </w:r>
    </w:p>
    <w:p w14:paraId="13714B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zuul.routes.kafka-producer-service.strip-prefix=</w:t>
      </w:r>
      <w:r w:rsidRPr="00C911AF">
        <w:rPr>
          <w:rFonts w:ascii="Consolas" w:hAnsi="Consolas" w:cs="Consolas"/>
          <w:color w:val="2A00FF"/>
          <w:sz w:val="20"/>
          <w:szCs w:val="20"/>
        </w:rPr>
        <w:t>false</w:t>
      </w:r>
    </w:p>
    <w:p w14:paraId="3BB88E15" w14:textId="7C735937" w:rsidR="009D1572" w:rsidRPr="00C911AF" w:rsidRDefault="00C911AF" w:rsidP="00C911AF">
      <w:pPr>
        <w:pBdr>
          <w:top w:val="single" w:sz="4" w:space="1" w:color="auto"/>
          <w:left w:val="single" w:sz="4" w:space="1" w:color="auto"/>
          <w:bottom w:val="single" w:sz="4" w:space="1" w:color="auto"/>
          <w:right w:val="single" w:sz="4" w:space="1" w:color="auto"/>
        </w:pBdr>
        <w:ind w:left="720"/>
        <w:rPr>
          <w:ins w:id="1739" w:author="Rajiv Bansal" w:date="2019-11-29T09:38:00Z"/>
          <w:b/>
          <w:sz w:val="28"/>
        </w:rPr>
      </w:pPr>
      <w:r w:rsidRPr="00C911AF">
        <w:rPr>
          <w:rFonts w:ascii="Consolas" w:hAnsi="Consolas" w:cs="Consolas"/>
          <w:color w:val="000000"/>
          <w:sz w:val="20"/>
          <w:szCs w:val="20"/>
        </w:rPr>
        <w:t>zuul.routes.kafka-producer-service.sensitiveHeaders=</w:t>
      </w:r>
      <w:r w:rsidRPr="00C911AF">
        <w:rPr>
          <w:rFonts w:ascii="Consolas" w:hAnsi="Consolas" w:cs="Consolas"/>
          <w:color w:val="2A00FF"/>
          <w:sz w:val="20"/>
          <w:szCs w:val="20"/>
        </w:rPr>
        <w:t>Cookie,Set-Cookie</w:t>
      </w:r>
    </w:p>
    <w:p w14:paraId="322F898E" w14:textId="0E778E7B" w:rsidR="009D1572" w:rsidRPr="00F10EF0" w:rsidRDefault="009D1572" w:rsidP="009D1572">
      <w:pPr>
        <w:pStyle w:val="ListParagraph"/>
        <w:numPr>
          <w:ilvl w:val="0"/>
          <w:numId w:val="33"/>
        </w:numPr>
        <w:rPr>
          <w:b/>
          <w:sz w:val="28"/>
          <w:szCs w:val="24"/>
        </w:rPr>
      </w:pPr>
      <w:ins w:id="1740" w:author="Rajiv Bansal" w:date="2019-11-29T09:39:00Z">
        <w:r>
          <w:rPr>
            <w:spacing w:val="-1"/>
            <w:sz w:val="32"/>
            <w:szCs w:val="32"/>
            <w:shd w:val="clear" w:color="auto" w:fill="FFFFFF"/>
          </w:rPr>
          <w:t xml:space="preserve">Finally, </w:t>
        </w:r>
      </w:ins>
      <w:ins w:id="1741" w:author="Rajiv Bansal" w:date="2019-11-29T09:41:00Z">
        <w:r>
          <w:rPr>
            <w:spacing w:val="-1"/>
            <w:sz w:val="32"/>
            <w:szCs w:val="32"/>
            <w:shd w:val="clear" w:color="auto" w:fill="FFFFFF"/>
          </w:rPr>
          <w:t xml:space="preserve">make the changes in the </w:t>
        </w:r>
        <w:r w:rsidRPr="00FC184D">
          <w:rPr>
            <w:rFonts w:ascii="Georgia" w:hAnsi="Georgia"/>
            <w:spacing w:val="-1"/>
            <w:sz w:val="32"/>
            <w:szCs w:val="32"/>
            <w:shd w:val="clear" w:color="auto" w:fill="FFFFFF"/>
            <w:rPrChange w:id="1742" w:author="Rajiv Bansal" w:date="2019-11-29T09:41:00Z">
              <w:rPr>
                <w:rFonts w:ascii="Consolas" w:hAnsi="Consolas" w:cs="Consolas"/>
                <w:color w:val="000000"/>
                <w:sz w:val="20"/>
                <w:szCs w:val="20"/>
                <w:shd w:val="clear" w:color="auto" w:fill="D4D4D4"/>
              </w:rPr>
            </w:rPrChange>
          </w:rPr>
          <w:t>Gateway</w:t>
        </w:r>
      </w:ins>
      <w:r w:rsidR="00C90FB3">
        <w:rPr>
          <w:rFonts w:ascii="Georgia" w:hAnsi="Georgia"/>
          <w:spacing w:val="-1"/>
          <w:sz w:val="32"/>
          <w:szCs w:val="32"/>
          <w:shd w:val="clear" w:color="auto" w:fill="FFFFFF"/>
        </w:rPr>
        <w:t>Service</w:t>
      </w:r>
      <w:ins w:id="1743" w:author="Rajiv Bansal" w:date="2019-11-29T09:41:00Z">
        <w:r w:rsidRPr="00FC184D">
          <w:rPr>
            <w:rFonts w:ascii="Georgia" w:hAnsi="Georgia"/>
            <w:spacing w:val="-1"/>
            <w:sz w:val="32"/>
            <w:szCs w:val="32"/>
            <w:shd w:val="clear" w:color="auto" w:fill="FFFFFF"/>
            <w:rPrChange w:id="1744" w:author="Rajiv Bansal" w:date="2019-11-29T09:41:00Z">
              <w:rPr>
                <w:rFonts w:ascii="Consolas" w:hAnsi="Consolas" w:cs="Consolas"/>
                <w:color w:val="000000"/>
                <w:sz w:val="20"/>
                <w:szCs w:val="20"/>
                <w:shd w:val="clear" w:color="auto" w:fill="D4D4D4"/>
              </w:rPr>
            </w:rPrChange>
          </w:rPr>
          <w:t xml:space="preserve">Application to </w:t>
        </w:r>
      </w:ins>
      <w:ins w:id="1745" w:author="Rajiv Bansal" w:date="2019-11-29T09:39:00Z">
        <w:r>
          <w:rPr>
            <w:spacing w:val="-1"/>
            <w:sz w:val="32"/>
            <w:szCs w:val="32"/>
            <w:shd w:val="clear" w:color="auto" w:fill="FFFFFF"/>
          </w:rPr>
          <w:t>enable Zuul and Eureka Client.</w:t>
        </w:r>
      </w:ins>
    </w:p>
    <w:p w14:paraId="7DB2FCD7" w14:textId="77777777" w:rsidR="00F10EF0" w:rsidRDefault="00F10EF0" w:rsidP="00F10EF0">
      <w:pPr>
        <w:pStyle w:val="ListParagraph"/>
        <w:numPr>
          <w:ilvl w:val="1"/>
          <w:numId w:val="33"/>
        </w:numPr>
        <w:rPr>
          <w:ins w:id="1746" w:author="rkbansal" w:date="2020-04-11T13:40:00Z"/>
        </w:rPr>
      </w:pPr>
      <w:ins w:id="1747" w:author="rkbansal" w:date="2020-04-11T13:39:00Z">
        <w:r>
          <w:t xml:space="preserve">Enable </w:t>
        </w:r>
      </w:ins>
      <w:r>
        <w:t xml:space="preserve">Discovery </w:t>
      </w:r>
      <w:ins w:id="1748" w:author="rkbansal" w:date="2020-04-11T13:39:00Z">
        <w:r>
          <w:t>Client so that it can register with Eureka Server</w:t>
        </w:r>
      </w:ins>
      <w:r>
        <w:t xml:space="preserve"> and it supports Kubernetes Discovery System.</w:t>
      </w:r>
    </w:p>
    <w:p w14:paraId="1BA1C427" w14:textId="4FE1FB69" w:rsidR="00F10EF0" w:rsidRDefault="00F10EF0" w:rsidP="00F10EF0">
      <w:pPr>
        <w:pStyle w:val="ListParagraph"/>
        <w:numPr>
          <w:ilvl w:val="1"/>
          <w:numId w:val="33"/>
        </w:numPr>
      </w:pPr>
      <w:ins w:id="1749" w:author="rkbansal" w:date="2020-04-11T13:40:00Z">
        <w:r>
          <w:t xml:space="preserve">Enable </w:t>
        </w:r>
      </w:ins>
      <w:r>
        <w:t>Zuul for Gateway entry point</w:t>
      </w:r>
    </w:p>
    <w:p w14:paraId="2B76D7B8" w14:textId="3E10C17D" w:rsidR="00A73516" w:rsidRPr="00F10EF0" w:rsidRDefault="00A73516" w:rsidP="00F10EF0">
      <w:pPr>
        <w:pStyle w:val="ListParagraph"/>
        <w:numPr>
          <w:ilvl w:val="1"/>
          <w:numId w:val="33"/>
        </w:numPr>
        <w:rPr>
          <w:ins w:id="1750" w:author="Rajiv Bansal" w:date="2019-11-29T09:40:00Z"/>
          <w:rPrChange w:id="1751" w:author="Rajiv Bansal" w:date="2019-11-29T09:40:00Z">
            <w:rPr>
              <w:ins w:id="1752" w:author="Rajiv Bansal" w:date="2019-11-29T09:40:00Z"/>
              <w:spacing w:val="-1"/>
              <w:sz w:val="32"/>
              <w:szCs w:val="32"/>
              <w:shd w:val="clear" w:color="auto" w:fill="FFFFFF"/>
            </w:rPr>
          </w:rPrChange>
        </w:rPr>
      </w:pPr>
      <w:r>
        <w:t>Enable Swagger2 for API Documentation</w:t>
      </w:r>
    </w:p>
    <w:p w14:paraId="64BCE2D4" w14:textId="72AB7159" w:rsidR="009D1572" w:rsidRDefault="009D1572" w:rsidP="009D1572">
      <w:pPr>
        <w:ind w:left="720"/>
        <w:rPr>
          <w:ins w:id="1753" w:author="Rajiv Bansal" w:date="2019-11-29T09:44:00Z"/>
          <w:bCs/>
          <w:sz w:val="28"/>
        </w:rPr>
      </w:pPr>
      <w:ins w:id="1754" w:author="Rajiv Bansal" w:date="2019-11-29T09:44:00Z">
        <w:del w:id="1755" w:author="rkbansal" w:date="2020-11-30T22:26:00Z">
          <w:r w:rsidDel="00D3634F">
            <w:rPr>
              <w:noProof/>
            </w:rPr>
            <w:drawing>
              <wp:inline distT="0" distB="0" distL="0" distR="0" wp14:anchorId="689937D8" wp14:editId="59004AC2">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756" w:author="rkbansal" w:date="2020-11-30T22:26:00Z">
        <w:r w:rsidRPr="00D3634F">
          <w:rPr>
            <w:noProof/>
          </w:rPr>
          <w:t xml:space="preserve"> </w:t>
        </w:r>
      </w:ins>
      <w:r w:rsidR="007A1FAF">
        <w:rPr>
          <w:noProof/>
        </w:rPr>
        <w:drawing>
          <wp:inline distT="0" distB="0" distL="0" distR="0" wp14:anchorId="36285AC5" wp14:editId="452EFFB9">
            <wp:extent cx="9934575" cy="4324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934575" cy="4324350"/>
                    </a:xfrm>
                    <a:prstGeom prst="rect">
                      <a:avLst/>
                    </a:prstGeom>
                  </pic:spPr>
                </pic:pic>
              </a:graphicData>
            </a:graphic>
          </wp:inline>
        </w:drawing>
      </w:r>
    </w:p>
    <w:p w14:paraId="3D56BB7A" w14:textId="77777777" w:rsidR="009D1572" w:rsidRPr="009933DB" w:rsidRDefault="009D1572" w:rsidP="009D1572">
      <w:pPr>
        <w:pStyle w:val="ListParagraph"/>
        <w:numPr>
          <w:ilvl w:val="0"/>
          <w:numId w:val="33"/>
        </w:numPr>
        <w:rPr>
          <w:ins w:id="1757" w:author="rkbansal" w:date="2020-11-30T22:09:00Z"/>
          <w:sz w:val="24"/>
          <w:rPrChange w:id="1758" w:author="rkbansal" w:date="2020-11-30T22:11:00Z">
            <w:rPr>
              <w:ins w:id="1759" w:author="rkbansal" w:date="2020-11-30T22:09:00Z"/>
              <w:b/>
              <w:sz w:val="18"/>
            </w:rPr>
          </w:rPrChange>
        </w:rPr>
      </w:pPr>
      <w:ins w:id="1760" w:author="rkbansal" w:date="2020-11-30T22:09:00Z">
        <w:r w:rsidRPr="009933DB">
          <w:rPr>
            <w:sz w:val="24"/>
            <w:rPrChange w:id="1761" w:author="rkbansal" w:date="2020-11-30T22:11:00Z">
              <w:rPr>
                <w:b/>
                <w:sz w:val="18"/>
              </w:rPr>
            </w:rPrChange>
          </w:rPr>
          <w:t>Need to make changes in this gateway-service application to enable authenticate the user before routing to other microservices.</w:t>
        </w:r>
      </w:ins>
    </w:p>
    <w:p w14:paraId="436316B4" w14:textId="3423AC1E" w:rsidR="009D1572" w:rsidRDefault="009D1572">
      <w:pPr>
        <w:pStyle w:val="ListParagraph"/>
        <w:rPr>
          <w:color w:val="C45911" w:themeColor="accent2" w:themeShade="BF"/>
          <w:sz w:val="24"/>
        </w:rPr>
      </w:pPr>
      <w:ins w:id="1762" w:author="rkbansal" w:date="2020-11-30T22:09:00Z">
        <w:r w:rsidRPr="009933DB">
          <w:rPr>
            <w:color w:val="C45911" w:themeColor="accent2" w:themeShade="BF"/>
            <w:sz w:val="24"/>
            <w:rPrChange w:id="1763" w:author="rkbansal" w:date="2020-11-30T22:11:00Z">
              <w:rPr>
                <w:b/>
                <w:sz w:val="18"/>
              </w:rPr>
            </w:rPrChange>
          </w:rPr>
          <w:t xml:space="preserve">Can </w:t>
        </w:r>
      </w:ins>
      <w:ins w:id="1764" w:author="rkbansal" w:date="2020-11-30T22:10:00Z">
        <w:r w:rsidRPr="009933DB">
          <w:rPr>
            <w:color w:val="C45911" w:themeColor="accent2" w:themeShade="BF"/>
            <w:sz w:val="24"/>
            <w:rPrChange w:id="1765" w:author="rkbansal" w:date="2020-11-30T22:11:00Z">
              <w:rPr>
                <w:b/>
                <w:sz w:val="18"/>
              </w:rPr>
            </w:rPrChange>
          </w:rPr>
          <w:t xml:space="preserve">refer the Authentication Service to </w:t>
        </w:r>
      </w:ins>
      <w:r w:rsidR="005C52A1">
        <w:rPr>
          <w:color w:val="C45911" w:themeColor="accent2" w:themeShade="BF"/>
          <w:sz w:val="24"/>
        </w:rPr>
        <w:t xml:space="preserve">know about the </w:t>
      </w:r>
      <w:ins w:id="1766" w:author="rkbansal" w:date="2020-11-30T22:10:00Z">
        <w:r w:rsidRPr="009933DB">
          <w:rPr>
            <w:color w:val="C45911" w:themeColor="accent2" w:themeShade="BF"/>
            <w:sz w:val="24"/>
            <w:rPrChange w:id="1767" w:author="rkbansal" w:date="2020-11-30T22:11:00Z">
              <w:rPr>
                <w:b/>
                <w:sz w:val="18"/>
              </w:rPr>
            </w:rPrChange>
          </w:rPr>
          <w:t>other changes</w:t>
        </w:r>
      </w:ins>
      <w:r w:rsidR="00276EC1">
        <w:rPr>
          <w:color w:val="C45911" w:themeColor="accent2" w:themeShade="BF"/>
          <w:sz w:val="24"/>
        </w:rPr>
        <w:t xml:space="preserve"> mentioned below</w:t>
      </w:r>
      <w:ins w:id="1768" w:author="rkbansal" w:date="2020-11-30T22:10:00Z">
        <w:r w:rsidRPr="009933DB">
          <w:rPr>
            <w:color w:val="C45911" w:themeColor="accent2" w:themeShade="BF"/>
            <w:sz w:val="24"/>
            <w:rPrChange w:id="1769" w:author="rkbansal" w:date="2020-11-30T22:11:00Z">
              <w:rPr>
                <w:b/>
                <w:sz w:val="18"/>
              </w:rPr>
            </w:rPrChange>
          </w:rPr>
          <w:t xml:space="preserve"> </w:t>
        </w:r>
      </w:ins>
      <w:r w:rsidR="00276EC1">
        <w:rPr>
          <w:color w:val="C45911" w:themeColor="accent2" w:themeShade="BF"/>
          <w:sz w:val="24"/>
        </w:rPr>
        <w:t xml:space="preserve">done </w:t>
      </w:r>
      <w:ins w:id="1770" w:author="rkbansal" w:date="2020-11-30T22:10:00Z">
        <w:r w:rsidRPr="009933DB">
          <w:rPr>
            <w:color w:val="C45911" w:themeColor="accent2" w:themeShade="BF"/>
            <w:sz w:val="24"/>
            <w:rPrChange w:id="1771" w:author="rkbansal" w:date="2020-11-30T22:11:00Z">
              <w:rPr>
                <w:b/>
                <w:sz w:val="18"/>
              </w:rPr>
            </w:rPrChange>
          </w:rPr>
          <w:t>in this gateway-service</w:t>
        </w:r>
      </w:ins>
    </w:p>
    <w:p w14:paraId="1DA9E7FB" w14:textId="79FA7EB7" w:rsidR="005C52A1" w:rsidRPr="009933DB" w:rsidRDefault="005C52A1" w:rsidP="005C52A1">
      <w:pPr>
        <w:pStyle w:val="ListParagraph"/>
        <w:ind w:left="1440"/>
        <w:rPr>
          <w:ins w:id="1772" w:author="rkbansal" w:date="2020-11-30T22:09:00Z"/>
          <w:color w:val="C45911" w:themeColor="accent2" w:themeShade="BF"/>
          <w:rPrChange w:id="1773" w:author="rkbansal" w:date="2020-11-30T22:11:00Z">
            <w:rPr>
              <w:ins w:id="1774" w:author="rkbansal" w:date="2020-11-30T22:09:00Z"/>
            </w:rPr>
          </w:rPrChange>
        </w:rPr>
      </w:pPr>
      <w:r w:rsidRPr="005C52A1">
        <w:rPr>
          <w:color w:val="C45911" w:themeColor="accent2" w:themeShade="BF"/>
        </w:rPr>
        <w:object w:dxaOrig="1456" w:dyaOrig="811" w14:anchorId="0927A4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5pt;height:40.5pt" o:ole="">
            <v:imagedata r:id="rId68" o:title=""/>
          </v:shape>
          <o:OLEObject Type="Embed" ProgID="Package" ShapeID="_x0000_i1025" DrawAspect="Content" ObjectID="_1686248308" r:id="rId69"/>
        </w:object>
      </w:r>
      <w:r w:rsidRPr="005C52A1">
        <w:rPr>
          <w:color w:val="C45911" w:themeColor="accent2" w:themeShade="BF"/>
        </w:rPr>
        <w:object w:dxaOrig="2506" w:dyaOrig="811" w14:anchorId="50DE4499">
          <v:shape id="_x0000_i1026" type="#_x0000_t75" style="width:125.3pt;height:40.5pt" o:ole="">
            <v:imagedata r:id="rId70" o:title=""/>
          </v:shape>
          <o:OLEObject Type="Embed" ProgID="Package" ShapeID="_x0000_i1026" DrawAspect="Content" ObjectID="_1686248309" r:id="rId71"/>
        </w:object>
      </w:r>
      <w:r w:rsidRPr="005C52A1">
        <w:rPr>
          <w:color w:val="C45911" w:themeColor="accent2" w:themeShade="BF"/>
        </w:rPr>
        <w:object w:dxaOrig="3331" w:dyaOrig="811" w14:anchorId="15EC0589">
          <v:shape id="_x0000_i1027" type="#_x0000_t75" style="width:166.55pt;height:40.5pt" o:ole="">
            <v:imagedata r:id="rId72" o:title=""/>
          </v:shape>
          <o:OLEObject Type="Embed" ProgID="Package" ShapeID="_x0000_i1027" DrawAspect="Content" ObjectID="_1686248310" r:id="rId73"/>
        </w:object>
      </w:r>
      <w:r w:rsidRPr="005C52A1">
        <w:rPr>
          <w:color w:val="C45911" w:themeColor="accent2" w:themeShade="BF"/>
        </w:rPr>
        <w:object w:dxaOrig="3616" w:dyaOrig="811" w14:anchorId="1A9D21D4">
          <v:shape id="_x0000_i1028" type="#_x0000_t75" style="width:180.8pt;height:40.5pt" o:ole="">
            <v:imagedata r:id="rId74" o:title=""/>
          </v:shape>
          <o:OLEObject Type="Embed" ProgID="Package" ShapeID="_x0000_i1028" DrawAspect="Content" ObjectID="_1686248311" r:id="rId75"/>
        </w:object>
      </w:r>
      <w:r w:rsidRPr="005C52A1">
        <w:rPr>
          <w:color w:val="C45911" w:themeColor="accent2" w:themeShade="BF"/>
        </w:rPr>
        <w:object w:dxaOrig="3301" w:dyaOrig="811" w14:anchorId="19277951">
          <v:shape id="_x0000_i1029" type="#_x0000_t75" style="width:165.05pt;height:40.5pt" o:ole="">
            <v:imagedata r:id="rId76" o:title=""/>
          </v:shape>
          <o:OLEObject Type="Embed" ProgID="Package" ShapeID="_x0000_i1029" DrawAspect="Content" ObjectID="_1686248312" r:id="rId77"/>
        </w:object>
      </w:r>
    </w:p>
    <w:p w14:paraId="4B6AD9FF" w14:textId="77777777" w:rsidR="009D1572" w:rsidRPr="009933DB" w:rsidRDefault="009D1572">
      <w:pPr>
        <w:pStyle w:val="ListParagraph"/>
        <w:rPr>
          <w:ins w:id="1775" w:author="rkbansal" w:date="2020-11-30T22:11:00Z"/>
          <w:b/>
          <w:sz w:val="18"/>
          <w:rPrChange w:id="1776" w:author="rkbansal" w:date="2020-11-30T22:11:00Z">
            <w:rPr>
              <w:ins w:id="1777" w:author="rkbansal" w:date="2020-11-30T22:11:00Z"/>
            </w:rPr>
          </w:rPrChange>
        </w:rPr>
        <w:pPrChange w:id="1778" w:author="rkbansal" w:date="2020-11-30T22:11:00Z">
          <w:pPr>
            <w:pStyle w:val="ListParagraph"/>
            <w:numPr>
              <w:numId w:val="19"/>
            </w:numPr>
            <w:ind w:left="360" w:hanging="360"/>
          </w:pPr>
        </w:pPrChange>
      </w:pPr>
    </w:p>
    <w:p w14:paraId="3A347431" w14:textId="51F6ADFB" w:rsidR="00D95C1F" w:rsidRPr="00D95C1F" w:rsidRDefault="00D95C1F" w:rsidP="00570143">
      <w:pPr>
        <w:pStyle w:val="ListParagraph"/>
        <w:numPr>
          <w:ilvl w:val="0"/>
          <w:numId w:val="87"/>
        </w:numPr>
        <w:jc w:val="both"/>
        <w:rPr>
          <w:rFonts w:cstheme="minorHAnsi"/>
        </w:rPr>
      </w:pPr>
      <w:r w:rsidRPr="00D95C1F">
        <w:rPr>
          <w:rFonts w:ascii="Open Sans" w:hAnsi="Open Sans" w:cs="Open Sans"/>
          <w:color w:val="061018"/>
          <w:shd w:val="clear" w:color="auto" w:fill="FFFFFF"/>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w:t>
      </w:r>
      <w:r>
        <w:rPr>
          <w:rFonts w:ascii="Open Sans" w:hAnsi="Open Sans" w:cs="Open Sans"/>
          <w:color w:val="061018"/>
          <w:shd w:val="clear" w:color="auto" w:fill="FFFFFF"/>
        </w:rPr>
        <w:t>. In application-prod.properties</w:t>
      </w:r>
      <w:r w:rsidR="007E1195">
        <w:rPr>
          <w:rFonts w:ascii="Open Sans" w:hAnsi="Open Sans" w:cs="Open Sans"/>
          <w:color w:val="061018"/>
          <w:shd w:val="clear" w:color="auto" w:fill="FFFFFF"/>
        </w:rPr>
        <w:t>, please specify the following property.</w:t>
      </w:r>
    </w:p>
    <w:p w14:paraId="218CF43F" w14:textId="77777777" w:rsidR="00B923E3" w:rsidRDefault="00B923E3" w:rsidP="00D95C1F">
      <w:pPr>
        <w:pStyle w:val="ListParagraph"/>
        <w:ind w:left="1080"/>
        <w:jc w:val="both"/>
        <w:rPr>
          <w:rStyle w:val="hljs-attr"/>
          <w:rFonts w:ascii="Consolas" w:hAnsi="Consolas"/>
          <w:color w:val="C45911" w:themeColor="accent2" w:themeShade="BF"/>
        </w:rPr>
      </w:pPr>
    </w:p>
    <w:p w14:paraId="3D7BFDFE" w14:textId="16ED1D62" w:rsidR="00D95C1F" w:rsidRDefault="00D95C1F" w:rsidP="00D95C1F">
      <w:pPr>
        <w:pStyle w:val="ListParagraph"/>
        <w:ind w:left="1080"/>
        <w:jc w:val="both"/>
        <w:rPr>
          <w:rStyle w:val="hljs-string"/>
          <w:rFonts w:ascii="Consolas" w:hAnsi="Consolas"/>
          <w:color w:val="C45911" w:themeColor="accent2" w:themeShade="BF"/>
        </w:rPr>
      </w:pPr>
      <w:r w:rsidRPr="00B923E3">
        <w:rPr>
          <w:rStyle w:val="hljs-attr"/>
          <w:rFonts w:ascii="Consolas" w:hAnsi="Consolas"/>
          <w:color w:val="C45911" w:themeColor="accent2" w:themeShade="BF"/>
        </w:rPr>
        <w:t>spring.cloud.kubernetes.discovery.all-namespaces:</w:t>
      </w:r>
      <w:r w:rsidRPr="00B923E3">
        <w:rPr>
          <w:rStyle w:val="hljs-string"/>
          <w:rFonts w:ascii="Consolas" w:hAnsi="Consolas"/>
          <w:color w:val="C45911" w:themeColor="accent2" w:themeShade="BF"/>
        </w:rPr>
        <w:t>"true"</w:t>
      </w:r>
    </w:p>
    <w:p w14:paraId="29C899D0" w14:textId="77777777" w:rsidR="00B923E3" w:rsidRPr="00B923E3" w:rsidRDefault="00B923E3" w:rsidP="00D95C1F">
      <w:pPr>
        <w:pStyle w:val="ListParagraph"/>
        <w:ind w:left="1080"/>
        <w:jc w:val="both"/>
        <w:rPr>
          <w:rStyle w:val="hljs-string"/>
          <w:rFonts w:ascii="Consolas" w:hAnsi="Consolas"/>
          <w:color w:val="C45911" w:themeColor="accent2" w:themeShade="BF"/>
        </w:rPr>
      </w:pPr>
    </w:p>
    <w:p w14:paraId="0CA448C3" w14:textId="3782DED7" w:rsidR="00B923E3" w:rsidRDefault="007E1195" w:rsidP="00B923E3">
      <w:pPr>
        <w:pStyle w:val="ListParagraph"/>
        <w:ind w:left="1080"/>
        <w:jc w:val="both"/>
        <w:rPr>
          <w:rFonts w:ascii="Open Sans" w:hAnsi="Open Sans" w:cs="Open Sans"/>
          <w:color w:val="061018"/>
          <w:shd w:val="clear" w:color="auto" w:fill="FFFFFF"/>
        </w:rPr>
      </w:pPr>
      <w:r>
        <w:rPr>
          <w:rFonts w:ascii="Open Sans" w:hAnsi="Open Sans" w:cs="Open Sans"/>
          <w:color w:val="061018"/>
          <w:shd w:val="clear" w:color="auto" w:fill="FFFFFF"/>
        </w:rPr>
        <w:t>While Zuul proxy is automatically integrated with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we may easily configure dynamic resolution Swagger endpoints exposed by microservices.</w:t>
      </w:r>
      <w:r w:rsidR="00B923E3">
        <w:rPr>
          <w:rFonts w:ascii="Open Sans" w:hAnsi="Open Sans" w:cs="Open Sans"/>
          <w:color w:val="061018"/>
          <w:shd w:val="clear" w:color="auto" w:fill="FFFFFF"/>
        </w:rPr>
        <w:t xml:space="preserve"> we may start testing our applications using the Swagger UI exposed on the gateway. But here, we get an unexpected surprise.</w:t>
      </w:r>
    </w:p>
    <w:p w14:paraId="5D6748B6" w14:textId="56D19B66" w:rsidR="00B923E3" w:rsidRDefault="00B923E3" w:rsidP="00B923E3">
      <w:pPr>
        <w:pStyle w:val="ListParagraph"/>
        <w:ind w:left="1080"/>
        <w:jc w:val="both"/>
        <w:rPr>
          <w:rFonts w:ascii="Open Sans" w:hAnsi="Open Sans" w:cs="Open Sans"/>
          <w:color w:val="061018"/>
          <w:shd w:val="clear" w:color="auto" w:fill="FFFFFF"/>
        </w:rPr>
      </w:pPr>
      <w:r>
        <w:rPr>
          <w:noProof/>
        </w:rPr>
        <w:lastRenderedPageBreak/>
        <w:drawing>
          <wp:inline distT="0" distB="0" distL="0" distR="0" wp14:anchorId="424384ED" wp14:editId="334F4F04">
            <wp:extent cx="6124575" cy="43243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4575" cy="4324350"/>
                    </a:xfrm>
                    <a:prstGeom prst="rect">
                      <a:avLst/>
                    </a:prstGeom>
                  </pic:spPr>
                </pic:pic>
              </a:graphicData>
            </a:graphic>
          </wp:inline>
        </w:drawing>
      </w:r>
    </w:p>
    <w:p w14:paraId="0BB0F2B6" w14:textId="77777777" w:rsidR="00B923E3" w:rsidRPr="00B923E3" w:rsidRDefault="00B923E3" w:rsidP="00B923E3">
      <w:pPr>
        <w:pStyle w:val="ListParagraph"/>
        <w:ind w:left="1080"/>
        <w:jc w:val="both"/>
        <w:rPr>
          <w:rFonts w:cstheme="minorHAnsi"/>
        </w:rPr>
      </w:pPr>
    </w:p>
    <w:p w14:paraId="264718C6" w14:textId="0FC17B4F" w:rsidR="00237B4B" w:rsidRPr="009D36AA" w:rsidRDefault="00237B4B" w:rsidP="00237B4B">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xml:space="preserve">, but in that </w:t>
      </w:r>
      <w:r w:rsidR="002955E3" w:rsidRPr="009D36AA">
        <w:rPr>
          <w:rFonts w:cstheme="minorHAnsi"/>
          <w:color w:val="061018"/>
          <w:shd w:val="clear" w:color="auto" w:fill="FFFFFF"/>
        </w:rPr>
        <w:t>case,</w:t>
      </w:r>
      <w:r w:rsidRPr="009D36AA">
        <w:rPr>
          <w:rFonts w:cstheme="minorHAnsi"/>
          <w:color w:val="061018"/>
          <w:shd w:val="clear" w:color="auto" w:fill="FFFFFF"/>
        </w:rPr>
        <w:t xml:space="preserv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108E2798" w14:textId="48B230EF" w:rsidR="00237B4B" w:rsidRPr="009D36AA" w:rsidRDefault="00841F3F" w:rsidP="00237B4B">
      <w:pPr>
        <w:pStyle w:val="ListParagraph"/>
        <w:ind w:left="1080"/>
        <w:jc w:val="both"/>
        <w:rPr>
          <w:rFonts w:cstheme="minorHAnsi"/>
        </w:rPr>
      </w:pPr>
      <w:r>
        <w:rPr>
          <w:noProof/>
        </w:rPr>
        <w:drawing>
          <wp:inline distT="0" distB="0" distL="0" distR="0" wp14:anchorId="770C1A23" wp14:editId="26539E56">
            <wp:extent cx="6191250" cy="46101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1250" cy="4610100"/>
                    </a:xfrm>
                    <a:prstGeom prst="rect">
                      <a:avLst/>
                    </a:prstGeom>
                  </pic:spPr>
                </pic:pic>
              </a:graphicData>
            </a:graphic>
          </wp:inline>
        </w:drawing>
      </w:r>
    </w:p>
    <w:p w14:paraId="247E8F2B" w14:textId="77777777" w:rsidR="00237B4B" w:rsidRPr="00237B4B" w:rsidRDefault="00237B4B" w:rsidP="00237B4B">
      <w:pPr>
        <w:pStyle w:val="ListParagraph"/>
        <w:rPr>
          <w:b/>
          <w:sz w:val="18"/>
        </w:rPr>
      </w:pPr>
    </w:p>
    <w:p w14:paraId="642D6EFF" w14:textId="68F2D8BC" w:rsidR="00E035F9" w:rsidRPr="004206E0" w:rsidRDefault="00E035F9" w:rsidP="00312AEF">
      <w:pPr>
        <w:pStyle w:val="Heading2"/>
        <w:numPr>
          <w:ilvl w:val="1"/>
          <w:numId w:val="1"/>
        </w:numPr>
        <w:rPr>
          <w:ins w:id="1779" w:author="Rajiv Bansal" w:date="2019-11-29T09:10:00Z"/>
          <w:lang w:val="en-US"/>
        </w:rPr>
      </w:pPr>
      <w:r>
        <w:rPr>
          <w:lang w:val="en-US"/>
        </w:rPr>
        <w:t>Testing</w:t>
      </w:r>
    </w:p>
    <w:p w14:paraId="5F05B3FF" w14:textId="2E634314" w:rsidR="00896F36" w:rsidRPr="004206E0" w:rsidRDefault="00896F36" w:rsidP="00896F36">
      <w:pPr>
        <w:pStyle w:val="Heading3"/>
        <w:numPr>
          <w:ilvl w:val="2"/>
          <w:numId w:val="1"/>
        </w:numPr>
        <w:rPr>
          <w:ins w:id="1780" w:author="Rajiv Bansal" w:date="2019-11-29T09:10:00Z"/>
          <w:lang w:val="en-US"/>
        </w:rPr>
      </w:pPr>
      <w:r>
        <w:rPr>
          <w:lang w:val="en-US"/>
        </w:rPr>
        <w:t>Run in Dev Environment</w:t>
      </w:r>
    </w:p>
    <w:p w14:paraId="6AA8AE23" w14:textId="77777777" w:rsidR="00E035F9" w:rsidRPr="00E035F9" w:rsidRDefault="00E035F9" w:rsidP="00E035F9">
      <w:pPr>
        <w:pStyle w:val="ListParagraph"/>
        <w:rPr>
          <w:b/>
          <w:sz w:val="18"/>
        </w:rPr>
      </w:pPr>
    </w:p>
    <w:p w14:paraId="5D39E6F9" w14:textId="63FFE2B2" w:rsidR="009D1572" w:rsidRPr="004A3C02" w:rsidRDefault="009D1572" w:rsidP="009D1572">
      <w:pPr>
        <w:pStyle w:val="ListParagraph"/>
        <w:numPr>
          <w:ilvl w:val="0"/>
          <w:numId w:val="33"/>
        </w:numPr>
        <w:rPr>
          <w:ins w:id="1781" w:author="Rajiv Bansal" w:date="2019-11-29T09:50:00Z"/>
          <w:b/>
          <w:sz w:val="18"/>
          <w:rPrChange w:id="1782" w:author="Rajiv Bansal" w:date="2019-11-29T09:50:00Z">
            <w:rPr>
              <w:ins w:id="1783" w:author="Rajiv Bansal" w:date="2019-11-29T09:50:00Z"/>
              <w:bCs/>
            </w:rPr>
          </w:rPrChange>
        </w:rPr>
      </w:pPr>
      <w:ins w:id="1784" w:author="Rajiv Bansal" w:date="2019-11-29T09:45:00Z">
        <w:r>
          <w:t xml:space="preserve">Run the application as </w:t>
        </w:r>
        <w:r w:rsidRPr="007A6875">
          <w:rPr>
            <w:b/>
          </w:rPr>
          <w:t>Spring Boot App</w:t>
        </w:r>
        <w:r>
          <w:rPr>
            <w:b/>
          </w:rPr>
          <w:t xml:space="preserve"> </w:t>
        </w:r>
      </w:ins>
      <w:ins w:id="1785" w:author="Rajiv Bansal" w:date="2019-11-29T09:50:00Z">
        <w:r>
          <w:rPr>
            <w:bCs/>
          </w:rPr>
          <w:t>in the following order</w:t>
        </w:r>
      </w:ins>
    </w:p>
    <w:p w14:paraId="115EC869" w14:textId="77777777" w:rsidR="009D1572" w:rsidRPr="00B32EEF" w:rsidRDefault="009D1572">
      <w:pPr>
        <w:pStyle w:val="ListParagraph"/>
        <w:numPr>
          <w:ilvl w:val="1"/>
          <w:numId w:val="33"/>
        </w:numPr>
        <w:rPr>
          <w:ins w:id="1786" w:author="Rajiv Bansal" w:date="2019-11-29T09:50:00Z"/>
          <w:b/>
          <w:sz w:val="18"/>
          <w:rPrChange w:id="1787" w:author="Rajiv Bansal" w:date="2019-11-29T09:50:00Z">
            <w:rPr>
              <w:ins w:id="1788" w:author="Rajiv Bansal" w:date="2019-11-29T09:50:00Z"/>
              <w:bCs/>
            </w:rPr>
          </w:rPrChange>
        </w:rPr>
        <w:pPrChange w:id="1789" w:author="Rajiv Bansal" w:date="2019-11-29T09:50:00Z">
          <w:pPr>
            <w:pStyle w:val="ListParagraph"/>
            <w:numPr>
              <w:numId w:val="19"/>
            </w:numPr>
            <w:ind w:left="360" w:hanging="360"/>
          </w:pPr>
        </w:pPrChange>
      </w:pPr>
      <w:ins w:id="1790" w:author="Rajiv Bansal" w:date="2019-11-29T09:50:00Z">
        <w:r>
          <w:rPr>
            <w:bCs/>
          </w:rPr>
          <w:t>EurekaServerApplication</w:t>
        </w:r>
      </w:ins>
    </w:p>
    <w:p w14:paraId="7C3B1179" w14:textId="4533A5F3" w:rsidR="009D1572" w:rsidRPr="00CC69F5" w:rsidRDefault="009D1572">
      <w:pPr>
        <w:pStyle w:val="ListParagraph"/>
        <w:numPr>
          <w:ilvl w:val="1"/>
          <w:numId w:val="33"/>
        </w:numPr>
        <w:rPr>
          <w:ins w:id="1791" w:author="Rajiv Bansal" w:date="2019-11-29T09:49:00Z"/>
          <w:bCs/>
          <w:rPrChange w:id="1792" w:author="Rajiv Bansal" w:date="2019-11-29T09:49:00Z">
            <w:rPr>
              <w:ins w:id="1793" w:author="Rajiv Bansal" w:date="2019-11-29T09:49:00Z"/>
              <w:spacing w:val="-1"/>
              <w:sz w:val="32"/>
              <w:szCs w:val="32"/>
              <w:shd w:val="clear" w:color="auto" w:fill="FFFFFF"/>
            </w:rPr>
          </w:rPrChange>
        </w:rPr>
        <w:pPrChange w:id="1794" w:author="Rajiv Bansal" w:date="2019-11-29T09:50:00Z">
          <w:pPr>
            <w:pStyle w:val="ListParagraph"/>
            <w:numPr>
              <w:numId w:val="19"/>
            </w:numPr>
            <w:ind w:left="360" w:hanging="360"/>
          </w:pPr>
        </w:pPrChange>
      </w:pPr>
      <w:ins w:id="1795" w:author="Rajiv Bansal" w:date="2019-11-29T09:45:00Z">
        <w:r w:rsidRPr="00CC69F5">
          <w:rPr>
            <w:bCs/>
          </w:rPr>
          <w:t xml:space="preserve"> </w:t>
        </w:r>
      </w:ins>
      <w:r w:rsidR="00037B08" w:rsidRPr="00CC69F5">
        <w:rPr>
          <w:bCs/>
        </w:rPr>
        <w:t>GatewayServiceApplication</w:t>
      </w:r>
    </w:p>
    <w:p w14:paraId="011A4B0B" w14:textId="77777777" w:rsidR="009D1572" w:rsidRPr="007A6875" w:rsidRDefault="009D1572">
      <w:pPr>
        <w:pStyle w:val="ListParagraph"/>
        <w:rPr>
          <w:ins w:id="1796" w:author="Rajiv Bansal" w:date="2019-11-29T09:45:00Z"/>
          <w:b/>
          <w:sz w:val="18"/>
        </w:rPr>
        <w:pPrChange w:id="1797" w:author="Rajiv Bansal" w:date="2019-11-29T09:49:00Z">
          <w:pPr>
            <w:pStyle w:val="ListParagraph"/>
            <w:numPr>
              <w:numId w:val="19"/>
            </w:numPr>
            <w:ind w:left="360" w:hanging="360"/>
          </w:pPr>
        </w:pPrChange>
      </w:pPr>
      <w:ins w:id="1798" w:author="Rajiv Bansal" w:date="2019-11-29T09:49:00Z">
        <w:r>
          <w:rPr>
            <w:noProof/>
          </w:rPr>
          <w:lastRenderedPageBreak/>
          <w:drawing>
            <wp:inline distT="0" distB="0" distL="0" distR="0" wp14:anchorId="41AF03C2" wp14:editId="72300D6E">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9000" cy="5501005"/>
                      </a:xfrm>
                      <a:prstGeom prst="rect">
                        <a:avLst/>
                      </a:prstGeom>
                    </pic:spPr>
                  </pic:pic>
                </a:graphicData>
              </a:graphic>
            </wp:inline>
          </w:drawing>
        </w:r>
      </w:ins>
    </w:p>
    <w:p w14:paraId="68BD90AD" w14:textId="77777777" w:rsidR="009D1572" w:rsidRPr="00F60732" w:rsidRDefault="009D1572">
      <w:pPr>
        <w:pStyle w:val="ListParagraph"/>
        <w:rPr>
          <w:ins w:id="1799" w:author="Rajiv Bansal" w:date="2019-11-29T09:49:00Z"/>
          <w:sz w:val="18"/>
          <w:rPrChange w:id="1800" w:author="Rajiv Bansal" w:date="2019-11-29T09:49:00Z">
            <w:rPr>
              <w:ins w:id="1801" w:author="Rajiv Bansal" w:date="2019-11-29T09:49:00Z"/>
            </w:rPr>
          </w:rPrChange>
        </w:rPr>
        <w:pPrChange w:id="1802" w:author="Rajiv Bansal" w:date="2019-11-29T09:49:00Z">
          <w:pPr>
            <w:pStyle w:val="ListParagraph"/>
            <w:numPr>
              <w:numId w:val="19"/>
            </w:numPr>
            <w:ind w:left="360" w:hanging="360"/>
          </w:pPr>
        </w:pPrChange>
      </w:pPr>
    </w:p>
    <w:p w14:paraId="4B643914" w14:textId="77777777" w:rsidR="009D1572" w:rsidRPr="007A6875" w:rsidRDefault="009D1572" w:rsidP="009D1572">
      <w:pPr>
        <w:pStyle w:val="ListParagraph"/>
        <w:numPr>
          <w:ilvl w:val="0"/>
          <w:numId w:val="33"/>
        </w:numPr>
        <w:rPr>
          <w:ins w:id="1803" w:author="Rajiv Bansal" w:date="2019-11-29T09:46:00Z"/>
          <w:sz w:val="18"/>
        </w:rPr>
      </w:pPr>
      <w:ins w:id="1804" w:author="Rajiv Bansal" w:date="2019-11-29T09:46:00Z">
        <w:r w:rsidRPr="007A6875">
          <w:t xml:space="preserve">Open the browser </w:t>
        </w:r>
      </w:ins>
      <w:ins w:id="1805" w:author="Rajiv Bansal" w:date="2019-11-30T22:28:00Z">
        <w:r>
          <w:t xml:space="preserve">of Eureka Server </w:t>
        </w:r>
      </w:ins>
      <w:ins w:id="1806" w:author="Rajiv Bansal" w:date="2019-11-30T22:30:00Z">
        <w:r>
          <w:t>a</w:t>
        </w:r>
        <w:r w:rsidRPr="00ED6871">
          <w:rPr>
            <w:sz w:val="24"/>
            <w:szCs w:val="24"/>
            <w:rPrChange w:id="1807" w:author="Rajiv Bansal" w:date="2019-11-30T22:30:00Z">
              <w:rPr>
                <w:spacing w:val="-1"/>
                <w:sz w:val="32"/>
                <w:szCs w:val="32"/>
                <w:shd w:val="clear" w:color="auto" w:fill="FFFFFF"/>
              </w:rPr>
            </w:rPrChange>
          </w:rPr>
          <w:t>t </w:t>
        </w:r>
        <w:r w:rsidRPr="00ED6871">
          <w:rPr>
            <w:rFonts w:ascii="Georgia" w:hAnsi="Georgia"/>
            <w:rPrChange w:id="1808" w:author="Rajiv Bansal" w:date="2019-11-30T22:30:00Z">
              <w:rPr>
                <w:rStyle w:val="HTMLCode"/>
                <w:rFonts w:eastAsiaTheme="majorEastAsia"/>
                <w:spacing w:val="-1"/>
                <w:sz w:val="24"/>
                <w:szCs w:val="24"/>
              </w:rPr>
            </w:rPrChange>
          </w:rPr>
          <w:t>localhost:8761</w:t>
        </w:r>
        <w:r w:rsidRPr="00ED6871">
          <w:rPr>
            <w:sz w:val="24"/>
            <w:szCs w:val="24"/>
            <w:rPrChange w:id="1809" w:author="Rajiv Bansal" w:date="2019-11-30T22:30:00Z">
              <w:rPr>
                <w:spacing w:val="-1"/>
                <w:sz w:val="32"/>
                <w:szCs w:val="32"/>
                <w:shd w:val="clear" w:color="auto" w:fill="FFFFFF"/>
              </w:rPr>
            </w:rPrChange>
          </w:rPr>
          <w:t xml:space="preserve">, you should see the running zuul-gateway microservices </w:t>
        </w:r>
      </w:ins>
      <w:ins w:id="1810" w:author="Rajiv Bansal" w:date="2019-11-29T09:46:00Z">
        <w:r w:rsidRPr="007A6875">
          <w:t xml:space="preserve">and enter the url: </w:t>
        </w:r>
      </w:ins>
      <w:ins w:id="1811" w:author="Rajiv Bansal" w:date="2019-11-30T22:29:00Z">
        <w:r>
          <w:fldChar w:fldCharType="begin"/>
        </w:r>
        <w:r>
          <w:instrText xml:space="preserve"> HYPERLINK "</w:instrText>
        </w:r>
      </w:ins>
      <w:ins w:id="1812" w:author="Rajiv Bansal" w:date="2019-11-29T09:46:00Z">
        <w:r w:rsidRPr="00ED6871">
          <w:rPr>
            <w:rPrChange w:id="1813" w:author="Rajiv Bansal" w:date="2019-11-30T22:29:00Z">
              <w:rPr>
                <w:rStyle w:val="Hyperlink"/>
              </w:rPr>
            </w:rPrChange>
          </w:rPr>
          <w:instrText>http://localhost:</w:instrText>
        </w:r>
      </w:ins>
      <w:ins w:id="1814" w:author="Rajiv Bansal" w:date="2019-11-30T22:28:00Z">
        <w:r w:rsidRPr="00ED6871">
          <w:rPr>
            <w:rPrChange w:id="1815" w:author="Rajiv Bansal" w:date="2019-11-30T22:29:00Z">
              <w:rPr>
                <w:rStyle w:val="Hyperlink"/>
              </w:rPr>
            </w:rPrChange>
          </w:rPr>
          <w:instrText>8761</w:instrText>
        </w:r>
      </w:ins>
      <w:ins w:id="1816" w:author="Rajiv Bansal" w:date="2019-11-29T09:46:00Z">
        <w:r w:rsidRPr="00ED6871">
          <w:rPr>
            <w:rPrChange w:id="1817" w:author="Rajiv Bansal" w:date="2019-11-30T22:29:00Z">
              <w:rPr>
                <w:rStyle w:val="Hyperlink"/>
              </w:rPr>
            </w:rPrChange>
          </w:rPr>
          <w:instrText>/</w:instrText>
        </w:r>
      </w:ins>
      <w:ins w:id="1818" w:author="Rajiv Bansal" w:date="2019-11-30T22:29:00Z">
        <w:r>
          <w:instrText xml:space="preserve">" </w:instrText>
        </w:r>
        <w:r>
          <w:fldChar w:fldCharType="separate"/>
        </w:r>
      </w:ins>
      <w:ins w:id="1819" w:author="Rajiv Bansal" w:date="2019-11-29T09:46:00Z">
        <w:r w:rsidRPr="00742A84">
          <w:rPr>
            <w:rStyle w:val="Hyperlink"/>
          </w:rPr>
          <w:t>http://localhost:</w:t>
        </w:r>
      </w:ins>
      <w:ins w:id="1820" w:author="Rajiv Bansal" w:date="2019-11-30T22:28:00Z">
        <w:r w:rsidRPr="00742A84">
          <w:rPr>
            <w:rStyle w:val="Hyperlink"/>
          </w:rPr>
          <w:t>8761</w:t>
        </w:r>
      </w:ins>
      <w:ins w:id="1821" w:author="Rajiv Bansal" w:date="2019-11-29T09:46:00Z">
        <w:r w:rsidRPr="00742A84">
          <w:rPr>
            <w:rStyle w:val="Hyperlink"/>
          </w:rPr>
          <w:t>/</w:t>
        </w:r>
      </w:ins>
      <w:ins w:id="1822" w:author="Rajiv Bansal" w:date="2019-11-30T22:29:00Z">
        <w:r>
          <w:fldChar w:fldCharType="end"/>
        </w:r>
      </w:ins>
    </w:p>
    <w:p w14:paraId="5EEE9FB6" w14:textId="77777777" w:rsidR="009D1572" w:rsidRPr="00824C4E" w:rsidRDefault="009D1572">
      <w:pPr>
        <w:pStyle w:val="ListParagraph"/>
        <w:rPr>
          <w:ins w:id="1823" w:author="Rajiv Bansal" w:date="2019-11-29T09:39:00Z"/>
          <w:bCs/>
          <w:sz w:val="28"/>
          <w:szCs w:val="24"/>
          <w:rPrChange w:id="1824" w:author="Rajiv Bansal" w:date="2019-11-29T09:44:00Z">
            <w:rPr>
              <w:ins w:id="1825" w:author="Rajiv Bansal" w:date="2019-11-29T09:39:00Z"/>
              <w:spacing w:val="-1"/>
              <w:sz w:val="32"/>
              <w:szCs w:val="32"/>
              <w:shd w:val="clear" w:color="auto" w:fill="FFFFFF"/>
            </w:rPr>
          </w:rPrChange>
        </w:rPr>
        <w:pPrChange w:id="1826" w:author="Rajiv Bansal" w:date="2019-11-29T09:46:00Z">
          <w:pPr>
            <w:pStyle w:val="ListParagraph"/>
            <w:numPr>
              <w:numId w:val="19"/>
            </w:numPr>
            <w:ind w:left="360" w:hanging="360"/>
          </w:pPr>
        </w:pPrChange>
      </w:pPr>
      <w:ins w:id="1827" w:author="Rajiv Bansal" w:date="2019-11-30T22:29:00Z">
        <w:r>
          <w:rPr>
            <w:noProof/>
          </w:rPr>
          <w:drawing>
            <wp:inline distT="0" distB="0" distL="0" distR="0" wp14:anchorId="38801AA4" wp14:editId="258ACBCA">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1995805"/>
                      </a:xfrm>
                      <a:prstGeom prst="rect">
                        <a:avLst/>
                      </a:prstGeom>
                    </pic:spPr>
                  </pic:pic>
                </a:graphicData>
              </a:graphic>
            </wp:inline>
          </w:drawing>
        </w:r>
      </w:ins>
    </w:p>
    <w:p w14:paraId="6236C0DA" w14:textId="77777777" w:rsidR="00473FD6" w:rsidRDefault="00473FD6" w:rsidP="00473FD6">
      <w:pPr>
        <w:pStyle w:val="ListParagraph"/>
      </w:pPr>
    </w:p>
    <w:p w14:paraId="0198F13A" w14:textId="5AF02EE9" w:rsidR="00473FD6" w:rsidRDefault="00473FD6" w:rsidP="00473FD6">
      <w:pPr>
        <w:pStyle w:val="Heading3"/>
        <w:numPr>
          <w:ilvl w:val="2"/>
          <w:numId w:val="1"/>
        </w:numPr>
        <w:rPr>
          <w:lang w:val="en-US"/>
        </w:rPr>
      </w:pPr>
      <w:r>
        <w:rPr>
          <w:lang w:val="en-US"/>
        </w:rPr>
        <w:t xml:space="preserve">Run in </w:t>
      </w:r>
      <w:r w:rsidR="00C14E0A">
        <w:rPr>
          <w:lang w:val="en-US"/>
        </w:rPr>
        <w:t>Kubernetes</w:t>
      </w:r>
      <w:r>
        <w:rPr>
          <w:lang w:val="en-US"/>
        </w:rPr>
        <w:t xml:space="preserve"> Environment</w:t>
      </w:r>
    </w:p>
    <w:p w14:paraId="4E98F25A" w14:textId="77777777" w:rsidR="00EF27F0" w:rsidRDefault="00EF27F0" w:rsidP="00EF27F0">
      <w:pPr>
        <w:pStyle w:val="ListParagraph"/>
        <w:numPr>
          <w:ilvl w:val="0"/>
          <w:numId w:val="33"/>
        </w:numPr>
        <w:rPr>
          <w:ins w:id="1828" w:author="rkbansal" w:date="2020-04-23T13:24:00Z"/>
        </w:rPr>
      </w:pPr>
      <w:r>
        <w:t>Running the application in Kubernetes Environment</w:t>
      </w:r>
    </w:p>
    <w:p w14:paraId="5C965477" w14:textId="77777777" w:rsidR="00EF27F0" w:rsidRDefault="00EF27F0" w:rsidP="00EF27F0">
      <w:pPr>
        <w:pStyle w:val="ListParagraph"/>
        <w:rPr>
          <w:lang w:val="en-US"/>
        </w:rPr>
      </w:pPr>
      <w:r>
        <w:rPr>
          <w:lang w:val="en-US"/>
        </w:rPr>
        <w:t>Following are the steps to run the application in the Kubernetes:</w:t>
      </w:r>
    </w:p>
    <w:p w14:paraId="0E33370B" w14:textId="77777777" w:rsidR="00EF27F0" w:rsidRDefault="00EF27F0" w:rsidP="00EF27F0">
      <w:pPr>
        <w:pStyle w:val="ListParagraph"/>
        <w:numPr>
          <w:ilvl w:val="1"/>
          <w:numId w:val="85"/>
        </w:numPr>
        <w:rPr>
          <w:lang w:val="en-US"/>
        </w:rPr>
      </w:pPr>
      <w:r>
        <w:rPr>
          <w:lang w:val="en-US"/>
        </w:rPr>
        <w:t>Create the docker image for the application jar file and pushed into the docker hub using the below command:</w:t>
      </w:r>
    </w:p>
    <w:p w14:paraId="5DD3645B" w14:textId="77777777" w:rsidR="00EF27F0" w:rsidRDefault="00EF27F0" w:rsidP="00EF27F0">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11BDDC37" w14:textId="77777777" w:rsidR="00EF27F0" w:rsidRDefault="00EF27F0" w:rsidP="00EF27F0">
      <w:pPr>
        <w:pStyle w:val="ListParagraph"/>
        <w:numPr>
          <w:ilvl w:val="1"/>
          <w:numId w:val="85"/>
        </w:numPr>
        <w:rPr>
          <w:lang w:val="en-US"/>
        </w:rPr>
      </w:pPr>
      <w:r>
        <w:rPr>
          <w:lang w:val="en-US"/>
        </w:rPr>
        <w:t>Create the folder k8s which contains the following files:</w:t>
      </w:r>
    </w:p>
    <w:p w14:paraId="3BB5E5B3" w14:textId="77777777" w:rsidR="00EF27F0" w:rsidRDefault="00EF27F0" w:rsidP="00EF27F0">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61AB4EB5" w14:textId="77777777" w:rsidR="00EF27F0" w:rsidRDefault="00EF27F0" w:rsidP="00EF27F0">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bjjd-microservices\user-service\k8s\deployment.yaml</w:t>
      </w:r>
      <w:r>
        <w:rPr>
          <w:lang w:val="en-US"/>
        </w:rPr>
        <w:t>)</w:t>
      </w:r>
    </w:p>
    <w:p w14:paraId="03F76D32" w14:textId="77777777" w:rsidR="00EF27F0" w:rsidRDefault="00EF27F0" w:rsidP="00EF27F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bjjd-microservices\user-service\k8s\kustomization.yaml</w:t>
      </w:r>
      <w:r>
        <w:rPr>
          <w:lang w:val="en-US"/>
        </w:rPr>
        <w:t>)</w:t>
      </w:r>
    </w:p>
    <w:p w14:paraId="4624B8CF" w14:textId="77777777" w:rsidR="00EF27F0" w:rsidRDefault="00EF27F0" w:rsidP="00EF27F0">
      <w:pPr>
        <w:pStyle w:val="ListParagraph"/>
        <w:ind w:left="2160"/>
        <w:rPr>
          <w:lang w:val="en-US"/>
        </w:rPr>
      </w:pPr>
    </w:p>
    <w:p w14:paraId="09D2A608" w14:textId="77777777" w:rsidR="00EF27F0" w:rsidRDefault="00EF27F0" w:rsidP="00EF27F0">
      <w:pPr>
        <w:pStyle w:val="ListParagraph"/>
        <w:numPr>
          <w:ilvl w:val="1"/>
          <w:numId w:val="85"/>
        </w:numPr>
        <w:rPr>
          <w:lang w:val="en-US"/>
        </w:rPr>
      </w:pPr>
      <w:r>
        <w:rPr>
          <w:lang w:val="en-US"/>
        </w:rPr>
        <w:t>Connect to the kubernetes cluster</w:t>
      </w:r>
    </w:p>
    <w:p w14:paraId="713849A9" w14:textId="77777777" w:rsidR="00EF27F0" w:rsidRPr="00932787" w:rsidRDefault="00EF27F0" w:rsidP="00EF27F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76EC08C" w14:textId="77777777" w:rsidR="00EF27F0" w:rsidRPr="00340810" w:rsidRDefault="00EF27F0" w:rsidP="00EF27F0">
      <w:pPr>
        <w:pStyle w:val="ListParagraph"/>
        <w:numPr>
          <w:ilvl w:val="0"/>
          <w:numId w:val="137"/>
        </w:numPr>
        <w:rPr>
          <w:b/>
          <w:bCs/>
          <w:lang w:val="en-US"/>
        </w:rPr>
      </w:pPr>
      <w:r w:rsidRPr="00340810">
        <w:rPr>
          <w:b/>
          <w:bCs/>
          <w:noProof/>
        </w:rPr>
        <w:drawing>
          <wp:anchor distT="0" distB="0" distL="114300" distR="114300" simplePos="0" relativeHeight="251709440" behindDoc="0" locked="0" layoutInCell="1" allowOverlap="1" wp14:anchorId="6A88AD6F" wp14:editId="1872710A">
            <wp:simplePos x="0" y="0"/>
            <wp:positionH relativeFrom="column">
              <wp:posOffset>1400175</wp:posOffset>
            </wp:positionH>
            <wp:positionV relativeFrom="paragraph">
              <wp:posOffset>205105</wp:posOffset>
            </wp:positionV>
            <wp:extent cx="8315325" cy="527050"/>
            <wp:effectExtent l="0" t="0" r="9525"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0EDD80EC" w14:textId="77777777" w:rsidR="00EF27F0" w:rsidRPr="00932787" w:rsidRDefault="00EF27F0" w:rsidP="00EF27F0">
      <w:pPr>
        <w:pStyle w:val="ListParagraph"/>
        <w:ind w:left="2160"/>
        <w:rPr>
          <w:lang w:val="en-US"/>
        </w:rPr>
      </w:pPr>
    </w:p>
    <w:p w14:paraId="62A78AD7" w14:textId="77777777" w:rsidR="00EF27F0" w:rsidRDefault="00EF27F0" w:rsidP="00EF27F0">
      <w:pPr>
        <w:pStyle w:val="ListParagraph"/>
        <w:numPr>
          <w:ilvl w:val="1"/>
          <w:numId w:val="85"/>
        </w:numPr>
        <w:rPr>
          <w:lang w:val="en-US"/>
        </w:rPr>
      </w:pPr>
      <w:r>
        <w:rPr>
          <w:lang w:val="en-US"/>
        </w:rPr>
        <w:t>Run the command to create the namespace: bjjd-system in the kubernetes environment:</w:t>
      </w:r>
    </w:p>
    <w:p w14:paraId="50864148" w14:textId="77777777" w:rsidR="00EF27F0" w:rsidRDefault="00EF27F0" w:rsidP="00EF27F0">
      <w:pPr>
        <w:pStyle w:val="ListParagraph"/>
        <w:numPr>
          <w:ilvl w:val="2"/>
          <w:numId w:val="33"/>
        </w:numPr>
        <w:rPr>
          <w:lang w:val="en-US"/>
        </w:rPr>
      </w:pPr>
      <w:r w:rsidRPr="009234AF">
        <w:rPr>
          <w:b/>
          <w:bCs/>
          <w:lang w:val="en-US"/>
        </w:rPr>
        <w:t>File:</w:t>
      </w:r>
      <w:r>
        <w:rPr>
          <w:lang w:val="en-US"/>
        </w:rPr>
        <w:t xml:space="preserve"> Namespace.yaml</w:t>
      </w:r>
    </w:p>
    <w:p w14:paraId="49834591"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4C10A06B"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4E7136C"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FE0D4F4" w14:textId="77777777" w:rsidR="00EF27F0" w:rsidRPr="00115EEE" w:rsidRDefault="00EF27F0" w:rsidP="00EF27F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0F564965" w14:textId="77777777" w:rsidR="00EF27F0" w:rsidRDefault="00EF27F0" w:rsidP="00EF27F0">
      <w:pPr>
        <w:pStyle w:val="ListParagraph"/>
        <w:numPr>
          <w:ilvl w:val="2"/>
          <w:numId w:val="33"/>
        </w:numPr>
        <w:rPr>
          <w:lang w:val="en-US"/>
        </w:rPr>
      </w:pPr>
      <w:r w:rsidRPr="004426FF">
        <w:rPr>
          <w:b/>
          <w:bCs/>
          <w:lang w:val="en-US"/>
        </w:rPr>
        <w:t>Command</w:t>
      </w:r>
      <w:r>
        <w:rPr>
          <w:lang w:val="en-US"/>
        </w:rPr>
        <w:t>: kubectl apply -f namespace.yaml</w:t>
      </w:r>
    </w:p>
    <w:p w14:paraId="7C4A565E" w14:textId="77777777" w:rsidR="00EF27F0" w:rsidRDefault="00EF27F0" w:rsidP="00EF27F0">
      <w:pPr>
        <w:pStyle w:val="ListParagraph"/>
        <w:ind w:left="1440"/>
        <w:rPr>
          <w:lang w:val="en-US"/>
        </w:rPr>
      </w:pPr>
    </w:p>
    <w:p w14:paraId="4AE05A92" w14:textId="77777777" w:rsidR="00EF27F0" w:rsidRDefault="00EF27F0" w:rsidP="00EF27F0">
      <w:pPr>
        <w:pStyle w:val="ListParagraph"/>
        <w:numPr>
          <w:ilvl w:val="2"/>
          <w:numId w:val="33"/>
        </w:numPr>
        <w:rPr>
          <w:lang w:val="en-US"/>
        </w:rPr>
      </w:pPr>
      <w:r w:rsidRPr="004426FF">
        <w:rPr>
          <w:b/>
          <w:bCs/>
          <w:lang w:val="en-US"/>
        </w:rPr>
        <w:t>Output</w:t>
      </w:r>
      <w:r>
        <w:rPr>
          <w:lang w:val="en-US"/>
        </w:rPr>
        <w:t>:</w:t>
      </w:r>
    </w:p>
    <w:p w14:paraId="1BFF67C9" w14:textId="77777777" w:rsidR="00EF27F0" w:rsidRPr="008B06B4" w:rsidRDefault="00EF27F0" w:rsidP="00EF27F0">
      <w:pPr>
        <w:pStyle w:val="ListParagraph"/>
        <w:ind w:left="2160"/>
        <w:rPr>
          <w:lang w:val="en-US"/>
        </w:rPr>
      </w:pPr>
      <w:r>
        <w:rPr>
          <w:noProof/>
        </w:rPr>
        <w:drawing>
          <wp:inline distT="0" distB="0" distL="0" distR="0" wp14:anchorId="79674DD1" wp14:editId="0B214C2E">
            <wp:extent cx="5857875" cy="4286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84D86E0" w14:textId="77777777" w:rsidR="00EF27F0" w:rsidRPr="00E7399B" w:rsidRDefault="00EF27F0" w:rsidP="00EF27F0">
      <w:pPr>
        <w:pStyle w:val="ListParagraph"/>
        <w:spacing w:after="360"/>
        <w:ind w:left="1440"/>
        <w:rPr>
          <w:ins w:id="1829" w:author="Rajiv Bansal" w:date="2021-05-28T20:04:00Z"/>
          <w:rFonts w:cstheme="minorHAnsi"/>
          <w:color w:val="333333"/>
        </w:rPr>
      </w:pPr>
    </w:p>
    <w:p w14:paraId="413C1505" w14:textId="77777777" w:rsidR="00EF27F0" w:rsidRDefault="00EF27F0" w:rsidP="00EF27F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38FF2BE5" w14:textId="77777777" w:rsidR="00EF27F0" w:rsidRDefault="00EF27F0" w:rsidP="00EF27F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6D67598"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lastRenderedPageBreak/>
        <w:t>apiVersion:</w:t>
      </w:r>
      <w:r w:rsidRPr="00A32596">
        <w:rPr>
          <w:rFonts w:ascii="Consolas" w:hAnsi="Consolas" w:cs="Consolas"/>
          <w:color w:val="000000"/>
          <w:sz w:val="20"/>
          <w:szCs w:val="20"/>
        </w:rPr>
        <w:t xml:space="preserve"> kustomize.config.k8s.io/v1beta1</w:t>
      </w:r>
    </w:p>
    <w:p w14:paraId="5C6A201C"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kind:</w:t>
      </w:r>
      <w:r w:rsidRPr="00A32596">
        <w:rPr>
          <w:rFonts w:ascii="Consolas" w:hAnsi="Consolas" w:cs="Consolas"/>
          <w:color w:val="000000"/>
          <w:sz w:val="20"/>
          <w:szCs w:val="20"/>
        </w:rPr>
        <w:t xml:space="preserve"> Kustomization</w:t>
      </w:r>
    </w:p>
    <w:p w14:paraId="6E5EB9F2"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namespace:</w:t>
      </w:r>
      <w:r w:rsidRPr="00A32596">
        <w:rPr>
          <w:rFonts w:ascii="Consolas" w:hAnsi="Consolas" w:cs="Consolas"/>
          <w:color w:val="000000"/>
          <w:sz w:val="20"/>
          <w:szCs w:val="20"/>
        </w:rPr>
        <w:t xml:space="preserve"> bjjd-system</w:t>
      </w:r>
    </w:p>
    <w:p w14:paraId="431068B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configMapGenerator:</w:t>
      </w:r>
    </w:p>
    <w:p w14:paraId="678DC1E4"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 name:</w:t>
      </w:r>
      <w:r w:rsidRPr="00A32596">
        <w:rPr>
          <w:rFonts w:ascii="Consolas" w:hAnsi="Consolas" w:cs="Consolas"/>
          <w:color w:val="000000"/>
          <w:sz w:val="20"/>
          <w:szCs w:val="20"/>
        </w:rPr>
        <w:t xml:space="preserve"> gateway-service-configmap</w:t>
      </w:r>
    </w:p>
    <w:p w14:paraId="44543560"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w:t>
      </w:r>
      <w:r w:rsidRPr="00A32596">
        <w:rPr>
          <w:rFonts w:ascii="Consolas" w:hAnsi="Consolas" w:cs="Consolas"/>
          <w:color w:val="00C832"/>
          <w:sz w:val="20"/>
          <w:szCs w:val="20"/>
        </w:rPr>
        <w:t>literals:</w:t>
      </w:r>
    </w:p>
    <w:p w14:paraId="6D906CC7"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application.port=1379</w:t>
      </w:r>
    </w:p>
    <w:p w14:paraId="58AA0461"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spring.active.profile=prod</w:t>
      </w:r>
    </w:p>
    <w:p w14:paraId="0D76E14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resources:</w:t>
      </w:r>
      <w:r w:rsidRPr="00A32596">
        <w:rPr>
          <w:rFonts w:ascii="Consolas" w:hAnsi="Consolas" w:cs="Consolas"/>
          <w:color w:val="000000"/>
          <w:sz w:val="20"/>
          <w:szCs w:val="20"/>
        </w:rPr>
        <w:t xml:space="preserve"> </w:t>
      </w:r>
      <w:r w:rsidRPr="00A32596">
        <w:rPr>
          <w:rFonts w:ascii="Consolas" w:hAnsi="Consolas" w:cs="Consolas"/>
          <w:color w:val="FF0032"/>
          <w:sz w:val="20"/>
          <w:szCs w:val="20"/>
        </w:rPr>
        <w:t>#Adding the following yaml resources</w:t>
      </w:r>
    </w:p>
    <w:p w14:paraId="29D695E4" w14:textId="24ACDA5A" w:rsidR="00A32596" w:rsidRPr="00A32596" w:rsidRDefault="00A32596" w:rsidP="00A32596">
      <w:pPr>
        <w:pBdr>
          <w:top w:val="single" w:sz="4" w:space="1" w:color="auto"/>
          <w:left w:val="single" w:sz="4" w:space="4" w:color="auto"/>
          <w:bottom w:val="single" w:sz="4" w:space="1" w:color="auto"/>
          <w:right w:val="single" w:sz="4" w:space="4" w:color="auto"/>
        </w:pBdr>
        <w:tabs>
          <w:tab w:val="left" w:pos="1815"/>
        </w:tabs>
        <w:ind w:left="2160"/>
        <w:rPr>
          <w:lang w:val="en-US"/>
        </w:rPr>
      </w:pPr>
      <w:r w:rsidRPr="00A32596">
        <w:rPr>
          <w:rFonts w:ascii="Consolas" w:hAnsi="Consolas" w:cs="Consolas"/>
          <w:color w:val="000000"/>
          <w:sz w:val="20"/>
          <w:szCs w:val="20"/>
        </w:rPr>
        <w:t xml:space="preserve">  - deployment.yaml</w:t>
      </w:r>
    </w:p>
    <w:p w14:paraId="2CF2CD0B" w14:textId="77777777" w:rsidR="00BB6EFD" w:rsidRPr="00BB6EFD" w:rsidRDefault="00BB6EFD" w:rsidP="00BB6EFD">
      <w:pPr>
        <w:pStyle w:val="ListParagraph"/>
        <w:tabs>
          <w:tab w:val="left" w:pos="1815"/>
        </w:tabs>
        <w:ind w:left="2160"/>
        <w:rPr>
          <w:lang w:val="en-US"/>
        </w:rPr>
      </w:pPr>
    </w:p>
    <w:p w14:paraId="08D9E494" w14:textId="24E2D42F" w:rsidR="00EF27F0" w:rsidRDefault="00EF27F0" w:rsidP="00EF27F0">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59E5F3A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apps/v1</w:t>
      </w:r>
    </w:p>
    <w:p w14:paraId="65C039C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Deployment</w:t>
      </w:r>
    </w:p>
    <w:p w14:paraId="1A74B2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09E714E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1187DC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239D780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6B11BA3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FF0032"/>
          <w:sz w:val="20"/>
          <w:szCs w:val="20"/>
        </w:rPr>
        <w:t>#namespace: default</w:t>
      </w:r>
    </w:p>
    <w:p w14:paraId="2221E55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096878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replicas:</w:t>
      </w:r>
      <w:r w:rsidRPr="008E6EE4">
        <w:rPr>
          <w:rFonts w:ascii="Consolas" w:hAnsi="Consolas" w:cs="Consolas"/>
          <w:color w:val="000000"/>
          <w:sz w:val="20"/>
          <w:szCs w:val="20"/>
        </w:rPr>
        <w:t xml:space="preserve"> 1</w:t>
      </w:r>
    </w:p>
    <w:p w14:paraId="07D9FE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minReadySeconds:</w:t>
      </w:r>
      <w:r w:rsidRPr="008E6EE4">
        <w:rPr>
          <w:rFonts w:ascii="Consolas" w:hAnsi="Consolas" w:cs="Consolas"/>
          <w:color w:val="000000"/>
          <w:sz w:val="20"/>
          <w:szCs w:val="20"/>
        </w:rPr>
        <w:t xml:space="preserve"> 45</w:t>
      </w:r>
    </w:p>
    <w:p w14:paraId="5111BA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35FF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matchLabels:</w:t>
      </w:r>
    </w:p>
    <w:p w14:paraId="22A7754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0D4AB9E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strategy:</w:t>
      </w:r>
    </w:p>
    <w:p w14:paraId="06CB751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rollingUpdate:</w:t>
      </w:r>
    </w:p>
    <w:p w14:paraId="4658C65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maxSurge:</w:t>
      </w:r>
      <w:r w:rsidRPr="008E6EE4">
        <w:rPr>
          <w:rFonts w:ascii="Consolas" w:hAnsi="Consolas" w:cs="Consolas"/>
          <w:color w:val="000000"/>
          <w:sz w:val="20"/>
          <w:szCs w:val="20"/>
        </w:rPr>
        <w:t xml:space="preserve"> 25%</w:t>
      </w:r>
    </w:p>
    <w:p w14:paraId="56BD7A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maxUnavailable:</w:t>
      </w:r>
      <w:r w:rsidRPr="008E6EE4">
        <w:rPr>
          <w:rFonts w:ascii="Consolas" w:hAnsi="Consolas" w:cs="Consolas"/>
          <w:color w:val="000000"/>
          <w:sz w:val="20"/>
          <w:szCs w:val="20"/>
        </w:rPr>
        <w:t xml:space="preserve"> 25%</w:t>
      </w:r>
    </w:p>
    <w:p w14:paraId="3E1DE99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RollingUpdate</w:t>
      </w:r>
    </w:p>
    <w:p w14:paraId="1C96FFC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template:</w:t>
      </w:r>
    </w:p>
    <w:p w14:paraId="67DF386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metadata:</w:t>
      </w:r>
    </w:p>
    <w:p w14:paraId="7984A43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709C73B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D0F69F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spec:</w:t>
      </w:r>
    </w:p>
    <w:p w14:paraId="13616E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containers:</w:t>
      </w:r>
    </w:p>
    <w:p w14:paraId="1BD7B27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gateway-service</w:t>
      </w:r>
    </w:p>
    <w:p w14:paraId="3CE6FE1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w:t>
      </w:r>
      <w:r w:rsidRPr="008E6EE4">
        <w:rPr>
          <w:rFonts w:ascii="Consolas" w:hAnsi="Consolas" w:cs="Consolas"/>
          <w:color w:val="000000"/>
          <w:sz w:val="20"/>
          <w:szCs w:val="20"/>
        </w:rPr>
        <w:t xml:space="preserve"> rajivbansal2981/gateway-service:0.0.1-RELEASE</w:t>
      </w:r>
    </w:p>
    <w:p w14:paraId="04AD7C7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imagePullPolicy:</w:t>
      </w:r>
      <w:r w:rsidRPr="008E6EE4">
        <w:rPr>
          <w:rFonts w:ascii="Consolas" w:hAnsi="Consolas" w:cs="Consolas"/>
          <w:color w:val="000000"/>
          <w:sz w:val="20"/>
          <w:szCs w:val="20"/>
        </w:rPr>
        <w:t xml:space="preserve"> IfNotPresent </w:t>
      </w:r>
      <w:r w:rsidRPr="008E6EE4">
        <w:rPr>
          <w:rFonts w:ascii="Consolas" w:hAnsi="Consolas" w:cs="Consolas"/>
          <w:color w:val="FF0032"/>
          <w:sz w:val="20"/>
          <w:szCs w:val="20"/>
        </w:rPr>
        <w:t>#IfNotPresent or Always</w:t>
      </w:r>
    </w:p>
    <w:p w14:paraId="0E8B99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1C82E77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64F5C6EB"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containerPort:</w:t>
      </w:r>
      <w:r w:rsidRPr="008E6EE4">
        <w:rPr>
          <w:rFonts w:ascii="Consolas" w:hAnsi="Consolas" w:cs="Consolas"/>
          <w:color w:val="000000"/>
          <w:sz w:val="20"/>
          <w:szCs w:val="20"/>
        </w:rPr>
        <w:t xml:space="preserve"> 1379 </w:t>
      </w:r>
      <w:r w:rsidRPr="008E6EE4">
        <w:rPr>
          <w:rFonts w:ascii="Consolas" w:hAnsi="Consolas" w:cs="Consolas"/>
          <w:color w:val="FF0032"/>
          <w:sz w:val="20"/>
          <w:szCs w:val="20"/>
        </w:rPr>
        <w:t># The port that the container exposes</w:t>
      </w:r>
    </w:p>
    <w:p w14:paraId="43DD22A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env:</w:t>
      </w:r>
    </w:p>
    <w:p w14:paraId="15872F1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SPRING_ACTIVE_PROFILE</w:t>
      </w:r>
    </w:p>
    <w:p w14:paraId="7E27728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valueFrom:</w:t>
      </w:r>
      <w:r w:rsidRPr="008E6EE4">
        <w:rPr>
          <w:rFonts w:ascii="Consolas" w:hAnsi="Consolas" w:cs="Consolas"/>
          <w:color w:val="000000"/>
          <w:sz w:val="20"/>
          <w:szCs w:val="20"/>
        </w:rPr>
        <w:t xml:space="preserve"> </w:t>
      </w:r>
    </w:p>
    <w:p w14:paraId="4A62979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configMapKeyRef:</w:t>
      </w:r>
    </w:p>
    <w:p w14:paraId="435D516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gateway-service-configmap</w:t>
      </w:r>
    </w:p>
    <w:p w14:paraId="6E08609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key:</w:t>
      </w:r>
      <w:r w:rsidRPr="008E6EE4">
        <w:rPr>
          <w:rFonts w:ascii="Consolas" w:hAnsi="Consolas" w:cs="Consolas"/>
          <w:color w:val="000000"/>
          <w:sz w:val="20"/>
          <w:szCs w:val="20"/>
        </w:rPr>
        <w:t xml:space="preserve"> spring.active.profile</w:t>
      </w:r>
    </w:p>
    <w:p w14:paraId="526F47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restartPolicy:</w:t>
      </w:r>
      <w:r w:rsidRPr="008E6EE4">
        <w:rPr>
          <w:rFonts w:ascii="Consolas" w:hAnsi="Consolas" w:cs="Consolas"/>
          <w:color w:val="000000"/>
          <w:sz w:val="20"/>
          <w:szCs w:val="20"/>
        </w:rPr>
        <w:t xml:space="preserve"> Always</w:t>
      </w:r>
    </w:p>
    <w:p w14:paraId="121597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terminationGracePeriodSeconds:</w:t>
      </w:r>
      <w:r w:rsidRPr="008E6EE4">
        <w:rPr>
          <w:rFonts w:ascii="Consolas" w:hAnsi="Consolas" w:cs="Consolas"/>
          <w:color w:val="000000"/>
          <w:sz w:val="20"/>
          <w:szCs w:val="20"/>
        </w:rPr>
        <w:t xml:space="preserve"> 60</w:t>
      </w:r>
    </w:p>
    <w:p w14:paraId="616B22F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w:t>
      </w:r>
    </w:p>
    <w:p w14:paraId="662A7BB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v1</w:t>
      </w:r>
    </w:p>
    <w:p w14:paraId="06D8BE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Service</w:t>
      </w:r>
    </w:p>
    <w:p w14:paraId="44075B8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694EAE9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A8DD12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r w:rsidRPr="008E6EE4">
        <w:rPr>
          <w:rFonts w:ascii="Consolas" w:hAnsi="Consolas" w:cs="Consolas"/>
          <w:color w:val="000000"/>
          <w:sz w:val="20"/>
          <w:szCs w:val="20"/>
        </w:rPr>
        <w:t xml:space="preserve"> </w:t>
      </w:r>
      <w:r w:rsidRPr="008E6EE4">
        <w:rPr>
          <w:rFonts w:ascii="Consolas" w:hAnsi="Consolas" w:cs="Consolas"/>
          <w:color w:val="FF0032"/>
          <w:sz w:val="20"/>
          <w:szCs w:val="20"/>
        </w:rPr>
        <w:t>#PODS</w:t>
      </w:r>
    </w:p>
    <w:p w14:paraId="7D9E3C6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A8131A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namespace:</w:t>
      </w:r>
      <w:r w:rsidRPr="008E6EE4">
        <w:rPr>
          <w:rFonts w:ascii="Consolas" w:hAnsi="Consolas" w:cs="Consolas"/>
          <w:color w:val="000000"/>
          <w:sz w:val="20"/>
          <w:szCs w:val="20"/>
        </w:rPr>
        <w:t xml:space="preserve"> default</w:t>
      </w:r>
    </w:p>
    <w:p w14:paraId="095BEBC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2672008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NodePort </w:t>
      </w:r>
      <w:r w:rsidRPr="008E6EE4">
        <w:rPr>
          <w:rFonts w:ascii="Consolas" w:hAnsi="Consolas" w:cs="Consolas"/>
          <w:color w:val="FF0032"/>
          <w:sz w:val="20"/>
          <w:szCs w:val="20"/>
        </w:rPr>
        <w:t>#NodePort or LoadBalancer or ClusterIP</w:t>
      </w:r>
    </w:p>
    <w:p w14:paraId="7E8AE17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F90C7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5D610B5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6EFC48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5F862A1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w:t>
      </w:r>
      <w:r w:rsidRPr="008E6EE4">
        <w:rPr>
          <w:rFonts w:ascii="Consolas" w:hAnsi="Consolas" w:cs="Consolas"/>
          <w:color w:val="000000"/>
          <w:sz w:val="20"/>
          <w:szCs w:val="20"/>
        </w:rPr>
        <w:t xml:space="preserve"> 1379</w:t>
      </w:r>
    </w:p>
    <w:p w14:paraId="5FBAC340" w14:textId="3908F87D" w:rsidR="0011342F" w:rsidRPr="008E6EE4" w:rsidRDefault="0011342F" w:rsidP="008E6EE4">
      <w:pPr>
        <w:pBdr>
          <w:top w:val="single" w:sz="4" w:space="1" w:color="auto"/>
          <w:left w:val="single" w:sz="4" w:space="1" w:color="auto"/>
          <w:bottom w:val="single" w:sz="4" w:space="1" w:color="auto"/>
          <w:right w:val="single" w:sz="4" w:space="1" w:color="auto"/>
        </w:pBdr>
        <w:tabs>
          <w:tab w:val="left" w:pos="2670"/>
        </w:tabs>
        <w:ind w:left="2160"/>
        <w:rPr>
          <w:lang w:val="en-US"/>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targetPort:</w:t>
      </w:r>
      <w:r w:rsidRPr="008E6EE4">
        <w:rPr>
          <w:rFonts w:ascii="Consolas" w:hAnsi="Consolas" w:cs="Consolas"/>
          <w:color w:val="000000"/>
          <w:sz w:val="20"/>
          <w:szCs w:val="20"/>
        </w:rPr>
        <w:t xml:space="preserve"> 1379</w:t>
      </w:r>
    </w:p>
    <w:p w14:paraId="4C4207A8" w14:textId="1C7F6E64" w:rsidR="00EF27F0" w:rsidRDefault="00EF27F0" w:rsidP="00EF27F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1C2CA474" w14:textId="77777777" w:rsidR="00EF27F0" w:rsidRDefault="00EF27F0" w:rsidP="00EF27F0">
      <w:pPr>
        <w:pStyle w:val="ListParagraph"/>
        <w:numPr>
          <w:ilvl w:val="2"/>
          <w:numId w:val="85"/>
        </w:numPr>
        <w:tabs>
          <w:tab w:val="left" w:pos="2670"/>
        </w:tabs>
        <w:rPr>
          <w:lang w:val="en-US"/>
        </w:rPr>
      </w:pPr>
      <w:r>
        <w:rPr>
          <w:lang w:val="en-US"/>
        </w:rPr>
        <w:t xml:space="preserve">Output: </w:t>
      </w:r>
    </w:p>
    <w:p w14:paraId="77ADC99C" w14:textId="77777777" w:rsidR="00EF27F0" w:rsidRDefault="00EF27F0" w:rsidP="00EF27F0">
      <w:pPr>
        <w:pStyle w:val="ListParagraph"/>
        <w:tabs>
          <w:tab w:val="left" w:pos="2670"/>
        </w:tabs>
        <w:ind w:left="2160"/>
        <w:rPr>
          <w:lang w:val="en-US"/>
        </w:rPr>
      </w:pPr>
      <w:r>
        <w:rPr>
          <w:noProof/>
        </w:rPr>
        <w:drawing>
          <wp:inline distT="0" distB="0" distL="0" distR="0" wp14:anchorId="252B47FA" wp14:editId="08750303">
            <wp:extent cx="5924550" cy="8858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4550" cy="885825"/>
                    </a:xfrm>
                    <a:prstGeom prst="rect">
                      <a:avLst/>
                    </a:prstGeom>
                  </pic:spPr>
                </pic:pic>
              </a:graphicData>
            </a:graphic>
          </wp:inline>
        </w:drawing>
      </w:r>
    </w:p>
    <w:p w14:paraId="611C4CD9" w14:textId="77777777" w:rsidR="00EF27F0" w:rsidRDefault="00EF27F0" w:rsidP="00EF27F0">
      <w:pPr>
        <w:pStyle w:val="ListParagraph"/>
        <w:tabs>
          <w:tab w:val="left" w:pos="2670"/>
        </w:tabs>
        <w:ind w:left="2160"/>
        <w:rPr>
          <w:lang w:val="en-US"/>
        </w:rPr>
      </w:pPr>
    </w:p>
    <w:p w14:paraId="15BCFF52" w14:textId="77777777" w:rsidR="00EF27F0" w:rsidRDefault="00EF27F0" w:rsidP="00EF27F0">
      <w:pPr>
        <w:pStyle w:val="ListParagraph"/>
        <w:numPr>
          <w:ilvl w:val="1"/>
          <w:numId w:val="85"/>
        </w:numPr>
        <w:tabs>
          <w:tab w:val="left" w:pos="2670"/>
        </w:tabs>
        <w:rPr>
          <w:lang w:val="en-US"/>
        </w:rPr>
      </w:pPr>
      <w:r>
        <w:rPr>
          <w:lang w:val="en-US"/>
        </w:rPr>
        <w:t>To check all the application running successfully.</w:t>
      </w:r>
    </w:p>
    <w:p w14:paraId="0E9BA224" w14:textId="77777777" w:rsidR="00EF27F0" w:rsidRDefault="00EF27F0" w:rsidP="00EF27F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03A7FF25" w14:textId="77777777" w:rsidR="00EF27F0" w:rsidRDefault="00EF27F0" w:rsidP="00EF27F0">
      <w:pPr>
        <w:pStyle w:val="ListParagraph"/>
        <w:numPr>
          <w:ilvl w:val="0"/>
          <w:numId w:val="139"/>
        </w:numPr>
        <w:tabs>
          <w:tab w:val="left" w:pos="2670"/>
        </w:tabs>
        <w:rPr>
          <w:lang w:val="en-US"/>
        </w:rPr>
      </w:pPr>
      <w:r w:rsidRPr="00D029E0">
        <w:rPr>
          <w:b/>
          <w:bCs/>
          <w:noProof/>
        </w:rPr>
        <w:drawing>
          <wp:anchor distT="0" distB="0" distL="114300" distR="114300" simplePos="0" relativeHeight="251710464" behindDoc="0" locked="0" layoutInCell="1" allowOverlap="1" wp14:anchorId="0C013E9E" wp14:editId="26CBF38A">
            <wp:simplePos x="0" y="0"/>
            <wp:positionH relativeFrom="column">
              <wp:posOffset>1381125</wp:posOffset>
            </wp:positionH>
            <wp:positionV relativeFrom="paragraph">
              <wp:posOffset>179705</wp:posOffset>
            </wp:positionV>
            <wp:extent cx="8505825" cy="511175"/>
            <wp:effectExtent l="0" t="0" r="9525" b="317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505825" cy="511175"/>
                    </a:xfrm>
                    <a:prstGeom prst="rect">
                      <a:avLst/>
                    </a:prstGeom>
                  </pic:spPr>
                </pic:pic>
              </a:graphicData>
            </a:graphic>
            <wp14:sizeRelH relativeFrom="margin">
              <wp14:pctWidth>0</wp14:pctWidth>
            </wp14:sizeRelH>
          </wp:anchor>
        </w:drawing>
      </w:r>
      <w:r w:rsidRPr="00D029E0">
        <w:rPr>
          <w:b/>
          <w:bCs/>
          <w:lang w:val="en-US"/>
        </w:rPr>
        <w:t>Output</w:t>
      </w:r>
      <w:r>
        <w:rPr>
          <w:lang w:val="en-US"/>
        </w:rPr>
        <w:t>:</w:t>
      </w:r>
    </w:p>
    <w:p w14:paraId="5EF3ED88" w14:textId="77777777" w:rsidR="00EF27F0" w:rsidRPr="0005450D" w:rsidRDefault="00EF27F0" w:rsidP="00EF27F0">
      <w:pPr>
        <w:pStyle w:val="ListParagraph"/>
        <w:tabs>
          <w:tab w:val="left" w:pos="2670"/>
        </w:tabs>
        <w:rPr>
          <w:lang w:val="en-US"/>
        </w:rPr>
      </w:pPr>
    </w:p>
    <w:p w14:paraId="4EEC51FF" w14:textId="77777777" w:rsidR="00EF27F0" w:rsidRDefault="00EF27F0" w:rsidP="00EF27F0">
      <w:pPr>
        <w:rPr>
          <w:lang w:val="en-US"/>
        </w:rPr>
      </w:pPr>
    </w:p>
    <w:p w14:paraId="5B128A70" w14:textId="77777777" w:rsidR="00EF27F0" w:rsidRDefault="00EF27F0" w:rsidP="00EF27F0">
      <w:pPr>
        <w:rPr>
          <w:lang w:val="en-US"/>
        </w:rPr>
      </w:pPr>
    </w:p>
    <w:p w14:paraId="7155CC9E" w14:textId="77777777" w:rsidR="00EF27F0" w:rsidRPr="006063E7" w:rsidRDefault="00EF27F0" w:rsidP="00EF27F0">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0397B2C0" w14:textId="77777777" w:rsidR="00EF27F0" w:rsidRPr="00271B44" w:rsidRDefault="00EF27F0" w:rsidP="00EF27F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This is the Rest API which ideally we should exposed as Cluster IP only as it will be accessed through API Gateway (Single Entry Point) only.</w:t>
      </w:r>
      <w:r>
        <w:rPr>
          <w:lang w:val="en-US"/>
        </w:rPr>
        <w:t xml:space="preserve"> </w:t>
      </w:r>
    </w:p>
    <w:p w14:paraId="6DB13235" w14:textId="77777777" w:rsidR="00EF27F0" w:rsidRDefault="00EF27F0" w:rsidP="00EF27F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41E01FE1" w14:textId="77777777" w:rsidR="00EF27F0" w:rsidRDefault="00EF27F0" w:rsidP="00EF27F0">
      <w:pPr>
        <w:pStyle w:val="ListParagraph"/>
        <w:numPr>
          <w:ilvl w:val="2"/>
          <w:numId w:val="85"/>
        </w:numPr>
        <w:tabs>
          <w:tab w:val="left" w:pos="1305"/>
        </w:tabs>
        <w:rPr>
          <w:lang w:val="en-US"/>
        </w:rPr>
      </w:pPr>
      <w:r>
        <w:rPr>
          <w:lang w:val="en-US"/>
        </w:rPr>
        <w:t>Output:</w:t>
      </w:r>
    </w:p>
    <w:p w14:paraId="4E33C1B2" w14:textId="77777777" w:rsidR="00EF27F0" w:rsidRPr="00D029E0" w:rsidRDefault="00EF27F0" w:rsidP="00EF27F0">
      <w:pPr>
        <w:pStyle w:val="ListParagraph"/>
        <w:tabs>
          <w:tab w:val="left" w:pos="1305"/>
        </w:tabs>
        <w:ind w:left="2160"/>
        <w:rPr>
          <w:lang w:val="en-US"/>
        </w:rPr>
      </w:pPr>
      <w:r>
        <w:rPr>
          <w:noProof/>
        </w:rPr>
        <w:lastRenderedPageBreak/>
        <w:drawing>
          <wp:inline distT="0" distB="0" distL="0" distR="0" wp14:anchorId="794ABB30" wp14:editId="42FC1A45">
            <wp:extent cx="8486775" cy="5715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86775" cy="571500"/>
                    </a:xfrm>
                    <a:prstGeom prst="rect">
                      <a:avLst/>
                    </a:prstGeom>
                  </pic:spPr>
                </pic:pic>
              </a:graphicData>
            </a:graphic>
          </wp:inline>
        </w:drawing>
      </w:r>
    </w:p>
    <w:p w14:paraId="329AA407" w14:textId="77777777" w:rsidR="00EF27F0" w:rsidRDefault="00EF27F0" w:rsidP="00EF27F0">
      <w:pPr>
        <w:rPr>
          <w:lang w:val="en-US"/>
        </w:rPr>
      </w:pPr>
    </w:p>
    <w:p w14:paraId="71937CA1" w14:textId="77777777" w:rsidR="00EF27F0" w:rsidRDefault="00EF27F0" w:rsidP="00EF27F0">
      <w:pPr>
        <w:pStyle w:val="ListParagraph"/>
        <w:numPr>
          <w:ilvl w:val="1"/>
          <w:numId w:val="85"/>
        </w:numPr>
        <w:tabs>
          <w:tab w:val="left" w:pos="1545"/>
        </w:tabs>
        <w:rPr>
          <w:lang w:val="en-US"/>
        </w:rPr>
      </w:pPr>
      <w:r>
        <w:rPr>
          <w:lang w:val="en-US"/>
        </w:rPr>
        <w:t>To access the user-service from outside the cluster, there are two ways: NodePort and LoadBalancer</w:t>
      </w:r>
    </w:p>
    <w:p w14:paraId="42210F65" w14:textId="77777777" w:rsidR="00EF27F0" w:rsidRDefault="00EF27F0" w:rsidP="00EF27F0">
      <w:pPr>
        <w:pStyle w:val="ListParagraph"/>
        <w:numPr>
          <w:ilvl w:val="2"/>
          <w:numId w:val="33"/>
        </w:numPr>
        <w:tabs>
          <w:tab w:val="left" w:pos="1545"/>
        </w:tabs>
        <w:rPr>
          <w:lang w:val="en-US"/>
        </w:rPr>
      </w:pPr>
      <w:r>
        <w:rPr>
          <w:lang w:val="en-US"/>
        </w:rPr>
        <w:t>Nodeport:</w:t>
      </w:r>
      <w:r w:rsidRPr="0026719D">
        <w:t xml:space="preserve"> </w:t>
      </w:r>
      <w:r w:rsidRPr="0026719D">
        <w:rPr>
          <w:lang w:val="en-US"/>
        </w:rPr>
        <w:t>Used to expose a service on the same port across all the nodes of a cluster. An internal routing mechanism ensures that the request is forwarded to the appropriate pods on each node. This is typically used for services with external consumers.</w:t>
      </w:r>
    </w:p>
    <w:p w14:paraId="0958668B" w14:textId="77777777" w:rsidR="00EF27F0" w:rsidRDefault="00EF27F0" w:rsidP="00EF27F0">
      <w:pPr>
        <w:pStyle w:val="ListParagraph"/>
        <w:numPr>
          <w:ilvl w:val="2"/>
          <w:numId w:val="85"/>
        </w:numPr>
        <w:tabs>
          <w:tab w:val="left" w:pos="1545"/>
        </w:tabs>
        <w:rPr>
          <w:lang w:val="en-US"/>
        </w:rPr>
      </w:pPr>
      <w:r>
        <w:rPr>
          <w:lang w:val="en-US"/>
        </w:rPr>
        <w:t>If we define service as Nodeport in the deployment.yaml</w:t>
      </w:r>
    </w:p>
    <w:p w14:paraId="1F629599"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apiVersion:</w:t>
      </w:r>
      <w:r w:rsidRPr="00CE312E">
        <w:rPr>
          <w:rFonts w:ascii="Consolas" w:hAnsi="Consolas" w:cs="Consolas"/>
          <w:color w:val="000000"/>
          <w:sz w:val="20"/>
          <w:szCs w:val="20"/>
        </w:rPr>
        <w:t xml:space="preserve"> v1</w:t>
      </w:r>
    </w:p>
    <w:p w14:paraId="2411E3C7"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kind:</w:t>
      </w:r>
      <w:r w:rsidRPr="00CE312E">
        <w:rPr>
          <w:rFonts w:ascii="Consolas" w:hAnsi="Consolas" w:cs="Consolas"/>
          <w:color w:val="000000"/>
          <w:sz w:val="20"/>
          <w:szCs w:val="20"/>
        </w:rPr>
        <w:t xml:space="preserve"> Service</w:t>
      </w:r>
    </w:p>
    <w:p w14:paraId="5D5C10EC"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metadata:</w:t>
      </w:r>
    </w:p>
    <w:p w14:paraId="30022073"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name:</w:t>
      </w:r>
      <w:r w:rsidRPr="00CE312E">
        <w:rPr>
          <w:rFonts w:ascii="Consolas" w:hAnsi="Consolas" w:cs="Consolas"/>
          <w:color w:val="000000"/>
          <w:sz w:val="20"/>
          <w:szCs w:val="20"/>
        </w:rPr>
        <w:t xml:space="preserve"> user-service</w:t>
      </w:r>
    </w:p>
    <w:p w14:paraId="5CA3B923"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labels:</w:t>
      </w:r>
      <w:r w:rsidRPr="00CE312E">
        <w:rPr>
          <w:rFonts w:ascii="Consolas" w:hAnsi="Consolas" w:cs="Consolas"/>
          <w:color w:val="000000"/>
          <w:sz w:val="20"/>
          <w:szCs w:val="20"/>
        </w:rPr>
        <w:t xml:space="preserve"> </w:t>
      </w:r>
      <w:r w:rsidRPr="00CE312E">
        <w:rPr>
          <w:rFonts w:ascii="Consolas" w:hAnsi="Consolas" w:cs="Consolas"/>
          <w:color w:val="FF0032"/>
          <w:sz w:val="20"/>
          <w:szCs w:val="20"/>
        </w:rPr>
        <w:t>#PODS</w:t>
      </w:r>
    </w:p>
    <w:p w14:paraId="100259FF"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45433CCA"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spec:</w:t>
      </w:r>
    </w:p>
    <w:p w14:paraId="3F7FF137"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type:</w:t>
      </w:r>
      <w:r w:rsidRPr="00CE312E">
        <w:rPr>
          <w:rFonts w:ascii="Consolas" w:hAnsi="Consolas" w:cs="Consolas"/>
          <w:color w:val="000000"/>
          <w:sz w:val="20"/>
          <w:szCs w:val="20"/>
        </w:rPr>
        <w:t xml:space="preserve"> </w:t>
      </w:r>
      <w:r w:rsidRPr="00CE312E">
        <w:rPr>
          <w:rFonts w:ascii="Consolas" w:hAnsi="Consolas" w:cs="Consolas"/>
          <w:b/>
          <w:bCs/>
          <w:color w:val="000000"/>
          <w:sz w:val="20"/>
          <w:szCs w:val="20"/>
        </w:rPr>
        <w:t>NodePort</w:t>
      </w:r>
      <w:r w:rsidRPr="00CE312E">
        <w:rPr>
          <w:rFonts w:ascii="Consolas" w:hAnsi="Consolas" w:cs="Consolas"/>
          <w:color w:val="000000"/>
          <w:sz w:val="20"/>
          <w:szCs w:val="20"/>
        </w:rPr>
        <w:t xml:space="preserve"> </w:t>
      </w:r>
      <w:r w:rsidRPr="00CE312E">
        <w:rPr>
          <w:rFonts w:ascii="Consolas" w:hAnsi="Consolas" w:cs="Consolas"/>
          <w:color w:val="FF0032"/>
          <w:sz w:val="20"/>
          <w:szCs w:val="20"/>
        </w:rPr>
        <w:t>#NodePort or LoadBalancer or ClusterIP</w:t>
      </w:r>
    </w:p>
    <w:p w14:paraId="2A55B109"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selector:</w:t>
      </w:r>
    </w:p>
    <w:p w14:paraId="347568E2"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17456BF0"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ports:</w:t>
      </w:r>
    </w:p>
    <w:p w14:paraId="5D4A94C0"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hazelcast</w:t>
      </w:r>
    </w:p>
    <w:p w14:paraId="11397D4B"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5701</w:t>
      </w:r>
    </w:p>
    <w:p w14:paraId="65885D2B" w14:textId="77777777" w:rsidR="00EF27F0" w:rsidRPr="00CE312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app</w:t>
      </w:r>
    </w:p>
    <w:p w14:paraId="3B6B19EE" w14:textId="77777777" w:rsidR="00EF27F0" w:rsidRPr="00CE312E" w:rsidRDefault="00EF27F0" w:rsidP="00EF27F0">
      <w:pPr>
        <w:pBdr>
          <w:top w:val="single" w:sz="4" w:space="1" w:color="auto"/>
          <w:left w:val="single" w:sz="4" w:space="4" w:color="auto"/>
          <w:bottom w:val="single" w:sz="4" w:space="1" w:color="auto"/>
          <w:right w:val="single" w:sz="4" w:space="4" w:color="auto"/>
        </w:pBdr>
        <w:tabs>
          <w:tab w:val="left" w:pos="1545"/>
        </w:tabs>
        <w:ind w:left="2160"/>
        <w:rPr>
          <w:lang w:val="en-US"/>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3379</w:t>
      </w:r>
    </w:p>
    <w:p w14:paraId="16CE9B1A" w14:textId="77777777" w:rsidR="00EF27F0" w:rsidRDefault="00EF27F0" w:rsidP="00EF27F0">
      <w:pPr>
        <w:pStyle w:val="ListParagraph"/>
        <w:numPr>
          <w:ilvl w:val="2"/>
          <w:numId w:val="85"/>
        </w:numPr>
        <w:tabs>
          <w:tab w:val="left" w:pos="2715"/>
        </w:tabs>
        <w:rPr>
          <w:lang w:val="en-US"/>
        </w:rPr>
      </w:pPr>
      <w:r>
        <w:rPr>
          <w:lang w:val="en-US"/>
        </w:rPr>
        <w:t>Run the following commands to access the user-service from outside:</w:t>
      </w:r>
    </w:p>
    <w:p w14:paraId="0F20ED8B" w14:textId="77777777" w:rsidR="00EF27F0" w:rsidRPr="00B527BB" w:rsidRDefault="00EF27F0" w:rsidP="00EF27F0">
      <w:pPr>
        <w:pStyle w:val="ListParagraph"/>
        <w:numPr>
          <w:ilvl w:val="3"/>
          <w:numId w:val="85"/>
        </w:numPr>
        <w:tabs>
          <w:tab w:val="left" w:pos="2715"/>
        </w:tabs>
        <w:rPr>
          <w:lang w:val="en-US"/>
        </w:rPr>
      </w:pPr>
      <w:r>
        <w:rPr>
          <w:b/>
          <w:bCs/>
          <w:lang w:val="en-US"/>
        </w:rPr>
        <w:t>Apply the changes of deployment.yaml file</w:t>
      </w:r>
    </w:p>
    <w:p w14:paraId="7D45B0B4" w14:textId="77777777" w:rsidR="00EF27F0" w:rsidRDefault="00EF27F0" w:rsidP="00EF27F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7598E6F8" w14:textId="77777777" w:rsidR="00EF27F0" w:rsidRDefault="00EF27F0" w:rsidP="00EF27F0">
      <w:pPr>
        <w:pStyle w:val="ListParagraph"/>
        <w:numPr>
          <w:ilvl w:val="4"/>
          <w:numId w:val="85"/>
        </w:numPr>
        <w:tabs>
          <w:tab w:val="left" w:pos="2715"/>
        </w:tabs>
        <w:rPr>
          <w:lang w:val="en-US"/>
        </w:rPr>
      </w:pPr>
      <w:r>
        <w:rPr>
          <w:b/>
          <w:bCs/>
          <w:lang w:val="en-US"/>
        </w:rPr>
        <w:t>Output</w:t>
      </w:r>
      <w:r w:rsidRPr="00B527BB">
        <w:rPr>
          <w:lang w:val="en-US"/>
        </w:rPr>
        <w:t>:</w:t>
      </w:r>
    </w:p>
    <w:p w14:paraId="05E1A26C" w14:textId="77777777" w:rsidR="00EF27F0" w:rsidRDefault="00EF27F0" w:rsidP="00EF27F0">
      <w:pPr>
        <w:pStyle w:val="ListParagraph"/>
        <w:tabs>
          <w:tab w:val="left" w:pos="2715"/>
        </w:tabs>
        <w:ind w:left="3600"/>
        <w:rPr>
          <w:lang w:val="en-US"/>
        </w:rPr>
      </w:pPr>
      <w:r>
        <w:rPr>
          <w:noProof/>
        </w:rPr>
        <w:drawing>
          <wp:inline distT="0" distB="0" distL="0" distR="0" wp14:anchorId="5C88B064" wp14:editId="02E3D8AE">
            <wp:extent cx="5934075" cy="80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4075" cy="800100"/>
                    </a:xfrm>
                    <a:prstGeom prst="rect">
                      <a:avLst/>
                    </a:prstGeom>
                  </pic:spPr>
                </pic:pic>
              </a:graphicData>
            </a:graphic>
          </wp:inline>
        </w:drawing>
      </w:r>
    </w:p>
    <w:p w14:paraId="3C20B31F" w14:textId="77777777" w:rsidR="00EF27F0" w:rsidRDefault="00EF27F0" w:rsidP="00EF27F0">
      <w:pPr>
        <w:pStyle w:val="ListParagraph"/>
        <w:numPr>
          <w:ilvl w:val="3"/>
          <w:numId w:val="85"/>
        </w:numPr>
        <w:tabs>
          <w:tab w:val="left" w:pos="2715"/>
        </w:tabs>
        <w:rPr>
          <w:lang w:val="en-US"/>
        </w:rPr>
      </w:pPr>
      <w:r>
        <w:rPr>
          <w:lang w:val="en-US"/>
        </w:rPr>
        <w:t>To check the services again:</w:t>
      </w:r>
    </w:p>
    <w:p w14:paraId="4D847458" w14:textId="77777777" w:rsidR="00EF27F0" w:rsidRDefault="00EF27F0" w:rsidP="00EF27F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6D7023C4" w14:textId="77777777" w:rsidR="00EF27F0" w:rsidRDefault="00EF27F0" w:rsidP="00EF27F0">
      <w:pPr>
        <w:pStyle w:val="ListParagraph"/>
        <w:numPr>
          <w:ilvl w:val="4"/>
          <w:numId w:val="85"/>
        </w:numPr>
        <w:tabs>
          <w:tab w:val="left" w:pos="2715"/>
        </w:tabs>
        <w:rPr>
          <w:lang w:val="en-US"/>
        </w:rPr>
      </w:pPr>
      <w:r>
        <w:rPr>
          <w:noProof/>
        </w:rPr>
        <w:drawing>
          <wp:anchor distT="0" distB="0" distL="114300" distR="114300" simplePos="0" relativeHeight="251712512" behindDoc="0" locked="0" layoutInCell="1" allowOverlap="1" wp14:anchorId="79FC3159" wp14:editId="5AFE0EA1">
            <wp:simplePos x="0" y="0"/>
            <wp:positionH relativeFrom="column">
              <wp:posOffset>2272030</wp:posOffset>
            </wp:positionH>
            <wp:positionV relativeFrom="paragraph">
              <wp:posOffset>188595</wp:posOffset>
            </wp:positionV>
            <wp:extent cx="8086725" cy="628650"/>
            <wp:effectExtent l="0" t="0" r="9525"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86725" cy="628650"/>
                    </a:xfrm>
                    <a:prstGeom prst="rect">
                      <a:avLst/>
                    </a:prstGeom>
                  </pic:spPr>
                </pic:pic>
              </a:graphicData>
            </a:graphic>
            <wp14:sizeRelH relativeFrom="page">
              <wp14:pctWidth>0</wp14:pctWidth>
            </wp14:sizeRelH>
            <wp14:sizeRelV relativeFrom="page">
              <wp14:pctHeight>0</wp14:pctHeight>
            </wp14:sizeRelV>
          </wp:anchor>
        </w:drawing>
      </w:r>
      <w:r>
        <w:rPr>
          <w:lang w:val="en-US"/>
        </w:rPr>
        <w:t>Output:</w:t>
      </w:r>
    </w:p>
    <w:p w14:paraId="02190134" w14:textId="77777777" w:rsidR="00EF27F0" w:rsidRPr="00870316" w:rsidRDefault="00EF27F0" w:rsidP="00EF27F0">
      <w:pPr>
        <w:pStyle w:val="ListParagraph"/>
        <w:tabs>
          <w:tab w:val="left" w:pos="2715"/>
        </w:tabs>
        <w:ind w:left="3600"/>
        <w:rPr>
          <w:lang w:val="en-US"/>
        </w:rPr>
      </w:pPr>
    </w:p>
    <w:p w14:paraId="144FEA0E" w14:textId="77777777" w:rsidR="00EF27F0" w:rsidRDefault="00EF27F0" w:rsidP="00EF27F0">
      <w:pPr>
        <w:pStyle w:val="ListParagraph"/>
        <w:numPr>
          <w:ilvl w:val="3"/>
          <w:numId w:val="85"/>
        </w:numPr>
        <w:tabs>
          <w:tab w:val="left" w:pos="2715"/>
        </w:tabs>
        <w:rPr>
          <w:lang w:val="en-US"/>
        </w:rPr>
      </w:pPr>
      <w:r>
        <w:rPr>
          <w:lang w:val="en-US"/>
        </w:rPr>
        <w:t>To create the firewall rule for the Node’s TCP port:</w:t>
      </w:r>
    </w:p>
    <w:p w14:paraId="58D2DD79" w14:textId="77777777" w:rsidR="00EF27F0" w:rsidRDefault="00EF27F0" w:rsidP="00EF27F0">
      <w:pPr>
        <w:pStyle w:val="ListParagraph"/>
        <w:numPr>
          <w:ilvl w:val="4"/>
          <w:numId w:val="85"/>
        </w:numPr>
        <w:tabs>
          <w:tab w:val="left" w:pos="2715"/>
        </w:tabs>
        <w:rPr>
          <w:lang w:val="en-US"/>
        </w:rPr>
      </w:pPr>
      <w:r>
        <w:rPr>
          <w:lang w:val="en-US"/>
        </w:rPr>
        <w:t xml:space="preserve">Command: </w:t>
      </w:r>
      <w:r w:rsidRPr="00184767">
        <w:rPr>
          <w:lang w:val="en-US"/>
        </w:rPr>
        <w:t>gcloud compute firewall-rules create bjjd-node-port --project logical-lock-315311 --allow tcp:31924</w:t>
      </w:r>
    </w:p>
    <w:p w14:paraId="2C875941" w14:textId="77777777" w:rsidR="00EF27F0" w:rsidRPr="00184767" w:rsidRDefault="00EF27F0" w:rsidP="00EF27F0">
      <w:pPr>
        <w:pStyle w:val="ListParagraph"/>
        <w:numPr>
          <w:ilvl w:val="5"/>
          <w:numId w:val="140"/>
        </w:numPr>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F77D479" w14:textId="77777777" w:rsidR="00EF27F0" w:rsidRPr="00184767" w:rsidRDefault="00EF27F0" w:rsidP="00EF27F0">
      <w:pPr>
        <w:pStyle w:val="ListParagraph"/>
        <w:numPr>
          <w:ilvl w:val="5"/>
          <w:numId w:val="140"/>
        </w:numPr>
        <w:rPr>
          <w:rFonts w:ascii="Calibri" w:hAnsi="Calibri" w:cs="Calibri"/>
          <w:lang w:val="en-US"/>
        </w:rPr>
      </w:pPr>
      <w:r w:rsidRPr="00184767">
        <w:rPr>
          <w:rFonts w:ascii="Calibri" w:hAnsi="Calibri" w:cs="Calibri"/>
          <w:lang w:val="en-US"/>
        </w:rPr>
        <w:t>Project Id: project logical-lock-315311</w:t>
      </w:r>
    </w:p>
    <w:p w14:paraId="131F1933" w14:textId="77777777" w:rsidR="00EF27F0" w:rsidRDefault="00EF27F0" w:rsidP="00EF27F0">
      <w:pPr>
        <w:pStyle w:val="ListParagraph"/>
        <w:numPr>
          <w:ilvl w:val="5"/>
          <w:numId w:val="140"/>
        </w:numPr>
        <w:rPr>
          <w:rFonts w:ascii="Calibri" w:hAnsi="Calibri" w:cs="Calibri"/>
          <w:lang w:val="en-US"/>
        </w:rPr>
      </w:pPr>
      <w:r w:rsidRPr="00184767">
        <w:rPr>
          <w:rFonts w:ascii="Calibri" w:hAnsi="Calibri" w:cs="Calibri"/>
          <w:lang w:val="en-US"/>
        </w:rPr>
        <w:t xml:space="preserve">Allowed TCP Port: 31924 </w:t>
      </w:r>
    </w:p>
    <w:p w14:paraId="2B167AF1" w14:textId="77777777" w:rsidR="00EF27F0" w:rsidRDefault="00EF27F0" w:rsidP="00EF27F0">
      <w:pPr>
        <w:pStyle w:val="ListParagraph"/>
        <w:numPr>
          <w:ilvl w:val="4"/>
          <w:numId w:val="140"/>
        </w:numPr>
        <w:rPr>
          <w:rFonts w:ascii="Calibri" w:hAnsi="Calibri" w:cs="Calibri"/>
          <w:lang w:val="en-US"/>
        </w:rPr>
      </w:pPr>
      <w:r>
        <w:rPr>
          <w:noProof/>
        </w:rPr>
        <w:drawing>
          <wp:anchor distT="0" distB="0" distL="114300" distR="114300" simplePos="0" relativeHeight="251711488" behindDoc="0" locked="0" layoutInCell="1" allowOverlap="1" wp14:anchorId="5F842B99" wp14:editId="6C89891C">
            <wp:simplePos x="0" y="0"/>
            <wp:positionH relativeFrom="page">
              <wp:posOffset>2576830</wp:posOffset>
            </wp:positionH>
            <wp:positionV relativeFrom="paragraph">
              <wp:posOffset>265430</wp:posOffset>
            </wp:positionV>
            <wp:extent cx="8105775" cy="748665"/>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05775" cy="7486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US"/>
        </w:rPr>
        <w:t>Output</w:t>
      </w:r>
    </w:p>
    <w:p w14:paraId="187738FC" w14:textId="77777777" w:rsidR="00EF27F0" w:rsidRPr="00184767" w:rsidRDefault="00EF27F0" w:rsidP="00EF27F0">
      <w:pPr>
        <w:pStyle w:val="ListParagraph"/>
        <w:ind w:left="3600"/>
        <w:rPr>
          <w:rFonts w:ascii="Calibri" w:hAnsi="Calibri" w:cs="Calibri"/>
          <w:lang w:val="en-US"/>
        </w:rPr>
      </w:pPr>
    </w:p>
    <w:p w14:paraId="30D1CF53" w14:textId="77777777" w:rsidR="00EF27F0" w:rsidRDefault="00EF27F0" w:rsidP="00EF27F0">
      <w:pPr>
        <w:pStyle w:val="ListParagraph"/>
        <w:numPr>
          <w:ilvl w:val="3"/>
          <w:numId w:val="85"/>
        </w:numPr>
        <w:tabs>
          <w:tab w:val="left" w:pos="2715"/>
        </w:tabs>
        <w:rPr>
          <w:lang w:val="en-US"/>
        </w:rPr>
      </w:pPr>
      <w:r>
        <w:rPr>
          <w:lang w:val="en-US"/>
        </w:rPr>
        <w:t>To access the user-service outside the kubernetes using Node’s TCP port:</w:t>
      </w:r>
    </w:p>
    <w:p w14:paraId="7C0B6A55" w14:textId="77777777" w:rsidR="00EF27F0" w:rsidRPr="00054561" w:rsidRDefault="00EF27F0" w:rsidP="00EF27F0">
      <w:pPr>
        <w:pStyle w:val="ListParagraph"/>
        <w:numPr>
          <w:ilvl w:val="4"/>
          <w:numId w:val="141"/>
        </w:numPr>
        <w:tabs>
          <w:tab w:val="left" w:pos="2715"/>
        </w:tabs>
        <w:rPr>
          <w:lang w:val="en-US"/>
        </w:rPr>
      </w:pPr>
      <w:r w:rsidRPr="00054561">
        <w:rPr>
          <w:lang w:val="en-US"/>
        </w:rPr>
        <w:t>To get the pod details to find the associated Node</w:t>
      </w:r>
    </w:p>
    <w:p w14:paraId="5CFB2E25" w14:textId="77777777" w:rsidR="00EF27F0" w:rsidRDefault="00EF27F0" w:rsidP="00EF27F0">
      <w:pPr>
        <w:pStyle w:val="ListParagraph"/>
        <w:numPr>
          <w:ilvl w:val="5"/>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2B26379B" w14:textId="77777777" w:rsidR="00EF27F0" w:rsidRDefault="00EF27F0" w:rsidP="00EF27F0">
      <w:pPr>
        <w:pStyle w:val="ListParagraph"/>
        <w:numPr>
          <w:ilvl w:val="5"/>
          <w:numId w:val="141"/>
        </w:numPr>
        <w:tabs>
          <w:tab w:val="left" w:pos="2715"/>
        </w:tabs>
        <w:rPr>
          <w:lang w:val="en-US"/>
        </w:rPr>
      </w:pPr>
      <w:r>
        <w:rPr>
          <w:lang w:val="en-US"/>
        </w:rPr>
        <w:t>Output:</w:t>
      </w:r>
    </w:p>
    <w:p w14:paraId="742FF9F1" w14:textId="77777777" w:rsidR="00EF27F0" w:rsidRPr="00054561" w:rsidRDefault="00EF27F0" w:rsidP="00EF27F0">
      <w:pPr>
        <w:pStyle w:val="ListParagraph"/>
        <w:tabs>
          <w:tab w:val="left" w:pos="2715"/>
        </w:tabs>
        <w:ind w:left="3865"/>
        <w:rPr>
          <w:lang w:val="en-US"/>
        </w:rPr>
      </w:pPr>
      <w:r>
        <w:rPr>
          <w:noProof/>
        </w:rPr>
        <w:drawing>
          <wp:inline distT="0" distB="0" distL="0" distR="0" wp14:anchorId="735DF307" wp14:editId="7641371F">
            <wp:extent cx="7882255" cy="828040"/>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882255" cy="828040"/>
                    </a:xfrm>
                    <a:prstGeom prst="rect">
                      <a:avLst/>
                    </a:prstGeom>
                  </pic:spPr>
                </pic:pic>
              </a:graphicData>
            </a:graphic>
          </wp:inline>
        </w:drawing>
      </w:r>
    </w:p>
    <w:p w14:paraId="6F947B13" w14:textId="77777777" w:rsidR="00EF27F0" w:rsidRPr="00F81179" w:rsidRDefault="00EF27F0" w:rsidP="00EF27F0">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sidRPr="0082491F">
        <w:rPr>
          <w:lang w:val="en-US"/>
        </w:rPr>
        <w:br w:type="page"/>
      </w:r>
      <w:r>
        <w:rPr>
          <w:lang w:val="en-US"/>
        </w:rPr>
        <w:lastRenderedPageBreak/>
        <w:t>To get the Node IP Address</w:t>
      </w:r>
    </w:p>
    <w:p w14:paraId="2E4270BA" w14:textId="77777777" w:rsidR="00EF27F0" w:rsidRDefault="00EF27F0" w:rsidP="00EF27F0">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45EB6DE8" w14:textId="77777777" w:rsidR="00EF27F0" w:rsidRDefault="00EF27F0" w:rsidP="00EF27F0">
      <w:pPr>
        <w:pStyle w:val="ListParagraph"/>
        <w:numPr>
          <w:ilvl w:val="5"/>
          <w:numId w:val="85"/>
        </w:numPr>
        <w:tabs>
          <w:tab w:val="left" w:pos="2715"/>
        </w:tabs>
        <w:rPr>
          <w:lang w:val="en-US"/>
        </w:rPr>
      </w:pPr>
      <w:r>
        <w:rPr>
          <w:lang w:val="en-US"/>
        </w:rPr>
        <w:t>Output</w:t>
      </w:r>
    </w:p>
    <w:p w14:paraId="73E42B0E" w14:textId="77777777" w:rsidR="00EF27F0" w:rsidRDefault="00EF27F0" w:rsidP="00EF27F0">
      <w:pPr>
        <w:pStyle w:val="ListParagraph"/>
        <w:tabs>
          <w:tab w:val="left" w:pos="2715"/>
        </w:tabs>
        <w:ind w:left="3865"/>
        <w:rPr>
          <w:lang w:val="en-US"/>
        </w:rPr>
      </w:pPr>
      <w:r>
        <w:rPr>
          <w:noProof/>
        </w:rPr>
        <mc:AlternateContent>
          <mc:Choice Requires="wps">
            <w:drawing>
              <wp:anchor distT="0" distB="0" distL="114300" distR="114300" simplePos="0" relativeHeight="251713536" behindDoc="0" locked="0" layoutInCell="1" allowOverlap="1" wp14:anchorId="3EEC8989" wp14:editId="13652E8E">
                <wp:simplePos x="0" y="0"/>
                <wp:positionH relativeFrom="margin">
                  <wp:align>left</wp:align>
                </wp:positionH>
                <wp:positionV relativeFrom="paragraph">
                  <wp:posOffset>436245</wp:posOffset>
                </wp:positionV>
                <wp:extent cx="1533525" cy="819150"/>
                <wp:effectExtent l="0" t="0" r="1552575" b="171450"/>
                <wp:wrapNone/>
                <wp:docPr id="288" name="Speech Bubble: Rectangle with Corners Rounded 288"/>
                <wp:cNvGraphicFramePr/>
                <a:graphic xmlns:a="http://schemas.openxmlformats.org/drawingml/2006/main">
                  <a:graphicData uri="http://schemas.microsoft.com/office/word/2010/wordprocessingShape">
                    <wps:wsp>
                      <wps:cNvSpPr/>
                      <wps:spPr>
                        <a:xfrm>
                          <a:off x="323850" y="1362075"/>
                          <a:ext cx="1533525"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AA942" w14:textId="77777777" w:rsidR="00EF27F0" w:rsidRDefault="00EF27F0" w:rsidP="00EF27F0">
                            <w:pPr>
                              <w:jc w:val="center"/>
                              <w:rPr>
                                <w:lang w:val="en-US"/>
                              </w:rPr>
                            </w:pPr>
                            <w:r>
                              <w:rPr>
                                <w:lang w:val="en-US"/>
                              </w:rPr>
                              <w:t>Node IP with TCP Port</w:t>
                            </w:r>
                          </w:p>
                          <w:p w14:paraId="627C121B" w14:textId="77777777" w:rsidR="00EF27F0" w:rsidRPr="00F461F6" w:rsidRDefault="00EF27F0" w:rsidP="00EF27F0">
                            <w:pPr>
                              <w:jc w:val="center"/>
                              <w:rPr>
                                <w:color w:val="9CC2E5" w:themeColor="accent5" w:themeTint="99"/>
                                <w:lang w:val="en-US"/>
                              </w:rPr>
                            </w:pPr>
                            <w:r w:rsidRPr="00F461F6">
                              <w:rPr>
                                <w:color w:val="9CC2E5" w:themeColor="accent5" w:themeTint="99"/>
                                <w:lang w:val="en-US"/>
                              </w:rPr>
                              <w:t>34.134.28.100:31924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C898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88" o:spid="_x0000_s1026" type="#_x0000_t62" style="position:absolute;left:0;text-align:left;margin-left:0;margin-top:34.35pt;width:120.75pt;height:64.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SZn3gIAAP4FAAAOAAAAZHJzL2Uyb0RvYy54bWysVE1v2zAMvQ/YfxB0Xx07cZoGdYosRYcB&#10;RVs0HXpWZCr2IEuapMTJfn0p2fnAWuwwLAdFMsmnx0eK1ze7RpItWFdrVdD0YkAJKK7LWq0L+uPl&#10;7suEEueZKpnUCgq6B0dvZp8/XbdmCpmutCzBEgRRbtqaglbem2mSOF5Bw9yFNqDQKLRtmMejXSel&#10;ZS2iNzLJBoNx0mpbGqs5OIdfbzsjnUV8IYD7RyEceCILitx8XG1cV2FNZtdsurbMVDXvabB/YNGw&#10;WuGlR6hb5hnZ2PodVFNzq50W/oLrJtFC1BxiDphNOvgjm2XFDMRcUBxnjjK5/wfLH7ZPltRlQbMJ&#10;lkqxBou0NAC8Il83q5WEKXlGFZlaSyBt7Suy0FZhwcmz3qgSShICUcbWuCmiLc2T7U8Ot0GTnbBN&#10;+Mdsya6gw2w4ybEWe+yX4TgbXOZdFWDnCUd7mg+HeZZTwtFjkl6l6IyIyQnIWOe/gW5I2BS0hXIN&#10;kU1gumBS6o2P1WDbe+djWco+NVb+TCkRjcQqb5kk6SgfTq46Auszp+zcaTxCEu99huc+6Xg8vux5&#10;9tci4wNTpB/06RSJO7+XEJhJ9QwCC4CJZ5FzbH1YSEuQX0EZ56B82pkqVkL3OR/gr7/uGBFFioAB&#10;WdRSHrF7gPCs3mN36vb+IRTiyzkGD/5GrAs+RsSbtfLH4KZW2n4EIDGr/ubO/yBSJ01Qye9WO3QJ&#10;25Uu99ipVndP2Bl+V2P175nzT8xiNbGjcA75R1yE1G1Bdb+jpNL290ffgz8+JbRS0uIMKKj7tWEW&#10;KJHfFT6yq3Q0CkMjHkb5ZYYHe25ZnVvUpllorBj2F7KL2+Dv5WErrG5ecVzNw61oYorj3QXl3h4O&#10;C9/NJhx4HObz6IaDwjB/r5aGB/AgcGirl90rs6Z/Ah4fz4M+zAs2jR3YiXvyDZFKzzdei9oH40nX&#10;/oBDJvZQPxDDFDs/R6/T2J69AQAA//8DAFBLAwQUAAYACAAAACEAihx0+doAAAAHAQAADwAAAGRy&#10;cy9kb3ducmV2LnhtbEyPwU7DMBBE70j9B2srcaNOq9KEEKeqkEBcONDyAZvYJFHjdRRv0/TvWU5w&#10;HM1o5k2xn32vJjfGLpCB9SoB5agOtqPGwNfp9SEDFRnJYh/IGbi5CPtycVdgbsOVPt105EZJCcUc&#10;DbTMQ651rFvnMa7C4Ei87zB6ZJFjo+2IVyn3vd4kyU577EgWWhzcS+vq8/HiZTdjGz4qTt9uFDue&#10;8H0bYjDmfjkfnkGxm/kvDL/4gg6lMFXhQjaq3oAcYQO7LAUl7ma7fgRVSewpTUGXhf7PX/4AAAD/&#10;/wMAUEsBAi0AFAAGAAgAAAAhALaDOJL+AAAA4QEAABMAAAAAAAAAAAAAAAAAAAAAAFtDb250ZW50&#10;X1R5cGVzXS54bWxQSwECLQAUAAYACAAAACEAOP0h/9YAAACUAQAACwAAAAAAAAAAAAAAAAAvAQAA&#10;X3JlbHMvLnJlbHNQSwECLQAUAAYACAAAACEA7KUmZ94CAAD+BQAADgAAAAAAAAAAAAAAAAAuAgAA&#10;ZHJzL2Uyb0RvYy54bWxQSwECLQAUAAYACAAAACEAihx0+doAAAAHAQAADwAAAAAAAAAAAAAAAAA4&#10;BQAAZHJzL2Rvd25yZXYueG1sUEsFBgAAAAAEAAQA8wAAAD8GAAAAAA==&#10;" adj="42204,24822" fillcolor="#4472c4 [3204]" strokecolor="#1f3763 [1604]" strokeweight="1pt">
                <v:textbox>
                  <w:txbxContent>
                    <w:p w14:paraId="213AA942" w14:textId="77777777" w:rsidR="00EF27F0" w:rsidRDefault="00EF27F0" w:rsidP="00EF27F0">
                      <w:pPr>
                        <w:jc w:val="center"/>
                        <w:rPr>
                          <w:lang w:val="en-US"/>
                        </w:rPr>
                      </w:pPr>
                      <w:r>
                        <w:rPr>
                          <w:lang w:val="en-US"/>
                        </w:rPr>
                        <w:t>Node IP with TCP Port</w:t>
                      </w:r>
                    </w:p>
                    <w:p w14:paraId="627C121B" w14:textId="77777777" w:rsidR="00EF27F0" w:rsidRPr="00F461F6" w:rsidRDefault="00EF27F0" w:rsidP="00EF27F0">
                      <w:pPr>
                        <w:jc w:val="center"/>
                        <w:rPr>
                          <w:color w:val="9CC2E5" w:themeColor="accent5" w:themeTint="99"/>
                          <w:lang w:val="en-US"/>
                        </w:rPr>
                      </w:pPr>
                      <w:r w:rsidRPr="00F461F6">
                        <w:rPr>
                          <w:color w:val="9CC2E5" w:themeColor="accent5" w:themeTint="99"/>
                          <w:lang w:val="en-US"/>
                        </w:rPr>
                        <w:t>34.134.28.100:31924</w:t>
                      </w:r>
                    </w:p>
                  </w:txbxContent>
                </v:textbox>
                <w10:wrap anchorx="margin"/>
              </v:shape>
            </w:pict>
          </mc:Fallback>
        </mc:AlternateContent>
      </w:r>
      <w:r>
        <w:rPr>
          <w:noProof/>
        </w:rPr>
        <w:drawing>
          <wp:inline distT="0" distB="0" distL="0" distR="0" wp14:anchorId="2BB7B2A3" wp14:editId="414CE1C5">
            <wp:extent cx="10044430" cy="54419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44430" cy="544195"/>
                    </a:xfrm>
                    <a:prstGeom prst="rect">
                      <a:avLst/>
                    </a:prstGeom>
                  </pic:spPr>
                </pic:pic>
              </a:graphicData>
            </a:graphic>
          </wp:inline>
        </w:drawing>
      </w:r>
    </w:p>
    <w:p w14:paraId="1354A6C2" w14:textId="77777777" w:rsidR="00EF27F0" w:rsidRDefault="00EF27F0" w:rsidP="00EF27F0">
      <w:pPr>
        <w:pStyle w:val="ListParagraph"/>
        <w:tabs>
          <w:tab w:val="left" w:pos="2715"/>
        </w:tabs>
        <w:ind w:left="5040"/>
        <w:rPr>
          <w:lang w:val="en-US"/>
        </w:rPr>
      </w:pPr>
    </w:p>
    <w:p w14:paraId="318E1EE5" w14:textId="77777777" w:rsidR="00EF27F0" w:rsidRDefault="00EF27F0" w:rsidP="00EF27F0">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3443F66F" w14:textId="77777777" w:rsidR="00EF27F0" w:rsidRPr="00F81179" w:rsidRDefault="00EF27F0" w:rsidP="00EF27F0">
      <w:pPr>
        <w:pStyle w:val="ListParagraph"/>
        <w:ind w:left="288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3D7E1224" wp14:editId="288AC52C">
            <wp:extent cx="10044430" cy="4549775"/>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044430" cy="4549775"/>
                    </a:xfrm>
                    <a:prstGeom prst="rect">
                      <a:avLst/>
                    </a:prstGeom>
                  </pic:spPr>
                </pic:pic>
              </a:graphicData>
            </a:graphic>
          </wp:inline>
        </w:drawing>
      </w:r>
    </w:p>
    <w:p w14:paraId="2E51BF7D" w14:textId="77777777" w:rsidR="00EF27F0" w:rsidRDefault="00EF27F0" w:rsidP="00EF27F0">
      <w:pPr>
        <w:pStyle w:val="ListParagraph"/>
        <w:ind w:left="5040"/>
        <w:rPr>
          <w:rFonts w:asciiTheme="majorHAnsi" w:eastAsiaTheme="majorEastAsia" w:hAnsiTheme="majorHAnsi" w:cstheme="majorBidi"/>
          <w:color w:val="2F5496" w:themeColor="accent1" w:themeShade="BF"/>
          <w:sz w:val="32"/>
          <w:szCs w:val="32"/>
          <w:lang w:val="en-US"/>
        </w:rPr>
      </w:pPr>
    </w:p>
    <w:p w14:paraId="112BFCF9" w14:textId="77777777" w:rsidR="00EF27F0" w:rsidRDefault="00EF27F0" w:rsidP="00EF27F0">
      <w:pPr>
        <w:pStyle w:val="ListParagraph"/>
        <w:numPr>
          <w:ilvl w:val="1"/>
          <w:numId w:val="85"/>
        </w:numPr>
        <w:tabs>
          <w:tab w:val="left" w:pos="1545"/>
        </w:tabs>
        <w:rPr>
          <w:lang w:val="en-US"/>
        </w:rPr>
      </w:pPr>
      <w:r>
        <w:rPr>
          <w:lang w:val="en-US"/>
        </w:rPr>
        <w:t>To access the user-service from outside the cluster, using LoadBalancer IP Service</w:t>
      </w:r>
    </w:p>
    <w:p w14:paraId="5F9498C6" w14:textId="77777777" w:rsidR="00EF27F0" w:rsidRDefault="00EF27F0" w:rsidP="00EF27F0">
      <w:pPr>
        <w:pStyle w:val="ListParagraph"/>
        <w:numPr>
          <w:ilvl w:val="2"/>
          <w:numId w:val="85"/>
        </w:numPr>
        <w:tabs>
          <w:tab w:val="left" w:pos="1545"/>
        </w:tabs>
        <w:rPr>
          <w:lang w:val="en-US"/>
        </w:rPr>
      </w:pPr>
      <w:r>
        <w:rPr>
          <w:lang w:val="en-US"/>
        </w:rPr>
        <w:t>If we define service as Nodeport in the deployment.yaml</w:t>
      </w:r>
    </w:p>
    <w:p w14:paraId="62B5C63C"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7282D19F"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Service</w:t>
      </w:r>
    </w:p>
    <w:p w14:paraId="1FB0BB32"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metadata:</w:t>
      </w:r>
    </w:p>
    <w:p w14:paraId="5A0A3F82"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user-service</w:t>
      </w:r>
    </w:p>
    <w:p w14:paraId="56334FF7"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labels:</w:t>
      </w:r>
      <w:r>
        <w:rPr>
          <w:rFonts w:ascii="Consolas" w:hAnsi="Consolas" w:cs="Consolas"/>
          <w:color w:val="000000"/>
          <w:sz w:val="20"/>
          <w:szCs w:val="20"/>
        </w:rPr>
        <w:t xml:space="preserve"> </w:t>
      </w:r>
      <w:r>
        <w:rPr>
          <w:rFonts w:ascii="Consolas" w:hAnsi="Consolas" w:cs="Consolas"/>
          <w:color w:val="FF0032"/>
          <w:sz w:val="20"/>
          <w:szCs w:val="20"/>
        </w:rPr>
        <w:t>#PODS</w:t>
      </w:r>
    </w:p>
    <w:p w14:paraId="098FAC99"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67DD1257"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spec:</w:t>
      </w:r>
    </w:p>
    <w:p w14:paraId="27158C9E"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type:</w:t>
      </w:r>
      <w:r>
        <w:rPr>
          <w:rFonts w:ascii="Consolas" w:hAnsi="Consolas" w:cs="Consolas"/>
          <w:color w:val="000000"/>
          <w:sz w:val="20"/>
          <w:szCs w:val="20"/>
        </w:rPr>
        <w:t xml:space="preserve"> LoadBalancer </w:t>
      </w:r>
      <w:r>
        <w:rPr>
          <w:rFonts w:ascii="Consolas" w:hAnsi="Consolas" w:cs="Consolas"/>
          <w:color w:val="FF0032"/>
          <w:sz w:val="20"/>
          <w:szCs w:val="20"/>
        </w:rPr>
        <w:t>#NodePort or LoadBalancer or ClusterIP</w:t>
      </w:r>
    </w:p>
    <w:p w14:paraId="00C04A4A"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selector:</w:t>
      </w:r>
    </w:p>
    <w:p w14:paraId="6BEEB7E5"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4011C32E"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ports:</w:t>
      </w:r>
    </w:p>
    <w:p w14:paraId="04798BD0"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hazelcast</w:t>
      </w:r>
    </w:p>
    <w:p w14:paraId="45F564B5"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5701</w:t>
      </w:r>
    </w:p>
    <w:p w14:paraId="72254BCB" w14:textId="77777777" w:rsidR="00EF27F0" w:rsidRDefault="00EF27F0" w:rsidP="00EF27F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app</w:t>
      </w:r>
    </w:p>
    <w:p w14:paraId="1BD994FF" w14:textId="77777777" w:rsidR="00EF27F0" w:rsidRDefault="00EF27F0" w:rsidP="00EF27F0">
      <w:pPr>
        <w:pStyle w:val="ListParagraph"/>
        <w:pBdr>
          <w:top w:val="single" w:sz="4" w:space="1" w:color="auto"/>
          <w:left w:val="single" w:sz="4" w:space="1" w:color="auto"/>
          <w:bottom w:val="single" w:sz="4" w:space="1" w:color="auto"/>
          <w:right w:val="single" w:sz="4" w:space="1" w:color="auto"/>
        </w:pBdr>
        <w:tabs>
          <w:tab w:val="left" w:pos="2715"/>
        </w:tabs>
        <w:ind w:left="2160"/>
        <w:rPr>
          <w:lang w:val="en-US"/>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3379</w:t>
      </w:r>
      <w:r>
        <w:rPr>
          <w:lang w:val="en-US"/>
        </w:rPr>
        <w:t xml:space="preserve"> </w:t>
      </w:r>
    </w:p>
    <w:p w14:paraId="0535C3FF" w14:textId="77777777" w:rsidR="00EF27F0" w:rsidRDefault="00EF27F0" w:rsidP="00EF27F0">
      <w:pPr>
        <w:pStyle w:val="ListParagraph"/>
        <w:numPr>
          <w:ilvl w:val="2"/>
          <w:numId w:val="85"/>
        </w:numPr>
        <w:tabs>
          <w:tab w:val="left" w:pos="2715"/>
        </w:tabs>
        <w:rPr>
          <w:lang w:val="en-US"/>
        </w:rPr>
      </w:pPr>
      <w:r>
        <w:rPr>
          <w:lang w:val="en-US"/>
        </w:rPr>
        <w:t>Run the following commands to access the user-service from outside:</w:t>
      </w:r>
    </w:p>
    <w:p w14:paraId="7AACBA71" w14:textId="77777777" w:rsidR="00EF27F0" w:rsidRPr="00B527BB" w:rsidRDefault="00EF27F0" w:rsidP="00EF27F0">
      <w:pPr>
        <w:pStyle w:val="ListParagraph"/>
        <w:numPr>
          <w:ilvl w:val="3"/>
          <w:numId w:val="85"/>
        </w:numPr>
        <w:tabs>
          <w:tab w:val="left" w:pos="2715"/>
        </w:tabs>
        <w:rPr>
          <w:lang w:val="en-US"/>
        </w:rPr>
      </w:pPr>
      <w:r>
        <w:rPr>
          <w:b/>
          <w:bCs/>
          <w:lang w:val="en-US"/>
        </w:rPr>
        <w:t>Apply the changes of deployment.yaml file</w:t>
      </w:r>
    </w:p>
    <w:p w14:paraId="4F7972B7" w14:textId="77777777" w:rsidR="00EF27F0" w:rsidRDefault="00EF27F0" w:rsidP="00EF27F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0132C574" w14:textId="77777777" w:rsidR="00EF27F0" w:rsidRDefault="00EF27F0" w:rsidP="00EF27F0">
      <w:pPr>
        <w:pStyle w:val="ListParagraph"/>
        <w:numPr>
          <w:ilvl w:val="4"/>
          <w:numId w:val="85"/>
        </w:numPr>
        <w:tabs>
          <w:tab w:val="left" w:pos="2715"/>
        </w:tabs>
        <w:rPr>
          <w:lang w:val="en-US"/>
        </w:rPr>
      </w:pPr>
      <w:r>
        <w:rPr>
          <w:b/>
          <w:bCs/>
          <w:lang w:val="en-US"/>
        </w:rPr>
        <w:t>Output</w:t>
      </w:r>
      <w:r w:rsidRPr="00B527BB">
        <w:rPr>
          <w:lang w:val="en-US"/>
        </w:rPr>
        <w:t>:</w:t>
      </w:r>
    </w:p>
    <w:p w14:paraId="13CDA6FE" w14:textId="77777777" w:rsidR="00EF27F0" w:rsidRDefault="00EF27F0" w:rsidP="00EF27F0">
      <w:pPr>
        <w:pStyle w:val="ListParagraph"/>
        <w:tabs>
          <w:tab w:val="left" w:pos="2715"/>
        </w:tabs>
        <w:ind w:left="3600"/>
        <w:rPr>
          <w:lang w:val="en-US"/>
        </w:rPr>
      </w:pPr>
      <w:r>
        <w:rPr>
          <w:noProof/>
        </w:rPr>
        <w:drawing>
          <wp:inline distT="0" distB="0" distL="0" distR="0" wp14:anchorId="6EBAF782" wp14:editId="15B61DDB">
            <wp:extent cx="6000750" cy="7810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00750" cy="781050"/>
                    </a:xfrm>
                    <a:prstGeom prst="rect">
                      <a:avLst/>
                    </a:prstGeom>
                  </pic:spPr>
                </pic:pic>
              </a:graphicData>
            </a:graphic>
          </wp:inline>
        </w:drawing>
      </w:r>
    </w:p>
    <w:p w14:paraId="538C2C6D" w14:textId="77777777" w:rsidR="00EF27F0" w:rsidRDefault="00EF27F0" w:rsidP="00EF27F0">
      <w:pPr>
        <w:pStyle w:val="ListParagraph"/>
        <w:numPr>
          <w:ilvl w:val="3"/>
          <w:numId w:val="85"/>
        </w:numPr>
        <w:tabs>
          <w:tab w:val="left" w:pos="2715"/>
        </w:tabs>
        <w:rPr>
          <w:lang w:val="en-US"/>
        </w:rPr>
      </w:pPr>
      <w:r>
        <w:rPr>
          <w:lang w:val="en-US"/>
        </w:rPr>
        <w:t>To check the services again:</w:t>
      </w:r>
    </w:p>
    <w:p w14:paraId="439121E2" w14:textId="77777777" w:rsidR="00EF27F0" w:rsidRDefault="00EF27F0" w:rsidP="00EF27F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31CDB9D0" w14:textId="77777777" w:rsidR="00EF27F0" w:rsidRDefault="00EF27F0" w:rsidP="00EF27F0">
      <w:pPr>
        <w:pStyle w:val="ListParagraph"/>
        <w:numPr>
          <w:ilvl w:val="4"/>
          <w:numId w:val="85"/>
        </w:numPr>
        <w:tabs>
          <w:tab w:val="left" w:pos="2715"/>
        </w:tabs>
        <w:rPr>
          <w:lang w:val="en-US"/>
        </w:rPr>
      </w:pPr>
      <w:r>
        <w:rPr>
          <w:lang w:val="en-US"/>
        </w:rPr>
        <w:t>Output:</w:t>
      </w:r>
    </w:p>
    <w:p w14:paraId="3C5E2AD1" w14:textId="77777777" w:rsidR="00EF27F0" w:rsidRDefault="00EF27F0" w:rsidP="00EF27F0">
      <w:pPr>
        <w:pStyle w:val="ListParagraph"/>
        <w:tabs>
          <w:tab w:val="left" w:pos="2715"/>
        </w:tabs>
        <w:ind w:left="3600"/>
        <w:rPr>
          <w:lang w:val="en-US"/>
        </w:rPr>
      </w:pPr>
      <w:r>
        <w:rPr>
          <w:noProof/>
        </w:rPr>
        <w:drawing>
          <wp:inline distT="0" distB="0" distL="0" distR="0" wp14:anchorId="06A41621" wp14:editId="5FF1B2F9">
            <wp:extent cx="9086850" cy="609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086850" cy="609600"/>
                    </a:xfrm>
                    <a:prstGeom prst="rect">
                      <a:avLst/>
                    </a:prstGeom>
                  </pic:spPr>
                </pic:pic>
              </a:graphicData>
            </a:graphic>
          </wp:inline>
        </w:drawing>
      </w:r>
    </w:p>
    <w:p w14:paraId="039D6DFE" w14:textId="77777777" w:rsidR="00EF27F0" w:rsidRDefault="00EF27F0" w:rsidP="00EF27F0">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4991697D" w14:textId="77777777" w:rsidR="00EF27F0" w:rsidRPr="00FC63EA" w:rsidRDefault="00EF27F0" w:rsidP="00EF27F0">
      <w:pPr>
        <w:rPr>
          <w:rFonts w:asciiTheme="majorHAnsi" w:eastAsiaTheme="majorEastAsia" w:hAnsiTheme="majorHAnsi" w:cstheme="majorBidi"/>
          <w:color w:val="2F5496" w:themeColor="accent1" w:themeShade="BF"/>
          <w:sz w:val="32"/>
          <w:szCs w:val="32"/>
          <w:lang w:val="en-US"/>
        </w:rPr>
      </w:pPr>
      <w:r>
        <w:rPr>
          <w:noProof/>
        </w:rPr>
        <w:lastRenderedPageBreak/>
        <w:drawing>
          <wp:inline distT="0" distB="0" distL="0" distR="0" wp14:anchorId="566BE321" wp14:editId="03F55FAE">
            <wp:extent cx="8491855" cy="3467100"/>
            <wp:effectExtent l="0" t="0" r="444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91855" cy="3467100"/>
                    </a:xfrm>
                    <a:prstGeom prst="rect">
                      <a:avLst/>
                    </a:prstGeom>
                  </pic:spPr>
                </pic:pic>
              </a:graphicData>
            </a:graphic>
          </wp:inline>
        </w:drawing>
      </w:r>
    </w:p>
    <w:p w14:paraId="4B4495FB" w14:textId="77777777" w:rsidR="00EF27F0" w:rsidRPr="00EF27F0" w:rsidRDefault="00EF27F0" w:rsidP="00EF27F0">
      <w:pPr>
        <w:rPr>
          <w:ins w:id="1830" w:author="Rajiv Bansal" w:date="2019-11-29T09:10:00Z"/>
          <w:lang w:val="en-US"/>
        </w:rPr>
      </w:pPr>
    </w:p>
    <w:p w14:paraId="145BDAA1" w14:textId="77777777" w:rsidR="00574B4A" w:rsidRDefault="00574B4A">
      <w:pPr>
        <w:rPr>
          <w:rFonts w:asciiTheme="majorHAnsi" w:eastAsiaTheme="majorEastAsia" w:hAnsiTheme="majorHAnsi" w:cstheme="majorBidi"/>
          <w:color w:val="2F5496" w:themeColor="accent1" w:themeShade="BF"/>
          <w:sz w:val="32"/>
          <w:szCs w:val="32"/>
          <w:lang w:val="en-US"/>
        </w:rPr>
      </w:pPr>
      <w:r>
        <w:rPr>
          <w:lang w:val="en-US"/>
        </w:rPr>
        <w:br w:type="page"/>
      </w:r>
    </w:p>
    <w:p w14:paraId="564E44EA" w14:textId="24B023D8" w:rsidR="00925534" w:rsidRDefault="00925534" w:rsidP="00E035F9">
      <w:pPr>
        <w:pStyle w:val="Heading1"/>
        <w:numPr>
          <w:ilvl w:val="0"/>
          <w:numId w:val="146"/>
        </w:numPr>
        <w:ind w:left="357" w:hanging="357"/>
        <w:rPr>
          <w:lang w:val="en-US"/>
        </w:rPr>
      </w:pPr>
      <w:r>
        <w:rPr>
          <w:lang w:val="en-US"/>
        </w:rPr>
        <w:lastRenderedPageBreak/>
        <w:t>User Service</w:t>
      </w:r>
    </w:p>
    <w:p w14:paraId="4D19EC7D" w14:textId="09D316F5" w:rsidR="009401E1" w:rsidRDefault="009401E1" w:rsidP="00E035F9">
      <w:pPr>
        <w:pStyle w:val="Heading2"/>
        <w:numPr>
          <w:ilvl w:val="1"/>
          <w:numId w:val="146"/>
        </w:numPr>
        <w:spacing w:before="0"/>
        <w:ind w:left="720"/>
        <w:rPr>
          <w:lang w:val="en-US"/>
        </w:rPr>
      </w:pPr>
      <w:r>
        <w:rPr>
          <w:lang w:val="en-US"/>
        </w:rPr>
        <w:t>Description</w:t>
      </w:r>
    </w:p>
    <w:p w14:paraId="02247D64" w14:textId="2AF15F3E" w:rsidR="007F6673" w:rsidRDefault="007F6673" w:rsidP="007F6673">
      <w:pPr>
        <w:rPr>
          <w:lang w:val="en-US"/>
        </w:rPr>
      </w:pPr>
      <w:r>
        <w:rPr>
          <w:lang w:val="en-US"/>
        </w:rPr>
        <w:t>User Service</w:t>
      </w:r>
      <w:r w:rsidR="005A4779">
        <w:rPr>
          <w:lang w:val="en-US"/>
        </w:rPr>
        <w:t xml:space="preserve"> is developed to manage the user</w:t>
      </w:r>
      <w:r w:rsidR="00872890">
        <w:rPr>
          <w:lang w:val="en-US"/>
        </w:rPr>
        <w:t xml:space="preserve"> </w:t>
      </w:r>
      <w:r w:rsidR="00927E4F">
        <w:rPr>
          <w:lang w:val="en-US"/>
        </w:rPr>
        <w:t xml:space="preserve">profile and its role and authorized module can be accessed by user. User details </w:t>
      </w:r>
      <w:r w:rsidR="00872890">
        <w:rPr>
          <w:lang w:val="en-US"/>
        </w:rPr>
        <w:t>can be cached for retrieval using Hazelcast Cache</w:t>
      </w:r>
      <w:r w:rsidR="005A4779">
        <w:rPr>
          <w:lang w:val="en-US"/>
        </w:rPr>
        <w:t>. It will have the following functions.</w:t>
      </w:r>
    </w:p>
    <w:p w14:paraId="15169C54" w14:textId="77777777" w:rsidR="00A44412" w:rsidRPr="00FC7C32" w:rsidRDefault="00A44412" w:rsidP="00A44412">
      <w:pPr>
        <w:pStyle w:val="ListParagraph"/>
        <w:numPr>
          <w:ilvl w:val="0"/>
          <w:numId w:val="11"/>
        </w:numPr>
      </w:pPr>
      <w:r w:rsidRPr="00FC7C32">
        <w:t xml:space="preserve">Create the </w:t>
      </w:r>
      <w:r>
        <w:t>user:</w:t>
      </w:r>
    </w:p>
    <w:p w14:paraId="1F77F28D" w14:textId="358C7C38" w:rsidR="00A44412" w:rsidRDefault="00B44693" w:rsidP="00A44412">
      <w:pPr>
        <w:pStyle w:val="ListParagraph"/>
      </w:pPr>
      <w:r>
        <w:t xml:space="preserve">Other microservices such as </w:t>
      </w:r>
      <w:ins w:id="1831" w:author="rkbansal" w:date="2020-02-15T11:50:00Z">
        <w:r w:rsidR="00A44412">
          <w:t>people-service</w:t>
        </w:r>
      </w:ins>
      <w:del w:id="1832" w:author="rkbansal" w:date="2020-02-15T11:50:00Z">
        <w:r w:rsidR="00A44412" w:rsidDel="00711EA1">
          <w:delText>it</w:delText>
        </w:r>
      </w:del>
      <w:r w:rsidR="00A44412">
        <w:t xml:space="preserve"> will call dependent microservice: </w:t>
      </w:r>
      <w:r w:rsidR="00A44412" w:rsidRPr="0041603C">
        <w:rPr>
          <w:b/>
        </w:rPr>
        <w:t>user-service</w:t>
      </w:r>
      <w:r w:rsidR="00A44412">
        <w:t xml:space="preserve"> to create the user credentials/information for every member so that member would be able to login into the BJJD application with his details)</w:t>
      </w:r>
    </w:p>
    <w:p w14:paraId="57A0BFE5" w14:textId="77777777" w:rsidR="00A44412" w:rsidRDefault="00A44412" w:rsidP="00A44412">
      <w:pPr>
        <w:pStyle w:val="ListParagraph"/>
        <w:numPr>
          <w:ilvl w:val="0"/>
          <w:numId w:val="11"/>
        </w:numPr>
      </w:pPr>
      <w:r>
        <w:t>Update the user</w:t>
      </w:r>
    </w:p>
    <w:p w14:paraId="4CEEA8A1" w14:textId="77777777" w:rsidR="00A44412" w:rsidRDefault="00A44412" w:rsidP="00A44412">
      <w:pPr>
        <w:pStyle w:val="ListParagraph"/>
        <w:numPr>
          <w:ilvl w:val="0"/>
          <w:numId w:val="11"/>
        </w:numPr>
      </w:pPr>
      <w:r>
        <w:t>Get the list of all the user</w:t>
      </w:r>
    </w:p>
    <w:p w14:paraId="7AC80CAA" w14:textId="77777777" w:rsidR="00A44412" w:rsidRDefault="00A44412" w:rsidP="00A44412">
      <w:pPr>
        <w:pStyle w:val="ListParagraph"/>
        <w:numPr>
          <w:ilvl w:val="0"/>
          <w:numId w:val="11"/>
        </w:numPr>
      </w:pPr>
      <w:r>
        <w:t>Delete the user</w:t>
      </w:r>
    </w:p>
    <w:p w14:paraId="679AD057" w14:textId="77777777" w:rsidR="00A44412" w:rsidRDefault="00A44412" w:rsidP="00A44412">
      <w:pPr>
        <w:pStyle w:val="ListParagraph"/>
        <w:numPr>
          <w:ilvl w:val="0"/>
          <w:numId w:val="11"/>
        </w:numPr>
      </w:pPr>
      <w:r>
        <w:t>Get the user details</w:t>
      </w:r>
    </w:p>
    <w:p w14:paraId="78857301" w14:textId="1000DD77" w:rsidR="00690583" w:rsidRDefault="00A44412" w:rsidP="00690583">
      <w:pPr>
        <w:numPr>
          <w:ilvl w:val="0"/>
          <w:numId w:val="11"/>
        </w:numPr>
        <w:rPr>
          <w:lang w:val="en-US"/>
        </w:rPr>
      </w:pPr>
      <w:r>
        <w:rPr>
          <w:lang w:val="en-US"/>
        </w:rPr>
        <w:t xml:space="preserve">Find </w:t>
      </w:r>
      <w:r w:rsidR="00690583">
        <w:rPr>
          <w:lang w:val="en-US"/>
        </w:rPr>
        <w:t xml:space="preserve">the user details based on the </w:t>
      </w:r>
      <w:r w:rsidR="00761EF0">
        <w:rPr>
          <w:lang w:val="en-US"/>
        </w:rPr>
        <w:t>username (</w:t>
      </w:r>
      <w:r>
        <w:rPr>
          <w:lang w:val="en-US"/>
        </w:rPr>
        <w:t>which can be used by auth-service)</w:t>
      </w:r>
      <w:r w:rsidR="00690583">
        <w:rPr>
          <w:lang w:val="en-US"/>
        </w:rPr>
        <w:t>.</w:t>
      </w:r>
    </w:p>
    <w:p w14:paraId="52BB5105" w14:textId="2D3060EF" w:rsidR="009401E1" w:rsidRDefault="009401E1" w:rsidP="00E035F9">
      <w:pPr>
        <w:pStyle w:val="Heading2"/>
        <w:numPr>
          <w:ilvl w:val="1"/>
          <w:numId w:val="146"/>
        </w:numPr>
        <w:spacing w:before="0"/>
        <w:ind w:left="720"/>
        <w:rPr>
          <w:lang w:val="en-US"/>
        </w:rPr>
      </w:pPr>
      <w:r>
        <w:rPr>
          <w:lang w:val="en-US"/>
        </w:rPr>
        <w:t>Entity Relationship Diagram</w:t>
      </w:r>
    </w:p>
    <w:p w14:paraId="5888D5C1" w14:textId="77777777" w:rsidR="00F31DFC" w:rsidRDefault="00F31DFC">
      <w:pPr>
        <w:rPr>
          <w:rFonts w:asciiTheme="majorHAnsi" w:eastAsiaTheme="majorEastAsia" w:hAnsiTheme="majorHAnsi" w:cstheme="majorBidi"/>
          <w:color w:val="2F5496" w:themeColor="accent1" w:themeShade="BF"/>
          <w:sz w:val="26"/>
          <w:szCs w:val="26"/>
          <w:lang w:val="en-US"/>
        </w:rPr>
      </w:pPr>
      <w:r>
        <w:rPr>
          <w:lang w:val="en-US"/>
        </w:rPr>
        <w:br w:type="page"/>
      </w:r>
    </w:p>
    <w:p w14:paraId="34036C18" w14:textId="227408F8" w:rsidR="009401E1" w:rsidRDefault="009401E1" w:rsidP="00E035F9">
      <w:pPr>
        <w:pStyle w:val="Heading2"/>
        <w:numPr>
          <w:ilvl w:val="1"/>
          <w:numId w:val="146"/>
        </w:numPr>
        <w:spacing w:before="0"/>
        <w:ind w:left="720"/>
        <w:rPr>
          <w:lang w:val="en-US"/>
        </w:rPr>
      </w:pPr>
      <w:r>
        <w:rPr>
          <w:lang w:val="en-US"/>
        </w:rPr>
        <w:lastRenderedPageBreak/>
        <w:t>Class Diagram</w:t>
      </w:r>
    </w:p>
    <w:p w14:paraId="18CD9905" w14:textId="525A57C6" w:rsidR="00F31DFC" w:rsidRPr="00F31DFC" w:rsidRDefault="00F31DFC" w:rsidP="00F31DFC">
      <w:pPr>
        <w:rPr>
          <w:lang w:val="en-US"/>
        </w:rPr>
      </w:pPr>
      <w:r>
        <w:rPr>
          <w:noProof/>
        </w:rPr>
        <w:drawing>
          <wp:inline distT="0" distB="0" distL="0" distR="0" wp14:anchorId="6EE61993" wp14:editId="0C7003A8">
            <wp:extent cx="112014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201400" cy="7134225"/>
                    </a:xfrm>
                    <a:prstGeom prst="rect">
                      <a:avLst/>
                    </a:prstGeom>
                  </pic:spPr>
                </pic:pic>
              </a:graphicData>
            </a:graphic>
          </wp:inline>
        </w:drawing>
      </w:r>
    </w:p>
    <w:p w14:paraId="6EA8F964" w14:textId="77777777" w:rsidR="00523402" w:rsidRDefault="00523402">
      <w:pPr>
        <w:rPr>
          <w:rFonts w:asciiTheme="majorHAnsi" w:eastAsiaTheme="majorEastAsia" w:hAnsiTheme="majorHAnsi" w:cstheme="majorBidi"/>
          <w:color w:val="2F5496" w:themeColor="accent1" w:themeShade="BF"/>
          <w:sz w:val="26"/>
          <w:szCs w:val="26"/>
          <w:lang w:val="en-US"/>
        </w:rPr>
      </w:pPr>
      <w:r>
        <w:rPr>
          <w:lang w:val="en-US"/>
        </w:rPr>
        <w:br w:type="page"/>
      </w:r>
    </w:p>
    <w:p w14:paraId="0153386C" w14:textId="6F38ABE4" w:rsidR="009401E1" w:rsidRDefault="009401E1" w:rsidP="00E035F9">
      <w:pPr>
        <w:pStyle w:val="Heading2"/>
        <w:numPr>
          <w:ilvl w:val="1"/>
          <w:numId w:val="146"/>
        </w:numPr>
        <w:spacing w:before="0"/>
        <w:ind w:left="720"/>
        <w:rPr>
          <w:lang w:val="en-US"/>
        </w:rPr>
      </w:pPr>
      <w:r>
        <w:rPr>
          <w:lang w:val="en-US"/>
        </w:rPr>
        <w:lastRenderedPageBreak/>
        <w:t>Use Case Diagram</w:t>
      </w:r>
    </w:p>
    <w:p w14:paraId="6C274A7A" w14:textId="3A6125E1" w:rsidR="0008566A" w:rsidRPr="0008566A" w:rsidRDefault="0008566A" w:rsidP="0008566A">
      <w:pPr>
        <w:rPr>
          <w:lang w:val="en-US"/>
        </w:rPr>
      </w:pPr>
      <w:r>
        <w:rPr>
          <w:lang w:val="en-US"/>
        </w:rPr>
        <w:t>A use case diagram is a representation of user’s interaction with the system that shows the relationship between the user and the different use cases in which user is involved.</w:t>
      </w:r>
    </w:p>
    <w:p w14:paraId="095D9931" w14:textId="5AD09709" w:rsidR="00306DC0" w:rsidRPr="00306DC0" w:rsidRDefault="009E62BE" w:rsidP="00306DC0">
      <w:pPr>
        <w:rPr>
          <w:lang w:val="en-US"/>
        </w:rPr>
      </w:pPr>
      <w:r>
        <w:rPr>
          <w:noProof/>
        </w:rPr>
        <w:drawing>
          <wp:inline distT="0" distB="0" distL="0" distR="0" wp14:anchorId="74BAF963" wp14:editId="3153CBB5">
            <wp:extent cx="9258300" cy="7762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9564" b="18756"/>
                    <a:stretch/>
                  </pic:blipFill>
                  <pic:spPr bwMode="auto">
                    <a:xfrm>
                      <a:off x="0" y="0"/>
                      <a:ext cx="9258300" cy="7762875"/>
                    </a:xfrm>
                    <a:prstGeom prst="rect">
                      <a:avLst/>
                    </a:prstGeom>
                    <a:noFill/>
                    <a:ln>
                      <a:noFill/>
                    </a:ln>
                    <a:extLst>
                      <a:ext uri="{53640926-AAD7-44D8-BBD7-CCE9431645EC}">
                        <a14:shadowObscured xmlns:a14="http://schemas.microsoft.com/office/drawing/2010/main"/>
                      </a:ext>
                    </a:extLst>
                  </pic:spPr>
                </pic:pic>
              </a:graphicData>
            </a:graphic>
          </wp:inline>
        </w:drawing>
      </w:r>
    </w:p>
    <w:p w14:paraId="19132725" w14:textId="77777777" w:rsidR="00DE36C9" w:rsidRDefault="00DE36C9">
      <w:pPr>
        <w:rPr>
          <w:rFonts w:asciiTheme="majorHAnsi" w:eastAsiaTheme="majorEastAsia" w:hAnsiTheme="majorHAnsi" w:cstheme="majorBidi"/>
          <w:color w:val="2F5496" w:themeColor="accent1" w:themeShade="BF"/>
          <w:sz w:val="26"/>
          <w:szCs w:val="26"/>
          <w:lang w:val="en-US"/>
        </w:rPr>
      </w:pPr>
      <w:r>
        <w:rPr>
          <w:lang w:val="en-US"/>
        </w:rPr>
        <w:br w:type="page"/>
      </w:r>
    </w:p>
    <w:p w14:paraId="514499A6" w14:textId="07818157" w:rsidR="009401E1" w:rsidRDefault="009401E1" w:rsidP="00E035F9">
      <w:pPr>
        <w:pStyle w:val="Heading2"/>
        <w:numPr>
          <w:ilvl w:val="1"/>
          <w:numId w:val="146"/>
        </w:numPr>
        <w:spacing w:before="0"/>
        <w:ind w:left="720"/>
        <w:rPr>
          <w:lang w:val="en-US"/>
        </w:rPr>
      </w:pPr>
      <w:r>
        <w:rPr>
          <w:lang w:val="en-US"/>
        </w:rPr>
        <w:lastRenderedPageBreak/>
        <w:t xml:space="preserve">Use Case </w:t>
      </w:r>
      <w:r w:rsidR="003656B5">
        <w:rPr>
          <w:lang w:val="en-US"/>
        </w:rPr>
        <w:t>Implementation</w:t>
      </w:r>
    </w:p>
    <w:p w14:paraId="0E4B8F5F" w14:textId="6C3FE257" w:rsidR="00C23849" w:rsidRPr="00C23849" w:rsidRDefault="00C23849" w:rsidP="00E035F9">
      <w:pPr>
        <w:pStyle w:val="Heading3"/>
        <w:numPr>
          <w:ilvl w:val="2"/>
          <w:numId w:val="146"/>
        </w:numPr>
        <w:rPr>
          <w:lang w:val="en-US"/>
        </w:rPr>
      </w:pPr>
      <w:r>
        <w:rPr>
          <w:lang w:val="en-US"/>
        </w:rPr>
        <w:t>Coding</w:t>
      </w:r>
    </w:p>
    <w:p w14:paraId="73EEE60C" w14:textId="53F6D7F4" w:rsidR="00D738F0" w:rsidRDefault="00D738F0" w:rsidP="00D738F0">
      <w:pPr>
        <w:pStyle w:val="ListParagraph"/>
        <w:numPr>
          <w:ilvl w:val="0"/>
          <w:numId w:val="37"/>
        </w:numPr>
        <w:jc w:val="both"/>
      </w:pPr>
      <w:r>
        <w:t xml:space="preserve">Follow the document to implement user-service: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33" w:author="rkbansal" w:date="2020-04-23T15:37:00Z">
          <w:tblPr>
            <w:tblW w:w="0" w:type="auto"/>
            <w:tblLook w:val="04A0" w:firstRow="1" w:lastRow="0" w:firstColumn="1" w:lastColumn="0" w:noHBand="0" w:noVBand="1"/>
          </w:tblPr>
        </w:tblPrChange>
      </w:tblPr>
      <w:tblGrid>
        <w:gridCol w:w="4508"/>
        <w:gridCol w:w="4508"/>
        <w:tblGridChange w:id="1834">
          <w:tblGrid>
            <w:gridCol w:w="4508"/>
            <w:gridCol w:w="4508"/>
          </w:tblGrid>
        </w:tblGridChange>
      </w:tblGrid>
      <w:tr w:rsidR="00D738F0" w14:paraId="2F0811F8" w14:textId="77777777" w:rsidTr="00AC5D4E">
        <w:tc>
          <w:tcPr>
            <w:tcW w:w="4508" w:type="dxa"/>
            <w:tcPrChange w:id="1835" w:author="rkbansal" w:date="2020-04-23T15:37:00Z">
              <w:tcPr>
                <w:tcW w:w="4508" w:type="dxa"/>
              </w:tcPr>
            </w:tcPrChange>
          </w:tcPr>
          <w:p w14:paraId="2EFC614E" w14:textId="77777777" w:rsidR="00D738F0" w:rsidRDefault="00D738F0" w:rsidP="00AC5D4E">
            <w:r>
              <w:t>Database/Schema Name</w:t>
            </w:r>
          </w:p>
        </w:tc>
        <w:tc>
          <w:tcPr>
            <w:tcW w:w="4508" w:type="dxa"/>
            <w:tcPrChange w:id="1836" w:author="rkbansal" w:date="2020-04-23T15:37:00Z">
              <w:tcPr>
                <w:tcW w:w="4508" w:type="dxa"/>
              </w:tcPr>
            </w:tcPrChange>
          </w:tcPr>
          <w:p w14:paraId="232DCC6C" w14:textId="77777777" w:rsidR="00D738F0" w:rsidRDefault="00D738F0" w:rsidP="00AC5D4E">
            <w:r>
              <w:t>users_</w:t>
            </w:r>
            <w:ins w:id="1837" w:author="Rajiv Bansal" w:date="2021-05-19T21:01:00Z">
              <w:r>
                <w:t>db</w:t>
              </w:r>
            </w:ins>
            <w:del w:id="1838" w:author="Rajiv Bansal" w:date="2021-05-19T21:01:00Z">
              <w:r w:rsidDel="00242B81">
                <w:delText>schema</w:delText>
              </w:r>
            </w:del>
          </w:p>
        </w:tc>
      </w:tr>
      <w:tr w:rsidR="00D738F0" w14:paraId="47F1E944" w14:textId="77777777" w:rsidTr="00AC5D4E">
        <w:tc>
          <w:tcPr>
            <w:tcW w:w="4508" w:type="dxa"/>
            <w:tcPrChange w:id="1839" w:author="rkbansal" w:date="2020-04-23T15:37:00Z">
              <w:tcPr>
                <w:tcW w:w="4508" w:type="dxa"/>
              </w:tcPr>
            </w:tcPrChange>
          </w:tcPr>
          <w:p w14:paraId="63A61C8D" w14:textId="77777777" w:rsidR="00D738F0" w:rsidRDefault="00D738F0" w:rsidP="00AC5D4E">
            <w:r>
              <w:t>User name</w:t>
            </w:r>
          </w:p>
        </w:tc>
        <w:tc>
          <w:tcPr>
            <w:tcW w:w="4508" w:type="dxa"/>
            <w:tcPrChange w:id="1840" w:author="rkbansal" w:date="2020-04-23T15:37:00Z">
              <w:tcPr>
                <w:tcW w:w="4508" w:type="dxa"/>
              </w:tcPr>
            </w:tcPrChange>
          </w:tcPr>
          <w:p w14:paraId="76A235AB" w14:textId="77777777" w:rsidR="00D738F0" w:rsidRDefault="00D738F0" w:rsidP="00AC5D4E">
            <w:del w:id="1841" w:author="Rajiv Bansal" w:date="2021-05-19T21:01:00Z">
              <w:r w:rsidDel="00242B81">
                <w:delText>Users</w:delText>
              </w:r>
            </w:del>
            <w:ins w:id="1842" w:author="Rajiv Bansal" w:date="2021-05-19T21:01:00Z">
              <w:r>
                <w:t>bjjd</w:t>
              </w:r>
            </w:ins>
          </w:p>
        </w:tc>
      </w:tr>
      <w:tr w:rsidR="00D738F0" w14:paraId="1D38199C" w14:textId="77777777" w:rsidTr="00AC5D4E">
        <w:tc>
          <w:tcPr>
            <w:tcW w:w="4508" w:type="dxa"/>
            <w:tcPrChange w:id="1843" w:author="rkbansal" w:date="2020-04-23T15:37:00Z">
              <w:tcPr>
                <w:tcW w:w="4508" w:type="dxa"/>
              </w:tcPr>
            </w:tcPrChange>
          </w:tcPr>
          <w:p w14:paraId="268EB131" w14:textId="77777777" w:rsidR="00D738F0" w:rsidRDefault="00D738F0" w:rsidP="00AC5D4E">
            <w:r>
              <w:t>Password</w:t>
            </w:r>
          </w:p>
        </w:tc>
        <w:tc>
          <w:tcPr>
            <w:tcW w:w="4508" w:type="dxa"/>
            <w:tcPrChange w:id="1844" w:author="rkbansal" w:date="2020-04-23T15:37:00Z">
              <w:tcPr>
                <w:tcW w:w="4508" w:type="dxa"/>
              </w:tcPr>
            </w:tcPrChange>
          </w:tcPr>
          <w:p w14:paraId="4B307653" w14:textId="77777777" w:rsidR="00D738F0" w:rsidRDefault="00D738F0" w:rsidP="00AC5D4E">
            <w:del w:id="1845" w:author="Rajiv Bansal" w:date="2021-05-19T21:01:00Z">
              <w:r w:rsidDel="00242B81">
                <w:delText>Users</w:delText>
              </w:r>
            </w:del>
            <w:ins w:id="1846" w:author="Rajiv Bansal" w:date="2021-05-19T21:01:00Z">
              <w:r>
                <w:t>bjjd_379</w:t>
              </w:r>
            </w:ins>
          </w:p>
        </w:tc>
      </w:tr>
    </w:tbl>
    <w:p w14:paraId="0C3B25C8" w14:textId="77777777" w:rsidR="00D738F0" w:rsidRDefault="00D738F0" w:rsidP="00D738F0">
      <w:pPr>
        <w:rPr>
          <w:ins w:id="1847" w:author="rkbansal" w:date="2020-04-23T15:37:00Z"/>
        </w:rPr>
      </w:pPr>
    </w:p>
    <w:p w14:paraId="54250E4C" w14:textId="77777777" w:rsidR="00D738F0" w:rsidRPr="00A66355" w:rsidRDefault="00D738F0" w:rsidP="00D738F0">
      <w:pPr>
        <w:rPr>
          <w:ins w:id="1848" w:author="rkbansal" w:date="2020-04-23T15:37:00Z"/>
          <w:b/>
          <w:bCs/>
        </w:rPr>
      </w:pPr>
      <w:ins w:id="1849" w:author="rkbansal" w:date="2020-04-23T15:37:00Z">
        <w:r>
          <w:tab/>
        </w:r>
        <w:r w:rsidRPr="00A66355">
          <w:rPr>
            <w:b/>
            <w:bCs/>
          </w:rPr>
          <w:t>Commands:</w:t>
        </w:r>
      </w:ins>
    </w:p>
    <w:p w14:paraId="2CA24CA2" w14:textId="77777777" w:rsidR="00D738F0" w:rsidRPr="00A66355" w:rsidRDefault="00D738F0" w:rsidP="00D738F0">
      <w:pPr>
        <w:ind w:left="360" w:firstLine="360"/>
        <w:jc w:val="both"/>
        <w:rPr>
          <w:ins w:id="1850" w:author="rkbansal" w:date="2020-04-23T15:37:00Z"/>
          <w:rFonts w:cstheme="minorHAnsi"/>
          <w:lang w:val="en-US"/>
        </w:rPr>
      </w:pPr>
      <w:ins w:id="1851"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6962A037" w14:textId="77777777" w:rsidR="00D738F0" w:rsidRPr="00D80614" w:rsidRDefault="00D738F0" w:rsidP="00D738F0">
      <w:pPr>
        <w:pStyle w:val="ListParagraph"/>
        <w:spacing w:after="300" w:line="300" w:lineRule="atLeast"/>
        <w:ind w:left="360" w:firstLine="360"/>
        <w:rPr>
          <w:ins w:id="1852" w:author="rkbansal" w:date="2020-04-23T15:37:00Z"/>
          <w:rFonts w:ascii="Helvetica" w:eastAsia="Times New Roman" w:hAnsi="Helvetica" w:cs="Times New Roman"/>
          <w:color w:val="333333"/>
          <w:sz w:val="21"/>
          <w:szCs w:val="21"/>
          <w:lang w:eastAsia="en-IN"/>
        </w:rPr>
      </w:pPr>
      <w:ins w:id="1853" w:author="rkbansal" w:date="2020-04-23T15:37:00Z">
        <w:r w:rsidRPr="00D80614">
          <w:rPr>
            <w:rFonts w:ascii="Helvetica" w:eastAsia="Times New Roman" w:hAnsi="Helvetica" w:cs="Times New Roman"/>
            <w:color w:val="333333"/>
            <w:sz w:val="21"/>
            <w:szCs w:val="21"/>
            <w:lang w:eastAsia="en-IN"/>
          </w:rPr>
          <w:t>User Id: root</w:t>
        </w:r>
      </w:ins>
    </w:p>
    <w:p w14:paraId="07A9551F" w14:textId="77777777" w:rsidR="00D738F0" w:rsidRPr="00D80614" w:rsidRDefault="00D738F0" w:rsidP="00D738F0">
      <w:pPr>
        <w:pStyle w:val="ListParagraph"/>
        <w:spacing w:after="300" w:line="300" w:lineRule="atLeast"/>
        <w:ind w:left="360" w:firstLine="360"/>
        <w:rPr>
          <w:ins w:id="1854" w:author="rkbansal" w:date="2020-04-23T15:37:00Z"/>
          <w:rFonts w:ascii="Helvetica" w:eastAsia="Times New Roman" w:hAnsi="Helvetica" w:cs="Times New Roman"/>
          <w:color w:val="333333"/>
          <w:sz w:val="21"/>
          <w:szCs w:val="21"/>
          <w:lang w:eastAsia="en-IN"/>
        </w:rPr>
      </w:pPr>
      <w:ins w:id="1855" w:author="rkbansal" w:date="2020-04-23T15:37:00Z">
        <w:r w:rsidRPr="00D80614">
          <w:rPr>
            <w:rFonts w:ascii="Helvetica" w:eastAsia="Times New Roman" w:hAnsi="Helvetica" w:cs="Times New Roman"/>
            <w:color w:val="333333"/>
            <w:sz w:val="21"/>
            <w:szCs w:val="21"/>
            <w:lang w:eastAsia="en-IN"/>
          </w:rPr>
          <w:t xml:space="preserve">Password: </w:t>
        </w:r>
        <w:del w:id="1856"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1857" w:author="Rajiv Bansal" w:date="2021-05-19T21:01:00Z">
        <w:r>
          <w:rPr>
            <w:rFonts w:ascii="Helvetica" w:eastAsia="Times New Roman" w:hAnsi="Helvetica" w:cs="Times New Roman"/>
            <w:color w:val="333333"/>
            <w:sz w:val="21"/>
            <w:szCs w:val="21"/>
            <w:lang w:eastAsia="en-IN"/>
          </w:rPr>
          <w:t>bjjd</w:t>
        </w:r>
      </w:ins>
    </w:p>
    <w:p w14:paraId="06333266" w14:textId="77777777" w:rsidR="00D738F0" w:rsidRDefault="00D738F0" w:rsidP="00D738F0">
      <w:pPr>
        <w:pStyle w:val="ListParagraph"/>
        <w:rPr>
          <w:ins w:id="1858" w:author="rkbansal" w:date="2020-04-23T15:37:00Z"/>
        </w:rPr>
      </w:pPr>
    </w:p>
    <w:p w14:paraId="75212601" w14:textId="77777777" w:rsidR="00D738F0" w:rsidRPr="00000918" w:rsidRDefault="00D738F0">
      <w:pPr>
        <w:pStyle w:val="ListParagraph"/>
        <w:numPr>
          <w:ilvl w:val="0"/>
          <w:numId w:val="33"/>
        </w:numPr>
        <w:pBdr>
          <w:top w:val="single" w:sz="4" w:space="1" w:color="auto"/>
          <w:left w:val="single" w:sz="4" w:space="4" w:color="auto"/>
          <w:bottom w:val="single" w:sz="4" w:space="1" w:color="auto"/>
          <w:right w:val="single" w:sz="4" w:space="4" w:color="auto"/>
        </w:pBdr>
        <w:rPr>
          <w:ins w:id="1859" w:author="Rajiv Bansal" w:date="2021-05-19T21:01:00Z"/>
          <w:rFonts w:cstheme="minorHAnsi"/>
          <w:rPrChange w:id="1860" w:author="Rajiv Bansal" w:date="2021-05-19T21:02:00Z">
            <w:rPr>
              <w:ins w:id="1861" w:author="Rajiv Bansal" w:date="2021-05-19T21:01:00Z"/>
            </w:rPr>
          </w:rPrChange>
        </w:rPr>
        <w:pPrChange w:id="1862" w:author="Rajiv Bansal" w:date="2021-05-19T21:03:00Z">
          <w:pPr>
            <w:pStyle w:val="ListParagraph"/>
          </w:pPr>
        </w:pPrChange>
      </w:pPr>
      <w:ins w:id="1863" w:author="Rajiv Bansal" w:date="2021-05-19T21:01:00Z">
        <w:r w:rsidRPr="00000918">
          <w:rPr>
            <w:rFonts w:cstheme="minorHAnsi"/>
            <w:rPrChange w:id="1864" w:author="Rajiv Bansal" w:date="2021-05-19T21:02:00Z">
              <w:rPr/>
            </w:rPrChange>
          </w:rPr>
          <w:t>create database users_db;</w:t>
        </w:r>
      </w:ins>
    </w:p>
    <w:p w14:paraId="13BBE1FD"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865" w:author="Rajiv Bansal" w:date="2021-05-19T21:03:00Z"/>
          <w:rFonts w:cstheme="minorHAnsi"/>
        </w:rPr>
      </w:pPr>
      <w:ins w:id="1866" w:author="Rajiv Bansal" w:date="2021-05-19T21:01:00Z">
        <w:r w:rsidRPr="00000918">
          <w:rPr>
            <w:rFonts w:cstheme="minorHAnsi"/>
            <w:rPrChange w:id="1867" w:author="Rajiv Bansal" w:date="2021-05-19T21:02:00Z">
              <w:rPr/>
            </w:rPrChange>
          </w:rPr>
          <w:t>create user 'bjjd'@'%' identified by 'bjjd_379';</w:t>
        </w:r>
      </w:ins>
    </w:p>
    <w:p w14:paraId="29D9507F"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868" w:author="Rajiv Bansal" w:date="2021-05-28T21:11:00Z"/>
          <w:rFonts w:cstheme="minorHAnsi"/>
        </w:rPr>
      </w:pPr>
      <w:ins w:id="1869" w:author="Rajiv Bansal" w:date="2021-05-19T21:03:00Z">
        <w:r w:rsidRPr="00000918">
          <w:rPr>
            <w:rFonts w:cstheme="minorHAnsi"/>
          </w:rPr>
          <w:t>grant all on users_db.* to 'bjjd'@'%';</w:t>
        </w:r>
      </w:ins>
    </w:p>
    <w:p w14:paraId="10F1EAB6"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870" w:author="Rajiv Bansal" w:date="2021-05-28T21:09:00Z"/>
          <w:rFonts w:cstheme="minorHAnsi"/>
        </w:rPr>
      </w:pPr>
      <w:ins w:id="1871" w:author="Rajiv Bansal" w:date="2021-05-28T21:11:00Z">
        <w:r w:rsidRPr="004A451C">
          <w:rPr>
            <w:rFonts w:cstheme="minorHAnsi"/>
          </w:rPr>
          <w:t>grant SELECT,INSERT,UPDATE,DELETE,CREATE,index,drop,ALTER,create temporary tables,references ON users_db.* to 'bjjd'@'%';</w:t>
        </w:r>
      </w:ins>
    </w:p>
    <w:p w14:paraId="2BC6020A" w14:textId="77777777" w:rsidR="00D738F0" w:rsidDel="00000918" w:rsidRDefault="00D738F0">
      <w:pPr>
        <w:pStyle w:val="ListParagraph"/>
        <w:pBdr>
          <w:top w:val="single" w:sz="4" w:space="1" w:color="auto"/>
          <w:left w:val="single" w:sz="4" w:space="4" w:color="auto"/>
          <w:bottom w:val="single" w:sz="4" w:space="1" w:color="auto"/>
          <w:right w:val="single" w:sz="4" w:space="4" w:color="auto"/>
        </w:pBdr>
        <w:rPr>
          <w:del w:id="1872" w:author="Rajiv Bansal" w:date="2021-05-19T21:01:00Z"/>
          <w:rFonts w:cstheme="minorHAnsi"/>
        </w:rPr>
        <w:pPrChange w:id="1873" w:author="Rajiv Bansal" w:date="2021-05-19T21:02:00Z">
          <w:pPr>
            <w:pStyle w:val="ListParagraph"/>
          </w:pPr>
        </w:pPrChange>
      </w:pPr>
      <w:ins w:id="1874" w:author="rkbansal" w:date="2020-04-23T15:37:00Z">
        <w:del w:id="1875" w:author="Rajiv Bansal" w:date="2021-05-19T21:01:00Z">
          <w:r w:rsidRPr="00000918" w:rsidDel="00000918">
            <w:rPr>
              <w:rFonts w:cstheme="minorHAnsi"/>
              <w:rPrChange w:id="1876" w:author="Rajiv Bansal" w:date="2021-05-19T21:02:00Z">
                <w:rPr/>
              </w:rPrChange>
            </w:rPr>
            <w:delText xml:space="preserve">create user 'users'@'%' identified by 'users'; </w:delText>
          </w:r>
        </w:del>
      </w:ins>
    </w:p>
    <w:p w14:paraId="6648FCC4" w14:textId="77777777" w:rsidR="00D738F0" w:rsidRPr="00000918" w:rsidDel="00000918" w:rsidRDefault="00D738F0" w:rsidP="00D738F0">
      <w:pPr>
        <w:pStyle w:val="ListParagraph"/>
        <w:rPr>
          <w:ins w:id="1877" w:author="rkbansal" w:date="2020-04-23T15:37:00Z"/>
          <w:del w:id="1878" w:author="Rajiv Bansal" w:date="2021-05-19T21:01:00Z"/>
          <w:rFonts w:cstheme="minorHAnsi"/>
          <w:rPrChange w:id="1879" w:author="Rajiv Bansal" w:date="2021-05-19T21:02:00Z">
            <w:rPr>
              <w:ins w:id="1880" w:author="rkbansal" w:date="2020-04-23T15:37:00Z"/>
              <w:del w:id="1881" w:author="Rajiv Bansal" w:date="2021-05-19T21:01:00Z"/>
            </w:rPr>
          </w:rPrChange>
        </w:rPr>
      </w:pPr>
    </w:p>
    <w:p w14:paraId="1915E1D1" w14:textId="77777777" w:rsidR="00D738F0" w:rsidRPr="00000918" w:rsidDel="00000918" w:rsidRDefault="00D738F0">
      <w:pPr>
        <w:pStyle w:val="ListParagraph"/>
        <w:rPr>
          <w:ins w:id="1882" w:author="rkbansal" w:date="2020-04-23T15:37:00Z"/>
          <w:del w:id="1883" w:author="Rajiv Bansal" w:date="2021-05-19T21:01:00Z"/>
          <w:rFonts w:cstheme="minorHAnsi"/>
          <w:rPrChange w:id="1884" w:author="Rajiv Bansal" w:date="2021-05-19T21:02:00Z">
            <w:rPr>
              <w:ins w:id="1885" w:author="rkbansal" w:date="2020-04-23T15:37:00Z"/>
              <w:del w:id="1886" w:author="Rajiv Bansal" w:date="2021-05-19T21:01:00Z"/>
            </w:rPr>
          </w:rPrChange>
        </w:rPr>
        <w:pPrChange w:id="1887" w:author="Rajiv Bansal" w:date="2021-05-19T21:02:00Z">
          <w:pPr>
            <w:pStyle w:val="ListParagraph"/>
            <w:numPr>
              <w:numId w:val="88"/>
            </w:numPr>
            <w:tabs>
              <w:tab w:val="num" w:pos="720"/>
            </w:tabs>
            <w:ind w:hanging="360"/>
          </w:pPr>
        </w:pPrChange>
      </w:pPr>
      <w:ins w:id="1888" w:author="rkbansal" w:date="2020-04-23T15:37:00Z">
        <w:del w:id="1889" w:author="Rajiv Bansal" w:date="2021-05-19T21:01:00Z">
          <w:r w:rsidRPr="00000918" w:rsidDel="00000918">
            <w:rPr>
              <w:rFonts w:cstheme="minorHAnsi"/>
              <w:rPrChange w:id="1890" w:author="Rajiv Bansal" w:date="2021-05-19T21:02:00Z">
                <w:rPr/>
              </w:rPrChange>
            </w:rPr>
            <w:delText>create database users_schema;</w:delText>
          </w:r>
        </w:del>
      </w:ins>
    </w:p>
    <w:p w14:paraId="7784D701" w14:textId="77777777" w:rsidR="00D738F0" w:rsidRPr="00000918" w:rsidDel="00000918" w:rsidRDefault="00D738F0" w:rsidP="00D738F0">
      <w:pPr>
        <w:pStyle w:val="ListParagraph"/>
        <w:rPr>
          <w:ins w:id="1891" w:author="rkbansal" w:date="2020-04-23T15:37:00Z"/>
          <w:del w:id="1892" w:author="Rajiv Bansal" w:date="2021-05-19T21:01:00Z"/>
          <w:rFonts w:cstheme="minorHAnsi"/>
          <w:rPrChange w:id="1893" w:author="Rajiv Bansal" w:date="2021-05-19T21:02:00Z">
            <w:rPr>
              <w:ins w:id="1894" w:author="rkbansal" w:date="2020-04-23T15:37:00Z"/>
              <w:del w:id="1895" w:author="Rajiv Bansal" w:date="2021-05-19T21:01:00Z"/>
            </w:rPr>
          </w:rPrChange>
        </w:rPr>
      </w:pPr>
    </w:p>
    <w:p w14:paraId="3E393787" w14:textId="77777777" w:rsidR="00D738F0" w:rsidRPr="00000918" w:rsidDel="00000918" w:rsidRDefault="00D738F0">
      <w:pPr>
        <w:pStyle w:val="ListParagraph"/>
        <w:rPr>
          <w:ins w:id="1896" w:author="rkbansal" w:date="2020-04-23T15:37:00Z"/>
          <w:del w:id="1897" w:author="Rajiv Bansal" w:date="2021-05-19T21:01:00Z"/>
          <w:rFonts w:cstheme="minorHAnsi"/>
          <w:rPrChange w:id="1898" w:author="Rajiv Bansal" w:date="2021-05-19T21:02:00Z">
            <w:rPr>
              <w:ins w:id="1899" w:author="rkbansal" w:date="2020-04-23T15:37:00Z"/>
              <w:del w:id="1900" w:author="Rajiv Bansal" w:date="2021-05-19T21:01:00Z"/>
            </w:rPr>
          </w:rPrChange>
        </w:rPr>
        <w:pPrChange w:id="1901" w:author="Rajiv Bansal" w:date="2021-05-19T21:02:00Z">
          <w:pPr>
            <w:pStyle w:val="ListParagraph"/>
            <w:numPr>
              <w:numId w:val="88"/>
            </w:numPr>
            <w:tabs>
              <w:tab w:val="num" w:pos="720"/>
            </w:tabs>
            <w:ind w:hanging="360"/>
          </w:pPr>
        </w:pPrChange>
      </w:pPr>
      <w:ins w:id="1902" w:author="rkbansal" w:date="2020-04-23T15:37:00Z">
        <w:del w:id="1903" w:author="Rajiv Bansal" w:date="2021-05-19T21:01:00Z">
          <w:r w:rsidRPr="00000918" w:rsidDel="00000918">
            <w:rPr>
              <w:rFonts w:cstheme="minorHAnsi"/>
              <w:rPrChange w:id="1904" w:author="Rajiv Bansal" w:date="2021-05-19T21:02:00Z">
                <w:rPr/>
              </w:rPrChange>
            </w:rPr>
            <w:delText xml:space="preserve">grant all on </w:delText>
          </w:r>
        </w:del>
      </w:ins>
      <w:ins w:id="1905" w:author="rkbansal" w:date="2020-04-23T15:38:00Z">
        <w:del w:id="1906" w:author="Rajiv Bansal" w:date="2021-05-19T21:01:00Z">
          <w:r w:rsidRPr="00000918" w:rsidDel="00000918">
            <w:rPr>
              <w:rFonts w:cstheme="minorHAnsi"/>
              <w:rPrChange w:id="1907" w:author="Rajiv Bansal" w:date="2021-05-19T21:02:00Z">
                <w:rPr/>
              </w:rPrChange>
            </w:rPr>
            <w:delText>users</w:delText>
          </w:r>
        </w:del>
      </w:ins>
      <w:ins w:id="1908" w:author="rkbansal" w:date="2020-04-23T15:37:00Z">
        <w:del w:id="1909" w:author="Rajiv Bansal" w:date="2021-05-19T21:01:00Z">
          <w:r w:rsidRPr="00000918" w:rsidDel="00000918">
            <w:rPr>
              <w:rFonts w:cstheme="minorHAnsi"/>
              <w:rPrChange w:id="1910" w:author="Rajiv Bansal" w:date="2021-05-19T21:02:00Z">
                <w:rPr/>
              </w:rPrChange>
            </w:rPr>
            <w:delText xml:space="preserve">_schema.* to </w:delText>
          </w:r>
        </w:del>
      </w:ins>
      <w:ins w:id="1911" w:author="rkbansal" w:date="2020-04-23T15:38:00Z">
        <w:del w:id="1912" w:author="Rajiv Bansal" w:date="2021-05-19T21:01:00Z">
          <w:r w:rsidRPr="00000918" w:rsidDel="00000918">
            <w:rPr>
              <w:rFonts w:cstheme="minorHAnsi"/>
              <w:rPrChange w:id="1913" w:author="Rajiv Bansal" w:date="2021-05-19T21:02:00Z">
                <w:rPr/>
              </w:rPrChange>
            </w:rPr>
            <w:delText>users</w:delText>
          </w:r>
        </w:del>
      </w:ins>
      <w:ins w:id="1914" w:author="rkbansal" w:date="2020-04-23T15:37:00Z">
        <w:del w:id="1915" w:author="Rajiv Bansal" w:date="2021-05-19T21:01:00Z">
          <w:r w:rsidRPr="00000918" w:rsidDel="00000918">
            <w:rPr>
              <w:rFonts w:cstheme="minorHAnsi"/>
              <w:rPrChange w:id="1916" w:author="Rajiv Bansal" w:date="2021-05-19T21:02:00Z">
                <w:rPr/>
              </w:rPrChange>
            </w:rPr>
            <w:delText>@'%';</w:delText>
          </w:r>
        </w:del>
      </w:ins>
    </w:p>
    <w:p w14:paraId="3413FAC1" w14:textId="77777777" w:rsidR="00D738F0" w:rsidRPr="00000918" w:rsidRDefault="00D738F0">
      <w:pPr>
        <w:pStyle w:val="ListParagraph"/>
        <w:rPr>
          <w:rFonts w:cstheme="minorHAnsi"/>
          <w:rPrChange w:id="1917" w:author="Rajiv Bansal" w:date="2021-05-19T21:02:00Z">
            <w:rPr/>
          </w:rPrChange>
        </w:rPr>
        <w:pPrChange w:id="1918" w:author="Rajiv Bansal" w:date="2021-05-19T21:02:00Z">
          <w:pPr/>
        </w:pPrChange>
      </w:pPr>
    </w:p>
    <w:p w14:paraId="7D87873D" w14:textId="77777777" w:rsidR="00D738F0" w:rsidRDefault="00D738F0" w:rsidP="00D738F0">
      <w:pPr>
        <w:pStyle w:val="ListParagraph"/>
        <w:numPr>
          <w:ilvl w:val="0"/>
          <w:numId w:val="37"/>
        </w:numPr>
      </w:pPr>
      <w:r>
        <w:t>Use the following document related to the swagger, database scripts, ER diagram  of Users:</w:t>
      </w:r>
    </w:p>
    <w:p w14:paraId="535C3A27" w14:textId="77777777" w:rsidR="00D738F0" w:rsidRDefault="00D738F0" w:rsidP="00D738F0">
      <w:pPr>
        <w:pStyle w:val="ListParagraph"/>
        <w:rPr>
          <w:ins w:id="1919" w:author="rkbansal" w:date="2020-05-17T01:28:00Z"/>
        </w:rPr>
      </w:pPr>
      <w:r>
        <w:object w:dxaOrig="1538" w:dyaOrig="993" w14:anchorId="4844F5BA">
          <v:shape id="_x0000_i1030" type="#_x0000_t75" style="width:79.5pt;height:51pt" o:ole="">
            <v:imagedata r:id="rId98" o:title=""/>
          </v:shape>
          <o:OLEObject Type="Embed" ProgID="AcroExch.Document.DC" ShapeID="_x0000_i1030" DrawAspect="Icon" ObjectID="_1686248313" r:id="rId99"/>
        </w:object>
      </w:r>
      <w:r>
        <w:object w:dxaOrig="1538" w:dyaOrig="993" w14:anchorId="1893BA56">
          <v:shape id="_x0000_i1031" type="#_x0000_t75" style="width:79.5pt;height:51pt" o:ole="">
            <v:imagedata r:id="rId100" o:title=""/>
          </v:shape>
          <o:OLEObject Type="Embed" ProgID="Package" ShapeID="_x0000_i1031" DrawAspect="Icon" ObjectID="_1686248314" r:id="rId101"/>
        </w:object>
      </w:r>
      <w:r>
        <w:object w:dxaOrig="1538" w:dyaOrig="993" w14:anchorId="76603FF1">
          <v:shape id="_x0000_i1032" type="#_x0000_t75" style="width:79.5pt;height:51pt" o:ole="">
            <v:imagedata r:id="rId102" o:title=""/>
          </v:shape>
          <o:OLEObject Type="Embed" ProgID="Package" ShapeID="_x0000_i1032" DrawAspect="Icon" ObjectID="_1686248315" r:id="rId103"/>
        </w:object>
      </w:r>
      <w:r>
        <w:object w:dxaOrig="1538" w:dyaOrig="993" w14:anchorId="6582046C">
          <v:shape id="_x0000_i1033" type="#_x0000_t75" style="width:79.5pt;height:51pt" o:ole="">
            <v:imagedata r:id="rId104" o:title=""/>
          </v:shape>
          <o:OLEObject Type="Embed" ProgID="Package" ShapeID="_x0000_i1033" DrawAspect="Icon" ObjectID="_1686248316" r:id="rId105"/>
        </w:object>
      </w:r>
      <w:r>
        <w:object w:dxaOrig="1538" w:dyaOrig="993" w14:anchorId="47F09773">
          <v:shape id="_x0000_i1034" type="#_x0000_t75" style="width:79.5pt;height:51pt" o:ole="">
            <v:imagedata r:id="rId106" o:title=""/>
          </v:shape>
          <o:OLEObject Type="Embed" ProgID="Package" ShapeID="_x0000_i1034" DrawAspect="Icon" ObjectID="_1686248317" r:id="rId107"/>
        </w:object>
      </w:r>
    </w:p>
    <w:p w14:paraId="142FC1E9" w14:textId="77777777" w:rsidR="00D738F0" w:rsidRDefault="00D738F0" w:rsidP="00D738F0">
      <w:pPr>
        <w:pStyle w:val="ListParagraph"/>
        <w:rPr>
          <w:ins w:id="1920" w:author="rkbansal" w:date="2020-05-17T01:28:00Z"/>
        </w:rPr>
      </w:pPr>
    </w:p>
    <w:p w14:paraId="072ED606" w14:textId="77777777" w:rsidR="00D738F0" w:rsidRDefault="00D738F0" w:rsidP="00D738F0">
      <w:pPr>
        <w:pStyle w:val="ListParagraph"/>
        <w:numPr>
          <w:ilvl w:val="0"/>
          <w:numId w:val="85"/>
        </w:numPr>
        <w:rPr>
          <w:ins w:id="1921" w:author="Rajiv Bansal" w:date="2021-05-28T21:28:00Z"/>
        </w:rPr>
      </w:pPr>
      <w:ins w:id="1922" w:author="Rajiv Bansal" w:date="2021-05-31T19:29:00Z">
        <w:r>
          <w:t>m</w:t>
        </w:r>
      </w:ins>
      <w:ins w:id="1923" w:author="Rajiv Bansal" w:date="2021-05-28T21:28:00Z">
        <w:r>
          <w:t xml:space="preserve">vn </w:t>
        </w:r>
        <w:r w:rsidRPr="0012798D">
          <w:t xml:space="preserve">--encrypt-master-password </w:t>
        </w:r>
        <w:r>
          <w:t>rajiv379</w:t>
        </w:r>
      </w:ins>
    </w:p>
    <w:p w14:paraId="4AD89400" w14:textId="77777777" w:rsidR="00D738F0" w:rsidRDefault="00D738F0" w:rsidP="00D738F0">
      <w:pPr>
        <w:pStyle w:val="ListParagraph"/>
        <w:rPr>
          <w:ins w:id="1924" w:author="rkbansal" w:date="2020-05-17T01:28:00Z"/>
        </w:rPr>
      </w:pPr>
    </w:p>
    <w:p w14:paraId="71B29179" w14:textId="77777777" w:rsidR="00D738F0" w:rsidRDefault="00D738F0" w:rsidP="00D738F0">
      <w:pPr>
        <w:pStyle w:val="ListParagraph"/>
        <w:numPr>
          <w:ilvl w:val="0"/>
          <w:numId w:val="85"/>
        </w:numPr>
        <w:rPr>
          <w:ins w:id="1925" w:author="rkbansal" w:date="2020-05-17T01:28:00Z"/>
        </w:rPr>
      </w:pPr>
      <w:ins w:id="1926" w:author="rkbansal" w:date="2020-05-17T01:28:00Z">
        <w:r>
          <w:t>Add the following dependencies in the pom.xml with the following considerations:</w:t>
        </w:r>
      </w:ins>
    </w:p>
    <w:p w14:paraId="1ECBFD60" w14:textId="334E20C1" w:rsidR="000541C1" w:rsidRDefault="000541C1" w:rsidP="00D738F0">
      <w:pPr>
        <w:pStyle w:val="ListParagraph"/>
        <w:numPr>
          <w:ilvl w:val="1"/>
          <w:numId w:val="116"/>
        </w:numPr>
        <w:rPr>
          <w:bCs/>
        </w:rPr>
      </w:pPr>
      <w:r w:rsidRPr="00396C50">
        <w:rPr>
          <w:bCs/>
          <w:color w:val="FF0000"/>
        </w:rPr>
        <w:t>bjjd-microservices Parent</w:t>
      </w:r>
      <w:r>
        <w:rPr>
          <w:bCs/>
        </w:rPr>
        <w:t xml:space="preserve">: It contains common dependencies of Spring Boot, Spring Cloud and kubeternetes etc. </w:t>
      </w:r>
    </w:p>
    <w:p w14:paraId="5136421A" w14:textId="50074EDF" w:rsidR="008C7314" w:rsidRPr="008C7314" w:rsidRDefault="008C7314" w:rsidP="00AF340D">
      <w:pPr>
        <w:pStyle w:val="ListParagraph"/>
        <w:numPr>
          <w:ilvl w:val="1"/>
          <w:numId w:val="116"/>
        </w:numPr>
        <w:rPr>
          <w:ins w:id="1927"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47A4463B" w14:textId="0DEBA6AB" w:rsidR="00D738F0" w:rsidRDefault="00D738F0" w:rsidP="00D738F0">
      <w:pPr>
        <w:pStyle w:val="ListParagraph"/>
        <w:numPr>
          <w:ilvl w:val="1"/>
          <w:numId w:val="116"/>
        </w:numPr>
        <w:rPr>
          <w:bCs/>
        </w:rPr>
      </w:pPr>
      <w:ins w:id="1928" w:author="Rajiv Bansal" w:date="2021-05-31T21:10:00Z">
        <w:r>
          <w:rPr>
            <w:bCs/>
            <w:color w:val="FF0000"/>
          </w:rPr>
          <w:t>Hazelcast</w:t>
        </w:r>
        <w:r w:rsidRPr="000F7365">
          <w:rPr>
            <w:bCs/>
            <w:rPrChange w:id="1929" w:author="Rajiv Bansal" w:date="2021-05-31T21:10:00Z">
              <w:rPr>
                <w:bCs/>
                <w:color w:val="FF0000"/>
              </w:rPr>
            </w:rPrChange>
          </w:rPr>
          <w:t>:</w:t>
        </w:r>
        <w:r>
          <w:rPr>
            <w:bCs/>
          </w:rPr>
          <w:t xml:space="preserve"> to be used for distributed embedded cache</w:t>
        </w:r>
      </w:ins>
    </w:p>
    <w:p w14:paraId="2465A1E6" w14:textId="2BCB2D92" w:rsidR="003117FE" w:rsidRDefault="003117FE" w:rsidP="00D738F0">
      <w:pPr>
        <w:pStyle w:val="ListParagraph"/>
        <w:numPr>
          <w:ilvl w:val="1"/>
          <w:numId w:val="116"/>
        </w:numPr>
        <w:rPr>
          <w:ins w:id="1930" w:author="Rajiv Bansal" w:date="2021-05-31T21:11:00Z"/>
          <w:bCs/>
        </w:rPr>
      </w:pPr>
      <w:r w:rsidRPr="007E53DE">
        <w:rPr>
          <w:bCs/>
          <w:color w:val="FF0000"/>
        </w:rPr>
        <w:t>Sql-connector</w:t>
      </w:r>
      <w:r>
        <w:rPr>
          <w:bCs/>
        </w:rPr>
        <w:t>: to connect with the MySQL database.</w:t>
      </w:r>
    </w:p>
    <w:p w14:paraId="042729B1" w14:textId="77777777" w:rsidR="00D738F0" w:rsidRDefault="00D738F0" w:rsidP="00D738F0">
      <w:pPr>
        <w:pStyle w:val="ListParagraph"/>
        <w:numPr>
          <w:ilvl w:val="1"/>
          <w:numId w:val="116"/>
        </w:numPr>
        <w:rPr>
          <w:ins w:id="1931" w:author="rkbansal" w:date="2020-05-17T01:28:00Z"/>
          <w:bCs/>
        </w:rPr>
      </w:pPr>
      <w:ins w:id="1932" w:author="Rajiv Bansal" w:date="2021-05-31T21:11:00Z">
        <w:r w:rsidRPr="001026FF">
          <w:rPr>
            <w:rFonts w:ascii="Georgia" w:hAnsi="Georgia"/>
            <w:bCs/>
            <w:color w:val="FF0000"/>
            <w:sz w:val="24"/>
            <w:szCs w:val="24"/>
            <w:rPrChange w:id="1933"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934" w:author="Rajiv Bansal" w:date="2021-05-31T21:12:00Z">
        <w:r>
          <w:rPr>
            <w:rFonts w:ascii="Verdana" w:hAnsi="Verdana"/>
            <w:color w:val="000000"/>
            <w:sz w:val="20"/>
            <w:szCs w:val="20"/>
          </w:rPr>
          <w:t>A Maven plugin for building docker container images for your Java applications and pushed to the docker hub.</w:t>
        </w:r>
      </w:ins>
    </w:p>
    <w:p w14:paraId="6A1592FA" w14:textId="77777777" w:rsidR="00D738F0" w:rsidRPr="006F0869" w:rsidRDefault="00D738F0">
      <w:pPr>
        <w:pStyle w:val="ListParagraph"/>
        <w:ind w:left="2880"/>
        <w:rPr>
          <w:ins w:id="1935" w:author="rkbansal" w:date="2020-05-17T01:28:00Z"/>
          <w:bCs/>
          <w:color w:val="FF0000"/>
          <w:rPrChange w:id="1936" w:author="Rajiv Bansal" w:date="2021-05-31T20:32:00Z">
            <w:rPr>
              <w:ins w:id="1937" w:author="rkbansal" w:date="2020-05-17T01:28:00Z"/>
              <w:bCs/>
            </w:rPr>
          </w:rPrChange>
        </w:rPr>
        <w:pPrChange w:id="1938" w:author="Rajiv Bansal" w:date="2021-05-31T20:33:00Z">
          <w:pPr>
            <w:pStyle w:val="ListParagraph"/>
            <w:numPr>
              <w:ilvl w:val="1"/>
              <w:numId w:val="107"/>
            </w:numPr>
            <w:ind w:left="1440" w:hanging="360"/>
          </w:pPr>
        </w:pPrChange>
      </w:pPr>
    </w:p>
    <w:p w14:paraId="27EEB03A" w14:textId="77777777" w:rsidR="003117FE" w:rsidRDefault="00D738F0"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1939" w:author="rkbansal" w:date="2020-05-17T01:33:00Z">
        <w:del w:id="1940" w:author="Rajiv Bansal" w:date="2021-05-31T22:52:00Z">
          <w:r w:rsidDel="007F5AA1">
            <w:rPr>
              <w:noProof/>
            </w:rPr>
            <w:drawing>
              <wp:inline distT="0" distB="0" distL="0" distR="0" wp14:anchorId="4A199E40" wp14:editId="53D8C807">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96125" cy="7724775"/>
                        </a:xfrm>
                        <a:prstGeom prst="rect">
                          <a:avLst/>
                        </a:prstGeom>
                      </pic:spPr>
                    </pic:pic>
                  </a:graphicData>
                </a:graphic>
              </wp:inline>
            </w:drawing>
          </w:r>
        </w:del>
      </w:ins>
      <w:ins w:id="1941" w:author="Rajiv Bansal" w:date="2021-05-31T22:52:00Z">
        <w:r w:rsidRPr="007F5AA1">
          <w:rPr>
            <w:noProof/>
          </w:rPr>
          <w:t xml:space="preserve"> </w:t>
        </w:r>
      </w:ins>
      <w:r w:rsidR="003117FE">
        <w:rPr>
          <w:rFonts w:ascii="Consolas" w:hAnsi="Consolas" w:cs="Consolas"/>
          <w:color w:val="008080"/>
          <w:sz w:val="20"/>
          <w:szCs w:val="20"/>
        </w:rPr>
        <w:t>&lt;</w:t>
      </w:r>
      <w:r w:rsidR="003117FE">
        <w:rPr>
          <w:rFonts w:ascii="Consolas" w:hAnsi="Consolas" w:cs="Consolas"/>
          <w:color w:val="3F7F7F"/>
          <w:sz w:val="20"/>
          <w:szCs w:val="20"/>
        </w:rPr>
        <w:t>project</w:t>
      </w:r>
      <w:r w:rsidR="003117FE">
        <w:rPr>
          <w:rFonts w:ascii="Consolas" w:hAnsi="Consolas" w:cs="Consolas"/>
          <w:sz w:val="20"/>
          <w:szCs w:val="20"/>
        </w:rPr>
        <w:t xml:space="preserve"> </w:t>
      </w:r>
      <w:r w:rsidR="003117FE">
        <w:rPr>
          <w:rFonts w:ascii="Consolas" w:hAnsi="Consolas" w:cs="Consolas"/>
          <w:color w:val="7F007F"/>
          <w:sz w:val="20"/>
          <w:szCs w:val="20"/>
        </w:rPr>
        <w:t>xmlns</w:t>
      </w:r>
      <w:r w:rsidR="003117FE">
        <w:rPr>
          <w:rFonts w:ascii="Consolas" w:hAnsi="Consolas" w:cs="Consolas"/>
          <w:color w:val="000000"/>
          <w:sz w:val="20"/>
          <w:szCs w:val="20"/>
        </w:rPr>
        <w:t>=</w:t>
      </w:r>
      <w:r w:rsidR="003117FE">
        <w:rPr>
          <w:rFonts w:ascii="Consolas" w:hAnsi="Consolas" w:cs="Consolas"/>
          <w:i/>
          <w:iCs/>
          <w:color w:val="2A00FF"/>
          <w:sz w:val="20"/>
          <w:szCs w:val="20"/>
        </w:rPr>
        <w:t>"http://maven.apache.org/POM/4.0.0"</w:t>
      </w:r>
    </w:p>
    <w:p w14:paraId="0AEB6F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0530815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30DE44E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A059C5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244BBAA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8456F7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D2024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AEDDD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080B4C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4A326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2062D6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20830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F3CF3D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User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063309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84AB34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4CD19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6325C705" w14:textId="4B0D1A20"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50E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9CE0DC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0F3D4A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0530D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E3E8BE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88F2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0DE62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E76724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710A79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9F350E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4674403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D0F0B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EB0BD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D4FC5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85F506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9CF92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400F36A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--&gt;</w:t>
      </w:r>
    </w:p>
    <w:p w14:paraId="22B10E5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D811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CE6090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FF4C9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CE4092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40C19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6507BC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8A94FA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526243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D0639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89A0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9E5DA4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1F2951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24DF33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783B7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Internal API Dependency --&gt;</w:t>
      </w:r>
    </w:p>
    <w:p w14:paraId="368DAD0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32E45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F6F624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F1A3B4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C61B5F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8E990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91624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743B9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21F35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255208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6CDECD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504532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1F768A5" w14:textId="1B1B6EA1"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r w:rsidR="006A1B2B">
        <w:rPr>
          <w:rFonts w:ascii="Consolas" w:hAnsi="Consolas" w:cs="Consolas"/>
          <w:color w:val="000000"/>
          <w:sz w:val="20"/>
          <w:szCs w:val="20"/>
          <w:shd w:val="clear" w:color="auto" w:fill="E8F2FE"/>
        </w:rPr>
        <w:t>${jib-maven-plugin.version}</w:t>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p>
    <w:p w14:paraId="1B765B7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6A059D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0A39D5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registry.hub.docker.com/rajivbansal2981/user-service:0.0.1-RELEASE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4FD805B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D5F5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DACC18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7897E2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0B9B91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FFFA6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1D90B3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34063D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84329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8B465AC" w14:textId="6525FB27" w:rsidR="00D738F0" w:rsidRDefault="003117FE" w:rsidP="00880959">
      <w:pPr>
        <w:pBdr>
          <w:top w:val="single" w:sz="4" w:space="1" w:color="auto"/>
          <w:left w:val="single" w:sz="4" w:space="1" w:color="auto"/>
          <w:bottom w:val="single" w:sz="4" w:space="1" w:color="auto"/>
          <w:right w:val="single" w:sz="4" w:space="1" w:color="auto"/>
        </w:pBdr>
        <w:rPr>
          <w:rFonts w:ascii="Consolas" w:hAnsi="Consolas" w:cs="Consolas"/>
          <w:color w:val="008080"/>
          <w:sz w:val="20"/>
          <w:szCs w:val="20"/>
        </w:rPr>
      </w:pPr>
      <w:r w:rsidRPr="00880959">
        <w:rPr>
          <w:rFonts w:ascii="Consolas" w:hAnsi="Consolas" w:cs="Consolas"/>
          <w:color w:val="008080"/>
          <w:sz w:val="20"/>
          <w:szCs w:val="20"/>
        </w:rPr>
        <w:t>&lt;/</w:t>
      </w:r>
      <w:r w:rsidRPr="00880959">
        <w:rPr>
          <w:rFonts w:ascii="Consolas" w:hAnsi="Consolas" w:cs="Consolas"/>
          <w:color w:val="3F7F7F"/>
          <w:sz w:val="20"/>
          <w:szCs w:val="20"/>
        </w:rPr>
        <w:t>project</w:t>
      </w:r>
      <w:r w:rsidRPr="00880959">
        <w:rPr>
          <w:rFonts w:ascii="Consolas" w:hAnsi="Consolas" w:cs="Consolas"/>
          <w:color w:val="008080"/>
          <w:sz w:val="20"/>
          <w:szCs w:val="20"/>
        </w:rPr>
        <w:t>&gt;</w:t>
      </w:r>
    </w:p>
    <w:p w14:paraId="02A416B6" w14:textId="3AC798E0" w:rsidR="00D738F0" w:rsidRDefault="00692F97" w:rsidP="00692F97">
      <w:pPr>
        <w:tabs>
          <w:tab w:val="left" w:pos="1095"/>
        </w:tabs>
      </w:pPr>
      <w:r>
        <w:tab/>
      </w:r>
    </w:p>
    <w:p w14:paraId="223294B0" w14:textId="51DF3067" w:rsidR="005C2DE8" w:rsidRDefault="005C2DE8" w:rsidP="00D738F0">
      <w:pPr>
        <w:pStyle w:val="ListParagraph"/>
        <w:numPr>
          <w:ilvl w:val="0"/>
          <w:numId w:val="85"/>
        </w:numPr>
        <w:rPr>
          <w:bCs/>
        </w:rPr>
      </w:pPr>
      <w:r>
        <w:rPr>
          <w:bCs/>
        </w:rPr>
        <w:t>Main application.properties file which can further refer the following</w:t>
      </w:r>
      <w:r w:rsidR="00BD419E">
        <w:rPr>
          <w:bCs/>
        </w:rPr>
        <w:t xml:space="preserve"> based on the selected maven profile.</w:t>
      </w:r>
    </w:p>
    <w:p w14:paraId="058A6433" w14:textId="77777777" w:rsidR="005C2DE8" w:rsidRDefault="005C2DE8" w:rsidP="00C15180">
      <w:pPr>
        <w:pStyle w:val="ListParagraph"/>
        <w:numPr>
          <w:ilvl w:val="1"/>
          <w:numId w:val="85"/>
        </w:numPr>
        <w:rPr>
          <w:bCs/>
        </w:rPr>
      </w:pPr>
      <w:r>
        <w:rPr>
          <w:bCs/>
        </w:rPr>
        <w:t>application-dev.properties</w:t>
      </w:r>
    </w:p>
    <w:p w14:paraId="4F9BC339" w14:textId="3E165743" w:rsidR="005C2DE8" w:rsidRDefault="005C2DE8" w:rsidP="00C15180">
      <w:pPr>
        <w:pStyle w:val="ListParagraph"/>
        <w:numPr>
          <w:ilvl w:val="1"/>
          <w:numId w:val="85"/>
        </w:numPr>
        <w:rPr>
          <w:bCs/>
        </w:rPr>
      </w:pPr>
      <w:r>
        <w:rPr>
          <w:bCs/>
        </w:rPr>
        <w:t>application-prod.properties</w:t>
      </w:r>
    </w:p>
    <w:p w14:paraId="7A1E8518" w14:textId="1EC70C69" w:rsidR="005C2DE8" w:rsidRPr="002F4B62" w:rsidRDefault="005C2DE8" w:rsidP="00C15180">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6BF956F" w14:textId="579BDD54" w:rsidR="002F4B62" w:rsidRDefault="002F4B62" w:rsidP="00C15180">
      <w:pPr>
        <w:pStyle w:val="ListParagraph"/>
        <w:ind w:firstLine="360"/>
        <w:jc w:val="both"/>
        <w:rPr>
          <w:ins w:id="1942" w:author="rkbansal" w:date="2020-05-17T01:46:00Z"/>
          <w:rFonts w:cstheme="minorHAnsi"/>
        </w:rPr>
      </w:pPr>
      <w:r>
        <w:rPr>
          <w:rFonts w:cstheme="minorHAnsi"/>
        </w:rPr>
        <w:t>T</w:t>
      </w:r>
      <w:ins w:id="1943" w:author="rkbansal" w:date="2020-05-17T01:46:00Z">
        <w:r>
          <w:rPr>
            <w:rFonts w:cstheme="minorHAnsi"/>
          </w:rPr>
          <w:t>here will be an application.properties file but it will have the following minimum details:</w:t>
        </w:r>
      </w:ins>
    </w:p>
    <w:p w14:paraId="2ED4C4F4" w14:textId="77777777" w:rsidR="002F4B62" w:rsidRDefault="002F4B62" w:rsidP="002F4B62">
      <w:pPr>
        <w:pStyle w:val="ListParagraph"/>
        <w:numPr>
          <w:ilvl w:val="2"/>
          <w:numId w:val="33"/>
        </w:numPr>
        <w:jc w:val="both"/>
        <w:rPr>
          <w:ins w:id="1944" w:author="rkbansal" w:date="2020-05-17T01:46:00Z"/>
          <w:rFonts w:cstheme="minorHAnsi"/>
        </w:rPr>
      </w:pPr>
      <w:ins w:id="1945" w:author="rkbansal" w:date="2020-05-17T01:46:00Z">
        <w:r>
          <w:rPr>
            <w:rFonts w:cstheme="minorHAnsi"/>
          </w:rPr>
          <w:t>Name of the application</w:t>
        </w:r>
      </w:ins>
    </w:p>
    <w:p w14:paraId="33948169" w14:textId="77777777" w:rsidR="002F4B62" w:rsidRDefault="002F4B62" w:rsidP="002F4B62">
      <w:pPr>
        <w:pStyle w:val="ListParagraph"/>
        <w:numPr>
          <w:ilvl w:val="2"/>
          <w:numId w:val="33"/>
        </w:numPr>
        <w:jc w:val="both"/>
        <w:rPr>
          <w:ins w:id="1946" w:author="rkbansal" w:date="2020-05-17T01:46:00Z"/>
          <w:rFonts w:cstheme="minorHAnsi"/>
        </w:rPr>
      </w:pPr>
      <w:ins w:id="1947" w:author="rkbansal" w:date="2020-05-17T01:46:00Z">
        <w:r>
          <w:rPr>
            <w:rFonts w:cstheme="minorHAnsi"/>
          </w:rPr>
          <w:t>Active Default Profile</w:t>
        </w:r>
      </w:ins>
    </w:p>
    <w:p w14:paraId="63355888" w14:textId="77777777" w:rsidR="002F4B62" w:rsidRDefault="002F4B62" w:rsidP="002F4B62">
      <w:pPr>
        <w:pStyle w:val="ListParagraph"/>
        <w:numPr>
          <w:ilvl w:val="2"/>
          <w:numId w:val="33"/>
        </w:numPr>
        <w:jc w:val="both"/>
        <w:rPr>
          <w:ins w:id="1948" w:author="rkbansal" w:date="2020-05-17T01:46:00Z"/>
          <w:rFonts w:cstheme="minorHAnsi"/>
        </w:rPr>
      </w:pPr>
      <w:ins w:id="1949" w:author="rkbansal" w:date="2020-05-17T01:46:00Z">
        <w:r>
          <w:rPr>
            <w:rFonts w:cstheme="minorHAnsi"/>
          </w:rPr>
          <w:t>Cloud Config server URI with port</w:t>
        </w:r>
      </w:ins>
    </w:p>
    <w:p w14:paraId="602F78C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183A4F07"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0FF6915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0133841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30601285" w14:textId="7522C21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w:t>
      </w:r>
      <w:r w:rsidR="00E34E94">
        <w:rPr>
          <w:rFonts w:ascii="Consolas" w:hAnsi="Consolas" w:cs="Consolas"/>
          <w:color w:val="93A1A1"/>
          <w:sz w:val="20"/>
          <w:szCs w:val="20"/>
        </w:rPr>
        <w:t>Then, default</w:t>
      </w:r>
      <w:r>
        <w:rPr>
          <w:rFonts w:ascii="Consolas" w:hAnsi="Consolas" w:cs="Consolas"/>
          <w:color w:val="93A1A1"/>
          <w:sz w:val="20"/>
          <w:szCs w:val="20"/>
        </w:rPr>
        <w:t xml:space="preserve"> profile will be activated which is the property file without any environment name at the end. </w:t>
      </w:r>
    </w:p>
    <w:p w14:paraId="70B344D1"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2863FCBA"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EE331E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#Setting cloud config server uri with port</w:t>
      </w:r>
    </w:p>
    <w:p w14:paraId="0CFF4072"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EDA8B5F" w14:textId="375805BE" w:rsidR="00CF585A" w:rsidRDefault="00CF585A" w:rsidP="00CF585A">
      <w:pPr>
        <w:autoSpaceDE w:val="0"/>
        <w:autoSpaceDN w:val="0"/>
        <w:adjustRightInd w:val="0"/>
        <w:spacing w:after="0" w:line="240" w:lineRule="auto"/>
        <w:rPr>
          <w:rFonts w:ascii="Consolas" w:hAnsi="Consolas" w:cs="Consolas"/>
          <w:sz w:val="20"/>
          <w:szCs w:val="20"/>
        </w:rPr>
      </w:pPr>
    </w:p>
    <w:p w14:paraId="4119F5F9" w14:textId="7B78E3FB" w:rsidR="00D738F0" w:rsidRPr="00A91B4D" w:rsidRDefault="00D738F0" w:rsidP="00D738F0">
      <w:pPr>
        <w:pStyle w:val="ListParagraph"/>
        <w:numPr>
          <w:ilvl w:val="0"/>
          <w:numId w:val="85"/>
        </w:numPr>
        <w:rPr>
          <w:ins w:id="1950" w:author="rkbansal" w:date="2020-05-17T01:46:00Z"/>
          <w:bCs/>
        </w:rPr>
      </w:pPr>
      <w:ins w:id="1951" w:author="rkbansal" w:date="2020-05-17T01:46:00Z">
        <w:r w:rsidRPr="00A91B4D">
          <w:rPr>
            <w:bCs/>
            <w:color w:val="FF0000"/>
          </w:rPr>
          <w:t>application</w:t>
        </w:r>
      </w:ins>
      <w:r w:rsidR="006D3988">
        <w:rPr>
          <w:bCs/>
          <w:color w:val="FF0000"/>
        </w:rPr>
        <w:t>-dev</w:t>
      </w:r>
      <w:ins w:id="1952" w:author="rkbansal" w:date="2020-05-17T01:46:00Z">
        <w:r w:rsidRPr="00A91B4D">
          <w:rPr>
            <w:bCs/>
            <w:color w:val="FF0000"/>
          </w:rPr>
          <w:t>.properties</w:t>
        </w:r>
        <w:r>
          <w:rPr>
            <w:bCs/>
          </w:rPr>
          <w:t xml:space="preserve"> </w:t>
        </w:r>
      </w:ins>
      <w:r w:rsidR="006D3988">
        <w:rPr>
          <w:bCs/>
        </w:rPr>
        <w:t xml:space="preserve">moved to the </w:t>
      </w:r>
      <w:ins w:id="1953" w:author="rkbansal" w:date="2020-05-17T01:46:00Z">
        <w:r>
          <w:rPr>
            <w:bCs/>
          </w:rPr>
          <w:t xml:space="preserve">git repository: </w:t>
        </w:r>
        <w:r w:rsidRPr="00A51008">
          <w:rPr>
            <w:b/>
          </w:rPr>
          <w:t>bjjd-config-server-git-repo</w:t>
        </w:r>
      </w:ins>
      <w:r w:rsidR="006D3988" w:rsidRPr="006D3988">
        <w:rPr>
          <w:bCs/>
        </w:rPr>
        <w:t xml:space="preserve"> and will be selected if maven profile is dev</w:t>
      </w:r>
    </w:p>
    <w:p w14:paraId="07B5C6C4" w14:textId="77777777" w:rsidR="008D1D1D" w:rsidRDefault="00D738F0"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ins w:id="1954" w:author="rkbansal" w:date="2020-05-17T01:46:00Z">
        <w:r>
          <w:rPr>
            <w:noProof/>
          </w:rPr>
          <w:t xml:space="preserve"> </w:t>
        </w:r>
      </w:ins>
      <w:r w:rsidR="008D1D1D">
        <w:rPr>
          <w:rFonts w:ascii="Consolas" w:hAnsi="Consolas" w:cs="Consolas"/>
          <w:color w:val="93A1A1"/>
          <w:sz w:val="20"/>
          <w:szCs w:val="20"/>
        </w:rPr>
        <w:t>#Name to the application</w:t>
      </w:r>
    </w:p>
    <w:p w14:paraId="639714A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3601625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E26FC4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#Port of the application</w:t>
      </w:r>
    </w:p>
    <w:p w14:paraId="68A9D5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A198"/>
          <w:sz w:val="20"/>
          <w:szCs w:val="20"/>
        </w:rPr>
        <w:t>3379</w:t>
      </w:r>
    </w:p>
    <w:p w14:paraId="56627E5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B9605F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65704C5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eureka server url</w:t>
      </w:r>
    </w:p>
    <w:p w14:paraId="202E985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A198"/>
          <w:sz w:val="20"/>
          <w:szCs w:val="20"/>
        </w:rPr>
        <w:t>http://localhost:8761/eureka</w:t>
      </w:r>
    </w:p>
    <w:p w14:paraId="3697853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DDF7F7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#To disable the Kubernetes Discovery client</w:t>
      </w:r>
    </w:p>
    <w:p w14:paraId="322A510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spring.cloud.kubernetes.enabled=</w:t>
      </w:r>
      <w:r>
        <w:rPr>
          <w:rFonts w:ascii="Consolas" w:hAnsi="Consolas" w:cs="Consolas"/>
          <w:color w:val="2AA198"/>
          <w:sz w:val="20"/>
          <w:szCs w:val="20"/>
        </w:rPr>
        <w:t>false</w:t>
      </w:r>
    </w:p>
    <w:p w14:paraId="1C72333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spring.cloud.kubernetes.discovery.include-not-ready-addresses=</w:t>
      </w:r>
      <w:r>
        <w:rPr>
          <w:rFonts w:ascii="Consolas" w:hAnsi="Consolas" w:cs="Consolas"/>
          <w:color w:val="2AA198"/>
          <w:sz w:val="20"/>
          <w:szCs w:val="20"/>
        </w:rPr>
        <w:t>true</w:t>
      </w:r>
    </w:p>
    <w:p w14:paraId="642359A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B33875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server.servlet.context-path=</w:t>
      </w:r>
      <w:r>
        <w:rPr>
          <w:rFonts w:ascii="Consolas" w:hAnsi="Consolas" w:cs="Consolas"/>
          <w:color w:val="2AA198"/>
          <w:sz w:val="20"/>
          <w:szCs w:val="20"/>
        </w:rPr>
        <w:t>/api/user-service</w:t>
      </w:r>
    </w:p>
    <w:p w14:paraId="42DB80A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spring.jackson.date-format=</w:t>
      </w:r>
      <w:r>
        <w:rPr>
          <w:rFonts w:ascii="Consolas" w:hAnsi="Consolas" w:cs="Consolas"/>
          <w:color w:val="2AA198"/>
          <w:sz w:val="20"/>
          <w:szCs w:val="20"/>
        </w:rPr>
        <w:t>com.jmk.user.swagger.RFC3339DateFormat</w:t>
      </w:r>
    </w:p>
    <w:p w14:paraId="79E43A8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spring.jackson.serialization.WRITE_DATES_AS_TIMESTAMPS=</w:t>
      </w:r>
      <w:r>
        <w:rPr>
          <w:rFonts w:ascii="Consolas" w:hAnsi="Consolas" w:cs="Consolas"/>
          <w:color w:val="2AA198"/>
          <w:sz w:val="20"/>
          <w:szCs w:val="20"/>
        </w:rPr>
        <w:t>false</w:t>
      </w:r>
    </w:p>
    <w:p w14:paraId="43A6F48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700FAC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BA15C3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#Define properties related to JPA</w:t>
      </w:r>
    </w:p>
    <w:p w14:paraId="785A8AC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spring.jpa.hibernate.ddl-auto=</w:t>
      </w:r>
      <w:r>
        <w:rPr>
          <w:rFonts w:ascii="Consolas" w:hAnsi="Consolas" w:cs="Consolas"/>
          <w:color w:val="2AA198"/>
          <w:sz w:val="20"/>
          <w:szCs w:val="20"/>
        </w:rPr>
        <w:t>create</w:t>
      </w:r>
    </w:p>
    <w:p w14:paraId="448A0EE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A198"/>
          <w:sz w:val="20"/>
          <w:szCs w:val="20"/>
        </w:rPr>
        <w:t>jdbc:mysql://localhost:3306/users_db</w:t>
      </w:r>
    </w:p>
    <w:p w14:paraId="7F6B0A22"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A198"/>
          <w:sz w:val="20"/>
          <w:szCs w:val="20"/>
        </w:rPr>
        <w:t>bjjd</w:t>
      </w:r>
    </w:p>
    <w:p w14:paraId="4870C678"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spring.datasource.password=</w:t>
      </w:r>
      <w:r>
        <w:rPr>
          <w:rFonts w:ascii="Consolas" w:hAnsi="Consolas" w:cs="Consolas"/>
          <w:color w:val="2AA198"/>
          <w:sz w:val="20"/>
          <w:szCs w:val="20"/>
        </w:rPr>
        <w:t>bjjd_379</w:t>
      </w:r>
    </w:p>
    <w:p w14:paraId="297AB6D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3C560B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#Optional</w:t>
      </w:r>
    </w:p>
    <w:p w14:paraId="261C746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spring.datasource.tomcat.max-wait=</w:t>
      </w:r>
      <w:r>
        <w:rPr>
          <w:rFonts w:ascii="Consolas" w:hAnsi="Consolas" w:cs="Consolas"/>
          <w:color w:val="2AA198"/>
          <w:sz w:val="20"/>
          <w:szCs w:val="20"/>
        </w:rPr>
        <w:t>20000</w:t>
      </w:r>
    </w:p>
    <w:p w14:paraId="2CAA22B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spring.datasource.tomcat.max-active=</w:t>
      </w:r>
      <w:r>
        <w:rPr>
          <w:rFonts w:ascii="Consolas" w:hAnsi="Consolas" w:cs="Consolas"/>
          <w:color w:val="2AA198"/>
          <w:sz w:val="20"/>
          <w:szCs w:val="20"/>
        </w:rPr>
        <w:t>50</w:t>
      </w:r>
    </w:p>
    <w:p w14:paraId="16022F5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spring.datasource.tomcat.max-idle=</w:t>
      </w:r>
      <w:r>
        <w:rPr>
          <w:rFonts w:ascii="Consolas" w:hAnsi="Consolas" w:cs="Consolas"/>
          <w:color w:val="2AA198"/>
          <w:sz w:val="20"/>
          <w:szCs w:val="20"/>
        </w:rPr>
        <w:t>20</w:t>
      </w:r>
    </w:p>
    <w:p w14:paraId="6CDE7E7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spring.datasource.tomcat.min-idle=</w:t>
      </w:r>
      <w:r>
        <w:rPr>
          <w:rFonts w:ascii="Consolas" w:hAnsi="Consolas" w:cs="Consolas"/>
          <w:color w:val="2AA198"/>
          <w:sz w:val="20"/>
          <w:szCs w:val="20"/>
        </w:rPr>
        <w:t>15</w:t>
      </w:r>
    </w:p>
    <w:p w14:paraId="2EA734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F87FB8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#Below line is commented as it takes by default: org.hibernate.dialect.MySQL5Dialect</w:t>
      </w:r>
    </w:p>
    <w:p w14:paraId="7EC8671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#spring.jpa.properties.hibernate.dialect = org.hibernate.dialect.MySQL5Dialect</w:t>
      </w:r>
    </w:p>
    <w:p w14:paraId="6926E3E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spring.jpa.properties.hibernate.id.new_generator_mappings = </w:t>
      </w:r>
      <w:r>
        <w:rPr>
          <w:rFonts w:ascii="Consolas" w:hAnsi="Consolas" w:cs="Consolas"/>
          <w:color w:val="2AA198"/>
          <w:sz w:val="20"/>
          <w:szCs w:val="20"/>
        </w:rPr>
        <w:t>false</w:t>
      </w:r>
    </w:p>
    <w:p w14:paraId="1401B79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spring.jpa.properties.hibernate.format_sql = </w:t>
      </w:r>
      <w:r>
        <w:rPr>
          <w:rFonts w:ascii="Consolas" w:hAnsi="Consolas" w:cs="Consolas"/>
          <w:color w:val="2AA198"/>
          <w:sz w:val="20"/>
          <w:szCs w:val="20"/>
        </w:rPr>
        <w:t>true</w:t>
      </w:r>
    </w:p>
    <w:p w14:paraId="20EDB95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AEBCDA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logging.level.org.hibernate.SQL=</w:t>
      </w:r>
      <w:r>
        <w:rPr>
          <w:rFonts w:ascii="Consolas" w:hAnsi="Consolas" w:cs="Consolas"/>
          <w:color w:val="2AA198"/>
          <w:sz w:val="20"/>
          <w:szCs w:val="20"/>
        </w:rPr>
        <w:t>DEBUG</w:t>
      </w:r>
    </w:p>
    <w:p w14:paraId="1BFE3A49" w14:textId="233DE028" w:rsidR="00D738F0" w:rsidRDefault="008D1D1D" w:rsidP="008D1D1D">
      <w:pPr>
        <w:pBdr>
          <w:top w:val="single" w:sz="4" w:space="1" w:color="auto"/>
          <w:left w:val="single" w:sz="4" w:space="4" w:color="auto"/>
          <w:bottom w:val="single" w:sz="4" w:space="1" w:color="auto"/>
          <w:right w:val="single" w:sz="4" w:space="4" w:color="auto"/>
        </w:pBdr>
        <w:rPr>
          <w:ins w:id="1955" w:author="rkbansal" w:date="2020-05-17T01:46:00Z"/>
        </w:rPr>
      </w:pPr>
      <w:r w:rsidRPr="008D1D1D">
        <w:rPr>
          <w:rFonts w:ascii="Consolas" w:hAnsi="Consolas" w:cs="Consolas"/>
          <w:color w:val="000000"/>
          <w:sz w:val="20"/>
          <w:szCs w:val="20"/>
        </w:rPr>
        <w:t>logging.level.org.hibernate.type.descriptor.sql.BasicBinder=</w:t>
      </w:r>
      <w:r w:rsidRPr="008D1D1D">
        <w:rPr>
          <w:rFonts w:ascii="Consolas" w:hAnsi="Consolas" w:cs="Consolas"/>
          <w:color w:val="2AA198"/>
          <w:sz w:val="20"/>
          <w:szCs w:val="20"/>
        </w:rPr>
        <w:t>TRACE</w:t>
      </w:r>
    </w:p>
    <w:p w14:paraId="030EBA6C" w14:textId="4456097D" w:rsidR="00D738F0" w:rsidRPr="00586FD4" w:rsidRDefault="002F4B62" w:rsidP="002F4B62">
      <w:pPr>
        <w:pStyle w:val="ListParagraph"/>
        <w:numPr>
          <w:ilvl w:val="0"/>
          <w:numId w:val="85"/>
        </w:numPr>
      </w:pPr>
      <w:ins w:id="1956" w:author="rkbansal" w:date="2020-05-17T01:46:00Z">
        <w:r w:rsidRPr="00A91B4D">
          <w:rPr>
            <w:bCs/>
            <w:color w:val="FF0000"/>
          </w:rPr>
          <w:t>application</w:t>
        </w:r>
      </w:ins>
      <w:r>
        <w:rPr>
          <w:bCs/>
          <w:color w:val="FF0000"/>
        </w:rPr>
        <w:t>-</w:t>
      </w:r>
      <w:r w:rsidR="000377F5">
        <w:rPr>
          <w:bCs/>
          <w:color w:val="FF0000"/>
        </w:rPr>
        <w:t>prod</w:t>
      </w:r>
      <w:ins w:id="1957" w:author="rkbansal" w:date="2020-05-17T01:46:00Z">
        <w:r w:rsidRPr="00A91B4D">
          <w:rPr>
            <w:bCs/>
            <w:color w:val="FF0000"/>
          </w:rPr>
          <w:t>.properties</w:t>
        </w:r>
      </w:ins>
      <w:r w:rsidR="000377F5">
        <w:rPr>
          <w:bCs/>
          <w:color w:val="FF0000"/>
        </w:rPr>
        <w:t xml:space="preserve">: It </w:t>
      </w:r>
      <w:r w:rsidR="000377F5" w:rsidRPr="006D3988">
        <w:rPr>
          <w:bCs/>
        </w:rPr>
        <w:t xml:space="preserve">will be selected if maven profile is </w:t>
      </w:r>
      <w:r w:rsidR="000377F5">
        <w:rPr>
          <w:bCs/>
        </w:rPr>
        <w:t>prod</w:t>
      </w:r>
      <w:r w:rsidR="00586FD4">
        <w:rPr>
          <w:bCs/>
        </w:rPr>
        <w:t xml:space="preserve">. </w:t>
      </w:r>
    </w:p>
    <w:p w14:paraId="33B6CA5E" w14:textId="03B5F3D7" w:rsidR="00586FD4" w:rsidRPr="00586FD4" w:rsidRDefault="00586FD4" w:rsidP="00586FD4">
      <w:pPr>
        <w:pStyle w:val="ListParagraph"/>
        <w:numPr>
          <w:ilvl w:val="1"/>
          <w:numId w:val="85"/>
        </w:numPr>
      </w:pPr>
      <w:r>
        <w:rPr>
          <w:bCs/>
          <w:color w:val="FF0000"/>
        </w:rPr>
        <w:t>Eureka Clients registrations with Eureka server need to be disabled in Kubernetes.</w:t>
      </w:r>
    </w:p>
    <w:p w14:paraId="76583EDE" w14:textId="61F42D35"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6F774270" w14:textId="5A500F48"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lastRenderedPageBreak/>
        <w:t>Adding </w:t>
      </w:r>
      <w:r>
        <w:rPr>
          <w:rStyle w:val="HTMLCode"/>
          <w:rFonts w:ascii="var(--ff-mono)" w:eastAsiaTheme="majorEastAsia" w:hAnsi="var(--ff-mono)"/>
          <w:color w:val="242729"/>
          <w:bdr w:val="none" w:sz="0" w:space="0" w:color="auto" w:frame="1"/>
        </w:rPr>
        <w:t>useSSL=false</w:t>
      </w:r>
      <w:r>
        <w:rPr>
          <w:rFonts w:ascii="Segoe UI" w:hAnsi="Segoe UI" w:cs="Segoe UI"/>
          <w:color w:val="242729"/>
          <w:sz w:val="23"/>
          <w:szCs w:val="23"/>
          <w:shd w:val="clear" w:color="auto" w:fill="FFFFFF"/>
        </w:rPr>
        <w:t> when you use it for testing/develop purposes</w:t>
      </w:r>
    </w:p>
    <w:p w14:paraId="2AF5C9A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#Name of the application</w:t>
      </w:r>
    </w:p>
    <w:p w14:paraId="324529B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spring.application.name=</w:t>
      </w:r>
      <w:r w:rsidRPr="00586FD4">
        <w:rPr>
          <w:rFonts w:ascii="Consolas" w:hAnsi="Consolas" w:cs="Consolas"/>
          <w:color w:val="2A00FF"/>
          <w:sz w:val="20"/>
          <w:szCs w:val="20"/>
        </w:rPr>
        <w:t>user-service</w:t>
      </w:r>
    </w:p>
    <w:p w14:paraId="225F01F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1DC27F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#Port of the application</w:t>
      </w:r>
    </w:p>
    <w:p w14:paraId="65F52B0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server.port=</w:t>
      </w:r>
      <w:r w:rsidRPr="00586FD4">
        <w:rPr>
          <w:rFonts w:ascii="Consolas" w:hAnsi="Consolas" w:cs="Consolas"/>
          <w:color w:val="2A00FF"/>
          <w:sz w:val="20"/>
          <w:szCs w:val="20"/>
        </w:rPr>
        <w:t>3379</w:t>
      </w:r>
    </w:p>
    <w:p w14:paraId="097FB92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EDF2D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#Spring profile</w:t>
      </w:r>
    </w:p>
    <w:p w14:paraId="5A890ED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spring.profiles.active=</w:t>
      </w:r>
      <w:r w:rsidRPr="00586FD4">
        <w:rPr>
          <w:rFonts w:ascii="Consolas" w:hAnsi="Consolas" w:cs="Consolas"/>
          <w:color w:val="2A00FF"/>
          <w:sz w:val="20"/>
          <w:szCs w:val="20"/>
        </w:rPr>
        <w:t>${SPRING_ACTIVE_PROFILE:prod}</w:t>
      </w:r>
    </w:p>
    <w:p w14:paraId="570C5DC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spring.cloud.kubernetes.discovery.all-namespaces=</w:t>
      </w:r>
      <w:r w:rsidRPr="00586FD4">
        <w:rPr>
          <w:rFonts w:ascii="Consolas" w:hAnsi="Consolas" w:cs="Consolas"/>
          <w:color w:val="2A00FF"/>
          <w:sz w:val="20"/>
          <w:szCs w:val="20"/>
        </w:rPr>
        <w:t>true</w:t>
      </w:r>
    </w:p>
    <w:p w14:paraId="107649D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4FAF5C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#It is worth mentioning that user-service acts as a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client. So, we give it a name, port, and link to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server </w:t>
      </w:r>
    </w:p>
    <w:p w14:paraId="4AB389C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server </w:t>
      </w:r>
      <w:r w:rsidRPr="00586FD4">
        <w:rPr>
          <w:rFonts w:ascii="Consolas" w:hAnsi="Consolas" w:cs="Consolas"/>
          <w:color w:val="3F7F5F"/>
          <w:sz w:val="20"/>
          <w:szCs w:val="20"/>
          <w:u w:val="single"/>
        </w:rPr>
        <w:t>url</w:t>
      </w:r>
    </w:p>
    <w:p w14:paraId="64B9001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#eureka.client.service-url.default-zone=http://localhost:8761/eureka</w:t>
      </w:r>
    </w:p>
    <w:p w14:paraId="28445A2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highlight w:val="yellow"/>
        </w:rPr>
      </w:pPr>
      <w:r w:rsidRPr="00586FD4">
        <w:rPr>
          <w:rFonts w:ascii="Consolas" w:hAnsi="Consolas" w:cs="Consolas"/>
          <w:color w:val="000000"/>
          <w:sz w:val="20"/>
          <w:szCs w:val="20"/>
          <w:highlight w:val="yellow"/>
        </w:rPr>
        <w:t>eureka.client.enabled=</w:t>
      </w:r>
      <w:r w:rsidRPr="00586FD4">
        <w:rPr>
          <w:rFonts w:ascii="Consolas" w:hAnsi="Consolas" w:cs="Consolas"/>
          <w:color w:val="2A00FF"/>
          <w:sz w:val="20"/>
          <w:szCs w:val="20"/>
          <w:highlight w:val="yellow"/>
        </w:rPr>
        <w:t>false</w:t>
      </w:r>
    </w:p>
    <w:p w14:paraId="61444D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highlight w:val="yellow"/>
        </w:rPr>
        <w:t>eureka.client.serviceUrl.registerWithEureka=</w:t>
      </w:r>
      <w:r w:rsidRPr="00586FD4">
        <w:rPr>
          <w:rFonts w:ascii="Consolas" w:hAnsi="Consolas" w:cs="Consolas"/>
          <w:color w:val="2A00FF"/>
          <w:sz w:val="20"/>
          <w:szCs w:val="20"/>
          <w:highlight w:val="yellow"/>
        </w:rPr>
        <w:t>false</w:t>
      </w:r>
    </w:p>
    <w:p w14:paraId="14603F4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B68D9A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server.servlet.context-path=</w:t>
      </w:r>
      <w:r w:rsidRPr="00586FD4">
        <w:rPr>
          <w:rFonts w:ascii="Consolas" w:hAnsi="Consolas" w:cs="Consolas"/>
          <w:color w:val="2A00FF"/>
          <w:sz w:val="20"/>
          <w:szCs w:val="20"/>
        </w:rPr>
        <w:t>/</w:t>
      </w:r>
      <w:r w:rsidRPr="00586FD4">
        <w:rPr>
          <w:rFonts w:ascii="Consolas" w:hAnsi="Consolas" w:cs="Consolas"/>
          <w:color w:val="2A00FF"/>
          <w:sz w:val="20"/>
          <w:szCs w:val="20"/>
          <w:u w:val="single"/>
        </w:rPr>
        <w:t>api</w:t>
      </w:r>
      <w:r w:rsidRPr="00586FD4">
        <w:rPr>
          <w:rFonts w:ascii="Consolas" w:hAnsi="Consolas" w:cs="Consolas"/>
          <w:color w:val="2A00FF"/>
          <w:sz w:val="20"/>
          <w:szCs w:val="20"/>
        </w:rPr>
        <w:t>/user-service</w:t>
      </w:r>
    </w:p>
    <w:p w14:paraId="107247A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spring.jackson.date-format=</w:t>
      </w:r>
      <w:r w:rsidRPr="00586FD4">
        <w:rPr>
          <w:rFonts w:ascii="Consolas" w:hAnsi="Consolas" w:cs="Consolas"/>
          <w:color w:val="2A00FF"/>
          <w:sz w:val="20"/>
          <w:szCs w:val="20"/>
        </w:rPr>
        <w:t>com.jmk.user.swagger.RFC3339DateFormat</w:t>
      </w:r>
    </w:p>
    <w:p w14:paraId="0B340B7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u w:val="single"/>
        </w:rPr>
        <w:t>spring.jackson.serialization.WRITE_DATES_AS_TIMESTAMPS</w:t>
      </w:r>
      <w:r w:rsidRPr="00586FD4">
        <w:rPr>
          <w:rFonts w:ascii="Consolas" w:hAnsi="Consolas" w:cs="Consolas"/>
          <w:color w:val="000000"/>
          <w:sz w:val="20"/>
          <w:szCs w:val="20"/>
        </w:rPr>
        <w:t>=</w:t>
      </w:r>
      <w:r w:rsidRPr="00586FD4">
        <w:rPr>
          <w:rFonts w:ascii="Consolas" w:hAnsi="Consolas" w:cs="Consolas"/>
          <w:color w:val="2A00FF"/>
          <w:sz w:val="20"/>
          <w:szCs w:val="20"/>
        </w:rPr>
        <w:t>false</w:t>
      </w:r>
    </w:p>
    <w:p w14:paraId="66A9A63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55B0DE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13078E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#Define properties related to JPA</w:t>
      </w:r>
    </w:p>
    <w:p w14:paraId="1B9A518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spring.jpa.hibernate.ddl-auto=</w:t>
      </w:r>
      <w:r w:rsidRPr="00586FD4">
        <w:rPr>
          <w:rFonts w:ascii="Consolas" w:hAnsi="Consolas" w:cs="Consolas"/>
          <w:color w:val="2A00FF"/>
          <w:sz w:val="20"/>
          <w:szCs w:val="20"/>
        </w:rPr>
        <w:t>validate</w:t>
      </w:r>
    </w:p>
    <w:p w14:paraId="0A35FF8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spring.datasource.url=</w:t>
      </w:r>
      <w:r w:rsidRPr="00586FD4">
        <w:rPr>
          <w:rFonts w:ascii="Consolas" w:hAnsi="Consolas" w:cs="Consolas"/>
          <w:color w:val="2A00FF"/>
          <w:sz w:val="20"/>
          <w:szCs w:val="20"/>
        </w:rPr>
        <w:t>jdbc:mysql://${DB_HOSTNAME:localhost}:${DB_PORT:3306}/${DB_NAME:users_db}?</w:t>
      </w:r>
      <w:r w:rsidRPr="00586FD4">
        <w:rPr>
          <w:rFonts w:ascii="Consolas" w:hAnsi="Consolas" w:cs="Consolas"/>
          <w:color w:val="2A00FF"/>
          <w:sz w:val="20"/>
          <w:szCs w:val="20"/>
          <w:highlight w:val="yellow"/>
        </w:rPr>
        <w:t>allowPublicKeyRetrieval=true&amp;useSSL=false</w:t>
      </w:r>
    </w:p>
    <w:p w14:paraId="5497EDC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spring.datasource.username=</w:t>
      </w:r>
      <w:r w:rsidRPr="00586FD4">
        <w:rPr>
          <w:rFonts w:ascii="Consolas" w:hAnsi="Consolas" w:cs="Consolas"/>
          <w:color w:val="2A00FF"/>
          <w:sz w:val="20"/>
          <w:szCs w:val="20"/>
        </w:rPr>
        <w:t>${DB_USERNAME:bjjd}</w:t>
      </w:r>
    </w:p>
    <w:p w14:paraId="638AA79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spring.datasource.password=</w:t>
      </w:r>
      <w:r w:rsidRPr="00586FD4">
        <w:rPr>
          <w:rFonts w:ascii="Consolas" w:hAnsi="Consolas" w:cs="Consolas"/>
          <w:color w:val="2A00FF"/>
          <w:sz w:val="20"/>
          <w:szCs w:val="20"/>
        </w:rPr>
        <w:t>${DB_PASSWORD:bjjd_379}</w:t>
      </w:r>
    </w:p>
    <w:p w14:paraId="594B343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51E702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#Optional</w:t>
      </w:r>
    </w:p>
    <w:p w14:paraId="6BC16A0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spring.datasource.tomcat.max-wait=</w:t>
      </w:r>
      <w:r w:rsidRPr="00586FD4">
        <w:rPr>
          <w:rFonts w:ascii="Consolas" w:hAnsi="Consolas" w:cs="Consolas"/>
          <w:color w:val="2A00FF"/>
          <w:sz w:val="20"/>
          <w:szCs w:val="20"/>
        </w:rPr>
        <w:t>20000</w:t>
      </w:r>
    </w:p>
    <w:p w14:paraId="760D4A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spring.datasource.tomcat.max-active=</w:t>
      </w:r>
      <w:r w:rsidRPr="00586FD4">
        <w:rPr>
          <w:rFonts w:ascii="Consolas" w:hAnsi="Consolas" w:cs="Consolas"/>
          <w:color w:val="2A00FF"/>
          <w:sz w:val="20"/>
          <w:szCs w:val="20"/>
        </w:rPr>
        <w:t>50</w:t>
      </w:r>
    </w:p>
    <w:p w14:paraId="76F23CD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spring.datasource.tomcat.max-idle=</w:t>
      </w:r>
      <w:r w:rsidRPr="00586FD4">
        <w:rPr>
          <w:rFonts w:ascii="Consolas" w:hAnsi="Consolas" w:cs="Consolas"/>
          <w:color w:val="2A00FF"/>
          <w:sz w:val="20"/>
          <w:szCs w:val="20"/>
        </w:rPr>
        <w:t>20</w:t>
      </w:r>
    </w:p>
    <w:p w14:paraId="46141B48"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spring.datasource.tomcat.min-idle=</w:t>
      </w:r>
      <w:r w:rsidRPr="00586FD4">
        <w:rPr>
          <w:rFonts w:ascii="Consolas" w:hAnsi="Consolas" w:cs="Consolas"/>
          <w:color w:val="2A00FF"/>
          <w:sz w:val="20"/>
          <w:szCs w:val="20"/>
        </w:rPr>
        <w:t>15</w:t>
      </w:r>
    </w:p>
    <w:p w14:paraId="0C676EA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70CB9C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#Below line is commented as it takes by default: org.hibernate.dialect.MySQL5Dialect</w:t>
      </w:r>
    </w:p>
    <w:p w14:paraId="3E411C6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 xml:space="preserve">spring.jpa.properties.hibernate.dialect = </w:t>
      </w:r>
      <w:r w:rsidRPr="00586FD4">
        <w:rPr>
          <w:rFonts w:ascii="Consolas" w:hAnsi="Consolas" w:cs="Consolas"/>
          <w:color w:val="2A00FF"/>
          <w:sz w:val="20"/>
          <w:szCs w:val="20"/>
        </w:rPr>
        <w:t>org.hibernate.dialect.MySQL5Dialect</w:t>
      </w:r>
    </w:p>
    <w:p w14:paraId="62EC86E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 xml:space="preserve">spring.jpa.properties.hibernate.id.new_generator_mappings = </w:t>
      </w:r>
      <w:r w:rsidRPr="00586FD4">
        <w:rPr>
          <w:rFonts w:ascii="Consolas" w:hAnsi="Consolas" w:cs="Consolas"/>
          <w:color w:val="2A00FF"/>
          <w:sz w:val="20"/>
          <w:szCs w:val="20"/>
        </w:rPr>
        <w:t>false</w:t>
      </w:r>
    </w:p>
    <w:p w14:paraId="26FFDE5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 xml:space="preserve">spring.jpa.properties.hibernate.format_sql = </w:t>
      </w:r>
      <w:r w:rsidRPr="00586FD4">
        <w:rPr>
          <w:rFonts w:ascii="Consolas" w:hAnsi="Consolas" w:cs="Consolas"/>
          <w:color w:val="2A00FF"/>
          <w:sz w:val="20"/>
          <w:szCs w:val="20"/>
        </w:rPr>
        <w:t>true</w:t>
      </w:r>
    </w:p>
    <w:p w14:paraId="4101F0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2703A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logging.level.org.hibernate.SQL=</w:t>
      </w:r>
      <w:r w:rsidRPr="00586FD4">
        <w:rPr>
          <w:rFonts w:ascii="Consolas" w:hAnsi="Consolas" w:cs="Consolas"/>
          <w:color w:val="2A00FF"/>
          <w:sz w:val="20"/>
          <w:szCs w:val="20"/>
        </w:rPr>
        <w:t>DEBUG</w:t>
      </w:r>
    </w:p>
    <w:p w14:paraId="0898063B" w14:textId="267CF728" w:rsidR="00586FD4" w:rsidRDefault="00586FD4" w:rsidP="00586FD4">
      <w:pPr>
        <w:pBdr>
          <w:top w:val="single" w:sz="4" w:space="1" w:color="auto"/>
          <w:left w:val="single" w:sz="4" w:space="4" w:color="auto"/>
          <w:bottom w:val="single" w:sz="4" w:space="1" w:color="auto"/>
          <w:right w:val="single" w:sz="4" w:space="4" w:color="auto"/>
        </w:pBdr>
        <w:ind w:left="360"/>
        <w:rPr>
          <w:ins w:id="1958" w:author="rkbansal" w:date="2020-05-17T01:46:00Z"/>
        </w:rPr>
      </w:pPr>
      <w:r w:rsidRPr="00586FD4">
        <w:rPr>
          <w:rFonts w:ascii="Consolas" w:hAnsi="Consolas" w:cs="Consolas"/>
          <w:color w:val="000000"/>
          <w:sz w:val="20"/>
          <w:szCs w:val="20"/>
        </w:rPr>
        <w:t>logging.level.org.hibernate.type.descriptor.sql.BasicBinder=</w:t>
      </w:r>
      <w:r w:rsidRPr="00586FD4">
        <w:rPr>
          <w:rFonts w:ascii="Consolas" w:hAnsi="Consolas" w:cs="Consolas"/>
          <w:color w:val="2A00FF"/>
          <w:sz w:val="20"/>
          <w:szCs w:val="20"/>
        </w:rPr>
        <w:t>TRACE</w:t>
      </w:r>
    </w:p>
    <w:p w14:paraId="3C971EE3" w14:textId="77777777" w:rsidR="006576FB" w:rsidDel="00DA00CA" w:rsidRDefault="006576FB" w:rsidP="006576FB">
      <w:pPr>
        <w:pStyle w:val="ListParagraph"/>
        <w:numPr>
          <w:ilvl w:val="0"/>
          <w:numId w:val="37"/>
        </w:numPr>
        <w:rPr>
          <w:del w:id="1959" w:author="rkbansal" w:date="2020-01-09T20:59:00Z"/>
        </w:rPr>
      </w:pPr>
      <w:ins w:id="1960" w:author="rkbansal" w:date="2020-02-15T12:06:00Z">
        <w:r w:rsidRPr="00DA00CA">
          <w:rPr>
            <w:rFonts w:ascii="Georgia" w:hAnsi="Georgia"/>
            <w:sz w:val="24"/>
            <w:szCs w:val="24"/>
            <w:rPrChange w:id="1961" w:author="rkbansal" w:date="2020-02-15T12:06:00Z">
              <w:rPr>
                <w:rFonts w:ascii="Consolas" w:hAnsi="Consolas" w:cs="Consolas"/>
                <w:color w:val="008080"/>
                <w:sz w:val="20"/>
                <w:szCs w:val="20"/>
              </w:rPr>
            </w:rPrChange>
          </w:rPr>
          <w:t>Rename the package of io.swagger to com.jmk.user</w:t>
        </w:r>
      </w:ins>
      <w:del w:id="1962" w:author="rkbansal" w:date="2020-01-09T20:59:00Z">
        <w:r w:rsidRPr="00DA00CA" w:rsidDel="00310FC3">
          <w:rPr>
            <w:rPrChange w:id="1963" w:author="rkbansal" w:date="2020-02-15T12:06:00Z">
              <w:rPr>
                <w:color w:val="008080"/>
              </w:rPr>
            </w:rPrChange>
          </w:rPr>
          <w:delText>&lt;</w:delText>
        </w:r>
        <w:r w:rsidRPr="00DA00CA" w:rsidDel="00310FC3">
          <w:delText>dependency</w:delText>
        </w:r>
        <w:r w:rsidRPr="00DA00CA" w:rsidDel="00310FC3">
          <w:rPr>
            <w:rPrChange w:id="1964" w:author="rkbansal" w:date="2020-02-15T12:06:00Z">
              <w:rPr>
                <w:color w:val="008080"/>
              </w:rPr>
            </w:rPrChange>
          </w:rPr>
          <w:delText>&gt;</w:delText>
        </w:r>
      </w:del>
    </w:p>
    <w:p w14:paraId="0C88B5C5" w14:textId="77777777" w:rsidR="006576FB" w:rsidRPr="00DA00CA" w:rsidRDefault="006576FB">
      <w:pPr>
        <w:pStyle w:val="ListParagraph"/>
        <w:numPr>
          <w:ilvl w:val="0"/>
          <w:numId w:val="37"/>
        </w:numPr>
        <w:rPr>
          <w:ins w:id="1965" w:author="rkbansal" w:date="2020-02-15T12:06:00Z"/>
        </w:rPr>
        <w:pPrChange w:id="1966"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3B20F18" w14:textId="77777777" w:rsidR="006576FB" w:rsidDel="00310FC3" w:rsidRDefault="006576FB">
      <w:pPr>
        <w:pStyle w:val="ListParagraph"/>
        <w:rPr>
          <w:del w:id="1967" w:author="rkbansal" w:date="2020-01-09T20:59:00Z"/>
        </w:rPr>
        <w:pPrChange w:id="196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1969" w:author="rkbansal" w:date="2020-01-09T20:59:00Z">
        <w:r w:rsidRPr="00DA00CA" w:rsidDel="00310FC3">
          <w:rPr>
            <w:rPrChange w:id="1970" w:author="rkbansal" w:date="2020-02-15T12:06:00Z">
              <w:rPr>
                <w:color w:val="008080"/>
              </w:rPr>
            </w:rPrChange>
          </w:rPr>
          <w:delText>&lt;</w:delText>
        </w:r>
        <w:r w:rsidDel="00310FC3">
          <w:delText>groupId</w:delText>
        </w:r>
        <w:r w:rsidRPr="00DA00CA" w:rsidDel="00310FC3">
          <w:rPr>
            <w:rPrChange w:id="1971" w:author="rkbansal" w:date="2020-02-15T12:06:00Z">
              <w:rPr>
                <w:color w:val="008080"/>
              </w:rPr>
            </w:rPrChange>
          </w:rPr>
          <w:delText>&gt;</w:delText>
        </w:r>
        <w:r w:rsidRPr="00DA00CA" w:rsidDel="00310FC3">
          <w:rPr>
            <w:rPrChange w:id="1972" w:author="rkbansal" w:date="2020-02-15T12:06:00Z">
              <w:rPr>
                <w:color w:val="000000"/>
              </w:rPr>
            </w:rPrChange>
          </w:rPr>
          <w:delText>org.springframework.cloud</w:delText>
        </w:r>
        <w:r w:rsidRPr="00DA00CA" w:rsidDel="00310FC3">
          <w:rPr>
            <w:rPrChange w:id="1973" w:author="rkbansal" w:date="2020-02-15T12:06:00Z">
              <w:rPr>
                <w:color w:val="008080"/>
              </w:rPr>
            </w:rPrChange>
          </w:rPr>
          <w:delText>&lt;/</w:delText>
        </w:r>
        <w:r w:rsidDel="00310FC3">
          <w:delText>groupId</w:delText>
        </w:r>
        <w:r w:rsidRPr="00DA00CA" w:rsidDel="00310FC3">
          <w:rPr>
            <w:rPrChange w:id="1974" w:author="rkbansal" w:date="2020-02-15T12:06:00Z">
              <w:rPr>
                <w:color w:val="008080"/>
              </w:rPr>
            </w:rPrChange>
          </w:rPr>
          <w:delText>&gt;</w:delText>
        </w:r>
      </w:del>
    </w:p>
    <w:p w14:paraId="10FA0555" w14:textId="77777777" w:rsidR="006576FB" w:rsidDel="00310FC3" w:rsidRDefault="006576FB">
      <w:pPr>
        <w:pStyle w:val="ListParagraph"/>
        <w:rPr>
          <w:del w:id="1975" w:author="rkbansal" w:date="2020-01-09T20:59:00Z"/>
        </w:rPr>
        <w:pPrChange w:id="197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977" w:author="rkbansal" w:date="2020-01-09T20:59:00Z">
        <w:r w:rsidRPr="00DA00CA" w:rsidDel="00310FC3">
          <w:rPr>
            <w:rPrChange w:id="1978" w:author="rkbansal" w:date="2020-02-15T12:06:00Z">
              <w:rPr>
                <w:color w:val="000000"/>
              </w:rPr>
            </w:rPrChange>
          </w:rPr>
          <w:tab/>
        </w:r>
        <w:r w:rsidRPr="00DA00CA" w:rsidDel="00310FC3">
          <w:rPr>
            <w:rPrChange w:id="1979" w:author="rkbansal" w:date="2020-02-15T12:06:00Z">
              <w:rPr>
                <w:color w:val="008080"/>
              </w:rPr>
            </w:rPrChange>
          </w:rPr>
          <w:delText>&lt;</w:delText>
        </w:r>
        <w:r w:rsidDel="00310FC3">
          <w:delText>artifactId</w:delText>
        </w:r>
        <w:r w:rsidRPr="00DA00CA" w:rsidDel="00310FC3">
          <w:rPr>
            <w:rPrChange w:id="1980" w:author="rkbansal" w:date="2020-02-15T12:06:00Z">
              <w:rPr>
                <w:color w:val="008080"/>
              </w:rPr>
            </w:rPrChange>
          </w:rPr>
          <w:delText>&gt;</w:delText>
        </w:r>
        <w:r w:rsidRPr="00DA00CA" w:rsidDel="00310FC3">
          <w:rPr>
            <w:rPrChange w:id="1981" w:author="rkbansal" w:date="2020-02-15T12:06:00Z">
              <w:rPr>
                <w:color w:val="000000"/>
              </w:rPr>
            </w:rPrChange>
          </w:rPr>
          <w:delText>spring-cloud-starter-netflix-eureka-client</w:delText>
        </w:r>
        <w:r w:rsidRPr="00DA00CA" w:rsidDel="00310FC3">
          <w:rPr>
            <w:rPrChange w:id="1982" w:author="rkbansal" w:date="2020-02-15T12:06:00Z">
              <w:rPr>
                <w:color w:val="008080"/>
              </w:rPr>
            </w:rPrChange>
          </w:rPr>
          <w:delText>&lt;/</w:delText>
        </w:r>
        <w:r w:rsidDel="00310FC3">
          <w:delText>artifactId</w:delText>
        </w:r>
        <w:r w:rsidRPr="00DA00CA" w:rsidDel="00310FC3">
          <w:rPr>
            <w:rPrChange w:id="1983" w:author="rkbansal" w:date="2020-02-15T12:06:00Z">
              <w:rPr>
                <w:color w:val="008080"/>
              </w:rPr>
            </w:rPrChange>
          </w:rPr>
          <w:delText>&gt;</w:delText>
        </w:r>
      </w:del>
    </w:p>
    <w:p w14:paraId="62AB39DC" w14:textId="77777777" w:rsidR="006576FB" w:rsidDel="00310FC3" w:rsidRDefault="006576FB">
      <w:pPr>
        <w:pStyle w:val="ListParagraph"/>
        <w:rPr>
          <w:del w:id="1984" w:author="rkbansal" w:date="2020-01-09T20:59:00Z"/>
        </w:rPr>
        <w:pPrChange w:id="198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986" w:author="rkbansal" w:date="2020-01-09T20:59:00Z">
        <w:r w:rsidRPr="00DA00CA" w:rsidDel="00310FC3">
          <w:rPr>
            <w:rPrChange w:id="1987" w:author="rkbansal" w:date="2020-02-15T12:06:00Z">
              <w:rPr>
                <w:color w:val="008080"/>
              </w:rPr>
            </w:rPrChange>
          </w:rPr>
          <w:delText>&lt;/</w:delText>
        </w:r>
        <w:r w:rsidDel="00310FC3">
          <w:delText>dependency</w:delText>
        </w:r>
        <w:r w:rsidRPr="00DA00CA" w:rsidDel="00310FC3">
          <w:rPr>
            <w:rPrChange w:id="1988" w:author="rkbansal" w:date="2020-02-15T12:06:00Z">
              <w:rPr>
                <w:color w:val="008080"/>
              </w:rPr>
            </w:rPrChange>
          </w:rPr>
          <w:delText>&gt;</w:delText>
        </w:r>
      </w:del>
    </w:p>
    <w:p w14:paraId="5DD79EA9" w14:textId="77777777" w:rsidR="006576FB" w:rsidDel="00310FC3" w:rsidRDefault="006576FB">
      <w:pPr>
        <w:pStyle w:val="ListParagraph"/>
        <w:rPr>
          <w:del w:id="1989" w:author="rkbansal" w:date="2020-01-09T20:59:00Z"/>
        </w:rPr>
        <w:pPrChange w:id="199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991" w:author="rkbansal" w:date="2020-01-09T20:59:00Z">
        <w:r w:rsidRPr="00DA00CA" w:rsidDel="00310FC3">
          <w:rPr>
            <w:rPrChange w:id="1992" w:author="rkbansal" w:date="2020-02-15T12:06:00Z">
              <w:rPr>
                <w:color w:val="000000"/>
              </w:rPr>
            </w:rPrChange>
          </w:rPr>
          <w:tab/>
        </w:r>
        <w:r w:rsidRPr="00DA00CA" w:rsidDel="00310FC3">
          <w:rPr>
            <w:rPrChange w:id="1993" w:author="rkbansal" w:date="2020-02-15T12:06:00Z">
              <w:rPr>
                <w:color w:val="000000"/>
              </w:rPr>
            </w:rPrChange>
          </w:rPr>
          <w:tab/>
        </w:r>
      </w:del>
    </w:p>
    <w:p w14:paraId="33EEAF42" w14:textId="77777777" w:rsidR="006576FB" w:rsidDel="00310FC3" w:rsidRDefault="006576FB">
      <w:pPr>
        <w:pStyle w:val="ListParagraph"/>
        <w:rPr>
          <w:del w:id="1994" w:author="rkbansal" w:date="2020-01-09T20:59:00Z"/>
        </w:rPr>
        <w:pPrChange w:id="199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996" w:author="rkbansal" w:date="2020-01-09T20:59:00Z">
        <w:r w:rsidRPr="00DA00CA" w:rsidDel="00310FC3">
          <w:rPr>
            <w:rPrChange w:id="1997" w:author="rkbansal" w:date="2020-02-15T12:06:00Z">
              <w:rPr>
                <w:color w:val="008080"/>
              </w:rPr>
            </w:rPrChange>
          </w:rPr>
          <w:delText>&lt;</w:delText>
        </w:r>
        <w:r w:rsidDel="00310FC3">
          <w:delText>dependency</w:delText>
        </w:r>
        <w:r w:rsidRPr="00DA00CA" w:rsidDel="00310FC3">
          <w:rPr>
            <w:rPrChange w:id="1998" w:author="rkbansal" w:date="2020-02-15T12:06:00Z">
              <w:rPr>
                <w:color w:val="008080"/>
              </w:rPr>
            </w:rPrChange>
          </w:rPr>
          <w:delText>&gt;</w:delText>
        </w:r>
      </w:del>
    </w:p>
    <w:p w14:paraId="66C64619" w14:textId="77777777" w:rsidR="006576FB" w:rsidDel="00310FC3" w:rsidRDefault="006576FB">
      <w:pPr>
        <w:pStyle w:val="ListParagraph"/>
        <w:rPr>
          <w:del w:id="1999" w:author="rkbansal" w:date="2020-01-09T20:59:00Z"/>
        </w:rPr>
        <w:pPrChange w:id="200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01" w:author="rkbansal" w:date="2020-01-09T20:59:00Z">
        <w:r w:rsidRPr="00DA00CA" w:rsidDel="00310FC3">
          <w:rPr>
            <w:rPrChange w:id="2002" w:author="rkbansal" w:date="2020-02-15T12:06:00Z">
              <w:rPr>
                <w:color w:val="000000"/>
              </w:rPr>
            </w:rPrChange>
          </w:rPr>
          <w:tab/>
        </w:r>
        <w:r w:rsidRPr="00DA00CA" w:rsidDel="00310FC3">
          <w:rPr>
            <w:rPrChange w:id="2003" w:author="rkbansal" w:date="2020-02-15T12:06:00Z">
              <w:rPr>
                <w:color w:val="008080"/>
              </w:rPr>
            </w:rPrChange>
          </w:rPr>
          <w:delText>&lt;</w:delText>
        </w:r>
        <w:r w:rsidDel="00310FC3">
          <w:delText>groupId</w:delText>
        </w:r>
        <w:r w:rsidRPr="00DA00CA" w:rsidDel="00310FC3">
          <w:rPr>
            <w:rPrChange w:id="2004" w:author="rkbansal" w:date="2020-02-15T12:06:00Z">
              <w:rPr>
                <w:color w:val="008080"/>
              </w:rPr>
            </w:rPrChange>
          </w:rPr>
          <w:delText>&gt;</w:delText>
        </w:r>
        <w:r w:rsidRPr="00DA00CA" w:rsidDel="00310FC3">
          <w:rPr>
            <w:rPrChange w:id="2005" w:author="rkbansal" w:date="2020-02-15T12:06:00Z">
              <w:rPr>
                <w:color w:val="000000"/>
              </w:rPr>
            </w:rPrChange>
          </w:rPr>
          <w:delText>org.springframework.cloud</w:delText>
        </w:r>
        <w:r w:rsidRPr="00DA00CA" w:rsidDel="00310FC3">
          <w:rPr>
            <w:rPrChange w:id="2006" w:author="rkbansal" w:date="2020-02-15T12:06:00Z">
              <w:rPr>
                <w:color w:val="008080"/>
              </w:rPr>
            </w:rPrChange>
          </w:rPr>
          <w:delText>&lt;/</w:delText>
        </w:r>
        <w:r w:rsidDel="00310FC3">
          <w:delText>groupId</w:delText>
        </w:r>
        <w:r w:rsidRPr="00DA00CA" w:rsidDel="00310FC3">
          <w:rPr>
            <w:rPrChange w:id="2007" w:author="rkbansal" w:date="2020-02-15T12:06:00Z">
              <w:rPr>
                <w:color w:val="008080"/>
              </w:rPr>
            </w:rPrChange>
          </w:rPr>
          <w:delText>&gt;</w:delText>
        </w:r>
      </w:del>
    </w:p>
    <w:p w14:paraId="5F7C2617" w14:textId="77777777" w:rsidR="006576FB" w:rsidDel="00310FC3" w:rsidRDefault="006576FB">
      <w:pPr>
        <w:pStyle w:val="ListParagraph"/>
        <w:rPr>
          <w:del w:id="2008" w:author="rkbansal" w:date="2020-01-09T20:59:00Z"/>
        </w:rPr>
        <w:pPrChange w:id="200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10" w:author="rkbansal" w:date="2020-01-09T20:59:00Z">
        <w:r w:rsidRPr="00DA00CA" w:rsidDel="00310FC3">
          <w:rPr>
            <w:rPrChange w:id="2011" w:author="rkbansal" w:date="2020-02-15T12:06:00Z">
              <w:rPr>
                <w:color w:val="000000"/>
              </w:rPr>
            </w:rPrChange>
          </w:rPr>
          <w:tab/>
        </w:r>
        <w:r w:rsidRPr="00DA00CA" w:rsidDel="00310FC3">
          <w:rPr>
            <w:rPrChange w:id="2012" w:author="rkbansal" w:date="2020-02-15T12:06:00Z">
              <w:rPr>
                <w:color w:val="008080"/>
              </w:rPr>
            </w:rPrChange>
          </w:rPr>
          <w:delText>&lt;</w:delText>
        </w:r>
        <w:r w:rsidDel="00310FC3">
          <w:delText>artifactId</w:delText>
        </w:r>
        <w:r w:rsidRPr="00DA00CA" w:rsidDel="00310FC3">
          <w:rPr>
            <w:rPrChange w:id="2013" w:author="rkbansal" w:date="2020-02-15T12:06:00Z">
              <w:rPr>
                <w:color w:val="008080"/>
              </w:rPr>
            </w:rPrChange>
          </w:rPr>
          <w:delText>&gt;</w:delText>
        </w:r>
        <w:r w:rsidRPr="00DA00CA" w:rsidDel="00310FC3">
          <w:rPr>
            <w:rPrChange w:id="2014" w:author="rkbansal" w:date="2020-02-15T12:06:00Z">
              <w:rPr>
                <w:color w:val="000000"/>
              </w:rPr>
            </w:rPrChange>
          </w:rPr>
          <w:delText>spring-cloud-starter-netflix-hystrix</w:delText>
        </w:r>
        <w:r w:rsidRPr="00DA00CA" w:rsidDel="00310FC3">
          <w:rPr>
            <w:rPrChange w:id="2015" w:author="rkbansal" w:date="2020-02-15T12:06:00Z">
              <w:rPr>
                <w:color w:val="008080"/>
              </w:rPr>
            </w:rPrChange>
          </w:rPr>
          <w:delText>&lt;/</w:delText>
        </w:r>
        <w:r w:rsidDel="00310FC3">
          <w:delText>artifactId</w:delText>
        </w:r>
        <w:r w:rsidRPr="00DA00CA" w:rsidDel="00310FC3">
          <w:rPr>
            <w:rPrChange w:id="2016" w:author="rkbansal" w:date="2020-02-15T12:06:00Z">
              <w:rPr>
                <w:color w:val="008080"/>
              </w:rPr>
            </w:rPrChange>
          </w:rPr>
          <w:delText>&gt;</w:delText>
        </w:r>
      </w:del>
    </w:p>
    <w:p w14:paraId="38CE279B" w14:textId="77777777" w:rsidR="006576FB" w:rsidDel="00310FC3" w:rsidRDefault="006576FB">
      <w:pPr>
        <w:pStyle w:val="ListParagraph"/>
        <w:rPr>
          <w:del w:id="2017" w:author="rkbansal" w:date="2020-01-09T20:59:00Z"/>
        </w:rPr>
        <w:pPrChange w:id="201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19" w:author="rkbansal" w:date="2020-01-09T20:59:00Z">
        <w:r w:rsidRPr="00DA00CA" w:rsidDel="00310FC3">
          <w:rPr>
            <w:rPrChange w:id="2020" w:author="rkbansal" w:date="2020-02-15T12:06:00Z">
              <w:rPr>
                <w:color w:val="008080"/>
              </w:rPr>
            </w:rPrChange>
          </w:rPr>
          <w:delText>&lt;/</w:delText>
        </w:r>
        <w:r w:rsidDel="00310FC3">
          <w:delText>dependency</w:delText>
        </w:r>
        <w:r w:rsidRPr="00DA00CA" w:rsidDel="00310FC3">
          <w:rPr>
            <w:rPrChange w:id="2021" w:author="rkbansal" w:date="2020-02-15T12:06:00Z">
              <w:rPr>
                <w:color w:val="008080"/>
              </w:rPr>
            </w:rPrChange>
          </w:rPr>
          <w:delText>&gt;</w:delText>
        </w:r>
      </w:del>
    </w:p>
    <w:p w14:paraId="57D24AAF" w14:textId="77777777" w:rsidR="006576FB" w:rsidDel="00310FC3" w:rsidRDefault="006576FB">
      <w:pPr>
        <w:pStyle w:val="ListParagraph"/>
        <w:rPr>
          <w:del w:id="2022" w:author="rkbansal" w:date="2020-01-09T20:59:00Z"/>
        </w:rPr>
        <w:pPrChange w:id="202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24" w:author="rkbansal" w:date="2020-01-09T20:59:00Z">
        <w:r w:rsidRPr="00DA00CA" w:rsidDel="00310FC3">
          <w:rPr>
            <w:rPrChange w:id="2025" w:author="rkbansal" w:date="2020-02-15T12:06:00Z">
              <w:rPr>
                <w:color w:val="000000"/>
              </w:rPr>
            </w:rPrChange>
          </w:rPr>
          <w:tab/>
        </w:r>
        <w:r w:rsidRPr="00DA00CA" w:rsidDel="00310FC3">
          <w:rPr>
            <w:rPrChange w:id="2026" w:author="rkbansal" w:date="2020-02-15T12:06:00Z">
              <w:rPr>
                <w:color w:val="000000"/>
              </w:rPr>
            </w:rPrChange>
          </w:rPr>
          <w:tab/>
        </w:r>
      </w:del>
    </w:p>
    <w:p w14:paraId="39881290" w14:textId="77777777" w:rsidR="006576FB" w:rsidDel="00310FC3" w:rsidRDefault="006576FB">
      <w:pPr>
        <w:pStyle w:val="ListParagraph"/>
        <w:rPr>
          <w:del w:id="2027" w:author="rkbansal" w:date="2020-01-09T20:59:00Z"/>
        </w:rPr>
        <w:pPrChange w:id="202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29" w:author="rkbansal" w:date="2020-01-09T20:59:00Z">
        <w:r w:rsidRPr="00DA00CA" w:rsidDel="00310FC3">
          <w:rPr>
            <w:rPrChange w:id="2030" w:author="rkbansal" w:date="2020-02-15T12:06:00Z">
              <w:rPr>
                <w:color w:val="008080"/>
              </w:rPr>
            </w:rPrChange>
          </w:rPr>
          <w:delText>&lt;</w:delText>
        </w:r>
        <w:r w:rsidDel="00310FC3">
          <w:delText>dependency</w:delText>
        </w:r>
        <w:r w:rsidRPr="00DA00CA" w:rsidDel="00310FC3">
          <w:rPr>
            <w:rPrChange w:id="2031" w:author="rkbansal" w:date="2020-02-15T12:06:00Z">
              <w:rPr>
                <w:color w:val="008080"/>
              </w:rPr>
            </w:rPrChange>
          </w:rPr>
          <w:delText>&gt;</w:delText>
        </w:r>
      </w:del>
    </w:p>
    <w:p w14:paraId="343CE2DF" w14:textId="77777777" w:rsidR="006576FB" w:rsidDel="00310FC3" w:rsidRDefault="006576FB">
      <w:pPr>
        <w:pStyle w:val="ListParagraph"/>
        <w:rPr>
          <w:del w:id="2032" w:author="rkbansal" w:date="2020-01-09T20:59:00Z"/>
        </w:rPr>
        <w:pPrChange w:id="203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34" w:author="rkbansal" w:date="2020-01-09T20:59:00Z">
        <w:r w:rsidRPr="00DA00CA" w:rsidDel="00310FC3">
          <w:rPr>
            <w:rPrChange w:id="2035" w:author="rkbansal" w:date="2020-02-15T12:06:00Z">
              <w:rPr>
                <w:color w:val="000000"/>
              </w:rPr>
            </w:rPrChange>
          </w:rPr>
          <w:tab/>
        </w:r>
        <w:r w:rsidRPr="00DA00CA" w:rsidDel="00310FC3">
          <w:rPr>
            <w:rPrChange w:id="2036" w:author="rkbansal" w:date="2020-02-15T12:06:00Z">
              <w:rPr>
                <w:color w:val="008080"/>
              </w:rPr>
            </w:rPrChange>
          </w:rPr>
          <w:delText>&lt;</w:delText>
        </w:r>
        <w:r w:rsidDel="00310FC3">
          <w:delText>groupId</w:delText>
        </w:r>
        <w:r w:rsidRPr="00DA00CA" w:rsidDel="00310FC3">
          <w:rPr>
            <w:rPrChange w:id="2037" w:author="rkbansal" w:date="2020-02-15T12:06:00Z">
              <w:rPr>
                <w:color w:val="008080"/>
              </w:rPr>
            </w:rPrChange>
          </w:rPr>
          <w:delText>&gt;</w:delText>
        </w:r>
        <w:r w:rsidRPr="00DA00CA" w:rsidDel="00310FC3">
          <w:rPr>
            <w:rPrChange w:id="2038" w:author="rkbansal" w:date="2020-02-15T12:06:00Z">
              <w:rPr>
                <w:color w:val="000000"/>
              </w:rPr>
            </w:rPrChange>
          </w:rPr>
          <w:delText>org.springframework.cloud</w:delText>
        </w:r>
        <w:r w:rsidRPr="00DA00CA" w:rsidDel="00310FC3">
          <w:rPr>
            <w:rPrChange w:id="2039" w:author="rkbansal" w:date="2020-02-15T12:06:00Z">
              <w:rPr>
                <w:color w:val="008080"/>
              </w:rPr>
            </w:rPrChange>
          </w:rPr>
          <w:delText>&lt;/</w:delText>
        </w:r>
        <w:r w:rsidDel="00310FC3">
          <w:delText>groupId</w:delText>
        </w:r>
        <w:r w:rsidRPr="00DA00CA" w:rsidDel="00310FC3">
          <w:rPr>
            <w:rPrChange w:id="2040" w:author="rkbansal" w:date="2020-02-15T12:06:00Z">
              <w:rPr>
                <w:color w:val="008080"/>
              </w:rPr>
            </w:rPrChange>
          </w:rPr>
          <w:delText>&gt;</w:delText>
        </w:r>
      </w:del>
    </w:p>
    <w:p w14:paraId="1ED86692" w14:textId="77777777" w:rsidR="006576FB" w:rsidDel="00310FC3" w:rsidRDefault="006576FB">
      <w:pPr>
        <w:pStyle w:val="ListParagraph"/>
        <w:rPr>
          <w:del w:id="2041" w:author="rkbansal" w:date="2020-01-09T20:59:00Z"/>
        </w:rPr>
        <w:pPrChange w:id="204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43" w:author="rkbansal" w:date="2020-01-09T20:59:00Z">
        <w:r w:rsidRPr="00DA00CA" w:rsidDel="00310FC3">
          <w:rPr>
            <w:rPrChange w:id="2044" w:author="rkbansal" w:date="2020-02-15T12:06:00Z">
              <w:rPr>
                <w:color w:val="000000"/>
              </w:rPr>
            </w:rPrChange>
          </w:rPr>
          <w:tab/>
        </w:r>
        <w:r w:rsidRPr="00DA00CA" w:rsidDel="00310FC3">
          <w:rPr>
            <w:rPrChange w:id="2045" w:author="rkbansal" w:date="2020-02-15T12:06:00Z">
              <w:rPr>
                <w:color w:val="008080"/>
              </w:rPr>
            </w:rPrChange>
          </w:rPr>
          <w:delText>&lt;</w:delText>
        </w:r>
        <w:r w:rsidDel="00310FC3">
          <w:delText>artifactId</w:delText>
        </w:r>
        <w:r w:rsidRPr="00DA00CA" w:rsidDel="00310FC3">
          <w:rPr>
            <w:rPrChange w:id="2046" w:author="rkbansal" w:date="2020-02-15T12:06:00Z">
              <w:rPr>
                <w:color w:val="008080"/>
              </w:rPr>
            </w:rPrChange>
          </w:rPr>
          <w:delText>&gt;</w:delText>
        </w:r>
        <w:r w:rsidRPr="00DA00CA" w:rsidDel="00310FC3">
          <w:rPr>
            <w:rPrChange w:id="2047" w:author="rkbansal" w:date="2020-02-15T12:06:00Z">
              <w:rPr>
                <w:color w:val="000000"/>
              </w:rPr>
            </w:rPrChange>
          </w:rPr>
          <w:delText>spring-cloud-starter-sleuth</w:delText>
        </w:r>
        <w:r w:rsidRPr="00DA00CA" w:rsidDel="00310FC3">
          <w:rPr>
            <w:rPrChange w:id="2048" w:author="rkbansal" w:date="2020-02-15T12:06:00Z">
              <w:rPr>
                <w:color w:val="008080"/>
              </w:rPr>
            </w:rPrChange>
          </w:rPr>
          <w:delText>&lt;/</w:delText>
        </w:r>
        <w:r w:rsidDel="00310FC3">
          <w:delText>artifactId</w:delText>
        </w:r>
        <w:r w:rsidRPr="00DA00CA" w:rsidDel="00310FC3">
          <w:rPr>
            <w:rPrChange w:id="2049" w:author="rkbansal" w:date="2020-02-15T12:06:00Z">
              <w:rPr>
                <w:color w:val="008080"/>
              </w:rPr>
            </w:rPrChange>
          </w:rPr>
          <w:delText>&gt;</w:delText>
        </w:r>
      </w:del>
    </w:p>
    <w:p w14:paraId="6EE3B58B" w14:textId="77777777" w:rsidR="006576FB" w:rsidDel="00310FC3" w:rsidRDefault="006576FB">
      <w:pPr>
        <w:pStyle w:val="ListParagraph"/>
        <w:rPr>
          <w:del w:id="2050" w:author="rkbansal" w:date="2020-01-09T20:59:00Z"/>
        </w:rPr>
        <w:pPrChange w:id="205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052" w:author="rkbansal" w:date="2020-01-09T20:59:00Z">
        <w:r w:rsidRPr="00DA00CA" w:rsidDel="00310FC3">
          <w:rPr>
            <w:rPrChange w:id="2053" w:author="rkbansal" w:date="2020-02-15T12:06:00Z">
              <w:rPr>
                <w:color w:val="008080"/>
              </w:rPr>
            </w:rPrChange>
          </w:rPr>
          <w:delText>&lt;/</w:delText>
        </w:r>
        <w:r w:rsidDel="00310FC3">
          <w:delText>dependency</w:delText>
        </w:r>
        <w:r w:rsidRPr="00DA00CA" w:rsidDel="00310FC3">
          <w:rPr>
            <w:rPrChange w:id="2054" w:author="rkbansal" w:date="2020-02-15T12:06:00Z">
              <w:rPr>
                <w:color w:val="008080"/>
              </w:rPr>
            </w:rPrChange>
          </w:rPr>
          <w:delText>&gt;</w:delText>
        </w:r>
      </w:del>
    </w:p>
    <w:p w14:paraId="30B892C7" w14:textId="77777777" w:rsidR="006576FB" w:rsidRDefault="006576FB" w:rsidP="006576FB">
      <w:pPr>
        <w:pStyle w:val="ListParagraph"/>
      </w:pPr>
      <w:del w:id="2055" w:author="rkbansal" w:date="2020-02-15T12:03:00Z">
        <w:r w:rsidRPr="00DA00CA" w:rsidDel="00B43681">
          <w:rPr>
            <w:rPrChange w:id="2056" w:author="rkbansal" w:date="2020-02-15T12:06:00Z">
              <w:rPr>
                <w:color w:val="000000"/>
              </w:rPr>
            </w:rPrChange>
          </w:rPr>
          <w:tab/>
        </w:r>
      </w:del>
    </w:p>
    <w:p w14:paraId="33E3AABE" w14:textId="77777777" w:rsidR="006576FB" w:rsidDel="007D7D65" w:rsidRDefault="006576FB" w:rsidP="006576FB">
      <w:pPr>
        <w:pStyle w:val="ListParagraph"/>
        <w:numPr>
          <w:ilvl w:val="0"/>
          <w:numId w:val="37"/>
        </w:numPr>
        <w:rPr>
          <w:del w:id="2057" w:author="Rajiv Bansal" w:date="2019-11-24T13:00:00Z"/>
        </w:rPr>
      </w:pPr>
    </w:p>
    <w:p w14:paraId="401A1BAE" w14:textId="77777777" w:rsidR="006576FB" w:rsidDel="007D7D65" w:rsidRDefault="006576FB" w:rsidP="006576FB">
      <w:pPr>
        <w:pStyle w:val="ListParagraph"/>
        <w:numPr>
          <w:ilvl w:val="0"/>
          <w:numId w:val="37"/>
        </w:numPr>
        <w:rPr>
          <w:del w:id="2058" w:author="Rajiv Bansal" w:date="2019-11-24T13:00:00Z"/>
        </w:rPr>
      </w:pPr>
    </w:p>
    <w:p w14:paraId="44A4C830" w14:textId="77777777" w:rsidR="006576FB" w:rsidDel="007D7D65" w:rsidRDefault="006576FB" w:rsidP="006576FB">
      <w:pPr>
        <w:pStyle w:val="ListParagraph"/>
        <w:numPr>
          <w:ilvl w:val="0"/>
          <w:numId w:val="37"/>
        </w:numPr>
        <w:rPr>
          <w:del w:id="2059" w:author="Rajiv Bansal" w:date="2019-11-24T13:00:00Z"/>
        </w:rPr>
      </w:pPr>
    </w:p>
    <w:p w14:paraId="00A0BB73" w14:textId="77777777" w:rsidR="006576FB" w:rsidDel="007D7D65" w:rsidRDefault="006576FB" w:rsidP="006576FB">
      <w:pPr>
        <w:pStyle w:val="ListParagraph"/>
        <w:numPr>
          <w:ilvl w:val="0"/>
          <w:numId w:val="37"/>
        </w:numPr>
        <w:rPr>
          <w:del w:id="2060" w:author="Rajiv Bansal" w:date="2019-11-24T13:00:00Z"/>
        </w:rPr>
      </w:pPr>
    </w:p>
    <w:p w14:paraId="3143CE5F" w14:textId="77777777" w:rsidR="006576FB" w:rsidDel="007D7D65" w:rsidRDefault="006576FB" w:rsidP="006576FB">
      <w:pPr>
        <w:pStyle w:val="ListParagraph"/>
        <w:numPr>
          <w:ilvl w:val="0"/>
          <w:numId w:val="37"/>
        </w:numPr>
        <w:rPr>
          <w:del w:id="2061" w:author="Rajiv Bansal" w:date="2019-11-24T13:00:00Z"/>
        </w:rPr>
      </w:pPr>
    </w:p>
    <w:p w14:paraId="1150D0B5" w14:textId="77777777" w:rsidR="006576FB" w:rsidDel="007D7D65" w:rsidRDefault="006576FB" w:rsidP="006576FB">
      <w:pPr>
        <w:pStyle w:val="ListParagraph"/>
        <w:numPr>
          <w:ilvl w:val="0"/>
          <w:numId w:val="37"/>
        </w:numPr>
        <w:rPr>
          <w:del w:id="2062" w:author="Rajiv Bansal" w:date="2019-11-24T13:00:00Z"/>
        </w:rPr>
      </w:pPr>
    </w:p>
    <w:p w14:paraId="64636597" w14:textId="77777777" w:rsidR="006576FB" w:rsidDel="007D7D65" w:rsidRDefault="006576FB" w:rsidP="006576FB">
      <w:pPr>
        <w:pStyle w:val="ListParagraph"/>
        <w:numPr>
          <w:ilvl w:val="0"/>
          <w:numId w:val="37"/>
        </w:numPr>
        <w:rPr>
          <w:del w:id="2063" w:author="Rajiv Bansal" w:date="2019-11-24T13:00:00Z"/>
        </w:rPr>
      </w:pPr>
    </w:p>
    <w:p w14:paraId="543D2C08" w14:textId="77777777" w:rsidR="006576FB" w:rsidDel="007D7D65" w:rsidRDefault="006576FB" w:rsidP="006576FB">
      <w:pPr>
        <w:pStyle w:val="ListParagraph"/>
        <w:numPr>
          <w:ilvl w:val="0"/>
          <w:numId w:val="37"/>
        </w:numPr>
        <w:rPr>
          <w:del w:id="2064" w:author="Rajiv Bansal" w:date="2019-11-24T13:00:00Z"/>
        </w:rPr>
      </w:pPr>
    </w:p>
    <w:p w14:paraId="49CF0CB7" w14:textId="77777777" w:rsidR="006576FB" w:rsidDel="007D7D65" w:rsidRDefault="006576FB" w:rsidP="006576FB">
      <w:pPr>
        <w:pStyle w:val="ListParagraph"/>
        <w:numPr>
          <w:ilvl w:val="0"/>
          <w:numId w:val="37"/>
        </w:numPr>
        <w:rPr>
          <w:del w:id="2065" w:author="Rajiv Bansal" w:date="2019-11-24T13:00:00Z"/>
        </w:rPr>
      </w:pPr>
    </w:p>
    <w:p w14:paraId="2727B235" w14:textId="77777777" w:rsidR="006576FB" w:rsidDel="007D7D65" w:rsidRDefault="006576FB" w:rsidP="006576FB">
      <w:pPr>
        <w:pStyle w:val="ListParagraph"/>
        <w:numPr>
          <w:ilvl w:val="0"/>
          <w:numId w:val="37"/>
        </w:numPr>
        <w:rPr>
          <w:del w:id="2066" w:author="Rajiv Bansal" w:date="2019-11-24T13:00:00Z"/>
        </w:rPr>
      </w:pPr>
    </w:p>
    <w:p w14:paraId="38EC5A0B" w14:textId="77777777" w:rsidR="006576FB" w:rsidDel="007D7D65" w:rsidRDefault="006576FB" w:rsidP="006576FB">
      <w:pPr>
        <w:pStyle w:val="ListParagraph"/>
        <w:numPr>
          <w:ilvl w:val="0"/>
          <w:numId w:val="37"/>
        </w:numPr>
        <w:rPr>
          <w:del w:id="2067" w:author="Rajiv Bansal" w:date="2019-11-24T13:00:00Z"/>
        </w:rPr>
      </w:pPr>
    </w:p>
    <w:p w14:paraId="5E473A13" w14:textId="77777777" w:rsidR="006576FB" w:rsidDel="007D7D65" w:rsidRDefault="006576FB" w:rsidP="006576FB">
      <w:pPr>
        <w:pStyle w:val="ListParagraph"/>
        <w:numPr>
          <w:ilvl w:val="0"/>
          <w:numId w:val="37"/>
        </w:numPr>
        <w:rPr>
          <w:del w:id="2068" w:author="Rajiv Bansal" w:date="2019-11-24T13:00:00Z"/>
        </w:rPr>
      </w:pPr>
    </w:p>
    <w:p w14:paraId="6D8BE230" w14:textId="77777777" w:rsidR="006576FB" w:rsidDel="007D7D65" w:rsidRDefault="006576FB" w:rsidP="006576FB">
      <w:pPr>
        <w:pStyle w:val="ListParagraph"/>
        <w:numPr>
          <w:ilvl w:val="0"/>
          <w:numId w:val="37"/>
        </w:numPr>
        <w:rPr>
          <w:del w:id="2069" w:author="Rajiv Bansal" w:date="2019-11-24T13:00:00Z"/>
        </w:rPr>
      </w:pPr>
    </w:p>
    <w:p w14:paraId="2A712BDF" w14:textId="77777777" w:rsidR="006576FB" w:rsidDel="007D7D65" w:rsidRDefault="006576FB" w:rsidP="006576FB">
      <w:pPr>
        <w:pStyle w:val="ListParagraph"/>
        <w:numPr>
          <w:ilvl w:val="0"/>
          <w:numId w:val="37"/>
        </w:numPr>
        <w:rPr>
          <w:del w:id="2070" w:author="Rajiv Bansal" w:date="2019-11-24T13:00:00Z"/>
        </w:rPr>
      </w:pPr>
    </w:p>
    <w:p w14:paraId="52ACDB29" w14:textId="77777777" w:rsidR="006576FB" w:rsidDel="007D7D65" w:rsidRDefault="006576FB" w:rsidP="006576FB">
      <w:pPr>
        <w:pStyle w:val="ListParagraph"/>
        <w:numPr>
          <w:ilvl w:val="0"/>
          <w:numId w:val="37"/>
        </w:numPr>
        <w:rPr>
          <w:del w:id="2071" w:author="Rajiv Bansal" w:date="2019-11-24T13:00:00Z"/>
        </w:rPr>
      </w:pPr>
    </w:p>
    <w:p w14:paraId="4C6082DE" w14:textId="77777777" w:rsidR="006576FB" w:rsidDel="007D7D65" w:rsidRDefault="006576FB" w:rsidP="006576FB">
      <w:pPr>
        <w:pStyle w:val="ListParagraph"/>
        <w:numPr>
          <w:ilvl w:val="0"/>
          <w:numId w:val="37"/>
        </w:numPr>
        <w:rPr>
          <w:del w:id="2072" w:author="Rajiv Bansal" w:date="2019-11-24T13:00:00Z"/>
        </w:rPr>
      </w:pPr>
    </w:p>
    <w:p w14:paraId="2D8969B9" w14:textId="77777777" w:rsidR="006576FB" w:rsidRPr="00442CA1" w:rsidRDefault="006576FB" w:rsidP="006576FB">
      <w:pPr>
        <w:pStyle w:val="ListParagraph"/>
        <w:numPr>
          <w:ilvl w:val="0"/>
          <w:numId w:val="37"/>
        </w:numPr>
        <w:rPr>
          <w:ins w:id="2073" w:author="rkbansal" w:date="2020-04-11T13:39:00Z"/>
          <w:rFonts w:ascii="Georgia" w:hAnsi="Georgia"/>
          <w:sz w:val="24"/>
          <w:szCs w:val="24"/>
          <w:rPrChange w:id="2074" w:author="rkbansal" w:date="2020-04-11T13:39:00Z">
            <w:rPr>
              <w:ins w:id="2075"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UserService</w:t>
      </w:r>
      <w:r>
        <w:rPr>
          <w:rFonts w:ascii="Consolas" w:hAnsi="Consolas" w:cs="Consolas"/>
          <w:color w:val="000000"/>
          <w:sz w:val="20"/>
          <w:szCs w:val="20"/>
          <w:shd w:val="clear" w:color="auto" w:fill="E8F2FE"/>
        </w:rPr>
        <w:t>Application.java with the following details:</w:t>
      </w:r>
    </w:p>
    <w:p w14:paraId="0BA9A757" w14:textId="77777777" w:rsidR="006576FB" w:rsidRDefault="006576FB" w:rsidP="006576FB">
      <w:pPr>
        <w:pStyle w:val="ListParagraph"/>
        <w:numPr>
          <w:ilvl w:val="1"/>
          <w:numId w:val="37"/>
        </w:numPr>
        <w:rPr>
          <w:ins w:id="2076" w:author="rkbansal" w:date="2020-04-11T13:40:00Z"/>
        </w:rPr>
      </w:pPr>
      <w:ins w:id="2077" w:author="rkbansal" w:date="2020-04-11T13:39:00Z">
        <w:r>
          <w:t xml:space="preserve">Enable </w:t>
        </w:r>
      </w:ins>
      <w:r>
        <w:t xml:space="preserve">Discovery </w:t>
      </w:r>
      <w:ins w:id="2078" w:author="rkbansal" w:date="2020-04-11T13:39:00Z">
        <w:r>
          <w:t>Client so that it can register with Eureka Server</w:t>
        </w:r>
      </w:ins>
      <w:r>
        <w:t xml:space="preserve"> and it supports Kubernetes Discovery System.</w:t>
      </w:r>
    </w:p>
    <w:p w14:paraId="068572E0" w14:textId="77777777" w:rsidR="006576FB" w:rsidRDefault="006576FB" w:rsidP="006576FB">
      <w:pPr>
        <w:pStyle w:val="ListParagraph"/>
        <w:numPr>
          <w:ilvl w:val="1"/>
          <w:numId w:val="37"/>
        </w:numPr>
        <w:rPr>
          <w:ins w:id="2079" w:author="rkbansal" w:date="2020-04-11T13:40:00Z"/>
        </w:rPr>
      </w:pPr>
      <w:ins w:id="2080" w:author="rkbansal" w:date="2020-04-11T13:40:00Z">
        <w:r>
          <w:t>Enable JpaRepositories</w:t>
        </w:r>
      </w:ins>
    </w:p>
    <w:p w14:paraId="4894ACAD" w14:textId="77777777" w:rsidR="006576FB" w:rsidRPr="001A4DA1" w:rsidRDefault="006576FB">
      <w:pPr>
        <w:ind w:left="720"/>
        <w:pPrChange w:id="2081" w:author="rkbansal" w:date="2020-05-17T01:45:00Z">
          <w:pPr>
            <w:pStyle w:val="ListParagraph"/>
            <w:numPr>
              <w:numId w:val="23"/>
            </w:numPr>
            <w:tabs>
              <w:tab w:val="num" w:pos="720"/>
            </w:tabs>
            <w:ind w:hanging="360"/>
          </w:pPr>
        </w:pPrChange>
      </w:pPr>
      <w:r>
        <w:rPr>
          <w:noProof/>
        </w:rPr>
        <w:drawing>
          <wp:inline distT="0" distB="0" distL="0" distR="0" wp14:anchorId="0AB1569F" wp14:editId="5054C935">
            <wp:extent cx="6115050"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15050" cy="2895600"/>
                    </a:xfrm>
                    <a:prstGeom prst="rect">
                      <a:avLst/>
                    </a:prstGeom>
                  </pic:spPr>
                </pic:pic>
              </a:graphicData>
            </a:graphic>
          </wp:inline>
        </w:drawing>
      </w:r>
    </w:p>
    <w:p w14:paraId="5C9DB914" w14:textId="62B53A67" w:rsidR="00F35A7C" w:rsidRDefault="00F35A7C" w:rsidP="00D738F0">
      <w:pPr>
        <w:pStyle w:val="ListParagraph"/>
        <w:numPr>
          <w:ilvl w:val="0"/>
          <w:numId w:val="37"/>
        </w:numPr>
        <w:rPr>
          <w:rFonts w:cstheme="minorHAnsi"/>
        </w:rPr>
      </w:pPr>
      <w:r>
        <w:rPr>
          <w:rFonts w:cstheme="minorHAnsi"/>
        </w:rPr>
        <w:t>Rest UserApi with its implementation</w:t>
      </w:r>
    </w:p>
    <w:p w14:paraId="4D4C6C9D" w14:textId="49D896A6" w:rsidR="00B605D3" w:rsidRDefault="00B605D3" w:rsidP="00B605D3">
      <w:pPr>
        <w:pStyle w:val="ListParagraph"/>
        <w:rPr>
          <w:rFonts w:cstheme="minorHAnsi"/>
        </w:rPr>
      </w:pPr>
      <w:r>
        <w:rPr>
          <w:rFonts w:cstheme="minorHAnsi"/>
        </w:rPr>
        <w:t>UserApi.java</w:t>
      </w:r>
    </w:p>
    <w:p w14:paraId="15183CDE" w14:textId="3F38A101" w:rsidR="00CD5A16" w:rsidRDefault="00446D0C" w:rsidP="00B605D3">
      <w:pPr>
        <w:pStyle w:val="ListParagraph"/>
        <w:rPr>
          <w:rFonts w:cstheme="minorHAnsi"/>
        </w:rPr>
      </w:pPr>
      <w:r>
        <w:rPr>
          <w:noProof/>
        </w:rPr>
        <w:lastRenderedPageBreak/>
        <w:drawing>
          <wp:inline distT="0" distB="0" distL="0" distR="0" wp14:anchorId="7A856E10" wp14:editId="4248617C">
            <wp:extent cx="10044430" cy="5429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044430" cy="5429250"/>
                    </a:xfrm>
                    <a:prstGeom prst="rect">
                      <a:avLst/>
                    </a:prstGeom>
                  </pic:spPr>
                </pic:pic>
              </a:graphicData>
            </a:graphic>
          </wp:inline>
        </w:drawing>
      </w:r>
    </w:p>
    <w:p w14:paraId="2856E605" w14:textId="4E0B6668" w:rsidR="00F35A7C" w:rsidRDefault="00B605D3" w:rsidP="00B605D3">
      <w:pPr>
        <w:pStyle w:val="ListParagraph"/>
        <w:rPr>
          <w:rFonts w:cstheme="minorHAnsi"/>
        </w:rPr>
      </w:pPr>
      <w:r>
        <w:rPr>
          <w:rFonts w:cstheme="minorHAnsi"/>
        </w:rPr>
        <w:t>UserApiController.java</w:t>
      </w:r>
      <w:r w:rsidR="00F35A7C">
        <w:rPr>
          <w:rFonts w:cstheme="minorHAnsi"/>
        </w:rPr>
        <w:t xml:space="preserve"> </w:t>
      </w:r>
    </w:p>
    <w:p w14:paraId="266489E9" w14:textId="0FBED170" w:rsidR="00EE77F5" w:rsidRDefault="00EE77F5" w:rsidP="00B605D3">
      <w:pPr>
        <w:pStyle w:val="ListParagraph"/>
        <w:rPr>
          <w:rFonts w:cstheme="minorHAnsi"/>
        </w:rPr>
      </w:pPr>
      <w:r>
        <w:rPr>
          <w:noProof/>
        </w:rPr>
        <w:drawing>
          <wp:inline distT="0" distB="0" distL="0" distR="0" wp14:anchorId="26756FFC" wp14:editId="48EBB591">
            <wp:extent cx="10044430" cy="5230495"/>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044430" cy="5230495"/>
                    </a:xfrm>
                    <a:prstGeom prst="rect">
                      <a:avLst/>
                    </a:prstGeom>
                  </pic:spPr>
                </pic:pic>
              </a:graphicData>
            </a:graphic>
          </wp:inline>
        </w:drawing>
      </w:r>
    </w:p>
    <w:p w14:paraId="570FEBE8" w14:textId="77777777" w:rsidR="001E7BFA" w:rsidRDefault="001E7BFA" w:rsidP="001E7BFA">
      <w:pPr>
        <w:pStyle w:val="ListParagraph"/>
        <w:rPr>
          <w:rFonts w:cstheme="minorHAnsi"/>
        </w:rPr>
      </w:pPr>
    </w:p>
    <w:p w14:paraId="2FD2CEF4" w14:textId="723E31F8" w:rsidR="00106263" w:rsidRPr="006F0C87" w:rsidRDefault="007058F2" w:rsidP="00D738F0">
      <w:pPr>
        <w:pStyle w:val="ListParagraph"/>
        <w:numPr>
          <w:ilvl w:val="0"/>
          <w:numId w:val="37"/>
        </w:numPr>
        <w:rPr>
          <w:rFonts w:cstheme="minorHAnsi"/>
        </w:rPr>
      </w:pPr>
      <w:r w:rsidRPr="006F0C87">
        <w:rPr>
          <w:rFonts w:cstheme="minorHAnsi"/>
        </w:rPr>
        <w:t>Configure the Hazelcast Cache</w:t>
      </w:r>
      <w:r w:rsidR="006255B9">
        <w:rPr>
          <w:rFonts w:cstheme="minorHAnsi"/>
        </w:rPr>
        <w:t xml:space="preserve"> </w:t>
      </w:r>
      <w:r w:rsidRPr="006F0C87">
        <w:rPr>
          <w:rFonts w:cstheme="minorHAnsi"/>
        </w:rPr>
        <w:t>(Embedded Distributed Cache)</w:t>
      </w:r>
    </w:p>
    <w:p w14:paraId="12E66C56" w14:textId="77777777" w:rsidR="008F4089" w:rsidRDefault="008F4089" w:rsidP="008F4089">
      <w:pPr>
        <w:pStyle w:val="ListParagraph"/>
        <w:rPr>
          <w:rFonts w:ascii="Consolas" w:hAnsi="Consolas" w:cs="Consolas"/>
          <w:sz w:val="20"/>
          <w:szCs w:val="20"/>
        </w:rPr>
      </w:pPr>
    </w:p>
    <w:p w14:paraId="2AE4BFC4" w14:textId="35C6DEE2" w:rsidR="007058F2" w:rsidRDefault="008F4089" w:rsidP="008F4089">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296157F3" w14:textId="3362A8E4"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AF5FC55" w14:textId="335065AA" w:rsidR="00587343" w:rsidRPr="00A201FB" w:rsidRDefault="00A201FB" w:rsidP="00A201FB">
      <w:pPr>
        <w:ind w:left="1440"/>
        <w:rPr>
          <w:rFonts w:ascii="Consolas" w:hAnsi="Consolas" w:cs="Consolas"/>
          <w:sz w:val="20"/>
          <w:szCs w:val="20"/>
        </w:rPr>
      </w:pPr>
      <w:r>
        <w:rPr>
          <w:noProof/>
        </w:rPr>
        <w:drawing>
          <wp:inline distT="0" distB="0" distL="0" distR="0" wp14:anchorId="2E58FE74" wp14:editId="27267DDC">
            <wp:extent cx="5629275" cy="13906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29275" cy="1390650"/>
                    </a:xfrm>
                    <a:prstGeom prst="rect">
                      <a:avLst/>
                    </a:prstGeom>
                  </pic:spPr>
                </pic:pic>
              </a:graphicData>
            </a:graphic>
          </wp:inline>
        </w:drawing>
      </w:r>
    </w:p>
    <w:p w14:paraId="514BA4D3" w14:textId="2CFEE576"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 xml:space="preserve">If application is running in the Kubernetes </w:t>
      </w:r>
      <w:r w:rsidR="00587343">
        <w:rPr>
          <w:rFonts w:ascii="Consolas" w:hAnsi="Consolas" w:cs="Consolas"/>
          <w:sz w:val="20"/>
          <w:szCs w:val="20"/>
        </w:rPr>
        <w:t>Environment (</w:t>
      </w:r>
      <w:r>
        <w:rPr>
          <w:rFonts w:ascii="Consolas" w:hAnsi="Consolas" w:cs="Consolas"/>
          <w:sz w:val="20"/>
          <w:szCs w:val="20"/>
        </w:rPr>
        <w:t>Prod)</w:t>
      </w:r>
    </w:p>
    <w:p w14:paraId="49B5AFF8" w14:textId="50E033F2" w:rsidR="00A201FB" w:rsidRPr="007058F2" w:rsidRDefault="00A201FB" w:rsidP="00A201FB">
      <w:pPr>
        <w:pStyle w:val="ListParagraph"/>
        <w:ind w:left="1440"/>
        <w:rPr>
          <w:rFonts w:ascii="Consolas" w:hAnsi="Consolas" w:cs="Consolas"/>
          <w:sz w:val="20"/>
          <w:szCs w:val="20"/>
        </w:rPr>
      </w:pPr>
      <w:r>
        <w:rPr>
          <w:noProof/>
        </w:rPr>
        <w:lastRenderedPageBreak/>
        <w:drawing>
          <wp:inline distT="0" distB="0" distL="0" distR="0" wp14:anchorId="4435AC3F" wp14:editId="5A1DC4DA">
            <wp:extent cx="52959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5900" cy="1552575"/>
                    </a:xfrm>
                    <a:prstGeom prst="rect">
                      <a:avLst/>
                    </a:prstGeom>
                  </pic:spPr>
                </pic:pic>
              </a:graphicData>
            </a:graphic>
          </wp:inline>
        </w:drawing>
      </w:r>
    </w:p>
    <w:p w14:paraId="025A051A" w14:textId="56727752" w:rsidR="00616917" w:rsidRPr="00616917" w:rsidRDefault="00616917" w:rsidP="00616917">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00585D49" w14:textId="4E7AC375" w:rsidR="00616917" w:rsidRPr="00616917" w:rsidRDefault="00AC0C58" w:rsidP="00616917">
      <w:pPr>
        <w:pStyle w:val="ListParagraph"/>
        <w:rPr>
          <w:rFonts w:ascii="Calibri" w:hAnsi="Calibri" w:cs="Calibri"/>
        </w:rPr>
      </w:pPr>
      <w:r>
        <w:rPr>
          <w:noProof/>
        </w:rPr>
        <w:drawing>
          <wp:inline distT="0" distB="0" distL="0" distR="0" wp14:anchorId="56A94435" wp14:editId="36AA83E4">
            <wp:extent cx="7115175" cy="82867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115175" cy="8286750"/>
                    </a:xfrm>
                    <a:prstGeom prst="rect">
                      <a:avLst/>
                    </a:prstGeom>
                  </pic:spPr>
                </pic:pic>
              </a:graphicData>
            </a:graphic>
          </wp:inline>
        </w:drawing>
      </w:r>
    </w:p>
    <w:p w14:paraId="1B103D75" w14:textId="23B7D5FF" w:rsidR="00DE4269" w:rsidRPr="00DE4269" w:rsidRDefault="00DE4269" w:rsidP="00DE4269">
      <w:pPr>
        <w:pStyle w:val="ListParagraph"/>
        <w:rPr>
          <w:rFonts w:ascii="Consolas" w:hAnsi="Consolas" w:cs="Consolas"/>
          <w:sz w:val="20"/>
          <w:szCs w:val="20"/>
        </w:rPr>
      </w:pPr>
      <w:r>
        <w:rPr>
          <w:noProof/>
        </w:rPr>
        <w:lastRenderedPageBreak/>
        <w:drawing>
          <wp:inline distT="0" distB="0" distL="0" distR="0" wp14:anchorId="5E995274" wp14:editId="3AFD1C89">
            <wp:extent cx="6324600" cy="5486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24600" cy="5486400"/>
                    </a:xfrm>
                    <a:prstGeom prst="rect">
                      <a:avLst/>
                    </a:prstGeom>
                  </pic:spPr>
                </pic:pic>
              </a:graphicData>
            </a:graphic>
          </wp:inline>
        </w:drawing>
      </w:r>
    </w:p>
    <w:p w14:paraId="3A4DED12" w14:textId="42B8A30C" w:rsidR="00D738F0" w:rsidRPr="004B35D7" w:rsidRDefault="00550269" w:rsidP="00D738F0">
      <w:pPr>
        <w:pStyle w:val="ListParagraph"/>
        <w:numPr>
          <w:ilvl w:val="0"/>
          <w:numId w:val="37"/>
        </w:numPr>
        <w:rPr>
          <w:rFonts w:ascii="Consolas" w:hAnsi="Consolas" w:cs="Consolas"/>
          <w:sz w:val="20"/>
          <w:szCs w:val="20"/>
        </w:rPr>
      </w:pPr>
      <w:r>
        <w:rPr>
          <w:rFonts w:ascii="Consolas" w:hAnsi="Consolas" w:cs="Consolas"/>
          <w:color w:val="646464"/>
          <w:sz w:val="20"/>
          <w:szCs w:val="20"/>
        </w:rPr>
        <w:t xml:space="preserve">User </w:t>
      </w:r>
      <w:r w:rsidR="004B35D7">
        <w:rPr>
          <w:rFonts w:ascii="Consolas" w:hAnsi="Consolas" w:cs="Consolas"/>
          <w:color w:val="646464"/>
          <w:sz w:val="20"/>
          <w:szCs w:val="20"/>
        </w:rPr>
        <w:t xml:space="preserve">Service </w:t>
      </w:r>
      <w:r>
        <w:rPr>
          <w:rFonts w:ascii="Consolas" w:hAnsi="Consolas" w:cs="Consolas"/>
          <w:color w:val="646464"/>
          <w:sz w:val="20"/>
          <w:szCs w:val="20"/>
        </w:rPr>
        <w:t>should be exposed as following:</w:t>
      </w:r>
      <w:del w:id="2082" w:author="rkbansal" w:date="2020-02-15T12:07:00Z">
        <w:r w:rsidR="00D738F0" w:rsidRPr="00A93022" w:rsidDel="001C2A40">
          <w:rPr>
            <w:rFonts w:ascii="Consolas" w:hAnsi="Consolas" w:cs="Consolas"/>
            <w:color w:val="646464"/>
            <w:sz w:val="20"/>
            <w:szCs w:val="20"/>
          </w:rPr>
          <w:delText>@SpringBootApplication</w:delText>
        </w:r>
      </w:del>
    </w:p>
    <w:p w14:paraId="09A8225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b/>
          <w:bCs/>
          <w:color w:val="7F0055"/>
          <w:sz w:val="20"/>
          <w:szCs w:val="20"/>
        </w:rPr>
        <w:t>public</w:t>
      </w:r>
      <w:r w:rsidRPr="004B35D7">
        <w:rPr>
          <w:rFonts w:ascii="Consolas" w:hAnsi="Consolas" w:cs="Consolas"/>
          <w:color w:val="000000"/>
          <w:sz w:val="20"/>
          <w:szCs w:val="20"/>
        </w:rPr>
        <w:t xml:space="preserve"> </w:t>
      </w:r>
      <w:r w:rsidRPr="004B35D7">
        <w:rPr>
          <w:rFonts w:ascii="Consolas" w:hAnsi="Consolas" w:cs="Consolas"/>
          <w:b/>
          <w:bCs/>
          <w:color w:val="7F0055"/>
          <w:sz w:val="20"/>
          <w:szCs w:val="20"/>
        </w:rPr>
        <w:t>interface</w:t>
      </w:r>
      <w:r w:rsidRPr="004B35D7">
        <w:rPr>
          <w:rFonts w:ascii="Consolas" w:hAnsi="Consolas" w:cs="Consolas"/>
          <w:color w:val="000000"/>
          <w:sz w:val="20"/>
          <w:szCs w:val="20"/>
        </w:rPr>
        <w:t xml:space="preserve"> UserService {</w:t>
      </w:r>
    </w:p>
    <w:p w14:paraId="123A798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6855685D"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saveUser(User </w:t>
      </w:r>
      <w:r w:rsidRPr="004B35D7">
        <w:rPr>
          <w:rFonts w:ascii="Consolas" w:hAnsi="Consolas" w:cs="Consolas"/>
          <w:color w:val="6A3E3E"/>
          <w:sz w:val="20"/>
          <w:szCs w:val="20"/>
        </w:rPr>
        <w:t>user</w:t>
      </w:r>
      <w:r w:rsidRPr="004B35D7">
        <w:rPr>
          <w:rFonts w:ascii="Consolas" w:hAnsi="Consolas" w:cs="Consolas"/>
          <w:color w:val="000000"/>
          <w:sz w:val="20"/>
          <w:szCs w:val="20"/>
        </w:rPr>
        <w:t>);</w:t>
      </w:r>
    </w:p>
    <w:p w14:paraId="2F91B1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35AC17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void</w:t>
      </w:r>
      <w:r w:rsidRPr="004B35D7">
        <w:rPr>
          <w:rFonts w:ascii="Consolas" w:hAnsi="Consolas" w:cs="Consolas"/>
          <w:color w:val="000000"/>
          <w:sz w:val="20"/>
          <w:szCs w:val="20"/>
        </w:rPr>
        <w:t xml:space="preserve"> deleteUserById(Long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4BBC0CB4"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8402A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r w:rsidRPr="004B35D7">
        <w:rPr>
          <w:rFonts w:ascii="Consolas" w:hAnsi="Consolas" w:cs="Consolas"/>
          <w:color w:val="000000"/>
          <w:sz w:val="20"/>
          <w:szCs w:val="20"/>
          <w:u w:val="single"/>
        </w:rPr>
        <w:t>findUserDetailsByUserName</w:t>
      </w:r>
      <w:r w:rsidRPr="004B35D7">
        <w:rPr>
          <w:rFonts w:ascii="Consolas" w:hAnsi="Consolas" w:cs="Consolas"/>
          <w:color w:val="000000"/>
          <w:sz w:val="20"/>
          <w:szCs w:val="20"/>
        </w:rPr>
        <w:t xml:space="preserv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20ABA441"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73C92215"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findUserDetailsById(Long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062D82F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1B069A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int</w:t>
      </w:r>
      <w:r w:rsidRPr="004B35D7">
        <w:rPr>
          <w:rFonts w:ascii="Consolas" w:hAnsi="Consolas" w:cs="Consolas"/>
          <w:color w:val="000000"/>
          <w:sz w:val="20"/>
          <w:szCs w:val="20"/>
        </w:rPr>
        <w:t xml:space="preserve"> deleteUserByUsername(String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67696B6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5249B52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List&lt;User&gt; saveUsers(List&lt;User&gt; </w:t>
      </w:r>
      <w:r w:rsidRPr="004B35D7">
        <w:rPr>
          <w:rFonts w:ascii="Consolas" w:hAnsi="Consolas" w:cs="Consolas"/>
          <w:color w:val="6A3E3E"/>
          <w:sz w:val="20"/>
          <w:szCs w:val="20"/>
        </w:rPr>
        <w:t>users</w:t>
      </w:r>
      <w:r w:rsidRPr="004B35D7">
        <w:rPr>
          <w:rFonts w:ascii="Consolas" w:hAnsi="Consolas" w:cs="Consolas"/>
          <w:color w:val="000000"/>
          <w:sz w:val="20"/>
          <w:szCs w:val="20"/>
        </w:rPr>
        <w:t>);</w:t>
      </w:r>
    </w:p>
    <w:p w14:paraId="70B8044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E898AA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List&lt;User&gt; findAllUsers();</w:t>
      </w:r>
    </w:p>
    <w:p w14:paraId="5D985D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32E71AAF" w14:textId="394863AD" w:rsidR="004B35D7" w:rsidRPr="004B35D7" w:rsidRDefault="004B35D7" w:rsidP="004B35D7">
      <w:pPr>
        <w:pBdr>
          <w:top w:val="single" w:sz="4" w:space="1" w:color="auto"/>
          <w:left w:val="single" w:sz="4" w:space="4" w:color="auto"/>
          <w:bottom w:val="single" w:sz="4" w:space="1" w:color="auto"/>
          <w:right w:val="single" w:sz="4" w:space="4" w:color="auto"/>
        </w:pBdr>
        <w:ind w:left="360"/>
        <w:rPr>
          <w:rFonts w:ascii="Consolas" w:hAnsi="Consolas" w:cs="Consolas"/>
          <w:sz w:val="20"/>
          <w:szCs w:val="20"/>
        </w:rPr>
      </w:pPr>
      <w:r w:rsidRPr="004B35D7">
        <w:rPr>
          <w:rFonts w:ascii="Consolas" w:hAnsi="Consolas" w:cs="Consolas"/>
          <w:color w:val="000000"/>
          <w:sz w:val="20"/>
          <w:szCs w:val="20"/>
        </w:rPr>
        <w:t>}</w:t>
      </w:r>
    </w:p>
    <w:p w14:paraId="7E975ECB" w14:textId="77777777" w:rsidR="006913BF" w:rsidRPr="00A93022" w:rsidDel="001C2A40" w:rsidRDefault="006913BF"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83" w:author="rkbansal" w:date="2020-02-15T12:07:00Z"/>
          <w:rFonts w:ascii="Consolas" w:hAnsi="Consolas" w:cs="Consolas"/>
          <w:sz w:val="20"/>
          <w:szCs w:val="20"/>
        </w:rPr>
      </w:pPr>
    </w:p>
    <w:p w14:paraId="5A8C944B"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84" w:author="rkbansal" w:date="2020-02-15T12:07:00Z"/>
          <w:rFonts w:ascii="Consolas" w:hAnsi="Consolas" w:cs="Consolas"/>
          <w:sz w:val="20"/>
          <w:szCs w:val="20"/>
        </w:rPr>
      </w:pPr>
      <w:del w:id="2085" w:author="rkbansal" w:date="2020-02-15T12:07:00Z">
        <w:r w:rsidRPr="00A93022" w:rsidDel="001C2A40">
          <w:rPr>
            <w:rFonts w:ascii="Consolas" w:hAnsi="Consolas" w:cs="Consolas"/>
            <w:color w:val="646464"/>
            <w:sz w:val="20"/>
            <w:szCs w:val="20"/>
          </w:rPr>
          <w:delText>@EnableJpaRepositories</w:delText>
        </w:r>
      </w:del>
    </w:p>
    <w:p w14:paraId="5E21E965"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86" w:author="rkbansal" w:date="2020-02-15T12:07:00Z"/>
          <w:rFonts w:ascii="Consolas" w:hAnsi="Consolas" w:cs="Consolas"/>
          <w:sz w:val="20"/>
          <w:szCs w:val="20"/>
        </w:rPr>
      </w:pPr>
      <w:del w:id="2087" w:author="rkbansal" w:date="2020-02-15T12:07:00Z">
        <w:r w:rsidRPr="00A93022" w:rsidDel="001C2A40">
          <w:rPr>
            <w:rFonts w:ascii="Consolas" w:hAnsi="Consolas" w:cs="Consolas"/>
            <w:color w:val="646464"/>
            <w:sz w:val="20"/>
            <w:szCs w:val="20"/>
          </w:rPr>
          <w:delText>@EnableEurekaClient</w:delText>
        </w:r>
      </w:del>
    </w:p>
    <w:p w14:paraId="5603B3F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88" w:author="rkbansal" w:date="2020-02-15T12:07:00Z"/>
          <w:rFonts w:ascii="Consolas" w:hAnsi="Consolas" w:cs="Consolas"/>
          <w:sz w:val="20"/>
          <w:szCs w:val="20"/>
        </w:rPr>
      </w:pPr>
      <w:del w:id="2089"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671BD043"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90" w:author="rkbansal" w:date="2020-02-15T12:07:00Z"/>
          <w:rFonts w:ascii="Consolas" w:hAnsi="Consolas" w:cs="Consolas"/>
          <w:sz w:val="20"/>
          <w:szCs w:val="20"/>
        </w:rPr>
      </w:pPr>
      <w:del w:id="2091"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311189C2"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92" w:author="rkbansal" w:date="2020-02-15T12:07:00Z"/>
          <w:rFonts w:ascii="Consolas" w:hAnsi="Consolas" w:cs="Consolas"/>
          <w:sz w:val="20"/>
          <w:szCs w:val="20"/>
        </w:rPr>
      </w:pPr>
      <w:del w:id="2093"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08DEB524"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94" w:author="rkbansal" w:date="2020-02-15T12:07:00Z"/>
          <w:rFonts w:ascii="Consolas" w:hAnsi="Consolas" w:cs="Consolas"/>
          <w:sz w:val="20"/>
          <w:szCs w:val="20"/>
        </w:rPr>
      </w:pPr>
    </w:p>
    <w:p w14:paraId="62D7DB80"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95" w:author="rkbansal" w:date="2020-02-15T12:07:00Z"/>
          <w:rFonts w:ascii="Consolas" w:hAnsi="Consolas" w:cs="Consolas"/>
          <w:sz w:val="20"/>
          <w:szCs w:val="20"/>
        </w:rPr>
      </w:pPr>
      <w:del w:id="2096"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0E0CAAE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97" w:author="rkbansal" w:date="2020-02-15T12:07:00Z"/>
          <w:rFonts w:ascii="Consolas" w:hAnsi="Consolas" w:cs="Consolas"/>
          <w:sz w:val="20"/>
          <w:szCs w:val="20"/>
        </w:rPr>
      </w:pPr>
      <w:del w:id="2098"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1704F487"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099" w:author="rkbansal" w:date="2020-02-15T12:07:00Z"/>
          <w:rFonts w:ascii="Consolas" w:hAnsi="Consolas" w:cs="Consolas"/>
          <w:sz w:val="20"/>
          <w:szCs w:val="20"/>
        </w:rPr>
      </w:pPr>
      <w:del w:id="2100" w:author="rkbansal" w:date="2020-02-15T12:07:00Z">
        <w:r w:rsidRPr="00A93022" w:rsidDel="001C2A40">
          <w:rPr>
            <w:rFonts w:ascii="Consolas" w:hAnsi="Consolas" w:cs="Consolas"/>
            <w:color w:val="000000"/>
            <w:sz w:val="20"/>
            <w:szCs w:val="20"/>
          </w:rPr>
          <w:delText xml:space="preserve">    }</w:delText>
        </w:r>
      </w:del>
    </w:p>
    <w:p w14:paraId="342590A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101" w:author="rkbansal" w:date="2020-02-15T12:07:00Z"/>
          <w:rFonts w:ascii="Consolas" w:hAnsi="Consolas" w:cs="Consolas"/>
          <w:sz w:val="20"/>
          <w:szCs w:val="20"/>
        </w:rPr>
      </w:pPr>
    </w:p>
    <w:p w14:paraId="202AED39" w14:textId="77777777" w:rsidR="00D738F0" w:rsidRPr="0051448D" w:rsidDel="001C2A40" w:rsidRDefault="00D738F0" w:rsidP="006913BF">
      <w:pPr>
        <w:pBdr>
          <w:top w:val="single" w:sz="4" w:space="1" w:color="auto"/>
          <w:left w:val="single" w:sz="4" w:space="4" w:color="auto"/>
          <w:bottom w:val="single" w:sz="4" w:space="1" w:color="auto"/>
          <w:right w:val="single" w:sz="4" w:space="4" w:color="auto"/>
        </w:pBdr>
        <w:ind w:left="720"/>
        <w:rPr>
          <w:del w:id="2102" w:author="rkbansal" w:date="2020-02-15T12:07:00Z"/>
        </w:rPr>
      </w:pPr>
      <w:del w:id="2103" w:author="rkbansal" w:date="2020-02-15T12:07:00Z">
        <w:r w:rsidRPr="00A93022" w:rsidDel="001C2A40">
          <w:rPr>
            <w:rFonts w:ascii="Consolas" w:hAnsi="Consolas" w:cs="Consolas"/>
            <w:color w:val="000000"/>
            <w:sz w:val="20"/>
            <w:szCs w:val="20"/>
          </w:rPr>
          <w:delText>}</w:delText>
        </w:r>
      </w:del>
    </w:p>
    <w:p w14:paraId="3993B1E7" w14:textId="77777777" w:rsidR="006913BF" w:rsidRDefault="006913BF" w:rsidP="006913BF">
      <w:pPr>
        <w:pStyle w:val="ListParagraph"/>
      </w:pPr>
    </w:p>
    <w:p w14:paraId="628C2B20" w14:textId="4B3182F5" w:rsidR="00D738F0" w:rsidRDefault="0053689A" w:rsidP="00D738F0">
      <w:pPr>
        <w:pStyle w:val="ListParagraph"/>
        <w:numPr>
          <w:ilvl w:val="0"/>
          <w:numId w:val="37"/>
        </w:numPr>
        <w:rPr>
          <w:ins w:id="2104" w:author="rkbansal" w:date="2019-12-22T12:57:00Z"/>
        </w:rPr>
      </w:pPr>
      <w:r>
        <w:t xml:space="preserve">User </w:t>
      </w:r>
      <w:ins w:id="2105" w:author="rkbansal" w:date="2019-12-22T12:57:00Z">
        <w:r w:rsidR="00D738F0">
          <w:t xml:space="preserve">Service </w:t>
        </w:r>
      </w:ins>
      <w:r>
        <w:t xml:space="preserve">Implementation </w:t>
      </w:r>
      <w:ins w:id="2106" w:author="rkbansal" w:date="2019-12-22T12:57:00Z">
        <w:r w:rsidR="00D738F0">
          <w:t>should be exposed as following:</w:t>
        </w:r>
      </w:ins>
    </w:p>
    <w:p w14:paraId="365F680E" w14:textId="2CB50850" w:rsidR="00D738F0" w:rsidRDefault="00D738F0">
      <w:pPr>
        <w:pStyle w:val="ListParagraph"/>
        <w:rPr>
          <w:ins w:id="2107" w:author="rkbansal" w:date="2019-12-22T12:56:00Z"/>
        </w:rPr>
        <w:pPrChange w:id="2108" w:author="rkbansal" w:date="2019-12-22T12:57:00Z">
          <w:pPr>
            <w:pStyle w:val="ListParagraph"/>
            <w:numPr>
              <w:numId w:val="23"/>
            </w:numPr>
            <w:tabs>
              <w:tab w:val="num" w:pos="720"/>
            </w:tabs>
            <w:ind w:hanging="360"/>
          </w:pPr>
        </w:pPrChange>
      </w:pPr>
    </w:p>
    <w:p w14:paraId="0527BD7A" w14:textId="4579C167" w:rsidR="00D738F0" w:rsidRDefault="00D738F0" w:rsidP="0053689A">
      <w:pPr>
        <w:pStyle w:val="ListParagraph"/>
        <w:numPr>
          <w:ilvl w:val="1"/>
          <w:numId w:val="37"/>
        </w:numPr>
      </w:pPr>
      <w:ins w:id="2109"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6AFD626F" w14:textId="091383AD" w:rsidR="0053689A" w:rsidRDefault="0053689A" w:rsidP="0053689A">
      <w:pPr>
        <w:pStyle w:val="ListParagraph"/>
        <w:numPr>
          <w:ilvl w:val="1"/>
          <w:numId w:val="37"/>
        </w:numPr>
        <w:rPr>
          <w:ins w:id="2110" w:author="rkbansal" w:date="2020-04-23T13:21:00Z"/>
        </w:rPr>
      </w:pPr>
      <w:r>
        <w:t>Implementations of Hazelcast Cache.</w:t>
      </w:r>
    </w:p>
    <w:p w14:paraId="609CA35F" w14:textId="3E0D24EF" w:rsidR="00D738F0" w:rsidRDefault="003E7F60">
      <w:pPr>
        <w:pStyle w:val="ListParagraph"/>
        <w:rPr>
          <w:ins w:id="2111" w:author="rkbansal" w:date="2020-04-23T13:21:00Z"/>
        </w:rPr>
        <w:pPrChange w:id="2112" w:author="rkbansal" w:date="2020-04-23T13:21:00Z">
          <w:pPr>
            <w:pStyle w:val="ListParagraph"/>
            <w:numPr>
              <w:numId w:val="23"/>
            </w:numPr>
            <w:tabs>
              <w:tab w:val="num" w:pos="720"/>
            </w:tabs>
            <w:ind w:hanging="360"/>
          </w:pPr>
        </w:pPrChange>
      </w:pPr>
      <w:r>
        <w:rPr>
          <w:noProof/>
        </w:rPr>
        <w:lastRenderedPageBreak/>
        <w:drawing>
          <wp:inline distT="0" distB="0" distL="0" distR="0" wp14:anchorId="194EAD48" wp14:editId="7A5A6F6E">
            <wp:extent cx="8534400" cy="75057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534400" cy="7505700"/>
                    </a:xfrm>
                    <a:prstGeom prst="rect">
                      <a:avLst/>
                    </a:prstGeom>
                  </pic:spPr>
                </pic:pic>
              </a:graphicData>
            </a:graphic>
          </wp:inline>
        </w:drawing>
      </w:r>
    </w:p>
    <w:p w14:paraId="15718AB6" w14:textId="7CCA2072" w:rsidR="0022788E" w:rsidRDefault="0022788E" w:rsidP="00D738F0">
      <w:pPr>
        <w:pStyle w:val="ListParagraph"/>
        <w:numPr>
          <w:ilvl w:val="0"/>
          <w:numId w:val="37"/>
        </w:numPr>
      </w:pPr>
      <w:r>
        <w:t>UserRepository.java</w:t>
      </w:r>
    </w:p>
    <w:p w14:paraId="714BB889" w14:textId="5F7C6E1B" w:rsidR="0022788E" w:rsidRDefault="0022788E" w:rsidP="0022788E">
      <w:pPr>
        <w:pStyle w:val="ListParagraph"/>
      </w:pPr>
      <w:r>
        <w:rPr>
          <w:noProof/>
        </w:rPr>
        <w:drawing>
          <wp:inline distT="0" distB="0" distL="0" distR="0" wp14:anchorId="4398E038" wp14:editId="5ADE9916">
            <wp:extent cx="6810375" cy="176212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10375" cy="1762125"/>
                    </a:xfrm>
                    <a:prstGeom prst="rect">
                      <a:avLst/>
                    </a:prstGeom>
                  </pic:spPr>
                </pic:pic>
              </a:graphicData>
            </a:graphic>
          </wp:inline>
        </w:drawing>
      </w:r>
    </w:p>
    <w:p w14:paraId="7091E1DE" w14:textId="51831BE3" w:rsidR="00AD62BE" w:rsidRDefault="00AD62BE" w:rsidP="00D738F0">
      <w:pPr>
        <w:pStyle w:val="ListParagraph"/>
        <w:numPr>
          <w:ilvl w:val="0"/>
          <w:numId w:val="37"/>
        </w:numPr>
      </w:pPr>
      <w:r>
        <w:t>Create the model and entities using Lombok.</w:t>
      </w:r>
    </w:p>
    <w:p w14:paraId="2BEED419" w14:textId="77777777" w:rsidR="00825385"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2DD1BB2B" w14:textId="29EB03E0" w:rsidR="00AD62BE"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r w:rsidR="00825385">
        <w:rPr>
          <w:rFonts w:ascii="Arial" w:hAnsi="Arial" w:cs="Arial"/>
          <w:color w:val="202124"/>
          <w:shd w:val="clear" w:color="auto" w:fill="FFFFFF"/>
        </w:rPr>
        <w:t>.</w:t>
      </w:r>
    </w:p>
    <w:p w14:paraId="38006B70" w14:textId="74C8A64B" w:rsidR="00825385" w:rsidRPr="00825385" w:rsidRDefault="00825385" w:rsidP="00AD62BE">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6459D532" w14:textId="2FB35494" w:rsidR="00825385" w:rsidRDefault="00825385" w:rsidP="00AD62BE">
      <w:pPr>
        <w:pStyle w:val="ListParagraph"/>
        <w:rPr>
          <w:rFonts w:ascii="Arial" w:hAnsi="Arial" w:cs="Arial"/>
          <w:color w:val="202124"/>
          <w:shd w:val="clear" w:color="auto" w:fill="FFFFFF"/>
        </w:rPr>
      </w:pPr>
      <w:r>
        <w:rPr>
          <w:noProof/>
        </w:rPr>
        <w:drawing>
          <wp:inline distT="0" distB="0" distL="0" distR="0" wp14:anchorId="5860E92E" wp14:editId="18DE7995">
            <wp:extent cx="1085850" cy="10477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85850" cy="1047750"/>
                    </a:xfrm>
                    <a:prstGeom prst="rect">
                      <a:avLst/>
                    </a:prstGeom>
                  </pic:spPr>
                </pic:pic>
              </a:graphicData>
            </a:graphic>
          </wp:inline>
        </w:drawing>
      </w:r>
    </w:p>
    <w:p w14:paraId="0DC082C4" w14:textId="7C492136" w:rsidR="00825385" w:rsidRDefault="00BD24C3" w:rsidP="00AD62BE">
      <w:pPr>
        <w:pStyle w:val="ListParagraph"/>
        <w:rPr>
          <w:rFonts w:ascii="Arial" w:hAnsi="Arial" w:cs="Arial"/>
          <w:color w:val="202124"/>
          <w:shd w:val="clear" w:color="auto" w:fill="FFFFFF"/>
        </w:rPr>
      </w:pPr>
      <w:r>
        <w:rPr>
          <w:noProof/>
        </w:rPr>
        <w:lastRenderedPageBreak/>
        <w:drawing>
          <wp:inline distT="0" distB="0" distL="0" distR="0" wp14:anchorId="1C8C17AB" wp14:editId="4574C91F">
            <wp:extent cx="7029450" cy="84867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29450" cy="8486775"/>
                    </a:xfrm>
                    <a:prstGeom prst="rect">
                      <a:avLst/>
                    </a:prstGeom>
                  </pic:spPr>
                </pic:pic>
              </a:graphicData>
            </a:graphic>
          </wp:inline>
        </w:drawing>
      </w:r>
    </w:p>
    <w:p w14:paraId="4DCF62B3" w14:textId="77777777" w:rsidR="00825385" w:rsidRDefault="00825385" w:rsidP="00AD62BE">
      <w:pPr>
        <w:pStyle w:val="ListParagraph"/>
      </w:pPr>
    </w:p>
    <w:p w14:paraId="74345A3C" w14:textId="4C40E4AF" w:rsidR="00D738F0" w:rsidRDefault="00D738F0" w:rsidP="00D738F0">
      <w:pPr>
        <w:pStyle w:val="ListParagraph"/>
        <w:numPr>
          <w:ilvl w:val="0"/>
          <w:numId w:val="37"/>
        </w:numPr>
        <w:rPr>
          <w:ins w:id="2113" w:author="rkbansal" w:date="2020-04-04T20:58:00Z"/>
        </w:rPr>
      </w:pPr>
      <w:ins w:id="2114" w:author="rkbansal" w:date="2019-12-22T12:58:00Z">
        <w:r>
          <w:t xml:space="preserve">Made changes </w:t>
        </w:r>
      </w:ins>
      <w:ins w:id="2115" w:author="rkbansal" w:date="2020-04-04T20:58:00Z">
        <w:r>
          <w:t xml:space="preserve">for swagger documentation </w:t>
        </w:r>
      </w:ins>
    </w:p>
    <w:p w14:paraId="1776B120" w14:textId="77777777" w:rsidR="00D738F0" w:rsidRPr="00720E4D" w:rsidRDefault="00D738F0">
      <w:pPr>
        <w:pStyle w:val="ListParagraph"/>
        <w:numPr>
          <w:ilvl w:val="1"/>
          <w:numId w:val="37"/>
        </w:numPr>
        <w:rPr>
          <w:ins w:id="2116" w:author="rkbansal" w:date="2019-12-22T12:58:00Z"/>
          <w:rFonts w:eastAsia="Times New Roman" w:cs="Times New Roman"/>
          <w:color w:val="333333"/>
          <w:sz w:val="30"/>
          <w:szCs w:val="30"/>
          <w:lang w:eastAsia="en-IN"/>
        </w:rPr>
        <w:pPrChange w:id="2117" w:author="rkbansal" w:date="2020-04-04T20:58:00Z">
          <w:pPr>
            <w:pStyle w:val="ListParagraph"/>
          </w:pPr>
        </w:pPrChange>
      </w:pPr>
      <w:ins w:id="2118"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2119" w:author="rkbansal" w:date="2020-04-04T20:58:00Z">
        <w:r>
          <w:rPr>
            <w:rFonts w:ascii="Consolas" w:hAnsi="Consolas" w:cs="Consolas"/>
            <w:color w:val="000000"/>
            <w:sz w:val="20"/>
            <w:szCs w:val="20"/>
            <w:shd w:val="clear" w:color="auto" w:fill="E8F2FE"/>
          </w:rPr>
          <w:t xml:space="preserve">, </w:t>
        </w:r>
      </w:ins>
      <w:ins w:id="2120" w:author="rkbansal" w:date="2019-12-22T12:58:00Z">
        <w:r w:rsidRPr="00720E4D">
          <w:rPr>
            <w:rFonts w:ascii="Consolas" w:eastAsia="Times New Roman" w:hAnsi="Consolas" w:cs="Courier New"/>
            <w:color w:val="7A7A7A"/>
            <w:sz w:val="20"/>
            <w:szCs w:val="20"/>
            <w:shd w:val="clear" w:color="auto" w:fill="EEEEEE"/>
            <w:lang w:eastAsia="en-IN"/>
          </w:rPr>
          <w:t>@EnableSwagger2</w:t>
        </w:r>
        <w:r w:rsidRPr="00720E4D">
          <w:rPr>
            <w:rFonts w:eastAsia="Times New Roman" w:cs="Times New Roman"/>
            <w:color w:val="333333"/>
            <w:sz w:val="30"/>
            <w:szCs w:val="30"/>
            <w:lang w:eastAsia="en-IN"/>
          </w:rPr>
          <w:t> - Annotation to Enable Swagger Documentation on the API</w:t>
        </w:r>
      </w:ins>
    </w:p>
    <w:p w14:paraId="3F75DFE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21" w:author="rkbansal" w:date="2019-12-22T12:59:00Z"/>
          <w:rFonts w:ascii="Consolas" w:hAnsi="Consolas" w:cs="Consolas"/>
          <w:sz w:val="20"/>
          <w:szCs w:val="20"/>
        </w:rPr>
        <w:pPrChange w:id="2122" w:author="rkbansal" w:date="2019-12-22T13:00:00Z">
          <w:pPr>
            <w:autoSpaceDE w:val="0"/>
            <w:autoSpaceDN w:val="0"/>
            <w:adjustRightInd w:val="0"/>
            <w:spacing w:after="0" w:line="240" w:lineRule="auto"/>
          </w:pPr>
        </w:pPrChange>
      </w:pPr>
      <w:ins w:id="2123" w:author="rkbansal" w:date="2019-12-22T12:59:00Z">
        <w:r w:rsidRPr="00870F04">
          <w:rPr>
            <w:rFonts w:ascii="Consolas" w:hAnsi="Consolas" w:cs="Consolas"/>
            <w:color w:val="646464"/>
            <w:sz w:val="20"/>
            <w:szCs w:val="20"/>
            <w:highlight w:val="yellow"/>
            <w:rPrChange w:id="2124"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2125" w:author="rkbansal" w:date="2019-12-22T12:59:00Z">
              <w:rPr>
                <w:rFonts w:ascii="Consolas" w:hAnsi="Consolas" w:cs="Consolas"/>
                <w:color w:val="646464"/>
                <w:sz w:val="20"/>
                <w:szCs w:val="20"/>
                <w:shd w:val="clear" w:color="auto" w:fill="D4D4D4"/>
              </w:rPr>
            </w:rPrChange>
          </w:rPr>
          <w:t>EnableSwagger2</w:t>
        </w:r>
      </w:ins>
    </w:p>
    <w:p w14:paraId="281AB0F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26" w:author="rkbansal" w:date="2019-12-22T12:59:00Z"/>
          <w:rFonts w:ascii="Consolas" w:hAnsi="Consolas" w:cs="Consolas"/>
          <w:sz w:val="20"/>
          <w:szCs w:val="20"/>
        </w:rPr>
        <w:pPrChange w:id="2127" w:author="rkbansal" w:date="2019-12-22T13:00:00Z">
          <w:pPr>
            <w:autoSpaceDE w:val="0"/>
            <w:autoSpaceDN w:val="0"/>
            <w:adjustRightInd w:val="0"/>
            <w:spacing w:after="0" w:line="240" w:lineRule="auto"/>
          </w:pPr>
        </w:pPrChange>
      </w:pPr>
      <w:ins w:id="2128" w:author="rkbansal" w:date="2019-12-22T12:59:00Z">
        <w:r>
          <w:rPr>
            <w:rFonts w:ascii="Consolas" w:hAnsi="Consolas" w:cs="Consolas"/>
            <w:color w:val="646464"/>
            <w:sz w:val="20"/>
            <w:szCs w:val="20"/>
          </w:rPr>
          <w:t>@Configuration</w:t>
        </w:r>
      </w:ins>
    </w:p>
    <w:p w14:paraId="2304326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29" w:author="rkbansal" w:date="2019-12-22T12:59:00Z"/>
          <w:rFonts w:ascii="Consolas" w:hAnsi="Consolas" w:cs="Consolas"/>
          <w:sz w:val="20"/>
          <w:szCs w:val="20"/>
        </w:rPr>
        <w:pPrChange w:id="2130" w:author="rkbansal" w:date="2019-12-22T13:00:00Z">
          <w:pPr>
            <w:autoSpaceDE w:val="0"/>
            <w:autoSpaceDN w:val="0"/>
            <w:adjustRightInd w:val="0"/>
            <w:spacing w:after="0" w:line="240" w:lineRule="auto"/>
          </w:pPr>
        </w:pPrChange>
      </w:pPr>
      <w:ins w:id="2131"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730F3DA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32" w:author="rkbansal" w:date="2019-12-22T12:59:00Z"/>
          <w:rFonts w:ascii="Consolas" w:hAnsi="Consolas" w:cs="Consolas"/>
          <w:sz w:val="20"/>
          <w:szCs w:val="20"/>
        </w:rPr>
        <w:pPrChange w:id="2133" w:author="rkbansal" w:date="2019-12-22T13:00:00Z">
          <w:pPr>
            <w:autoSpaceDE w:val="0"/>
            <w:autoSpaceDN w:val="0"/>
            <w:adjustRightInd w:val="0"/>
            <w:spacing w:after="0" w:line="240" w:lineRule="auto"/>
          </w:pPr>
        </w:pPrChange>
      </w:pPr>
    </w:p>
    <w:p w14:paraId="2ABC7F57"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34" w:author="rkbansal" w:date="2019-12-22T12:59:00Z"/>
          <w:rFonts w:ascii="Consolas" w:hAnsi="Consolas" w:cs="Consolas"/>
          <w:sz w:val="20"/>
          <w:szCs w:val="20"/>
        </w:rPr>
        <w:pPrChange w:id="2135" w:author="rkbansal" w:date="2019-12-22T13:00:00Z">
          <w:pPr>
            <w:autoSpaceDE w:val="0"/>
            <w:autoSpaceDN w:val="0"/>
            <w:adjustRightInd w:val="0"/>
            <w:spacing w:after="0" w:line="240" w:lineRule="auto"/>
          </w:pPr>
        </w:pPrChange>
      </w:pPr>
      <w:ins w:id="2136" w:author="rkbansal" w:date="2019-12-22T12:59:00Z">
        <w:r>
          <w:rPr>
            <w:rFonts w:ascii="Consolas" w:hAnsi="Consolas" w:cs="Consolas"/>
            <w:color w:val="000000"/>
            <w:sz w:val="20"/>
            <w:szCs w:val="20"/>
          </w:rPr>
          <w:t xml:space="preserve">    ApiInfo apiInfo() {</w:t>
        </w:r>
      </w:ins>
    </w:p>
    <w:p w14:paraId="1C6E0074"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37" w:author="rkbansal" w:date="2019-12-22T12:59:00Z"/>
          <w:rFonts w:ascii="Consolas" w:hAnsi="Consolas" w:cs="Consolas"/>
          <w:sz w:val="20"/>
          <w:szCs w:val="20"/>
        </w:rPr>
        <w:pPrChange w:id="2138" w:author="rkbansal" w:date="2019-12-22T13:00:00Z">
          <w:pPr>
            <w:autoSpaceDE w:val="0"/>
            <w:autoSpaceDN w:val="0"/>
            <w:adjustRightInd w:val="0"/>
            <w:spacing w:after="0" w:line="240" w:lineRule="auto"/>
          </w:pPr>
        </w:pPrChange>
      </w:pPr>
      <w:ins w:id="213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43141F6F"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40" w:author="rkbansal" w:date="2019-12-22T12:59:00Z"/>
          <w:rFonts w:ascii="Consolas" w:hAnsi="Consolas" w:cs="Consolas"/>
          <w:sz w:val="20"/>
          <w:szCs w:val="20"/>
        </w:rPr>
        <w:pPrChange w:id="2141" w:author="rkbansal" w:date="2019-12-22T13:00:00Z">
          <w:pPr>
            <w:autoSpaceDE w:val="0"/>
            <w:autoSpaceDN w:val="0"/>
            <w:adjustRightInd w:val="0"/>
            <w:spacing w:after="0" w:line="240" w:lineRule="auto"/>
          </w:pPr>
        </w:pPrChange>
      </w:pPr>
      <w:ins w:id="2142"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7606AF2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43" w:author="rkbansal" w:date="2019-12-22T12:59:00Z"/>
          <w:rFonts w:ascii="Consolas" w:hAnsi="Consolas" w:cs="Consolas"/>
          <w:sz w:val="20"/>
          <w:szCs w:val="20"/>
        </w:rPr>
        <w:pPrChange w:id="2144" w:author="rkbansal" w:date="2019-12-22T13:00:00Z">
          <w:pPr>
            <w:autoSpaceDE w:val="0"/>
            <w:autoSpaceDN w:val="0"/>
            <w:adjustRightInd w:val="0"/>
            <w:spacing w:after="0" w:line="240" w:lineRule="auto"/>
          </w:pPr>
        </w:pPrChange>
      </w:pPr>
      <w:ins w:id="2145"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79795B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46" w:author="rkbansal" w:date="2019-12-22T12:59:00Z"/>
          <w:rFonts w:ascii="Consolas" w:hAnsi="Consolas" w:cs="Consolas"/>
          <w:sz w:val="20"/>
          <w:szCs w:val="20"/>
        </w:rPr>
        <w:pPrChange w:id="2147" w:author="rkbansal" w:date="2019-12-22T13:00:00Z">
          <w:pPr>
            <w:autoSpaceDE w:val="0"/>
            <w:autoSpaceDN w:val="0"/>
            <w:adjustRightInd w:val="0"/>
            <w:spacing w:after="0" w:line="240" w:lineRule="auto"/>
          </w:pPr>
        </w:pPrChange>
      </w:pPr>
      <w:ins w:id="2148"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3FBC224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49" w:author="rkbansal" w:date="2019-12-22T12:59:00Z"/>
          <w:rFonts w:ascii="Consolas" w:hAnsi="Consolas" w:cs="Consolas"/>
          <w:sz w:val="20"/>
          <w:szCs w:val="20"/>
        </w:rPr>
        <w:pPrChange w:id="2150" w:author="rkbansal" w:date="2019-12-22T13:00:00Z">
          <w:pPr>
            <w:autoSpaceDE w:val="0"/>
            <w:autoSpaceDN w:val="0"/>
            <w:adjustRightInd w:val="0"/>
            <w:spacing w:after="0" w:line="240" w:lineRule="auto"/>
          </w:pPr>
        </w:pPrChange>
      </w:pPr>
      <w:ins w:id="2151"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2F7ABC1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52" w:author="rkbansal" w:date="2019-12-22T12:59:00Z"/>
          <w:rFonts w:ascii="Consolas" w:hAnsi="Consolas" w:cs="Consolas"/>
          <w:sz w:val="20"/>
          <w:szCs w:val="20"/>
        </w:rPr>
        <w:pPrChange w:id="2153" w:author="rkbansal" w:date="2019-12-22T13:00:00Z">
          <w:pPr>
            <w:autoSpaceDE w:val="0"/>
            <w:autoSpaceDN w:val="0"/>
            <w:adjustRightInd w:val="0"/>
            <w:spacing w:after="0" w:line="240" w:lineRule="auto"/>
          </w:pPr>
        </w:pPrChange>
      </w:pPr>
      <w:ins w:id="2154"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128F1CE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55" w:author="rkbansal" w:date="2019-12-22T12:59:00Z"/>
          <w:rFonts w:ascii="Consolas" w:hAnsi="Consolas" w:cs="Consolas"/>
          <w:sz w:val="20"/>
          <w:szCs w:val="20"/>
        </w:rPr>
        <w:pPrChange w:id="2156" w:author="rkbansal" w:date="2019-12-22T13:00:00Z">
          <w:pPr>
            <w:autoSpaceDE w:val="0"/>
            <w:autoSpaceDN w:val="0"/>
            <w:adjustRightInd w:val="0"/>
            <w:spacing w:after="0" w:line="240" w:lineRule="auto"/>
          </w:pPr>
        </w:pPrChange>
      </w:pPr>
      <w:ins w:id="2157"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175442C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58" w:author="rkbansal" w:date="2019-12-22T12:59:00Z"/>
          <w:rFonts w:ascii="Consolas" w:hAnsi="Consolas" w:cs="Consolas"/>
          <w:sz w:val="20"/>
          <w:szCs w:val="20"/>
        </w:rPr>
        <w:pPrChange w:id="2159" w:author="rkbansal" w:date="2019-12-22T13:00:00Z">
          <w:pPr>
            <w:autoSpaceDE w:val="0"/>
            <w:autoSpaceDN w:val="0"/>
            <w:adjustRightInd w:val="0"/>
            <w:spacing w:after="0" w:line="240" w:lineRule="auto"/>
          </w:pPr>
        </w:pPrChange>
      </w:pPr>
      <w:ins w:id="2160"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693828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61" w:author="rkbansal" w:date="2019-12-22T12:59:00Z"/>
          <w:rFonts w:ascii="Consolas" w:hAnsi="Consolas" w:cs="Consolas"/>
          <w:sz w:val="20"/>
          <w:szCs w:val="20"/>
        </w:rPr>
        <w:pPrChange w:id="2162" w:author="rkbansal" w:date="2019-12-22T13:00:00Z">
          <w:pPr>
            <w:autoSpaceDE w:val="0"/>
            <w:autoSpaceDN w:val="0"/>
            <w:adjustRightInd w:val="0"/>
            <w:spacing w:after="0" w:line="240" w:lineRule="auto"/>
          </w:pPr>
        </w:pPrChange>
      </w:pPr>
      <w:ins w:id="2163" w:author="rkbansal" w:date="2019-12-22T12:59:00Z">
        <w:r>
          <w:rPr>
            <w:rFonts w:ascii="Consolas" w:hAnsi="Consolas" w:cs="Consolas"/>
            <w:color w:val="000000"/>
            <w:sz w:val="20"/>
            <w:szCs w:val="20"/>
          </w:rPr>
          <w:t xml:space="preserve">            .build();</w:t>
        </w:r>
      </w:ins>
    </w:p>
    <w:p w14:paraId="34021BA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64" w:author="rkbansal" w:date="2019-12-22T12:59:00Z"/>
          <w:rFonts w:ascii="Consolas" w:hAnsi="Consolas" w:cs="Consolas"/>
          <w:sz w:val="20"/>
          <w:szCs w:val="20"/>
        </w:rPr>
        <w:pPrChange w:id="2165" w:author="rkbansal" w:date="2019-12-22T13:00:00Z">
          <w:pPr>
            <w:autoSpaceDE w:val="0"/>
            <w:autoSpaceDN w:val="0"/>
            <w:adjustRightInd w:val="0"/>
            <w:spacing w:after="0" w:line="240" w:lineRule="auto"/>
          </w:pPr>
        </w:pPrChange>
      </w:pPr>
      <w:ins w:id="2166" w:author="rkbansal" w:date="2019-12-22T12:59:00Z">
        <w:r>
          <w:rPr>
            <w:rFonts w:ascii="Consolas" w:hAnsi="Consolas" w:cs="Consolas"/>
            <w:color w:val="000000"/>
            <w:sz w:val="20"/>
            <w:szCs w:val="20"/>
          </w:rPr>
          <w:t xml:space="preserve">    }</w:t>
        </w:r>
      </w:ins>
    </w:p>
    <w:p w14:paraId="4FEC980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67" w:author="rkbansal" w:date="2019-12-22T12:59:00Z"/>
          <w:rFonts w:ascii="Consolas" w:hAnsi="Consolas" w:cs="Consolas"/>
          <w:sz w:val="20"/>
          <w:szCs w:val="20"/>
        </w:rPr>
        <w:pPrChange w:id="2168" w:author="rkbansal" w:date="2019-12-22T13:00:00Z">
          <w:pPr>
            <w:autoSpaceDE w:val="0"/>
            <w:autoSpaceDN w:val="0"/>
            <w:adjustRightInd w:val="0"/>
            <w:spacing w:after="0" w:line="240" w:lineRule="auto"/>
          </w:pPr>
        </w:pPrChange>
      </w:pPr>
    </w:p>
    <w:p w14:paraId="42906E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69" w:author="rkbansal" w:date="2019-12-22T12:59:00Z"/>
          <w:rFonts w:ascii="Consolas" w:hAnsi="Consolas" w:cs="Consolas"/>
          <w:sz w:val="20"/>
          <w:szCs w:val="20"/>
        </w:rPr>
        <w:pPrChange w:id="2170" w:author="rkbansal" w:date="2019-12-22T13:00:00Z">
          <w:pPr>
            <w:autoSpaceDE w:val="0"/>
            <w:autoSpaceDN w:val="0"/>
            <w:adjustRightInd w:val="0"/>
            <w:spacing w:after="0" w:line="240" w:lineRule="auto"/>
          </w:pPr>
        </w:pPrChange>
      </w:pPr>
      <w:ins w:id="2171"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39EFD6A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72" w:author="rkbansal" w:date="2019-12-22T12:59:00Z"/>
          <w:rFonts w:ascii="Consolas" w:hAnsi="Consolas" w:cs="Consolas"/>
          <w:sz w:val="20"/>
          <w:szCs w:val="20"/>
        </w:rPr>
        <w:pPrChange w:id="2173" w:author="rkbansal" w:date="2019-12-22T13:00:00Z">
          <w:pPr>
            <w:autoSpaceDE w:val="0"/>
            <w:autoSpaceDN w:val="0"/>
            <w:adjustRightInd w:val="0"/>
            <w:spacing w:after="0" w:line="240" w:lineRule="auto"/>
          </w:pPr>
        </w:pPrChange>
      </w:pPr>
      <w:ins w:id="217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410B5E5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75" w:author="rkbansal" w:date="2019-12-22T12:59:00Z"/>
          <w:rFonts w:ascii="Consolas" w:hAnsi="Consolas" w:cs="Consolas"/>
          <w:sz w:val="20"/>
          <w:szCs w:val="20"/>
        </w:rPr>
        <w:pPrChange w:id="2176" w:author="rkbansal" w:date="2019-12-22T13:00:00Z">
          <w:pPr>
            <w:autoSpaceDE w:val="0"/>
            <w:autoSpaceDN w:val="0"/>
            <w:adjustRightInd w:val="0"/>
            <w:spacing w:after="0" w:line="240" w:lineRule="auto"/>
          </w:pPr>
        </w:pPrChange>
      </w:pPr>
      <w:ins w:id="2177"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2E67D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78" w:author="rkbansal" w:date="2019-12-22T12:59:00Z"/>
          <w:rFonts w:ascii="Consolas" w:hAnsi="Consolas" w:cs="Consolas"/>
          <w:sz w:val="20"/>
          <w:szCs w:val="20"/>
        </w:rPr>
        <w:pPrChange w:id="2179" w:author="rkbansal" w:date="2019-12-22T13:00:00Z">
          <w:pPr>
            <w:autoSpaceDE w:val="0"/>
            <w:autoSpaceDN w:val="0"/>
            <w:adjustRightInd w:val="0"/>
            <w:spacing w:after="0" w:line="240" w:lineRule="auto"/>
          </w:pPr>
        </w:pPrChange>
      </w:pPr>
      <w:ins w:id="2180" w:author="rkbansal" w:date="2019-12-22T12:59:00Z">
        <w:r>
          <w:rPr>
            <w:rFonts w:ascii="Consolas" w:hAnsi="Consolas" w:cs="Consolas"/>
            <w:color w:val="000000"/>
            <w:sz w:val="20"/>
            <w:szCs w:val="20"/>
          </w:rPr>
          <w:t xml:space="preserve">                .select()</w:t>
        </w:r>
      </w:ins>
    </w:p>
    <w:p w14:paraId="4B51E30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81" w:author="rkbansal" w:date="2019-12-22T12:59:00Z"/>
          <w:rFonts w:ascii="Consolas" w:hAnsi="Consolas" w:cs="Consolas"/>
          <w:sz w:val="20"/>
          <w:szCs w:val="20"/>
        </w:rPr>
        <w:pPrChange w:id="2182" w:author="rkbansal" w:date="2019-12-22T13:00:00Z">
          <w:pPr>
            <w:autoSpaceDE w:val="0"/>
            <w:autoSpaceDN w:val="0"/>
            <w:adjustRightInd w:val="0"/>
            <w:spacing w:after="0" w:line="240" w:lineRule="auto"/>
          </w:pPr>
        </w:pPrChange>
      </w:pPr>
      <w:ins w:id="2183"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2184"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2185"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2186"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2187"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2188" w:author="rkbansal" w:date="2019-12-22T12:59:00Z">
              <w:rPr>
                <w:rFonts w:ascii="Consolas" w:hAnsi="Consolas" w:cs="Consolas"/>
                <w:color w:val="000000"/>
                <w:sz w:val="20"/>
                <w:szCs w:val="20"/>
              </w:rPr>
            </w:rPrChange>
          </w:rPr>
          <w:t>))</w:t>
        </w:r>
      </w:ins>
    </w:p>
    <w:p w14:paraId="1F7FEB4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89" w:author="rkbansal" w:date="2019-12-22T12:59:00Z"/>
          <w:rFonts w:ascii="Consolas" w:hAnsi="Consolas" w:cs="Consolas"/>
          <w:sz w:val="20"/>
          <w:szCs w:val="20"/>
        </w:rPr>
        <w:pPrChange w:id="2190" w:author="rkbansal" w:date="2019-12-22T13:00:00Z">
          <w:pPr>
            <w:autoSpaceDE w:val="0"/>
            <w:autoSpaceDN w:val="0"/>
            <w:adjustRightInd w:val="0"/>
            <w:spacing w:after="0" w:line="240" w:lineRule="auto"/>
          </w:pPr>
        </w:pPrChange>
      </w:pPr>
      <w:ins w:id="2191" w:author="rkbansal" w:date="2019-12-22T12:59:00Z">
        <w:r>
          <w:rPr>
            <w:rFonts w:ascii="Consolas" w:hAnsi="Consolas" w:cs="Consolas"/>
            <w:color w:val="000000"/>
            <w:sz w:val="20"/>
            <w:szCs w:val="20"/>
          </w:rPr>
          <w:t xml:space="preserve">                    .build()</w:t>
        </w:r>
      </w:ins>
    </w:p>
    <w:p w14:paraId="0972955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92" w:author="rkbansal" w:date="2019-12-22T12:59:00Z"/>
          <w:rFonts w:ascii="Consolas" w:hAnsi="Consolas" w:cs="Consolas"/>
          <w:sz w:val="20"/>
          <w:szCs w:val="20"/>
        </w:rPr>
        <w:pPrChange w:id="2193" w:author="rkbansal" w:date="2019-12-22T13:00:00Z">
          <w:pPr>
            <w:autoSpaceDE w:val="0"/>
            <w:autoSpaceDN w:val="0"/>
            <w:adjustRightInd w:val="0"/>
            <w:spacing w:after="0" w:line="240" w:lineRule="auto"/>
          </w:pPr>
        </w:pPrChange>
      </w:pPr>
      <w:ins w:id="2194"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0BD7A5B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95" w:author="rkbansal" w:date="2019-12-22T12:59:00Z"/>
          <w:rFonts w:ascii="Consolas" w:hAnsi="Consolas" w:cs="Consolas"/>
          <w:sz w:val="20"/>
          <w:szCs w:val="20"/>
        </w:rPr>
        <w:pPrChange w:id="2196" w:author="rkbansal" w:date="2019-12-22T13:00:00Z">
          <w:pPr>
            <w:autoSpaceDE w:val="0"/>
            <w:autoSpaceDN w:val="0"/>
            <w:adjustRightInd w:val="0"/>
            <w:spacing w:after="0" w:line="240" w:lineRule="auto"/>
          </w:pPr>
        </w:pPrChange>
      </w:pPr>
      <w:ins w:id="2197"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6AFDFE8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198" w:author="rkbansal" w:date="2019-12-22T12:59:00Z"/>
          <w:rFonts w:ascii="Consolas" w:hAnsi="Consolas" w:cs="Consolas"/>
          <w:sz w:val="20"/>
          <w:szCs w:val="20"/>
        </w:rPr>
        <w:pPrChange w:id="2199" w:author="rkbansal" w:date="2019-12-22T13:00:00Z">
          <w:pPr>
            <w:autoSpaceDE w:val="0"/>
            <w:autoSpaceDN w:val="0"/>
            <w:adjustRightInd w:val="0"/>
            <w:spacing w:after="0" w:line="240" w:lineRule="auto"/>
          </w:pPr>
        </w:pPrChange>
      </w:pPr>
      <w:ins w:id="2200" w:author="rkbansal" w:date="2019-12-22T12:59:00Z">
        <w:r>
          <w:rPr>
            <w:rFonts w:ascii="Consolas" w:hAnsi="Consolas" w:cs="Consolas"/>
            <w:color w:val="000000"/>
            <w:sz w:val="20"/>
            <w:szCs w:val="20"/>
          </w:rPr>
          <w:t xml:space="preserve">                .apiInfo(apiInfo());</w:t>
        </w:r>
      </w:ins>
    </w:p>
    <w:p w14:paraId="2D1B5E96"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01" w:author="rkbansal" w:date="2019-12-22T12:59:00Z"/>
          <w:rFonts w:ascii="Consolas" w:hAnsi="Consolas" w:cs="Consolas"/>
          <w:sz w:val="20"/>
          <w:szCs w:val="20"/>
        </w:rPr>
        <w:pPrChange w:id="2202" w:author="rkbansal" w:date="2019-12-22T13:00:00Z">
          <w:pPr>
            <w:autoSpaceDE w:val="0"/>
            <w:autoSpaceDN w:val="0"/>
            <w:adjustRightInd w:val="0"/>
            <w:spacing w:after="0" w:line="240" w:lineRule="auto"/>
          </w:pPr>
        </w:pPrChange>
      </w:pPr>
      <w:ins w:id="2203" w:author="rkbansal" w:date="2019-12-22T12:59:00Z">
        <w:r>
          <w:rPr>
            <w:rFonts w:ascii="Consolas" w:hAnsi="Consolas" w:cs="Consolas"/>
            <w:color w:val="000000"/>
            <w:sz w:val="20"/>
            <w:szCs w:val="20"/>
          </w:rPr>
          <w:t xml:space="preserve">    }</w:t>
        </w:r>
      </w:ins>
    </w:p>
    <w:p w14:paraId="0E08619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204" w:author="rkbansal" w:date="2019-12-22T12:59:00Z"/>
          <w:rFonts w:ascii="Consolas" w:hAnsi="Consolas" w:cs="Consolas"/>
          <w:sz w:val="20"/>
          <w:szCs w:val="20"/>
        </w:rPr>
        <w:pPrChange w:id="2205" w:author="rkbansal" w:date="2019-12-22T13:00:00Z">
          <w:pPr>
            <w:autoSpaceDE w:val="0"/>
            <w:autoSpaceDN w:val="0"/>
            <w:adjustRightInd w:val="0"/>
            <w:spacing w:after="0" w:line="240" w:lineRule="auto"/>
          </w:pPr>
        </w:pPrChange>
      </w:pPr>
    </w:p>
    <w:p w14:paraId="72954B3A" w14:textId="77777777" w:rsidR="00D738F0" w:rsidRDefault="00D738F0">
      <w:pPr>
        <w:pBdr>
          <w:top w:val="single" w:sz="4" w:space="1" w:color="auto"/>
          <w:left w:val="single" w:sz="4" w:space="4" w:color="auto"/>
          <w:bottom w:val="single" w:sz="4" w:space="1" w:color="auto"/>
          <w:right w:val="single" w:sz="4" w:space="4" w:color="auto"/>
        </w:pBdr>
        <w:rPr>
          <w:ins w:id="2206" w:author="rkbansal" w:date="2019-12-22T12:58:00Z"/>
        </w:rPr>
        <w:pPrChange w:id="2207" w:author="rkbansal" w:date="2019-12-22T13:00:00Z">
          <w:pPr>
            <w:pStyle w:val="ListParagraph"/>
            <w:numPr>
              <w:numId w:val="23"/>
            </w:numPr>
            <w:tabs>
              <w:tab w:val="num" w:pos="720"/>
            </w:tabs>
            <w:ind w:hanging="360"/>
          </w:pPr>
        </w:pPrChange>
      </w:pPr>
      <w:ins w:id="2208" w:author="rkbansal" w:date="2019-12-22T12:59:00Z">
        <w:r w:rsidRPr="00870F04">
          <w:rPr>
            <w:rFonts w:ascii="Consolas" w:hAnsi="Consolas" w:cs="Consolas"/>
            <w:color w:val="000000"/>
            <w:sz w:val="20"/>
            <w:szCs w:val="20"/>
            <w:rPrChange w:id="2209" w:author="rkbansal" w:date="2019-12-22T13:00:00Z">
              <w:rPr/>
            </w:rPrChange>
          </w:rPr>
          <w:t>}</w:t>
        </w:r>
      </w:ins>
    </w:p>
    <w:p w14:paraId="6473DAB1" w14:textId="77777777" w:rsidR="00D738F0" w:rsidRPr="00E16D9E" w:rsidRDefault="00D738F0">
      <w:pPr>
        <w:pStyle w:val="ListParagraph"/>
        <w:numPr>
          <w:ilvl w:val="1"/>
          <w:numId w:val="37"/>
        </w:numPr>
        <w:rPr>
          <w:ins w:id="2210" w:author="rkbansal" w:date="2020-04-04T19:42:00Z"/>
          <w:bCs/>
        </w:rPr>
        <w:pPrChange w:id="2211" w:author="rkbansal" w:date="2020-04-04T20:59:00Z">
          <w:pPr>
            <w:pStyle w:val="ListParagraph"/>
            <w:numPr>
              <w:numId w:val="74"/>
            </w:numPr>
            <w:tabs>
              <w:tab w:val="num" w:pos="720"/>
            </w:tabs>
            <w:ind w:hanging="360"/>
          </w:pPr>
        </w:pPrChange>
      </w:pPr>
      <w:ins w:id="2212" w:author="rkbansal" w:date="2020-04-04T19:42:00Z">
        <w:r w:rsidRPr="0068706D">
          <w:rPr>
            <w:bCs/>
          </w:rPr>
          <w:t>Made changes in the Swagger’s HomeC</w:t>
        </w:r>
        <w:r w:rsidRPr="00561574">
          <w:rPr>
            <w:bCs/>
          </w:rPr>
          <w:t>ontroller</w:t>
        </w:r>
      </w:ins>
    </w:p>
    <w:p w14:paraId="4B99A46C" w14:textId="77777777" w:rsidR="00D738F0" w:rsidRPr="009B1315" w:rsidRDefault="00D738F0" w:rsidP="00D738F0">
      <w:pPr>
        <w:pStyle w:val="ListParagraph"/>
        <w:rPr>
          <w:ins w:id="2213" w:author="rkbansal" w:date="2020-04-04T19:42:00Z"/>
          <w:bCs/>
        </w:rPr>
      </w:pPr>
    </w:p>
    <w:p w14:paraId="6045A131" w14:textId="77777777" w:rsidR="00D738F0" w:rsidRPr="007D5DE0" w:rsidRDefault="00D738F0" w:rsidP="00D738F0">
      <w:pPr>
        <w:ind w:firstLine="720"/>
        <w:rPr>
          <w:ins w:id="2214" w:author="rkbansal" w:date="2020-04-04T19:42:00Z"/>
          <w:b/>
          <w:sz w:val="18"/>
        </w:rPr>
      </w:pPr>
      <w:ins w:id="2215" w:author="rkbansal" w:date="2020-04-04T20:21:00Z">
        <w:r>
          <w:rPr>
            <w:noProof/>
          </w:rPr>
          <w:lastRenderedPageBreak/>
          <w:drawing>
            <wp:inline distT="0" distB="0" distL="0" distR="0" wp14:anchorId="2FA9846B" wp14:editId="1549D7FD">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9050" cy="2171700"/>
                      </a:xfrm>
                      <a:prstGeom prst="rect">
                        <a:avLst/>
                      </a:prstGeom>
                    </pic:spPr>
                  </pic:pic>
                </a:graphicData>
              </a:graphic>
            </wp:inline>
          </w:drawing>
        </w:r>
      </w:ins>
    </w:p>
    <w:p w14:paraId="6A45CC76" w14:textId="77777777" w:rsidR="00D738F0" w:rsidRPr="00187DD7" w:rsidRDefault="00D738F0">
      <w:pPr>
        <w:pStyle w:val="ListParagraph"/>
        <w:rPr>
          <w:ins w:id="2216" w:author="rkbansal" w:date="2020-04-04T19:42:00Z"/>
          <w:b/>
          <w:sz w:val="18"/>
          <w:rPrChange w:id="2217" w:author="rkbansal" w:date="2020-04-04T19:42:00Z">
            <w:rPr>
              <w:ins w:id="2218" w:author="rkbansal" w:date="2020-04-04T19:42:00Z"/>
            </w:rPr>
          </w:rPrChange>
        </w:rPr>
        <w:pPrChange w:id="2219" w:author="rkbansal" w:date="2020-04-04T19:43:00Z">
          <w:pPr>
            <w:pStyle w:val="ListParagraph"/>
            <w:numPr>
              <w:numId w:val="23"/>
            </w:numPr>
            <w:tabs>
              <w:tab w:val="num" w:pos="720"/>
            </w:tabs>
            <w:ind w:hanging="360"/>
          </w:pPr>
        </w:pPrChange>
      </w:pPr>
    </w:p>
    <w:p w14:paraId="12C1A7C8" w14:textId="77777777" w:rsidR="00D738F0" w:rsidRPr="00632EED" w:rsidRDefault="00D738F0" w:rsidP="00D738F0">
      <w:pPr>
        <w:pStyle w:val="ListParagraph"/>
        <w:numPr>
          <w:ilvl w:val="0"/>
          <w:numId w:val="37"/>
        </w:numPr>
        <w:rPr>
          <w:ins w:id="2220" w:author="rkbansal" w:date="2019-12-22T14:08:00Z"/>
          <w:b/>
          <w:sz w:val="18"/>
        </w:rPr>
      </w:pPr>
      <w:ins w:id="2221" w:author="rkbansal" w:date="2019-12-22T14:08:00Z">
        <w:r>
          <w:t xml:space="preserve">Run the application as </w:t>
        </w:r>
        <w:r w:rsidRPr="007A6875">
          <w:rPr>
            <w:b/>
          </w:rPr>
          <w:t>Spring Boot App</w:t>
        </w:r>
        <w:r>
          <w:rPr>
            <w:b/>
          </w:rPr>
          <w:t xml:space="preserve"> </w:t>
        </w:r>
        <w:r>
          <w:rPr>
            <w:bCs/>
          </w:rPr>
          <w:t>in the following order</w:t>
        </w:r>
      </w:ins>
    </w:p>
    <w:p w14:paraId="2A4E6020" w14:textId="77777777" w:rsidR="00D738F0" w:rsidRPr="00A54484" w:rsidRDefault="00D738F0" w:rsidP="00D738F0">
      <w:pPr>
        <w:pStyle w:val="ListParagraph"/>
        <w:numPr>
          <w:ilvl w:val="1"/>
          <w:numId w:val="37"/>
        </w:numPr>
        <w:rPr>
          <w:ins w:id="2222" w:author="rkbansal" w:date="2019-12-22T14:08:00Z"/>
          <w:b/>
          <w:sz w:val="18"/>
          <w:rPrChange w:id="2223" w:author="rkbansal" w:date="2019-12-22T14:08:00Z">
            <w:rPr>
              <w:ins w:id="2224" w:author="rkbansal" w:date="2019-12-22T14:08:00Z"/>
              <w:bCs/>
            </w:rPr>
          </w:rPrChange>
        </w:rPr>
      </w:pPr>
      <w:ins w:id="2225" w:author="rkbansal" w:date="2019-12-22T14:08:00Z">
        <w:r>
          <w:rPr>
            <w:bCs/>
          </w:rPr>
          <w:t>EurekaServerApplication</w:t>
        </w:r>
      </w:ins>
    </w:p>
    <w:p w14:paraId="1BCA7582" w14:textId="77777777" w:rsidR="00D738F0" w:rsidRPr="00632EED" w:rsidRDefault="00D738F0" w:rsidP="00D738F0">
      <w:pPr>
        <w:pStyle w:val="ListParagraph"/>
        <w:numPr>
          <w:ilvl w:val="1"/>
          <w:numId w:val="37"/>
        </w:numPr>
        <w:rPr>
          <w:ins w:id="2226" w:author="rkbansal" w:date="2019-12-22T14:08:00Z"/>
          <w:b/>
          <w:sz w:val="18"/>
        </w:rPr>
      </w:pPr>
      <w:ins w:id="2227" w:author="rkbansal" w:date="2019-12-22T14:08:00Z">
        <w:r>
          <w:rPr>
            <w:bCs/>
          </w:rPr>
          <w:t>UserMgmt</w:t>
        </w:r>
      </w:ins>
      <w:ins w:id="2228" w:author="rkbansal" w:date="2020-02-25T00:41:00Z">
        <w:r>
          <w:rPr>
            <w:bCs/>
          </w:rPr>
          <w:t>Rest</w:t>
        </w:r>
      </w:ins>
      <w:ins w:id="2229" w:author="rkbansal" w:date="2019-12-22T14:08:00Z">
        <w:r>
          <w:rPr>
            <w:bCs/>
          </w:rPr>
          <w:t>Application</w:t>
        </w:r>
      </w:ins>
    </w:p>
    <w:p w14:paraId="410AB373" w14:textId="77777777" w:rsidR="00D738F0" w:rsidRPr="00A54484" w:rsidRDefault="00D738F0">
      <w:pPr>
        <w:pStyle w:val="ListParagraph"/>
        <w:rPr>
          <w:ins w:id="2230" w:author="rkbansal" w:date="2019-12-22T14:08:00Z"/>
          <w:rFonts w:ascii="Georgia" w:hAnsi="Georgia"/>
          <w:sz w:val="24"/>
          <w:szCs w:val="24"/>
          <w:rPrChange w:id="2231" w:author="rkbansal" w:date="2019-12-22T14:08:00Z">
            <w:rPr>
              <w:ins w:id="2232" w:author="rkbansal" w:date="2019-12-22T14:08:00Z"/>
              <w:rFonts w:ascii="Cambria" w:hAnsi="Cambria"/>
              <w:color w:val="222635"/>
              <w:sz w:val="29"/>
              <w:szCs w:val="29"/>
              <w:shd w:val="clear" w:color="auto" w:fill="FFFFFF"/>
            </w:rPr>
          </w:rPrChange>
        </w:rPr>
        <w:pPrChange w:id="2233" w:author="rkbansal" w:date="2019-12-22T14:08:00Z">
          <w:pPr>
            <w:pStyle w:val="ListParagraph"/>
            <w:numPr>
              <w:numId w:val="23"/>
            </w:numPr>
            <w:tabs>
              <w:tab w:val="num" w:pos="720"/>
            </w:tabs>
            <w:ind w:hanging="360"/>
          </w:pPr>
        </w:pPrChange>
      </w:pPr>
    </w:p>
    <w:p w14:paraId="52931798" w14:textId="77777777" w:rsidR="00D738F0" w:rsidRDefault="00D738F0" w:rsidP="00D738F0">
      <w:pPr>
        <w:ind w:firstLine="720"/>
        <w:rPr>
          <w:ins w:id="2234" w:author="rkbansal" w:date="2019-12-22T14:10:00Z"/>
        </w:rPr>
      </w:pPr>
      <w:ins w:id="2235"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2236"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6FFD13BC" w14:textId="77777777" w:rsidR="00D738F0" w:rsidRDefault="00D738F0" w:rsidP="00D738F0">
      <w:pPr>
        <w:ind w:firstLine="720"/>
        <w:rPr>
          <w:ins w:id="2237" w:author="rkbansal" w:date="2019-12-22T14:10:00Z"/>
          <w:bCs/>
        </w:rPr>
      </w:pPr>
      <w:ins w:id="2238" w:author="rkbansal" w:date="2020-04-04T20:22:00Z">
        <w:r>
          <w:rPr>
            <w:noProof/>
          </w:rPr>
          <w:drawing>
            <wp:inline distT="0" distB="0" distL="0" distR="0" wp14:anchorId="4CEFB397" wp14:editId="22C987EA">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79000" cy="3942080"/>
                      </a:xfrm>
                      <a:prstGeom prst="rect">
                        <a:avLst/>
                      </a:prstGeom>
                    </pic:spPr>
                  </pic:pic>
                </a:graphicData>
              </a:graphic>
            </wp:inline>
          </w:drawing>
        </w:r>
      </w:ins>
    </w:p>
    <w:p w14:paraId="5AEAF441" w14:textId="77777777" w:rsidR="00D738F0" w:rsidRPr="002B6106" w:rsidRDefault="00D738F0">
      <w:pPr>
        <w:ind w:firstLine="720"/>
        <w:rPr>
          <w:ins w:id="2239" w:author="rkbansal" w:date="2019-12-22T14:09:00Z"/>
          <w:b/>
          <w:sz w:val="18"/>
          <w:rPrChange w:id="2240" w:author="rkbansal" w:date="2019-12-22T14:10:00Z">
            <w:rPr>
              <w:ins w:id="2241" w:author="rkbansal" w:date="2019-12-22T14:09:00Z"/>
              <w:bCs/>
            </w:rPr>
          </w:rPrChange>
        </w:rPr>
        <w:pPrChange w:id="2242" w:author="rkbansal" w:date="2019-12-22T14:10:00Z">
          <w:pPr>
            <w:pStyle w:val="ListParagraph"/>
            <w:numPr>
              <w:ilvl w:val="1"/>
              <w:numId w:val="23"/>
            </w:numPr>
            <w:tabs>
              <w:tab w:val="num" w:pos="1440"/>
            </w:tabs>
            <w:ind w:left="1440" w:hanging="360"/>
          </w:pPr>
        </w:pPrChange>
      </w:pPr>
    </w:p>
    <w:p w14:paraId="02A93D41" w14:textId="77777777" w:rsidR="00D738F0" w:rsidRDefault="00D738F0" w:rsidP="00D738F0">
      <w:pPr>
        <w:pStyle w:val="ListParagraph"/>
        <w:numPr>
          <w:ilvl w:val="0"/>
          <w:numId w:val="37"/>
        </w:numPr>
        <w:rPr>
          <w:ins w:id="2243" w:author="rkbansal" w:date="2020-04-04T19:44:00Z"/>
        </w:rPr>
      </w:pPr>
      <w:ins w:id="2244" w:author="rkbansal" w:date="2020-04-04T19:44:00Z">
        <w:r>
          <w:t>After running the application, should be visible following functions for the following url:</w:t>
        </w:r>
        <w:r w:rsidRPr="00B51A16">
          <w:t xml:space="preserve"> </w:t>
        </w:r>
      </w:ins>
      <w:ins w:id="2245" w:author="rkbansal" w:date="2020-04-04T20:22:00Z">
        <w:r>
          <w:fldChar w:fldCharType="begin"/>
        </w:r>
        <w:r>
          <w:instrText xml:space="preserve"> HYPERLINK "</w:instrText>
        </w:r>
      </w:ins>
      <w:ins w:id="2246" w:author="rkbansal" w:date="2020-04-04T19:44:00Z">
        <w:r w:rsidRPr="00961DD5">
          <w:rPr>
            <w:rPrChange w:id="2247" w:author="rkbansal" w:date="2020-04-04T20:22:00Z">
              <w:rPr>
                <w:rStyle w:val="Hyperlink"/>
              </w:rPr>
            </w:rPrChange>
          </w:rPr>
          <w:instrText>http://localhost:</w:instrText>
        </w:r>
      </w:ins>
      <w:ins w:id="2248" w:author="rkbansal" w:date="2020-04-04T20:22:00Z">
        <w:r w:rsidRPr="00961DD5">
          <w:rPr>
            <w:rPrChange w:id="2249" w:author="rkbansal" w:date="2020-04-04T20:22:00Z">
              <w:rPr>
                <w:rStyle w:val="Hyperlink"/>
              </w:rPr>
            </w:rPrChange>
          </w:rPr>
          <w:instrText>3</w:instrText>
        </w:r>
      </w:ins>
      <w:ins w:id="2250" w:author="rkbansal" w:date="2020-04-04T19:44:00Z">
        <w:r w:rsidRPr="00961DD5">
          <w:rPr>
            <w:rPrChange w:id="2251" w:author="rkbansal" w:date="2020-04-04T20:22:00Z">
              <w:rPr>
                <w:rStyle w:val="Hyperlink"/>
              </w:rPr>
            </w:rPrChange>
          </w:rPr>
          <w:instrText>379/api/user-mgmt-service/swagger-ui.html</w:instrText>
        </w:r>
      </w:ins>
      <w:ins w:id="2252" w:author="rkbansal" w:date="2020-04-04T20:22:00Z">
        <w:r>
          <w:instrText xml:space="preserve">" </w:instrText>
        </w:r>
        <w:r>
          <w:fldChar w:fldCharType="separate"/>
        </w:r>
      </w:ins>
      <w:ins w:id="2253" w:author="rkbansal" w:date="2020-04-04T19:44:00Z">
        <w:r w:rsidRPr="00B85784">
          <w:rPr>
            <w:rStyle w:val="Hyperlink"/>
          </w:rPr>
          <w:t>http://localhost:</w:t>
        </w:r>
      </w:ins>
      <w:ins w:id="2254" w:author="rkbansal" w:date="2020-04-04T20:22:00Z">
        <w:r w:rsidRPr="00B85784">
          <w:rPr>
            <w:rStyle w:val="Hyperlink"/>
          </w:rPr>
          <w:t>3</w:t>
        </w:r>
      </w:ins>
      <w:ins w:id="2255" w:author="rkbansal" w:date="2020-04-04T19:44:00Z">
        <w:r w:rsidRPr="00B85784">
          <w:rPr>
            <w:rStyle w:val="Hyperlink"/>
          </w:rPr>
          <w:t>379/api/user-mgmt-service/swagger-ui.html</w:t>
        </w:r>
      </w:ins>
      <w:ins w:id="2256" w:author="rkbansal" w:date="2020-04-04T20:22:00Z">
        <w:r>
          <w:fldChar w:fldCharType="end"/>
        </w:r>
      </w:ins>
    </w:p>
    <w:p w14:paraId="319F9FB6" w14:textId="77777777" w:rsidR="00D738F0" w:rsidRDefault="00D738F0">
      <w:pPr>
        <w:pStyle w:val="ListParagraph"/>
        <w:rPr>
          <w:ins w:id="2257" w:author="rkbansal" w:date="2020-04-04T19:44:00Z"/>
        </w:rPr>
        <w:pPrChange w:id="2258" w:author="rkbansal" w:date="2020-04-04T19:45:00Z">
          <w:pPr>
            <w:pStyle w:val="ListParagraph"/>
            <w:numPr>
              <w:numId w:val="23"/>
            </w:numPr>
            <w:tabs>
              <w:tab w:val="num" w:pos="720"/>
            </w:tabs>
            <w:ind w:hanging="360"/>
          </w:pPr>
        </w:pPrChange>
      </w:pPr>
    </w:p>
    <w:p w14:paraId="53BECC54" w14:textId="77777777" w:rsidR="00D738F0" w:rsidRDefault="00D738F0">
      <w:pPr>
        <w:pStyle w:val="ListParagraph"/>
        <w:rPr>
          <w:ins w:id="2259" w:author="rkbansal" w:date="2020-04-04T19:44:00Z"/>
        </w:rPr>
        <w:pPrChange w:id="2260" w:author="rkbansal" w:date="2020-04-04T19:45:00Z">
          <w:pPr>
            <w:pStyle w:val="ListParagraph"/>
            <w:numPr>
              <w:numId w:val="23"/>
            </w:numPr>
            <w:tabs>
              <w:tab w:val="num" w:pos="720"/>
            </w:tabs>
            <w:ind w:hanging="360"/>
          </w:pPr>
        </w:pPrChange>
      </w:pPr>
      <w:ins w:id="2261" w:author="rkbansal" w:date="2020-04-04T19:44:00Z">
        <w:r>
          <w:t>Or</w:t>
        </w:r>
      </w:ins>
    </w:p>
    <w:p w14:paraId="59B1A0BC" w14:textId="77777777" w:rsidR="00D738F0" w:rsidRDefault="00D738F0">
      <w:pPr>
        <w:pStyle w:val="ListParagraph"/>
        <w:rPr>
          <w:ins w:id="2262" w:author="rkbansal" w:date="2020-04-04T19:44:00Z"/>
        </w:rPr>
        <w:pPrChange w:id="2263" w:author="rkbansal" w:date="2020-04-04T19:45:00Z">
          <w:pPr>
            <w:pStyle w:val="ListParagraph"/>
            <w:numPr>
              <w:numId w:val="23"/>
            </w:numPr>
            <w:tabs>
              <w:tab w:val="num" w:pos="720"/>
            </w:tabs>
            <w:ind w:hanging="360"/>
          </w:pPr>
        </w:pPrChange>
      </w:pPr>
      <w:ins w:id="2264" w:author="rkbansal" w:date="2020-04-04T20:22:00Z">
        <w:r>
          <w:fldChar w:fldCharType="begin"/>
        </w:r>
        <w:r>
          <w:instrText xml:space="preserve"> HYPERLINK "</w:instrText>
        </w:r>
      </w:ins>
      <w:ins w:id="2265" w:author="rkbansal" w:date="2020-04-04T19:44:00Z">
        <w:r w:rsidRPr="00320B40">
          <w:rPr>
            <w:rPrChange w:id="2266" w:author="rkbansal" w:date="2020-04-04T20:22:00Z">
              <w:rPr>
                <w:rStyle w:val="Hyperlink"/>
              </w:rPr>
            </w:rPrChange>
          </w:rPr>
          <w:instrText>http://localhost:</w:instrText>
        </w:r>
      </w:ins>
      <w:ins w:id="2267" w:author="rkbansal" w:date="2020-04-04T20:22:00Z">
        <w:r w:rsidRPr="00320B40">
          <w:rPr>
            <w:rPrChange w:id="2268" w:author="rkbansal" w:date="2020-04-04T20:22:00Z">
              <w:rPr>
                <w:rStyle w:val="Hyperlink"/>
              </w:rPr>
            </w:rPrChange>
          </w:rPr>
          <w:instrText>3</w:instrText>
        </w:r>
      </w:ins>
      <w:ins w:id="2269" w:author="rkbansal" w:date="2020-04-04T19:44:00Z">
        <w:r w:rsidRPr="00320B40">
          <w:rPr>
            <w:rPrChange w:id="2270" w:author="rkbansal" w:date="2020-04-04T20:22:00Z">
              <w:rPr>
                <w:rStyle w:val="Hyperlink"/>
              </w:rPr>
            </w:rPrChange>
          </w:rPr>
          <w:instrText>379/api/user-mgmt-service/api-docs</w:instrText>
        </w:r>
      </w:ins>
      <w:ins w:id="2271" w:author="rkbansal" w:date="2020-04-04T20:22:00Z">
        <w:r>
          <w:instrText xml:space="preserve">" </w:instrText>
        </w:r>
        <w:r>
          <w:fldChar w:fldCharType="separate"/>
        </w:r>
      </w:ins>
      <w:ins w:id="2272" w:author="rkbansal" w:date="2020-04-04T19:44:00Z">
        <w:r w:rsidRPr="00B85784">
          <w:rPr>
            <w:rStyle w:val="Hyperlink"/>
          </w:rPr>
          <w:t>http://localhost:</w:t>
        </w:r>
      </w:ins>
      <w:ins w:id="2273" w:author="rkbansal" w:date="2020-04-04T20:22:00Z">
        <w:r w:rsidRPr="00B85784">
          <w:rPr>
            <w:rStyle w:val="Hyperlink"/>
          </w:rPr>
          <w:t>3</w:t>
        </w:r>
      </w:ins>
      <w:ins w:id="2274" w:author="rkbansal" w:date="2020-04-04T19:44:00Z">
        <w:r w:rsidRPr="00B85784">
          <w:rPr>
            <w:rStyle w:val="Hyperlink"/>
          </w:rPr>
          <w:t>379/api/user-mgmt-service/api-docs</w:t>
        </w:r>
      </w:ins>
      <w:ins w:id="2275" w:author="rkbansal" w:date="2020-04-04T20:22:00Z">
        <w:r>
          <w:fldChar w:fldCharType="end"/>
        </w:r>
      </w:ins>
    </w:p>
    <w:p w14:paraId="0E702D8F" w14:textId="56E536DA" w:rsidR="00D738F0" w:rsidRDefault="001514D6">
      <w:pPr>
        <w:pStyle w:val="ListParagraph"/>
        <w:rPr>
          <w:ins w:id="2276" w:author="rkbansal" w:date="2019-12-22T14:13:00Z"/>
        </w:rPr>
        <w:pPrChange w:id="2277" w:author="rkbansal" w:date="2020-04-04T19:45:00Z">
          <w:pPr>
            <w:pStyle w:val="ListParagraph"/>
            <w:numPr>
              <w:numId w:val="23"/>
            </w:numPr>
            <w:tabs>
              <w:tab w:val="num" w:pos="720"/>
            </w:tabs>
            <w:ind w:hanging="360"/>
          </w:pPr>
        </w:pPrChange>
      </w:pPr>
      <w:ins w:id="2278" w:author="rkbansal" w:date="2020-04-04T20:23:00Z">
        <w:r>
          <w:rPr>
            <w:noProof/>
          </w:rPr>
          <w:drawing>
            <wp:anchor distT="0" distB="0" distL="114300" distR="114300" simplePos="0" relativeHeight="251700224" behindDoc="0" locked="0" layoutInCell="1" allowOverlap="1" wp14:anchorId="286FF09B" wp14:editId="5C65A20C">
              <wp:simplePos x="0" y="0"/>
              <wp:positionH relativeFrom="column">
                <wp:posOffset>0</wp:posOffset>
              </wp:positionH>
              <wp:positionV relativeFrom="paragraph">
                <wp:posOffset>389255</wp:posOffset>
              </wp:positionV>
              <wp:extent cx="9779000" cy="4408805"/>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9779000" cy="4408805"/>
                      </a:xfrm>
                      <a:prstGeom prst="rect">
                        <a:avLst/>
                      </a:prstGeom>
                    </pic:spPr>
                  </pic:pic>
                </a:graphicData>
              </a:graphic>
              <wp14:sizeRelH relativeFrom="page">
                <wp14:pctWidth>0</wp14:pctWidth>
              </wp14:sizeRelH>
              <wp14:sizeRelV relativeFrom="page">
                <wp14:pctHeight>0</wp14:pctHeight>
              </wp14:sizeRelV>
            </wp:anchor>
          </w:drawing>
        </w:r>
      </w:ins>
      <w:ins w:id="2279" w:author="Rajiv Bansal" w:date="2019-11-27T20:48:00Z">
        <w:del w:id="2280" w:author="rkbansal" w:date="2020-04-04T19:45:00Z">
          <w:r w:rsidR="00D738F0" w:rsidDel="00187DD7">
            <w:delText xml:space="preserve">After </w:delText>
          </w:r>
        </w:del>
        <w:del w:id="2281" w:author="rkbansal" w:date="2019-12-22T14:12:00Z">
          <w:r w:rsidR="00D738F0" w:rsidDel="00B51A16">
            <w:delText>creating</w:delText>
          </w:r>
        </w:del>
        <w:del w:id="2282" w:author="rkbansal" w:date="2020-04-04T19:45:00Z">
          <w:r w:rsidR="00D738F0" w:rsidDel="00187DD7">
            <w:delText xml:space="preserve"> the application, should be visible following functions:</w:delText>
          </w:r>
        </w:del>
      </w:ins>
    </w:p>
    <w:p w14:paraId="314F553B" w14:textId="3304B6CA" w:rsidR="001514D6" w:rsidRDefault="001514D6" w:rsidP="00E035F9">
      <w:pPr>
        <w:pStyle w:val="Heading3"/>
        <w:numPr>
          <w:ilvl w:val="2"/>
          <w:numId w:val="146"/>
        </w:numPr>
        <w:rPr>
          <w:lang w:val="en-US"/>
        </w:rPr>
      </w:pPr>
      <w:r>
        <w:rPr>
          <w:lang w:val="en-US"/>
        </w:rPr>
        <w:t>Testing</w:t>
      </w:r>
    </w:p>
    <w:p w14:paraId="78EBA33F" w14:textId="7BEE1B7B" w:rsidR="001514D6" w:rsidRPr="001514D6" w:rsidRDefault="001514D6" w:rsidP="00E035F9">
      <w:pPr>
        <w:pStyle w:val="Heading4"/>
        <w:numPr>
          <w:ilvl w:val="3"/>
          <w:numId w:val="146"/>
        </w:numPr>
        <w:rPr>
          <w:lang w:val="en-US"/>
        </w:rPr>
      </w:pPr>
      <w:r>
        <w:rPr>
          <w:lang w:val="en-US"/>
        </w:rPr>
        <w:t>Junit Testing</w:t>
      </w:r>
    </w:p>
    <w:p w14:paraId="40624888" w14:textId="77777777" w:rsidR="00D738F0" w:rsidRDefault="00D738F0" w:rsidP="001514D6">
      <w:pPr>
        <w:rPr>
          <w:ins w:id="2283" w:author="Rajiv Bansal" w:date="2019-11-27T20:48:00Z"/>
        </w:rPr>
      </w:pPr>
      <w:ins w:id="2284" w:author="rkbansal" w:date="2019-12-22T14:14:00Z">
        <w:r>
          <w:t>Test</w:t>
        </w:r>
      </w:ins>
      <w:ins w:id="2285" w:author="rkbansal" w:date="2019-12-22T14:15:00Z">
        <w:r>
          <w:t xml:space="preserve"> the User Api using JUnit</w:t>
        </w:r>
      </w:ins>
    </w:p>
    <w:p w14:paraId="1585565D" w14:textId="77777777" w:rsidR="00D738F0" w:rsidRPr="00047E66" w:rsidRDefault="00D738F0" w:rsidP="00D738F0">
      <w:ins w:id="2286" w:author="rkbansal" w:date="2020-04-11T13:42:00Z">
        <w:r>
          <w:rPr>
            <w:noProof/>
          </w:rPr>
          <w:lastRenderedPageBreak/>
          <w:drawing>
            <wp:inline distT="0" distB="0" distL="0" distR="0" wp14:anchorId="40E3D4E8" wp14:editId="7F6BA2A4">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686800" cy="8477250"/>
                      </a:xfrm>
                      <a:prstGeom prst="rect">
                        <a:avLst/>
                      </a:prstGeom>
                    </pic:spPr>
                  </pic:pic>
                </a:graphicData>
              </a:graphic>
            </wp:inline>
          </w:drawing>
        </w:r>
      </w:ins>
      <w:ins w:id="2287" w:author="Rajiv Bansal" w:date="2019-11-27T20:50:00Z">
        <w:del w:id="2288" w:author="rkbansal" w:date="2019-12-22T14:12:00Z">
          <w:r w:rsidDel="002B6106">
            <w:rPr>
              <w:noProof/>
            </w:rPr>
            <w:drawing>
              <wp:inline distT="0" distB="0" distL="0" distR="0" wp14:anchorId="5F4B7007" wp14:editId="6C159F85">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953500" cy="8277225"/>
                        </a:xfrm>
                        <a:prstGeom prst="rect">
                          <a:avLst/>
                        </a:prstGeom>
                      </pic:spPr>
                    </pic:pic>
                  </a:graphicData>
                </a:graphic>
              </wp:inline>
            </w:drawing>
          </w:r>
        </w:del>
      </w:ins>
    </w:p>
    <w:p w14:paraId="6F1B65DB" w14:textId="00E00AFB" w:rsidR="0073440E" w:rsidRPr="001514D6" w:rsidRDefault="0073440E" w:rsidP="00E035F9">
      <w:pPr>
        <w:pStyle w:val="Heading4"/>
        <w:numPr>
          <w:ilvl w:val="3"/>
          <w:numId w:val="146"/>
        </w:numPr>
        <w:rPr>
          <w:lang w:val="en-US"/>
        </w:rPr>
      </w:pPr>
      <w:r>
        <w:rPr>
          <w:lang w:val="en-US"/>
        </w:rPr>
        <w:t>Testing</w:t>
      </w:r>
      <w:r>
        <w:rPr>
          <w:lang w:val="en-US"/>
        </w:rPr>
        <w:t xml:space="preserve"> in Dev </w:t>
      </w:r>
      <w:r w:rsidR="001A5F22">
        <w:rPr>
          <w:lang w:val="en-US"/>
        </w:rPr>
        <w:t>Environment</w:t>
      </w:r>
    </w:p>
    <w:p w14:paraId="673EA35B" w14:textId="77777777" w:rsidR="00D738F0" w:rsidRDefault="00D738F0">
      <w:pPr>
        <w:pStyle w:val="ListParagraph"/>
        <w:numPr>
          <w:ilvl w:val="0"/>
          <w:numId w:val="33"/>
        </w:numPr>
        <w:rPr>
          <w:ins w:id="2289" w:author="rkbansal" w:date="2020-04-04T20:56:00Z"/>
        </w:rPr>
        <w:pPrChange w:id="2290" w:author="rkbansal" w:date="2020-04-23T13:24:00Z">
          <w:pPr>
            <w:pStyle w:val="ListParagraph"/>
            <w:numPr>
              <w:numId w:val="23"/>
            </w:numPr>
            <w:tabs>
              <w:tab w:val="num" w:pos="720"/>
            </w:tabs>
            <w:ind w:hanging="360"/>
          </w:pPr>
        </w:pPrChange>
      </w:pPr>
      <w:ins w:id="2291" w:author="rkbansal" w:date="2020-04-23T13:24:00Z">
        <w:r>
          <w:t>Getting user details based on the username using</w:t>
        </w:r>
      </w:ins>
      <w:ins w:id="2292" w:author="rkbansal" w:date="2020-04-04T20:56:00Z">
        <w:r>
          <w:t xml:space="preserve"> Postman</w:t>
        </w:r>
      </w:ins>
    </w:p>
    <w:p w14:paraId="690DCA39" w14:textId="77777777" w:rsidR="00D738F0" w:rsidRPr="004D59D5" w:rsidRDefault="00D738F0">
      <w:pPr>
        <w:pStyle w:val="ListParagraph"/>
        <w:pPrChange w:id="2293" w:author="rkbansal" w:date="2020-04-04T20:56:00Z">
          <w:pPr/>
        </w:pPrChange>
      </w:pPr>
      <w:ins w:id="2294" w:author="rkbansal" w:date="2020-04-04T20:56:00Z">
        <w:r>
          <w:rPr>
            <w:noProof/>
          </w:rPr>
          <w:drawing>
            <wp:inline distT="0" distB="0" distL="0" distR="0" wp14:anchorId="1495AF80" wp14:editId="4D7A707B">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5092700"/>
                      </a:xfrm>
                      <a:prstGeom prst="rect">
                        <a:avLst/>
                      </a:prstGeom>
                    </pic:spPr>
                  </pic:pic>
                </a:graphicData>
              </a:graphic>
            </wp:inline>
          </w:drawing>
        </w:r>
      </w:ins>
    </w:p>
    <w:p w14:paraId="5113E9B0" w14:textId="77777777" w:rsidR="00D738F0" w:rsidRDefault="00D738F0" w:rsidP="00D738F0">
      <w:pPr>
        <w:pStyle w:val="ListParagraph"/>
        <w:numPr>
          <w:ilvl w:val="0"/>
          <w:numId w:val="33"/>
        </w:numPr>
        <w:rPr>
          <w:ins w:id="2295" w:author="rkbansal" w:date="2020-04-23T13:28:00Z"/>
        </w:rPr>
      </w:pPr>
      <w:ins w:id="2296" w:author="rkbansal" w:date="2020-04-23T13:25:00Z">
        <w:r>
          <w:t>Getting user details based on the username but not found, then custom ApiError message will be shown using Postman</w:t>
        </w:r>
      </w:ins>
    </w:p>
    <w:p w14:paraId="03F8DDE2" w14:textId="77777777" w:rsidR="00D738F0" w:rsidRDefault="00D738F0">
      <w:pPr>
        <w:pStyle w:val="ListParagraph"/>
        <w:rPr>
          <w:ins w:id="2297" w:author="rkbansal" w:date="2020-04-23T13:25:00Z"/>
        </w:rPr>
        <w:pPrChange w:id="2298" w:author="rkbansal" w:date="2020-04-23T13:29:00Z">
          <w:pPr>
            <w:pStyle w:val="ListParagraph"/>
            <w:numPr>
              <w:numId w:val="19"/>
            </w:numPr>
            <w:ind w:left="360" w:hanging="360"/>
          </w:pPr>
        </w:pPrChange>
      </w:pPr>
      <w:ins w:id="2299" w:author="rkbansal" w:date="2020-04-23T13:29:00Z">
        <w:r>
          <w:rPr>
            <w:noProof/>
          </w:rPr>
          <w:lastRenderedPageBreak/>
          <w:drawing>
            <wp:inline distT="0" distB="0" distL="0" distR="0" wp14:anchorId="6D39F440" wp14:editId="635C25B9">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779000" cy="4057650"/>
                      </a:xfrm>
                      <a:prstGeom prst="rect">
                        <a:avLst/>
                      </a:prstGeom>
                    </pic:spPr>
                  </pic:pic>
                </a:graphicData>
              </a:graphic>
            </wp:inline>
          </w:drawing>
        </w:r>
      </w:ins>
    </w:p>
    <w:p w14:paraId="1E2F0C55" w14:textId="260F4DD7" w:rsidR="001A5F22" w:rsidRPr="001514D6" w:rsidRDefault="001A5F22" w:rsidP="00E035F9">
      <w:pPr>
        <w:pStyle w:val="Heading4"/>
        <w:numPr>
          <w:ilvl w:val="3"/>
          <w:numId w:val="146"/>
        </w:numPr>
        <w:rPr>
          <w:lang w:val="en-US"/>
        </w:rPr>
      </w:pPr>
      <w:r>
        <w:rPr>
          <w:lang w:val="en-US"/>
        </w:rPr>
        <w:t xml:space="preserve">Testing in </w:t>
      </w:r>
      <w:r>
        <w:rPr>
          <w:lang w:val="en-US"/>
        </w:rPr>
        <w:t>Kubernetes</w:t>
      </w:r>
      <w:r>
        <w:rPr>
          <w:lang w:val="en-US"/>
        </w:rPr>
        <w:t xml:space="preserve"> </w:t>
      </w:r>
      <w:r w:rsidR="0061333C">
        <w:rPr>
          <w:lang w:val="en-US"/>
        </w:rPr>
        <w:t>Environment</w:t>
      </w:r>
    </w:p>
    <w:p w14:paraId="094886F2" w14:textId="2E11F5F5" w:rsidR="008B06B4" w:rsidRDefault="00F54B99" w:rsidP="008B06B4">
      <w:pPr>
        <w:pStyle w:val="ListParagraph"/>
        <w:numPr>
          <w:ilvl w:val="0"/>
          <w:numId w:val="33"/>
        </w:numPr>
        <w:rPr>
          <w:ins w:id="2300" w:author="rkbansal" w:date="2020-04-23T13:24:00Z"/>
        </w:rPr>
      </w:pPr>
      <w:r>
        <w:t>Running the application</w:t>
      </w:r>
      <w:r w:rsidR="008B06B4">
        <w:t xml:space="preserve"> in Kubernetes Environment</w:t>
      </w:r>
    </w:p>
    <w:p w14:paraId="6927541E" w14:textId="6FDC88A7" w:rsidR="00DF58CF" w:rsidRDefault="00B10583" w:rsidP="008B06B4">
      <w:pPr>
        <w:pStyle w:val="ListParagraph"/>
        <w:rPr>
          <w:lang w:val="en-US"/>
        </w:rPr>
      </w:pPr>
      <w:r>
        <w:rPr>
          <w:lang w:val="en-US"/>
        </w:rPr>
        <w:t>Following are the steps to run the application in the Ku</w:t>
      </w:r>
      <w:r w:rsidR="00860F1D">
        <w:rPr>
          <w:lang w:val="en-US"/>
        </w:rPr>
        <w:t>bernetes</w:t>
      </w:r>
      <w:r w:rsidR="00364AEB">
        <w:rPr>
          <w:lang w:val="en-US"/>
        </w:rPr>
        <w:t>:</w:t>
      </w:r>
    </w:p>
    <w:p w14:paraId="2E1A5537" w14:textId="6216C809" w:rsidR="006973CD" w:rsidRDefault="006973CD" w:rsidP="00364AEB">
      <w:pPr>
        <w:pStyle w:val="ListParagraph"/>
        <w:numPr>
          <w:ilvl w:val="1"/>
          <w:numId w:val="85"/>
        </w:numPr>
        <w:rPr>
          <w:lang w:val="en-US"/>
        </w:rPr>
      </w:pPr>
      <w:r>
        <w:rPr>
          <w:lang w:val="en-US"/>
        </w:rPr>
        <w:t>Create the docker image for the application jar file and pushed into the docker hub using the below command:</w:t>
      </w:r>
    </w:p>
    <w:p w14:paraId="1F04F842" w14:textId="637EA1B3" w:rsidR="006973CD" w:rsidRDefault="006973CD" w:rsidP="006973CD">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7A735398" w14:textId="13653E79" w:rsidR="00364AEB" w:rsidRDefault="00364AEB" w:rsidP="00364AEB">
      <w:pPr>
        <w:pStyle w:val="ListParagraph"/>
        <w:numPr>
          <w:ilvl w:val="1"/>
          <w:numId w:val="85"/>
        </w:numPr>
        <w:rPr>
          <w:lang w:val="en-US"/>
        </w:rPr>
      </w:pPr>
      <w:r>
        <w:rPr>
          <w:lang w:val="en-US"/>
        </w:rPr>
        <w:t>Create the folder k8s which contains the following files:</w:t>
      </w:r>
    </w:p>
    <w:p w14:paraId="15D73FA1" w14:textId="01D610B2" w:rsidR="00DF7CFF" w:rsidRDefault="00DF7CFF" w:rsidP="00364AEB">
      <w:pPr>
        <w:pStyle w:val="ListParagraph"/>
        <w:numPr>
          <w:ilvl w:val="2"/>
          <w:numId w:val="85"/>
        </w:numPr>
        <w:rPr>
          <w:lang w:val="en-US"/>
        </w:rPr>
      </w:pPr>
      <w:r>
        <w:rPr>
          <w:lang w:val="en-US"/>
        </w:rPr>
        <w:t>namespace.yaml (</w:t>
      </w:r>
      <w:r w:rsidR="0076737E">
        <w:rPr>
          <w:lang w:val="en-US"/>
        </w:rPr>
        <w:t xml:space="preserve">Located </w:t>
      </w:r>
      <w:r>
        <w:rPr>
          <w:lang w:val="en-US"/>
        </w:rPr>
        <w:t xml:space="preserve">in </w:t>
      </w:r>
      <w:r w:rsidR="0076737E">
        <w:rPr>
          <w:lang w:val="en-US"/>
        </w:rPr>
        <w:t>main</w:t>
      </w:r>
      <w:r>
        <w:rPr>
          <w:lang w:val="en-US"/>
        </w:rPr>
        <w:t xml:space="preserve"> K8s </w:t>
      </w:r>
      <w:r w:rsidR="0076737E">
        <w:rPr>
          <w:lang w:val="en-US"/>
        </w:rPr>
        <w:t xml:space="preserve">folder: </w:t>
      </w:r>
      <w:r w:rsidR="0076737E" w:rsidRPr="00E029F0">
        <w:rPr>
          <w:color w:val="ED7D31" w:themeColor="accent2"/>
          <w:lang w:val="en-US"/>
        </w:rPr>
        <w:t>bjjd-microservices\k8s\namespace.yaml</w:t>
      </w:r>
      <w:r>
        <w:rPr>
          <w:lang w:val="en-US"/>
        </w:rPr>
        <w:t>)</w:t>
      </w:r>
    </w:p>
    <w:p w14:paraId="2A2606E1" w14:textId="37BC94DA" w:rsidR="00DF7CFF" w:rsidRDefault="00DF7CFF" w:rsidP="00364AEB">
      <w:pPr>
        <w:pStyle w:val="ListParagraph"/>
        <w:numPr>
          <w:ilvl w:val="2"/>
          <w:numId w:val="85"/>
        </w:numPr>
        <w:rPr>
          <w:lang w:val="en-US"/>
        </w:rPr>
      </w:pPr>
      <w:r>
        <w:rPr>
          <w:lang w:val="en-US"/>
        </w:rPr>
        <w:t>rbac.yaml</w:t>
      </w:r>
      <w:r w:rsidR="00D770A3">
        <w:rPr>
          <w:lang w:val="en-US"/>
        </w:rPr>
        <w:t xml:space="preserve"> </w:t>
      </w:r>
      <w:r>
        <w:rPr>
          <w:lang w:val="en-US"/>
        </w:rPr>
        <w:t>(</w:t>
      </w:r>
      <w:r w:rsidR="001A336E">
        <w:rPr>
          <w:lang w:val="en-US"/>
        </w:rPr>
        <w:t xml:space="preserve">Located in main K8s folder: </w:t>
      </w:r>
      <w:r w:rsidR="001A336E" w:rsidRPr="001A336E">
        <w:rPr>
          <w:color w:val="ED7D31" w:themeColor="accent2"/>
          <w:lang w:val="en-US"/>
        </w:rPr>
        <w:t>bjjd-microservices\k8s\rbac.yaml</w:t>
      </w:r>
      <w:r>
        <w:rPr>
          <w:lang w:val="en-US"/>
        </w:rPr>
        <w:t>)</w:t>
      </w:r>
    </w:p>
    <w:p w14:paraId="1BBE3E50" w14:textId="7B946490" w:rsidR="0076737E" w:rsidRDefault="0076737E" w:rsidP="0076737E">
      <w:pPr>
        <w:pStyle w:val="ListParagraph"/>
        <w:numPr>
          <w:ilvl w:val="2"/>
          <w:numId w:val="85"/>
        </w:numPr>
        <w:rPr>
          <w:lang w:val="en-US"/>
        </w:rPr>
      </w:pPr>
      <w:r>
        <w:rPr>
          <w:lang w:val="en-US"/>
        </w:rPr>
        <w:t>deployment.yaml (</w:t>
      </w:r>
      <w:r w:rsidR="0052105B">
        <w:rPr>
          <w:lang w:val="en-US"/>
        </w:rPr>
        <w:t xml:space="preserve">Located </w:t>
      </w:r>
      <w:r>
        <w:rPr>
          <w:lang w:val="en-US"/>
        </w:rPr>
        <w:t>in application’s K8s folder</w:t>
      </w:r>
      <w:r w:rsidR="0052105B">
        <w:rPr>
          <w:lang w:val="en-US"/>
        </w:rPr>
        <w:t xml:space="preserve">: </w:t>
      </w:r>
      <w:r w:rsidR="0052105B" w:rsidRPr="0052105B">
        <w:rPr>
          <w:color w:val="ED7D31" w:themeColor="accent2"/>
          <w:lang w:val="en-US"/>
        </w:rPr>
        <w:t>bjjd-microservices\user-service\k8s\deployment.yaml</w:t>
      </w:r>
      <w:r>
        <w:rPr>
          <w:lang w:val="en-US"/>
        </w:rPr>
        <w:t>)</w:t>
      </w:r>
    </w:p>
    <w:p w14:paraId="6C693EA1" w14:textId="47442706" w:rsidR="0076737E" w:rsidRDefault="0076737E" w:rsidP="0076737E">
      <w:pPr>
        <w:pStyle w:val="ListParagraph"/>
        <w:numPr>
          <w:ilvl w:val="2"/>
          <w:numId w:val="85"/>
        </w:numPr>
        <w:rPr>
          <w:lang w:val="en-US"/>
        </w:rPr>
      </w:pPr>
      <w:r>
        <w:rPr>
          <w:lang w:val="en-US"/>
        </w:rPr>
        <w:t>kustomization.yaml (</w:t>
      </w:r>
      <w:r w:rsidR="00E029F0">
        <w:rPr>
          <w:lang w:val="en-US"/>
        </w:rPr>
        <w:t xml:space="preserve">Located </w:t>
      </w:r>
      <w:r>
        <w:rPr>
          <w:lang w:val="en-US"/>
        </w:rPr>
        <w:t>in application’s K8s folder</w:t>
      </w:r>
      <w:r w:rsidR="00E029F0">
        <w:rPr>
          <w:lang w:val="en-US"/>
        </w:rPr>
        <w:t>:</w:t>
      </w:r>
      <w:r w:rsidR="00E029F0" w:rsidRPr="00E029F0">
        <w:t xml:space="preserve"> </w:t>
      </w:r>
      <w:r w:rsidR="00E029F0" w:rsidRPr="00E029F0">
        <w:rPr>
          <w:color w:val="ED7D31" w:themeColor="accent2"/>
          <w:lang w:val="en-US"/>
        </w:rPr>
        <w:t>bjjd-microservices\user-service\k8s\kustomization.yaml</w:t>
      </w:r>
      <w:r>
        <w:rPr>
          <w:lang w:val="en-US"/>
        </w:rPr>
        <w:t>)</w:t>
      </w:r>
    </w:p>
    <w:p w14:paraId="1C99E181" w14:textId="77777777" w:rsidR="009928EA" w:rsidRDefault="009928EA" w:rsidP="009928EA">
      <w:pPr>
        <w:pStyle w:val="ListParagraph"/>
        <w:ind w:left="2160"/>
        <w:rPr>
          <w:lang w:val="en-US"/>
        </w:rPr>
      </w:pPr>
    </w:p>
    <w:p w14:paraId="7A5568B7" w14:textId="39FBEA5F" w:rsidR="0081723C" w:rsidRDefault="0081723C" w:rsidP="000053E1">
      <w:pPr>
        <w:pStyle w:val="ListParagraph"/>
        <w:numPr>
          <w:ilvl w:val="1"/>
          <w:numId w:val="85"/>
        </w:numPr>
        <w:rPr>
          <w:lang w:val="en-US"/>
        </w:rPr>
      </w:pPr>
      <w:r>
        <w:rPr>
          <w:lang w:val="en-US"/>
        </w:rPr>
        <w:t>Connect to the kubernetes cluster</w:t>
      </w:r>
    </w:p>
    <w:p w14:paraId="105B01BA" w14:textId="66E0EA7B" w:rsidR="0081723C" w:rsidRPr="00932787" w:rsidRDefault="0081723C" w:rsidP="00932787">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5D906E56" w14:textId="09145CF5" w:rsidR="00932787" w:rsidRPr="00340810" w:rsidRDefault="004A05DB" w:rsidP="00932787">
      <w:pPr>
        <w:pStyle w:val="ListParagraph"/>
        <w:numPr>
          <w:ilvl w:val="0"/>
          <w:numId w:val="137"/>
        </w:numPr>
        <w:rPr>
          <w:b/>
          <w:bCs/>
          <w:lang w:val="en-US"/>
        </w:rPr>
      </w:pPr>
      <w:r w:rsidRPr="00340810">
        <w:rPr>
          <w:b/>
          <w:bCs/>
          <w:noProof/>
        </w:rPr>
        <w:drawing>
          <wp:anchor distT="0" distB="0" distL="114300" distR="114300" simplePos="0" relativeHeight="251695104" behindDoc="0" locked="0" layoutInCell="1" allowOverlap="1" wp14:anchorId="25520ADE" wp14:editId="09FD239C">
            <wp:simplePos x="0" y="0"/>
            <wp:positionH relativeFrom="column">
              <wp:posOffset>1400175</wp:posOffset>
            </wp:positionH>
            <wp:positionV relativeFrom="paragraph">
              <wp:posOffset>205105</wp:posOffset>
            </wp:positionV>
            <wp:extent cx="8315325" cy="527050"/>
            <wp:effectExtent l="0" t="0" r="9525" b="635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00932787" w:rsidRPr="00340810">
        <w:rPr>
          <w:rFonts w:ascii="Courier New" w:hAnsi="Courier New" w:cs="Courier New"/>
          <w:b/>
          <w:bCs/>
          <w:color w:val="000000"/>
          <w:sz w:val="20"/>
          <w:szCs w:val="20"/>
          <w:shd w:val="clear" w:color="auto" w:fill="F7F7F7"/>
        </w:rPr>
        <w:t>Output</w:t>
      </w:r>
    </w:p>
    <w:p w14:paraId="31F774CD" w14:textId="507A90DD" w:rsidR="00932787" w:rsidRPr="00932787" w:rsidRDefault="00932787" w:rsidP="00932787">
      <w:pPr>
        <w:pStyle w:val="ListParagraph"/>
        <w:ind w:left="2160"/>
        <w:rPr>
          <w:lang w:val="en-US"/>
        </w:rPr>
      </w:pPr>
    </w:p>
    <w:p w14:paraId="0576EBA8" w14:textId="730762DB" w:rsidR="000053E1" w:rsidRDefault="000053E1" w:rsidP="000053E1">
      <w:pPr>
        <w:pStyle w:val="ListParagraph"/>
        <w:numPr>
          <w:ilvl w:val="1"/>
          <w:numId w:val="85"/>
        </w:numPr>
        <w:rPr>
          <w:lang w:val="en-US"/>
        </w:rPr>
      </w:pPr>
      <w:r>
        <w:rPr>
          <w:lang w:val="en-US"/>
        </w:rPr>
        <w:t>Run the command to create the namespace: bjjd-system in the kubernetes environment:</w:t>
      </w:r>
    </w:p>
    <w:p w14:paraId="5809EF3A" w14:textId="5D3FBE6D" w:rsidR="003206FF" w:rsidRDefault="009234AF" w:rsidP="004426FF">
      <w:pPr>
        <w:pStyle w:val="ListParagraph"/>
        <w:numPr>
          <w:ilvl w:val="2"/>
          <w:numId w:val="33"/>
        </w:numPr>
        <w:rPr>
          <w:lang w:val="en-US"/>
        </w:rPr>
      </w:pPr>
      <w:r w:rsidRPr="009234AF">
        <w:rPr>
          <w:b/>
          <w:bCs/>
          <w:lang w:val="en-US"/>
        </w:rPr>
        <w:t>File:</w:t>
      </w:r>
      <w:r>
        <w:rPr>
          <w:lang w:val="en-US"/>
        </w:rPr>
        <w:t xml:space="preserve"> </w:t>
      </w:r>
      <w:r w:rsidR="003206FF">
        <w:rPr>
          <w:lang w:val="en-US"/>
        </w:rPr>
        <w:t>Namespace.yaml</w:t>
      </w:r>
    </w:p>
    <w:p w14:paraId="44D8F091"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5191CD48"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617D357F"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532EA65" w14:textId="1B7A2A06" w:rsidR="000053E1" w:rsidRPr="00115EEE" w:rsidRDefault="00115EEE" w:rsidP="00115EEE">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4F82F2CB" w14:textId="77777777" w:rsidR="00E7399B" w:rsidRDefault="00E7399B" w:rsidP="00E7399B">
      <w:pPr>
        <w:pStyle w:val="ListParagraph"/>
        <w:numPr>
          <w:ilvl w:val="2"/>
          <w:numId w:val="33"/>
        </w:numPr>
        <w:rPr>
          <w:lang w:val="en-US"/>
        </w:rPr>
      </w:pPr>
      <w:r w:rsidRPr="004426FF">
        <w:rPr>
          <w:b/>
          <w:bCs/>
          <w:lang w:val="en-US"/>
        </w:rPr>
        <w:t>Command</w:t>
      </w:r>
      <w:r>
        <w:rPr>
          <w:lang w:val="en-US"/>
        </w:rPr>
        <w:t>: kubectl apply -f namespace.yaml</w:t>
      </w:r>
    </w:p>
    <w:p w14:paraId="1E691671" w14:textId="77777777" w:rsidR="004426FF" w:rsidRDefault="004426FF" w:rsidP="003206FF">
      <w:pPr>
        <w:pStyle w:val="ListParagraph"/>
        <w:ind w:left="1440"/>
        <w:rPr>
          <w:lang w:val="en-US"/>
        </w:rPr>
      </w:pPr>
    </w:p>
    <w:p w14:paraId="5185F96A" w14:textId="405B6563" w:rsidR="0076737E" w:rsidRDefault="003206FF" w:rsidP="004426FF">
      <w:pPr>
        <w:pStyle w:val="ListParagraph"/>
        <w:numPr>
          <w:ilvl w:val="2"/>
          <w:numId w:val="33"/>
        </w:numPr>
        <w:rPr>
          <w:lang w:val="en-US"/>
        </w:rPr>
      </w:pPr>
      <w:r w:rsidRPr="004426FF">
        <w:rPr>
          <w:b/>
          <w:bCs/>
          <w:lang w:val="en-US"/>
        </w:rPr>
        <w:t>Output</w:t>
      </w:r>
      <w:r>
        <w:rPr>
          <w:lang w:val="en-US"/>
        </w:rPr>
        <w:t>:</w:t>
      </w:r>
    </w:p>
    <w:p w14:paraId="0D4D51F9" w14:textId="174F5B6C" w:rsidR="00340810" w:rsidRPr="008B06B4" w:rsidRDefault="00340810" w:rsidP="00340810">
      <w:pPr>
        <w:pStyle w:val="ListParagraph"/>
        <w:ind w:left="2160"/>
        <w:rPr>
          <w:lang w:val="en-US"/>
        </w:rPr>
      </w:pPr>
      <w:r>
        <w:rPr>
          <w:noProof/>
        </w:rPr>
        <w:drawing>
          <wp:inline distT="0" distB="0" distL="0" distR="0" wp14:anchorId="5A730A36" wp14:editId="0A5B9A81">
            <wp:extent cx="5857875" cy="4286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2A302A1" w14:textId="4EB5F1BE" w:rsidR="00E7399B" w:rsidRDefault="00541448" w:rsidP="00E7399B">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00E7399B" w:rsidRPr="00E7399B">
        <w:rPr>
          <w:rFonts w:asciiTheme="minorHAnsi" w:hAnsiTheme="minorHAnsi" w:cstheme="minorHAnsi"/>
          <w:color w:val="333333"/>
          <w:sz w:val="22"/>
          <w:szCs w:val="22"/>
        </w:rPr>
        <w:t xml:space="preserve"> command as we are using Hazelcast cache in this microservices. </w:t>
      </w:r>
      <w:ins w:id="2301" w:author="Rajiv Bansal" w:date="2021-05-28T20:04:00Z">
        <w:r w:rsidR="00E7399B"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00E7399B" w:rsidRPr="00E7399B">
        <w:rPr>
          <w:rFonts w:asciiTheme="minorHAnsi" w:hAnsiTheme="minorHAnsi" w:cstheme="minorHAnsi"/>
          <w:color w:val="333333"/>
          <w:sz w:val="22"/>
          <w:szCs w:val="22"/>
        </w:rPr>
        <w:t>we</w:t>
      </w:r>
      <w:ins w:id="2302" w:author="Rajiv Bansal" w:date="2021-05-28T20:04:00Z">
        <w:r w:rsidR="00E7399B" w:rsidRPr="00E7399B">
          <w:rPr>
            <w:rFonts w:asciiTheme="minorHAnsi" w:hAnsiTheme="minorHAnsi" w:cstheme="minorHAnsi"/>
            <w:color w:val="333333"/>
            <w:sz w:val="22"/>
            <w:szCs w:val="22"/>
          </w:rPr>
          <w:t xml:space="preserve"> can do it by creating the following “</w:t>
        </w:r>
        <w:r w:rsidR="00E7399B" w:rsidRPr="00E7399B">
          <w:rPr>
            <w:rStyle w:val="pln"/>
            <w:rFonts w:asciiTheme="minorHAnsi" w:hAnsiTheme="minorHAnsi" w:cstheme="minorHAnsi"/>
            <w:color w:val="333333"/>
            <w:sz w:val="22"/>
            <w:szCs w:val="22"/>
            <w:shd w:val="clear" w:color="auto" w:fill="EDEFF3"/>
          </w:rPr>
          <w:t>rbac</w:t>
        </w:r>
        <w:r w:rsidR="00E7399B" w:rsidRPr="00E7399B">
          <w:rPr>
            <w:rStyle w:val="pun"/>
            <w:rFonts w:asciiTheme="minorHAnsi" w:hAnsiTheme="minorHAnsi" w:cstheme="minorHAnsi"/>
            <w:color w:val="333333"/>
            <w:sz w:val="22"/>
            <w:szCs w:val="22"/>
            <w:shd w:val="clear" w:color="auto" w:fill="EDEFF3"/>
          </w:rPr>
          <w:t>.</w:t>
        </w:r>
        <w:r w:rsidR="00E7399B" w:rsidRPr="00E7399B">
          <w:rPr>
            <w:rStyle w:val="pln"/>
            <w:rFonts w:asciiTheme="minorHAnsi" w:hAnsiTheme="minorHAnsi" w:cstheme="minorHAnsi"/>
            <w:color w:val="333333"/>
            <w:sz w:val="22"/>
            <w:szCs w:val="22"/>
            <w:shd w:val="clear" w:color="auto" w:fill="EDEFF3"/>
          </w:rPr>
          <w:t>yaml</w:t>
        </w:r>
        <w:r w:rsidR="00E7399B" w:rsidRPr="00E7399B">
          <w:rPr>
            <w:rFonts w:asciiTheme="minorHAnsi" w:hAnsiTheme="minorHAnsi" w:cstheme="minorHAnsi"/>
            <w:color w:val="333333"/>
            <w:sz w:val="22"/>
            <w:szCs w:val="22"/>
          </w:rPr>
          <w:t>” file.</w:t>
        </w:r>
      </w:ins>
    </w:p>
    <w:p w14:paraId="6ADDF65B" w14:textId="3D14C5B0" w:rsidR="001C338F" w:rsidRDefault="001C338F" w:rsidP="00E7399B">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1744299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apiVersion:</w:t>
      </w:r>
      <w:r w:rsidRPr="00CC7949">
        <w:rPr>
          <w:rFonts w:ascii="Consolas" w:hAnsi="Consolas" w:cs="Consolas"/>
          <w:color w:val="000000"/>
          <w:sz w:val="20"/>
          <w:szCs w:val="20"/>
        </w:rPr>
        <w:t xml:space="preserve"> rbac.authorization.k8s.io/v1</w:t>
      </w:r>
    </w:p>
    <w:p w14:paraId="2CFCD782"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ClusterRoleBinding</w:t>
      </w:r>
    </w:p>
    <w:p w14:paraId="7AE4528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43F80CE"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333D1E4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roleRef:</w:t>
      </w:r>
    </w:p>
    <w:p w14:paraId="4AC0440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apiGroup:</w:t>
      </w:r>
      <w:r w:rsidRPr="00CC7949">
        <w:rPr>
          <w:rFonts w:ascii="Consolas" w:hAnsi="Consolas" w:cs="Consolas"/>
          <w:color w:val="000000"/>
          <w:sz w:val="20"/>
          <w:szCs w:val="20"/>
        </w:rPr>
        <w:t xml:space="preserve"> rbac.authorization.k8s.io</w:t>
      </w:r>
    </w:p>
    <w:p w14:paraId="4CFF2C31"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w:t>
      </w:r>
    </w:p>
    <w:p w14:paraId="744F379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E150D0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28A27A2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ServiceAccount</w:t>
      </w:r>
    </w:p>
    <w:p w14:paraId="7C35CAA3"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60F0D3EB" w14:textId="36ABDB8E" w:rsidR="00CC7949" w:rsidRPr="00CC7949" w:rsidRDefault="00CC7949" w:rsidP="00CC7949">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3507F67E" w14:textId="1AD34E84" w:rsidR="00E7399B" w:rsidRPr="00E7399B" w:rsidRDefault="00E7399B" w:rsidP="00E7399B">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A377AE2" w14:textId="20805597" w:rsidR="00E7399B" w:rsidRPr="00E7399B" w:rsidRDefault="00E7399B" w:rsidP="00E7399B">
      <w:pPr>
        <w:pStyle w:val="ListParagraph"/>
        <w:numPr>
          <w:ilvl w:val="2"/>
          <w:numId w:val="85"/>
        </w:numPr>
        <w:spacing w:after="360"/>
        <w:rPr>
          <w:rFonts w:cstheme="minorHAnsi"/>
          <w:color w:val="333333"/>
        </w:rPr>
      </w:pPr>
      <w:r>
        <w:rPr>
          <w:b/>
          <w:bCs/>
          <w:lang w:val="en-US"/>
        </w:rPr>
        <w:t>Output</w:t>
      </w:r>
    </w:p>
    <w:p w14:paraId="76604E34" w14:textId="70EA90A9" w:rsidR="00E7399B" w:rsidRPr="00E7399B" w:rsidRDefault="00E7399B" w:rsidP="00E7399B">
      <w:pPr>
        <w:pStyle w:val="ListParagraph"/>
        <w:spacing w:after="360"/>
        <w:ind w:left="2160"/>
        <w:rPr>
          <w:rFonts w:cstheme="minorHAnsi"/>
          <w:color w:val="333333"/>
        </w:rPr>
      </w:pPr>
      <w:r>
        <w:rPr>
          <w:noProof/>
        </w:rPr>
        <w:drawing>
          <wp:inline distT="0" distB="0" distL="0" distR="0" wp14:anchorId="71BC8C11" wp14:editId="69565EEF">
            <wp:extent cx="5476875" cy="3524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76875" cy="352425"/>
                    </a:xfrm>
                    <a:prstGeom prst="rect">
                      <a:avLst/>
                    </a:prstGeom>
                  </pic:spPr>
                </pic:pic>
              </a:graphicData>
            </a:graphic>
          </wp:inline>
        </w:drawing>
      </w:r>
    </w:p>
    <w:p w14:paraId="4520F7B7" w14:textId="77777777" w:rsidR="00E7399B" w:rsidRPr="00E7399B" w:rsidRDefault="00E7399B" w:rsidP="00E7399B">
      <w:pPr>
        <w:pStyle w:val="ListParagraph"/>
        <w:spacing w:after="360"/>
        <w:ind w:left="1440"/>
        <w:rPr>
          <w:ins w:id="2303" w:author="Rajiv Bansal" w:date="2021-05-28T20:04:00Z"/>
          <w:rFonts w:cstheme="minorHAnsi"/>
          <w:color w:val="333333"/>
        </w:rPr>
      </w:pPr>
    </w:p>
    <w:p w14:paraId="7F00EB63" w14:textId="370E2E92" w:rsidR="00541448" w:rsidRDefault="00C76F71" w:rsidP="00541448">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w:t>
      </w:r>
      <w:r w:rsidR="00E956DD" w:rsidRPr="00E956DD">
        <w:rPr>
          <w:lang w:val="en-US"/>
        </w:rPr>
        <w:t xml:space="preserve"> For example, configmaps, secrets,</w:t>
      </w:r>
      <w:r w:rsidR="00510B0D">
        <w:rPr>
          <w:lang w:val="en-US"/>
        </w:rPr>
        <w:t xml:space="preserve"> and it can refer to the resources </w:t>
      </w:r>
      <w:r w:rsidR="00E44CE0">
        <w:rPr>
          <w:lang w:val="en-US"/>
        </w:rPr>
        <w:t>file:</w:t>
      </w:r>
      <w:r w:rsidR="00510B0D">
        <w:rPr>
          <w:lang w:val="en-US"/>
        </w:rPr>
        <w:t xml:space="preserve"> </w:t>
      </w:r>
      <w:r w:rsidRPr="00B52FD5">
        <w:rPr>
          <w:color w:val="ED7D31" w:themeColor="accent2"/>
          <w:lang w:val="en-US"/>
        </w:rPr>
        <w:t>deployment</w:t>
      </w:r>
      <w:r w:rsidR="00510B0D" w:rsidRPr="00B52FD5">
        <w:rPr>
          <w:color w:val="ED7D31" w:themeColor="accent2"/>
          <w:lang w:val="en-US"/>
        </w:rPr>
        <w:t xml:space="preserve">.yaml </w:t>
      </w:r>
      <w:r w:rsidR="00510B0D">
        <w:rPr>
          <w:lang w:val="en-US"/>
        </w:rPr>
        <w:t>which is to create the deployment</w:t>
      </w:r>
      <w:r>
        <w:rPr>
          <w:lang w:val="en-US"/>
        </w:rPr>
        <w:t xml:space="preserve"> and service in the kubernetes.</w:t>
      </w:r>
    </w:p>
    <w:p w14:paraId="228F7646" w14:textId="074B83AC" w:rsidR="00C02DFB" w:rsidRDefault="00C02DFB" w:rsidP="00C02DFB">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783B2CE"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lastRenderedPageBreak/>
        <w:t>apiVersion:</w:t>
      </w:r>
      <w:r w:rsidRPr="00423105">
        <w:rPr>
          <w:rFonts w:ascii="Consolas" w:hAnsi="Consolas" w:cs="Consolas"/>
          <w:color w:val="000000"/>
          <w:sz w:val="20"/>
          <w:szCs w:val="20"/>
        </w:rPr>
        <w:t xml:space="preserve"> kustomize.config.k8s.io/v1beta1</w:t>
      </w:r>
    </w:p>
    <w:p w14:paraId="526F4BD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kind:</w:t>
      </w:r>
      <w:r w:rsidRPr="00423105">
        <w:rPr>
          <w:rFonts w:ascii="Consolas" w:hAnsi="Consolas" w:cs="Consolas"/>
          <w:color w:val="000000"/>
          <w:sz w:val="20"/>
          <w:szCs w:val="20"/>
        </w:rPr>
        <w:t xml:space="preserve"> Kustomization</w:t>
      </w:r>
    </w:p>
    <w:p w14:paraId="12BC9FF8"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namespace:</w:t>
      </w:r>
      <w:r w:rsidRPr="00423105">
        <w:rPr>
          <w:rFonts w:ascii="Consolas" w:hAnsi="Consolas" w:cs="Consolas"/>
          <w:color w:val="000000"/>
          <w:sz w:val="20"/>
          <w:szCs w:val="20"/>
        </w:rPr>
        <w:t xml:space="preserve"> bjjd-system</w:t>
      </w:r>
    </w:p>
    <w:p w14:paraId="6951970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configMapGenerator:</w:t>
      </w:r>
    </w:p>
    <w:p w14:paraId="7A1CC32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user-service-configmap</w:t>
      </w:r>
    </w:p>
    <w:p w14:paraId="3C76E16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37B1A4DA"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database.hostname=db-server.cznoz9bpqnlj.ap-south-1.rds.amazonaws.com</w:t>
      </w:r>
    </w:p>
    <w:p w14:paraId="350E0BC6"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database.name=users_db</w:t>
      </w:r>
    </w:p>
    <w:p w14:paraId="76E676D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database.port=3306</w:t>
      </w:r>
    </w:p>
    <w:p w14:paraId="0269A34C"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database.username=bjjd</w:t>
      </w:r>
    </w:p>
    <w:p w14:paraId="29AA4CE3"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application.port=3379</w:t>
      </w:r>
    </w:p>
    <w:p w14:paraId="055475B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hazelcast.port=5701</w:t>
      </w:r>
    </w:p>
    <w:p w14:paraId="143592E7"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spring.active.profile=prod</w:t>
      </w:r>
    </w:p>
    <w:p w14:paraId="6651671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secretGenerator:</w:t>
      </w:r>
    </w:p>
    <w:p w14:paraId="5BEC6F30"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user-service-secrets</w:t>
      </w:r>
    </w:p>
    <w:p w14:paraId="1872671F"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77EACC3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database.root.password=server_42_123 </w:t>
      </w:r>
      <w:r w:rsidRPr="00423105">
        <w:rPr>
          <w:rFonts w:ascii="Consolas" w:hAnsi="Consolas" w:cs="Consolas"/>
          <w:color w:val="FF0032"/>
          <w:sz w:val="20"/>
          <w:szCs w:val="20"/>
        </w:rPr>
        <w:t>#My sql root password:bjjd</w:t>
      </w:r>
    </w:p>
    <w:p w14:paraId="05A8CCB9"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database.password=bjjd_379</w:t>
      </w:r>
    </w:p>
    <w:p w14:paraId="37C282F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resources:</w:t>
      </w:r>
      <w:r w:rsidRPr="00423105">
        <w:rPr>
          <w:rFonts w:ascii="Consolas" w:hAnsi="Consolas" w:cs="Consolas"/>
          <w:color w:val="000000"/>
          <w:sz w:val="20"/>
          <w:szCs w:val="20"/>
        </w:rPr>
        <w:t xml:space="preserve"> </w:t>
      </w:r>
      <w:r w:rsidRPr="00423105">
        <w:rPr>
          <w:rFonts w:ascii="Consolas" w:hAnsi="Consolas" w:cs="Consolas"/>
          <w:color w:val="FF0032"/>
          <w:sz w:val="20"/>
          <w:szCs w:val="20"/>
        </w:rPr>
        <w:t>#Adding the following yaml resources</w:t>
      </w:r>
    </w:p>
    <w:p w14:paraId="770718D3" w14:textId="3C27FD13" w:rsidR="00C02DFB" w:rsidRPr="00423105" w:rsidRDefault="00423105" w:rsidP="00423105">
      <w:pPr>
        <w:pBdr>
          <w:top w:val="single" w:sz="4" w:space="1" w:color="auto"/>
          <w:left w:val="single" w:sz="4" w:space="4" w:color="auto"/>
          <w:bottom w:val="single" w:sz="4" w:space="1" w:color="auto"/>
          <w:right w:val="single" w:sz="4" w:space="4" w:color="auto"/>
        </w:pBdr>
        <w:tabs>
          <w:tab w:val="left" w:pos="1815"/>
        </w:tabs>
        <w:ind w:left="2160"/>
        <w:rPr>
          <w:lang w:val="en-US"/>
        </w:rPr>
      </w:pPr>
      <w:r w:rsidRPr="00423105">
        <w:rPr>
          <w:rFonts w:ascii="Consolas" w:hAnsi="Consolas" w:cs="Consolas"/>
          <w:color w:val="000000"/>
          <w:sz w:val="20"/>
          <w:szCs w:val="20"/>
        </w:rPr>
        <w:t xml:space="preserve">  - deployment.yaml</w:t>
      </w:r>
    </w:p>
    <w:p w14:paraId="76BE5260" w14:textId="30A8AD99" w:rsidR="00C76F71" w:rsidRDefault="00C76F71" w:rsidP="00C76F71">
      <w:pPr>
        <w:pStyle w:val="ListParagraph"/>
        <w:numPr>
          <w:ilvl w:val="2"/>
          <w:numId w:val="85"/>
        </w:numPr>
        <w:tabs>
          <w:tab w:val="left" w:pos="1815"/>
        </w:tabs>
        <w:rPr>
          <w:lang w:val="en-US"/>
        </w:rPr>
      </w:pPr>
      <w:r w:rsidRPr="00C76F71">
        <w:rPr>
          <w:b/>
          <w:bCs/>
          <w:lang w:val="en-US"/>
        </w:rPr>
        <w:t>File</w:t>
      </w:r>
      <w:r>
        <w:rPr>
          <w:lang w:val="en-US"/>
        </w:rPr>
        <w:t>: deployment.yaml</w:t>
      </w:r>
      <w:r w:rsidR="003010E3">
        <w:rPr>
          <w:lang w:val="en-US"/>
        </w:rPr>
        <w:t xml:space="preserve"> : to create the deployment and service in the kubernetes</w:t>
      </w:r>
    </w:p>
    <w:p w14:paraId="624711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apps/v1</w:t>
      </w:r>
    </w:p>
    <w:p w14:paraId="5B89F35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Deployment</w:t>
      </w:r>
    </w:p>
    <w:p w14:paraId="564A62E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7EC0CD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45A3E67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3BCC8D7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15ADC5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05C43A4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replicas:</w:t>
      </w:r>
      <w:r w:rsidRPr="00C76F71">
        <w:rPr>
          <w:rFonts w:ascii="Consolas" w:hAnsi="Consolas" w:cs="Consolas"/>
          <w:color w:val="000000"/>
          <w:sz w:val="20"/>
          <w:szCs w:val="20"/>
        </w:rPr>
        <w:t xml:space="preserve"> 1</w:t>
      </w:r>
    </w:p>
    <w:p w14:paraId="53FD21A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minReadySeconds:</w:t>
      </w:r>
      <w:r w:rsidRPr="00C76F71">
        <w:rPr>
          <w:rFonts w:ascii="Consolas" w:hAnsi="Consolas" w:cs="Consolas"/>
          <w:color w:val="000000"/>
          <w:sz w:val="20"/>
          <w:szCs w:val="20"/>
        </w:rPr>
        <w:t xml:space="preserve"> 45</w:t>
      </w:r>
    </w:p>
    <w:p w14:paraId="31016F7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1F1E19F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matchLabels:</w:t>
      </w:r>
    </w:p>
    <w:p w14:paraId="60D734F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B176A2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strategy:</w:t>
      </w:r>
    </w:p>
    <w:p w14:paraId="0C4F46A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rollingUpdate:</w:t>
      </w:r>
    </w:p>
    <w:p w14:paraId="58559C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maxSurge:</w:t>
      </w:r>
      <w:r w:rsidRPr="00C76F71">
        <w:rPr>
          <w:rFonts w:ascii="Consolas" w:hAnsi="Consolas" w:cs="Consolas"/>
          <w:color w:val="000000"/>
          <w:sz w:val="20"/>
          <w:szCs w:val="20"/>
        </w:rPr>
        <w:t xml:space="preserve"> 25%</w:t>
      </w:r>
    </w:p>
    <w:p w14:paraId="675276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maxUnavailable:</w:t>
      </w:r>
      <w:r w:rsidRPr="00C76F71">
        <w:rPr>
          <w:rFonts w:ascii="Consolas" w:hAnsi="Consolas" w:cs="Consolas"/>
          <w:color w:val="000000"/>
          <w:sz w:val="20"/>
          <w:szCs w:val="20"/>
        </w:rPr>
        <w:t xml:space="preserve"> 25%</w:t>
      </w:r>
    </w:p>
    <w:p w14:paraId="61A54D4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RollingUpdate</w:t>
      </w:r>
    </w:p>
    <w:p w14:paraId="1D92615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template:</w:t>
      </w:r>
    </w:p>
    <w:p w14:paraId="13AD9B4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metadata:</w:t>
      </w:r>
    </w:p>
    <w:p w14:paraId="0629D32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0D95232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2D736A2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spec:</w:t>
      </w:r>
    </w:p>
    <w:p w14:paraId="3FBC878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containers:</w:t>
      </w:r>
    </w:p>
    <w:p w14:paraId="3EA9123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user-service</w:t>
      </w:r>
    </w:p>
    <w:p w14:paraId="772C108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w:t>
      </w:r>
      <w:r w:rsidRPr="00C76F71">
        <w:rPr>
          <w:rFonts w:ascii="Consolas" w:hAnsi="Consolas" w:cs="Consolas"/>
          <w:color w:val="000000"/>
          <w:sz w:val="20"/>
          <w:szCs w:val="20"/>
        </w:rPr>
        <w:t xml:space="preserve"> rajivbansal2981/user-service:0.0.1-RELEASE</w:t>
      </w:r>
    </w:p>
    <w:p w14:paraId="708321B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imagePullPolicy:</w:t>
      </w:r>
      <w:r w:rsidRPr="00C76F71">
        <w:rPr>
          <w:rFonts w:ascii="Consolas" w:hAnsi="Consolas" w:cs="Consolas"/>
          <w:color w:val="000000"/>
          <w:sz w:val="20"/>
          <w:szCs w:val="20"/>
        </w:rPr>
        <w:t xml:space="preserve"> Always </w:t>
      </w:r>
      <w:r w:rsidRPr="00C76F71">
        <w:rPr>
          <w:rFonts w:ascii="Consolas" w:hAnsi="Consolas" w:cs="Consolas"/>
          <w:color w:val="FF0032"/>
          <w:sz w:val="20"/>
          <w:szCs w:val="20"/>
        </w:rPr>
        <w:t>#IfNotPresent</w:t>
      </w:r>
    </w:p>
    <w:p w14:paraId="71B19AD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458DDB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http</w:t>
      </w:r>
    </w:p>
    <w:p w14:paraId="6E29F27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3379 </w:t>
      </w:r>
      <w:r w:rsidRPr="00C76F71">
        <w:rPr>
          <w:rFonts w:ascii="Consolas" w:hAnsi="Consolas" w:cs="Consolas"/>
          <w:color w:val="FF0032"/>
          <w:sz w:val="20"/>
          <w:szCs w:val="20"/>
        </w:rPr>
        <w:t># The port that the container exposes</w:t>
      </w:r>
    </w:p>
    <w:p w14:paraId="5A48D2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multicast</w:t>
      </w:r>
    </w:p>
    <w:p w14:paraId="36CB9BE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5701 </w:t>
      </w:r>
      <w:r w:rsidRPr="00C76F71">
        <w:rPr>
          <w:rFonts w:ascii="Consolas" w:hAnsi="Consolas" w:cs="Consolas"/>
          <w:color w:val="FF0032"/>
          <w:sz w:val="20"/>
          <w:szCs w:val="20"/>
        </w:rPr>
        <w:t># The port that Hazelcast exposes</w:t>
      </w:r>
    </w:p>
    <w:p w14:paraId="3C27A9F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env:</w:t>
      </w:r>
    </w:p>
    <w:p w14:paraId="58AFDDB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DB_HOSTNAME</w:t>
      </w:r>
    </w:p>
    <w:p w14:paraId="6DD99AC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5013DA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24B8E7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499E71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database.hostname </w:t>
      </w:r>
      <w:r w:rsidRPr="00C76F71">
        <w:rPr>
          <w:rFonts w:ascii="Consolas" w:hAnsi="Consolas" w:cs="Consolas"/>
          <w:color w:val="FF0032"/>
          <w:sz w:val="20"/>
          <w:szCs w:val="20"/>
        </w:rPr>
        <w:t>#MySQL db host name</w:t>
      </w:r>
    </w:p>
    <w:p w14:paraId="7F436F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DB_NAME</w:t>
      </w:r>
    </w:p>
    <w:p w14:paraId="592C28C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E26564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6FC7D94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0E72E3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database.name</w:t>
      </w:r>
    </w:p>
    <w:p w14:paraId="1FE4E17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DB_USERNAME</w:t>
      </w:r>
    </w:p>
    <w:p w14:paraId="2AA9E11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522C901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2A165D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54CC3F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database.username</w:t>
      </w:r>
    </w:p>
    <w:p w14:paraId="3AB931E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DB_PASSWORD</w:t>
      </w:r>
    </w:p>
    <w:p w14:paraId="6DBC6A3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7043D7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secretKeyRef:</w:t>
      </w:r>
    </w:p>
    <w:p w14:paraId="75AE94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user-service-secrets</w:t>
      </w:r>
    </w:p>
    <w:p w14:paraId="458A889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database.password</w:t>
      </w:r>
    </w:p>
    <w:p w14:paraId="6EA6D74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DB_PORT</w:t>
      </w:r>
    </w:p>
    <w:p w14:paraId="119EABF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F39156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BF6DA0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815F3B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database.port</w:t>
      </w:r>
    </w:p>
    <w:p w14:paraId="2D33726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SPRING_ACTIVE_PROFILE</w:t>
      </w:r>
    </w:p>
    <w:p w14:paraId="29B962E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48138D8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3128956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7CF8A72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spring.active.profile</w:t>
      </w:r>
    </w:p>
    <w:p w14:paraId="6A322E8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restartPolicy:</w:t>
      </w:r>
      <w:r w:rsidRPr="00C76F71">
        <w:rPr>
          <w:rFonts w:ascii="Consolas" w:hAnsi="Consolas" w:cs="Consolas"/>
          <w:color w:val="000000"/>
          <w:sz w:val="20"/>
          <w:szCs w:val="20"/>
        </w:rPr>
        <w:t xml:space="preserve"> Always</w:t>
      </w:r>
    </w:p>
    <w:p w14:paraId="222EFDE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terminationGracePeriodSeconds:</w:t>
      </w:r>
      <w:r w:rsidRPr="00C76F71">
        <w:rPr>
          <w:rFonts w:ascii="Consolas" w:hAnsi="Consolas" w:cs="Consolas"/>
          <w:color w:val="000000"/>
          <w:sz w:val="20"/>
          <w:szCs w:val="20"/>
        </w:rPr>
        <w:t xml:space="preserve"> 60</w:t>
      </w:r>
    </w:p>
    <w:p w14:paraId="7FCE73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w:t>
      </w:r>
    </w:p>
    <w:p w14:paraId="2E35FD7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v1</w:t>
      </w:r>
    </w:p>
    <w:p w14:paraId="6849975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Service</w:t>
      </w:r>
    </w:p>
    <w:p w14:paraId="6A3EFD8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0D901A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6C4621E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r w:rsidRPr="00C76F71">
        <w:rPr>
          <w:rFonts w:ascii="Consolas" w:hAnsi="Consolas" w:cs="Consolas"/>
          <w:color w:val="000000"/>
          <w:sz w:val="20"/>
          <w:szCs w:val="20"/>
        </w:rPr>
        <w:t xml:space="preserve"> </w:t>
      </w:r>
      <w:r w:rsidRPr="00C76F71">
        <w:rPr>
          <w:rFonts w:ascii="Consolas" w:hAnsi="Consolas" w:cs="Consolas"/>
          <w:color w:val="FF0032"/>
          <w:sz w:val="20"/>
          <w:szCs w:val="20"/>
        </w:rPr>
        <w:t>#PODS</w:t>
      </w:r>
    </w:p>
    <w:p w14:paraId="599049B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F6858A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311EE05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ClusterIP </w:t>
      </w:r>
      <w:r w:rsidRPr="00C76F71">
        <w:rPr>
          <w:rFonts w:ascii="Consolas" w:hAnsi="Consolas" w:cs="Consolas"/>
          <w:color w:val="FF0032"/>
          <w:sz w:val="20"/>
          <w:szCs w:val="20"/>
        </w:rPr>
        <w:t>#NodePort or LoadBalancer or ClusterIP</w:t>
      </w:r>
    </w:p>
    <w:p w14:paraId="0890DD8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388FEDF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lastRenderedPageBreak/>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4A9201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6740891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hazelcast</w:t>
      </w:r>
    </w:p>
    <w:p w14:paraId="31D716E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5701</w:t>
      </w:r>
    </w:p>
    <w:p w14:paraId="2397ACC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app</w:t>
      </w:r>
    </w:p>
    <w:p w14:paraId="7ED3D381" w14:textId="0CCC6C52" w:rsidR="00C76F71" w:rsidRPr="00C76F71" w:rsidRDefault="00C76F71" w:rsidP="00C76F71">
      <w:pPr>
        <w:pBdr>
          <w:top w:val="single" w:sz="4" w:space="1" w:color="auto"/>
          <w:left w:val="single" w:sz="4" w:space="1" w:color="auto"/>
          <w:bottom w:val="single" w:sz="4" w:space="1" w:color="auto"/>
          <w:right w:val="single" w:sz="4" w:space="1" w:color="auto"/>
        </w:pBdr>
        <w:tabs>
          <w:tab w:val="left" w:pos="1815"/>
        </w:tabs>
        <w:ind w:left="2160"/>
        <w:rPr>
          <w:lang w:val="en-US"/>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3379</w:t>
      </w:r>
    </w:p>
    <w:p w14:paraId="23FEEF3A" w14:textId="7B37C021" w:rsidR="00F67CD9" w:rsidRDefault="00F67CD9" w:rsidP="00F67CD9">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24D2A90D" w14:textId="22271F44" w:rsidR="00AC01A6" w:rsidRDefault="00AC01A6" w:rsidP="00F67CD9">
      <w:pPr>
        <w:pStyle w:val="ListParagraph"/>
        <w:numPr>
          <w:ilvl w:val="2"/>
          <w:numId w:val="85"/>
        </w:numPr>
        <w:tabs>
          <w:tab w:val="left" w:pos="2670"/>
        </w:tabs>
        <w:rPr>
          <w:lang w:val="en-US"/>
        </w:rPr>
      </w:pPr>
      <w:r>
        <w:rPr>
          <w:lang w:val="en-US"/>
        </w:rPr>
        <w:t xml:space="preserve">Output: </w:t>
      </w:r>
    </w:p>
    <w:p w14:paraId="51E746DF" w14:textId="3C86E564" w:rsidR="00AC01A6" w:rsidRDefault="00AC01A6" w:rsidP="00AC01A6">
      <w:pPr>
        <w:pStyle w:val="ListParagraph"/>
        <w:tabs>
          <w:tab w:val="left" w:pos="2670"/>
        </w:tabs>
        <w:ind w:left="2160"/>
        <w:rPr>
          <w:lang w:val="en-US"/>
        </w:rPr>
      </w:pPr>
      <w:r>
        <w:rPr>
          <w:noProof/>
        </w:rPr>
        <w:drawing>
          <wp:inline distT="0" distB="0" distL="0" distR="0" wp14:anchorId="082A51FA" wp14:editId="5A979E30">
            <wp:extent cx="5924550" cy="885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4550" cy="885825"/>
                    </a:xfrm>
                    <a:prstGeom prst="rect">
                      <a:avLst/>
                    </a:prstGeom>
                  </pic:spPr>
                </pic:pic>
              </a:graphicData>
            </a:graphic>
          </wp:inline>
        </w:drawing>
      </w:r>
    </w:p>
    <w:p w14:paraId="1E1B02D3" w14:textId="0D4815CC" w:rsidR="0005450D" w:rsidRDefault="0005450D" w:rsidP="00AC01A6">
      <w:pPr>
        <w:pStyle w:val="ListParagraph"/>
        <w:tabs>
          <w:tab w:val="left" w:pos="2670"/>
        </w:tabs>
        <w:ind w:left="2160"/>
        <w:rPr>
          <w:lang w:val="en-US"/>
        </w:rPr>
      </w:pPr>
    </w:p>
    <w:p w14:paraId="2178EEFB" w14:textId="730F4518" w:rsidR="0005450D" w:rsidRDefault="00543A83" w:rsidP="0005450D">
      <w:pPr>
        <w:pStyle w:val="ListParagraph"/>
        <w:numPr>
          <w:ilvl w:val="1"/>
          <w:numId w:val="85"/>
        </w:numPr>
        <w:tabs>
          <w:tab w:val="left" w:pos="2670"/>
        </w:tabs>
        <w:rPr>
          <w:lang w:val="en-US"/>
        </w:rPr>
      </w:pPr>
      <w:r>
        <w:rPr>
          <w:lang w:val="en-US"/>
        </w:rPr>
        <w:t xml:space="preserve">To check all the </w:t>
      </w:r>
      <w:r w:rsidR="00465BF6">
        <w:rPr>
          <w:lang w:val="en-US"/>
        </w:rPr>
        <w:t xml:space="preserve">application running </w:t>
      </w:r>
      <w:r>
        <w:rPr>
          <w:lang w:val="en-US"/>
        </w:rPr>
        <w:t>successfully.</w:t>
      </w:r>
    </w:p>
    <w:p w14:paraId="6590E897" w14:textId="34EC9DDA" w:rsidR="00543A83" w:rsidRDefault="00465BF6" w:rsidP="007B0D71">
      <w:pPr>
        <w:pStyle w:val="ListParagraph"/>
        <w:numPr>
          <w:ilvl w:val="0"/>
          <w:numId w:val="139"/>
        </w:numPr>
        <w:tabs>
          <w:tab w:val="left" w:pos="2670"/>
        </w:tabs>
        <w:rPr>
          <w:lang w:val="en-US"/>
        </w:rPr>
      </w:pPr>
      <w:r w:rsidRPr="00D029E0">
        <w:rPr>
          <w:b/>
          <w:bCs/>
          <w:lang w:val="en-US"/>
        </w:rPr>
        <w:t>Command</w:t>
      </w:r>
      <w:r>
        <w:rPr>
          <w:lang w:val="en-US"/>
        </w:rPr>
        <w:t xml:space="preserve">: </w:t>
      </w:r>
      <w:r w:rsidR="00094FE8" w:rsidRPr="00094FE8">
        <w:rPr>
          <w:lang w:val="en-US"/>
        </w:rPr>
        <w:t>kubectl get pods --namespace bjjd-system -o wide</w:t>
      </w:r>
    </w:p>
    <w:p w14:paraId="0EEBAB57" w14:textId="03E3F987" w:rsidR="00E25222" w:rsidRDefault="00D029E0" w:rsidP="007B0D71">
      <w:pPr>
        <w:pStyle w:val="ListParagraph"/>
        <w:numPr>
          <w:ilvl w:val="0"/>
          <w:numId w:val="139"/>
        </w:numPr>
        <w:tabs>
          <w:tab w:val="left" w:pos="2670"/>
        </w:tabs>
        <w:rPr>
          <w:lang w:val="en-US"/>
        </w:rPr>
      </w:pPr>
      <w:r w:rsidRPr="00D029E0">
        <w:rPr>
          <w:b/>
          <w:bCs/>
          <w:noProof/>
        </w:rPr>
        <w:drawing>
          <wp:anchor distT="0" distB="0" distL="114300" distR="114300" simplePos="0" relativeHeight="251696128" behindDoc="0" locked="0" layoutInCell="1" allowOverlap="1" wp14:anchorId="32527D82" wp14:editId="430647A7">
            <wp:simplePos x="0" y="0"/>
            <wp:positionH relativeFrom="column">
              <wp:posOffset>1381125</wp:posOffset>
            </wp:positionH>
            <wp:positionV relativeFrom="paragraph">
              <wp:posOffset>179705</wp:posOffset>
            </wp:positionV>
            <wp:extent cx="8505825" cy="511175"/>
            <wp:effectExtent l="0" t="0" r="9525" b="317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505825" cy="511175"/>
                    </a:xfrm>
                    <a:prstGeom prst="rect">
                      <a:avLst/>
                    </a:prstGeom>
                  </pic:spPr>
                </pic:pic>
              </a:graphicData>
            </a:graphic>
            <wp14:sizeRelH relativeFrom="margin">
              <wp14:pctWidth>0</wp14:pctWidth>
            </wp14:sizeRelH>
          </wp:anchor>
        </w:drawing>
      </w:r>
      <w:r w:rsidR="00E25222" w:rsidRPr="00D029E0">
        <w:rPr>
          <w:b/>
          <w:bCs/>
          <w:lang w:val="en-US"/>
        </w:rPr>
        <w:t>Output</w:t>
      </w:r>
      <w:r w:rsidR="00E25222">
        <w:rPr>
          <w:lang w:val="en-US"/>
        </w:rPr>
        <w:t>:</w:t>
      </w:r>
    </w:p>
    <w:p w14:paraId="4E2E3E8D" w14:textId="05A77299" w:rsidR="00E25222" w:rsidRPr="0005450D" w:rsidRDefault="00E25222" w:rsidP="00D029E0">
      <w:pPr>
        <w:pStyle w:val="ListParagraph"/>
        <w:tabs>
          <w:tab w:val="left" w:pos="2670"/>
        </w:tabs>
        <w:rPr>
          <w:lang w:val="en-US"/>
        </w:rPr>
      </w:pPr>
    </w:p>
    <w:p w14:paraId="0B406B66" w14:textId="77777777" w:rsidR="00D029E0" w:rsidRDefault="00D029E0">
      <w:pPr>
        <w:rPr>
          <w:lang w:val="en-US"/>
        </w:rPr>
      </w:pPr>
    </w:p>
    <w:p w14:paraId="588E1C50" w14:textId="77777777" w:rsidR="00D029E0" w:rsidRDefault="00D029E0">
      <w:pPr>
        <w:rPr>
          <w:lang w:val="en-US"/>
        </w:rPr>
      </w:pPr>
    </w:p>
    <w:p w14:paraId="7CCB4076" w14:textId="5000FB13" w:rsidR="00D029E0" w:rsidRPr="006063E7" w:rsidRDefault="00D029E0" w:rsidP="00D029E0">
      <w:pPr>
        <w:pStyle w:val="ListParagraph"/>
        <w:numPr>
          <w:ilvl w:val="1"/>
          <w:numId w:val="85"/>
        </w:numPr>
        <w:tabs>
          <w:tab w:val="left" w:pos="1305"/>
        </w:tabs>
        <w:rPr>
          <w:lang w:val="en-US"/>
        </w:rPr>
      </w:pPr>
      <w:r>
        <w:rPr>
          <w:lang w:val="en-US"/>
        </w:rPr>
        <w:t xml:space="preserve">If </w:t>
      </w:r>
      <w:r w:rsidR="00A2579B">
        <w:rPr>
          <w:lang w:val="en-US"/>
        </w:rPr>
        <w:t xml:space="preserve">we </w:t>
      </w:r>
      <w:r>
        <w:rPr>
          <w:lang w:val="en-US"/>
        </w:rPr>
        <w:t xml:space="preserve">do not specify in the service type, then by default, Cluster IP Service created </w:t>
      </w:r>
      <w:r w:rsidR="00A2579B" w:rsidRPr="00E51145">
        <w:rPr>
          <w:rFonts w:cstheme="minorHAnsi"/>
          <w:color w:val="ED7D31" w:themeColor="accent2"/>
        </w:rPr>
        <w:t>which is only accessible from within the cluster</w:t>
      </w:r>
      <w:r w:rsidR="00A2579B">
        <w:rPr>
          <w:rFonts w:cstheme="minorHAnsi"/>
        </w:rPr>
        <w:t>.</w:t>
      </w:r>
    </w:p>
    <w:p w14:paraId="50ACE231" w14:textId="28D91A5A" w:rsidR="006063E7" w:rsidRPr="00271B44" w:rsidRDefault="006063E7" w:rsidP="006063E7">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ideally we should exposed as Cluster IP only as it will be accessed through API </w:t>
      </w:r>
      <w:r w:rsidR="001A21D1" w:rsidRPr="006063E7">
        <w:rPr>
          <w:highlight w:val="cyan"/>
          <w:lang w:val="en-US"/>
        </w:rPr>
        <w:t>Gateway (</w:t>
      </w:r>
      <w:r w:rsidRPr="006063E7">
        <w:rPr>
          <w:highlight w:val="cyan"/>
          <w:lang w:val="en-US"/>
        </w:rPr>
        <w:t>Single Entry Point) only.</w:t>
      </w:r>
      <w:r>
        <w:rPr>
          <w:lang w:val="en-US"/>
        </w:rPr>
        <w:t xml:space="preserve"> </w:t>
      </w:r>
    </w:p>
    <w:p w14:paraId="01D84699" w14:textId="66143B1D" w:rsidR="00271B44" w:rsidRDefault="00271B44" w:rsidP="00271B44">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312CBBFA" w14:textId="0677EC08" w:rsidR="00271B44" w:rsidRDefault="00271B44" w:rsidP="00271B44">
      <w:pPr>
        <w:pStyle w:val="ListParagraph"/>
        <w:numPr>
          <w:ilvl w:val="2"/>
          <w:numId w:val="85"/>
        </w:numPr>
        <w:tabs>
          <w:tab w:val="left" w:pos="1305"/>
        </w:tabs>
        <w:rPr>
          <w:lang w:val="en-US"/>
        </w:rPr>
      </w:pPr>
      <w:r>
        <w:rPr>
          <w:lang w:val="en-US"/>
        </w:rPr>
        <w:t>Output:</w:t>
      </w:r>
    </w:p>
    <w:p w14:paraId="41A6AD52" w14:textId="07E6A28B" w:rsidR="00271B44" w:rsidRPr="00D029E0" w:rsidRDefault="00271B44" w:rsidP="00271B44">
      <w:pPr>
        <w:pStyle w:val="ListParagraph"/>
        <w:tabs>
          <w:tab w:val="left" w:pos="1305"/>
        </w:tabs>
        <w:ind w:left="2160"/>
        <w:rPr>
          <w:lang w:val="en-US"/>
        </w:rPr>
      </w:pPr>
      <w:r>
        <w:rPr>
          <w:noProof/>
        </w:rPr>
        <w:drawing>
          <wp:inline distT="0" distB="0" distL="0" distR="0" wp14:anchorId="35F66BF0" wp14:editId="4997ADEE">
            <wp:extent cx="8486775" cy="5715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86775" cy="571500"/>
                    </a:xfrm>
                    <a:prstGeom prst="rect">
                      <a:avLst/>
                    </a:prstGeom>
                  </pic:spPr>
                </pic:pic>
              </a:graphicData>
            </a:graphic>
          </wp:inline>
        </w:drawing>
      </w:r>
    </w:p>
    <w:p w14:paraId="3D047D49" w14:textId="77777777" w:rsidR="007F0F8E" w:rsidRDefault="007F0F8E">
      <w:pPr>
        <w:rPr>
          <w:lang w:val="en-US"/>
        </w:rPr>
      </w:pPr>
    </w:p>
    <w:p w14:paraId="783F0E6F" w14:textId="518B3547" w:rsidR="007F0F8E" w:rsidRDefault="007F0F8E" w:rsidP="007F0F8E">
      <w:pPr>
        <w:pStyle w:val="ListParagraph"/>
        <w:numPr>
          <w:ilvl w:val="1"/>
          <w:numId w:val="85"/>
        </w:numPr>
        <w:tabs>
          <w:tab w:val="left" w:pos="1545"/>
        </w:tabs>
        <w:rPr>
          <w:lang w:val="en-US"/>
        </w:rPr>
      </w:pPr>
      <w:r>
        <w:rPr>
          <w:lang w:val="en-US"/>
        </w:rPr>
        <w:t xml:space="preserve">To access the user-service from outside the cluster, there are two </w:t>
      </w:r>
      <w:r w:rsidR="001B4AD9">
        <w:rPr>
          <w:lang w:val="en-US"/>
        </w:rPr>
        <w:t>ways:</w:t>
      </w:r>
      <w:r w:rsidR="00CF2C6B">
        <w:rPr>
          <w:lang w:val="en-US"/>
        </w:rPr>
        <w:t xml:space="preserve"> NodePort and LoadBalancer</w:t>
      </w:r>
    </w:p>
    <w:p w14:paraId="6487BFD4" w14:textId="1F5AE36E" w:rsidR="0026719D" w:rsidRDefault="0026719D" w:rsidP="0026719D">
      <w:pPr>
        <w:pStyle w:val="ListParagraph"/>
        <w:numPr>
          <w:ilvl w:val="2"/>
          <w:numId w:val="33"/>
        </w:numPr>
        <w:tabs>
          <w:tab w:val="left" w:pos="1545"/>
        </w:tabs>
        <w:rPr>
          <w:lang w:val="en-US"/>
        </w:rPr>
      </w:pPr>
      <w:r>
        <w:rPr>
          <w:lang w:val="en-US"/>
        </w:rPr>
        <w:t>Nodeport:</w:t>
      </w:r>
      <w:r w:rsidRPr="0026719D">
        <w:t xml:space="preserve"> </w:t>
      </w:r>
      <w:r w:rsidRPr="0026719D">
        <w:rPr>
          <w:lang w:val="en-US"/>
        </w:rPr>
        <w:t>Used to expose a service on the same port across all the nodes of a cluster. An internal routing mechanism ensures that the request is forwarded to the appropriate pods on each node. This is typically used for services with external consumers.</w:t>
      </w:r>
    </w:p>
    <w:p w14:paraId="3DCD16FA" w14:textId="6CBFE642" w:rsidR="007F0F8E" w:rsidRDefault="007F0F8E" w:rsidP="007F0F8E">
      <w:pPr>
        <w:pStyle w:val="ListParagraph"/>
        <w:numPr>
          <w:ilvl w:val="2"/>
          <w:numId w:val="85"/>
        </w:numPr>
        <w:tabs>
          <w:tab w:val="left" w:pos="1545"/>
        </w:tabs>
        <w:rPr>
          <w:lang w:val="en-US"/>
        </w:rPr>
      </w:pPr>
      <w:r>
        <w:rPr>
          <w:lang w:val="en-US"/>
        </w:rPr>
        <w:t>If we define service as Nodeport in the deployment.yaml</w:t>
      </w:r>
    </w:p>
    <w:p w14:paraId="33DAFE9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apiVersion:</w:t>
      </w:r>
      <w:r w:rsidRPr="00CE312E">
        <w:rPr>
          <w:rFonts w:ascii="Consolas" w:hAnsi="Consolas" w:cs="Consolas"/>
          <w:color w:val="000000"/>
          <w:sz w:val="20"/>
          <w:szCs w:val="20"/>
        </w:rPr>
        <w:t xml:space="preserve"> v1</w:t>
      </w:r>
    </w:p>
    <w:p w14:paraId="7365CB1B"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kind:</w:t>
      </w:r>
      <w:r w:rsidRPr="00CE312E">
        <w:rPr>
          <w:rFonts w:ascii="Consolas" w:hAnsi="Consolas" w:cs="Consolas"/>
          <w:color w:val="000000"/>
          <w:sz w:val="20"/>
          <w:szCs w:val="20"/>
        </w:rPr>
        <w:t xml:space="preserve"> Service</w:t>
      </w:r>
    </w:p>
    <w:p w14:paraId="232DCC5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metadata:</w:t>
      </w:r>
    </w:p>
    <w:p w14:paraId="2F05C18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name:</w:t>
      </w:r>
      <w:r w:rsidRPr="00CE312E">
        <w:rPr>
          <w:rFonts w:ascii="Consolas" w:hAnsi="Consolas" w:cs="Consolas"/>
          <w:color w:val="000000"/>
          <w:sz w:val="20"/>
          <w:szCs w:val="20"/>
        </w:rPr>
        <w:t xml:space="preserve"> user-service</w:t>
      </w:r>
    </w:p>
    <w:p w14:paraId="0ADD7B2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labels:</w:t>
      </w:r>
      <w:r w:rsidRPr="00CE312E">
        <w:rPr>
          <w:rFonts w:ascii="Consolas" w:hAnsi="Consolas" w:cs="Consolas"/>
          <w:color w:val="000000"/>
          <w:sz w:val="20"/>
          <w:szCs w:val="20"/>
        </w:rPr>
        <w:t xml:space="preserve"> </w:t>
      </w:r>
      <w:r w:rsidRPr="00CE312E">
        <w:rPr>
          <w:rFonts w:ascii="Consolas" w:hAnsi="Consolas" w:cs="Consolas"/>
          <w:color w:val="FF0032"/>
          <w:sz w:val="20"/>
          <w:szCs w:val="20"/>
        </w:rPr>
        <w:t>#PODS</w:t>
      </w:r>
    </w:p>
    <w:p w14:paraId="6DC99832"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69E0B5F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spec:</w:t>
      </w:r>
    </w:p>
    <w:p w14:paraId="6CB2A69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type:</w:t>
      </w:r>
      <w:r w:rsidRPr="00CE312E">
        <w:rPr>
          <w:rFonts w:ascii="Consolas" w:hAnsi="Consolas" w:cs="Consolas"/>
          <w:color w:val="000000"/>
          <w:sz w:val="20"/>
          <w:szCs w:val="20"/>
        </w:rPr>
        <w:t xml:space="preserve"> </w:t>
      </w:r>
      <w:r w:rsidRPr="00CE312E">
        <w:rPr>
          <w:rFonts w:ascii="Consolas" w:hAnsi="Consolas" w:cs="Consolas"/>
          <w:b/>
          <w:bCs/>
          <w:color w:val="000000"/>
          <w:sz w:val="20"/>
          <w:szCs w:val="20"/>
        </w:rPr>
        <w:t>NodePort</w:t>
      </w:r>
      <w:r w:rsidRPr="00CE312E">
        <w:rPr>
          <w:rFonts w:ascii="Consolas" w:hAnsi="Consolas" w:cs="Consolas"/>
          <w:color w:val="000000"/>
          <w:sz w:val="20"/>
          <w:szCs w:val="20"/>
        </w:rPr>
        <w:t xml:space="preserve"> </w:t>
      </w:r>
      <w:r w:rsidRPr="00CE312E">
        <w:rPr>
          <w:rFonts w:ascii="Consolas" w:hAnsi="Consolas" w:cs="Consolas"/>
          <w:color w:val="FF0032"/>
          <w:sz w:val="20"/>
          <w:szCs w:val="20"/>
        </w:rPr>
        <w:t>#NodePort or LoadBalancer or ClusterIP</w:t>
      </w:r>
    </w:p>
    <w:p w14:paraId="1CAED0F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selector:</w:t>
      </w:r>
    </w:p>
    <w:p w14:paraId="79937E5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2A632EBE"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ports:</w:t>
      </w:r>
    </w:p>
    <w:p w14:paraId="3A05062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hazelcast</w:t>
      </w:r>
    </w:p>
    <w:p w14:paraId="6DCA5C9C"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5701</w:t>
      </w:r>
    </w:p>
    <w:p w14:paraId="074FC755"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app</w:t>
      </w:r>
    </w:p>
    <w:p w14:paraId="18F15C61" w14:textId="1A9EC8B2" w:rsidR="00CE312E" w:rsidRPr="00CE312E" w:rsidRDefault="00CE312E" w:rsidP="00CE312E">
      <w:pPr>
        <w:pBdr>
          <w:top w:val="single" w:sz="4" w:space="1" w:color="auto"/>
          <w:left w:val="single" w:sz="4" w:space="4" w:color="auto"/>
          <w:bottom w:val="single" w:sz="4" w:space="1" w:color="auto"/>
          <w:right w:val="single" w:sz="4" w:space="4" w:color="auto"/>
        </w:pBdr>
        <w:tabs>
          <w:tab w:val="left" w:pos="1545"/>
        </w:tabs>
        <w:ind w:left="2160"/>
        <w:rPr>
          <w:lang w:val="en-US"/>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3379</w:t>
      </w:r>
    </w:p>
    <w:p w14:paraId="20356E25" w14:textId="6D232BC8" w:rsidR="00870316" w:rsidRDefault="00870316" w:rsidP="00870316">
      <w:pPr>
        <w:pStyle w:val="ListParagraph"/>
        <w:numPr>
          <w:ilvl w:val="2"/>
          <w:numId w:val="85"/>
        </w:numPr>
        <w:tabs>
          <w:tab w:val="left" w:pos="2715"/>
        </w:tabs>
        <w:rPr>
          <w:lang w:val="en-US"/>
        </w:rPr>
      </w:pPr>
      <w:r>
        <w:rPr>
          <w:lang w:val="en-US"/>
        </w:rPr>
        <w:t>Run the following command</w:t>
      </w:r>
      <w:r w:rsidR="00B527BB">
        <w:rPr>
          <w:lang w:val="en-US"/>
        </w:rPr>
        <w:t>s</w:t>
      </w:r>
      <w:r>
        <w:rPr>
          <w:lang w:val="en-US"/>
        </w:rPr>
        <w:t xml:space="preserve"> to </w:t>
      </w:r>
      <w:r w:rsidR="00B527BB">
        <w:rPr>
          <w:lang w:val="en-US"/>
        </w:rPr>
        <w:t>access the user-service from outside</w:t>
      </w:r>
      <w:r>
        <w:rPr>
          <w:lang w:val="en-US"/>
        </w:rPr>
        <w:t>:</w:t>
      </w:r>
    </w:p>
    <w:p w14:paraId="6D5C6823" w14:textId="77777777" w:rsidR="00B527BB" w:rsidRPr="00B527BB" w:rsidRDefault="00B527BB" w:rsidP="00010A04">
      <w:pPr>
        <w:pStyle w:val="ListParagraph"/>
        <w:numPr>
          <w:ilvl w:val="3"/>
          <w:numId w:val="85"/>
        </w:numPr>
        <w:tabs>
          <w:tab w:val="left" w:pos="2715"/>
        </w:tabs>
        <w:rPr>
          <w:lang w:val="en-US"/>
        </w:rPr>
      </w:pPr>
      <w:r>
        <w:rPr>
          <w:b/>
          <w:bCs/>
          <w:lang w:val="en-US"/>
        </w:rPr>
        <w:t>Apply the changes of deployment.yaml file</w:t>
      </w:r>
    </w:p>
    <w:p w14:paraId="299370F0" w14:textId="03142BFF" w:rsidR="00870316" w:rsidRDefault="00184767" w:rsidP="00B527BB">
      <w:pPr>
        <w:pStyle w:val="ListParagraph"/>
        <w:numPr>
          <w:ilvl w:val="4"/>
          <w:numId w:val="85"/>
        </w:numPr>
        <w:tabs>
          <w:tab w:val="left" w:pos="2715"/>
        </w:tabs>
        <w:rPr>
          <w:lang w:val="en-US"/>
        </w:rPr>
      </w:pPr>
      <w:r w:rsidRPr="00010A04">
        <w:rPr>
          <w:b/>
          <w:bCs/>
          <w:lang w:val="en-US"/>
        </w:rPr>
        <w:t>Command</w:t>
      </w:r>
      <w:r>
        <w:rPr>
          <w:lang w:val="en-US"/>
        </w:rPr>
        <w:t>:</w:t>
      </w:r>
      <w:r w:rsidR="00870316">
        <w:rPr>
          <w:lang w:val="en-US"/>
        </w:rPr>
        <w:t xml:space="preserve"> </w:t>
      </w:r>
      <w:r w:rsidR="00870316" w:rsidRPr="00F67CD9">
        <w:rPr>
          <w:lang w:val="en-US"/>
        </w:rPr>
        <w:t>kubectl apply -k ./</w:t>
      </w:r>
    </w:p>
    <w:p w14:paraId="23D207DE" w14:textId="59028180" w:rsidR="00B527BB" w:rsidRDefault="00B527BB" w:rsidP="00B527BB">
      <w:pPr>
        <w:pStyle w:val="ListParagraph"/>
        <w:numPr>
          <w:ilvl w:val="4"/>
          <w:numId w:val="85"/>
        </w:numPr>
        <w:tabs>
          <w:tab w:val="left" w:pos="2715"/>
        </w:tabs>
        <w:rPr>
          <w:lang w:val="en-US"/>
        </w:rPr>
      </w:pPr>
      <w:r>
        <w:rPr>
          <w:b/>
          <w:bCs/>
          <w:lang w:val="en-US"/>
        </w:rPr>
        <w:t>Output</w:t>
      </w:r>
      <w:r w:rsidRPr="00B527BB">
        <w:rPr>
          <w:lang w:val="en-US"/>
        </w:rPr>
        <w:t>:</w:t>
      </w:r>
    </w:p>
    <w:p w14:paraId="502EE9D6" w14:textId="0701D35D" w:rsidR="00B527BB" w:rsidRDefault="00B527BB" w:rsidP="00B527BB">
      <w:pPr>
        <w:pStyle w:val="ListParagraph"/>
        <w:tabs>
          <w:tab w:val="left" w:pos="2715"/>
        </w:tabs>
        <w:ind w:left="3600"/>
        <w:rPr>
          <w:lang w:val="en-US"/>
        </w:rPr>
      </w:pPr>
      <w:r>
        <w:rPr>
          <w:noProof/>
        </w:rPr>
        <w:drawing>
          <wp:inline distT="0" distB="0" distL="0" distR="0" wp14:anchorId="6C16405E" wp14:editId="2CB04F16">
            <wp:extent cx="5934075" cy="8001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4075" cy="800100"/>
                    </a:xfrm>
                    <a:prstGeom prst="rect">
                      <a:avLst/>
                    </a:prstGeom>
                  </pic:spPr>
                </pic:pic>
              </a:graphicData>
            </a:graphic>
          </wp:inline>
        </w:drawing>
      </w:r>
    </w:p>
    <w:p w14:paraId="282C491A" w14:textId="14F8D0A4" w:rsidR="00B527BB" w:rsidRDefault="00B527BB" w:rsidP="00B527BB">
      <w:pPr>
        <w:pStyle w:val="ListParagraph"/>
        <w:numPr>
          <w:ilvl w:val="3"/>
          <w:numId w:val="85"/>
        </w:numPr>
        <w:tabs>
          <w:tab w:val="left" w:pos="2715"/>
        </w:tabs>
        <w:rPr>
          <w:lang w:val="en-US"/>
        </w:rPr>
      </w:pPr>
      <w:r>
        <w:rPr>
          <w:lang w:val="en-US"/>
        </w:rPr>
        <w:t>To check the services again:</w:t>
      </w:r>
    </w:p>
    <w:p w14:paraId="2868D39C" w14:textId="309544B1" w:rsidR="00B527BB" w:rsidRDefault="00B527BB" w:rsidP="00B527BB">
      <w:pPr>
        <w:pStyle w:val="ListParagraph"/>
        <w:numPr>
          <w:ilvl w:val="4"/>
          <w:numId w:val="85"/>
        </w:numPr>
        <w:tabs>
          <w:tab w:val="left" w:pos="2715"/>
        </w:tabs>
        <w:rPr>
          <w:lang w:val="en-US"/>
        </w:rPr>
      </w:pPr>
      <w:r>
        <w:rPr>
          <w:lang w:val="en-US"/>
        </w:rPr>
        <w:t xml:space="preserve">Command: </w:t>
      </w:r>
      <w:r w:rsidR="00184767" w:rsidRPr="00184767">
        <w:rPr>
          <w:lang w:val="en-US"/>
        </w:rPr>
        <w:t>kubectl get services --namespace bjjd-system -o wide</w:t>
      </w:r>
    </w:p>
    <w:p w14:paraId="69790C0C" w14:textId="794B3D31" w:rsidR="00184767" w:rsidRDefault="00887A55" w:rsidP="00B527BB">
      <w:pPr>
        <w:pStyle w:val="ListParagraph"/>
        <w:numPr>
          <w:ilvl w:val="4"/>
          <w:numId w:val="85"/>
        </w:numPr>
        <w:tabs>
          <w:tab w:val="left" w:pos="2715"/>
        </w:tabs>
        <w:rPr>
          <w:lang w:val="en-US"/>
        </w:rPr>
      </w:pPr>
      <w:r>
        <w:rPr>
          <w:noProof/>
        </w:rPr>
        <w:drawing>
          <wp:anchor distT="0" distB="0" distL="114300" distR="114300" simplePos="0" relativeHeight="251698176" behindDoc="0" locked="0" layoutInCell="1" allowOverlap="1" wp14:anchorId="2909C6EF" wp14:editId="258253DE">
            <wp:simplePos x="0" y="0"/>
            <wp:positionH relativeFrom="column">
              <wp:posOffset>2272030</wp:posOffset>
            </wp:positionH>
            <wp:positionV relativeFrom="paragraph">
              <wp:posOffset>188595</wp:posOffset>
            </wp:positionV>
            <wp:extent cx="8086725" cy="62865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86725" cy="628650"/>
                    </a:xfrm>
                    <a:prstGeom prst="rect">
                      <a:avLst/>
                    </a:prstGeom>
                  </pic:spPr>
                </pic:pic>
              </a:graphicData>
            </a:graphic>
            <wp14:sizeRelH relativeFrom="page">
              <wp14:pctWidth>0</wp14:pctWidth>
            </wp14:sizeRelH>
            <wp14:sizeRelV relativeFrom="page">
              <wp14:pctHeight>0</wp14:pctHeight>
            </wp14:sizeRelV>
          </wp:anchor>
        </w:drawing>
      </w:r>
      <w:r w:rsidR="00184767">
        <w:rPr>
          <w:lang w:val="en-US"/>
        </w:rPr>
        <w:t>Output:</w:t>
      </w:r>
    </w:p>
    <w:p w14:paraId="54C5E5E7" w14:textId="0755953F" w:rsidR="00184767" w:rsidRPr="00870316" w:rsidRDefault="00184767" w:rsidP="00184767">
      <w:pPr>
        <w:pStyle w:val="ListParagraph"/>
        <w:tabs>
          <w:tab w:val="left" w:pos="2715"/>
        </w:tabs>
        <w:ind w:left="3600"/>
        <w:rPr>
          <w:lang w:val="en-US"/>
        </w:rPr>
      </w:pPr>
    </w:p>
    <w:p w14:paraId="79734848" w14:textId="4F8782D4" w:rsidR="00184767" w:rsidRDefault="00184767" w:rsidP="00184767">
      <w:pPr>
        <w:pStyle w:val="ListParagraph"/>
        <w:numPr>
          <w:ilvl w:val="3"/>
          <w:numId w:val="85"/>
        </w:numPr>
        <w:tabs>
          <w:tab w:val="left" w:pos="2715"/>
        </w:tabs>
        <w:rPr>
          <w:lang w:val="en-US"/>
        </w:rPr>
      </w:pPr>
      <w:r>
        <w:rPr>
          <w:lang w:val="en-US"/>
        </w:rPr>
        <w:t>To create the firewall rule for the Node’s TCP port:</w:t>
      </w:r>
    </w:p>
    <w:p w14:paraId="3E345A26" w14:textId="76394FC0" w:rsidR="00184767" w:rsidRDefault="00184767" w:rsidP="00184767">
      <w:pPr>
        <w:pStyle w:val="ListParagraph"/>
        <w:numPr>
          <w:ilvl w:val="4"/>
          <w:numId w:val="85"/>
        </w:numPr>
        <w:tabs>
          <w:tab w:val="left" w:pos="2715"/>
        </w:tabs>
        <w:rPr>
          <w:lang w:val="en-US"/>
        </w:rPr>
      </w:pPr>
      <w:r>
        <w:rPr>
          <w:lang w:val="en-US"/>
        </w:rPr>
        <w:t xml:space="preserve">Command: </w:t>
      </w:r>
      <w:r w:rsidRPr="00184767">
        <w:rPr>
          <w:lang w:val="en-US"/>
        </w:rPr>
        <w:t>gcloud compute firewall-rules create bjjd-node-port --project logical-lock-315311 --allow tcp:31924</w:t>
      </w:r>
    </w:p>
    <w:p w14:paraId="4C02DBA3" w14:textId="24B0E08C" w:rsidR="00184767" w:rsidRPr="00184767" w:rsidRDefault="00184767" w:rsidP="00184767">
      <w:pPr>
        <w:pStyle w:val="ListParagraph"/>
        <w:numPr>
          <w:ilvl w:val="5"/>
          <w:numId w:val="140"/>
        </w:numPr>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30A316A7" w14:textId="0652EF84" w:rsidR="00184767" w:rsidRP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Project Id: project logical-lock-315311</w:t>
      </w:r>
    </w:p>
    <w:p w14:paraId="36BB5E04" w14:textId="1C125DD1" w:rsid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 xml:space="preserve">Allowed TCP Port: 31924 </w:t>
      </w:r>
    </w:p>
    <w:p w14:paraId="11C6735B" w14:textId="07A5EC4D" w:rsidR="00C672B1" w:rsidRDefault="00887A55" w:rsidP="00C672B1">
      <w:pPr>
        <w:pStyle w:val="ListParagraph"/>
        <w:numPr>
          <w:ilvl w:val="4"/>
          <w:numId w:val="140"/>
        </w:numPr>
        <w:rPr>
          <w:rFonts w:ascii="Calibri" w:hAnsi="Calibri" w:cs="Calibri"/>
          <w:lang w:val="en-US"/>
        </w:rPr>
      </w:pPr>
      <w:r>
        <w:rPr>
          <w:noProof/>
        </w:rPr>
        <w:drawing>
          <wp:anchor distT="0" distB="0" distL="114300" distR="114300" simplePos="0" relativeHeight="251697152" behindDoc="0" locked="0" layoutInCell="1" allowOverlap="1" wp14:anchorId="30E8E289" wp14:editId="1CAA87C3">
            <wp:simplePos x="0" y="0"/>
            <wp:positionH relativeFrom="page">
              <wp:posOffset>2576830</wp:posOffset>
            </wp:positionH>
            <wp:positionV relativeFrom="paragraph">
              <wp:posOffset>265430</wp:posOffset>
            </wp:positionV>
            <wp:extent cx="8105775" cy="748665"/>
            <wp:effectExtent l="0" t="0" r="952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05775" cy="748665"/>
                    </a:xfrm>
                    <a:prstGeom prst="rect">
                      <a:avLst/>
                    </a:prstGeom>
                  </pic:spPr>
                </pic:pic>
              </a:graphicData>
            </a:graphic>
            <wp14:sizeRelH relativeFrom="page">
              <wp14:pctWidth>0</wp14:pctWidth>
            </wp14:sizeRelH>
            <wp14:sizeRelV relativeFrom="page">
              <wp14:pctHeight>0</wp14:pctHeight>
            </wp14:sizeRelV>
          </wp:anchor>
        </w:drawing>
      </w:r>
      <w:r w:rsidR="00C672B1">
        <w:rPr>
          <w:rFonts w:ascii="Calibri" w:hAnsi="Calibri" w:cs="Calibri"/>
          <w:lang w:val="en-US"/>
        </w:rPr>
        <w:t>Output</w:t>
      </w:r>
    </w:p>
    <w:p w14:paraId="0A9C89A7" w14:textId="447DEB93" w:rsidR="00C672B1" w:rsidRPr="00184767" w:rsidRDefault="00C672B1" w:rsidP="00C672B1">
      <w:pPr>
        <w:pStyle w:val="ListParagraph"/>
        <w:ind w:left="3600"/>
        <w:rPr>
          <w:rFonts w:ascii="Calibri" w:hAnsi="Calibri" w:cs="Calibri"/>
          <w:lang w:val="en-US"/>
        </w:rPr>
      </w:pPr>
    </w:p>
    <w:p w14:paraId="2517FAC3" w14:textId="544D29EE" w:rsidR="00F14616" w:rsidRDefault="00F14616" w:rsidP="00F14616">
      <w:pPr>
        <w:pStyle w:val="ListParagraph"/>
        <w:numPr>
          <w:ilvl w:val="3"/>
          <w:numId w:val="85"/>
        </w:numPr>
        <w:tabs>
          <w:tab w:val="left" w:pos="2715"/>
        </w:tabs>
        <w:rPr>
          <w:lang w:val="en-US"/>
        </w:rPr>
      </w:pPr>
      <w:r>
        <w:rPr>
          <w:lang w:val="en-US"/>
        </w:rPr>
        <w:t xml:space="preserve">To </w:t>
      </w:r>
      <w:r w:rsidR="00FB5F13">
        <w:rPr>
          <w:lang w:val="en-US"/>
        </w:rPr>
        <w:t>access the user-service outside the kubernetes using</w:t>
      </w:r>
      <w:r>
        <w:rPr>
          <w:lang w:val="en-US"/>
        </w:rPr>
        <w:t xml:space="preserve"> Node’s TCP port:</w:t>
      </w:r>
    </w:p>
    <w:p w14:paraId="72047448" w14:textId="629A3BED" w:rsidR="00FB5F13" w:rsidRPr="00054561" w:rsidRDefault="00FB5F13" w:rsidP="00AF46B3">
      <w:pPr>
        <w:pStyle w:val="ListParagraph"/>
        <w:numPr>
          <w:ilvl w:val="4"/>
          <w:numId w:val="141"/>
        </w:numPr>
        <w:tabs>
          <w:tab w:val="left" w:pos="2715"/>
        </w:tabs>
        <w:rPr>
          <w:lang w:val="en-US"/>
        </w:rPr>
      </w:pPr>
      <w:r w:rsidRPr="00054561">
        <w:rPr>
          <w:lang w:val="en-US"/>
        </w:rPr>
        <w:t xml:space="preserve">To </w:t>
      </w:r>
      <w:r w:rsidR="00054561" w:rsidRPr="00054561">
        <w:rPr>
          <w:lang w:val="en-US"/>
        </w:rPr>
        <w:t xml:space="preserve">get the pod details to </w:t>
      </w:r>
      <w:r w:rsidRPr="00054561">
        <w:rPr>
          <w:lang w:val="en-US"/>
        </w:rPr>
        <w:t xml:space="preserve">find the </w:t>
      </w:r>
      <w:r w:rsidR="00054561" w:rsidRPr="00054561">
        <w:rPr>
          <w:lang w:val="en-US"/>
        </w:rPr>
        <w:t xml:space="preserve">associated </w:t>
      </w:r>
      <w:r w:rsidRPr="00054561">
        <w:rPr>
          <w:lang w:val="en-US"/>
        </w:rPr>
        <w:t>Node</w:t>
      </w:r>
    </w:p>
    <w:p w14:paraId="0CEE944B" w14:textId="5AB727D1" w:rsidR="0082491F" w:rsidRDefault="00F14616" w:rsidP="00054561">
      <w:pPr>
        <w:pStyle w:val="ListParagraph"/>
        <w:numPr>
          <w:ilvl w:val="5"/>
          <w:numId w:val="141"/>
        </w:numPr>
        <w:tabs>
          <w:tab w:val="left" w:pos="2715"/>
        </w:tabs>
        <w:rPr>
          <w:lang w:val="en-US"/>
        </w:rPr>
      </w:pPr>
      <w:r w:rsidRPr="00054561">
        <w:rPr>
          <w:lang w:val="en-US"/>
        </w:rPr>
        <w:lastRenderedPageBreak/>
        <w:t>Command:</w:t>
      </w:r>
      <w:r w:rsidR="00054561" w:rsidRPr="00054561">
        <w:t xml:space="preserve"> </w:t>
      </w:r>
      <w:r w:rsidR="00054561" w:rsidRPr="00054561">
        <w:rPr>
          <w:lang w:val="en-US"/>
        </w:rPr>
        <w:t>kubectl get pods --namespace bjjd-system -o wide</w:t>
      </w:r>
    </w:p>
    <w:p w14:paraId="3F7F6108" w14:textId="24ECC13F" w:rsidR="00054561" w:rsidRDefault="00054561" w:rsidP="00054561">
      <w:pPr>
        <w:pStyle w:val="ListParagraph"/>
        <w:numPr>
          <w:ilvl w:val="5"/>
          <w:numId w:val="141"/>
        </w:numPr>
        <w:tabs>
          <w:tab w:val="left" w:pos="2715"/>
        </w:tabs>
        <w:rPr>
          <w:lang w:val="en-US"/>
        </w:rPr>
      </w:pPr>
      <w:r>
        <w:rPr>
          <w:lang w:val="en-US"/>
        </w:rPr>
        <w:t>Output:</w:t>
      </w:r>
    </w:p>
    <w:p w14:paraId="6CDF5F61" w14:textId="1C7D6483" w:rsidR="00054561" w:rsidRPr="00054561" w:rsidRDefault="00AF46B3" w:rsidP="00054561">
      <w:pPr>
        <w:pStyle w:val="ListParagraph"/>
        <w:tabs>
          <w:tab w:val="left" w:pos="2715"/>
        </w:tabs>
        <w:ind w:left="3865"/>
        <w:rPr>
          <w:lang w:val="en-US"/>
        </w:rPr>
      </w:pPr>
      <w:r>
        <w:rPr>
          <w:noProof/>
        </w:rPr>
        <w:drawing>
          <wp:inline distT="0" distB="0" distL="0" distR="0" wp14:anchorId="1185B163" wp14:editId="366B90C8">
            <wp:extent cx="7882255" cy="82804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882255" cy="828040"/>
                    </a:xfrm>
                    <a:prstGeom prst="rect">
                      <a:avLst/>
                    </a:prstGeom>
                  </pic:spPr>
                </pic:pic>
              </a:graphicData>
            </a:graphic>
          </wp:inline>
        </w:drawing>
      </w:r>
    </w:p>
    <w:p w14:paraId="377662B0" w14:textId="5D090657" w:rsidR="00690AF4" w:rsidRPr="00F81179" w:rsidRDefault="00690AF4" w:rsidP="00F81179">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sidRPr="0082491F">
        <w:rPr>
          <w:lang w:val="en-US"/>
        </w:rPr>
        <w:br w:type="page"/>
      </w:r>
      <w:r w:rsidR="00AF46B3">
        <w:rPr>
          <w:lang w:val="en-US"/>
        </w:rPr>
        <w:lastRenderedPageBreak/>
        <w:t>To get the Node IP Address</w:t>
      </w:r>
    </w:p>
    <w:p w14:paraId="7CD77BC5" w14:textId="7EB91280" w:rsidR="00F81179" w:rsidRDefault="00F81179" w:rsidP="00F81179">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00298CEF" w14:textId="16F6FC53" w:rsidR="00F81179" w:rsidRDefault="00F81179" w:rsidP="00F81179">
      <w:pPr>
        <w:pStyle w:val="ListParagraph"/>
        <w:numPr>
          <w:ilvl w:val="5"/>
          <w:numId w:val="85"/>
        </w:numPr>
        <w:tabs>
          <w:tab w:val="left" w:pos="2715"/>
        </w:tabs>
        <w:rPr>
          <w:lang w:val="en-US"/>
        </w:rPr>
      </w:pPr>
      <w:r>
        <w:rPr>
          <w:lang w:val="en-US"/>
        </w:rPr>
        <w:t>Output</w:t>
      </w:r>
    </w:p>
    <w:p w14:paraId="520873E6" w14:textId="1D07BABA" w:rsidR="00F81179" w:rsidRDefault="006350CC" w:rsidP="00F81179">
      <w:pPr>
        <w:pStyle w:val="ListParagraph"/>
        <w:tabs>
          <w:tab w:val="left" w:pos="2715"/>
        </w:tabs>
        <w:ind w:left="3865"/>
        <w:rPr>
          <w:lang w:val="en-US"/>
        </w:rPr>
      </w:pPr>
      <w:r>
        <w:rPr>
          <w:noProof/>
        </w:rPr>
        <mc:AlternateContent>
          <mc:Choice Requires="wps">
            <w:drawing>
              <wp:anchor distT="0" distB="0" distL="114300" distR="114300" simplePos="0" relativeHeight="251699200" behindDoc="0" locked="0" layoutInCell="1" allowOverlap="1" wp14:anchorId="4AE6F533" wp14:editId="73BC070E">
                <wp:simplePos x="0" y="0"/>
                <wp:positionH relativeFrom="margin">
                  <wp:align>left</wp:align>
                </wp:positionH>
                <wp:positionV relativeFrom="paragraph">
                  <wp:posOffset>436245</wp:posOffset>
                </wp:positionV>
                <wp:extent cx="1533525" cy="819150"/>
                <wp:effectExtent l="0" t="0" r="1552575" b="171450"/>
                <wp:wrapNone/>
                <wp:docPr id="272" name="Speech Bubble: Rectangle with Corners Rounded 272"/>
                <wp:cNvGraphicFramePr/>
                <a:graphic xmlns:a="http://schemas.openxmlformats.org/drawingml/2006/main">
                  <a:graphicData uri="http://schemas.microsoft.com/office/word/2010/wordprocessingShape">
                    <wps:wsp>
                      <wps:cNvSpPr/>
                      <wps:spPr>
                        <a:xfrm>
                          <a:off x="323850" y="1362075"/>
                          <a:ext cx="1533525"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0CF8D" w14:textId="43F2A4C0" w:rsidR="006350CC" w:rsidRDefault="006350CC" w:rsidP="006350CC">
                            <w:pPr>
                              <w:jc w:val="center"/>
                              <w:rPr>
                                <w:lang w:val="en-US"/>
                              </w:rPr>
                            </w:pPr>
                            <w:r>
                              <w:rPr>
                                <w:lang w:val="en-US"/>
                              </w:rPr>
                              <w:t>Node IP with TCP Port</w:t>
                            </w:r>
                          </w:p>
                          <w:p w14:paraId="4EA734F0" w14:textId="4E5B06D4" w:rsidR="006350CC" w:rsidRPr="00F461F6" w:rsidRDefault="006350CC" w:rsidP="006350CC">
                            <w:pPr>
                              <w:jc w:val="center"/>
                              <w:rPr>
                                <w:color w:val="9CC2E5" w:themeColor="accent5" w:themeTint="99"/>
                                <w:lang w:val="en-US"/>
                              </w:rPr>
                            </w:pPr>
                            <w:r w:rsidRPr="00F461F6">
                              <w:rPr>
                                <w:color w:val="9CC2E5" w:themeColor="accent5" w:themeTint="99"/>
                                <w:lang w:val="en-US"/>
                              </w:rPr>
                              <w:t>34.134.28.100:31924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F533" id="Speech Bubble: Rectangle with Corners Rounded 272" o:spid="_x0000_s1027" type="#_x0000_t62" style="position:absolute;left:0;text-align:left;margin-left:0;margin-top:34.35pt;width:120.75pt;height:64.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G4gIAAAUGAAAOAAAAZHJzL2Uyb0RvYy54bWysVE1v2zAMvQ/YfxB0Xx07cZIGdYosRYcB&#10;xVo0HXpWZCr2IEuapMTJfv0o2fnAWuwwLAdFMsmnx0eKN7f7RpIdWFdrVdD0akAJKK7LWm0K+v3l&#10;/tOUEueZKpnUCgp6AEdv5x8/3LRmBpmutCzBEgRRbtaaglbem1mSOF5Bw9yVNqDQKLRtmMej3SSl&#10;ZS2iNzLJBoNx0mpbGqs5OIdf7zojnUd8IYD7RyEceCILitx8XG1c12FN5jdstrHMVDXvabB/YNGw&#10;WuGlJ6g75hnZ2voNVFNzq50W/orrJtFC1BxiDphNOvgjm1XFDMRcUBxnTjK5/wfLv+2eLKnLgmaT&#10;jBLFGizSygDwinzertcSZuQZVWRqI4G0ta/IUluFBSfPeqtKKEkIRBlb42aItjJPtj853AZN9sI2&#10;4R+zJfuCDrPhNMdaHLBfhuNsMMm7KsDeE472NB8O8yynhKPHNL1O0RkRkzOQsc5/Ad2QsCloC+UG&#10;IpvAdMmk1Fsfq8F2D87HspR9aqz8kVIiGolV3jFJ0lE+nF53BDYXTqjF2Wk8QhJvfYaXPul4PJ70&#10;PPtrkfGRKdIP+nSKxJ0/SAjMpHoGgQXAxLPIObY+LKUlyK+gjHNQPu1MFSuh+5wP8Ndfd4qIIkXA&#10;gCxqKU/YPUB4Vm+xO3V7/xAK8eWcggd/I9YFnyLizVr5U3BTK23fA5CYVX9z538UqZMmqOT3631s&#10;zugZvqx1ecCGtbp7yc7w+xqb4IE5/8QsFhUbC8eRf8RFSN0WVPc7Siptf733Pfjji0IrJS2OgoK6&#10;n1tmgRL5VeFbu05HozA74mGUTzI82EvL+tKits1SY+GwzZBd3AZ/L49bYXXzilNrEW5FE1Mc7y4o&#10;9/Z4WPpuROHc47BYRDecF4b5B7UyPIAHnUN3vexfmTX9S/D4hr7p49hgs9iIncZn3xCp9GLrtah9&#10;MJ517Q84a2Ir9XMxDLPLc/Q6T+/5bwAAAP//AwBQSwMEFAAGAAgAAAAhAIocdPnaAAAABwEAAA8A&#10;AABkcnMvZG93bnJldi54bWxMj8FOwzAQRO9I/QdrK3GjTqvShBCnqpBAXDjQ8gGb2CRR43UUb9P0&#10;71lOcBzNaOZNsZ99ryY3xi6QgfUqAeWoDrajxsDX6fUhAxUZyWIfyBm4uQj7cnFXYG7DlT7ddORG&#10;SQnFHA20zEOudaxb5zGuwuBIvO8wemSRY6PtiFcp973eJMlOe+xIFloc3Evr6vPx4mU3Yxs+Kk7f&#10;bhQ7nvB9G2Iw5n45H55BsZv5Lwy/+IIOpTBV4UI2qt6AHGEDuywFJe5mu34EVUnsKU1Bl4X+z1/+&#10;AAAA//8DAFBLAQItABQABgAIAAAAIQC2gziS/gAAAOEBAAATAAAAAAAAAAAAAAAAAAAAAABbQ29u&#10;dGVudF9UeXBlc10ueG1sUEsBAi0AFAAGAAgAAAAhADj9If/WAAAAlAEAAAsAAAAAAAAAAAAAAAAA&#10;LwEAAF9yZWxzLy5yZWxzUEsBAi0AFAAGAAgAAAAhAJIOAcbiAgAABQYAAA4AAAAAAAAAAAAAAAAA&#10;LgIAAGRycy9lMm9Eb2MueG1sUEsBAi0AFAAGAAgAAAAhAIocdPnaAAAABwEAAA8AAAAAAAAAAAAA&#10;AAAAPAUAAGRycy9kb3ducmV2LnhtbFBLBQYAAAAABAAEAPMAAABDBgAAAAA=&#10;" adj="42204,24822" fillcolor="#4472c4 [3204]" strokecolor="#1f3763 [1604]" strokeweight="1pt">
                <v:textbox>
                  <w:txbxContent>
                    <w:p w14:paraId="2100CF8D" w14:textId="43F2A4C0" w:rsidR="006350CC" w:rsidRDefault="006350CC" w:rsidP="006350CC">
                      <w:pPr>
                        <w:jc w:val="center"/>
                        <w:rPr>
                          <w:lang w:val="en-US"/>
                        </w:rPr>
                      </w:pPr>
                      <w:r>
                        <w:rPr>
                          <w:lang w:val="en-US"/>
                        </w:rPr>
                        <w:t>Node IP with TCP Port</w:t>
                      </w:r>
                    </w:p>
                    <w:p w14:paraId="4EA734F0" w14:textId="4E5B06D4" w:rsidR="006350CC" w:rsidRPr="00F461F6" w:rsidRDefault="006350CC" w:rsidP="006350CC">
                      <w:pPr>
                        <w:jc w:val="center"/>
                        <w:rPr>
                          <w:color w:val="9CC2E5" w:themeColor="accent5" w:themeTint="99"/>
                          <w:lang w:val="en-US"/>
                        </w:rPr>
                      </w:pPr>
                      <w:r w:rsidRPr="00F461F6">
                        <w:rPr>
                          <w:color w:val="9CC2E5" w:themeColor="accent5" w:themeTint="99"/>
                          <w:lang w:val="en-US"/>
                        </w:rPr>
                        <w:t>34.134.28.100:31924</w:t>
                      </w:r>
                    </w:p>
                  </w:txbxContent>
                </v:textbox>
                <w10:wrap anchorx="margin"/>
              </v:shape>
            </w:pict>
          </mc:Fallback>
        </mc:AlternateContent>
      </w:r>
      <w:r w:rsidR="00F81179">
        <w:rPr>
          <w:noProof/>
        </w:rPr>
        <w:drawing>
          <wp:inline distT="0" distB="0" distL="0" distR="0" wp14:anchorId="7C4BC668" wp14:editId="794592F7">
            <wp:extent cx="10044430" cy="5441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44430" cy="544195"/>
                    </a:xfrm>
                    <a:prstGeom prst="rect">
                      <a:avLst/>
                    </a:prstGeom>
                  </pic:spPr>
                </pic:pic>
              </a:graphicData>
            </a:graphic>
          </wp:inline>
        </w:drawing>
      </w:r>
    </w:p>
    <w:p w14:paraId="002D3990" w14:textId="630E235D" w:rsidR="00F81179" w:rsidRDefault="00F81179" w:rsidP="00F81179">
      <w:pPr>
        <w:pStyle w:val="ListParagraph"/>
        <w:tabs>
          <w:tab w:val="left" w:pos="2715"/>
        </w:tabs>
        <w:ind w:left="5040"/>
        <w:rPr>
          <w:lang w:val="en-US"/>
        </w:rPr>
      </w:pPr>
    </w:p>
    <w:p w14:paraId="3E451F88" w14:textId="2C868E7E" w:rsidR="00F81179" w:rsidRDefault="00C360F2" w:rsidP="00C360F2">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41154ADF" w14:textId="795718F9" w:rsidR="00F25251" w:rsidRPr="00F81179" w:rsidRDefault="00F25251" w:rsidP="00F25251">
      <w:pPr>
        <w:pStyle w:val="ListParagraph"/>
        <w:ind w:left="288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330480AE" wp14:editId="757427F9">
            <wp:extent cx="10044430" cy="454977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044430" cy="4549775"/>
                    </a:xfrm>
                    <a:prstGeom prst="rect">
                      <a:avLst/>
                    </a:prstGeom>
                  </pic:spPr>
                </pic:pic>
              </a:graphicData>
            </a:graphic>
          </wp:inline>
        </w:drawing>
      </w:r>
    </w:p>
    <w:p w14:paraId="34FA5C03" w14:textId="4CC73499" w:rsidR="00F81179" w:rsidRDefault="00F81179" w:rsidP="00F81179">
      <w:pPr>
        <w:pStyle w:val="ListParagraph"/>
        <w:ind w:left="5040"/>
        <w:rPr>
          <w:rFonts w:asciiTheme="majorHAnsi" w:eastAsiaTheme="majorEastAsia" w:hAnsiTheme="majorHAnsi" w:cstheme="majorBidi"/>
          <w:color w:val="2F5496" w:themeColor="accent1" w:themeShade="BF"/>
          <w:sz w:val="32"/>
          <w:szCs w:val="32"/>
          <w:lang w:val="en-US"/>
        </w:rPr>
      </w:pPr>
    </w:p>
    <w:p w14:paraId="6FB0DA87" w14:textId="093B27CD" w:rsidR="00563DA0" w:rsidRDefault="00563DA0" w:rsidP="00563DA0">
      <w:pPr>
        <w:pStyle w:val="ListParagraph"/>
        <w:numPr>
          <w:ilvl w:val="1"/>
          <w:numId w:val="85"/>
        </w:numPr>
        <w:tabs>
          <w:tab w:val="left" w:pos="1545"/>
        </w:tabs>
        <w:rPr>
          <w:lang w:val="en-US"/>
        </w:rPr>
      </w:pPr>
      <w:r>
        <w:rPr>
          <w:lang w:val="en-US"/>
        </w:rPr>
        <w:t>To access the user-service from outside the cluster, using LoadBalancer IP Service</w:t>
      </w:r>
    </w:p>
    <w:p w14:paraId="6EBC6B12" w14:textId="77777777" w:rsidR="00563DA0" w:rsidRDefault="00563DA0" w:rsidP="00563DA0">
      <w:pPr>
        <w:pStyle w:val="ListParagraph"/>
        <w:numPr>
          <w:ilvl w:val="2"/>
          <w:numId w:val="85"/>
        </w:numPr>
        <w:tabs>
          <w:tab w:val="left" w:pos="1545"/>
        </w:tabs>
        <w:rPr>
          <w:lang w:val="en-US"/>
        </w:rPr>
      </w:pPr>
      <w:r>
        <w:rPr>
          <w:lang w:val="en-US"/>
        </w:rPr>
        <w:t>If we define service as Nodeport in the deployment.yaml</w:t>
      </w:r>
    </w:p>
    <w:p w14:paraId="41167877"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16184EDD"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Service</w:t>
      </w:r>
    </w:p>
    <w:p w14:paraId="3D9641C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metadata:</w:t>
      </w:r>
    </w:p>
    <w:p w14:paraId="4865A8A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user-service</w:t>
      </w:r>
    </w:p>
    <w:p w14:paraId="7F03440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labels:</w:t>
      </w:r>
      <w:r>
        <w:rPr>
          <w:rFonts w:ascii="Consolas" w:hAnsi="Consolas" w:cs="Consolas"/>
          <w:color w:val="000000"/>
          <w:sz w:val="20"/>
          <w:szCs w:val="20"/>
        </w:rPr>
        <w:t xml:space="preserve"> </w:t>
      </w:r>
      <w:r>
        <w:rPr>
          <w:rFonts w:ascii="Consolas" w:hAnsi="Consolas" w:cs="Consolas"/>
          <w:color w:val="FF0032"/>
          <w:sz w:val="20"/>
          <w:szCs w:val="20"/>
        </w:rPr>
        <w:t>#PODS</w:t>
      </w:r>
    </w:p>
    <w:p w14:paraId="3B5610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6FCE270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spec:</w:t>
      </w:r>
    </w:p>
    <w:p w14:paraId="52BB88F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type:</w:t>
      </w:r>
      <w:r>
        <w:rPr>
          <w:rFonts w:ascii="Consolas" w:hAnsi="Consolas" w:cs="Consolas"/>
          <w:color w:val="000000"/>
          <w:sz w:val="20"/>
          <w:szCs w:val="20"/>
        </w:rPr>
        <w:t xml:space="preserve"> LoadBalancer </w:t>
      </w:r>
      <w:r>
        <w:rPr>
          <w:rFonts w:ascii="Consolas" w:hAnsi="Consolas" w:cs="Consolas"/>
          <w:color w:val="FF0032"/>
          <w:sz w:val="20"/>
          <w:szCs w:val="20"/>
        </w:rPr>
        <w:t>#NodePort or LoadBalancer or ClusterIP</w:t>
      </w:r>
    </w:p>
    <w:p w14:paraId="7F8139EC"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selector:</w:t>
      </w:r>
    </w:p>
    <w:p w14:paraId="1B9811AA"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33EA753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ports:</w:t>
      </w:r>
    </w:p>
    <w:p w14:paraId="449F52E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hazelcast</w:t>
      </w:r>
    </w:p>
    <w:p w14:paraId="2F3C9AA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5701</w:t>
      </w:r>
    </w:p>
    <w:p w14:paraId="4304A7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app</w:t>
      </w:r>
    </w:p>
    <w:p w14:paraId="14DD0677" w14:textId="77777777" w:rsidR="00CC646F" w:rsidRDefault="00563DA0" w:rsidP="00CC646F">
      <w:pPr>
        <w:pStyle w:val="ListParagraph"/>
        <w:pBdr>
          <w:top w:val="single" w:sz="4" w:space="1" w:color="auto"/>
          <w:left w:val="single" w:sz="4" w:space="1" w:color="auto"/>
          <w:bottom w:val="single" w:sz="4" w:space="1" w:color="auto"/>
          <w:right w:val="single" w:sz="4" w:space="1" w:color="auto"/>
        </w:pBdr>
        <w:tabs>
          <w:tab w:val="left" w:pos="2715"/>
        </w:tabs>
        <w:ind w:left="2160"/>
        <w:rPr>
          <w:lang w:val="en-US"/>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3379</w:t>
      </w:r>
      <w:r>
        <w:rPr>
          <w:lang w:val="en-US"/>
        </w:rPr>
        <w:t xml:space="preserve"> </w:t>
      </w:r>
    </w:p>
    <w:p w14:paraId="6D8D30ED" w14:textId="3403E7B6" w:rsidR="00563DA0" w:rsidRDefault="00563DA0" w:rsidP="00563DA0">
      <w:pPr>
        <w:pStyle w:val="ListParagraph"/>
        <w:numPr>
          <w:ilvl w:val="2"/>
          <w:numId w:val="85"/>
        </w:numPr>
        <w:tabs>
          <w:tab w:val="left" w:pos="2715"/>
        </w:tabs>
        <w:rPr>
          <w:lang w:val="en-US"/>
        </w:rPr>
      </w:pPr>
      <w:r>
        <w:rPr>
          <w:lang w:val="en-US"/>
        </w:rPr>
        <w:t>Run the following commands to access the user-service from outside:</w:t>
      </w:r>
    </w:p>
    <w:p w14:paraId="5C9ADABF" w14:textId="77777777" w:rsidR="00563DA0" w:rsidRPr="00B527BB" w:rsidRDefault="00563DA0" w:rsidP="00563DA0">
      <w:pPr>
        <w:pStyle w:val="ListParagraph"/>
        <w:numPr>
          <w:ilvl w:val="3"/>
          <w:numId w:val="85"/>
        </w:numPr>
        <w:tabs>
          <w:tab w:val="left" w:pos="2715"/>
        </w:tabs>
        <w:rPr>
          <w:lang w:val="en-US"/>
        </w:rPr>
      </w:pPr>
      <w:r>
        <w:rPr>
          <w:b/>
          <w:bCs/>
          <w:lang w:val="en-US"/>
        </w:rPr>
        <w:t>Apply the changes of deployment.yaml file</w:t>
      </w:r>
    </w:p>
    <w:p w14:paraId="3BC6CBE5" w14:textId="77777777" w:rsidR="00563DA0" w:rsidRDefault="00563DA0" w:rsidP="00563DA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5488E95B" w14:textId="77777777" w:rsidR="00563DA0" w:rsidRDefault="00563DA0" w:rsidP="00563DA0">
      <w:pPr>
        <w:pStyle w:val="ListParagraph"/>
        <w:numPr>
          <w:ilvl w:val="4"/>
          <w:numId w:val="85"/>
        </w:numPr>
        <w:tabs>
          <w:tab w:val="left" w:pos="2715"/>
        </w:tabs>
        <w:rPr>
          <w:lang w:val="en-US"/>
        </w:rPr>
      </w:pPr>
      <w:r>
        <w:rPr>
          <w:b/>
          <w:bCs/>
          <w:lang w:val="en-US"/>
        </w:rPr>
        <w:t>Output</w:t>
      </w:r>
      <w:r w:rsidRPr="00B527BB">
        <w:rPr>
          <w:lang w:val="en-US"/>
        </w:rPr>
        <w:t>:</w:t>
      </w:r>
    </w:p>
    <w:p w14:paraId="236D27BE" w14:textId="7FDD9239" w:rsidR="00563DA0" w:rsidRDefault="003F2C2C" w:rsidP="00563DA0">
      <w:pPr>
        <w:pStyle w:val="ListParagraph"/>
        <w:tabs>
          <w:tab w:val="left" w:pos="2715"/>
        </w:tabs>
        <w:ind w:left="3600"/>
        <w:rPr>
          <w:lang w:val="en-US"/>
        </w:rPr>
      </w:pPr>
      <w:r>
        <w:rPr>
          <w:noProof/>
        </w:rPr>
        <w:drawing>
          <wp:inline distT="0" distB="0" distL="0" distR="0" wp14:anchorId="723F9E7F" wp14:editId="0DB06FD7">
            <wp:extent cx="6000750" cy="781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00750" cy="781050"/>
                    </a:xfrm>
                    <a:prstGeom prst="rect">
                      <a:avLst/>
                    </a:prstGeom>
                  </pic:spPr>
                </pic:pic>
              </a:graphicData>
            </a:graphic>
          </wp:inline>
        </w:drawing>
      </w:r>
    </w:p>
    <w:p w14:paraId="2D9A7C24" w14:textId="77777777" w:rsidR="00563DA0" w:rsidRDefault="00563DA0" w:rsidP="00563DA0">
      <w:pPr>
        <w:pStyle w:val="ListParagraph"/>
        <w:numPr>
          <w:ilvl w:val="3"/>
          <w:numId w:val="85"/>
        </w:numPr>
        <w:tabs>
          <w:tab w:val="left" w:pos="2715"/>
        </w:tabs>
        <w:rPr>
          <w:lang w:val="en-US"/>
        </w:rPr>
      </w:pPr>
      <w:r>
        <w:rPr>
          <w:lang w:val="en-US"/>
        </w:rPr>
        <w:t>To check the services again:</w:t>
      </w:r>
    </w:p>
    <w:p w14:paraId="1A993BEF" w14:textId="77777777" w:rsidR="00563DA0" w:rsidRDefault="00563DA0" w:rsidP="00563DA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039D04EA" w14:textId="352F2605" w:rsidR="00563DA0" w:rsidRDefault="00563DA0" w:rsidP="00563DA0">
      <w:pPr>
        <w:pStyle w:val="ListParagraph"/>
        <w:numPr>
          <w:ilvl w:val="4"/>
          <w:numId w:val="85"/>
        </w:numPr>
        <w:tabs>
          <w:tab w:val="left" w:pos="2715"/>
        </w:tabs>
        <w:rPr>
          <w:lang w:val="en-US"/>
        </w:rPr>
      </w:pPr>
      <w:r>
        <w:rPr>
          <w:lang w:val="en-US"/>
        </w:rPr>
        <w:t>Output:</w:t>
      </w:r>
    </w:p>
    <w:p w14:paraId="6CD251EC" w14:textId="39A10FD7" w:rsidR="00FE1344" w:rsidRDefault="00FE1344" w:rsidP="00FE1344">
      <w:pPr>
        <w:pStyle w:val="ListParagraph"/>
        <w:tabs>
          <w:tab w:val="left" w:pos="2715"/>
        </w:tabs>
        <w:ind w:left="3600"/>
        <w:rPr>
          <w:lang w:val="en-US"/>
        </w:rPr>
      </w:pPr>
      <w:r>
        <w:rPr>
          <w:noProof/>
        </w:rPr>
        <w:drawing>
          <wp:inline distT="0" distB="0" distL="0" distR="0" wp14:anchorId="72E972F5" wp14:editId="00EC28A1">
            <wp:extent cx="9086850" cy="609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086850" cy="609600"/>
                    </a:xfrm>
                    <a:prstGeom prst="rect">
                      <a:avLst/>
                    </a:prstGeom>
                  </pic:spPr>
                </pic:pic>
              </a:graphicData>
            </a:graphic>
          </wp:inline>
        </w:drawing>
      </w:r>
    </w:p>
    <w:p w14:paraId="22EA2654" w14:textId="77777777" w:rsidR="007D3C9E" w:rsidRDefault="007D3C9E" w:rsidP="007D3C9E">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1139C114" w14:textId="5C04B21B" w:rsidR="00563DA0" w:rsidRPr="00FC63EA" w:rsidRDefault="00FC63EA" w:rsidP="00FC63EA">
      <w:pPr>
        <w:rPr>
          <w:rFonts w:asciiTheme="majorHAnsi" w:eastAsiaTheme="majorEastAsia" w:hAnsiTheme="majorHAnsi" w:cstheme="majorBidi"/>
          <w:color w:val="2F5496" w:themeColor="accent1" w:themeShade="BF"/>
          <w:sz w:val="32"/>
          <w:szCs w:val="32"/>
          <w:lang w:val="en-US"/>
        </w:rPr>
      </w:pPr>
      <w:r>
        <w:rPr>
          <w:noProof/>
        </w:rPr>
        <w:lastRenderedPageBreak/>
        <w:drawing>
          <wp:inline distT="0" distB="0" distL="0" distR="0" wp14:anchorId="3B31A72D" wp14:editId="6BD8C2A4">
            <wp:extent cx="8491855" cy="3467100"/>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91855" cy="3467100"/>
                    </a:xfrm>
                    <a:prstGeom prst="rect">
                      <a:avLst/>
                    </a:prstGeom>
                  </pic:spPr>
                </pic:pic>
              </a:graphicData>
            </a:graphic>
          </wp:inline>
        </w:drawing>
      </w:r>
    </w:p>
    <w:p w14:paraId="19006413" w14:textId="77777777" w:rsidR="008B1C17" w:rsidRDefault="008B1C17">
      <w:pPr>
        <w:rPr>
          <w:rFonts w:asciiTheme="majorHAnsi" w:eastAsiaTheme="majorEastAsia" w:hAnsiTheme="majorHAnsi" w:cstheme="majorBidi"/>
          <w:color w:val="2F5496" w:themeColor="accent1" w:themeShade="BF"/>
          <w:sz w:val="32"/>
          <w:szCs w:val="32"/>
          <w:lang w:val="en-US"/>
        </w:rPr>
      </w:pPr>
      <w:r>
        <w:rPr>
          <w:lang w:val="en-US"/>
        </w:rPr>
        <w:br w:type="page"/>
      </w:r>
    </w:p>
    <w:p w14:paraId="2A931A2D" w14:textId="2232FC29" w:rsidR="00543E08" w:rsidRDefault="00543E08" w:rsidP="00E035F9">
      <w:pPr>
        <w:pStyle w:val="Heading1"/>
        <w:numPr>
          <w:ilvl w:val="0"/>
          <w:numId w:val="146"/>
        </w:numPr>
        <w:rPr>
          <w:lang w:val="en-US"/>
        </w:rPr>
      </w:pPr>
      <w:r>
        <w:rPr>
          <w:lang w:val="en-US"/>
        </w:rPr>
        <w:lastRenderedPageBreak/>
        <w:t>Authentication Service</w:t>
      </w:r>
    </w:p>
    <w:p w14:paraId="125CFDC9" w14:textId="590F3C17" w:rsidR="006861DA" w:rsidRPr="006861DA" w:rsidRDefault="00E765D5" w:rsidP="00E035F9">
      <w:pPr>
        <w:pStyle w:val="Heading2"/>
        <w:numPr>
          <w:ilvl w:val="1"/>
          <w:numId w:val="146"/>
        </w:numPr>
        <w:rPr>
          <w:lang w:val="en-US"/>
        </w:rPr>
      </w:pPr>
      <w:r>
        <w:rPr>
          <w:lang w:val="en-US"/>
        </w:rPr>
        <w:t>Description</w:t>
      </w:r>
    </w:p>
    <w:p w14:paraId="1BF9744A" w14:textId="77777777" w:rsidR="00543E08" w:rsidRPr="001C239E" w:rsidRDefault="00543E08">
      <w:pPr>
        <w:rPr>
          <w:ins w:id="2304" w:author="rkbansal" w:date="2019-12-04T09:26:00Z"/>
        </w:rPr>
        <w:pPrChange w:id="2305" w:author="rkbansal" w:date="2019-12-04T09:26:00Z">
          <w:pPr>
            <w:numPr>
              <w:numId w:val="67"/>
            </w:numPr>
            <w:tabs>
              <w:tab w:val="num" w:pos="720"/>
            </w:tabs>
            <w:ind w:left="720" w:hanging="360"/>
          </w:pPr>
        </w:pPrChange>
      </w:pPr>
      <w:ins w:id="2306" w:author="rkbansal" w:date="2019-12-04T09:26:00Z">
        <w:r w:rsidRPr="001C239E">
          <w:t>Authentication Service is used for validating user credentials, and issuing tokens.</w:t>
        </w:r>
      </w:ins>
    </w:p>
    <w:p w14:paraId="4BEEF973" w14:textId="77777777" w:rsidR="00543E08" w:rsidRPr="001C239E" w:rsidRDefault="00543E08">
      <w:pPr>
        <w:rPr>
          <w:ins w:id="2307" w:author="rkbansal" w:date="2019-12-04T09:26:00Z"/>
        </w:rPr>
        <w:pPrChange w:id="2308" w:author="rkbansal" w:date="2019-12-04T09:27:00Z">
          <w:pPr>
            <w:numPr>
              <w:numId w:val="67"/>
            </w:numPr>
            <w:tabs>
              <w:tab w:val="num" w:pos="720"/>
            </w:tabs>
            <w:ind w:left="720" w:hanging="360"/>
          </w:pPr>
        </w:pPrChange>
      </w:pPr>
      <w:ins w:id="2309" w:author="rkbansal" w:date="2019-12-04T09:26:00Z">
        <w:r w:rsidRPr="001C239E">
          <w:t>The authentication flow is simple as:</w:t>
        </w:r>
      </w:ins>
    </w:p>
    <w:p w14:paraId="29E47DF5" w14:textId="77777777" w:rsidR="00543E08" w:rsidRPr="001C239E" w:rsidRDefault="00543E08" w:rsidP="00543E08">
      <w:pPr>
        <w:numPr>
          <w:ilvl w:val="1"/>
          <w:numId w:val="78"/>
        </w:numPr>
        <w:rPr>
          <w:ins w:id="2310" w:author="rkbansal" w:date="2019-12-04T09:26:00Z"/>
        </w:rPr>
      </w:pPr>
      <w:ins w:id="2311" w:author="rkbansal" w:date="2019-12-04T09:26:00Z">
        <w:r w:rsidRPr="001C239E">
          <w:t>The user sends a request to get a token passing his credentials.</w:t>
        </w:r>
      </w:ins>
    </w:p>
    <w:p w14:paraId="3DC0D6ED" w14:textId="77777777" w:rsidR="00543E08" w:rsidRPr="001C239E" w:rsidRDefault="00543E08" w:rsidP="00543E08">
      <w:pPr>
        <w:numPr>
          <w:ilvl w:val="1"/>
          <w:numId w:val="78"/>
        </w:numPr>
        <w:rPr>
          <w:ins w:id="2312" w:author="rkbansal" w:date="2019-12-04T09:26:00Z"/>
        </w:rPr>
      </w:pPr>
      <w:ins w:id="2313" w:author="rkbansal" w:date="2019-12-04T09:26:00Z">
        <w:r w:rsidRPr="001C239E">
          <w:t>The server validates the credentials and sends back a token.</w:t>
        </w:r>
      </w:ins>
    </w:p>
    <w:p w14:paraId="2A022168" w14:textId="77777777" w:rsidR="00543E08" w:rsidRPr="001C239E" w:rsidRDefault="00543E08" w:rsidP="00543E08">
      <w:pPr>
        <w:numPr>
          <w:ilvl w:val="1"/>
          <w:numId w:val="78"/>
        </w:numPr>
        <w:rPr>
          <w:ins w:id="2314" w:author="rkbansal" w:date="2019-12-04T09:26:00Z"/>
        </w:rPr>
      </w:pPr>
      <w:ins w:id="2315" w:author="rkbansal" w:date="2019-12-04T09:26:00Z">
        <w:r w:rsidRPr="001C239E">
          <w:t>With every request, the user has to provide the token, and server will validate that token.</w:t>
        </w:r>
      </w:ins>
    </w:p>
    <w:p w14:paraId="2EC86E6C" w14:textId="77777777" w:rsidR="00543E08" w:rsidRPr="001C239E" w:rsidRDefault="00543E08">
      <w:pPr>
        <w:pStyle w:val="ListParagraph"/>
        <w:numPr>
          <w:ilvl w:val="0"/>
          <w:numId w:val="33"/>
        </w:numPr>
        <w:rPr>
          <w:ins w:id="2316" w:author="rkbansal" w:date="2019-12-04T09:26:00Z"/>
        </w:rPr>
        <w:pPrChange w:id="2317" w:author="rkbansal" w:date="2019-12-04T09:27:00Z">
          <w:pPr>
            <w:numPr>
              <w:numId w:val="67"/>
            </w:numPr>
            <w:tabs>
              <w:tab w:val="num" w:pos="720"/>
            </w:tabs>
            <w:ind w:left="720" w:hanging="360"/>
          </w:pPr>
        </w:pPrChange>
      </w:pPr>
      <w:ins w:id="2318"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5A40DE54" w14:textId="77777777" w:rsidR="00543E08" w:rsidRPr="001C239E" w:rsidRDefault="00543E08" w:rsidP="00543E08">
      <w:pPr>
        <w:numPr>
          <w:ilvl w:val="0"/>
          <w:numId w:val="78"/>
        </w:numPr>
        <w:rPr>
          <w:ins w:id="2319" w:author="rkbansal" w:date="2019-12-04T09:26:00Z"/>
        </w:rPr>
      </w:pPr>
      <w:ins w:id="2320" w:author="rkbansal" w:date="2019-12-04T09:26:00Z">
        <w:r w:rsidRPr="001C239E">
          <w:t>Authentication Service Tools</w:t>
        </w:r>
      </w:ins>
    </w:p>
    <w:p w14:paraId="059E2618" w14:textId="77777777" w:rsidR="00543E08" w:rsidRPr="001C239E" w:rsidRDefault="00543E08" w:rsidP="00543E08">
      <w:pPr>
        <w:numPr>
          <w:ilvl w:val="1"/>
          <w:numId w:val="78"/>
        </w:numPr>
        <w:rPr>
          <w:ins w:id="2321" w:author="rkbansal" w:date="2019-12-04T09:26:00Z"/>
        </w:rPr>
      </w:pPr>
      <w:ins w:id="2322" w:author="rkbansal" w:date="2019-12-04T09:26:00Z">
        <w:r w:rsidRPr="001C239E">
          <w:t>Spring Cloud Security</w:t>
        </w:r>
      </w:ins>
    </w:p>
    <w:p w14:paraId="1F281793" w14:textId="77777777" w:rsidR="00543E08" w:rsidRPr="001C239E" w:rsidRDefault="00543E08" w:rsidP="00543E08">
      <w:pPr>
        <w:numPr>
          <w:ilvl w:val="1"/>
          <w:numId w:val="78"/>
        </w:numPr>
        <w:rPr>
          <w:ins w:id="2323" w:author="rkbansal" w:date="2019-12-04T09:26:00Z"/>
        </w:rPr>
      </w:pPr>
      <w:ins w:id="2324" w:author="rkbansal" w:date="2019-12-04T09:26:00Z">
        <w:r w:rsidRPr="001C239E">
          <w:t>OAuth2</w:t>
        </w:r>
      </w:ins>
    </w:p>
    <w:p w14:paraId="601D265C" w14:textId="77777777" w:rsidR="00543E08" w:rsidRPr="001C239E" w:rsidRDefault="00543E08" w:rsidP="00543E08">
      <w:pPr>
        <w:numPr>
          <w:ilvl w:val="1"/>
          <w:numId w:val="78"/>
        </w:numPr>
        <w:rPr>
          <w:ins w:id="2325" w:author="rkbansal" w:date="2019-12-04T09:26:00Z"/>
        </w:rPr>
      </w:pPr>
      <w:ins w:id="2326" w:author="rkbansal" w:date="2019-12-04T09:26:00Z">
        <w:r w:rsidRPr="001C239E">
          <w:t>JWT</w:t>
        </w:r>
      </w:ins>
    </w:p>
    <w:p w14:paraId="59558DF5" w14:textId="77777777" w:rsidR="00543E08" w:rsidRDefault="00543E08" w:rsidP="00543E08">
      <w:pPr>
        <w:numPr>
          <w:ilvl w:val="0"/>
          <w:numId w:val="78"/>
        </w:numPr>
        <w:rPr>
          <w:ins w:id="2327" w:author="rkbansal" w:date="2019-12-04T09:47:00Z"/>
        </w:rPr>
      </w:pPr>
      <w:ins w:id="2328" w:author="rkbansal" w:date="2019-12-04T09:26:00Z">
        <w:r w:rsidRPr="001C239E">
          <w:t>Authentication service can call any user-mgmt-service to validate the user credentials with the DB or any other source.</w:t>
        </w:r>
      </w:ins>
    </w:p>
    <w:p w14:paraId="4233D77B" w14:textId="77777777" w:rsidR="00543E08" w:rsidRPr="00281BAC" w:rsidRDefault="00543E08">
      <w:pPr>
        <w:pStyle w:val="is"/>
        <w:shd w:val="clear" w:color="auto" w:fill="FFFFFF"/>
        <w:spacing w:before="480" w:after="0"/>
        <w:rPr>
          <w:ins w:id="2329" w:author="rkbansal" w:date="2019-12-04T09:47:00Z"/>
          <w:rFonts w:ascii="Georgia" w:hAnsi="Georgia"/>
          <w:spacing w:val="-1"/>
          <w:rPrChange w:id="2330" w:author="rkbansal" w:date="2019-12-04T09:48:00Z">
            <w:rPr>
              <w:ins w:id="2331" w:author="rkbansal" w:date="2019-12-04T09:47:00Z"/>
              <w:rFonts w:ascii="Georgia" w:hAnsi="Georgia"/>
              <w:spacing w:val="-1"/>
              <w:sz w:val="32"/>
              <w:szCs w:val="32"/>
            </w:rPr>
          </w:rPrChange>
        </w:rPr>
        <w:pPrChange w:id="2332" w:author="rkbansal" w:date="2019-12-04T09:48:00Z">
          <w:pPr>
            <w:pStyle w:val="is"/>
            <w:numPr>
              <w:numId w:val="67"/>
            </w:numPr>
            <w:shd w:val="clear" w:color="auto" w:fill="FFFFFF"/>
            <w:tabs>
              <w:tab w:val="num" w:pos="720"/>
            </w:tabs>
            <w:spacing w:before="480" w:after="0"/>
            <w:ind w:left="720" w:hanging="360"/>
          </w:pPr>
        </w:pPrChange>
      </w:pPr>
      <w:ins w:id="2333" w:author="rkbansal" w:date="2019-12-04T09:47:00Z">
        <w:r w:rsidRPr="00281BAC">
          <w:rPr>
            <w:rFonts w:ascii="Georgia" w:hAnsi="Georgia"/>
            <w:spacing w:val="-1"/>
            <w:rPrChange w:id="2334" w:author="rkbansal" w:date="2019-12-04T09:48:00Z">
              <w:rPr>
                <w:rFonts w:ascii="Georgia" w:hAnsi="Georgia"/>
                <w:spacing w:val="-1"/>
                <w:sz w:val="32"/>
                <w:szCs w:val="32"/>
              </w:rPr>
            </w:rPrChange>
          </w:rPr>
          <w:t>We’ll introduce another service called ‘auth service’ for validating user credentials, and issuing tokens.</w:t>
        </w:r>
      </w:ins>
    </w:p>
    <w:p w14:paraId="59DE5D9A" w14:textId="77777777" w:rsidR="00543E08" w:rsidRPr="00281BAC" w:rsidRDefault="00543E08">
      <w:pPr>
        <w:pStyle w:val="is"/>
        <w:shd w:val="clear" w:color="auto" w:fill="FFFFFF"/>
        <w:spacing w:before="480" w:after="0"/>
        <w:rPr>
          <w:ins w:id="2335" w:author="rkbansal" w:date="2019-12-04T09:47:00Z"/>
          <w:rFonts w:ascii="Georgia" w:hAnsi="Georgia"/>
          <w:spacing w:val="-1"/>
          <w:rPrChange w:id="2336" w:author="rkbansal" w:date="2019-12-04T09:48:00Z">
            <w:rPr>
              <w:ins w:id="2337" w:author="rkbansal" w:date="2019-12-04T09:47:00Z"/>
              <w:rFonts w:ascii="Georgia" w:hAnsi="Georgia"/>
              <w:spacing w:val="-1"/>
              <w:sz w:val="32"/>
              <w:szCs w:val="32"/>
            </w:rPr>
          </w:rPrChange>
        </w:rPr>
        <w:pPrChange w:id="2338" w:author="rkbansal" w:date="2019-12-04T09:48:00Z">
          <w:pPr>
            <w:pStyle w:val="is"/>
            <w:numPr>
              <w:numId w:val="67"/>
            </w:numPr>
            <w:shd w:val="clear" w:color="auto" w:fill="FFFFFF"/>
            <w:tabs>
              <w:tab w:val="num" w:pos="720"/>
            </w:tabs>
            <w:spacing w:before="480" w:after="0"/>
            <w:ind w:left="720" w:hanging="360"/>
          </w:pPr>
        </w:pPrChange>
      </w:pPr>
      <w:ins w:id="2339" w:author="rkbansal" w:date="2019-12-04T09:47:00Z">
        <w:r w:rsidRPr="00281BAC">
          <w:rPr>
            <w:rFonts w:ascii="Georgia" w:hAnsi="Georgia"/>
            <w:spacing w:val="-1"/>
            <w:rPrChange w:id="2340"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42B9C792" w14:textId="77777777" w:rsidR="00543E08" w:rsidRPr="00281BAC" w:rsidRDefault="00543E08">
      <w:pPr>
        <w:pStyle w:val="is"/>
        <w:shd w:val="clear" w:color="auto" w:fill="FFFFFF"/>
        <w:spacing w:before="480" w:after="0"/>
        <w:rPr>
          <w:ins w:id="2341" w:author="rkbansal" w:date="2019-12-04T09:47:00Z"/>
          <w:rFonts w:ascii="Georgia" w:hAnsi="Georgia"/>
          <w:spacing w:val="-1"/>
          <w:rPrChange w:id="2342" w:author="rkbansal" w:date="2019-12-04T09:48:00Z">
            <w:rPr>
              <w:ins w:id="2343" w:author="rkbansal" w:date="2019-12-04T09:47:00Z"/>
              <w:rFonts w:ascii="Georgia" w:hAnsi="Georgia"/>
              <w:spacing w:val="-1"/>
              <w:sz w:val="32"/>
              <w:szCs w:val="32"/>
            </w:rPr>
          </w:rPrChange>
        </w:rPr>
        <w:pPrChange w:id="2344" w:author="rkbansal" w:date="2019-12-04T09:48:00Z">
          <w:pPr>
            <w:pStyle w:val="is"/>
            <w:numPr>
              <w:numId w:val="67"/>
            </w:numPr>
            <w:shd w:val="clear" w:color="auto" w:fill="FFFFFF"/>
            <w:tabs>
              <w:tab w:val="num" w:pos="720"/>
            </w:tabs>
            <w:spacing w:before="480" w:after="0"/>
            <w:ind w:left="720" w:hanging="360"/>
          </w:pPr>
        </w:pPrChange>
      </w:pPr>
      <w:ins w:id="2345" w:author="rkbansal" w:date="2019-12-04T09:47:00Z">
        <w:r w:rsidRPr="00281BAC">
          <w:rPr>
            <w:rFonts w:ascii="Georgia" w:hAnsi="Georgia"/>
            <w:spacing w:val="-1"/>
            <w:rPrChange w:id="2346"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6C29F1B8" w14:textId="77777777" w:rsidR="00543E08" w:rsidRPr="00281BAC" w:rsidRDefault="00543E08">
      <w:pPr>
        <w:pStyle w:val="is"/>
        <w:shd w:val="clear" w:color="auto" w:fill="FFFFFF"/>
        <w:spacing w:before="480" w:after="0"/>
        <w:rPr>
          <w:ins w:id="2347" w:author="rkbansal" w:date="2019-12-04T09:47:00Z"/>
          <w:rFonts w:ascii="Georgia" w:hAnsi="Georgia"/>
          <w:spacing w:val="-1"/>
          <w:rPrChange w:id="2348" w:author="rkbansal" w:date="2019-12-04T09:48:00Z">
            <w:rPr>
              <w:ins w:id="2349" w:author="rkbansal" w:date="2019-12-04T09:47:00Z"/>
              <w:rFonts w:ascii="Georgia" w:hAnsi="Georgia"/>
              <w:spacing w:val="-1"/>
              <w:sz w:val="32"/>
              <w:szCs w:val="32"/>
            </w:rPr>
          </w:rPrChange>
        </w:rPr>
        <w:pPrChange w:id="2350" w:author="rkbansal" w:date="2019-12-04T09:48:00Z">
          <w:pPr>
            <w:pStyle w:val="is"/>
            <w:numPr>
              <w:numId w:val="67"/>
            </w:numPr>
            <w:shd w:val="clear" w:color="auto" w:fill="FFFFFF"/>
            <w:tabs>
              <w:tab w:val="num" w:pos="720"/>
            </w:tabs>
            <w:spacing w:before="480" w:after="0"/>
            <w:ind w:left="720" w:hanging="360"/>
          </w:pPr>
        </w:pPrChange>
      </w:pPr>
      <w:ins w:id="2351" w:author="rkbansal" w:date="2019-12-04T09:47:00Z">
        <w:r w:rsidRPr="00281BAC">
          <w:rPr>
            <w:rFonts w:ascii="Georgia" w:hAnsi="Georgia"/>
            <w:spacing w:val="-1"/>
            <w:rPrChange w:id="2352" w:author="rkbansal" w:date="2019-12-04T09:48:00Z">
              <w:rPr>
                <w:rFonts w:ascii="Georgia" w:hAnsi="Georgia"/>
                <w:spacing w:val="-1"/>
                <w:sz w:val="32"/>
                <w:szCs w:val="32"/>
              </w:rPr>
            </w:rPrChange>
          </w:rPr>
          <w:t>In both ways, we are blocking the requests unless it’s authenticated (except the requests for generating tokens).</w:t>
        </w:r>
      </w:ins>
    </w:p>
    <w:p w14:paraId="202B1D33" w14:textId="77777777" w:rsidR="00543E08" w:rsidRDefault="00543E08" w:rsidP="00543E08">
      <w:pPr>
        <w:rPr>
          <w:ins w:id="2353" w:author="rkbansal" w:date="2019-12-04T09:48:00Z"/>
        </w:rPr>
      </w:pPr>
    </w:p>
    <w:p w14:paraId="310C0306" w14:textId="77777777" w:rsidR="00543E08" w:rsidRPr="00281BAC" w:rsidRDefault="00543E08">
      <w:pPr>
        <w:rPr>
          <w:ins w:id="2354" w:author="rkbansal" w:date="2019-12-04T09:47:00Z"/>
          <w:rFonts w:ascii="Georgia" w:hAnsi="Georgia"/>
          <w:b/>
          <w:bCs/>
          <w:sz w:val="24"/>
          <w:szCs w:val="24"/>
          <w:rPrChange w:id="2355" w:author="rkbansal" w:date="2019-12-04T09:49:00Z">
            <w:rPr>
              <w:ins w:id="2356" w:author="rkbansal" w:date="2019-12-04T09:47:00Z"/>
              <w:rFonts w:ascii="Lucida Sans Unicode" w:hAnsi="Lucida Sans Unicode" w:cs="Lucida Sans Unicode"/>
              <w:spacing w:val="-5"/>
              <w:sz w:val="51"/>
              <w:szCs w:val="51"/>
            </w:rPr>
          </w:rPrChange>
        </w:rPr>
        <w:pPrChange w:id="2357" w:author="rkbansal" w:date="2019-12-04T09:48:00Z">
          <w:pPr>
            <w:pStyle w:val="Heading1"/>
            <w:numPr>
              <w:numId w:val="67"/>
            </w:numPr>
            <w:shd w:val="clear" w:color="auto" w:fill="FFFFFF"/>
            <w:tabs>
              <w:tab w:val="num" w:pos="720"/>
            </w:tabs>
            <w:spacing w:before="468"/>
            <w:ind w:left="720" w:hanging="360"/>
          </w:pPr>
        </w:pPrChange>
      </w:pPr>
      <w:ins w:id="2358" w:author="rkbansal" w:date="2019-12-04T09:47:00Z">
        <w:r w:rsidRPr="00281BAC">
          <w:rPr>
            <w:rFonts w:ascii="Georgia" w:hAnsi="Georgia"/>
            <w:b/>
            <w:bCs/>
            <w:sz w:val="24"/>
            <w:szCs w:val="24"/>
            <w:rPrChange w:id="2359" w:author="rkbansal" w:date="2019-12-04T09:49:00Z">
              <w:rPr>
                <w:rFonts w:ascii="Lucida Sans Unicode" w:hAnsi="Lucida Sans Unicode" w:cs="Lucida Sans Unicode"/>
                <w:spacing w:val="-5"/>
                <w:sz w:val="51"/>
                <w:szCs w:val="51"/>
              </w:rPr>
            </w:rPrChange>
          </w:rPr>
          <w:t>JSON Based Token (JWT)</w:t>
        </w:r>
      </w:ins>
    </w:p>
    <w:p w14:paraId="34DCBA52" w14:textId="77777777" w:rsidR="00543E08" w:rsidRPr="00281BAC" w:rsidRDefault="00543E08" w:rsidP="00543E08">
      <w:pPr>
        <w:pStyle w:val="is"/>
        <w:numPr>
          <w:ilvl w:val="0"/>
          <w:numId w:val="78"/>
        </w:numPr>
        <w:shd w:val="clear" w:color="auto" w:fill="FFFFFF"/>
        <w:spacing w:before="206" w:beforeAutospacing="0" w:after="0" w:afterAutospacing="0"/>
        <w:rPr>
          <w:ins w:id="2360" w:author="rkbansal" w:date="2019-12-04T09:47:00Z"/>
          <w:rFonts w:ascii="Georgia" w:hAnsi="Georgia"/>
          <w:spacing w:val="-1"/>
          <w:sz w:val="28"/>
          <w:szCs w:val="28"/>
          <w:rPrChange w:id="2361" w:author="rkbansal" w:date="2019-12-04T09:49:00Z">
            <w:rPr>
              <w:ins w:id="2362" w:author="rkbansal" w:date="2019-12-04T09:47:00Z"/>
              <w:rFonts w:ascii="Georgia" w:hAnsi="Georgia"/>
              <w:spacing w:val="-1"/>
              <w:sz w:val="32"/>
              <w:szCs w:val="32"/>
            </w:rPr>
          </w:rPrChange>
        </w:rPr>
      </w:pPr>
      <w:ins w:id="2363" w:author="rkbansal" w:date="2019-12-04T09:47:00Z">
        <w:r w:rsidRPr="00281BAC">
          <w:rPr>
            <w:rFonts w:ascii="Georgia" w:hAnsi="Georgia"/>
            <w:spacing w:val="-1"/>
            <w:sz w:val="28"/>
            <w:szCs w:val="28"/>
            <w:rPrChange w:id="2364"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12E4BE06" w14:textId="77777777" w:rsidR="00543E08" w:rsidRPr="00281BAC" w:rsidRDefault="00543E08" w:rsidP="00543E08">
      <w:pPr>
        <w:pStyle w:val="is"/>
        <w:numPr>
          <w:ilvl w:val="0"/>
          <w:numId w:val="78"/>
        </w:numPr>
        <w:shd w:val="clear" w:color="auto" w:fill="FFFFFF"/>
        <w:spacing w:before="480" w:beforeAutospacing="0" w:after="0" w:afterAutospacing="0"/>
        <w:rPr>
          <w:ins w:id="2365" w:author="rkbansal" w:date="2019-12-04T09:47:00Z"/>
          <w:rFonts w:ascii="Georgia" w:hAnsi="Georgia"/>
          <w:spacing w:val="-1"/>
          <w:sz w:val="28"/>
          <w:szCs w:val="28"/>
          <w:rPrChange w:id="2366" w:author="rkbansal" w:date="2019-12-04T09:49:00Z">
            <w:rPr>
              <w:ins w:id="2367" w:author="rkbansal" w:date="2019-12-04T09:47:00Z"/>
              <w:rFonts w:ascii="Georgia" w:hAnsi="Georgia"/>
              <w:spacing w:val="-1"/>
              <w:sz w:val="32"/>
              <w:szCs w:val="32"/>
            </w:rPr>
          </w:rPrChange>
        </w:rPr>
      </w:pPr>
      <w:ins w:id="2368" w:author="rkbansal" w:date="2019-12-04T09:47:00Z">
        <w:r w:rsidRPr="00281BAC">
          <w:rPr>
            <w:rFonts w:ascii="Georgia" w:hAnsi="Georgia"/>
            <w:spacing w:val="-1"/>
            <w:sz w:val="28"/>
            <w:szCs w:val="28"/>
            <w:rPrChange w:id="2369"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6C5AA4AC" w14:textId="77777777" w:rsidR="00543E08" w:rsidRPr="00281BAC" w:rsidRDefault="00543E08" w:rsidP="00543E08">
      <w:pPr>
        <w:pStyle w:val="is"/>
        <w:numPr>
          <w:ilvl w:val="0"/>
          <w:numId w:val="78"/>
        </w:numPr>
        <w:shd w:val="clear" w:color="auto" w:fill="FFFFFF"/>
        <w:spacing w:before="480" w:beforeAutospacing="0" w:after="0" w:afterAutospacing="0"/>
        <w:rPr>
          <w:ins w:id="2370" w:author="rkbansal" w:date="2019-12-04T09:47:00Z"/>
          <w:rFonts w:ascii="Georgia" w:hAnsi="Georgia"/>
          <w:spacing w:val="-1"/>
          <w:sz w:val="28"/>
          <w:szCs w:val="28"/>
          <w:rPrChange w:id="2371" w:author="rkbansal" w:date="2019-12-04T09:49:00Z">
            <w:rPr>
              <w:ins w:id="2372" w:author="rkbansal" w:date="2019-12-04T09:47:00Z"/>
              <w:rFonts w:ascii="Georgia" w:hAnsi="Georgia"/>
              <w:spacing w:val="-1"/>
              <w:sz w:val="32"/>
              <w:szCs w:val="32"/>
            </w:rPr>
          </w:rPrChange>
        </w:rPr>
      </w:pPr>
      <w:ins w:id="2373" w:author="rkbansal" w:date="2019-12-04T09:47:00Z">
        <w:r w:rsidRPr="00281BAC">
          <w:rPr>
            <w:rFonts w:ascii="Georgia" w:hAnsi="Georgia"/>
            <w:spacing w:val="-1"/>
            <w:sz w:val="28"/>
            <w:szCs w:val="28"/>
            <w:rPrChange w:id="2374" w:author="rkbansal" w:date="2019-12-04T09:49:00Z">
              <w:rPr>
                <w:rFonts w:ascii="Georgia" w:hAnsi="Georgia"/>
                <w:spacing w:val="-1"/>
                <w:sz w:val="32"/>
                <w:szCs w:val="32"/>
              </w:rPr>
            </w:rPrChange>
          </w:rPr>
          <w:t>The header contains the hashing algorithm</w:t>
        </w:r>
      </w:ins>
    </w:p>
    <w:p w14:paraId="6C6C5909" w14:textId="77777777" w:rsidR="00543E08" w:rsidRPr="00281BAC" w:rsidRDefault="00543E08">
      <w:pPr>
        <w:pStyle w:val="HTMLPreformatted"/>
        <w:ind w:left="360"/>
        <w:rPr>
          <w:ins w:id="2375" w:author="rkbansal" w:date="2019-12-04T09:47:00Z"/>
          <w:sz w:val="18"/>
          <w:szCs w:val="18"/>
          <w:rPrChange w:id="2376" w:author="rkbansal" w:date="2019-12-04T09:49:00Z">
            <w:rPr>
              <w:ins w:id="2377" w:author="rkbansal" w:date="2019-12-04T09:47:00Z"/>
            </w:rPr>
          </w:rPrChange>
        </w:rPr>
        <w:pPrChange w:id="2378" w:author="rkbansal" w:date="2019-12-04T09:49:00Z">
          <w:pPr>
            <w:pStyle w:val="HTMLPreformatted"/>
            <w:numPr>
              <w:numId w:val="67"/>
            </w:numPr>
            <w:tabs>
              <w:tab w:val="num" w:pos="720"/>
            </w:tabs>
            <w:ind w:left="720" w:hanging="360"/>
          </w:pPr>
        </w:pPrChange>
      </w:pPr>
      <w:ins w:id="2379" w:author="rkbansal" w:date="2019-12-04T09:49:00Z">
        <w:r>
          <w:rPr>
            <w:rStyle w:val="lb"/>
            <w:rFonts w:eastAsiaTheme="majorEastAsia"/>
            <w:spacing w:val="-5"/>
            <w:sz w:val="22"/>
            <w:szCs w:val="22"/>
          </w:rPr>
          <w:tab/>
        </w:r>
      </w:ins>
      <w:ins w:id="2380" w:author="rkbansal" w:date="2019-12-04T09:47:00Z">
        <w:r w:rsidRPr="00281BAC">
          <w:rPr>
            <w:rStyle w:val="lb"/>
            <w:rFonts w:eastAsiaTheme="majorEastAsia"/>
            <w:spacing w:val="-5"/>
            <w:sz w:val="22"/>
            <w:szCs w:val="22"/>
            <w:rPrChange w:id="2381" w:author="rkbansal" w:date="2019-12-04T09:49:00Z">
              <w:rPr>
                <w:rStyle w:val="lb"/>
                <w:rFonts w:eastAsiaTheme="majorEastAsia"/>
                <w:spacing w:val="-5"/>
                <w:sz w:val="24"/>
                <w:szCs w:val="24"/>
              </w:rPr>
            </w:rPrChange>
          </w:rPr>
          <w:t>{type: “JWT”, hash: “HS256”}</w:t>
        </w:r>
      </w:ins>
    </w:p>
    <w:p w14:paraId="13A0A688" w14:textId="77777777" w:rsidR="00543E08" w:rsidRPr="00281BAC" w:rsidRDefault="00543E08" w:rsidP="00543E08">
      <w:pPr>
        <w:pStyle w:val="is"/>
        <w:numPr>
          <w:ilvl w:val="0"/>
          <w:numId w:val="78"/>
        </w:numPr>
        <w:shd w:val="clear" w:color="auto" w:fill="FFFFFF"/>
        <w:spacing w:before="480" w:beforeAutospacing="0" w:after="0" w:afterAutospacing="0"/>
        <w:rPr>
          <w:ins w:id="2382" w:author="rkbansal" w:date="2019-12-04T09:47:00Z"/>
          <w:rFonts w:ascii="Georgia" w:hAnsi="Georgia"/>
          <w:spacing w:val="-1"/>
          <w:sz w:val="28"/>
          <w:szCs w:val="28"/>
          <w:rPrChange w:id="2383" w:author="rkbansal" w:date="2019-12-04T09:49:00Z">
            <w:rPr>
              <w:ins w:id="2384" w:author="rkbansal" w:date="2019-12-04T09:47:00Z"/>
              <w:rFonts w:ascii="Georgia" w:hAnsi="Georgia"/>
              <w:spacing w:val="-1"/>
              <w:sz w:val="32"/>
              <w:szCs w:val="32"/>
            </w:rPr>
          </w:rPrChange>
        </w:rPr>
      </w:pPr>
      <w:ins w:id="2385" w:author="rkbansal" w:date="2019-12-04T09:47:00Z">
        <w:r w:rsidRPr="00281BAC">
          <w:rPr>
            <w:rFonts w:ascii="Georgia" w:hAnsi="Georgia"/>
            <w:spacing w:val="-1"/>
            <w:sz w:val="28"/>
            <w:szCs w:val="28"/>
            <w:rPrChange w:id="2386" w:author="rkbansal" w:date="2019-12-04T09:49:00Z">
              <w:rPr>
                <w:rFonts w:ascii="Georgia" w:hAnsi="Georgia"/>
                <w:spacing w:val="-1"/>
                <w:sz w:val="32"/>
                <w:szCs w:val="32"/>
              </w:rPr>
            </w:rPrChange>
          </w:rPr>
          <w:t>The payload contains attributes (username, email, etc) and their values.</w:t>
        </w:r>
      </w:ins>
    </w:p>
    <w:p w14:paraId="1521776A" w14:textId="77777777" w:rsidR="00543E08" w:rsidRPr="00281BAC" w:rsidRDefault="00543E08">
      <w:pPr>
        <w:pStyle w:val="HTMLPreformatted"/>
        <w:ind w:left="360"/>
        <w:rPr>
          <w:ins w:id="2387" w:author="rkbansal" w:date="2019-12-04T09:47:00Z"/>
          <w:sz w:val="18"/>
          <w:szCs w:val="18"/>
          <w:rPrChange w:id="2388" w:author="rkbansal" w:date="2019-12-04T09:49:00Z">
            <w:rPr>
              <w:ins w:id="2389" w:author="rkbansal" w:date="2019-12-04T09:47:00Z"/>
            </w:rPr>
          </w:rPrChange>
        </w:rPr>
        <w:pPrChange w:id="2390" w:author="rkbansal" w:date="2019-12-04T09:49:00Z">
          <w:pPr>
            <w:pStyle w:val="HTMLPreformatted"/>
            <w:numPr>
              <w:numId w:val="67"/>
            </w:numPr>
            <w:tabs>
              <w:tab w:val="num" w:pos="720"/>
            </w:tabs>
            <w:ind w:left="720" w:hanging="360"/>
          </w:pPr>
        </w:pPrChange>
      </w:pPr>
      <w:ins w:id="2391" w:author="rkbansal" w:date="2019-12-04T09:49:00Z">
        <w:r>
          <w:rPr>
            <w:rStyle w:val="lb"/>
            <w:rFonts w:eastAsiaTheme="majorEastAsia"/>
            <w:spacing w:val="-5"/>
            <w:sz w:val="22"/>
            <w:szCs w:val="22"/>
          </w:rPr>
          <w:tab/>
        </w:r>
      </w:ins>
      <w:ins w:id="2392" w:author="rkbansal" w:date="2019-12-04T09:47:00Z">
        <w:r w:rsidRPr="00281BAC">
          <w:rPr>
            <w:rStyle w:val="lb"/>
            <w:rFonts w:eastAsiaTheme="majorEastAsia"/>
            <w:spacing w:val="-5"/>
            <w:sz w:val="22"/>
            <w:szCs w:val="22"/>
            <w:rPrChange w:id="2393" w:author="rkbansal" w:date="2019-12-04T09:49:00Z">
              <w:rPr>
                <w:rStyle w:val="lb"/>
                <w:rFonts w:eastAsiaTheme="majorEastAsia"/>
                <w:spacing w:val="-5"/>
                <w:sz w:val="24"/>
                <w:szCs w:val="24"/>
              </w:rPr>
            </w:rPrChange>
          </w:rPr>
          <w:t>{username: "Omar", email: "omar@example.com", admin: true }</w:t>
        </w:r>
      </w:ins>
    </w:p>
    <w:p w14:paraId="3FEEE657" w14:textId="77777777" w:rsidR="00543E08" w:rsidRPr="00281BAC" w:rsidRDefault="00543E08" w:rsidP="00543E08">
      <w:pPr>
        <w:pStyle w:val="is"/>
        <w:numPr>
          <w:ilvl w:val="0"/>
          <w:numId w:val="78"/>
        </w:numPr>
        <w:shd w:val="clear" w:color="auto" w:fill="FFFFFF"/>
        <w:spacing w:before="480" w:beforeAutospacing="0" w:after="0" w:afterAutospacing="0"/>
        <w:rPr>
          <w:ins w:id="2394" w:author="rkbansal" w:date="2019-12-04T09:47:00Z"/>
          <w:rFonts w:ascii="Georgia" w:hAnsi="Georgia"/>
          <w:spacing w:val="-1"/>
          <w:sz w:val="28"/>
          <w:szCs w:val="28"/>
          <w:rPrChange w:id="2395" w:author="rkbansal" w:date="2019-12-04T09:49:00Z">
            <w:rPr>
              <w:ins w:id="2396" w:author="rkbansal" w:date="2019-12-04T09:47:00Z"/>
              <w:rFonts w:ascii="Georgia" w:hAnsi="Georgia"/>
              <w:spacing w:val="-1"/>
              <w:sz w:val="32"/>
              <w:szCs w:val="32"/>
            </w:rPr>
          </w:rPrChange>
        </w:rPr>
      </w:pPr>
      <w:ins w:id="2397" w:author="rkbansal" w:date="2019-12-04T09:47:00Z">
        <w:r w:rsidRPr="00281BAC">
          <w:rPr>
            <w:rFonts w:ascii="Georgia" w:hAnsi="Georgia"/>
            <w:spacing w:val="-1"/>
            <w:sz w:val="28"/>
            <w:szCs w:val="28"/>
            <w:rPrChange w:id="2398" w:author="rkbansal" w:date="2019-12-04T09:49:00Z">
              <w:rPr>
                <w:rFonts w:ascii="Georgia" w:hAnsi="Georgia"/>
                <w:spacing w:val="-1"/>
                <w:sz w:val="32"/>
                <w:szCs w:val="32"/>
              </w:rPr>
            </w:rPrChange>
          </w:rPr>
          <w:t>The signature is hashing of: </w:t>
        </w:r>
        <w:r w:rsidRPr="00281BAC">
          <w:rPr>
            <w:rStyle w:val="HTMLCode"/>
            <w:spacing w:val="-1"/>
            <w:sz w:val="18"/>
            <w:szCs w:val="18"/>
            <w:rPrChange w:id="2399" w:author="rkbansal" w:date="2019-12-04T09:49:00Z">
              <w:rPr>
                <w:rStyle w:val="HTMLCode"/>
                <w:spacing w:val="-1"/>
              </w:rPr>
            </w:rPrChange>
          </w:rPr>
          <w:t>Header + “.” + Payload + Secret key</w:t>
        </w:r>
      </w:ins>
    </w:p>
    <w:p w14:paraId="4B07605C" w14:textId="77777777" w:rsidR="00543E08" w:rsidRDefault="00543E08">
      <w:pPr>
        <w:ind w:left="720"/>
        <w:rPr>
          <w:ins w:id="2400" w:author="rkbansal" w:date="2019-12-04T09:27:00Z"/>
        </w:rPr>
        <w:pPrChange w:id="2401" w:author="rkbansal" w:date="2019-12-04T09:49:00Z">
          <w:pPr>
            <w:numPr>
              <w:numId w:val="67"/>
            </w:numPr>
            <w:tabs>
              <w:tab w:val="num" w:pos="720"/>
            </w:tabs>
            <w:ind w:left="720" w:hanging="360"/>
          </w:pPr>
        </w:pPrChange>
      </w:pPr>
    </w:p>
    <w:p w14:paraId="58AF8D70" w14:textId="6BB8872A" w:rsidR="000E1B86" w:rsidRPr="006861DA" w:rsidRDefault="00DC25DE" w:rsidP="00E035F9">
      <w:pPr>
        <w:pStyle w:val="Heading2"/>
        <w:numPr>
          <w:ilvl w:val="1"/>
          <w:numId w:val="146"/>
        </w:numPr>
        <w:rPr>
          <w:lang w:val="en-US"/>
        </w:rPr>
      </w:pPr>
      <w:r>
        <w:rPr>
          <w:lang w:val="en-US"/>
        </w:rPr>
        <w:t>Coding</w:t>
      </w:r>
    </w:p>
    <w:p w14:paraId="64C57A4F" w14:textId="77777777" w:rsidR="00543E08" w:rsidRDefault="00543E08" w:rsidP="00543E08">
      <w:pPr>
        <w:rPr>
          <w:ins w:id="2402" w:author="rkbansal" w:date="2019-12-04T09:51:00Z"/>
          <w:b/>
          <w:bCs/>
        </w:rPr>
      </w:pPr>
      <w:ins w:id="2403" w:author="rkbansal" w:date="2019-12-04T09:50:00Z">
        <w:r>
          <w:rPr>
            <w:b/>
            <w:bCs/>
          </w:rPr>
          <w:t xml:space="preserve">To implement the Authentication Service </w:t>
        </w:r>
      </w:ins>
      <w:ins w:id="2404" w:author="rkbansal" w:date="2019-12-04T09:51:00Z">
        <w:r>
          <w:rPr>
            <w:b/>
            <w:bCs/>
          </w:rPr>
          <w:t xml:space="preserve">there are two major steps </w:t>
        </w:r>
      </w:ins>
      <w:ins w:id="2405" w:author="rkbansal" w:date="2019-12-04T09:57:00Z">
        <w:r>
          <w:rPr>
            <w:b/>
            <w:bCs/>
          </w:rPr>
          <w:t>:</w:t>
        </w:r>
      </w:ins>
    </w:p>
    <w:p w14:paraId="06F214AD" w14:textId="77777777" w:rsidR="00543E08" w:rsidRDefault="00543E08" w:rsidP="00543E08">
      <w:pPr>
        <w:pStyle w:val="ListParagraph"/>
        <w:numPr>
          <w:ilvl w:val="0"/>
          <w:numId w:val="79"/>
        </w:numPr>
        <w:rPr>
          <w:ins w:id="2406" w:author="rkbansal" w:date="2019-12-04T09:57:00Z"/>
        </w:rPr>
      </w:pPr>
      <w:ins w:id="2407" w:author="rkbansal" w:date="2019-12-04T09:51:00Z">
        <w:r w:rsidRPr="00281BAC">
          <w:rPr>
            <w:rPrChange w:id="2408" w:author="rkbansal" w:date="2019-12-04T09:52:00Z">
              <w:rPr>
                <w:b/>
                <w:bCs/>
              </w:rPr>
            </w:rPrChange>
          </w:rPr>
          <w:t>N</w:t>
        </w:r>
      </w:ins>
      <w:ins w:id="2409" w:author="rkbansal" w:date="2019-12-04T09:50:00Z">
        <w:r w:rsidRPr="00281BAC">
          <w:t>eed to change in the gateway-service(gatew</w:t>
        </w:r>
      </w:ins>
      <w:ins w:id="2410" w:author="rkbansal" w:date="2019-12-04T09:51:00Z">
        <w:r w:rsidRPr="00281BAC">
          <w:t xml:space="preserve">ay-zuul) </w:t>
        </w:r>
      </w:ins>
      <w:ins w:id="2411" w:author="rkbansal" w:date="2019-12-04T09:52:00Z">
        <w:r w:rsidRPr="00281BAC">
          <w:rPr>
            <w:rPrChange w:id="2412" w:author="rkbansal" w:date="2019-12-04T09:52:00Z">
              <w:rPr>
                <w:b/>
                <w:bCs/>
              </w:rPr>
            </w:rPrChange>
          </w:rPr>
          <w:t>previously created project.</w:t>
        </w:r>
      </w:ins>
    </w:p>
    <w:p w14:paraId="100FDA83" w14:textId="77777777" w:rsidR="00543E08" w:rsidRPr="00281BAC" w:rsidRDefault="00543E08">
      <w:pPr>
        <w:pStyle w:val="ListParagraph"/>
        <w:numPr>
          <w:ilvl w:val="0"/>
          <w:numId w:val="79"/>
        </w:numPr>
        <w:rPr>
          <w:ins w:id="2413" w:author="rkbansal" w:date="2019-12-04T09:51:00Z"/>
          <w:rPrChange w:id="2414" w:author="rkbansal" w:date="2019-12-04T09:52:00Z">
            <w:rPr>
              <w:ins w:id="2415" w:author="rkbansal" w:date="2019-12-04T09:51:00Z"/>
              <w:b/>
              <w:bCs/>
            </w:rPr>
          </w:rPrChange>
        </w:rPr>
        <w:pPrChange w:id="2416" w:author="rkbansal" w:date="2019-12-04T09:52:00Z">
          <w:pPr>
            <w:pStyle w:val="ListParagraph"/>
            <w:numPr>
              <w:numId w:val="19"/>
            </w:numPr>
            <w:ind w:left="360" w:hanging="360"/>
          </w:pPr>
        </w:pPrChange>
      </w:pPr>
      <w:ins w:id="2417" w:author="rkbansal" w:date="2019-12-04T09:57:00Z">
        <w:r>
          <w:t>Create Authentication Ser</w:t>
        </w:r>
      </w:ins>
      <w:ins w:id="2418" w:author="rkbansal" w:date="2019-12-04T09:58:00Z">
        <w:r>
          <w:t>vice</w:t>
        </w:r>
      </w:ins>
    </w:p>
    <w:p w14:paraId="4B3E86C4" w14:textId="77777777" w:rsidR="00543E08" w:rsidRDefault="00543E08" w:rsidP="00543E08">
      <w:pPr>
        <w:rPr>
          <w:ins w:id="2419" w:author="rkbansal" w:date="2019-12-04T09:52:00Z"/>
          <w:b/>
          <w:bCs/>
        </w:rPr>
      </w:pPr>
    </w:p>
    <w:p w14:paraId="38C4E95E" w14:textId="6E59EE23" w:rsidR="00543E08" w:rsidRPr="00955D2A" w:rsidRDefault="00543E08">
      <w:pPr>
        <w:rPr>
          <w:ins w:id="2420" w:author="rkbansal" w:date="2019-12-04T09:57:00Z"/>
          <w:b/>
          <w:bCs/>
          <w:color w:val="4472C4" w:themeColor="accent1"/>
          <w:rPrChange w:id="2421" w:author="rkbansal" w:date="2019-12-04T10:00:00Z">
            <w:rPr>
              <w:ins w:id="2422" w:author="rkbansal" w:date="2019-12-04T09:57:00Z"/>
            </w:rPr>
          </w:rPrChange>
        </w:rPr>
        <w:pPrChange w:id="2423" w:author="rkbansal" w:date="2019-12-04T10:00:00Z">
          <w:pPr>
            <w:pStyle w:val="ListParagraph"/>
            <w:numPr>
              <w:numId w:val="70"/>
            </w:numPr>
            <w:tabs>
              <w:tab w:val="num" w:pos="720"/>
            </w:tabs>
            <w:ind w:hanging="360"/>
          </w:pPr>
        </w:pPrChange>
      </w:pPr>
      <w:ins w:id="2424" w:author="rkbansal" w:date="2019-12-04T10:00:00Z">
        <w:r>
          <w:rPr>
            <w:b/>
            <w:bCs/>
            <w:color w:val="4472C4" w:themeColor="accent1"/>
          </w:rPr>
          <w:t xml:space="preserve">I.  </w:t>
        </w:r>
      </w:ins>
      <w:ins w:id="2425" w:author="rkbansal" w:date="2019-12-04T09:53:00Z">
        <w:r w:rsidRPr="00955D2A">
          <w:rPr>
            <w:b/>
            <w:bCs/>
            <w:color w:val="4472C4" w:themeColor="accent1"/>
            <w:rPrChange w:id="2426" w:author="rkbansal" w:date="2019-12-04T10:00:00Z">
              <w:rPr/>
            </w:rPrChange>
          </w:rPr>
          <w:t>Need to change in the gateway-service(gateway-</w:t>
        </w:r>
      </w:ins>
      <w:r w:rsidR="008C4B31">
        <w:rPr>
          <w:b/>
          <w:bCs/>
          <w:color w:val="4472C4" w:themeColor="accent1"/>
        </w:rPr>
        <w:t>service</w:t>
      </w:r>
      <w:ins w:id="2427" w:author="rkbansal" w:date="2019-12-04T09:53:00Z">
        <w:r w:rsidRPr="00955D2A">
          <w:rPr>
            <w:b/>
            <w:bCs/>
            <w:color w:val="4472C4" w:themeColor="accent1"/>
            <w:rPrChange w:id="2428" w:author="rkbansal" w:date="2019-12-04T10:00:00Z">
              <w:rPr/>
            </w:rPrChange>
          </w:rPr>
          <w:t>) previously created project</w:t>
        </w:r>
      </w:ins>
    </w:p>
    <w:p w14:paraId="75397EA8" w14:textId="77777777" w:rsidR="00543E08" w:rsidRDefault="00543E08" w:rsidP="00543E08">
      <w:pPr>
        <w:pStyle w:val="is"/>
        <w:shd w:val="clear" w:color="auto" w:fill="FFFFFF"/>
        <w:spacing w:before="206" w:beforeAutospacing="0" w:after="0" w:afterAutospacing="0"/>
        <w:rPr>
          <w:ins w:id="2429" w:author="rkbansal" w:date="2019-12-11T09:39:00Z"/>
          <w:rFonts w:ascii="Georgia" w:hAnsi="Georgia"/>
          <w:spacing w:val="-1"/>
        </w:rPr>
      </w:pPr>
      <w:ins w:id="2430" w:author="rkbansal" w:date="2019-12-04T09:57:00Z">
        <w:r w:rsidRPr="00DA3CC4">
          <w:rPr>
            <w:rFonts w:ascii="Georgia" w:hAnsi="Georgia"/>
            <w:spacing w:val="-1"/>
          </w:rPr>
          <w:t xml:space="preserve">In the gateway, we need to do two things: </w:t>
        </w:r>
      </w:ins>
    </w:p>
    <w:p w14:paraId="39BCE61F" w14:textId="77777777" w:rsidR="00543E08" w:rsidRDefault="00543E08" w:rsidP="00543E08">
      <w:pPr>
        <w:pStyle w:val="is"/>
        <w:numPr>
          <w:ilvl w:val="1"/>
          <w:numId w:val="65"/>
        </w:numPr>
        <w:shd w:val="clear" w:color="auto" w:fill="FFFFFF"/>
        <w:spacing w:before="206" w:beforeAutospacing="0" w:after="0" w:afterAutospacing="0"/>
        <w:rPr>
          <w:ins w:id="2431" w:author="rkbansal" w:date="2019-12-11T09:39:00Z"/>
          <w:rFonts w:ascii="Georgia" w:hAnsi="Georgia"/>
          <w:spacing w:val="-1"/>
        </w:rPr>
      </w:pPr>
      <w:ins w:id="2432" w:author="rkbansal" w:date="2019-12-04T09:57:00Z">
        <w:r w:rsidRPr="00DA3CC4">
          <w:rPr>
            <w:rFonts w:ascii="Georgia" w:hAnsi="Georgia"/>
            <w:spacing w:val="-1"/>
          </w:rPr>
          <w:t xml:space="preserve">validate tokens with every request, and </w:t>
        </w:r>
      </w:ins>
    </w:p>
    <w:p w14:paraId="1ED50D1A" w14:textId="77777777" w:rsidR="00543E08" w:rsidRPr="00DA3CC4" w:rsidRDefault="00543E08">
      <w:pPr>
        <w:pStyle w:val="is"/>
        <w:numPr>
          <w:ilvl w:val="1"/>
          <w:numId w:val="65"/>
        </w:numPr>
        <w:shd w:val="clear" w:color="auto" w:fill="FFFFFF"/>
        <w:spacing w:before="206" w:beforeAutospacing="0" w:after="0" w:afterAutospacing="0"/>
        <w:rPr>
          <w:ins w:id="2433" w:author="rkbansal" w:date="2019-12-04T09:57:00Z"/>
          <w:rFonts w:ascii="Georgia" w:hAnsi="Georgia"/>
          <w:spacing w:val="-1"/>
        </w:rPr>
        <w:pPrChange w:id="2434" w:author="rkbansal" w:date="2019-12-11T09:39:00Z">
          <w:pPr>
            <w:pStyle w:val="is"/>
            <w:numPr>
              <w:numId w:val="70"/>
            </w:numPr>
            <w:shd w:val="clear" w:color="auto" w:fill="FFFFFF"/>
            <w:tabs>
              <w:tab w:val="num" w:pos="720"/>
            </w:tabs>
            <w:spacing w:before="206" w:after="0"/>
            <w:ind w:left="720" w:hanging="360"/>
          </w:pPr>
        </w:pPrChange>
      </w:pPr>
      <w:ins w:id="2435" w:author="rkbansal" w:date="2019-12-04T09:57:00Z">
        <w:r w:rsidRPr="00DA3CC4">
          <w:rPr>
            <w:rFonts w:ascii="Georgia" w:hAnsi="Georgia"/>
            <w:spacing w:val="-1"/>
          </w:rPr>
          <w:t>prevent all unauthenticated requests to our services. Fair enough?</w:t>
        </w:r>
      </w:ins>
    </w:p>
    <w:p w14:paraId="6E64701D" w14:textId="77777777" w:rsidR="00543E08" w:rsidRDefault="00543E08" w:rsidP="00543E08">
      <w:pPr>
        <w:rPr>
          <w:ins w:id="2436" w:author="rkbansal" w:date="2019-12-04T10:01:00Z"/>
          <w:b/>
          <w:bCs/>
          <w:color w:val="C45911" w:themeColor="accent2" w:themeShade="BF"/>
        </w:rPr>
      </w:pPr>
      <w:ins w:id="2437" w:author="rkbansal" w:date="2019-12-04T09:53:00Z">
        <w:r w:rsidRPr="006B4980">
          <w:rPr>
            <w:b/>
            <w:bCs/>
            <w:color w:val="C45911" w:themeColor="accent2" w:themeShade="BF"/>
            <w:rPrChange w:id="2438" w:author="rkbansal" w:date="2019-12-04T09:53:00Z">
              <w:rPr>
                <w:b/>
                <w:bCs/>
                <w:color w:val="4472C4" w:themeColor="accent1"/>
              </w:rPr>
            </w:rPrChange>
          </w:rPr>
          <w:sym w:font="Wingdings" w:char="F0E0"/>
        </w:r>
        <w:r w:rsidRPr="006B4980">
          <w:rPr>
            <w:b/>
            <w:bCs/>
            <w:color w:val="C45911" w:themeColor="accent2" w:themeShade="BF"/>
            <w:rPrChange w:id="2439" w:author="rkbansal" w:date="2019-12-04T09:53:00Z">
              <w:rPr>
                <w:b/>
                <w:bCs/>
                <w:color w:val="4472C4" w:themeColor="accent1"/>
              </w:rPr>
            </w:rPrChange>
          </w:rPr>
          <w:t>Steps:</w:t>
        </w:r>
      </w:ins>
    </w:p>
    <w:p w14:paraId="1E2E084A" w14:textId="77777777" w:rsidR="00543E08" w:rsidRDefault="00543E08" w:rsidP="00543E08">
      <w:pPr>
        <w:pStyle w:val="ListParagraph"/>
        <w:numPr>
          <w:ilvl w:val="0"/>
          <w:numId w:val="33"/>
        </w:numPr>
        <w:rPr>
          <w:ins w:id="2440" w:author="rkbansal" w:date="2019-12-04T10:03:00Z"/>
          <w:spacing w:val="-1"/>
        </w:rPr>
      </w:pPr>
      <w:ins w:id="2441" w:author="rkbansal" w:date="2019-12-04T09:57:00Z">
        <w:r w:rsidRPr="001C6375">
          <w:rPr>
            <w:spacing w:val="-1"/>
            <w:rPrChange w:id="2442"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2443" w:author="rkbansal" w:date="2019-12-04T10:01:00Z">
              <w:rPr/>
            </w:rPrChange>
          </w:rPr>
          <w:t> add spring security and JWT dependencies.</w:t>
        </w:r>
      </w:ins>
    </w:p>
    <w:p w14:paraId="6700CD2E" w14:textId="77777777" w:rsidR="00543E08" w:rsidRDefault="00543E08" w:rsidP="00543E08">
      <w:pPr>
        <w:pStyle w:val="ListParagraph"/>
        <w:rPr>
          <w:ins w:id="2444" w:author="rkbansal" w:date="2019-12-04T10:03:00Z"/>
          <w:spacing w:val="-1"/>
        </w:rPr>
      </w:pPr>
      <w:ins w:id="2445" w:author="rkbansal" w:date="2019-12-04T10:03:00Z">
        <w:r>
          <w:rPr>
            <w:noProof/>
          </w:rPr>
          <w:drawing>
            <wp:inline distT="0" distB="0" distL="0" distR="0" wp14:anchorId="4B8B8B22" wp14:editId="43656FEB">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9575" cy="1333500"/>
                      </a:xfrm>
                      <a:prstGeom prst="rect">
                        <a:avLst/>
                      </a:prstGeom>
                    </pic:spPr>
                  </pic:pic>
                </a:graphicData>
              </a:graphic>
            </wp:inline>
          </w:drawing>
        </w:r>
      </w:ins>
    </w:p>
    <w:p w14:paraId="24CC56CC" w14:textId="77777777" w:rsidR="00543E08" w:rsidRDefault="00543E08" w:rsidP="00543E08">
      <w:pPr>
        <w:pStyle w:val="ListParagraph"/>
        <w:numPr>
          <w:ilvl w:val="0"/>
          <w:numId w:val="33"/>
        </w:numPr>
        <w:rPr>
          <w:ins w:id="2446" w:author="rkbansal" w:date="2019-12-05T10:11:00Z"/>
          <w:spacing w:val="-1"/>
        </w:rPr>
      </w:pPr>
      <w:ins w:id="2447" w:author="rkbansal" w:date="2019-12-04T10:04:00Z">
        <w:r>
          <w:rPr>
            <w:spacing w:val="-1"/>
          </w:rPr>
          <w:t>Made changes in the application.properties</w:t>
        </w:r>
      </w:ins>
    </w:p>
    <w:p w14:paraId="4E2A97F7" w14:textId="77777777" w:rsidR="00543E08" w:rsidRPr="001C6375" w:rsidRDefault="00543E08">
      <w:pPr>
        <w:pStyle w:val="ListParagraph"/>
        <w:rPr>
          <w:ins w:id="2448" w:author="rkbansal" w:date="2019-12-04T09:57:00Z"/>
          <w:rFonts w:ascii="Georgia" w:hAnsi="Georgia"/>
          <w:spacing w:val="-1"/>
          <w:rPrChange w:id="2449" w:author="rkbansal" w:date="2019-12-04T10:01:00Z">
            <w:rPr>
              <w:ins w:id="2450" w:author="rkbansal" w:date="2019-12-04T09:57:00Z"/>
            </w:rPr>
          </w:rPrChange>
        </w:rPr>
        <w:pPrChange w:id="2451" w:author="rkbansal" w:date="2019-12-05T10:11:00Z">
          <w:pPr>
            <w:pStyle w:val="is"/>
            <w:numPr>
              <w:numId w:val="70"/>
            </w:numPr>
            <w:shd w:val="clear" w:color="auto" w:fill="FFFFFF"/>
            <w:tabs>
              <w:tab w:val="num" w:pos="720"/>
            </w:tabs>
            <w:spacing w:before="480" w:after="0"/>
            <w:ind w:left="720" w:hanging="360"/>
          </w:pPr>
        </w:pPrChange>
      </w:pPr>
      <w:ins w:id="2452" w:author="rkbansal" w:date="2020-04-04T20:35:00Z">
        <w:r>
          <w:rPr>
            <w:noProof/>
          </w:rPr>
          <w:lastRenderedPageBreak/>
          <w:drawing>
            <wp:inline distT="0" distB="0" distL="0" distR="0" wp14:anchorId="258358AC" wp14:editId="3AED9135">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448550" cy="1571625"/>
                      </a:xfrm>
                      <a:prstGeom prst="rect">
                        <a:avLst/>
                      </a:prstGeom>
                    </pic:spPr>
                  </pic:pic>
                </a:graphicData>
              </a:graphic>
            </wp:inline>
          </w:drawing>
        </w:r>
      </w:ins>
    </w:p>
    <w:p w14:paraId="5314BFFD" w14:textId="77777777" w:rsidR="00543E08" w:rsidRDefault="00543E08" w:rsidP="00543E08">
      <w:pPr>
        <w:pStyle w:val="ListParagraph"/>
        <w:numPr>
          <w:ilvl w:val="0"/>
          <w:numId w:val="33"/>
        </w:numPr>
        <w:rPr>
          <w:ins w:id="2453" w:author="rkbansal" w:date="2019-12-20T21:20:00Z"/>
          <w:spacing w:val="-1"/>
          <w:shd w:val="clear" w:color="auto" w:fill="FFFFFF"/>
        </w:rPr>
      </w:pPr>
      <w:ins w:id="2454" w:author="rkbansal" w:date="2019-12-20T21:19:00Z">
        <w:r>
          <w:rPr>
            <w:spacing w:val="-1"/>
            <w:shd w:val="clear" w:color="auto" w:fill="FFFFFF"/>
          </w:rPr>
          <w:t>Three Java Classes need to be created</w:t>
        </w:r>
      </w:ins>
    </w:p>
    <w:p w14:paraId="5E161DE8" w14:textId="77777777" w:rsidR="00543E08" w:rsidRPr="003D158D" w:rsidRDefault="00543E08" w:rsidP="00543E08">
      <w:pPr>
        <w:pStyle w:val="ListParagraph"/>
        <w:numPr>
          <w:ilvl w:val="1"/>
          <w:numId w:val="33"/>
        </w:numPr>
        <w:rPr>
          <w:ins w:id="2455" w:author="rkbansal" w:date="2020-02-15T12:35:00Z"/>
          <w:spacing w:val="-1"/>
          <w:shd w:val="clear" w:color="auto" w:fill="FFFFFF"/>
        </w:rPr>
      </w:pPr>
      <w:ins w:id="2456" w:author="rkbansal" w:date="2019-12-20T21:20:00Z">
        <w:r w:rsidRPr="003D158D">
          <w:rPr>
            <w:spacing w:val="-1"/>
            <w:shd w:val="clear" w:color="auto" w:fill="FFFFFF"/>
          </w:rPr>
          <w:t>SecurityTokenConfig</w:t>
        </w:r>
      </w:ins>
    </w:p>
    <w:p w14:paraId="118634AF" w14:textId="77777777" w:rsidR="00543E08" w:rsidRPr="003D158D" w:rsidRDefault="00543E08" w:rsidP="00543E08">
      <w:pPr>
        <w:pStyle w:val="ListParagraph"/>
        <w:numPr>
          <w:ilvl w:val="1"/>
          <w:numId w:val="33"/>
        </w:numPr>
        <w:rPr>
          <w:ins w:id="2457" w:author="rkbansal" w:date="2019-12-20T21:20:00Z"/>
          <w:rFonts w:ascii="Georgia" w:hAnsi="Georgia"/>
          <w:spacing w:val="-1"/>
          <w:sz w:val="24"/>
          <w:szCs w:val="24"/>
          <w:shd w:val="clear" w:color="auto" w:fill="FFFFFF"/>
          <w:rPrChange w:id="2458" w:author="rkbansal" w:date="2019-12-20T21:20:00Z">
            <w:rPr>
              <w:ins w:id="2459" w:author="rkbansal" w:date="2019-12-20T21:20:00Z"/>
              <w:rFonts w:cstheme="minorHAnsi"/>
              <w:b/>
              <w:bCs/>
              <w:spacing w:val="-1"/>
              <w:shd w:val="clear" w:color="auto" w:fill="FFFFFF"/>
            </w:rPr>
          </w:rPrChange>
        </w:rPr>
      </w:pPr>
      <w:ins w:id="2460" w:author="rkbansal" w:date="2019-12-20T21:20:00Z">
        <w:r w:rsidRPr="003D158D">
          <w:rPr>
            <w:rFonts w:cstheme="minorHAnsi"/>
            <w:spacing w:val="-1"/>
            <w:shd w:val="clear" w:color="auto" w:fill="FFFFFF"/>
          </w:rPr>
          <w:t>JwtTokenAuthenticationFilter</w:t>
        </w:r>
      </w:ins>
    </w:p>
    <w:p w14:paraId="649FEA86" w14:textId="77777777" w:rsidR="00543E08" w:rsidRPr="003D158D" w:rsidRDefault="00543E08" w:rsidP="00543E08">
      <w:pPr>
        <w:pStyle w:val="ListParagraph"/>
        <w:numPr>
          <w:ilvl w:val="1"/>
          <w:numId w:val="33"/>
        </w:numPr>
        <w:rPr>
          <w:ins w:id="2461" w:author="rkbansal" w:date="2020-02-15T12:36:00Z"/>
          <w:rFonts w:ascii="Georgia" w:hAnsi="Georgia"/>
          <w:spacing w:val="-1"/>
          <w:shd w:val="clear" w:color="auto" w:fill="FFFFFF"/>
          <w:rPrChange w:id="2462" w:author="rkbansal" w:date="2020-02-15T12:36:00Z">
            <w:rPr>
              <w:ins w:id="2463" w:author="rkbansal" w:date="2020-02-15T12:36:00Z"/>
              <w:rFonts w:cstheme="minorHAnsi"/>
              <w:b/>
              <w:bCs/>
              <w:spacing w:val="-1"/>
              <w:shd w:val="clear" w:color="auto" w:fill="FFFFFF"/>
            </w:rPr>
          </w:rPrChange>
        </w:rPr>
      </w:pPr>
      <w:ins w:id="2464" w:author="rkbansal" w:date="2019-12-20T21:20:00Z">
        <w:r w:rsidRPr="003D158D">
          <w:rPr>
            <w:rFonts w:cstheme="minorHAnsi"/>
            <w:spacing w:val="-1"/>
            <w:shd w:val="clear" w:color="auto" w:fill="FFFFFF"/>
          </w:rPr>
          <w:t>JwtConfig</w:t>
        </w:r>
      </w:ins>
    </w:p>
    <w:p w14:paraId="65F5056C" w14:textId="7AB72FB2" w:rsidR="00543E08" w:rsidRPr="003D158D" w:rsidRDefault="00543E08" w:rsidP="00543E08">
      <w:pPr>
        <w:pStyle w:val="ListParagraph"/>
        <w:numPr>
          <w:ilvl w:val="1"/>
          <w:numId w:val="33"/>
        </w:numPr>
        <w:rPr>
          <w:spacing w:val="-1"/>
          <w:shd w:val="clear" w:color="auto" w:fill="FFFFFF"/>
        </w:rPr>
      </w:pPr>
      <w:ins w:id="2465" w:author="rkbansal" w:date="2020-02-15T12:36:00Z">
        <w:r w:rsidRPr="003D158D">
          <w:rPr>
            <w:spacing w:val="-1"/>
            <w:shd w:val="clear" w:color="auto" w:fill="FFFFFF"/>
          </w:rPr>
          <w:t xml:space="preserve">JwtAuthenticationEntryPoint – to handle an </w:t>
        </w:r>
      </w:ins>
      <w:r w:rsidR="00D66034" w:rsidRPr="003D158D">
        <w:rPr>
          <w:spacing w:val="-1"/>
          <w:shd w:val="clear" w:color="auto" w:fill="FFFFFF"/>
        </w:rPr>
        <w:t>authorized attempt</w:t>
      </w:r>
    </w:p>
    <w:p w14:paraId="21CAFF83" w14:textId="568D962F" w:rsidR="00041837" w:rsidRDefault="00041837" w:rsidP="00543E08">
      <w:pPr>
        <w:pStyle w:val="ListParagraph"/>
        <w:numPr>
          <w:ilvl w:val="1"/>
          <w:numId w:val="33"/>
        </w:numPr>
        <w:rPr>
          <w:spacing w:val="-1"/>
          <w:shd w:val="clear" w:color="auto" w:fill="FFFFFF"/>
        </w:rPr>
      </w:pPr>
      <w:r w:rsidRPr="003D158D">
        <w:rPr>
          <w:spacing w:val="-1"/>
          <w:shd w:val="clear" w:color="auto" w:fill="FFFFFF"/>
        </w:rPr>
        <w:t>CurrentUserAuthenticationFilter</w:t>
      </w:r>
    </w:p>
    <w:p w14:paraId="10C7683D" w14:textId="77777777" w:rsidR="00F25FA0" w:rsidRPr="003D158D" w:rsidRDefault="00F25FA0" w:rsidP="00F25FA0">
      <w:pPr>
        <w:pStyle w:val="ListParagraph"/>
        <w:ind w:left="1440"/>
        <w:rPr>
          <w:ins w:id="2466" w:author="rkbansal" w:date="2020-02-15T12:36:00Z"/>
          <w:spacing w:val="-1"/>
          <w:shd w:val="clear" w:color="auto" w:fill="FFFFFF"/>
        </w:rPr>
      </w:pPr>
    </w:p>
    <w:p w14:paraId="03DDEBE9" w14:textId="77777777" w:rsidR="00543E08" w:rsidRPr="00632EED" w:rsidRDefault="00543E08" w:rsidP="00543E08">
      <w:pPr>
        <w:pStyle w:val="ListParagraph"/>
        <w:numPr>
          <w:ilvl w:val="0"/>
          <w:numId w:val="33"/>
        </w:numPr>
        <w:rPr>
          <w:ins w:id="2467" w:author="rkbansal" w:date="2019-12-20T21:21:00Z"/>
          <w:b/>
          <w:bCs/>
          <w:color w:val="C45911" w:themeColor="accent2" w:themeShade="BF"/>
          <w:sz w:val="20"/>
          <w:szCs w:val="20"/>
        </w:rPr>
      </w:pPr>
      <w:ins w:id="2468"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73AFFDCB" w14:textId="77777777" w:rsidR="00543E08" w:rsidRPr="00632EED" w:rsidRDefault="00543E08" w:rsidP="00543E08">
      <w:pPr>
        <w:pStyle w:val="ListParagraph"/>
        <w:rPr>
          <w:ins w:id="2469" w:author="rkbansal" w:date="2019-12-20T21:21:00Z"/>
          <w:b/>
          <w:bCs/>
          <w:color w:val="C45911" w:themeColor="accent2" w:themeShade="BF"/>
          <w:sz w:val="20"/>
          <w:szCs w:val="20"/>
        </w:rPr>
      </w:pPr>
    </w:p>
    <w:p w14:paraId="41A83EC5" w14:textId="51E4E887" w:rsidR="00543E08" w:rsidRPr="00901B9A" w:rsidRDefault="00901702" w:rsidP="00543E08">
      <w:pPr>
        <w:pStyle w:val="ListParagraph"/>
        <w:rPr>
          <w:ins w:id="2470" w:author="rkbansal" w:date="2019-12-20T21:21:00Z"/>
          <w:b/>
          <w:bCs/>
          <w:color w:val="C45911" w:themeColor="accent2" w:themeShade="BF"/>
          <w:sz w:val="20"/>
          <w:szCs w:val="20"/>
        </w:rPr>
      </w:pPr>
      <w:r>
        <w:rPr>
          <w:noProof/>
        </w:rPr>
        <w:drawing>
          <wp:inline distT="0" distB="0" distL="0" distR="0" wp14:anchorId="55B9614D" wp14:editId="43D6B425">
            <wp:extent cx="9705975" cy="67437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705975" cy="6743700"/>
                    </a:xfrm>
                    <a:prstGeom prst="rect">
                      <a:avLst/>
                    </a:prstGeom>
                  </pic:spPr>
                </pic:pic>
              </a:graphicData>
            </a:graphic>
          </wp:inline>
        </w:drawing>
      </w:r>
    </w:p>
    <w:p w14:paraId="6E7CE64D" w14:textId="77777777" w:rsidR="00543E08" w:rsidRPr="00632EED" w:rsidRDefault="00543E08" w:rsidP="00543E08">
      <w:pPr>
        <w:pStyle w:val="ListParagraph"/>
        <w:numPr>
          <w:ilvl w:val="0"/>
          <w:numId w:val="33"/>
        </w:numPr>
        <w:shd w:val="clear" w:color="auto" w:fill="FFFFFF"/>
        <w:spacing w:before="480" w:after="0" w:line="240" w:lineRule="auto"/>
        <w:rPr>
          <w:ins w:id="2471" w:author="rkbansal" w:date="2019-12-20T21:21:00Z"/>
          <w:rFonts w:eastAsia="Times New Roman" w:cs="Times New Roman"/>
          <w:spacing w:val="-1"/>
          <w:lang w:eastAsia="en-IN"/>
        </w:rPr>
      </w:pPr>
      <w:ins w:id="2472" w:author="rkbansal" w:date="2019-12-20T21:21:00Z">
        <w:r w:rsidRPr="00632EED">
          <w:rPr>
            <w:rFonts w:eastAsia="Times New Roman" w:cs="Times New Roman"/>
            <w:spacing w:val="-1"/>
            <w:lang w:eastAsia="en-IN"/>
          </w:rPr>
          <w:t xml:space="preserve">Create the filter </w:t>
        </w:r>
        <w:r w:rsidRPr="00632EED">
          <w:rPr>
            <w:rFonts w:cstheme="minorHAnsi"/>
            <w:b/>
            <w:bCs/>
            <w:spacing w:val="-1"/>
            <w:shd w:val="clear" w:color="auto" w:fill="FFFFFF"/>
          </w:rPr>
          <w:t>JwtTokenAuthenticationFilter</w:t>
        </w:r>
      </w:ins>
    </w:p>
    <w:p w14:paraId="489C16E7" w14:textId="77777777" w:rsidR="00543E08" w:rsidRPr="00632EED" w:rsidRDefault="00543E08" w:rsidP="00543E08">
      <w:pPr>
        <w:pStyle w:val="ListParagraph"/>
        <w:shd w:val="clear" w:color="auto" w:fill="FFFFFF"/>
        <w:spacing w:before="480" w:after="0" w:line="240" w:lineRule="auto"/>
        <w:rPr>
          <w:ins w:id="2473" w:author="rkbansal" w:date="2019-12-20T21:21:00Z"/>
          <w:rFonts w:eastAsia="Times New Roman" w:cs="Times New Roman"/>
          <w:spacing w:val="-1"/>
          <w:lang w:eastAsia="en-IN"/>
        </w:rPr>
      </w:pPr>
      <w:ins w:id="2474" w:author="rkbansal" w:date="2019-12-20T21:21:00Z">
        <w:r w:rsidRPr="00632EED">
          <w:rPr>
            <w:rFonts w:eastAsia="Times New Roman" w:cs="Times New Roman"/>
            <w:spacing w:val="-1"/>
            <w:lang w:eastAsia="en-IN"/>
          </w:rPr>
          <w:t>Spring has filters that will get executed within the life cycle of the request (filter chain). To enable and use these filters, we need to extend the class of any of these filters.</w:t>
        </w:r>
      </w:ins>
    </w:p>
    <w:p w14:paraId="27276A5F" w14:textId="77777777" w:rsidR="00543E08" w:rsidRPr="00632EED" w:rsidRDefault="00543E08" w:rsidP="00543E08">
      <w:pPr>
        <w:pStyle w:val="ListParagraph"/>
        <w:shd w:val="clear" w:color="auto" w:fill="FFFFFF"/>
        <w:spacing w:before="480" w:after="0" w:line="240" w:lineRule="auto"/>
        <w:rPr>
          <w:ins w:id="2475" w:author="rkbansal" w:date="2019-12-20T21:21:00Z"/>
          <w:rFonts w:eastAsia="Times New Roman" w:cs="Times New Roman"/>
          <w:spacing w:val="-1"/>
          <w:lang w:eastAsia="en-IN"/>
        </w:rPr>
      </w:pPr>
      <w:ins w:id="2476" w:author="rkbansal" w:date="2019-12-20T21:21:00Z">
        <w:r w:rsidRPr="00632EED">
          <w:rPr>
            <w:rFonts w:eastAsia="Times New Roman" w:cs="Times New Roman"/>
            <w:spacing w:val="-1"/>
            <w:lang w:eastAsia="en-IN"/>
          </w:rPr>
          <w:t>By default, spring will try to figure out when the filter should be executed. Otherwise, we can also define when should be executed (after or before another filter).</w:t>
        </w:r>
      </w:ins>
    </w:p>
    <w:p w14:paraId="2E2878CF" w14:textId="77777777" w:rsidR="00543E08" w:rsidRPr="00632EED" w:rsidRDefault="00543E08" w:rsidP="00543E08">
      <w:pPr>
        <w:pStyle w:val="ListParagraph"/>
        <w:rPr>
          <w:ins w:id="2477" w:author="rkbansal" w:date="2019-12-20T21:21:00Z"/>
          <w:b/>
          <w:bCs/>
          <w:color w:val="C45911" w:themeColor="accent2" w:themeShade="BF"/>
        </w:rPr>
      </w:pPr>
    </w:p>
    <w:p w14:paraId="61AF5CD0" w14:textId="77777777" w:rsidR="00543E08" w:rsidRPr="00632EED" w:rsidRDefault="00543E08" w:rsidP="00543E08">
      <w:pPr>
        <w:pStyle w:val="ListParagraph"/>
        <w:rPr>
          <w:ins w:id="2478" w:author="rkbansal" w:date="2019-12-20T21:21:00Z"/>
          <w:b/>
          <w:bCs/>
          <w:color w:val="C45911" w:themeColor="accent2" w:themeShade="BF"/>
        </w:rPr>
      </w:pPr>
      <w:ins w:id="2479" w:author="rkbansal" w:date="2019-12-20T21:21:00Z">
        <w:r w:rsidRPr="00632EED">
          <w:rPr>
            <w:spacing w:val="-1"/>
            <w:shd w:val="clear" w:color="auto" w:fill="FFFFFF"/>
          </w:rPr>
          <w:t>In this step, we implement our filter that validates the tokens. We’re using </w:t>
        </w:r>
        <w:r w:rsidRPr="00632EED">
          <w:rPr>
            <w:rStyle w:val="HTMLCode"/>
            <w:rFonts w:eastAsiaTheme="majorEastAsia"/>
            <w:spacing w:val="-1"/>
          </w:rPr>
          <w:t>OncePerRequestFilter</w:t>
        </w:r>
        <w:r w:rsidRPr="00632EED">
          <w:rPr>
            <w:spacing w:val="-1"/>
            <w:shd w:val="clear" w:color="auto" w:fill="FFFFFF"/>
          </w:rPr>
          <w:t>. It guarantee a single execution per request (since you can have a filter on the filter chain more than once).</w:t>
        </w:r>
      </w:ins>
    </w:p>
    <w:p w14:paraId="1F887992" w14:textId="2CAFF248" w:rsidR="00543E08" w:rsidRPr="00632EED" w:rsidRDefault="005A5D96" w:rsidP="00543E08">
      <w:pPr>
        <w:pStyle w:val="ListParagraph"/>
        <w:rPr>
          <w:ins w:id="2480" w:author="rkbansal" w:date="2019-12-20T21:21:00Z"/>
          <w:b/>
          <w:bCs/>
          <w:color w:val="C45911" w:themeColor="accent2" w:themeShade="BF"/>
          <w:sz w:val="20"/>
          <w:szCs w:val="20"/>
        </w:rPr>
      </w:pPr>
      <w:r>
        <w:rPr>
          <w:noProof/>
        </w:rPr>
        <w:lastRenderedPageBreak/>
        <w:drawing>
          <wp:inline distT="0" distB="0" distL="0" distR="0" wp14:anchorId="74EE90FD" wp14:editId="1F492F5F">
            <wp:extent cx="10044430" cy="77730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044430" cy="7773035"/>
                    </a:xfrm>
                    <a:prstGeom prst="rect">
                      <a:avLst/>
                    </a:prstGeom>
                  </pic:spPr>
                </pic:pic>
              </a:graphicData>
            </a:graphic>
          </wp:inline>
        </w:drawing>
      </w:r>
    </w:p>
    <w:p w14:paraId="51AC9FFE" w14:textId="77777777" w:rsidR="00543E08" w:rsidRDefault="00543E08">
      <w:pPr>
        <w:pStyle w:val="ListParagraph"/>
        <w:rPr>
          <w:ins w:id="2481" w:author="rkbansal" w:date="2019-12-20T21:21:00Z"/>
          <w:spacing w:val="-1"/>
          <w:shd w:val="clear" w:color="auto" w:fill="FFFFFF"/>
        </w:rPr>
        <w:pPrChange w:id="2482" w:author="rkbansal" w:date="2019-12-20T21:21:00Z">
          <w:pPr>
            <w:pStyle w:val="ListParagraph"/>
            <w:numPr>
              <w:numId w:val="19"/>
            </w:numPr>
            <w:ind w:left="360" w:hanging="360"/>
          </w:pPr>
        </w:pPrChange>
      </w:pPr>
    </w:p>
    <w:p w14:paraId="6682B7D3" w14:textId="77777777" w:rsidR="00543E08" w:rsidRDefault="00543E08" w:rsidP="00543E08">
      <w:pPr>
        <w:pStyle w:val="ListParagraph"/>
        <w:numPr>
          <w:ilvl w:val="0"/>
          <w:numId w:val="33"/>
        </w:numPr>
        <w:rPr>
          <w:ins w:id="2483" w:author="rkbansal" w:date="2019-12-08T23:27:00Z"/>
          <w:spacing w:val="-1"/>
          <w:shd w:val="clear" w:color="auto" w:fill="FFFFFF"/>
        </w:rPr>
      </w:pPr>
      <w:ins w:id="2484" w:author="rkbansal" w:date="2019-12-06T20:16:00Z">
        <w:r w:rsidRPr="00EF6DAA">
          <w:rPr>
            <w:spacing w:val="-1"/>
            <w:sz w:val="24"/>
            <w:szCs w:val="24"/>
            <w:shd w:val="clear" w:color="auto" w:fill="FFFFFF"/>
            <w:rPrChange w:id="2485" w:author="rkbansal" w:date="2019-12-08T23:27:00Z">
              <w:rPr>
                <w:b/>
                <w:bCs/>
                <w:color w:val="C45911" w:themeColor="accent2" w:themeShade="BF"/>
                <w:sz w:val="20"/>
                <w:szCs w:val="20"/>
              </w:rPr>
            </w:rPrChange>
          </w:rPr>
          <w:t xml:space="preserve">Create </w:t>
        </w:r>
        <w:r w:rsidRPr="00EF6DAA">
          <w:rPr>
            <w:rFonts w:cstheme="minorHAnsi"/>
            <w:b/>
            <w:bCs/>
            <w:spacing w:val="-1"/>
            <w:sz w:val="24"/>
            <w:szCs w:val="24"/>
            <w:shd w:val="clear" w:color="auto" w:fill="FFFFFF"/>
            <w:rPrChange w:id="2486" w:author="rkbansal" w:date="2019-12-08T23:27:00Z">
              <w:rPr>
                <w:b/>
                <w:bCs/>
                <w:color w:val="C45911" w:themeColor="accent2" w:themeShade="BF"/>
                <w:sz w:val="20"/>
                <w:szCs w:val="20"/>
              </w:rPr>
            </w:rPrChange>
          </w:rPr>
          <w:t>JwtConfig</w:t>
        </w:r>
        <w:r w:rsidRPr="00EF6DAA">
          <w:rPr>
            <w:spacing w:val="-1"/>
            <w:sz w:val="24"/>
            <w:szCs w:val="24"/>
            <w:shd w:val="clear" w:color="auto" w:fill="FFFFFF"/>
            <w:rPrChange w:id="2487" w:author="rkbansal" w:date="2019-12-08T23:27:00Z">
              <w:rPr>
                <w:b/>
                <w:bCs/>
                <w:color w:val="C45911" w:themeColor="accent2" w:themeShade="BF"/>
                <w:sz w:val="20"/>
                <w:szCs w:val="20"/>
              </w:rPr>
            </w:rPrChange>
          </w:rPr>
          <w:t xml:space="preserve"> Class first</w:t>
        </w:r>
      </w:ins>
      <w:ins w:id="2488" w:author="rkbansal" w:date="2019-12-08T23:26:00Z">
        <w:r w:rsidRPr="00EF6DAA">
          <w:rPr>
            <w:spacing w:val="-1"/>
            <w:sz w:val="24"/>
            <w:szCs w:val="24"/>
            <w:shd w:val="clear" w:color="auto" w:fill="FFFFFF"/>
            <w:rPrChange w:id="2489" w:author="rkbansal" w:date="2019-12-08T23:27:00Z">
              <w:rPr>
                <w:b/>
                <w:bCs/>
                <w:color w:val="C45911" w:themeColor="accent2" w:themeShade="BF"/>
                <w:sz w:val="20"/>
                <w:szCs w:val="20"/>
              </w:rPr>
            </w:rPrChange>
          </w:rPr>
          <w:t xml:space="preserve"> which contains configuration variables</w:t>
        </w:r>
      </w:ins>
      <w:ins w:id="2490" w:author="rkbansal" w:date="2019-12-08T23:27:00Z">
        <w:r>
          <w:rPr>
            <w:spacing w:val="-1"/>
            <w:shd w:val="clear" w:color="auto" w:fill="FFFFFF"/>
          </w:rPr>
          <w:t xml:space="preserve"> with getters and setters.</w:t>
        </w:r>
      </w:ins>
    </w:p>
    <w:p w14:paraId="3FD310B7" w14:textId="77777777" w:rsidR="00543E08" w:rsidRPr="00EF6DAA" w:rsidRDefault="00543E08">
      <w:pPr>
        <w:pStyle w:val="ListParagraph"/>
        <w:rPr>
          <w:ins w:id="2491" w:author="rkbansal" w:date="2019-12-08T23:24:00Z"/>
          <w:spacing w:val="-1"/>
          <w:sz w:val="24"/>
          <w:szCs w:val="24"/>
          <w:shd w:val="clear" w:color="auto" w:fill="FFFFFF"/>
          <w:rPrChange w:id="2492" w:author="rkbansal" w:date="2019-12-08T23:27:00Z">
            <w:rPr>
              <w:ins w:id="2493" w:author="rkbansal" w:date="2019-12-08T23:24:00Z"/>
              <w:b/>
              <w:bCs/>
              <w:color w:val="C45911" w:themeColor="accent2" w:themeShade="BF"/>
              <w:sz w:val="20"/>
              <w:szCs w:val="20"/>
            </w:rPr>
          </w:rPrChange>
        </w:rPr>
        <w:pPrChange w:id="2494" w:author="rkbansal" w:date="2019-12-08T23:27:00Z">
          <w:pPr>
            <w:pStyle w:val="ListParagraph"/>
            <w:numPr>
              <w:numId w:val="19"/>
            </w:numPr>
            <w:ind w:left="360" w:hanging="360"/>
          </w:pPr>
        </w:pPrChange>
      </w:pPr>
      <w:ins w:id="2495" w:author="rkbansal" w:date="2020-04-04T20:39:00Z">
        <w:r>
          <w:rPr>
            <w:noProof/>
          </w:rPr>
          <w:drawing>
            <wp:inline distT="0" distB="0" distL="0" distR="0" wp14:anchorId="24A619BC" wp14:editId="133609AE">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10050" cy="2314575"/>
                      </a:xfrm>
                      <a:prstGeom prst="rect">
                        <a:avLst/>
                      </a:prstGeom>
                    </pic:spPr>
                  </pic:pic>
                </a:graphicData>
              </a:graphic>
            </wp:inline>
          </w:drawing>
        </w:r>
      </w:ins>
    </w:p>
    <w:p w14:paraId="1F350803" w14:textId="77777777" w:rsidR="00543E08" w:rsidRDefault="00543E08" w:rsidP="00543E08">
      <w:pPr>
        <w:pStyle w:val="ListParagraph"/>
        <w:rPr>
          <w:ins w:id="2496" w:author="rkbansal" w:date="2020-02-15T12:43:00Z"/>
          <w:b/>
          <w:bCs/>
          <w:color w:val="C45911" w:themeColor="accent2" w:themeShade="BF"/>
          <w:sz w:val="20"/>
          <w:szCs w:val="20"/>
        </w:rPr>
      </w:pPr>
    </w:p>
    <w:p w14:paraId="50811229" w14:textId="77777777" w:rsidR="00543E08" w:rsidRDefault="00543E08" w:rsidP="00543E08">
      <w:pPr>
        <w:pStyle w:val="ListParagraph"/>
        <w:numPr>
          <w:ilvl w:val="0"/>
          <w:numId w:val="33"/>
        </w:numPr>
        <w:rPr>
          <w:ins w:id="2497" w:author="rkbansal" w:date="2020-02-15T12:46:00Z"/>
          <w:spacing w:val="-1"/>
          <w:shd w:val="clear" w:color="auto" w:fill="FFFFFF"/>
        </w:rPr>
      </w:pPr>
      <w:ins w:id="2498" w:author="rkbansal" w:date="2020-02-15T12:44:00Z">
        <w:r w:rsidRPr="004D1DC4">
          <w:rPr>
            <w:spacing w:val="-1"/>
            <w:sz w:val="24"/>
            <w:szCs w:val="24"/>
            <w:shd w:val="clear" w:color="auto" w:fill="FFFFFF"/>
            <w:rPrChange w:id="2499" w:author="rkbansal" w:date="2020-02-15T12:44:00Z">
              <w:rPr>
                <w:b/>
                <w:bCs/>
                <w:color w:val="C45911" w:themeColor="accent2" w:themeShade="BF"/>
                <w:sz w:val="20"/>
                <w:szCs w:val="20"/>
              </w:rPr>
            </w:rPrChange>
          </w:rPr>
          <w:t xml:space="preserve">Create </w:t>
        </w:r>
        <w:r w:rsidRPr="004D1DC4">
          <w:rPr>
            <w:rFonts w:ascii="Georgia" w:hAnsi="Georgia"/>
            <w:b/>
            <w:bCs/>
            <w:spacing w:val="-1"/>
            <w:sz w:val="24"/>
            <w:szCs w:val="24"/>
            <w:shd w:val="clear" w:color="auto" w:fill="FFFFFF"/>
            <w:rPrChange w:id="2500" w:author="rkbansal" w:date="2020-02-15T12:44:00Z">
              <w:rPr>
                <w:rFonts w:ascii="Consolas" w:hAnsi="Consolas" w:cs="Consolas"/>
                <w:color w:val="000000"/>
                <w:sz w:val="20"/>
                <w:szCs w:val="20"/>
                <w:shd w:val="clear" w:color="auto" w:fill="D4D4D4"/>
              </w:rPr>
            </w:rPrChange>
          </w:rPr>
          <w:t>JwtAuthenticationEntryPoint</w:t>
        </w:r>
        <w:r w:rsidRPr="004D1DC4">
          <w:rPr>
            <w:rFonts w:ascii="Georgia" w:hAnsi="Georgia"/>
            <w:spacing w:val="-1"/>
            <w:sz w:val="24"/>
            <w:szCs w:val="24"/>
            <w:shd w:val="clear" w:color="auto" w:fill="FFFFFF"/>
            <w:rPrChange w:id="2501" w:author="rkbansal" w:date="2020-02-15T12:44:00Z">
              <w:rPr>
                <w:rFonts w:ascii="Consolas" w:hAnsi="Consolas" w:cs="Consolas"/>
                <w:color w:val="000000"/>
                <w:sz w:val="20"/>
                <w:szCs w:val="20"/>
                <w:shd w:val="clear" w:color="auto" w:fill="D4D4D4"/>
              </w:rPr>
            </w:rPrChange>
          </w:rPr>
          <w:t xml:space="preserve"> to handle the authorized attempt</w:t>
        </w:r>
      </w:ins>
    </w:p>
    <w:p w14:paraId="02A29C25" w14:textId="77777777" w:rsidR="00543E08" w:rsidRPr="004D1DC4" w:rsidRDefault="00543E08" w:rsidP="00543E08">
      <w:pPr>
        <w:pStyle w:val="ListParagraph"/>
        <w:rPr>
          <w:ins w:id="2502" w:author="rkbansal" w:date="2020-02-15T12:46:00Z"/>
          <w:rFonts w:ascii="Georgia" w:hAnsi="Georgia"/>
          <w:spacing w:val="-1"/>
          <w:shd w:val="clear" w:color="auto" w:fill="FFFFFF"/>
          <w:rPrChange w:id="2503" w:author="rkbansal" w:date="2020-02-15T12:47:00Z">
            <w:rPr>
              <w:ins w:id="2504" w:author="rkbansal" w:date="2020-02-15T12:46:00Z"/>
              <w:rFonts w:ascii="Arial" w:hAnsi="Arial" w:cs="Arial"/>
              <w:color w:val="222222"/>
              <w:shd w:val="clear" w:color="auto" w:fill="FFFFFF"/>
            </w:rPr>
          </w:rPrChange>
        </w:rPr>
      </w:pPr>
      <w:ins w:id="2505" w:author="rkbansal" w:date="2020-02-15T12:46:00Z">
        <w:r w:rsidRPr="004D1DC4">
          <w:rPr>
            <w:rFonts w:ascii="Georgia" w:hAnsi="Georgia"/>
            <w:spacing w:val="-1"/>
            <w:shd w:val="clear" w:color="auto" w:fill="FFFFFF"/>
            <w:rPrChange w:id="2506"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334CE479" w14:textId="60C8BBA0" w:rsidR="00543E08" w:rsidRPr="004D1DC4" w:rsidRDefault="008845B0">
      <w:pPr>
        <w:pStyle w:val="ListParagraph"/>
        <w:rPr>
          <w:ins w:id="2507" w:author="rkbansal" w:date="2019-12-06T20:16:00Z"/>
          <w:spacing w:val="-1"/>
          <w:shd w:val="clear" w:color="auto" w:fill="FFFFFF"/>
        </w:rPr>
        <w:pPrChange w:id="2508" w:author="rkbansal" w:date="2020-02-15T12:46:00Z">
          <w:pPr>
            <w:pStyle w:val="ListParagraph"/>
            <w:numPr>
              <w:numId w:val="19"/>
            </w:numPr>
            <w:ind w:left="360" w:hanging="360"/>
          </w:pPr>
        </w:pPrChange>
      </w:pPr>
      <w:r>
        <w:rPr>
          <w:noProof/>
        </w:rPr>
        <w:drawing>
          <wp:inline distT="0" distB="0" distL="0" distR="0" wp14:anchorId="0FD2D6C0" wp14:editId="3014F4C4">
            <wp:extent cx="10044430" cy="255778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044430" cy="2557780"/>
                    </a:xfrm>
                    <a:prstGeom prst="rect">
                      <a:avLst/>
                    </a:prstGeom>
                  </pic:spPr>
                </pic:pic>
              </a:graphicData>
            </a:graphic>
          </wp:inline>
        </w:drawing>
      </w:r>
    </w:p>
    <w:p w14:paraId="3AE44FF7" w14:textId="7C94D484" w:rsidR="00F87AA0" w:rsidRDefault="00F87AA0" w:rsidP="00F87AA0">
      <w:pPr>
        <w:pStyle w:val="ListParagraph"/>
        <w:numPr>
          <w:ilvl w:val="0"/>
          <w:numId w:val="33"/>
        </w:numPr>
        <w:rPr>
          <w:b/>
          <w:bCs/>
          <w:color w:val="4472C4" w:themeColor="accent1"/>
        </w:rPr>
      </w:pPr>
      <w:r>
        <w:rPr>
          <w:b/>
          <w:bCs/>
          <w:color w:val="4472C4" w:themeColor="accent1"/>
        </w:rPr>
        <w:t>Create Current User Authentication Filter</w:t>
      </w:r>
    </w:p>
    <w:p w14:paraId="74A9B5AD" w14:textId="6EA27854" w:rsidR="00F87AA0" w:rsidRPr="00F87AA0" w:rsidRDefault="00B72A0D" w:rsidP="00F87AA0">
      <w:pPr>
        <w:pStyle w:val="ListParagraph"/>
        <w:rPr>
          <w:b/>
          <w:bCs/>
          <w:color w:val="4472C4" w:themeColor="accent1"/>
        </w:rPr>
      </w:pPr>
      <w:r>
        <w:rPr>
          <w:noProof/>
        </w:rPr>
        <w:lastRenderedPageBreak/>
        <w:drawing>
          <wp:inline distT="0" distB="0" distL="0" distR="0" wp14:anchorId="69EF304A" wp14:editId="181C77CD">
            <wp:extent cx="6143625" cy="42005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43625" cy="4200525"/>
                    </a:xfrm>
                    <a:prstGeom prst="rect">
                      <a:avLst/>
                    </a:prstGeom>
                  </pic:spPr>
                </pic:pic>
              </a:graphicData>
            </a:graphic>
          </wp:inline>
        </w:drawing>
      </w:r>
    </w:p>
    <w:p w14:paraId="27E5D62B" w14:textId="2643AC5C" w:rsidR="00543E08" w:rsidRPr="006C6BD7" w:rsidRDefault="00543E08">
      <w:pPr>
        <w:pStyle w:val="ListParagraph"/>
        <w:numPr>
          <w:ilvl w:val="0"/>
          <w:numId w:val="22"/>
        </w:numPr>
        <w:rPr>
          <w:ins w:id="2509" w:author="rkbansal" w:date="2019-12-11T09:33:00Z"/>
          <w:b/>
          <w:bCs/>
          <w:color w:val="4472C4" w:themeColor="accent1"/>
          <w:rPrChange w:id="2510" w:author="rkbansal" w:date="2019-12-11T09:33:00Z">
            <w:rPr>
              <w:ins w:id="2511" w:author="rkbansal" w:date="2019-12-11T09:33:00Z"/>
            </w:rPr>
          </w:rPrChange>
        </w:rPr>
        <w:pPrChange w:id="2512" w:author="rkbansal" w:date="2019-12-11T09:33:00Z">
          <w:pPr/>
        </w:pPrChange>
      </w:pPr>
      <w:ins w:id="2513" w:author="rkbansal" w:date="2019-12-04T09:54:00Z">
        <w:r w:rsidRPr="006C6BD7">
          <w:rPr>
            <w:b/>
            <w:bCs/>
            <w:color w:val="4472C4" w:themeColor="accent1"/>
            <w:rPrChange w:id="2514" w:author="rkbansal" w:date="2019-12-11T09:33:00Z">
              <w:rPr/>
            </w:rPrChange>
          </w:rPr>
          <w:t>Create Authentication Service</w:t>
        </w:r>
      </w:ins>
    </w:p>
    <w:p w14:paraId="375602CB" w14:textId="77777777" w:rsidR="00543E08" w:rsidRDefault="00543E08" w:rsidP="00543E08">
      <w:pPr>
        <w:pStyle w:val="ListParagraph"/>
        <w:ind w:left="360"/>
        <w:rPr>
          <w:ins w:id="2515" w:author="rkbansal" w:date="2019-12-11T09:34:00Z"/>
          <w:spacing w:val="-1"/>
          <w:shd w:val="clear" w:color="auto" w:fill="FFFFFF"/>
        </w:rPr>
      </w:pPr>
      <w:ins w:id="2516" w:author="rkbansal" w:date="2019-12-11T09:33:00Z">
        <w:r w:rsidRPr="00F83186">
          <w:rPr>
            <w:spacing w:val="-1"/>
            <w:sz w:val="24"/>
            <w:szCs w:val="24"/>
            <w:shd w:val="clear" w:color="auto" w:fill="FFFFFF"/>
            <w:rPrChange w:id="2517" w:author="rkbansal" w:date="2019-12-11T09:33:00Z">
              <w:rPr>
                <w:spacing w:val="-1"/>
                <w:sz w:val="32"/>
                <w:szCs w:val="32"/>
                <w:shd w:val="clear" w:color="auto" w:fill="FFFFFF"/>
              </w:rPr>
            </w:rPrChange>
          </w:rPr>
          <w:t>In the auth service, we need t</w:t>
        </w:r>
        <w:r>
          <w:rPr>
            <w:spacing w:val="-1"/>
            <w:shd w:val="clear" w:color="auto" w:fill="FFFFFF"/>
          </w:rPr>
          <w:t>o</w:t>
        </w:r>
      </w:ins>
    </w:p>
    <w:p w14:paraId="79B5F10C" w14:textId="447CDA47" w:rsidR="00543E08" w:rsidRPr="00055591" w:rsidRDefault="00543E08">
      <w:pPr>
        <w:pStyle w:val="ListParagraph"/>
        <w:numPr>
          <w:ilvl w:val="2"/>
          <w:numId w:val="65"/>
        </w:numPr>
        <w:rPr>
          <w:ins w:id="2518" w:author="rkbansal" w:date="2019-12-11T09:34:00Z"/>
          <w:spacing w:val="-1"/>
          <w:shd w:val="clear" w:color="auto" w:fill="FFFFFF"/>
          <w:rPrChange w:id="2519" w:author="rkbansal" w:date="2019-12-27T10:11:00Z">
            <w:rPr>
              <w:ins w:id="2520" w:author="rkbansal" w:date="2019-12-11T09:34:00Z"/>
              <w:shd w:val="clear" w:color="auto" w:fill="FFFFFF"/>
            </w:rPr>
          </w:rPrChange>
        </w:rPr>
        <w:pPrChange w:id="2521" w:author="rkbansal" w:date="2019-12-27T10:11:00Z">
          <w:pPr>
            <w:pStyle w:val="ListParagraph"/>
            <w:numPr>
              <w:ilvl w:val="1"/>
              <w:numId w:val="54"/>
            </w:numPr>
            <w:tabs>
              <w:tab w:val="num" w:pos="1440"/>
            </w:tabs>
            <w:ind w:left="1440" w:hanging="360"/>
          </w:pPr>
        </w:pPrChange>
      </w:pPr>
      <w:ins w:id="2522" w:author="rkbansal" w:date="2020-02-15T12:47:00Z">
        <w:r>
          <w:rPr>
            <w:spacing w:val="-1"/>
            <w:shd w:val="clear" w:color="auto" w:fill="FFFFFF"/>
          </w:rPr>
          <w:t>V</w:t>
        </w:r>
      </w:ins>
      <w:ins w:id="2523" w:author="rkbansal" w:date="2019-12-11T09:33:00Z">
        <w:r w:rsidRPr="00055591">
          <w:rPr>
            <w:spacing w:val="-1"/>
            <w:sz w:val="24"/>
            <w:szCs w:val="24"/>
            <w:shd w:val="clear" w:color="auto" w:fill="FFFFFF"/>
            <w:rPrChange w:id="2524" w:author="rkbansal" w:date="2019-12-27T10:11:00Z">
              <w:rPr>
                <w:spacing w:val="-1"/>
                <w:sz w:val="32"/>
                <w:szCs w:val="32"/>
                <w:shd w:val="clear" w:color="auto" w:fill="FFFFFF"/>
              </w:rPr>
            </w:rPrChange>
          </w:rPr>
          <w:t>alidate the user credentials, and if valid</w:t>
        </w:r>
      </w:ins>
      <w:ins w:id="2525" w:author="rkbansal" w:date="2019-12-27T10:12:00Z">
        <w:r>
          <w:rPr>
            <w:spacing w:val="-1"/>
            <w:shd w:val="clear" w:color="auto" w:fill="FFFFFF"/>
          </w:rPr>
          <w:t xml:space="preserve">: </w:t>
        </w:r>
      </w:ins>
      <w:ins w:id="2526" w:author="rkbansal" w:date="2019-12-27T10:11:00Z">
        <w:r>
          <w:rPr>
            <w:spacing w:val="-1"/>
            <w:shd w:val="clear" w:color="auto" w:fill="FFFFFF"/>
          </w:rPr>
          <w:t xml:space="preserve"> by call</w:t>
        </w:r>
      </w:ins>
      <w:ins w:id="2527" w:author="rkbansal" w:date="2019-12-27T10:12:00Z">
        <w:r>
          <w:rPr>
            <w:spacing w:val="-1"/>
            <w:shd w:val="clear" w:color="auto" w:fill="FFFFFF"/>
          </w:rPr>
          <w:t xml:space="preserve">ing </w:t>
        </w:r>
      </w:ins>
      <w:r w:rsidR="001025F2">
        <w:rPr>
          <w:spacing w:val="-1"/>
          <w:shd w:val="clear" w:color="auto" w:fill="FFFFFF"/>
        </w:rPr>
        <w:t>user-service</w:t>
      </w:r>
      <w:ins w:id="2528" w:author="rkbansal" w:date="2019-12-27T10:12:00Z">
        <w:r>
          <w:rPr>
            <w:spacing w:val="-1"/>
            <w:shd w:val="clear" w:color="auto" w:fill="FFFFFF"/>
          </w:rPr>
          <w:t xml:space="preserve"> using Fe</w:t>
        </w:r>
      </w:ins>
      <w:r w:rsidR="001025F2">
        <w:rPr>
          <w:spacing w:val="-1"/>
          <w:shd w:val="clear" w:color="auto" w:fill="FFFFFF"/>
        </w:rPr>
        <w:t>i</w:t>
      </w:r>
      <w:ins w:id="2529" w:author="rkbansal" w:date="2019-12-27T10:12:00Z">
        <w:r>
          <w:rPr>
            <w:spacing w:val="-1"/>
            <w:shd w:val="clear" w:color="auto" w:fill="FFFFFF"/>
          </w:rPr>
          <w:t>gn Client</w:t>
        </w:r>
      </w:ins>
      <w:ins w:id="2530" w:author="rkbansal" w:date="2019-12-27T10:11:00Z">
        <w:r>
          <w:rPr>
            <w:spacing w:val="-1"/>
            <w:shd w:val="clear" w:color="auto" w:fill="FFFFFF"/>
          </w:rPr>
          <w:t xml:space="preserve"> </w:t>
        </w:r>
      </w:ins>
    </w:p>
    <w:p w14:paraId="53ED4841" w14:textId="77777777" w:rsidR="00543E08" w:rsidRPr="00055591" w:rsidRDefault="00543E08">
      <w:pPr>
        <w:pStyle w:val="ListParagraph"/>
        <w:numPr>
          <w:ilvl w:val="2"/>
          <w:numId w:val="65"/>
        </w:numPr>
        <w:rPr>
          <w:ins w:id="2531" w:author="rkbansal" w:date="2019-12-04T09:54:00Z"/>
          <w:spacing w:val="-1"/>
          <w:shd w:val="clear" w:color="auto" w:fill="FFFFFF"/>
          <w:rPrChange w:id="2532" w:author="rkbansal" w:date="2019-12-27T10:11:00Z">
            <w:rPr>
              <w:ins w:id="2533" w:author="rkbansal" w:date="2019-12-04T09:54:00Z"/>
            </w:rPr>
          </w:rPrChange>
        </w:rPr>
        <w:pPrChange w:id="2534" w:author="rkbansal" w:date="2019-12-27T10:11:00Z">
          <w:pPr>
            <w:pStyle w:val="ListParagraph"/>
            <w:numPr>
              <w:numId w:val="69"/>
            </w:numPr>
            <w:tabs>
              <w:tab w:val="num" w:pos="720"/>
            </w:tabs>
            <w:ind w:hanging="360"/>
          </w:pPr>
        </w:pPrChange>
      </w:pPr>
      <w:ins w:id="2535" w:author="rkbansal" w:date="2019-12-11T09:33:00Z">
        <w:r w:rsidRPr="00055591">
          <w:rPr>
            <w:spacing w:val="-1"/>
            <w:sz w:val="24"/>
            <w:szCs w:val="24"/>
            <w:shd w:val="clear" w:color="auto" w:fill="FFFFFF"/>
            <w:rPrChange w:id="2536" w:author="rkbansal" w:date="2019-12-27T10:11:00Z">
              <w:rPr>
                <w:spacing w:val="-1"/>
                <w:sz w:val="32"/>
                <w:szCs w:val="32"/>
                <w:shd w:val="clear" w:color="auto" w:fill="FFFFFF"/>
              </w:rPr>
            </w:rPrChange>
          </w:rPr>
          <w:t>generate a token, otherwise, throw an exception.</w:t>
        </w:r>
      </w:ins>
    </w:p>
    <w:p w14:paraId="50F9B8DC" w14:textId="77777777" w:rsidR="00543E08" w:rsidRPr="00DA3CC4" w:rsidRDefault="00543E08" w:rsidP="00543E08">
      <w:pPr>
        <w:rPr>
          <w:ins w:id="2537" w:author="rkbansal" w:date="2019-12-04T09:54:00Z"/>
          <w:b/>
          <w:bCs/>
          <w:color w:val="4472C4" w:themeColor="accent1"/>
        </w:rPr>
      </w:pPr>
      <w:ins w:id="2538"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1735A232" w14:textId="77777777" w:rsidR="00543E08" w:rsidRPr="00A94A8C" w:rsidRDefault="00543E08" w:rsidP="00543E08">
      <w:pPr>
        <w:pStyle w:val="ListParagraph"/>
        <w:numPr>
          <w:ilvl w:val="0"/>
          <w:numId w:val="33"/>
        </w:numPr>
        <w:rPr>
          <w:ins w:id="2539" w:author="rkbansal" w:date="2019-12-04T09:28:00Z"/>
        </w:rPr>
      </w:pPr>
      <w:ins w:id="2540" w:author="rkbansal" w:date="2019-12-04T09:28:00Z">
        <w:r w:rsidRPr="00A94A8C">
          <w:t>Create Spring Boot Project</w:t>
        </w:r>
      </w:ins>
    </w:p>
    <w:p w14:paraId="7F9C1C92" w14:textId="77777777" w:rsidR="00543E08" w:rsidRDefault="00543E08" w:rsidP="00543E08">
      <w:pPr>
        <w:pStyle w:val="ListParagraph"/>
        <w:rPr>
          <w:ins w:id="2541" w:author="rkbansal" w:date="2019-12-04T09:28:00Z"/>
          <w:b/>
        </w:rPr>
      </w:pPr>
      <w:ins w:id="2542" w:author="rkbansal" w:date="2019-12-04T09:28:00Z">
        <w:r>
          <w:rPr>
            <w:noProof/>
          </w:rPr>
          <w:drawing>
            <wp:inline distT="0" distB="0" distL="0" distR="0" wp14:anchorId="7CD31C09" wp14:editId="49E7865F">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23010706" w14:textId="77777777" w:rsidR="00543E08" w:rsidRDefault="00543E08" w:rsidP="00543E08">
      <w:pPr>
        <w:pStyle w:val="ListParagraph"/>
        <w:numPr>
          <w:ilvl w:val="0"/>
          <w:numId w:val="33"/>
        </w:numPr>
        <w:rPr>
          <w:ins w:id="2543" w:author="rkbansal" w:date="2019-12-04T09:28:00Z"/>
        </w:rPr>
      </w:pPr>
      <w:ins w:id="2544" w:author="rkbansal" w:date="2019-12-04T09:28:00Z">
        <w:r w:rsidRPr="00A94A8C">
          <w:t>Click on next</w:t>
        </w:r>
        <w:r>
          <w:t xml:space="preserve"> and fill the required details shown in the below screen:</w:t>
        </w:r>
      </w:ins>
    </w:p>
    <w:p w14:paraId="79773FED" w14:textId="77777777" w:rsidR="00543E08" w:rsidRPr="001C239E" w:rsidRDefault="00543E08">
      <w:pPr>
        <w:ind w:left="720"/>
        <w:rPr>
          <w:ins w:id="2545" w:author="rkbansal" w:date="2019-12-04T09:26:00Z"/>
        </w:rPr>
        <w:pPrChange w:id="2546" w:author="rkbansal" w:date="2019-12-04T09:32:00Z">
          <w:pPr>
            <w:numPr>
              <w:numId w:val="67"/>
            </w:numPr>
            <w:tabs>
              <w:tab w:val="num" w:pos="720"/>
            </w:tabs>
            <w:ind w:left="720" w:hanging="360"/>
          </w:pPr>
        </w:pPrChange>
      </w:pPr>
      <w:ins w:id="2547" w:author="rkbansal" w:date="2019-12-04T09:32:00Z">
        <w:r>
          <w:rPr>
            <w:noProof/>
          </w:rPr>
          <w:lastRenderedPageBreak/>
          <w:drawing>
            <wp:inline distT="0" distB="0" distL="0" distR="0" wp14:anchorId="521AC327" wp14:editId="67BD846F">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6375" cy="7458075"/>
                      </a:xfrm>
                      <a:prstGeom prst="rect">
                        <a:avLst/>
                      </a:prstGeom>
                    </pic:spPr>
                  </pic:pic>
                </a:graphicData>
              </a:graphic>
            </wp:inline>
          </w:drawing>
        </w:r>
      </w:ins>
    </w:p>
    <w:p w14:paraId="436B6ACF" w14:textId="77777777" w:rsidR="00C67094" w:rsidRDefault="00C67094" w:rsidP="00C67094">
      <w:pPr>
        <w:pStyle w:val="ListParagraph"/>
        <w:numPr>
          <w:ilvl w:val="0"/>
          <w:numId w:val="85"/>
        </w:numPr>
        <w:rPr>
          <w:ins w:id="2548" w:author="rkbansal" w:date="2020-05-17T01:28:00Z"/>
        </w:rPr>
      </w:pPr>
      <w:ins w:id="2549" w:author="rkbansal" w:date="2020-05-17T01:28:00Z">
        <w:r>
          <w:t>Add the following dependencies in the pom.xml with the following considerations:</w:t>
        </w:r>
      </w:ins>
    </w:p>
    <w:p w14:paraId="0AED6610" w14:textId="77777777" w:rsidR="00C67094" w:rsidRDefault="00C67094" w:rsidP="00C67094">
      <w:pPr>
        <w:pStyle w:val="ListParagraph"/>
        <w:numPr>
          <w:ilvl w:val="1"/>
          <w:numId w:val="116"/>
        </w:numPr>
        <w:rPr>
          <w:bCs/>
        </w:rPr>
      </w:pPr>
      <w:r w:rsidRPr="00396C50">
        <w:rPr>
          <w:bCs/>
          <w:color w:val="FF0000"/>
        </w:rPr>
        <w:t>bjjd-microservices Parent</w:t>
      </w:r>
      <w:r>
        <w:rPr>
          <w:bCs/>
        </w:rPr>
        <w:t xml:space="preserve">: It contains common dependencies of Spring Boot, Spring Cloud and kubeternetes etc. </w:t>
      </w:r>
    </w:p>
    <w:p w14:paraId="507125A4" w14:textId="77777777" w:rsidR="00C67094" w:rsidRPr="008C7314" w:rsidRDefault="00C67094" w:rsidP="00C67094">
      <w:pPr>
        <w:pStyle w:val="ListParagraph"/>
        <w:numPr>
          <w:ilvl w:val="1"/>
          <w:numId w:val="116"/>
        </w:numPr>
        <w:rPr>
          <w:ins w:id="2550"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6083EB95" w14:textId="77777777" w:rsidR="00C67094" w:rsidRDefault="00C67094" w:rsidP="00C67094">
      <w:pPr>
        <w:pStyle w:val="ListParagraph"/>
        <w:numPr>
          <w:ilvl w:val="1"/>
          <w:numId w:val="116"/>
        </w:numPr>
        <w:rPr>
          <w:ins w:id="2551" w:author="rkbansal" w:date="2020-05-17T01:28:00Z"/>
          <w:bCs/>
        </w:rPr>
      </w:pPr>
      <w:ins w:id="2552" w:author="Rajiv Bansal" w:date="2021-05-31T21:11:00Z">
        <w:r w:rsidRPr="001026FF">
          <w:rPr>
            <w:rFonts w:ascii="Georgia" w:hAnsi="Georgia"/>
            <w:bCs/>
            <w:color w:val="FF0000"/>
            <w:sz w:val="24"/>
            <w:szCs w:val="24"/>
            <w:rPrChange w:id="2553"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554" w:author="Rajiv Bansal" w:date="2021-05-31T21:12:00Z">
        <w:r>
          <w:rPr>
            <w:rFonts w:ascii="Verdana" w:hAnsi="Verdana"/>
            <w:color w:val="000000"/>
            <w:sz w:val="20"/>
            <w:szCs w:val="20"/>
          </w:rPr>
          <w:t>A Maven plugin for building docker container images for your Java applications and pushed to the docker hub.</w:t>
        </w:r>
      </w:ins>
    </w:p>
    <w:p w14:paraId="5AD8D27F" w14:textId="0CD2D65E" w:rsidR="00543E08" w:rsidRPr="004148B4" w:rsidRDefault="00543E08" w:rsidP="004148B4">
      <w:pPr>
        <w:pStyle w:val="ListParagraph"/>
        <w:numPr>
          <w:ilvl w:val="1"/>
          <w:numId w:val="116"/>
        </w:numPr>
        <w:rPr>
          <w:ins w:id="2555" w:author="rkbansal" w:date="2020-05-17T01:53:00Z"/>
          <w:bCs/>
        </w:rPr>
      </w:pPr>
      <w:ins w:id="2556" w:author="rkbansal" w:date="2020-05-17T01:53:00Z">
        <w:r>
          <w:rPr>
            <w:bCs/>
            <w:color w:val="FF0000"/>
          </w:rPr>
          <w:t>JWT</w:t>
        </w:r>
      </w:ins>
      <w:r w:rsidR="00FE0519">
        <w:rPr>
          <w:bCs/>
          <w:color w:val="FF0000"/>
        </w:rPr>
        <w:t xml:space="preserve">: </w:t>
      </w:r>
      <w:r w:rsidR="00FE0519" w:rsidRPr="00FE0519">
        <w:rPr>
          <w:bCs/>
        </w:rPr>
        <w:t>Json Web Token</w:t>
      </w:r>
    </w:p>
    <w:p w14:paraId="4B1035DE" w14:textId="44932BC2" w:rsidR="00543E08" w:rsidRPr="00AD1B49" w:rsidRDefault="008B586F">
      <w:pPr>
        <w:ind w:left="720"/>
        <w:rPr>
          <w:ins w:id="2557" w:author="rkbansal" w:date="2019-12-11T09:35:00Z"/>
          <w:rPrChange w:id="2558" w:author="rkbansal" w:date="2019-12-11T09:35:00Z">
            <w:rPr>
              <w:ins w:id="2559" w:author="rkbansal" w:date="2019-12-11T09:35:00Z"/>
              <w:spacing w:val="-1"/>
              <w:shd w:val="clear" w:color="auto" w:fill="FFFFFF"/>
            </w:rPr>
          </w:rPrChange>
        </w:rPr>
        <w:pPrChange w:id="2560" w:author="rkbansal" w:date="2019-12-27T10:21:00Z">
          <w:pPr>
            <w:pStyle w:val="ListParagraph"/>
            <w:numPr>
              <w:ilvl w:val="1"/>
              <w:numId w:val="19"/>
            </w:numPr>
            <w:ind w:left="1080" w:hanging="360"/>
          </w:pPr>
        </w:pPrChange>
      </w:pPr>
      <w:r>
        <w:rPr>
          <w:noProof/>
        </w:rPr>
        <w:lastRenderedPageBreak/>
        <w:drawing>
          <wp:inline distT="0" distB="0" distL="0" distR="0" wp14:anchorId="5D027CB4" wp14:editId="4376ED51">
            <wp:extent cx="7658100" cy="8343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658100" cy="8343900"/>
                    </a:xfrm>
                    <a:prstGeom prst="rect">
                      <a:avLst/>
                    </a:prstGeom>
                  </pic:spPr>
                </pic:pic>
              </a:graphicData>
            </a:graphic>
          </wp:inline>
        </w:drawing>
      </w:r>
    </w:p>
    <w:p w14:paraId="5F24C2AE" w14:textId="77777777" w:rsidR="00842F74" w:rsidRDefault="00842F74" w:rsidP="00842F74">
      <w:pPr>
        <w:pStyle w:val="ListParagraph"/>
        <w:numPr>
          <w:ilvl w:val="0"/>
          <w:numId w:val="85"/>
        </w:numPr>
        <w:rPr>
          <w:bCs/>
        </w:rPr>
      </w:pPr>
      <w:r>
        <w:rPr>
          <w:bCs/>
        </w:rPr>
        <w:t>Main application.properties file which can further refer the following based on the selected maven profile.</w:t>
      </w:r>
    </w:p>
    <w:p w14:paraId="204D6734" w14:textId="77777777" w:rsidR="00842F74" w:rsidRDefault="00842F74" w:rsidP="00842F74">
      <w:pPr>
        <w:pStyle w:val="ListParagraph"/>
        <w:numPr>
          <w:ilvl w:val="1"/>
          <w:numId w:val="85"/>
        </w:numPr>
        <w:rPr>
          <w:bCs/>
        </w:rPr>
      </w:pPr>
      <w:r>
        <w:rPr>
          <w:bCs/>
        </w:rPr>
        <w:t>application-dev.properties</w:t>
      </w:r>
    </w:p>
    <w:p w14:paraId="547CEF23" w14:textId="77777777" w:rsidR="00842F74" w:rsidRDefault="00842F74" w:rsidP="00842F74">
      <w:pPr>
        <w:pStyle w:val="ListParagraph"/>
        <w:numPr>
          <w:ilvl w:val="1"/>
          <w:numId w:val="85"/>
        </w:numPr>
        <w:rPr>
          <w:bCs/>
        </w:rPr>
      </w:pPr>
      <w:r>
        <w:rPr>
          <w:bCs/>
        </w:rPr>
        <w:t>application-prod.properties</w:t>
      </w:r>
    </w:p>
    <w:p w14:paraId="57EEE2DC" w14:textId="77777777" w:rsidR="00842F74" w:rsidRPr="002F4B62" w:rsidRDefault="00842F74" w:rsidP="00842F74">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2820743" w14:textId="77777777" w:rsidR="00842F74" w:rsidRDefault="00842F74" w:rsidP="00842F74">
      <w:pPr>
        <w:pStyle w:val="ListParagraph"/>
        <w:ind w:firstLine="360"/>
        <w:jc w:val="both"/>
        <w:rPr>
          <w:ins w:id="2561" w:author="rkbansal" w:date="2020-05-17T01:46:00Z"/>
          <w:rFonts w:cstheme="minorHAnsi"/>
        </w:rPr>
      </w:pPr>
      <w:r>
        <w:rPr>
          <w:rFonts w:cstheme="minorHAnsi"/>
        </w:rPr>
        <w:t>T</w:t>
      </w:r>
      <w:ins w:id="2562" w:author="rkbansal" w:date="2020-05-17T01:46:00Z">
        <w:r>
          <w:rPr>
            <w:rFonts w:cstheme="minorHAnsi"/>
          </w:rPr>
          <w:t>here will be an application.properties file but it will have the following minimum details:</w:t>
        </w:r>
      </w:ins>
    </w:p>
    <w:p w14:paraId="515D5A0C" w14:textId="77777777" w:rsidR="00842F74" w:rsidRDefault="00842F74" w:rsidP="00842F74">
      <w:pPr>
        <w:pStyle w:val="ListParagraph"/>
        <w:numPr>
          <w:ilvl w:val="2"/>
          <w:numId w:val="33"/>
        </w:numPr>
        <w:jc w:val="both"/>
        <w:rPr>
          <w:ins w:id="2563" w:author="rkbansal" w:date="2020-05-17T01:46:00Z"/>
          <w:rFonts w:cstheme="minorHAnsi"/>
        </w:rPr>
      </w:pPr>
      <w:ins w:id="2564" w:author="rkbansal" w:date="2020-05-17T01:46:00Z">
        <w:r>
          <w:rPr>
            <w:rFonts w:cstheme="minorHAnsi"/>
          </w:rPr>
          <w:t>Name of the application</w:t>
        </w:r>
      </w:ins>
    </w:p>
    <w:p w14:paraId="05546DDC" w14:textId="77777777" w:rsidR="00842F74" w:rsidRDefault="00842F74" w:rsidP="00842F74">
      <w:pPr>
        <w:pStyle w:val="ListParagraph"/>
        <w:numPr>
          <w:ilvl w:val="2"/>
          <w:numId w:val="33"/>
        </w:numPr>
        <w:jc w:val="both"/>
        <w:rPr>
          <w:ins w:id="2565" w:author="rkbansal" w:date="2020-05-17T01:46:00Z"/>
          <w:rFonts w:cstheme="minorHAnsi"/>
        </w:rPr>
      </w:pPr>
      <w:ins w:id="2566" w:author="rkbansal" w:date="2020-05-17T01:46:00Z">
        <w:r>
          <w:rPr>
            <w:rFonts w:cstheme="minorHAnsi"/>
          </w:rPr>
          <w:t>Active Default Profile</w:t>
        </w:r>
      </w:ins>
    </w:p>
    <w:p w14:paraId="13073FD4" w14:textId="77777777" w:rsidR="00842F74" w:rsidRDefault="00842F74" w:rsidP="00842F74">
      <w:pPr>
        <w:pStyle w:val="ListParagraph"/>
        <w:numPr>
          <w:ilvl w:val="2"/>
          <w:numId w:val="33"/>
        </w:numPr>
        <w:jc w:val="both"/>
        <w:rPr>
          <w:ins w:id="2567" w:author="rkbansal" w:date="2020-05-17T01:46:00Z"/>
          <w:rFonts w:cstheme="minorHAnsi"/>
        </w:rPr>
      </w:pPr>
      <w:ins w:id="2568" w:author="rkbansal" w:date="2020-05-17T01:46:00Z">
        <w:r>
          <w:rPr>
            <w:rFonts w:cstheme="minorHAnsi"/>
          </w:rPr>
          <w:t>Cloud Config server URI with port</w:t>
        </w:r>
      </w:ins>
    </w:p>
    <w:p w14:paraId="136DF435" w14:textId="7C3E5BF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93A1A1"/>
          <w:sz w:val="20"/>
          <w:szCs w:val="20"/>
        </w:rPr>
        <w:t>#Name of the application</w:t>
      </w:r>
    </w:p>
    <w:p w14:paraId="531582C4" w14:textId="2163F9A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7B468360"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2AE279"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173F2BA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6D7B5F04"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30F90E1F"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9F83D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#Setting cloud config server uri with port</w:t>
      </w:r>
    </w:p>
    <w:p w14:paraId="2E255F31" w14:textId="4B92B5DD" w:rsidR="00842F74"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6AC197F1" w14:textId="77777777" w:rsidR="00842F74" w:rsidRPr="00A91B4D" w:rsidRDefault="00842F74" w:rsidP="00842F74">
      <w:pPr>
        <w:pStyle w:val="ListParagraph"/>
        <w:numPr>
          <w:ilvl w:val="0"/>
          <w:numId w:val="85"/>
        </w:numPr>
        <w:rPr>
          <w:ins w:id="2569" w:author="rkbansal" w:date="2020-05-17T01:46:00Z"/>
          <w:bCs/>
        </w:rPr>
      </w:pPr>
      <w:ins w:id="2570" w:author="rkbansal" w:date="2020-05-17T01:46:00Z">
        <w:r w:rsidRPr="00A91B4D">
          <w:rPr>
            <w:bCs/>
            <w:color w:val="FF0000"/>
          </w:rPr>
          <w:t>application</w:t>
        </w:r>
      </w:ins>
      <w:r>
        <w:rPr>
          <w:bCs/>
          <w:color w:val="FF0000"/>
        </w:rPr>
        <w:t>-dev</w:t>
      </w:r>
      <w:ins w:id="2571" w:author="rkbansal" w:date="2020-05-17T01:46:00Z">
        <w:r w:rsidRPr="00A91B4D">
          <w:rPr>
            <w:bCs/>
            <w:color w:val="FF0000"/>
          </w:rPr>
          <w:t>.properties</w:t>
        </w:r>
        <w:r>
          <w:rPr>
            <w:bCs/>
          </w:rPr>
          <w:t xml:space="preserve"> </w:t>
        </w:r>
      </w:ins>
      <w:r>
        <w:rPr>
          <w:bCs/>
        </w:rPr>
        <w:t xml:space="preserve">moved to the </w:t>
      </w:r>
      <w:ins w:id="2572"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248FDC75" w14:textId="77777777" w:rsidR="003B1FF0" w:rsidRDefault="00842F74"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ins w:id="2573" w:author="rkbansal" w:date="2020-05-17T01:46:00Z">
        <w:r>
          <w:rPr>
            <w:noProof/>
          </w:rPr>
          <w:t xml:space="preserve"> </w:t>
        </w:r>
      </w:ins>
      <w:r w:rsidR="003B1FF0">
        <w:rPr>
          <w:rFonts w:ascii="Consolas" w:hAnsi="Consolas" w:cs="Consolas"/>
          <w:color w:val="93A1A1"/>
          <w:sz w:val="20"/>
          <w:szCs w:val="20"/>
        </w:rPr>
        <w:t>#Name of the application</w:t>
      </w:r>
    </w:p>
    <w:p w14:paraId="3E094A99"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057F9E1C"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#Port of the application</w:t>
      </w:r>
    </w:p>
    <w:p w14:paraId="0BE1597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A198"/>
          <w:sz w:val="20"/>
          <w:szCs w:val="20"/>
        </w:rPr>
        <w:t>2379</w:t>
      </w:r>
    </w:p>
    <w:p w14:paraId="5F30D92E"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0089C1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15590B2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eureka server url</w:t>
      </w:r>
    </w:p>
    <w:p w14:paraId="140DA71F"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A198"/>
          <w:sz w:val="20"/>
          <w:szCs w:val="20"/>
        </w:rPr>
        <w:t>http://localhost:8761/eureka</w:t>
      </w:r>
    </w:p>
    <w:p w14:paraId="6AD0FC78"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eureka.client.registerWithEureka=</w:t>
      </w:r>
      <w:r>
        <w:rPr>
          <w:rFonts w:ascii="Consolas" w:hAnsi="Consolas" w:cs="Consolas"/>
          <w:color w:val="2AA198"/>
          <w:sz w:val="20"/>
          <w:szCs w:val="20"/>
        </w:rPr>
        <w:t>true</w:t>
      </w:r>
    </w:p>
    <w:p w14:paraId="6E7267E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eureka.client.fetchRegistry=</w:t>
      </w:r>
      <w:r>
        <w:rPr>
          <w:rFonts w:ascii="Consolas" w:hAnsi="Consolas" w:cs="Consolas"/>
          <w:color w:val="2AA198"/>
          <w:sz w:val="20"/>
          <w:szCs w:val="20"/>
        </w:rPr>
        <w:t>true</w:t>
      </w:r>
    </w:p>
    <w:p w14:paraId="3607E5F3"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80D7291"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#Feign client configuration</w:t>
      </w:r>
    </w:p>
    <w:p w14:paraId="66F115F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feign.client.config.default.connectTimeout: </w:t>
      </w:r>
      <w:r>
        <w:rPr>
          <w:rFonts w:ascii="Consolas" w:hAnsi="Consolas" w:cs="Consolas"/>
          <w:color w:val="2AA198"/>
          <w:sz w:val="20"/>
          <w:szCs w:val="20"/>
        </w:rPr>
        <w:t>16000000</w:t>
      </w:r>
    </w:p>
    <w:p w14:paraId="49E49725"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feign.client.config.default.readTimeout: </w:t>
      </w:r>
      <w:r>
        <w:rPr>
          <w:rFonts w:ascii="Consolas" w:hAnsi="Consolas" w:cs="Consolas"/>
          <w:color w:val="2AA198"/>
          <w:sz w:val="20"/>
          <w:szCs w:val="20"/>
        </w:rPr>
        <w:t>16000000</w:t>
      </w:r>
    </w:p>
    <w:p w14:paraId="61874E4A" w14:textId="77777777" w:rsidR="003B1FF0" w:rsidRDefault="003B1FF0" w:rsidP="003B1FF0">
      <w:pPr>
        <w:autoSpaceDE w:val="0"/>
        <w:autoSpaceDN w:val="0"/>
        <w:adjustRightInd w:val="0"/>
        <w:spacing w:after="0" w:line="240" w:lineRule="auto"/>
        <w:rPr>
          <w:rFonts w:ascii="Consolas" w:hAnsi="Consolas" w:cs="Consolas"/>
          <w:sz w:val="20"/>
          <w:szCs w:val="20"/>
        </w:rPr>
      </w:pPr>
    </w:p>
    <w:p w14:paraId="16322549" w14:textId="77777777" w:rsidR="00842F74" w:rsidRPr="00586FD4" w:rsidRDefault="00842F74" w:rsidP="00842F74">
      <w:pPr>
        <w:pStyle w:val="ListParagraph"/>
        <w:numPr>
          <w:ilvl w:val="0"/>
          <w:numId w:val="85"/>
        </w:numPr>
      </w:pPr>
      <w:ins w:id="2574" w:author="rkbansal" w:date="2020-05-17T01:46:00Z">
        <w:r w:rsidRPr="00A91B4D">
          <w:rPr>
            <w:bCs/>
            <w:color w:val="FF0000"/>
          </w:rPr>
          <w:t>application</w:t>
        </w:r>
      </w:ins>
      <w:r>
        <w:rPr>
          <w:bCs/>
          <w:color w:val="FF0000"/>
        </w:rPr>
        <w:t>-prod</w:t>
      </w:r>
      <w:ins w:id="2575"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1CCD1F7D" w14:textId="77777777" w:rsidR="00842F74" w:rsidRPr="00586FD4" w:rsidRDefault="00842F74" w:rsidP="00842F74">
      <w:pPr>
        <w:pStyle w:val="ListParagraph"/>
        <w:numPr>
          <w:ilvl w:val="1"/>
          <w:numId w:val="85"/>
        </w:numPr>
      </w:pPr>
      <w:r>
        <w:rPr>
          <w:bCs/>
          <w:color w:val="FF0000"/>
        </w:rPr>
        <w:t>Eureka Clients registrations with Eureka server need to be disabled in Kubernetes.</w:t>
      </w:r>
    </w:p>
    <w:p w14:paraId="7254E84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lastRenderedPageBreak/>
        <w:t>#Application Name</w:t>
      </w:r>
    </w:p>
    <w:p w14:paraId="3E5F766F"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spring.application.name=</w:t>
      </w:r>
      <w:r w:rsidRPr="002707C9">
        <w:rPr>
          <w:rFonts w:ascii="Consolas" w:hAnsi="Consolas" w:cs="Consolas"/>
          <w:color w:val="2A00FF"/>
          <w:sz w:val="20"/>
          <w:szCs w:val="20"/>
          <w:u w:val="single"/>
        </w:rPr>
        <w:t>auth</w:t>
      </w:r>
      <w:r w:rsidRPr="002707C9">
        <w:rPr>
          <w:rFonts w:ascii="Consolas" w:hAnsi="Consolas" w:cs="Consolas"/>
          <w:color w:val="2A00FF"/>
          <w:sz w:val="20"/>
          <w:szCs w:val="20"/>
        </w:rPr>
        <w:t>-service</w:t>
      </w:r>
    </w:p>
    <w:p w14:paraId="6F4F525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117DC61"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#Port of the application</w:t>
      </w:r>
    </w:p>
    <w:p w14:paraId="1B6E55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server.port=</w:t>
      </w:r>
      <w:r w:rsidRPr="002707C9">
        <w:rPr>
          <w:rFonts w:ascii="Consolas" w:hAnsi="Consolas" w:cs="Consolas"/>
          <w:color w:val="2A00FF"/>
          <w:sz w:val="20"/>
          <w:szCs w:val="20"/>
        </w:rPr>
        <w:t>2379</w:t>
      </w:r>
    </w:p>
    <w:p w14:paraId="72CDF912"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2D9266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 profile</w:t>
      </w:r>
    </w:p>
    <w:p w14:paraId="3FA2B81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spring.profiles.active=</w:t>
      </w:r>
      <w:r w:rsidRPr="002707C9">
        <w:rPr>
          <w:rFonts w:ascii="Consolas" w:hAnsi="Consolas" w:cs="Consolas"/>
          <w:color w:val="2A00FF"/>
          <w:sz w:val="20"/>
          <w:szCs w:val="20"/>
        </w:rPr>
        <w:t>${SPRING_ACTIVE_PROFILE:prod}</w:t>
      </w:r>
    </w:p>
    <w:p w14:paraId="607D74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spring.cloud.kubernetes.discovery.all-namespaces=</w:t>
      </w:r>
      <w:r w:rsidRPr="002707C9">
        <w:rPr>
          <w:rFonts w:ascii="Consolas" w:hAnsi="Consolas" w:cs="Consolas"/>
          <w:color w:val="2A00FF"/>
          <w:sz w:val="20"/>
          <w:szCs w:val="20"/>
        </w:rPr>
        <w:t>true</w:t>
      </w:r>
    </w:p>
    <w:p w14:paraId="47FA388D"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5585E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#It is worth mentioning that user-service acts as a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client. So, we give it a name, port, and link to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p>
    <w:p w14:paraId="0A296AF6"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r w:rsidRPr="002707C9">
        <w:rPr>
          <w:rFonts w:ascii="Consolas" w:hAnsi="Consolas" w:cs="Consolas"/>
          <w:color w:val="3F7F5F"/>
          <w:sz w:val="20"/>
          <w:szCs w:val="20"/>
          <w:u w:val="single"/>
        </w:rPr>
        <w:t>url</w:t>
      </w:r>
    </w:p>
    <w:p w14:paraId="71F909E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#eureka.client.service-url.default-zone=http://localhost:8761/eureka</w:t>
      </w:r>
    </w:p>
    <w:p w14:paraId="79FEA9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2707C9">
        <w:rPr>
          <w:rFonts w:ascii="Consolas" w:hAnsi="Consolas" w:cs="Consolas"/>
          <w:color w:val="000000"/>
          <w:sz w:val="20"/>
          <w:szCs w:val="20"/>
          <w:highlight w:val="yellow"/>
        </w:rPr>
        <w:t>eureka.client.enabled=</w:t>
      </w:r>
      <w:r w:rsidRPr="002707C9">
        <w:rPr>
          <w:rFonts w:ascii="Consolas" w:hAnsi="Consolas" w:cs="Consolas"/>
          <w:color w:val="2A00FF"/>
          <w:sz w:val="20"/>
          <w:szCs w:val="20"/>
          <w:highlight w:val="yellow"/>
        </w:rPr>
        <w:t>false</w:t>
      </w:r>
    </w:p>
    <w:p w14:paraId="39BA978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highlight w:val="yellow"/>
        </w:rPr>
        <w:t>eureka.client.serviceUrl.registerWithEureka=</w:t>
      </w:r>
      <w:r w:rsidRPr="002707C9">
        <w:rPr>
          <w:rFonts w:ascii="Consolas" w:hAnsi="Consolas" w:cs="Consolas"/>
          <w:color w:val="2A00FF"/>
          <w:sz w:val="20"/>
          <w:szCs w:val="20"/>
          <w:highlight w:val="yellow"/>
        </w:rPr>
        <w:t>false</w:t>
      </w:r>
    </w:p>
    <w:p w14:paraId="4654F1A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43C6C5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#Feign client configuration</w:t>
      </w:r>
    </w:p>
    <w:p w14:paraId="3BA2A73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 xml:space="preserve">feign.client.config.default.connectTimeout: </w:t>
      </w:r>
      <w:r w:rsidRPr="002707C9">
        <w:rPr>
          <w:rFonts w:ascii="Consolas" w:hAnsi="Consolas" w:cs="Consolas"/>
          <w:color w:val="2A00FF"/>
          <w:sz w:val="20"/>
          <w:szCs w:val="20"/>
        </w:rPr>
        <w:t>16000000</w:t>
      </w:r>
    </w:p>
    <w:p w14:paraId="69F534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 xml:space="preserve">feign.client.config.default.readTimeout: </w:t>
      </w:r>
      <w:r w:rsidRPr="002707C9">
        <w:rPr>
          <w:rFonts w:ascii="Consolas" w:hAnsi="Consolas" w:cs="Consolas"/>
          <w:color w:val="2A00FF"/>
          <w:sz w:val="20"/>
          <w:szCs w:val="20"/>
        </w:rPr>
        <w:t>16000000</w:t>
      </w:r>
    </w:p>
    <w:p w14:paraId="7EED198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8FA0F6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#spring.jackson.date-format=com.jmk.user.swagger.RFC3339DateFormat</w:t>
      </w:r>
    </w:p>
    <w:p w14:paraId="5C2D28C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#spring.jackson.serialization.WRITE_DATES_AS_TIMESTAMPS=false</w:t>
      </w:r>
    </w:p>
    <w:p w14:paraId="4B83002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7BAA0DD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hystrix.</w:t>
      </w:r>
      <w:r w:rsidRPr="002707C9">
        <w:rPr>
          <w:rFonts w:ascii="Consolas" w:hAnsi="Consolas" w:cs="Consolas"/>
          <w:color w:val="000000"/>
          <w:sz w:val="20"/>
          <w:szCs w:val="20"/>
          <w:u w:val="single"/>
        </w:rPr>
        <w:t>command.default.execution.isolation.thread.timeoutInMilliseconds</w:t>
      </w:r>
      <w:r w:rsidRPr="002707C9">
        <w:rPr>
          <w:rFonts w:ascii="Consolas" w:hAnsi="Consolas" w:cs="Consolas"/>
          <w:color w:val="000000"/>
          <w:sz w:val="20"/>
          <w:szCs w:val="20"/>
        </w:rPr>
        <w:t>=</w:t>
      </w:r>
      <w:r w:rsidRPr="002707C9">
        <w:rPr>
          <w:rFonts w:ascii="Consolas" w:hAnsi="Consolas" w:cs="Consolas"/>
          <w:color w:val="2A00FF"/>
          <w:sz w:val="20"/>
          <w:szCs w:val="20"/>
        </w:rPr>
        <w:t>5000000</w:t>
      </w:r>
    </w:p>
    <w:p w14:paraId="45E2E9D8"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ribbon.</w:t>
      </w:r>
      <w:r w:rsidRPr="002707C9">
        <w:rPr>
          <w:rFonts w:ascii="Consolas" w:hAnsi="Consolas" w:cs="Consolas"/>
          <w:color w:val="000000"/>
          <w:sz w:val="20"/>
          <w:szCs w:val="20"/>
          <w:u w:val="single"/>
        </w:rPr>
        <w:t>ReadTimeout</w:t>
      </w:r>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2208E1BC" w14:textId="438EC24C" w:rsidR="00543E08" w:rsidRPr="002707C9" w:rsidRDefault="002707C9" w:rsidP="002707C9">
      <w:pPr>
        <w:pBdr>
          <w:top w:val="single" w:sz="4" w:space="1" w:color="auto"/>
          <w:left w:val="single" w:sz="4" w:space="4" w:color="auto"/>
          <w:bottom w:val="single" w:sz="4" w:space="1" w:color="auto"/>
          <w:right w:val="single" w:sz="4" w:space="4" w:color="auto"/>
        </w:pBdr>
        <w:ind w:left="1440"/>
      </w:pPr>
      <w:r w:rsidRPr="002707C9">
        <w:rPr>
          <w:rFonts w:ascii="Consolas" w:hAnsi="Consolas" w:cs="Consolas"/>
          <w:color w:val="000000"/>
          <w:sz w:val="20"/>
          <w:szCs w:val="20"/>
        </w:rPr>
        <w:t>ribbon.</w:t>
      </w:r>
      <w:r w:rsidRPr="002707C9">
        <w:rPr>
          <w:rFonts w:ascii="Consolas" w:hAnsi="Consolas" w:cs="Consolas"/>
          <w:color w:val="000000"/>
          <w:sz w:val="20"/>
          <w:szCs w:val="20"/>
          <w:u w:val="single"/>
        </w:rPr>
        <w:t>ConnectTimeout</w:t>
      </w:r>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56C0C90E" w14:textId="77777777" w:rsidR="002707C9" w:rsidRDefault="002707C9" w:rsidP="002707C9">
      <w:pPr>
        <w:pStyle w:val="ListParagraph"/>
        <w:rPr>
          <w:ins w:id="2576" w:author="rkbansal" w:date="2020-05-17T02:04:00Z"/>
        </w:rPr>
      </w:pPr>
    </w:p>
    <w:p w14:paraId="49C8AAEF" w14:textId="77777777" w:rsidR="00543E08" w:rsidRDefault="00543E08" w:rsidP="00543E08">
      <w:pPr>
        <w:pStyle w:val="ListParagraph"/>
        <w:numPr>
          <w:ilvl w:val="0"/>
          <w:numId w:val="33"/>
        </w:numPr>
        <w:rPr>
          <w:ins w:id="2577" w:author="rkbansal" w:date="2020-04-11T13:43:00Z"/>
        </w:rPr>
      </w:pPr>
      <w:ins w:id="2578" w:author="rkbansal" w:date="2020-02-15T12:55:00Z">
        <w:r>
          <w:t xml:space="preserve">Update the </w:t>
        </w:r>
      </w:ins>
      <w:ins w:id="2579" w:author="rkbansal" w:date="2020-02-15T12:56:00Z">
        <w:r>
          <w:t xml:space="preserve">main </w:t>
        </w:r>
      </w:ins>
      <w:ins w:id="2580" w:author="rkbansal" w:date="2020-02-15T12:55:00Z">
        <w:r w:rsidRPr="00871DEA">
          <w:rPr>
            <w:rFonts w:ascii="Georgia" w:hAnsi="Georgia"/>
            <w:b/>
            <w:bCs/>
            <w:sz w:val="24"/>
            <w:szCs w:val="24"/>
            <w:rPrChange w:id="2581" w:author="rkbansal" w:date="2020-02-15T12:56:00Z">
              <w:rPr>
                <w:rFonts w:ascii="Consolas" w:hAnsi="Consolas" w:cs="Consolas"/>
                <w:color w:val="000000"/>
                <w:sz w:val="20"/>
                <w:szCs w:val="20"/>
                <w:shd w:val="clear" w:color="auto" w:fill="D4D4D4"/>
              </w:rPr>
            </w:rPrChange>
          </w:rPr>
          <w:t>AuthServiceApplication</w:t>
        </w:r>
        <w:r w:rsidRPr="00871DEA">
          <w:rPr>
            <w:rFonts w:ascii="Georgia" w:hAnsi="Georgia"/>
            <w:sz w:val="24"/>
            <w:szCs w:val="24"/>
            <w:rPrChange w:id="2582" w:author="rkbansal" w:date="2020-02-15T12:55:00Z">
              <w:rPr>
                <w:rFonts w:ascii="Consolas" w:hAnsi="Consolas" w:cs="Consolas"/>
                <w:color w:val="000000"/>
                <w:sz w:val="20"/>
                <w:szCs w:val="20"/>
                <w:shd w:val="clear" w:color="auto" w:fill="D4D4D4"/>
              </w:rPr>
            </w:rPrChange>
          </w:rPr>
          <w:t xml:space="preserve"> application</w:t>
        </w:r>
      </w:ins>
      <w:ins w:id="2583" w:author="rkbansal" w:date="2020-04-11T13:43:00Z">
        <w:r>
          <w:t xml:space="preserve"> with the following details:</w:t>
        </w:r>
      </w:ins>
    </w:p>
    <w:p w14:paraId="32527129" w14:textId="77777777" w:rsidR="00543E08" w:rsidRDefault="00543E08" w:rsidP="007C79DA">
      <w:pPr>
        <w:pStyle w:val="ListParagraph"/>
        <w:numPr>
          <w:ilvl w:val="1"/>
          <w:numId w:val="33"/>
        </w:numPr>
        <w:rPr>
          <w:ins w:id="2584" w:author="rkbansal" w:date="2020-04-11T13:44:00Z"/>
        </w:rPr>
      </w:pPr>
      <w:ins w:id="2585" w:author="rkbansal" w:date="2020-04-11T13:44:00Z">
        <w:r>
          <w:t>Enable Eureka Client so that it can register with Eureka Server</w:t>
        </w:r>
      </w:ins>
    </w:p>
    <w:p w14:paraId="1FCBFFAC" w14:textId="3E7A423B" w:rsidR="00543E08" w:rsidRDefault="00543E08" w:rsidP="007C79DA">
      <w:pPr>
        <w:pStyle w:val="ListParagraph"/>
        <w:numPr>
          <w:ilvl w:val="1"/>
          <w:numId w:val="33"/>
        </w:numPr>
        <w:rPr>
          <w:ins w:id="2586" w:author="rkbansal" w:date="2020-04-11T13:44:00Z"/>
        </w:rPr>
      </w:pPr>
      <w:ins w:id="2587" w:author="rkbansal" w:date="2020-04-11T13:44:00Z">
        <w:r>
          <w:t xml:space="preserve">Enable </w:t>
        </w:r>
      </w:ins>
      <w:ins w:id="2588" w:author="rkbansal" w:date="2020-04-11T15:10:00Z">
        <w:r>
          <w:t>FeignClient to interact with user--service</w:t>
        </w:r>
      </w:ins>
    </w:p>
    <w:p w14:paraId="701C31CA" w14:textId="77777777" w:rsidR="00543E08" w:rsidRDefault="00543E08">
      <w:pPr>
        <w:pStyle w:val="ListParagraph"/>
        <w:numPr>
          <w:ilvl w:val="1"/>
          <w:numId w:val="33"/>
        </w:numPr>
        <w:rPr>
          <w:ins w:id="2589" w:author="rkbansal" w:date="2020-02-15T12:56:00Z"/>
        </w:rPr>
        <w:pPrChange w:id="2590" w:author="rkbansal" w:date="2020-04-11T13:44:00Z">
          <w:pPr>
            <w:pStyle w:val="ListParagraph"/>
            <w:numPr>
              <w:numId w:val="19"/>
            </w:numPr>
            <w:ind w:left="360" w:hanging="360"/>
          </w:pPr>
        </w:pPrChange>
      </w:pPr>
      <w:ins w:id="2591" w:author="rkbansal" w:date="2020-04-11T13:44:00Z">
        <w:r>
          <w:t>Enable JpaRepositories</w:t>
        </w:r>
      </w:ins>
    </w:p>
    <w:p w14:paraId="04AEF717" w14:textId="645BF82F" w:rsidR="00543E08" w:rsidRDefault="00160375">
      <w:pPr>
        <w:pStyle w:val="ListParagraph"/>
        <w:rPr>
          <w:ins w:id="2592" w:author="rkbansal" w:date="2020-02-15T12:54:00Z"/>
        </w:rPr>
        <w:pPrChange w:id="2593" w:author="rkbansal" w:date="2020-02-15T12:56:00Z">
          <w:pPr>
            <w:pStyle w:val="ListParagraph"/>
            <w:numPr>
              <w:numId w:val="19"/>
            </w:numPr>
            <w:ind w:left="360" w:hanging="360"/>
          </w:pPr>
        </w:pPrChange>
      </w:pPr>
      <w:r>
        <w:rPr>
          <w:noProof/>
        </w:rPr>
        <w:drawing>
          <wp:inline distT="0" distB="0" distL="0" distR="0" wp14:anchorId="374D0767" wp14:editId="2121DC94">
            <wp:extent cx="4972050" cy="252412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2524125"/>
                    </a:xfrm>
                    <a:prstGeom prst="rect">
                      <a:avLst/>
                    </a:prstGeom>
                  </pic:spPr>
                </pic:pic>
              </a:graphicData>
            </a:graphic>
          </wp:inline>
        </w:drawing>
      </w:r>
    </w:p>
    <w:p w14:paraId="4749E5A0" w14:textId="59F2181A" w:rsidR="00543E08" w:rsidRDefault="00543E08" w:rsidP="00543E08">
      <w:pPr>
        <w:pStyle w:val="ListParagraph"/>
        <w:numPr>
          <w:ilvl w:val="0"/>
          <w:numId w:val="33"/>
        </w:numPr>
        <w:rPr>
          <w:ins w:id="2594" w:author="rkbansal" w:date="2019-12-20T21:22:00Z"/>
        </w:rPr>
      </w:pPr>
      <w:ins w:id="2595" w:author="rkbansal" w:date="2020-02-15T12:54:00Z">
        <w:r>
          <w:t>Following</w:t>
        </w:r>
      </w:ins>
      <w:ins w:id="2596" w:author="rkbansal" w:date="2019-12-20T21:22:00Z">
        <w:r>
          <w:t xml:space="preserve"> Classes </w:t>
        </w:r>
      </w:ins>
      <w:r w:rsidR="00316697">
        <w:t>will be created in this class.</w:t>
      </w:r>
    </w:p>
    <w:p w14:paraId="78FB14C5" w14:textId="3F7EA111" w:rsidR="00543E08" w:rsidRPr="005668B3" w:rsidRDefault="00543E08" w:rsidP="00543E08">
      <w:pPr>
        <w:pStyle w:val="ListParagraph"/>
        <w:numPr>
          <w:ilvl w:val="1"/>
          <w:numId w:val="33"/>
        </w:numPr>
        <w:rPr>
          <w:ins w:id="2597" w:author="rkbansal" w:date="2020-02-15T12:58:00Z"/>
          <w:rFonts w:cstheme="minorHAnsi"/>
          <w:rPrChange w:id="2598" w:author="rkbansal" w:date="2020-02-15T12:58:00Z">
            <w:rPr>
              <w:ins w:id="2599" w:author="rkbansal" w:date="2020-02-15T12:58:00Z"/>
              <w:sz w:val="20"/>
              <w:szCs w:val="20"/>
            </w:rPr>
          </w:rPrChange>
        </w:rPr>
      </w:pPr>
      <w:ins w:id="2600" w:author="rkbansal" w:date="2020-02-15T12:58:00Z">
        <w:r w:rsidRPr="005668B3">
          <w:rPr>
            <w:rFonts w:cstheme="minorHAnsi"/>
            <w:rPrChange w:id="2601" w:author="rkbansal" w:date="2020-02-15T12:58:00Z">
              <w:rPr>
                <w:sz w:val="20"/>
                <w:szCs w:val="20"/>
              </w:rPr>
            </w:rPrChange>
          </w:rPr>
          <w:t>UserServiceClient</w:t>
        </w:r>
      </w:ins>
      <w:r w:rsidR="00FD0485">
        <w:rPr>
          <w:rFonts w:cstheme="minorHAnsi"/>
        </w:rPr>
        <w:t>.java</w:t>
      </w:r>
      <w:ins w:id="2602" w:author="rkbansal" w:date="2020-02-15T12:58:00Z">
        <w:r w:rsidRPr="005668B3">
          <w:rPr>
            <w:rFonts w:cstheme="minorHAnsi"/>
          </w:rPr>
          <w:t xml:space="preserve"> – Feign Client for user-service</w:t>
        </w:r>
      </w:ins>
    </w:p>
    <w:p w14:paraId="5358CE1D" w14:textId="7AF19AB2" w:rsidR="00543E08" w:rsidRPr="005668B3" w:rsidRDefault="00543E08" w:rsidP="00543E08">
      <w:pPr>
        <w:pStyle w:val="ListParagraph"/>
        <w:numPr>
          <w:ilvl w:val="1"/>
          <w:numId w:val="33"/>
        </w:numPr>
        <w:rPr>
          <w:ins w:id="2603" w:author="rkbansal" w:date="2020-02-15T12:54:00Z"/>
          <w:rFonts w:cstheme="minorHAnsi"/>
          <w:rPrChange w:id="2604" w:author="rkbansal" w:date="2020-02-15T12:58:00Z">
            <w:rPr>
              <w:ins w:id="2605" w:author="rkbansal" w:date="2020-02-15T12:54:00Z"/>
              <w:shd w:val="clear" w:color="auto" w:fill="FFFFFF"/>
            </w:rPr>
          </w:rPrChange>
        </w:rPr>
      </w:pPr>
      <w:ins w:id="2606" w:author="rkbansal" w:date="2019-12-27T20:16:00Z">
        <w:r w:rsidRPr="005668B3">
          <w:rPr>
            <w:rFonts w:cstheme="minorHAnsi"/>
            <w:spacing w:val="-1"/>
            <w:shd w:val="clear" w:color="auto" w:fill="FFFFFF"/>
            <w:rPrChange w:id="2607" w:author="rkbansal" w:date="2020-02-15T12:58:00Z">
              <w:rPr>
                <w:rFonts w:ascii="Consolas" w:hAnsi="Consolas"/>
                <w:color w:val="6F42C1"/>
                <w:sz w:val="18"/>
                <w:szCs w:val="18"/>
                <w:shd w:val="clear" w:color="auto" w:fill="FFFFFF"/>
              </w:rPr>
            </w:rPrChange>
          </w:rPr>
          <w:t>UserDetailsServiceImpl</w:t>
        </w:r>
      </w:ins>
      <w:r w:rsidR="00FD0485">
        <w:rPr>
          <w:rFonts w:cstheme="minorHAnsi"/>
          <w:spacing w:val="-1"/>
          <w:shd w:val="clear" w:color="auto" w:fill="FFFFFF"/>
        </w:rPr>
        <w:t>.java</w:t>
      </w:r>
      <w:ins w:id="2608" w:author="rkbansal" w:date="2020-02-15T12:57:00Z">
        <w:r w:rsidRPr="005668B3">
          <w:rPr>
            <w:rFonts w:cstheme="minorHAnsi"/>
            <w:spacing w:val="-1"/>
            <w:shd w:val="clear" w:color="auto" w:fill="FFFFFF"/>
          </w:rPr>
          <w:t xml:space="preserve"> – It will call </w:t>
        </w:r>
      </w:ins>
      <w:r w:rsidR="005668B3" w:rsidRPr="005668B3">
        <w:rPr>
          <w:rFonts w:cstheme="minorHAnsi"/>
          <w:spacing w:val="-1"/>
          <w:shd w:val="clear" w:color="auto" w:fill="FFFFFF"/>
        </w:rPr>
        <w:t>microservice:</w:t>
      </w:r>
      <w:ins w:id="2609" w:author="rkbansal" w:date="2020-02-15T12:57:00Z">
        <w:r w:rsidRPr="005668B3">
          <w:rPr>
            <w:rFonts w:cstheme="minorHAnsi"/>
            <w:spacing w:val="-1"/>
            <w:shd w:val="clear" w:color="auto" w:fill="FFFFFF"/>
          </w:rPr>
          <w:t xml:space="preserve"> user-service to validate the credentials using feign clie</w:t>
        </w:r>
      </w:ins>
      <w:ins w:id="2610" w:author="rkbansal" w:date="2020-02-15T12:58:00Z">
        <w:r w:rsidRPr="005668B3">
          <w:rPr>
            <w:rFonts w:cstheme="minorHAnsi"/>
            <w:spacing w:val="-1"/>
            <w:shd w:val="clear" w:color="auto" w:fill="FFFFFF"/>
          </w:rPr>
          <w:t>nt</w:t>
        </w:r>
      </w:ins>
      <w:ins w:id="2611" w:author="rkbansal" w:date="2020-02-15T12:59:00Z">
        <w:r w:rsidRPr="005668B3">
          <w:rPr>
            <w:rFonts w:cstheme="minorHAnsi"/>
            <w:spacing w:val="-1"/>
            <w:shd w:val="clear" w:color="auto" w:fill="FFFFFF"/>
          </w:rPr>
          <w:t xml:space="preserve"> created above.</w:t>
        </w:r>
      </w:ins>
    </w:p>
    <w:p w14:paraId="10E814D1" w14:textId="33FB3E97" w:rsidR="00543E08" w:rsidRPr="005668B3" w:rsidRDefault="00543E08" w:rsidP="00543E08">
      <w:pPr>
        <w:pStyle w:val="ListParagraph"/>
        <w:numPr>
          <w:ilvl w:val="1"/>
          <w:numId w:val="33"/>
        </w:numPr>
        <w:rPr>
          <w:ins w:id="2612" w:author="rkbansal" w:date="2020-02-15T12:54:00Z"/>
          <w:rFonts w:cstheme="minorHAnsi"/>
          <w:rPrChange w:id="2613" w:author="rkbansal" w:date="2020-02-15T12:58:00Z">
            <w:rPr>
              <w:ins w:id="2614" w:author="rkbansal" w:date="2020-02-15T12:54:00Z"/>
              <w:sz w:val="20"/>
              <w:szCs w:val="20"/>
            </w:rPr>
          </w:rPrChange>
        </w:rPr>
      </w:pPr>
      <w:ins w:id="2615" w:author="rkbansal" w:date="2020-02-15T12:54:00Z">
        <w:r w:rsidRPr="005668B3">
          <w:rPr>
            <w:rFonts w:cstheme="minorHAnsi"/>
            <w:spacing w:val="-1"/>
            <w:shd w:val="clear" w:color="auto" w:fill="FFFFFF"/>
          </w:rPr>
          <w:t>SecurityCredentialsConfig</w:t>
        </w:r>
      </w:ins>
      <w:r w:rsidR="00FD0485">
        <w:rPr>
          <w:rFonts w:cstheme="minorHAnsi"/>
          <w:spacing w:val="-1"/>
          <w:shd w:val="clear" w:color="auto" w:fill="FFFFFF"/>
        </w:rPr>
        <w:t>.java</w:t>
      </w:r>
    </w:p>
    <w:p w14:paraId="32734714" w14:textId="5E7DC6F5" w:rsidR="00543E08" w:rsidRPr="005668B3" w:rsidRDefault="00543E08" w:rsidP="00543E08">
      <w:pPr>
        <w:pStyle w:val="ListParagraph"/>
        <w:numPr>
          <w:ilvl w:val="1"/>
          <w:numId w:val="33"/>
        </w:numPr>
        <w:rPr>
          <w:ins w:id="2616" w:author="rkbansal" w:date="2019-12-27T20:16:00Z"/>
          <w:rFonts w:cstheme="minorHAnsi"/>
          <w:spacing w:val="-1"/>
          <w:shd w:val="clear" w:color="auto" w:fill="FFFFFF"/>
          <w:rPrChange w:id="2617" w:author="rkbansal" w:date="2020-02-15T12:58:00Z">
            <w:rPr>
              <w:ins w:id="2618" w:author="rkbansal" w:date="2019-12-27T20:16:00Z"/>
              <w:rFonts w:ascii="Consolas" w:hAnsi="Consolas"/>
              <w:color w:val="6F42C1"/>
              <w:sz w:val="18"/>
              <w:szCs w:val="18"/>
              <w:shd w:val="clear" w:color="auto" w:fill="FFFFFF"/>
            </w:rPr>
          </w:rPrChange>
        </w:rPr>
      </w:pPr>
      <w:ins w:id="2619" w:author="rkbansal" w:date="2019-12-27T20:16:00Z">
        <w:r w:rsidRPr="005668B3">
          <w:rPr>
            <w:rFonts w:cstheme="minorHAnsi"/>
            <w:spacing w:val="-1"/>
            <w:shd w:val="clear" w:color="auto" w:fill="FFFFFF"/>
            <w:rPrChange w:id="2620" w:author="rkbansal" w:date="2020-02-15T12:58:00Z">
              <w:rPr>
                <w:rFonts w:ascii="Consolas" w:hAnsi="Consolas"/>
                <w:color w:val="6F42C1"/>
                <w:sz w:val="18"/>
                <w:szCs w:val="18"/>
                <w:shd w:val="clear" w:color="auto" w:fill="FFFFFF"/>
              </w:rPr>
            </w:rPrChange>
          </w:rPr>
          <w:t>JwtUsernameAndPasswordAuthenticationFilter</w:t>
        </w:r>
      </w:ins>
      <w:r w:rsidR="00FD0485">
        <w:rPr>
          <w:rFonts w:cstheme="minorHAnsi"/>
          <w:spacing w:val="-1"/>
          <w:shd w:val="clear" w:color="auto" w:fill="FFFFFF"/>
        </w:rPr>
        <w:t>.java</w:t>
      </w:r>
    </w:p>
    <w:p w14:paraId="0B7AAA1A" w14:textId="7FDDFE9D" w:rsidR="00543E08" w:rsidRDefault="00543E08" w:rsidP="00543E08">
      <w:pPr>
        <w:pStyle w:val="ListParagraph"/>
        <w:numPr>
          <w:ilvl w:val="1"/>
          <w:numId w:val="33"/>
        </w:numPr>
        <w:rPr>
          <w:rFonts w:cstheme="minorHAnsi"/>
          <w:spacing w:val="-1"/>
          <w:shd w:val="clear" w:color="auto" w:fill="FFFFFF"/>
        </w:rPr>
      </w:pPr>
      <w:ins w:id="2621" w:author="rkbansal" w:date="2019-12-27T20:16:00Z">
        <w:r w:rsidRPr="005668B3">
          <w:rPr>
            <w:rFonts w:cstheme="minorHAnsi"/>
            <w:spacing w:val="-1"/>
            <w:shd w:val="clear" w:color="auto" w:fill="FFFFFF"/>
            <w:rPrChange w:id="2622" w:author="rkbansal" w:date="2020-02-15T12:58:00Z">
              <w:rPr>
                <w:rFonts w:ascii="Consolas" w:hAnsi="Consolas"/>
                <w:color w:val="6F42C1"/>
                <w:sz w:val="18"/>
                <w:szCs w:val="18"/>
                <w:shd w:val="clear" w:color="auto" w:fill="FFFFFF"/>
              </w:rPr>
            </w:rPrChange>
          </w:rPr>
          <w:t>JwtConfig</w:t>
        </w:r>
      </w:ins>
      <w:r w:rsidR="00FD0485">
        <w:rPr>
          <w:rFonts w:cstheme="minorHAnsi"/>
          <w:spacing w:val="-1"/>
          <w:shd w:val="clear" w:color="auto" w:fill="FFFFFF"/>
        </w:rPr>
        <w:t>.java</w:t>
      </w:r>
      <w:ins w:id="2623" w:author="rkbansal" w:date="2020-02-15T12:52:00Z">
        <w:r w:rsidRPr="005668B3">
          <w:rPr>
            <w:rFonts w:cstheme="minorHAnsi"/>
            <w:spacing w:val="-1"/>
            <w:shd w:val="clear" w:color="auto" w:fill="FFFFFF"/>
          </w:rPr>
          <w:t xml:space="preserve"> </w:t>
        </w:r>
      </w:ins>
      <w:ins w:id="2624" w:author="rkbansal" w:date="2019-12-27T20:16:00Z">
        <w:r w:rsidRPr="005668B3">
          <w:rPr>
            <w:rFonts w:cstheme="minorHAnsi"/>
            <w:spacing w:val="-1"/>
            <w:highlight w:val="yellow"/>
            <w:shd w:val="clear" w:color="auto" w:fill="FFFFFF"/>
            <w:rPrChange w:id="2625" w:author="rkbansal" w:date="2020-02-15T12:58:00Z">
              <w:rPr>
                <w:rFonts w:ascii="Consolas" w:hAnsi="Consolas"/>
                <w:color w:val="6F42C1"/>
                <w:sz w:val="18"/>
                <w:szCs w:val="18"/>
                <w:shd w:val="clear" w:color="auto" w:fill="FFFFFF"/>
              </w:rPr>
            </w:rPrChange>
          </w:rPr>
          <w:t>(</w:t>
        </w:r>
      </w:ins>
      <w:ins w:id="2626" w:author="rkbansal" w:date="2019-12-27T20:17:00Z">
        <w:r w:rsidRPr="005668B3">
          <w:rPr>
            <w:rFonts w:cstheme="minorHAnsi"/>
            <w:spacing w:val="-1"/>
            <w:highlight w:val="yellow"/>
            <w:shd w:val="clear" w:color="auto" w:fill="FFFFFF"/>
            <w:rPrChange w:id="2627" w:author="rkbansal" w:date="2020-02-15T12:58:00Z">
              <w:rPr>
                <w:rFonts w:ascii="Consolas" w:hAnsi="Consolas"/>
                <w:color w:val="6F42C1"/>
                <w:sz w:val="18"/>
                <w:szCs w:val="18"/>
                <w:shd w:val="clear" w:color="auto" w:fill="FFFFFF"/>
              </w:rPr>
            </w:rPrChange>
          </w:rPr>
          <w:t>same as already created in the above section)</w:t>
        </w:r>
      </w:ins>
    </w:p>
    <w:p w14:paraId="36511571" w14:textId="754CCB0D" w:rsidR="00D16AFE" w:rsidRPr="005668B3" w:rsidRDefault="00D16AFE" w:rsidP="00D16AFE">
      <w:pPr>
        <w:pStyle w:val="ListParagraph"/>
        <w:numPr>
          <w:ilvl w:val="1"/>
          <w:numId w:val="33"/>
        </w:numPr>
        <w:rPr>
          <w:ins w:id="2628" w:author="rkbansal" w:date="2019-12-20T21:22:00Z"/>
          <w:rFonts w:cstheme="minorHAnsi"/>
          <w:spacing w:val="-1"/>
          <w:shd w:val="clear" w:color="auto" w:fill="FFFFFF"/>
          <w:rPrChange w:id="2629" w:author="rkbansal" w:date="2020-02-15T12:58:00Z">
            <w:rPr>
              <w:ins w:id="2630" w:author="rkbansal" w:date="2019-12-20T21:22:00Z"/>
              <w:spacing w:val="-1"/>
              <w:sz w:val="32"/>
              <w:szCs w:val="32"/>
              <w:shd w:val="clear" w:color="auto" w:fill="FFFFFF"/>
            </w:rPr>
          </w:rPrChange>
        </w:rPr>
      </w:pPr>
      <w:r>
        <w:rPr>
          <w:rFonts w:cstheme="minorHAnsi"/>
          <w:spacing w:val="-1"/>
          <w:shd w:val="clear" w:color="auto" w:fill="FFFFFF"/>
        </w:rPr>
        <w:t>RibbonConfiguration</w:t>
      </w:r>
      <w:r w:rsidR="00FD0485">
        <w:rPr>
          <w:rFonts w:cstheme="minorHAnsi"/>
          <w:spacing w:val="-1"/>
          <w:shd w:val="clear" w:color="auto" w:fill="FFFFFF"/>
        </w:rPr>
        <w:t>.java</w:t>
      </w:r>
    </w:p>
    <w:p w14:paraId="7BDC6722" w14:textId="77777777" w:rsidR="00543E08" w:rsidRDefault="00543E08" w:rsidP="00543E08">
      <w:pPr>
        <w:pStyle w:val="ListParagraph"/>
        <w:rPr>
          <w:ins w:id="2631" w:author="rkbansal" w:date="2020-02-15T12:59:00Z"/>
        </w:rPr>
      </w:pPr>
    </w:p>
    <w:p w14:paraId="516D6C53" w14:textId="4792C369" w:rsidR="00543E08" w:rsidRDefault="00543E08" w:rsidP="00543E08">
      <w:pPr>
        <w:pStyle w:val="ListParagraph"/>
        <w:numPr>
          <w:ilvl w:val="0"/>
          <w:numId w:val="33"/>
        </w:numPr>
        <w:rPr>
          <w:ins w:id="2632" w:author="rkbansal" w:date="2020-02-15T13:01:00Z"/>
        </w:rPr>
      </w:pPr>
      <w:ins w:id="2633" w:author="rkbansal" w:date="2020-02-15T13:00:00Z">
        <w:r w:rsidRPr="00541A22">
          <w:t>UserServiceClient</w:t>
        </w:r>
        <w:r>
          <w:t>- Feign Client for user-mgmt-service</w:t>
        </w:r>
      </w:ins>
      <w:ins w:id="2634" w:author="rkbansal" w:date="2020-02-15T13:01:00Z">
        <w:r>
          <w:t>.</w:t>
        </w:r>
      </w:ins>
    </w:p>
    <w:p w14:paraId="6DE1986C" w14:textId="77777777" w:rsidR="00543E08" w:rsidRPr="00C5338C" w:rsidRDefault="00543E08">
      <w:pPr>
        <w:pStyle w:val="ListParagraph"/>
        <w:numPr>
          <w:ilvl w:val="0"/>
          <w:numId w:val="87"/>
        </w:numPr>
        <w:shd w:val="clear" w:color="auto" w:fill="FFFFFF"/>
        <w:spacing w:before="75" w:after="225" w:line="240" w:lineRule="auto"/>
        <w:rPr>
          <w:ins w:id="2635" w:author="rkbansal" w:date="2020-02-15T13:01:00Z"/>
          <w:rFonts w:ascii="Georgia" w:eastAsia="Times New Roman" w:hAnsi="Georgia" w:cs="Times New Roman"/>
          <w:color w:val="222635"/>
          <w:sz w:val="24"/>
          <w:szCs w:val="24"/>
          <w:lang w:eastAsia="en-IN"/>
          <w:rPrChange w:id="2636" w:author="rkbansal" w:date="2020-02-15T13:01:00Z">
            <w:rPr>
              <w:ins w:id="2637" w:author="rkbansal" w:date="2020-02-15T13:01:00Z"/>
              <w:rFonts w:ascii="Cambria" w:eastAsia="Times New Roman" w:hAnsi="Cambria" w:cs="Times New Roman"/>
              <w:color w:val="222635"/>
              <w:sz w:val="29"/>
              <w:szCs w:val="29"/>
              <w:lang w:eastAsia="en-IN"/>
            </w:rPr>
          </w:rPrChange>
        </w:rPr>
        <w:pPrChange w:id="2638" w:author="rkbansal" w:date="2020-02-15T13:01:00Z">
          <w:pPr>
            <w:pStyle w:val="ListParagraph"/>
            <w:numPr>
              <w:numId w:val="19"/>
            </w:numPr>
            <w:shd w:val="clear" w:color="auto" w:fill="FFFFFF"/>
            <w:spacing w:before="75" w:after="225" w:line="240" w:lineRule="auto"/>
            <w:ind w:left="360" w:hanging="360"/>
          </w:pPr>
        </w:pPrChange>
      </w:pPr>
      <w:ins w:id="2639" w:author="rkbansal" w:date="2020-02-15T13:01:00Z">
        <w:r w:rsidRPr="00C5338C">
          <w:rPr>
            <w:rFonts w:ascii="Georgia" w:eastAsia="Times New Roman" w:hAnsi="Georgia" w:cs="Times New Roman"/>
            <w:color w:val="222635"/>
            <w:sz w:val="24"/>
            <w:szCs w:val="24"/>
            <w:lang w:eastAsia="en-IN"/>
            <w:rPrChange w:id="2640"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02A15323" w14:textId="77777777" w:rsidR="00543E08" w:rsidRDefault="00543E08">
      <w:pPr>
        <w:pStyle w:val="ListParagraph"/>
        <w:shd w:val="clear" w:color="auto" w:fill="FFFFFF"/>
        <w:spacing w:before="75" w:after="225" w:line="240" w:lineRule="auto"/>
        <w:ind w:left="1080"/>
        <w:rPr>
          <w:ins w:id="2641" w:author="rkbansal" w:date="2020-02-15T13:02:00Z"/>
          <w:rFonts w:eastAsia="Times New Roman" w:cs="Times New Roman"/>
          <w:color w:val="222635"/>
          <w:lang w:eastAsia="en-IN"/>
        </w:rPr>
        <w:pPrChange w:id="2642" w:author="rkbansal" w:date="2020-02-15T13:02:00Z">
          <w:pPr>
            <w:pStyle w:val="ListParagraph"/>
            <w:numPr>
              <w:numId w:val="76"/>
            </w:numPr>
            <w:shd w:val="clear" w:color="auto" w:fill="FFFFFF"/>
            <w:tabs>
              <w:tab w:val="num" w:pos="720"/>
            </w:tabs>
            <w:spacing w:before="75" w:after="225" w:line="240" w:lineRule="auto"/>
            <w:ind w:hanging="360"/>
          </w:pPr>
        </w:pPrChange>
      </w:pPr>
    </w:p>
    <w:p w14:paraId="01FF0869" w14:textId="77777777" w:rsidR="00543E08" w:rsidRDefault="00543E08" w:rsidP="00543E08">
      <w:pPr>
        <w:pStyle w:val="ListParagraph"/>
        <w:numPr>
          <w:ilvl w:val="0"/>
          <w:numId w:val="87"/>
        </w:numPr>
        <w:shd w:val="clear" w:color="auto" w:fill="FFFFFF"/>
        <w:spacing w:before="75" w:after="225" w:line="240" w:lineRule="auto"/>
        <w:rPr>
          <w:ins w:id="2643" w:author="rkbansal" w:date="2020-02-15T13:02:00Z"/>
          <w:rFonts w:eastAsia="Times New Roman" w:cs="Times New Roman"/>
          <w:color w:val="222635"/>
          <w:lang w:eastAsia="en-IN"/>
        </w:rPr>
      </w:pPr>
      <w:ins w:id="2644" w:author="rkbansal" w:date="2020-02-15T13:01:00Z">
        <w:r w:rsidRPr="00C5338C">
          <w:rPr>
            <w:rFonts w:ascii="Georgia" w:eastAsia="Times New Roman" w:hAnsi="Georgia" w:cs="Times New Roman"/>
            <w:color w:val="222635"/>
            <w:sz w:val="24"/>
            <w:szCs w:val="24"/>
            <w:lang w:eastAsia="en-IN"/>
            <w:rPrChange w:id="2645"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2646" w:author="rkbansal" w:date="2020-02-15T13:02:00Z">
        <w:r>
          <w:rPr>
            <w:rFonts w:eastAsia="Times New Roman" w:cs="Times New Roman"/>
            <w:b/>
            <w:bCs/>
            <w:color w:val="222635"/>
            <w:lang w:eastAsia="en-IN"/>
          </w:rPr>
          <w:t>user-mgmt-</w:t>
        </w:r>
      </w:ins>
      <w:ins w:id="2647" w:author="rkbansal" w:date="2020-02-15T13:01:00Z">
        <w:r w:rsidRPr="00C5338C">
          <w:rPr>
            <w:rFonts w:ascii="Georgia" w:eastAsia="Times New Roman" w:hAnsi="Georgia" w:cs="Times New Roman"/>
            <w:b/>
            <w:bCs/>
            <w:color w:val="222635"/>
            <w:sz w:val="24"/>
            <w:szCs w:val="24"/>
            <w:lang w:eastAsia="en-IN"/>
            <w:rPrChange w:id="2648" w:author="rkbansal" w:date="2020-02-15T13:01:00Z">
              <w:rPr>
                <w:rFonts w:ascii="Cambria" w:eastAsia="Times New Roman" w:hAnsi="Cambria" w:cs="Times New Roman"/>
                <w:b/>
                <w:bCs/>
                <w:color w:val="222635"/>
                <w:sz w:val="29"/>
                <w:szCs w:val="29"/>
                <w:lang w:eastAsia="en-IN"/>
              </w:rPr>
            </w:rPrChange>
          </w:rPr>
          <w:t>service</w:t>
        </w:r>
        <w:r w:rsidRPr="00C5338C">
          <w:rPr>
            <w:rFonts w:ascii="Georgia" w:eastAsia="Times New Roman" w:hAnsi="Georgia" w:cs="Times New Roman"/>
            <w:color w:val="222635"/>
            <w:sz w:val="24"/>
            <w:szCs w:val="24"/>
            <w:lang w:eastAsia="en-IN"/>
            <w:rPrChange w:id="2649"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FF25B72" w14:textId="77777777" w:rsidR="00543E08" w:rsidRDefault="00543E08" w:rsidP="00543E08">
      <w:pPr>
        <w:pStyle w:val="ListParagraph"/>
        <w:ind w:left="1080"/>
        <w:rPr>
          <w:ins w:id="2650" w:author="rkbansal" w:date="2020-02-15T13:04:00Z"/>
          <w:rFonts w:eastAsia="Times New Roman" w:cs="Times New Roman"/>
          <w:color w:val="222635"/>
          <w:lang w:eastAsia="en-IN"/>
        </w:rPr>
      </w:pPr>
    </w:p>
    <w:p w14:paraId="7FAAF0D5" w14:textId="1ADF5AAE" w:rsidR="00543E08" w:rsidRPr="00971C79" w:rsidRDefault="009E4A3B">
      <w:pPr>
        <w:pStyle w:val="ListParagraph"/>
        <w:ind w:left="1080"/>
        <w:rPr>
          <w:ins w:id="2651" w:author="rkbansal" w:date="2020-02-15T13:02:00Z"/>
          <w:rFonts w:eastAsia="Times New Roman" w:cs="Times New Roman"/>
          <w:color w:val="222635"/>
          <w:lang w:eastAsia="en-IN"/>
          <w:rPrChange w:id="2652" w:author="rkbansal" w:date="2020-02-15T13:02:00Z">
            <w:rPr>
              <w:ins w:id="2653" w:author="rkbansal" w:date="2020-02-15T13:02:00Z"/>
              <w:lang w:eastAsia="en-IN"/>
            </w:rPr>
          </w:rPrChange>
        </w:rPr>
        <w:pPrChange w:id="2654" w:author="rkbansal" w:date="2020-02-15T13:04:00Z">
          <w:pPr>
            <w:pStyle w:val="ListParagraph"/>
            <w:numPr>
              <w:numId w:val="76"/>
            </w:numPr>
            <w:shd w:val="clear" w:color="auto" w:fill="FFFFFF"/>
            <w:tabs>
              <w:tab w:val="num" w:pos="720"/>
            </w:tabs>
            <w:spacing w:before="75" w:after="225" w:line="240" w:lineRule="auto"/>
            <w:ind w:hanging="360"/>
          </w:pPr>
        </w:pPrChange>
      </w:pPr>
      <w:r>
        <w:rPr>
          <w:noProof/>
        </w:rPr>
        <w:drawing>
          <wp:inline distT="0" distB="0" distL="0" distR="0" wp14:anchorId="05A67DB6" wp14:editId="5F3160F1">
            <wp:extent cx="8334375" cy="28860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334375" cy="2886075"/>
                    </a:xfrm>
                    <a:prstGeom prst="rect">
                      <a:avLst/>
                    </a:prstGeom>
                  </pic:spPr>
                </pic:pic>
              </a:graphicData>
            </a:graphic>
          </wp:inline>
        </w:drawing>
      </w:r>
    </w:p>
    <w:p w14:paraId="5BE61E6D" w14:textId="77777777" w:rsidR="00543E08" w:rsidRPr="00C5338C" w:rsidRDefault="00543E08">
      <w:pPr>
        <w:pStyle w:val="ListParagraph"/>
        <w:shd w:val="clear" w:color="auto" w:fill="FFFFFF"/>
        <w:spacing w:before="75" w:after="225" w:line="240" w:lineRule="auto"/>
        <w:ind w:left="1080"/>
        <w:rPr>
          <w:ins w:id="2655" w:author="rkbansal" w:date="2020-02-15T13:01:00Z"/>
          <w:rFonts w:ascii="Georgia" w:eastAsia="Times New Roman" w:hAnsi="Georgia" w:cs="Times New Roman"/>
          <w:color w:val="222635"/>
          <w:sz w:val="24"/>
          <w:szCs w:val="24"/>
          <w:lang w:eastAsia="en-IN"/>
          <w:rPrChange w:id="2656" w:author="rkbansal" w:date="2020-02-15T13:01:00Z">
            <w:rPr>
              <w:ins w:id="2657" w:author="rkbansal" w:date="2020-02-15T13:01:00Z"/>
              <w:rFonts w:ascii="Cambria" w:eastAsia="Times New Roman" w:hAnsi="Cambria" w:cs="Times New Roman"/>
              <w:color w:val="222635"/>
              <w:sz w:val="29"/>
              <w:szCs w:val="29"/>
              <w:lang w:eastAsia="en-IN"/>
            </w:rPr>
          </w:rPrChange>
        </w:rPr>
        <w:pPrChange w:id="2658" w:author="rkbansal" w:date="2020-02-15T13:02:00Z">
          <w:pPr>
            <w:pStyle w:val="ListParagraph"/>
            <w:numPr>
              <w:numId w:val="19"/>
            </w:numPr>
            <w:shd w:val="clear" w:color="auto" w:fill="FFFFFF"/>
            <w:spacing w:before="75" w:after="225" w:line="240" w:lineRule="auto"/>
            <w:ind w:left="360" w:hanging="360"/>
          </w:pPr>
        </w:pPrChange>
      </w:pPr>
    </w:p>
    <w:p w14:paraId="262A2FF7" w14:textId="77777777" w:rsidR="00543E08" w:rsidRPr="00E677DF" w:rsidRDefault="00543E08">
      <w:pPr>
        <w:pStyle w:val="ListParagraph"/>
        <w:rPr>
          <w:ins w:id="2659" w:author="rkbansal" w:date="2020-02-15T12:59:00Z"/>
          <w:sz w:val="24"/>
          <w:szCs w:val="24"/>
          <w:rPrChange w:id="2660" w:author="rkbansal" w:date="2020-02-15T12:59:00Z">
            <w:rPr>
              <w:ins w:id="2661" w:author="rkbansal" w:date="2020-02-15T12:59:00Z"/>
              <w:spacing w:val="-1"/>
              <w:sz w:val="32"/>
              <w:szCs w:val="32"/>
              <w:shd w:val="clear" w:color="auto" w:fill="FFFFFF"/>
            </w:rPr>
          </w:rPrChange>
        </w:rPr>
        <w:pPrChange w:id="2662" w:author="rkbansal" w:date="2020-02-15T13:01:00Z">
          <w:pPr>
            <w:pStyle w:val="ListParagraph"/>
            <w:numPr>
              <w:numId w:val="19"/>
            </w:numPr>
            <w:ind w:left="360" w:hanging="360"/>
          </w:pPr>
        </w:pPrChange>
      </w:pPr>
    </w:p>
    <w:p w14:paraId="3B7ECD94" w14:textId="1F574DAE" w:rsidR="00543E08" w:rsidRPr="009A38F7" w:rsidRDefault="00543E08" w:rsidP="00543E08">
      <w:pPr>
        <w:pStyle w:val="ListParagraph"/>
        <w:numPr>
          <w:ilvl w:val="0"/>
          <w:numId w:val="87"/>
        </w:numPr>
        <w:rPr>
          <w:ins w:id="2663" w:author="rkbansal" w:date="2020-02-15T13:12:00Z"/>
          <w:rPrChange w:id="2664" w:author="rkbansal" w:date="2020-02-15T13:12:00Z">
            <w:rPr>
              <w:ins w:id="2665" w:author="rkbansal" w:date="2020-02-15T13:12:00Z"/>
              <w:spacing w:val="-1"/>
              <w:shd w:val="clear" w:color="auto" w:fill="FFFFFF"/>
            </w:rPr>
          </w:rPrChange>
        </w:rPr>
      </w:pPr>
      <w:ins w:id="2666" w:author="rkbansal" w:date="2020-02-15T13:05:00Z">
        <w:r w:rsidRPr="00730A62">
          <w:rPr>
            <w:spacing w:val="-1"/>
            <w:shd w:val="clear" w:color="auto" w:fill="FFFFFF"/>
            <w:rPrChange w:id="2667" w:author="rkbansal" w:date="2020-02-15T13:06:00Z">
              <w:rPr>
                <w:shd w:val="clear" w:color="auto" w:fill="FFFFFF"/>
              </w:rPr>
            </w:rPrChange>
          </w:rPr>
          <w:t xml:space="preserve">UserDetailsServiceImpl – </w:t>
        </w:r>
      </w:ins>
    </w:p>
    <w:p w14:paraId="0AA17F1C" w14:textId="77777777" w:rsidR="00543E08" w:rsidRDefault="00543E08" w:rsidP="00543E08">
      <w:pPr>
        <w:pStyle w:val="ListParagraph"/>
        <w:ind w:left="1080"/>
        <w:rPr>
          <w:ins w:id="2668" w:author="rkbansal" w:date="2020-02-15T13:13:00Z"/>
          <w:spacing w:val="-1"/>
          <w:shd w:val="clear" w:color="auto" w:fill="FFFFFF"/>
        </w:rPr>
      </w:pPr>
      <w:ins w:id="2669" w:author="rkbansal" w:date="2020-02-15T13:12:00Z">
        <w:r>
          <w:rPr>
            <w:spacing w:val="-1"/>
            <w:shd w:val="clear" w:color="auto" w:fill="FFFFFF"/>
          </w:rPr>
          <w:t xml:space="preserve">It will implement </w:t>
        </w:r>
        <w:r w:rsidRPr="009A38F7">
          <w:rPr>
            <w:rFonts w:ascii="Georgia" w:hAnsi="Georgia"/>
            <w:sz w:val="24"/>
            <w:szCs w:val="24"/>
            <w:shd w:val="clear" w:color="auto" w:fill="FFFFFF"/>
            <w:rPrChange w:id="2670" w:author="rkbansal" w:date="2020-02-15T13:13:00Z">
              <w:rPr>
                <w:rStyle w:val="HTMLCode"/>
                <w:rFonts w:eastAsiaTheme="majorEastAsia"/>
                <w:spacing w:val="-1"/>
              </w:rPr>
            </w:rPrChange>
          </w:rPr>
          <w:t>UserDetailsService</w:t>
        </w:r>
      </w:ins>
      <w:ins w:id="2671" w:author="rkbansal" w:date="2020-02-15T13:14:00Z">
        <w:r>
          <w:rPr>
            <w:shd w:val="clear" w:color="auto" w:fill="FFFFFF"/>
          </w:rPr>
          <w:t>(Spring Security API)</w:t>
        </w:r>
      </w:ins>
      <w:ins w:id="2672" w:author="rkbansal" w:date="2020-02-15T13:12:00Z">
        <w:r w:rsidRPr="009A38F7">
          <w:rPr>
            <w:spacing w:val="-1"/>
            <w:sz w:val="24"/>
            <w:szCs w:val="24"/>
            <w:shd w:val="clear" w:color="auto" w:fill="FFFFFF"/>
            <w:rPrChange w:id="2673" w:author="rkbansal" w:date="2020-02-15T13:13:00Z">
              <w:rPr>
                <w:spacing w:val="-1"/>
                <w:sz w:val="32"/>
                <w:szCs w:val="32"/>
              </w:rPr>
            </w:rPrChange>
          </w:rPr>
          <w:t> interface</w:t>
        </w:r>
      </w:ins>
      <w:ins w:id="2674" w:author="rkbansal" w:date="2020-02-15T13:13:00Z">
        <w:r w:rsidRPr="009A38F7">
          <w:rPr>
            <w:spacing w:val="-1"/>
            <w:sz w:val="24"/>
            <w:szCs w:val="24"/>
            <w:shd w:val="clear" w:color="auto" w:fill="FFFFFF"/>
            <w:rPrChange w:id="2675" w:author="rkbansal" w:date="2020-02-15T13:13:00Z">
              <w:rPr>
                <w:spacing w:val="-1"/>
                <w:sz w:val="32"/>
                <w:szCs w:val="32"/>
              </w:rPr>
            </w:rPrChange>
          </w:rPr>
          <w:t xml:space="preserve"> and will</w:t>
        </w:r>
      </w:ins>
      <w:ins w:id="2676" w:author="rkbansal" w:date="2020-02-15T13:05:00Z">
        <w:r w:rsidRPr="00730A62">
          <w:rPr>
            <w:spacing w:val="-1"/>
            <w:shd w:val="clear" w:color="auto" w:fill="FFFFFF"/>
            <w:rPrChange w:id="2677" w:author="rkbansal" w:date="2020-02-15T13:06:00Z">
              <w:rPr>
                <w:shd w:val="clear" w:color="auto" w:fill="FFFFFF"/>
              </w:rPr>
            </w:rPrChange>
          </w:rPr>
          <w:t xml:space="preserve"> call </w:t>
        </w:r>
      </w:ins>
      <w:ins w:id="2678" w:author="rkbansal" w:date="2020-02-15T13:13:00Z">
        <w:r w:rsidRPr="00730A62">
          <w:rPr>
            <w:spacing w:val="-1"/>
            <w:shd w:val="clear" w:color="auto" w:fill="FFFFFF"/>
          </w:rPr>
          <w:t>microservice:</w:t>
        </w:r>
      </w:ins>
      <w:ins w:id="2679" w:author="rkbansal" w:date="2020-02-15T13:05:00Z">
        <w:r w:rsidRPr="00730A62">
          <w:rPr>
            <w:spacing w:val="-1"/>
            <w:shd w:val="clear" w:color="auto" w:fill="FFFFFF"/>
            <w:rPrChange w:id="2680" w:author="rkbansal" w:date="2020-02-15T13:06:00Z">
              <w:rPr>
                <w:shd w:val="clear" w:color="auto" w:fill="FFFFFF"/>
              </w:rPr>
            </w:rPrChange>
          </w:rPr>
          <w:t xml:space="preserve"> user-mgmt-service to validate the credentials using feign client created above.</w:t>
        </w:r>
      </w:ins>
    </w:p>
    <w:p w14:paraId="70960E90" w14:textId="77777777" w:rsidR="00543E08" w:rsidRPr="009A38F7" w:rsidRDefault="00543E08">
      <w:pPr>
        <w:pStyle w:val="ListParagraph"/>
        <w:ind w:left="1080"/>
        <w:rPr>
          <w:ins w:id="2681" w:author="rkbansal" w:date="2020-02-15T13:12:00Z"/>
          <w:rFonts w:ascii="Georgia" w:hAnsi="Georgia"/>
          <w:spacing w:val="-1"/>
          <w:sz w:val="24"/>
          <w:szCs w:val="24"/>
          <w:rPrChange w:id="2682" w:author="rkbansal" w:date="2020-02-15T13:13:00Z">
            <w:rPr>
              <w:ins w:id="2683" w:author="rkbansal" w:date="2020-02-15T13:12:00Z"/>
              <w:rFonts w:ascii="Georgia" w:hAnsi="Georgia"/>
              <w:spacing w:val="-1"/>
              <w:sz w:val="32"/>
              <w:szCs w:val="32"/>
            </w:rPr>
          </w:rPrChange>
        </w:rPr>
        <w:pPrChange w:id="2684" w:author="rkbansal" w:date="2020-02-15T13:13:00Z">
          <w:pPr>
            <w:pStyle w:val="ji"/>
            <w:numPr>
              <w:numId w:val="76"/>
            </w:numPr>
            <w:shd w:val="clear" w:color="auto" w:fill="FFFFFF"/>
            <w:tabs>
              <w:tab w:val="num" w:pos="720"/>
            </w:tabs>
            <w:spacing w:before="480" w:after="0"/>
            <w:ind w:left="720" w:hanging="360"/>
          </w:pPr>
        </w:pPrChange>
      </w:pPr>
      <w:ins w:id="2685" w:author="rkbansal" w:date="2020-02-15T13:12:00Z">
        <w:r w:rsidRPr="009A38F7">
          <w:rPr>
            <w:rFonts w:ascii="Georgia" w:hAnsi="Georgia"/>
            <w:spacing w:val="-1"/>
            <w:sz w:val="24"/>
            <w:szCs w:val="24"/>
            <w:rPrChange w:id="2686"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47B9AFC2" w14:textId="77777777" w:rsidR="00543E08" w:rsidRPr="00AB5E82" w:rsidRDefault="00543E08">
      <w:pPr>
        <w:pStyle w:val="ListParagraph"/>
        <w:ind w:left="1080"/>
        <w:rPr>
          <w:ins w:id="2687" w:author="rkbansal" w:date="2020-02-15T13:06:00Z"/>
          <w:rPrChange w:id="2688" w:author="rkbansal" w:date="2020-02-15T13:06:00Z">
            <w:rPr>
              <w:ins w:id="2689" w:author="rkbansal" w:date="2020-02-15T13:06:00Z"/>
              <w:spacing w:val="-1"/>
              <w:shd w:val="clear" w:color="auto" w:fill="FFFFFF"/>
            </w:rPr>
          </w:rPrChange>
        </w:rPr>
        <w:pPrChange w:id="2690" w:author="rkbansal" w:date="2020-02-15T13:12:00Z">
          <w:pPr>
            <w:pStyle w:val="ListParagraph"/>
            <w:numPr>
              <w:numId w:val="76"/>
            </w:numPr>
            <w:tabs>
              <w:tab w:val="num" w:pos="720"/>
            </w:tabs>
            <w:ind w:hanging="360"/>
          </w:pPr>
        </w:pPrChange>
      </w:pPr>
    </w:p>
    <w:p w14:paraId="399892A6" w14:textId="476ED1EB" w:rsidR="00543E08" w:rsidRPr="00541A22" w:rsidRDefault="007E2501">
      <w:pPr>
        <w:pStyle w:val="ListParagraph"/>
        <w:ind w:left="1080"/>
        <w:rPr>
          <w:ins w:id="2691" w:author="rkbansal" w:date="2020-02-15T13:05:00Z"/>
        </w:rPr>
        <w:pPrChange w:id="2692" w:author="rkbansal" w:date="2020-02-15T13:06:00Z">
          <w:pPr>
            <w:pStyle w:val="ListParagraph"/>
            <w:numPr>
              <w:ilvl w:val="1"/>
              <w:numId w:val="19"/>
            </w:numPr>
            <w:ind w:left="1080" w:hanging="360"/>
          </w:pPr>
        </w:pPrChange>
      </w:pPr>
      <w:r>
        <w:rPr>
          <w:noProof/>
        </w:rPr>
        <w:drawing>
          <wp:inline distT="0" distB="0" distL="0" distR="0" wp14:anchorId="0177FD77" wp14:editId="73437094">
            <wp:extent cx="8620125" cy="564832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620125" cy="5648325"/>
                    </a:xfrm>
                    <a:prstGeom prst="rect">
                      <a:avLst/>
                    </a:prstGeom>
                  </pic:spPr>
                </pic:pic>
              </a:graphicData>
            </a:graphic>
          </wp:inline>
        </w:drawing>
      </w:r>
    </w:p>
    <w:p w14:paraId="2D3EB6BC" w14:textId="77777777" w:rsidR="00543E08" w:rsidRPr="00730A62" w:rsidRDefault="00543E08">
      <w:pPr>
        <w:pStyle w:val="ListParagraph"/>
        <w:rPr>
          <w:ins w:id="2693" w:author="rkbansal" w:date="2020-02-15T13:05:00Z"/>
          <w:sz w:val="24"/>
          <w:szCs w:val="24"/>
          <w:rPrChange w:id="2694" w:author="rkbansal" w:date="2020-02-15T13:05:00Z">
            <w:rPr>
              <w:ins w:id="2695" w:author="rkbansal" w:date="2020-02-15T13:05:00Z"/>
              <w:spacing w:val="-1"/>
              <w:sz w:val="32"/>
              <w:szCs w:val="32"/>
              <w:shd w:val="clear" w:color="auto" w:fill="FFFFFF"/>
            </w:rPr>
          </w:rPrChange>
        </w:rPr>
        <w:pPrChange w:id="2696" w:author="rkbansal" w:date="2020-02-15T13:06:00Z">
          <w:pPr>
            <w:pStyle w:val="ListParagraph"/>
            <w:numPr>
              <w:numId w:val="19"/>
            </w:numPr>
            <w:ind w:left="360" w:hanging="360"/>
          </w:pPr>
        </w:pPrChange>
      </w:pPr>
    </w:p>
    <w:p w14:paraId="59F50843" w14:textId="77777777" w:rsidR="00543E08" w:rsidRPr="003F102C" w:rsidRDefault="00543E08" w:rsidP="00543E08">
      <w:pPr>
        <w:pStyle w:val="ListParagraph"/>
        <w:numPr>
          <w:ilvl w:val="0"/>
          <w:numId w:val="33"/>
        </w:numPr>
        <w:rPr>
          <w:ins w:id="2697" w:author="rkbansal" w:date="2020-02-15T13:17:00Z"/>
          <w:sz w:val="24"/>
          <w:szCs w:val="24"/>
          <w:rPrChange w:id="2698" w:author="rkbansal" w:date="2020-02-15T13:17:00Z">
            <w:rPr>
              <w:ins w:id="2699" w:author="rkbansal" w:date="2020-02-15T13:17:00Z"/>
              <w:spacing w:val="-1"/>
              <w:sz w:val="32"/>
              <w:szCs w:val="32"/>
              <w:shd w:val="clear" w:color="auto" w:fill="FFFFFF"/>
            </w:rPr>
          </w:rPrChange>
        </w:rPr>
      </w:pPr>
      <w:ins w:id="2700" w:author="rkbansal" w:date="2020-02-15T13:17:00Z">
        <w:r>
          <w:rPr>
            <w:spacing w:val="-1"/>
            <w:sz w:val="32"/>
            <w:szCs w:val="32"/>
            <w:shd w:val="clear" w:color="auto" w:fill="FFFFFF"/>
          </w:rPr>
          <w:t>SecurityCredentialsConfig :</w:t>
        </w:r>
      </w:ins>
    </w:p>
    <w:p w14:paraId="284AD47F" w14:textId="77777777" w:rsidR="00543E08" w:rsidRPr="003F102C" w:rsidRDefault="00543E08">
      <w:pPr>
        <w:pStyle w:val="ListParagraph"/>
        <w:rPr>
          <w:ins w:id="2701" w:author="rkbansal" w:date="2019-12-27T20:17:00Z"/>
          <w:rStyle w:val="HTMLCode"/>
          <w:rFonts w:ascii="Georgia" w:eastAsiaTheme="minorHAnsi" w:hAnsi="Georgia" w:cstheme="minorBidi"/>
          <w:sz w:val="24"/>
          <w:szCs w:val="24"/>
          <w:rPrChange w:id="2702" w:author="rkbansal" w:date="2020-02-15T13:17:00Z">
            <w:rPr>
              <w:ins w:id="2703" w:author="rkbansal" w:date="2019-12-27T20:17:00Z"/>
              <w:rStyle w:val="HTMLCode"/>
              <w:rFonts w:eastAsiaTheme="majorEastAsia"/>
              <w:spacing w:val="-1"/>
              <w:sz w:val="24"/>
              <w:szCs w:val="24"/>
            </w:rPr>
          </w:rPrChange>
        </w:rPr>
        <w:pPrChange w:id="2704" w:author="rkbansal" w:date="2020-02-15T13:17:00Z">
          <w:pPr>
            <w:pStyle w:val="ListParagraph"/>
            <w:numPr>
              <w:numId w:val="19"/>
            </w:numPr>
            <w:ind w:left="360" w:hanging="360"/>
          </w:pPr>
        </w:pPrChange>
      </w:pPr>
      <w:ins w:id="2705" w:author="rkbansal" w:date="2019-12-16T10:08:00Z">
        <w:r w:rsidRPr="003F102C">
          <w:rPr>
            <w:rFonts w:ascii="Georgia" w:hAnsi="Georgia"/>
            <w:spacing w:val="-1"/>
            <w:sz w:val="24"/>
            <w:szCs w:val="24"/>
            <w:shd w:val="clear" w:color="auto" w:fill="FFFFFF"/>
            <w:rPrChange w:id="2706"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z w:val="24"/>
            <w:szCs w:val="24"/>
            <w:shd w:val="clear" w:color="auto" w:fill="FFFFFF"/>
            <w:rPrChange w:id="2707"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z w:val="24"/>
            <w:szCs w:val="24"/>
            <w:shd w:val="clear" w:color="auto" w:fill="FFFFFF"/>
            <w:rPrChange w:id="2708"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59C6E407" w14:textId="77777777" w:rsidR="00543E08" w:rsidRDefault="00543E08" w:rsidP="00543E08">
      <w:pPr>
        <w:pStyle w:val="ListParagraph"/>
        <w:rPr>
          <w:ins w:id="2709" w:author="rkbansal" w:date="2019-12-27T20:19:00Z"/>
        </w:rPr>
      </w:pPr>
    </w:p>
    <w:p w14:paraId="3E26BCDB" w14:textId="77777777" w:rsidR="00543E08" w:rsidRPr="00057484" w:rsidRDefault="00543E08">
      <w:pPr>
        <w:pStyle w:val="ListParagraph"/>
        <w:rPr>
          <w:ins w:id="2710" w:author="rkbansal" w:date="2019-12-04T09:32:00Z"/>
        </w:rPr>
        <w:pPrChange w:id="2711" w:author="rkbansal" w:date="2019-12-27T20:17:00Z">
          <w:pPr>
            <w:pStyle w:val="ListParagraph"/>
            <w:numPr>
              <w:ilvl w:val="1"/>
              <w:numId w:val="19"/>
            </w:numPr>
            <w:ind w:left="1080" w:hanging="360"/>
          </w:pPr>
        </w:pPrChange>
      </w:pPr>
      <w:ins w:id="2712" w:author="rkbansal" w:date="2020-02-15T13:17:00Z">
        <w:r>
          <w:rPr>
            <w:noProof/>
          </w:rPr>
          <w:lastRenderedPageBreak/>
          <w:drawing>
            <wp:inline distT="0" distB="0" distL="0" distR="0" wp14:anchorId="45E7C5A3" wp14:editId="6795D98D">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601075" cy="8086725"/>
                      </a:xfrm>
                      <a:prstGeom prst="rect">
                        <a:avLst/>
                      </a:prstGeom>
                    </pic:spPr>
                  </pic:pic>
                </a:graphicData>
              </a:graphic>
            </wp:inline>
          </w:drawing>
        </w:r>
      </w:ins>
    </w:p>
    <w:p w14:paraId="6F27EF01" w14:textId="77777777" w:rsidR="00543E08" w:rsidDel="001564E1" w:rsidRDefault="00543E08">
      <w:pPr>
        <w:ind w:left="720"/>
        <w:rPr>
          <w:del w:id="2713" w:author="rkbansal" w:date="2019-12-11T09:35:00Z"/>
        </w:rPr>
        <w:pPrChange w:id="2714" w:author="rkbansal" w:date="2019-12-28T09:56:00Z">
          <w:pPr/>
        </w:pPrChange>
      </w:pPr>
    </w:p>
    <w:p w14:paraId="6A08E435" w14:textId="77777777" w:rsidR="00543E08" w:rsidRPr="00D00675" w:rsidRDefault="00543E08">
      <w:pPr>
        <w:pStyle w:val="ListParagraph"/>
        <w:rPr>
          <w:ins w:id="2715" w:author="rkbansal" w:date="2019-12-28T09:56:00Z"/>
          <w:rPrChange w:id="2716" w:author="rkbansal" w:date="2019-12-28T09:56:00Z">
            <w:rPr>
              <w:ins w:id="2717" w:author="rkbansal" w:date="2019-12-28T09:56:00Z"/>
              <w:shd w:val="clear" w:color="auto" w:fill="FFFFFF"/>
            </w:rPr>
          </w:rPrChange>
        </w:rPr>
        <w:pPrChange w:id="2718" w:author="rkbansal" w:date="2019-12-28T09:56:00Z">
          <w:pPr>
            <w:pStyle w:val="ListParagraph"/>
            <w:numPr>
              <w:numId w:val="19"/>
            </w:numPr>
            <w:ind w:left="360" w:hanging="360"/>
          </w:pPr>
        </w:pPrChange>
      </w:pPr>
    </w:p>
    <w:p w14:paraId="7227C65A" w14:textId="77777777" w:rsidR="00543E08" w:rsidRPr="00341D56" w:rsidRDefault="00543E08" w:rsidP="00543E08">
      <w:pPr>
        <w:pStyle w:val="ListParagraph"/>
        <w:numPr>
          <w:ilvl w:val="0"/>
          <w:numId w:val="33"/>
        </w:numPr>
        <w:rPr>
          <w:ins w:id="2719" w:author="rkbansal" w:date="2020-02-15T13:19:00Z"/>
          <w:shd w:val="clear" w:color="auto" w:fill="FFFFFF"/>
        </w:rPr>
      </w:pPr>
      <w:ins w:id="2720" w:author="rkbansal" w:date="2020-02-15T13:19:00Z">
        <w:r w:rsidRPr="00341D56">
          <w:rPr>
            <w:rFonts w:ascii="Georgia" w:hAnsi="Georgia"/>
            <w:shd w:val="clear" w:color="auto" w:fill="FFFFFF"/>
            <w:rPrChange w:id="2721"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7AF1699F" w14:textId="77777777" w:rsidR="00543E08" w:rsidRDefault="00543E08" w:rsidP="00543E08">
      <w:pPr>
        <w:pStyle w:val="ListParagraph"/>
        <w:rPr>
          <w:ins w:id="2722" w:author="rkbansal" w:date="2020-02-15T13:22:00Z"/>
          <w:shd w:val="clear" w:color="auto" w:fill="FFFFFF"/>
        </w:rPr>
      </w:pPr>
      <w:ins w:id="2723" w:author="rkbansal" w:date="2019-12-28T09:56:00Z">
        <w:r w:rsidRPr="00D00675">
          <w:rPr>
            <w:rFonts w:ascii="Georgia" w:hAnsi="Georgia"/>
            <w:sz w:val="24"/>
            <w:szCs w:val="24"/>
            <w:shd w:val="clear" w:color="auto" w:fill="FFFFFF"/>
            <w:rPrChange w:id="2724"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2725"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rFonts w:ascii="Georgia" w:hAnsi="Georgia"/>
            <w:sz w:val="24"/>
            <w:szCs w:val="24"/>
            <w:shd w:val="clear" w:color="auto" w:fill="FFFFFF"/>
            <w:rPrChange w:id="2726"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1A6DED94" w14:textId="77777777" w:rsidR="00543E08" w:rsidRDefault="00543E08">
      <w:pPr>
        <w:pStyle w:val="ListParagraph"/>
        <w:rPr>
          <w:ins w:id="2727" w:author="rkbansal" w:date="2019-12-27T20:19:00Z"/>
        </w:rPr>
        <w:pPrChange w:id="2728" w:author="rkbansal" w:date="2020-02-15T13:19:00Z">
          <w:pPr>
            <w:pStyle w:val="Heading2"/>
          </w:pPr>
        </w:pPrChange>
      </w:pPr>
      <w:ins w:id="2729" w:author="rkbansal" w:date="2020-02-15T13:22:00Z">
        <w:r>
          <w:rPr>
            <w:shd w:val="clear" w:color="auto" w:fill="FFFFFF"/>
          </w:rPr>
          <w:t>NOTE: we can complete the followi</w:t>
        </w:r>
      </w:ins>
      <w:ins w:id="2730" w:author="rkbansal" w:date="2020-02-15T13:23:00Z">
        <w:r>
          <w:rPr>
            <w:shd w:val="clear" w:color="auto" w:fill="FFFFFF"/>
          </w:rPr>
          <w:t>ng class with getter and setter of UserCredentials not showing in the below pic.</w:t>
        </w:r>
      </w:ins>
    </w:p>
    <w:p w14:paraId="06400123" w14:textId="77777777" w:rsidR="00543E08" w:rsidRDefault="00543E08" w:rsidP="00543E08">
      <w:pPr>
        <w:rPr>
          <w:ins w:id="2731" w:author="rkbansal" w:date="2019-12-28T09:58:00Z"/>
        </w:rPr>
      </w:pPr>
      <w:ins w:id="2732" w:author="rkbansal" w:date="2020-02-15T13:24:00Z">
        <w:r>
          <w:rPr>
            <w:noProof/>
          </w:rPr>
          <w:lastRenderedPageBreak/>
          <w:drawing>
            <wp:inline distT="0" distB="0" distL="0" distR="0" wp14:anchorId="7AC7E02B" wp14:editId="60EFCBAD">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6435090"/>
                      </a:xfrm>
                      <a:prstGeom prst="rect">
                        <a:avLst/>
                      </a:prstGeom>
                    </pic:spPr>
                  </pic:pic>
                </a:graphicData>
              </a:graphic>
            </wp:inline>
          </w:drawing>
        </w:r>
      </w:ins>
    </w:p>
    <w:p w14:paraId="6078624C" w14:textId="77777777" w:rsidR="00543E08" w:rsidRDefault="00543E08">
      <w:pPr>
        <w:pStyle w:val="ListParagraph"/>
        <w:shd w:val="clear" w:color="auto" w:fill="FFFFFF"/>
        <w:spacing w:before="75" w:after="225" w:line="240" w:lineRule="auto"/>
        <w:rPr>
          <w:ins w:id="2733" w:author="rkbansal" w:date="2019-12-30T11:16:00Z"/>
          <w:rFonts w:ascii="Cambria" w:eastAsia="Times New Roman" w:hAnsi="Cambria" w:cs="Times New Roman"/>
          <w:color w:val="222635"/>
          <w:sz w:val="29"/>
          <w:szCs w:val="29"/>
          <w:lang w:eastAsia="en-IN"/>
        </w:rPr>
        <w:pPrChange w:id="2734" w:author="rkbansal" w:date="2019-12-30T11:19:00Z">
          <w:pPr>
            <w:pStyle w:val="ListParagraph"/>
            <w:numPr>
              <w:numId w:val="19"/>
            </w:numPr>
            <w:shd w:val="clear" w:color="auto" w:fill="FFFFFF"/>
            <w:spacing w:before="75" w:after="225" w:line="240" w:lineRule="auto"/>
            <w:ind w:left="360" w:hanging="360"/>
          </w:pPr>
        </w:pPrChange>
      </w:pPr>
    </w:p>
    <w:p w14:paraId="055FDB80" w14:textId="77777777" w:rsidR="00543E08" w:rsidRDefault="00543E08">
      <w:pPr>
        <w:pStyle w:val="ListParagraph"/>
        <w:shd w:val="clear" w:color="auto" w:fill="FFFFFF"/>
        <w:spacing w:before="75" w:after="225" w:line="240" w:lineRule="auto"/>
        <w:rPr>
          <w:ins w:id="2735" w:author="rkbansal" w:date="2019-12-30T11:15:00Z"/>
          <w:rFonts w:ascii="Cambria" w:eastAsia="Times New Roman" w:hAnsi="Cambria" w:cs="Times New Roman"/>
          <w:color w:val="222635"/>
          <w:sz w:val="29"/>
          <w:szCs w:val="29"/>
          <w:lang w:eastAsia="en-IN"/>
        </w:rPr>
        <w:pPrChange w:id="2736" w:author="rkbansal" w:date="2019-12-30T11:16:00Z">
          <w:pPr>
            <w:pStyle w:val="ListParagraph"/>
            <w:numPr>
              <w:numId w:val="19"/>
            </w:numPr>
            <w:shd w:val="clear" w:color="auto" w:fill="FFFFFF"/>
            <w:spacing w:before="75" w:after="225" w:line="240" w:lineRule="auto"/>
            <w:ind w:left="360" w:hanging="360"/>
          </w:pPr>
        </w:pPrChange>
      </w:pPr>
    </w:p>
    <w:p w14:paraId="49746177" w14:textId="77777777" w:rsidR="00543E08" w:rsidRDefault="00543E08" w:rsidP="00543E08">
      <w:pPr>
        <w:pStyle w:val="ListParagraph"/>
        <w:numPr>
          <w:ilvl w:val="0"/>
          <w:numId w:val="33"/>
        </w:numPr>
        <w:rPr>
          <w:ins w:id="2737" w:author="rkbansal" w:date="2020-02-15T13:19:00Z"/>
          <w:spacing w:val="-1"/>
          <w:shd w:val="clear" w:color="auto" w:fill="FFFFFF"/>
        </w:rPr>
      </w:pPr>
      <w:ins w:id="2738" w:author="rkbansal" w:date="2020-02-15T13:19:00Z">
        <w:r w:rsidRPr="00541A22">
          <w:rPr>
            <w:spacing w:val="-1"/>
            <w:shd w:val="clear" w:color="auto" w:fill="FFFFFF"/>
          </w:rPr>
          <w:t xml:space="preserve">Create </w:t>
        </w:r>
        <w:r w:rsidRPr="00541A22">
          <w:rPr>
            <w:rFonts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0CBF344" w14:textId="77777777" w:rsidR="00543E08" w:rsidRPr="00541A22" w:rsidRDefault="00543E08" w:rsidP="00543E08">
      <w:pPr>
        <w:pStyle w:val="ListParagraph"/>
        <w:rPr>
          <w:ins w:id="2739" w:author="rkbansal" w:date="2020-02-15T13:19:00Z"/>
          <w:spacing w:val="-1"/>
          <w:shd w:val="clear" w:color="auto" w:fill="FFFFFF"/>
        </w:rPr>
      </w:pPr>
      <w:ins w:id="2740" w:author="rkbansal" w:date="2020-04-04T20:42:00Z">
        <w:r>
          <w:rPr>
            <w:noProof/>
          </w:rPr>
          <w:drawing>
            <wp:inline distT="0" distB="0" distL="0" distR="0" wp14:anchorId="6A65A800" wp14:editId="58EB0760">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10050" cy="2314575"/>
                      </a:xfrm>
                      <a:prstGeom prst="rect">
                        <a:avLst/>
                      </a:prstGeom>
                    </pic:spPr>
                  </pic:pic>
                </a:graphicData>
              </a:graphic>
            </wp:inline>
          </w:drawing>
        </w:r>
      </w:ins>
    </w:p>
    <w:p w14:paraId="4F1CEE3C" w14:textId="77777777" w:rsidR="00100A18" w:rsidRPr="009D36AA" w:rsidRDefault="00100A18" w:rsidP="00100A18">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but in that case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23EC5701" w14:textId="77777777" w:rsidR="00100A18" w:rsidRPr="009D36AA" w:rsidRDefault="00100A18" w:rsidP="00100A18">
      <w:pPr>
        <w:pStyle w:val="ListParagraph"/>
        <w:ind w:left="1080"/>
        <w:jc w:val="both"/>
        <w:rPr>
          <w:rFonts w:cstheme="minorHAnsi"/>
        </w:rPr>
      </w:pPr>
      <w:r>
        <w:rPr>
          <w:noProof/>
        </w:rPr>
        <w:lastRenderedPageBreak/>
        <w:drawing>
          <wp:inline distT="0" distB="0" distL="0" distR="0" wp14:anchorId="3CD287B9" wp14:editId="73AD8D2F">
            <wp:extent cx="6076950" cy="46101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76950" cy="4610100"/>
                    </a:xfrm>
                    <a:prstGeom prst="rect">
                      <a:avLst/>
                    </a:prstGeom>
                  </pic:spPr>
                </pic:pic>
              </a:graphicData>
            </a:graphic>
          </wp:inline>
        </w:drawing>
      </w:r>
    </w:p>
    <w:p w14:paraId="7B4033CB" w14:textId="77777777" w:rsidR="00543E08" w:rsidRDefault="00543E08" w:rsidP="008B1C17">
      <w:pPr>
        <w:pStyle w:val="ListParagraph"/>
        <w:ind w:left="0"/>
        <w:rPr>
          <w:ins w:id="2741" w:author="rkbansal" w:date="2020-02-15T13:19:00Z"/>
          <w:b/>
          <w:bCs/>
          <w:color w:val="C45911" w:themeColor="accent2" w:themeShade="BF"/>
          <w:sz w:val="20"/>
          <w:szCs w:val="20"/>
        </w:rPr>
      </w:pPr>
    </w:p>
    <w:p w14:paraId="1F63CE31" w14:textId="7516B284" w:rsidR="0083296A" w:rsidRDefault="007923DB" w:rsidP="00E035F9">
      <w:pPr>
        <w:pStyle w:val="Heading2"/>
        <w:numPr>
          <w:ilvl w:val="1"/>
          <w:numId w:val="146"/>
        </w:numPr>
        <w:rPr>
          <w:lang w:val="en-US"/>
        </w:rPr>
      </w:pPr>
      <w:r>
        <w:rPr>
          <w:lang w:val="en-US"/>
        </w:rPr>
        <w:t>Testing</w:t>
      </w:r>
    </w:p>
    <w:p w14:paraId="02CB6DF7" w14:textId="69288850" w:rsidR="00CB4B9E" w:rsidRPr="00CB4B9E" w:rsidRDefault="00CB4B9E" w:rsidP="00E035F9">
      <w:pPr>
        <w:pStyle w:val="Heading3"/>
        <w:numPr>
          <w:ilvl w:val="2"/>
          <w:numId w:val="146"/>
        </w:numPr>
        <w:rPr>
          <w:lang w:val="en-US"/>
        </w:rPr>
      </w:pPr>
      <w:r>
        <w:rPr>
          <w:lang w:val="en-US"/>
        </w:rPr>
        <w:t>Testing in Dev Environment</w:t>
      </w:r>
    </w:p>
    <w:p w14:paraId="690FE682" w14:textId="6DDD3529" w:rsidR="00543E08" w:rsidRPr="0039683F" w:rsidRDefault="00543E08">
      <w:pPr>
        <w:pStyle w:val="ListParagraph"/>
        <w:numPr>
          <w:ilvl w:val="0"/>
          <w:numId w:val="33"/>
        </w:numPr>
        <w:rPr>
          <w:ins w:id="2742" w:author="rkbansal" w:date="2020-02-15T13:29:00Z"/>
          <w:b/>
          <w:sz w:val="24"/>
          <w:rPrChange w:id="2743" w:author="rkbansal" w:date="2020-02-15T13:31:00Z">
            <w:rPr>
              <w:ins w:id="2744" w:author="rkbansal" w:date="2020-02-15T13:29:00Z"/>
              <w:b/>
              <w:sz w:val="18"/>
            </w:rPr>
          </w:rPrChange>
        </w:rPr>
        <w:pPrChange w:id="2745" w:author="rkbansal" w:date="2020-02-15T13:31:00Z">
          <w:pPr>
            <w:pStyle w:val="ListParagraph"/>
            <w:numPr>
              <w:numId w:val="23"/>
            </w:numPr>
            <w:tabs>
              <w:tab w:val="num" w:pos="720"/>
            </w:tabs>
            <w:ind w:hanging="360"/>
          </w:pPr>
        </w:pPrChange>
      </w:pPr>
      <w:ins w:id="2746"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20AFB7F" w14:textId="77777777" w:rsidR="00543E08" w:rsidRPr="00AB54CB" w:rsidRDefault="00543E08" w:rsidP="00543E08">
      <w:pPr>
        <w:pStyle w:val="ListParagraph"/>
        <w:numPr>
          <w:ilvl w:val="1"/>
          <w:numId w:val="37"/>
        </w:numPr>
        <w:rPr>
          <w:ins w:id="2747" w:author="rkbansal" w:date="2020-02-15T13:29:00Z"/>
          <w:rFonts w:cs="Consolas"/>
          <w:color w:val="000000"/>
          <w:sz w:val="24"/>
          <w:shd w:val="clear" w:color="auto" w:fill="E8F2FE"/>
          <w:rPrChange w:id="2748" w:author="rkbansal" w:date="2020-02-15T13:30:00Z">
            <w:rPr>
              <w:ins w:id="2749" w:author="rkbansal" w:date="2020-02-15T13:29:00Z"/>
              <w:b/>
              <w:sz w:val="18"/>
            </w:rPr>
          </w:rPrChange>
        </w:rPr>
      </w:pPr>
      <w:ins w:id="2750" w:author="rkbansal" w:date="2020-02-15T13:29:00Z">
        <w:r w:rsidRPr="00AB54CB">
          <w:rPr>
            <w:rFonts w:cs="Consolas"/>
            <w:color w:val="000000"/>
            <w:shd w:val="clear" w:color="auto" w:fill="E8F2FE"/>
            <w:rPrChange w:id="2751" w:author="rkbansal" w:date="2020-02-15T13:30:00Z">
              <w:rPr>
                <w:bCs/>
              </w:rPr>
            </w:rPrChange>
          </w:rPr>
          <w:t>EurekaServerApplication</w:t>
        </w:r>
      </w:ins>
    </w:p>
    <w:p w14:paraId="1A5EEAB1" w14:textId="395A9E08" w:rsidR="00543E08" w:rsidRPr="00AB54CB" w:rsidRDefault="00543E08" w:rsidP="00543E08">
      <w:pPr>
        <w:pStyle w:val="ListParagraph"/>
        <w:numPr>
          <w:ilvl w:val="1"/>
          <w:numId w:val="37"/>
        </w:numPr>
        <w:rPr>
          <w:ins w:id="2752" w:author="rkbansal" w:date="2020-02-15T13:29:00Z"/>
          <w:rFonts w:cs="Consolas"/>
          <w:color w:val="000000"/>
          <w:shd w:val="clear" w:color="auto" w:fill="E8F2FE"/>
          <w:rPrChange w:id="2753" w:author="rkbansal" w:date="2020-02-15T13:30:00Z">
            <w:rPr>
              <w:ins w:id="2754" w:author="rkbansal" w:date="2020-02-15T13:29:00Z"/>
              <w:bCs/>
            </w:rPr>
          </w:rPrChange>
        </w:rPr>
      </w:pPr>
      <w:ins w:id="2755" w:author="rkbansal" w:date="2020-02-15T13:29:00Z">
        <w:r w:rsidRPr="00AB54CB">
          <w:rPr>
            <w:rFonts w:cs="Consolas"/>
            <w:color w:val="000000"/>
            <w:shd w:val="clear" w:color="auto" w:fill="E8F2FE"/>
            <w:rPrChange w:id="2756" w:author="rkbansal" w:date="2020-02-15T13:30:00Z">
              <w:rPr>
                <w:bCs/>
              </w:rPr>
            </w:rPrChange>
          </w:rPr>
          <w:t>User</w:t>
        </w:r>
      </w:ins>
      <w:r w:rsidR="007B07D0">
        <w:rPr>
          <w:rFonts w:cs="Consolas"/>
          <w:color w:val="000000"/>
          <w:shd w:val="clear" w:color="auto" w:fill="E8F2FE"/>
        </w:rPr>
        <w:t>Service</w:t>
      </w:r>
      <w:ins w:id="2757" w:author="rkbansal" w:date="2020-02-15T13:29:00Z">
        <w:r w:rsidRPr="00AB54CB">
          <w:rPr>
            <w:rFonts w:cs="Consolas"/>
            <w:color w:val="000000"/>
            <w:shd w:val="clear" w:color="auto" w:fill="E8F2FE"/>
            <w:rPrChange w:id="2758" w:author="rkbansal" w:date="2020-02-15T13:30:00Z">
              <w:rPr>
                <w:bCs/>
              </w:rPr>
            </w:rPrChange>
          </w:rPr>
          <w:t>Application</w:t>
        </w:r>
      </w:ins>
    </w:p>
    <w:p w14:paraId="465E3A94" w14:textId="77777777" w:rsidR="00543E08" w:rsidRPr="00AB54CB" w:rsidRDefault="00543E08" w:rsidP="00543E08">
      <w:pPr>
        <w:pStyle w:val="ListParagraph"/>
        <w:numPr>
          <w:ilvl w:val="1"/>
          <w:numId w:val="37"/>
        </w:numPr>
        <w:rPr>
          <w:ins w:id="2759" w:author="rkbansal" w:date="2020-02-15T13:30:00Z"/>
          <w:rFonts w:ascii="Georgia" w:hAnsi="Georgia" w:cs="Consolas"/>
          <w:color w:val="000000"/>
          <w:sz w:val="24"/>
          <w:szCs w:val="24"/>
          <w:shd w:val="clear" w:color="auto" w:fill="E8F2FE"/>
          <w:rPrChange w:id="2760" w:author="rkbansal" w:date="2020-02-15T13:30:00Z">
            <w:rPr>
              <w:ins w:id="2761" w:author="rkbansal" w:date="2020-02-15T13:30:00Z"/>
              <w:rFonts w:ascii="Consolas" w:hAnsi="Consolas" w:cs="Consolas"/>
              <w:color w:val="000000"/>
              <w:sz w:val="20"/>
              <w:szCs w:val="20"/>
              <w:shd w:val="clear" w:color="auto" w:fill="E8F2FE"/>
            </w:rPr>
          </w:rPrChange>
        </w:rPr>
      </w:pPr>
      <w:ins w:id="2762" w:author="rkbansal" w:date="2020-02-15T13:30:00Z">
        <w:r w:rsidRPr="00AB54CB">
          <w:rPr>
            <w:rFonts w:ascii="Georgia" w:hAnsi="Georgia" w:cs="Consolas"/>
            <w:color w:val="000000"/>
            <w:sz w:val="24"/>
            <w:szCs w:val="24"/>
            <w:shd w:val="clear" w:color="auto" w:fill="E8F2FE"/>
            <w:rPrChange w:id="2763" w:author="rkbansal" w:date="2020-02-15T13:30:00Z">
              <w:rPr>
                <w:rFonts w:ascii="Consolas" w:hAnsi="Consolas" w:cs="Consolas"/>
                <w:color w:val="000000"/>
                <w:sz w:val="20"/>
                <w:szCs w:val="20"/>
                <w:shd w:val="clear" w:color="auto" w:fill="E8F2FE"/>
              </w:rPr>
            </w:rPrChange>
          </w:rPr>
          <w:t>AuthServiceApplication</w:t>
        </w:r>
      </w:ins>
    </w:p>
    <w:p w14:paraId="27FA1509" w14:textId="77777777" w:rsidR="00543E08" w:rsidRPr="00AB54CB" w:rsidRDefault="00543E08" w:rsidP="00543E08">
      <w:pPr>
        <w:pStyle w:val="ListParagraph"/>
        <w:numPr>
          <w:ilvl w:val="1"/>
          <w:numId w:val="37"/>
        </w:numPr>
        <w:rPr>
          <w:ins w:id="2764" w:author="rkbansal" w:date="2020-02-15T13:29:00Z"/>
          <w:b/>
          <w:sz w:val="24"/>
          <w:rPrChange w:id="2765" w:author="rkbansal" w:date="2020-02-15T13:30:00Z">
            <w:rPr>
              <w:ins w:id="2766" w:author="rkbansal" w:date="2020-02-15T13:29:00Z"/>
              <w:b/>
              <w:sz w:val="18"/>
            </w:rPr>
          </w:rPrChange>
        </w:rPr>
      </w:pPr>
      <w:ins w:id="2767" w:author="rkbansal" w:date="2020-02-15T13:30:00Z">
        <w:r w:rsidRPr="00AB54CB">
          <w:rPr>
            <w:rFonts w:ascii="Georgia" w:hAnsi="Georgia" w:cs="Consolas"/>
            <w:color w:val="000000"/>
            <w:sz w:val="24"/>
            <w:szCs w:val="24"/>
            <w:shd w:val="clear" w:color="auto" w:fill="E8F2FE"/>
            <w:rPrChange w:id="2768" w:author="rkbansal" w:date="2020-02-15T13:30:00Z">
              <w:rPr>
                <w:rFonts w:ascii="Consolas" w:hAnsi="Consolas" w:cs="Consolas"/>
                <w:color w:val="000000"/>
                <w:sz w:val="20"/>
                <w:szCs w:val="20"/>
                <w:shd w:val="clear" w:color="auto" w:fill="E8F2FE"/>
              </w:rPr>
            </w:rPrChange>
          </w:rPr>
          <w:t>ZuulGatewayApplication</w:t>
        </w:r>
      </w:ins>
    </w:p>
    <w:p w14:paraId="4005C8DF" w14:textId="77777777" w:rsidR="00543E08" w:rsidRPr="000D5012" w:rsidRDefault="00543E08">
      <w:pPr>
        <w:pStyle w:val="ListParagraph"/>
        <w:shd w:val="clear" w:color="auto" w:fill="FFFFFF"/>
        <w:spacing w:before="75" w:after="225" w:line="240" w:lineRule="auto"/>
        <w:rPr>
          <w:ins w:id="2769" w:author="rkbansal" w:date="2019-12-28T10:07:00Z"/>
          <w:rFonts w:ascii="Cambria" w:eastAsia="Times New Roman" w:hAnsi="Cambria" w:cs="Times New Roman"/>
          <w:color w:val="222635"/>
          <w:sz w:val="29"/>
          <w:szCs w:val="29"/>
          <w:lang w:eastAsia="en-IN"/>
        </w:rPr>
        <w:pPrChange w:id="2770" w:author="rkbansal" w:date="2020-02-15T13:19:00Z">
          <w:pPr>
            <w:pStyle w:val="ListParagraph"/>
            <w:numPr>
              <w:numId w:val="19"/>
            </w:numPr>
            <w:shd w:val="clear" w:color="auto" w:fill="FFFFFF"/>
            <w:spacing w:before="75" w:after="225" w:line="240" w:lineRule="auto"/>
            <w:ind w:left="360" w:hanging="360"/>
          </w:pPr>
        </w:pPrChange>
      </w:pPr>
    </w:p>
    <w:p w14:paraId="38F7DB3E" w14:textId="77777777" w:rsidR="00543E08" w:rsidRPr="007A6875" w:rsidRDefault="00543E08" w:rsidP="00543E08">
      <w:pPr>
        <w:pStyle w:val="ListParagraph"/>
        <w:numPr>
          <w:ilvl w:val="0"/>
          <w:numId w:val="33"/>
        </w:numPr>
        <w:rPr>
          <w:ins w:id="2771" w:author="rkbansal" w:date="2020-02-17T21:38:00Z"/>
          <w:sz w:val="18"/>
        </w:rPr>
      </w:pPr>
      <w:ins w:id="2772" w:author="rkbansal" w:date="2020-02-15T13:31:00Z">
        <w:r>
          <w:t>Open the</w:t>
        </w:r>
      </w:ins>
      <w:ins w:id="2773" w:author="rkbansal" w:date="2020-02-17T21:37:00Z">
        <w:r>
          <w:t xml:space="preserve"> </w:t>
        </w:r>
      </w:ins>
      <w:ins w:id="2774" w:author="rkbansal" w:date="2020-02-15T13:31:00Z">
        <w:r>
          <w:t xml:space="preserve"> </w:t>
        </w:r>
      </w:ins>
      <w:ins w:id="2775" w:author="rkbansal" w:date="2020-02-17T21:38:00Z">
        <w:r>
          <w:t>browser of Eureka Server a</w:t>
        </w:r>
        <w:r w:rsidRPr="0056374F">
          <w:t xml:space="preserve">t localhost:8761, you should see the </w:t>
        </w:r>
      </w:ins>
      <w:ins w:id="2776" w:author="rkbansal" w:date="2020-02-17T21:47:00Z">
        <w:r>
          <w:t xml:space="preserve">all the microservices </w:t>
        </w:r>
      </w:ins>
      <w:ins w:id="2777" w:author="rkbansal" w:date="2020-02-17T21:38:00Z">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7A2B743" w14:textId="77777777" w:rsidR="00543E08" w:rsidRDefault="00543E08" w:rsidP="00543E08">
      <w:pPr>
        <w:pStyle w:val="ListParagraph"/>
        <w:rPr>
          <w:ins w:id="2778" w:author="rkbansal" w:date="2020-02-17T21:43:00Z"/>
          <w:b/>
          <w:sz w:val="28"/>
        </w:rPr>
      </w:pPr>
    </w:p>
    <w:p w14:paraId="585D41BB" w14:textId="77777777" w:rsidR="00543E08" w:rsidRDefault="00543E08" w:rsidP="00543E08">
      <w:pPr>
        <w:pStyle w:val="ListParagraph"/>
        <w:rPr>
          <w:ins w:id="2779" w:author="rkbansal" w:date="2020-02-17T21:48:00Z"/>
          <w:noProof/>
        </w:rPr>
      </w:pPr>
    </w:p>
    <w:p w14:paraId="0CAF8C36" w14:textId="77777777" w:rsidR="00543E08" w:rsidRDefault="00543E08" w:rsidP="00543E08">
      <w:pPr>
        <w:pStyle w:val="ListParagraph"/>
        <w:rPr>
          <w:ins w:id="2780" w:author="rkbansal" w:date="2020-02-17T21:48:00Z"/>
          <w:noProof/>
        </w:rPr>
      </w:pPr>
    </w:p>
    <w:p w14:paraId="45A2AEF6" w14:textId="77777777" w:rsidR="00543E08" w:rsidRDefault="00543E08" w:rsidP="00543E08">
      <w:pPr>
        <w:pStyle w:val="ListParagraph"/>
        <w:rPr>
          <w:ins w:id="2781" w:author="rkbansal" w:date="2020-02-17T21:48:00Z"/>
          <w:noProof/>
        </w:rPr>
      </w:pPr>
    </w:p>
    <w:p w14:paraId="0D1EE7D1" w14:textId="77777777" w:rsidR="00543E08" w:rsidRDefault="00543E08">
      <w:pPr>
        <w:rPr>
          <w:ins w:id="2782" w:author="rkbansal" w:date="2020-02-17T21:48:00Z"/>
          <w:noProof/>
        </w:rPr>
        <w:pPrChange w:id="2783" w:author="rkbansal" w:date="2020-02-25T00:42:00Z">
          <w:pPr>
            <w:pStyle w:val="ListParagraph"/>
          </w:pPr>
        </w:pPrChange>
      </w:pPr>
    </w:p>
    <w:p w14:paraId="75AFE53C" w14:textId="77777777" w:rsidR="00543E08" w:rsidRDefault="00543E08" w:rsidP="00543E08">
      <w:pPr>
        <w:pStyle w:val="ListParagraph"/>
        <w:rPr>
          <w:ins w:id="2784" w:author="rkbansal" w:date="2020-02-17T21:49:00Z"/>
          <w:noProof/>
        </w:rPr>
      </w:pPr>
    </w:p>
    <w:p w14:paraId="77FA245B" w14:textId="77777777" w:rsidR="00543E08" w:rsidRDefault="00543E08" w:rsidP="00543E08">
      <w:pPr>
        <w:pStyle w:val="ListParagraph"/>
        <w:rPr>
          <w:ins w:id="2785" w:author="rkbansal" w:date="2020-02-17T21:49:00Z"/>
          <w:noProof/>
        </w:rPr>
      </w:pPr>
    </w:p>
    <w:p w14:paraId="5251B71C" w14:textId="77777777" w:rsidR="00543E08" w:rsidRDefault="00543E08" w:rsidP="00543E08">
      <w:pPr>
        <w:pStyle w:val="ListParagraph"/>
        <w:rPr>
          <w:ins w:id="2786" w:author="rkbansal" w:date="2020-02-17T21:49:00Z"/>
          <w:noProof/>
        </w:rPr>
      </w:pPr>
    </w:p>
    <w:p w14:paraId="23EA9759" w14:textId="77777777" w:rsidR="00543E08" w:rsidRDefault="00543E08" w:rsidP="00543E08">
      <w:pPr>
        <w:pStyle w:val="ListParagraph"/>
        <w:rPr>
          <w:ins w:id="2787" w:author="rkbansal" w:date="2020-02-17T21:49:00Z"/>
          <w:noProof/>
        </w:rPr>
      </w:pPr>
    </w:p>
    <w:p w14:paraId="79BCF391" w14:textId="77777777" w:rsidR="00543E08" w:rsidRDefault="00543E08" w:rsidP="00543E08">
      <w:pPr>
        <w:pStyle w:val="ListParagraph"/>
        <w:rPr>
          <w:ins w:id="2788" w:author="rkbansal" w:date="2020-02-17T21:49:00Z"/>
          <w:noProof/>
        </w:rPr>
      </w:pPr>
    </w:p>
    <w:p w14:paraId="60D8F164" w14:textId="77777777" w:rsidR="00543E08" w:rsidRDefault="00543E08" w:rsidP="00543E08">
      <w:pPr>
        <w:pStyle w:val="ListParagraph"/>
        <w:rPr>
          <w:ins w:id="2789" w:author="rkbansal" w:date="2020-02-17T21:49:00Z"/>
          <w:noProof/>
        </w:rPr>
      </w:pPr>
    </w:p>
    <w:p w14:paraId="7DB182EF" w14:textId="77777777" w:rsidR="00543E08" w:rsidRDefault="00543E08" w:rsidP="00543E08">
      <w:pPr>
        <w:pStyle w:val="ListParagraph"/>
        <w:rPr>
          <w:ins w:id="2790" w:author="rkbansal" w:date="2020-02-17T21:49:00Z"/>
          <w:noProof/>
        </w:rPr>
      </w:pPr>
    </w:p>
    <w:p w14:paraId="1DF90376" w14:textId="77777777" w:rsidR="00543E08" w:rsidRDefault="00543E08" w:rsidP="00543E08">
      <w:pPr>
        <w:pStyle w:val="ListParagraph"/>
        <w:rPr>
          <w:ins w:id="2791" w:author="rkbansal" w:date="2020-02-17T21:49:00Z"/>
          <w:noProof/>
        </w:rPr>
      </w:pPr>
    </w:p>
    <w:p w14:paraId="75068A6C" w14:textId="77777777" w:rsidR="00543E08" w:rsidRDefault="00543E08" w:rsidP="00543E08">
      <w:pPr>
        <w:pStyle w:val="ListParagraph"/>
        <w:rPr>
          <w:ins w:id="2792" w:author="rkbansal" w:date="2020-02-17T21:49:00Z"/>
          <w:noProof/>
        </w:rPr>
      </w:pPr>
    </w:p>
    <w:p w14:paraId="16F95928" w14:textId="77777777" w:rsidR="00543E08" w:rsidRDefault="00543E08" w:rsidP="00543E08">
      <w:pPr>
        <w:pStyle w:val="ListParagraph"/>
        <w:rPr>
          <w:ins w:id="2793" w:author="rkbansal" w:date="2020-02-17T21:49:00Z"/>
          <w:noProof/>
        </w:rPr>
      </w:pPr>
    </w:p>
    <w:p w14:paraId="76DE1A30" w14:textId="77777777" w:rsidR="00543E08" w:rsidRDefault="00543E08" w:rsidP="00543E08">
      <w:pPr>
        <w:pStyle w:val="ListParagraph"/>
        <w:rPr>
          <w:ins w:id="2794" w:author="rkbansal" w:date="2020-02-17T21:49:00Z"/>
          <w:noProof/>
        </w:rPr>
      </w:pPr>
    </w:p>
    <w:p w14:paraId="419F884B" w14:textId="77777777" w:rsidR="00543E08" w:rsidRDefault="00543E08" w:rsidP="00543E08">
      <w:pPr>
        <w:pStyle w:val="ListParagraph"/>
        <w:rPr>
          <w:ins w:id="2795" w:author="rkbansal" w:date="2020-02-17T21:49:00Z"/>
          <w:noProof/>
        </w:rPr>
      </w:pPr>
    </w:p>
    <w:p w14:paraId="203C6B9B" w14:textId="77777777" w:rsidR="00543E08" w:rsidRDefault="00543E08" w:rsidP="00543E08">
      <w:pPr>
        <w:pStyle w:val="ListParagraph"/>
        <w:rPr>
          <w:ins w:id="2796" w:author="rkbansal" w:date="2020-02-17T21:49:00Z"/>
          <w:noProof/>
        </w:rPr>
      </w:pPr>
    </w:p>
    <w:p w14:paraId="48F8E24A" w14:textId="77777777" w:rsidR="00543E08" w:rsidRDefault="00543E08" w:rsidP="00543E08">
      <w:pPr>
        <w:pStyle w:val="ListParagraph"/>
        <w:rPr>
          <w:ins w:id="2797" w:author="rkbansal" w:date="2020-02-17T21:49:00Z"/>
          <w:noProof/>
        </w:rPr>
      </w:pPr>
      <w:ins w:id="2798" w:author="rkbansal" w:date="2020-04-04T21:00:00Z">
        <w:r>
          <w:rPr>
            <w:noProof/>
          </w:rPr>
          <w:drawing>
            <wp:inline distT="0" distB="0" distL="0" distR="0" wp14:anchorId="4B86E5FC" wp14:editId="1131D4E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4147185"/>
                      </a:xfrm>
                      <a:prstGeom prst="rect">
                        <a:avLst/>
                      </a:prstGeom>
                    </pic:spPr>
                  </pic:pic>
                </a:graphicData>
              </a:graphic>
            </wp:inline>
          </w:drawing>
        </w:r>
      </w:ins>
    </w:p>
    <w:p w14:paraId="0F0E0794" w14:textId="77777777" w:rsidR="00543E08" w:rsidRDefault="00543E08" w:rsidP="00543E08">
      <w:pPr>
        <w:pStyle w:val="ListParagraph"/>
        <w:rPr>
          <w:ins w:id="2799" w:author="rkbansal" w:date="2020-02-17T21:49:00Z"/>
          <w:noProof/>
        </w:rPr>
      </w:pPr>
    </w:p>
    <w:p w14:paraId="28457250" w14:textId="77777777" w:rsidR="00543E08" w:rsidRDefault="00543E08" w:rsidP="00543E08">
      <w:pPr>
        <w:pStyle w:val="ListParagraph"/>
        <w:numPr>
          <w:ilvl w:val="0"/>
          <w:numId w:val="33"/>
        </w:numPr>
        <w:rPr>
          <w:ins w:id="2800" w:author="rkbansal" w:date="2020-02-17T21:51:00Z"/>
          <w:noProof/>
        </w:rPr>
      </w:pPr>
      <w:ins w:id="2801" w:author="rkbansal" w:date="2020-02-17T21:49:00Z">
        <w:r>
          <w:rPr>
            <w:noProof/>
          </w:rPr>
          <w:t>To use any microservices</w:t>
        </w:r>
      </w:ins>
      <w:ins w:id="2802" w:author="rkbansal" w:date="2020-02-17T21:51:00Z">
        <w:r>
          <w:rPr>
            <w:noProof/>
          </w:rPr>
          <w:t>, we have to go via zuul-gateway port: 1379.</w:t>
        </w:r>
      </w:ins>
    </w:p>
    <w:p w14:paraId="0B3F2DB9" w14:textId="77777777" w:rsidR="00543E08" w:rsidRPr="00DE2A39" w:rsidRDefault="00543E08">
      <w:pPr>
        <w:pStyle w:val="ListParagraph"/>
        <w:numPr>
          <w:ilvl w:val="1"/>
          <w:numId w:val="33"/>
        </w:numPr>
        <w:rPr>
          <w:ins w:id="2803" w:author="rkbansal" w:date="2020-02-17T21:52:00Z"/>
          <w:rFonts w:ascii="Georgia" w:hAnsi="Georgia"/>
          <w:noProof/>
          <w:sz w:val="24"/>
          <w:szCs w:val="24"/>
          <w:rPrChange w:id="2804" w:author="rkbansal" w:date="2020-02-17T21:55:00Z">
            <w:rPr>
              <w:ins w:id="2805" w:author="rkbansal" w:date="2020-02-17T21:52:00Z"/>
              <w:rFonts w:ascii="Georgia" w:hAnsi="Georgia" w:cs="Segoe UI"/>
              <w:spacing w:val="-1"/>
              <w:sz w:val="32"/>
              <w:szCs w:val="32"/>
            </w:rPr>
          </w:rPrChange>
        </w:rPr>
        <w:pPrChange w:id="2806" w:author="rkbansal" w:date="2020-02-17T21:55:00Z">
          <w:pPr>
            <w:pStyle w:val="ji"/>
            <w:numPr>
              <w:numId w:val="77"/>
            </w:numPr>
            <w:shd w:val="clear" w:color="auto" w:fill="FFFFFF"/>
            <w:tabs>
              <w:tab w:val="num" w:pos="720"/>
            </w:tabs>
            <w:spacing w:before="480" w:after="0"/>
            <w:ind w:left="450" w:hanging="360"/>
          </w:pPr>
        </w:pPrChange>
      </w:pPr>
      <w:ins w:id="2807" w:author="rkbansal" w:date="2020-02-17T21:52:00Z">
        <w:r>
          <w:rPr>
            <w:noProof/>
          </w:rPr>
          <w:t xml:space="preserve">To get the token, user will </w:t>
        </w:r>
      </w:ins>
      <w:ins w:id="2808" w:author="rkbansal" w:date="2020-02-17T21:53:00Z">
        <w:r>
          <w:rPr>
            <w:noProof/>
          </w:rPr>
          <w:t xml:space="preserve">pass his </w:t>
        </w:r>
      </w:ins>
      <w:ins w:id="2809" w:author="rkbansal" w:date="2020-02-17T21:54:00Z">
        <w:r>
          <w:rPr>
            <w:noProof/>
          </w:rPr>
          <w:t xml:space="preserve">credentials and </w:t>
        </w:r>
      </w:ins>
      <w:ins w:id="2810" w:author="rkbansal" w:date="2020-02-17T21:53:00Z">
        <w:r>
          <w:rPr>
            <w:noProof/>
          </w:rPr>
          <w:t xml:space="preserve">call auth service via zuul-gateway </w:t>
        </w:r>
      </w:ins>
      <w:ins w:id="2811" w:author="rkbansal" w:date="2020-02-17T21:54:00Z">
        <w:r>
          <w:rPr>
            <w:noProof/>
          </w:rPr>
          <w:t>service.</w:t>
        </w:r>
      </w:ins>
    </w:p>
    <w:p w14:paraId="11C9D0B3" w14:textId="77777777" w:rsidR="00543E08" w:rsidRPr="00DE2A39" w:rsidRDefault="00543E08">
      <w:pPr>
        <w:pStyle w:val="ListParagraph"/>
        <w:numPr>
          <w:ilvl w:val="1"/>
          <w:numId w:val="33"/>
        </w:numPr>
        <w:rPr>
          <w:ins w:id="2812" w:author="rkbansal" w:date="2020-02-17T21:52:00Z"/>
          <w:rFonts w:ascii="Georgia" w:hAnsi="Georgia"/>
          <w:noProof/>
          <w:sz w:val="24"/>
          <w:szCs w:val="24"/>
          <w:rPrChange w:id="2813" w:author="rkbansal" w:date="2020-02-17T21:55:00Z">
            <w:rPr>
              <w:ins w:id="2814" w:author="rkbansal" w:date="2020-02-17T21:52:00Z"/>
              <w:rFonts w:ascii="Georgia" w:hAnsi="Georgia" w:cs="Segoe UI"/>
              <w:spacing w:val="-1"/>
              <w:sz w:val="32"/>
              <w:szCs w:val="32"/>
            </w:rPr>
          </w:rPrChange>
        </w:rPr>
        <w:pPrChange w:id="2815" w:author="rkbansal" w:date="2020-02-17T21:55:00Z">
          <w:pPr>
            <w:pStyle w:val="ji"/>
            <w:numPr>
              <w:numId w:val="77"/>
            </w:numPr>
            <w:shd w:val="clear" w:color="auto" w:fill="FFFFFF"/>
            <w:tabs>
              <w:tab w:val="num" w:pos="720"/>
            </w:tabs>
            <w:spacing w:before="252" w:after="0"/>
            <w:ind w:left="450" w:hanging="360"/>
          </w:pPr>
        </w:pPrChange>
      </w:pPr>
      <w:ins w:id="2816" w:author="rkbansal" w:date="2020-02-17T21:52:00Z">
        <w:r w:rsidRPr="00DE2A39">
          <w:rPr>
            <w:rFonts w:ascii="Georgia" w:hAnsi="Georgia"/>
            <w:noProof/>
            <w:sz w:val="24"/>
            <w:szCs w:val="24"/>
            <w:rPrChange w:id="2817" w:author="rkbansal" w:date="2020-02-17T21:55:00Z">
              <w:rPr>
                <w:rFonts w:cs="Segoe UI"/>
                <w:spacing w:val="-1"/>
                <w:sz w:val="32"/>
                <w:szCs w:val="32"/>
              </w:rPr>
            </w:rPrChange>
          </w:rPr>
          <w:t xml:space="preserve">The </w:t>
        </w:r>
      </w:ins>
      <w:ins w:id="2818" w:author="rkbansal" w:date="2020-02-17T21:54:00Z">
        <w:r w:rsidRPr="00DE2A39">
          <w:rPr>
            <w:rFonts w:ascii="Georgia" w:hAnsi="Georgia"/>
            <w:noProof/>
            <w:sz w:val="24"/>
            <w:szCs w:val="24"/>
            <w:rPrChange w:id="2819" w:author="rkbansal" w:date="2020-02-17T21:55:00Z">
              <w:rPr>
                <w:rFonts w:cs="Segoe UI"/>
                <w:spacing w:val="-1"/>
                <w:sz w:val="32"/>
                <w:szCs w:val="32"/>
              </w:rPr>
            </w:rPrChange>
          </w:rPr>
          <w:t xml:space="preserve">Auth </w:t>
        </w:r>
      </w:ins>
      <w:ins w:id="2820" w:author="rkbansal" w:date="2020-02-17T21:52:00Z">
        <w:r w:rsidRPr="00DE2A39">
          <w:rPr>
            <w:rFonts w:ascii="Georgia" w:hAnsi="Georgia"/>
            <w:noProof/>
            <w:sz w:val="24"/>
            <w:szCs w:val="24"/>
            <w:rPrChange w:id="2821" w:author="rkbansal" w:date="2020-02-17T21:55:00Z">
              <w:rPr>
                <w:rFonts w:cs="Segoe UI"/>
                <w:spacing w:val="-1"/>
                <w:sz w:val="32"/>
                <w:szCs w:val="32"/>
              </w:rPr>
            </w:rPrChange>
          </w:rPr>
          <w:t>serv</w:t>
        </w:r>
      </w:ins>
      <w:ins w:id="2822" w:author="rkbansal" w:date="2020-02-17T21:55:00Z">
        <w:r w:rsidRPr="00DE2A39">
          <w:rPr>
            <w:rFonts w:ascii="Georgia" w:hAnsi="Georgia"/>
            <w:noProof/>
            <w:sz w:val="24"/>
            <w:szCs w:val="24"/>
            <w:rPrChange w:id="2823" w:author="rkbansal" w:date="2020-02-17T21:55:00Z">
              <w:rPr>
                <w:rFonts w:cs="Segoe UI"/>
                <w:spacing w:val="-1"/>
                <w:sz w:val="32"/>
                <w:szCs w:val="32"/>
              </w:rPr>
            </w:rPrChange>
          </w:rPr>
          <w:t>ice</w:t>
        </w:r>
      </w:ins>
      <w:ins w:id="2824" w:author="rkbansal" w:date="2020-02-17T21:52:00Z">
        <w:r w:rsidRPr="00DE2A39">
          <w:rPr>
            <w:rFonts w:ascii="Georgia" w:hAnsi="Georgia"/>
            <w:noProof/>
            <w:sz w:val="24"/>
            <w:szCs w:val="24"/>
            <w:rPrChange w:id="2825" w:author="rkbansal" w:date="2020-02-17T21:55:00Z">
              <w:rPr>
                <w:rFonts w:cs="Segoe UI"/>
                <w:spacing w:val="-1"/>
                <w:sz w:val="32"/>
                <w:szCs w:val="32"/>
              </w:rPr>
            </w:rPrChange>
          </w:rPr>
          <w:t xml:space="preserve"> validates the credentials and sends back a token.</w:t>
        </w:r>
      </w:ins>
    </w:p>
    <w:p w14:paraId="0658293D" w14:textId="77777777" w:rsidR="00543E08" w:rsidRDefault="00543E08" w:rsidP="00543E08">
      <w:pPr>
        <w:pStyle w:val="ListParagraph"/>
        <w:numPr>
          <w:ilvl w:val="1"/>
          <w:numId w:val="33"/>
        </w:numPr>
        <w:rPr>
          <w:ins w:id="2826" w:author="rkbansal" w:date="2020-02-17T21:56:00Z"/>
          <w:noProof/>
        </w:rPr>
      </w:pPr>
      <w:ins w:id="2827" w:author="rkbansal" w:date="2020-02-17T21:54:00Z">
        <w:r w:rsidRPr="00DE2A39">
          <w:rPr>
            <w:noProof/>
            <w:sz w:val="24"/>
            <w:szCs w:val="24"/>
            <w:rPrChange w:id="2828" w:author="rkbansal" w:date="2020-02-17T21:55:00Z">
              <w:rPr>
                <w:spacing w:val="-1"/>
                <w:sz w:val="32"/>
                <w:szCs w:val="32"/>
                <w:shd w:val="clear" w:color="auto" w:fill="FFFFFF"/>
              </w:rPr>
            </w:rPrChange>
          </w:rPr>
          <w:t>With every request, the user has to provide the token, and server will validate that token.</w:t>
        </w:r>
      </w:ins>
    </w:p>
    <w:p w14:paraId="7F32C433" w14:textId="77777777" w:rsidR="00543E08" w:rsidRPr="00DE2A39" w:rsidRDefault="00543E08">
      <w:pPr>
        <w:ind w:firstLine="720"/>
        <w:rPr>
          <w:ins w:id="2829" w:author="rkbansal" w:date="2020-02-17T21:55:00Z"/>
          <w:b/>
          <w:bCs/>
          <w:noProof/>
          <w:rPrChange w:id="2830" w:author="rkbansal" w:date="2020-02-17T21:56:00Z">
            <w:rPr>
              <w:ins w:id="2831" w:author="rkbansal" w:date="2020-02-17T21:55:00Z"/>
              <w:noProof/>
            </w:rPr>
          </w:rPrChange>
        </w:rPr>
        <w:pPrChange w:id="2832" w:author="rkbansal" w:date="2020-02-17T21:59:00Z">
          <w:pPr>
            <w:pStyle w:val="ListParagraph"/>
            <w:numPr>
              <w:ilvl w:val="1"/>
              <w:numId w:val="19"/>
            </w:numPr>
            <w:ind w:left="1080" w:hanging="360"/>
          </w:pPr>
        </w:pPrChange>
      </w:pPr>
      <w:ins w:id="2833" w:author="rkbansal" w:date="2020-02-17T21:56:00Z">
        <w:r w:rsidRPr="00DE2A39">
          <w:rPr>
            <w:b/>
            <w:bCs/>
            <w:noProof/>
            <w:rPrChange w:id="2834" w:author="rkbansal" w:date="2020-02-17T21:56:00Z">
              <w:rPr>
                <w:noProof/>
              </w:rPr>
            </w:rPrChange>
          </w:rPr>
          <w:t>Request</w:t>
        </w:r>
      </w:ins>
      <w:ins w:id="2835" w:author="rkbansal" w:date="2020-02-17T21:57:00Z">
        <w:r>
          <w:rPr>
            <w:b/>
            <w:bCs/>
            <w:noProof/>
          </w:rPr>
          <w:t xml:space="preserve"> </w:t>
        </w:r>
      </w:ins>
    </w:p>
    <w:p w14:paraId="599DDDD3" w14:textId="77777777" w:rsidR="00543E08" w:rsidRDefault="00543E08" w:rsidP="00543E08">
      <w:pPr>
        <w:pStyle w:val="ListParagraph"/>
        <w:rPr>
          <w:ins w:id="2836" w:author="rkbansal" w:date="2020-02-17T21:56:00Z"/>
          <w:noProof/>
        </w:rPr>
      </w:pPr>
      <w:ins w:id="2837" w:author="rkbansal" w:date="2020-04-04T21:06:00Z">
        <w:r>
          <w:rPr>
            <w:noProof/>
          </w:rPr>
          <w:drawing>
            <wp:inline distT="0" distB="0" distL="0" distR="0" wp14:anchorId="3FC19263" wp14:editId="0019AC19">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779000" cy="1904365"/>
                      </a:xfrm>
                      <a:prstGeom prst="rect">
                        <a:avLst/>
                      </a:prstGeom>
                    </pic:spPr>
                  </pic:pic>
                </a:graphicData>
              </a:graphic>
            </wp:inline>
          </w:drawing>
        </w:r>
      </w:ins>
    </w:p>
    <w:p w14:paraId="1853C6E4" w14:textId="77777777" w:rsidR="00543E08" w:rsidRDefault="00543E08" w:rsidP="00543E08">
      <w:pPr>
        <w:pStyle w:val="ListParagraph"/>
        <w:rPr>
          <w:ins w:id="2838" w:author="rkbansal" w:date="2020-02-17T21:56:00Z"/>
          <w:noProof/>
        </w:rPr>
      </w:pPr>
    </w:p>
    <w:p w14:paraId="6101C722" w14:textId="77777777" w:rsidR="00543E08" w:rsidRDefault="00543E08" w:rsidP="00543E08">
      <w:pPr>
        <w:pStyle w:val="ListParagraph"/>
        <w:rPr>
          <w:ins w:id="2839" w:author="rkbansal" w:date="2020-02-17T21:59:00Z"/>
          <w:noProof/>
        </w:rPr>
      </w:pPr>
      <w:ins w:id="2840" w:author="rkbansal" w:date="2020-02-17T21:56:00Z">
        <w:r w:rsidRPr="00DE2A39">
          <w:rPr>
            <w:b/>
            <w:bCs/>
            <w:noProof/>
            <w:rPrChange w:id="2841" w:author="rkbansal" w:date="2020-02-17T21:56:00Z">
              <w:rPr>
                <w:noProof/>
              </w:rPr>
            </w:rPrChange>
          </w:rPr>
          <w:t>Response</w:t>
        </w:r>
      </w:ins>
      <w:ins w:id="2842" w:author="rkbansal" w:date="2020-02-17T21:57:00Z">
        <w:r>
          <w:rPr>
            <w:b/>
            <w:bCs/>
            <w:noProof/>
          </w:rPr>
          <w:t xml:space="preserve"> – </w:t>
        </w:r>
        <w:r w:rsidRPr="008A06C3">
          <w:rPr>
            <w:noProof/>
            <w:rPrChange w:id="2843" w:author="rkbansal" w:date="2020-02-17T21:58:00Z">
              <w:rPr>
                <w:b/>
                <w:bCs/>
                <w:noProof/>
              </w:rPr>
            </w:rPrChange>
          </w:rPr>
          <w:t>see the response</w:t>
        </w:r>
      </w:ins>
      <w:ins w:id="2844" w:author="rkbansal" w:date="2020-02-17T21:58:00Z">
        <w:r w:rsidRPr="008A06C3">
          <w:rPr>
            <w:noProof/>
            <w:rPrChange w:id="2845" w:author="rkbansal" w:date="2020-02-17T21:58:00Z">
              <w:rPr>
                <w:b/>
                <w:bCs/>
                <w:noProof/>
              </w:rPr>
            </w:rPrChange>
          </w:rPr>
          <w:t xml:space="preserve"> header containing the token in the Authorization attribute.</w:t>
        </w:r>
      </w:ins>
    </w:p>
    <w:p w14:paraId="1C4146EF" w14:textId="77777777" w:rsidR="00543E08" w:rsidRDefault="00543E08" w:rsidP="00543E08">
      <w:pPr>
        <w:pStyle w:val="ListParagraph"/>
        <w:rPr>
          <w:ins w:id="2846" w:author="rkbansal" w:date="2020-02-17T21:58:00Z"/>
          <w:noProof/>
        </w:rPr>
      </w:pPr>
    </w:p>
    <w:p w14:paraId="0F4B01AA" w14:textId="77777777" w:rsidR="00543E08" w:rsidRPr="00DE2A39" w:rsidRDefault="00543E08" w:rsidP="00543E08">
      <w:pPr>
        <w:pStyle w:val="ListParagraph"/>
        <w:rPr>
          <w:ins w:id="2847" w:author="rkbansal" w:date="2020-02-17T21:49:00Z"/>
          <w:b/>
          <w:bCs/>
          <w:noProof/>
          <w:rPrChange w:id="2848" w:author="rkbansal" w:date="2020-02-17T21:56:00Z">
            <w:rPr>
              <w:ins w:id="2849" w:author="rkbansal" w:date="2020-02-17T21:49:00Z"/>
              <w:noProof/>
            </w:rPr>
          </w:rPrChange>
        </w:rPr>
      </w:pPr>
      <w:ins w:id="2850" w:author="rkbansal" w:date="2020-04-04T21:06:00Z">
        <w:r>
          <w:rPr>
            <w:noProof/>
          </w:rPr>
          <w:drawing>
            <wp:inline distT="0" distB="0" distL="0" distR="0" wp14:anchorId="73EBDD2C" wp14:editId="3A90D3A0">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79000" cy="2220595"/>
                      </a:xfrm>
                      <a:prstGeom prst="rect">
                        <a:avLst/>
                      </a:prstGeom>
                    </pic:spPr>
                  </pic:pic>
                </a:graphicData>
              </a:graphic>
            </wp:inline>
          </w:drawing>
        </w:r>
      </w:ins>
    </w:p>
    <w:p w14:paraId="4E0C6297" w14:textId="77777777" w:rsidR="00543E08" w:rsidRPr="00543E08" w:rsidRDefault="00543E08" w:rsidP="00543E08">
      <w:pPr>
        <w:rPr>
          <w:lang w:val="en-US"/>
        </w:rPr>
      </w:pPr>
    </w:p>
    <w:p w14:paraId="6BA73514" w14:textId="2D599C62" w:rsidR="00267E57" w:rsidRPr="00CB4B9E" w:rsidRDefault="00267E57" w:rsidP="00E035F9">
      <w:pPr>
        <w:pStyle w:val="Heading3"/>
        <w:numPr>
          <w:ilvl w:val="2"/>
          <w:numId w:val="146"/>
        </w:numPr>
        <w:rPr>
          <w:lang w:val="en-US"/>
        </w:rPr>
      </w:pPr>
      <w:r>
        <w:rPr>
          <w:lang w:val="en-US"/>
        </w:rPr>
        <w:t xml:space="preserve">Testing in </w:t>
      </w:r>
      <w:r w:rsidR="00703943">
        <w:rPr>
          <w:lang w:val="en-US"/>
        </w:rPr>
        <w:t>Kubernetes</w:t>
      </w:r>
      <w:r>
        <w:rPr>
          <w:lang w:val="en-US"/>
        </w:rPr>
        <w:t xml:space="preserve"> Environment</w:t>
      </w:r>
    </w:p>
    <w:p w14:paraId="42C7B7E2" w14:textId="10F61C18" w:rsidR="0069363F" w:rsidRDefault="002C2C89" w:rsidP="0069363F">
      <w:pPr>
        <w:pStyle w:val="ListParagraph"/>
        <w:numPr>
          <w:ilvl w:val="0"/>
          <w:numId w:val="33"/>
        </w:numPr>
      </w:pPr>
      <w:r>
        <w:t>Perquisite:</w:t>
      </w:r>
    </w:p>
    <w:p w14:paraId="4CA0757F" w14:textId="18F96B2C" w:rsidR="00F8714E" w:rsidRDefault="00F8714E" w:rsidP="00F8714E">
      <w:pPr>
        <w:pStyle w:val="ListParagraph"/>
        <w:numPr>
          <w:ilvl w:val="1"/>
          <w:numId w:val="33"/>
        </w:numPr>
      </w:pPr>
      <w:r>
        <w:t>Below services should be in running state in Kubernetes</w:t>
      </w:r>
    </w:p>
    <w:p w14:paraId="33913540" w14:textId="32336A3B" w:rsidR="00F8714E" w:rsidRDefault="00F8714E" w:rsidP="00F8714E">
      <w:pPr>
        <w:pStyle w:val="ListParagraph"/>
        <w:numPr>
          <w:ilvl w:val="2"/>
          <w:numId w:val="33"/>
        </w:numPr>
      </w:pPr>
      <w:r>
        <w:t>Gateway-service:  as NodePort or LoadBalancer so that can be accessed any service using this single-entry point.</w:t>
      </w:r>
    </w:p>
    <w:p w14:paraId="6333E51A" w14:textId="1CCFBC1B" w:rsidR="00F8714E" w:rsidRDefault="00F8714E" w:rsidP="00F8714E">
      <w:pPr>
        <w:pStyle w:val="ListParagraph"/>
        <w:numPr>
          <w:ilvl w:val="2"/>
          <w:numId w:val="33"/>
        </w:numPr>
      </w:pPr>
      <w:r>
        <w:t>User-service: Authenticate service will use user-service to authenticate the user credentials.</w:t>
      </w:r>
    </w:p>
    <w:p w14:paraId="02E620AA" w14:textId="77777777" w:rsidR="0069363F" w:rsidRDefault="0069363F" w:rsidP="0069363F">
      <w:pPr>
        <w:pStyle w:val="ListParagraph"/>
        <w:rPr>
          <w:lang w:val="en-US"/>
        </w:rPr>
      </w:pPr>
      <w:r>
        <w:rPr>
          <w:lang w:val="en-US"/>
        </w:rPr>
        <w:t>Following are the steps to run the application in the Kubernetes:</w:t>
      </w:r>
    </w:p>
    <w:p w14:paraId="517FB8C7" w14:textId="77777777" w:rsidR="0069363F" w:rsidRDefault="0069363F" w:rsidP="0069363F">
      <w:pPr>
        <w:pStyle w:val="ListParagraph"/>
        <w:numPr>
          <w:ilvl w:val="1"/>
          <w:numId w:val="85"/>
        </w:numPr>
        <w:rPr>
          <w:lang w:val="en-US"/>
        </w:rPr>
      </w:pPr>
      <w:r>
        <w:rPr>
          <w:lang w:val="en-US"/>
        </w:rPr>
        <w:t>Create the docker image for the application jar file and pushed into the docker hub using the below command:</w:t>
      </w:r>
    </w:p>
    <w:p w14:paraId="2BE08BC7" w14:textId="77777777" w:rsidR="0069363F" w:rsidRDefault="0069363F" w:rsidP="0069363F">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605F27D5" w14:textId="77777777" w:rsidR="0069363F" w:rsidRDefault="0069363F" w:rsidP="0069363F">
      <w:pPr>
        <w:pStyle w:val="ListParagraph"/>
        <w:numPr>
          <w:ilvl w:val="1"/>
          <w:numId w:val="85"/>
        </w:numPr>
        <w:rPr>
          <w:lang w:val="en-US"/>
        </w:rPr>
      </w:pPr>
      <w:r>
        <w:rPr>
          <w:lang w:val="en-US"/>
        </w:rPr>
        <w:t>Create the folder k8s which contains the following files:</w:t>
      </w:r>
    </w:p>
    <w:p w14:paraId="3D880EB7" w14:textId="77777777" w:rsidR="0069363F" w:rsidRDefault="0069363F" w:rsidP="0069363F">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25A3DA58" w14:textId="77777777" w:rsidR="0069363F" w:rsidRDefault="0069363F" w:rsidP="0069363F">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bjjd-microservices\user-service\k8s\deployment.yaml</w:t>
      </w:r>
      <w:r>
        <w:rPr>
          <w:lang w:val="en-US"/>
        </w:rPr>
        <w:t>)</w:t>
      </w:r>
    </w:p>
    <w:p w14:paraId="19FC2F39" w14:textId="77777777" w:rsidR="0069363F" w:rsidRDefault="0069363F" w:rsidP="0069363F">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bjjd-microservices\user-service\k8s\kustomization.yaml</w:t>
      </w:r>
      <w:r>
        <w:rPr>
          <w:lang w:val="en-US"/>
        </w:rPr>
        <w:t>)</w:t>
      </w:r>
    </w:p>
    <w:p w14:paraId="7AAC5B98" w14:textId="77777777" w:rsidR="0069363F" w:rsidRDefault="0069363F" w:rsidP="0069363F">
      <w:pPr>
        <w:pStyle w:val="ListParagraph"/>
        <w:ind w:left="2160"/>
        <w:rPr>
          <w:lang w:val="en-US"/>
        </w:rPr>
      </w:pPr>
    </w:p>
    <w:p w14:paraId="4142D7C5" w14:textId="77777777" w:rsidR="0069363F" w:rsidRDefault="0069363F" w:rsidP="0069363F">
      <w:pPr>
        <w:pStyle w:val="ListParagraph"/>
        <w:numPr>
          <w:ilvl w:val="1"/>
          <w:numId w:val="85"/>
        </w:numPr>
        <w:rPr>
          <w:lang w:val="en-US"/>
        </w:rPr>
      </w:pPr>
      <w:r>
        <w:rPr>
          <w:lang w:val="en-US"/>
        </w:rPr>
        <w:t>Connect to the kubernetes cluster</w:t>
      </w:r>
    </w:p>
    <w:p w14:paraId="3C5C7CA7" w14:textId="77777777" w:rsidR="0069363F" w:rsidRPr="00932787" w:rsidRDefault="0069363F" w:rsidP="0069363F">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4326F593" w14:textId="77777777" w:rsidR="0069363F" w:rsidRPr="00340810" w:rsidRDefault="0069363F" w:rsidP="0069363F">
      <w:pPr>
        <w:pStyle w:val="ListParagraph"/>
        <w:numPr>
          <w:ilvl w:val="0"/>
          <w:numId w:val="137"/>
        </w:numPr>
        <w:rPr>
          <w:b/>
          <w:bCs/>
          <w:lang w:val="en-US"/>
        </w:rPr>
      </w:pPr>
      <w:r w:rsidRPr="00340810">
        <w:rPr>
          <w:b/>
          <w:bCs/>
          <w:noProof/>
        </w:rPr>
        <w:drawing>
          <wp:anchor distT="0" distB="0" distL="114300" distR="114300" simplePos="0" relativeHeight="251702272" behindDoc="0" locked="0" layoutInCell="1" allowOverlap="1" wp14:anchorId="6B8C951B" wp14:editId="0B412260">
            <wp:simplePos x="0" y="0"/>
            <wp:positionH relativeFrom="column">
              <wp:posOffset>1400175</wp:posOffset>
            </wp:positionH>
            <wp:positionV relativeFrom="paragraph">
              <wp:posOffset>205105</wp:posOffset>
            </wp:positionV>
            <wp:extent cx="8315325" cy="527050"/>
            <wp:effectExtent l="0" t="0" r="9525" b="635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48A7D940" w14:textId="77777777" w:rsidR="0069363F" w:rsidRPr="00932787" w:rsidRDefault="0069363F" w:rsidP="0069363F">
      <w:pPr>
        <w:pStyle w:val="ListParagraph"/>
        <w:ind w:left="2160"/>
        <w:rPr>
          <w:lang w:val="en-US"/>
        </w:rPr>
      </w:pPr>
    </w:p>
    <w:p w14:paraId="6A4645B6" w14:textId="77777777" w:rsidR="0069363F" w:rsidRDefault="0069363F" w:rsidP="0069363F">
      <w:pPr>
        <w:pStyle w:val="ListParagraph"/>
        <w:numPr>
          <w:ilvl w:val="1"/>
          <w:numId w:val="85"/>
        </w:numPr>
        <w:rPr>
          <w:lang w:val="en-US"/>
        </w:rPr>
      </w:pPr>
      <w:r>
        <w:rPr>
          <w:lang w:val="en-US"/>
        </w:rPr>
        <w:t>Run the command to create the namespace: bjjd-system in the kubernetes environment:</w:t>
      </w:r>
    </w:p>
    <w:p w14:paraId="24ED52AD" w14:textId="77777777" w:rsidR="0069363F" w:rsidRDefault="0069363F" w:rsidP="0069363F">
      <w:pPr>
        <w:pStyle w:val="ListParagraph"/>
        <w:numPr>
          <w:ilvl w:val="2"/>
          <w:numId w:val="33"/>
        </w:numPr>
        <w:rPr>
          <w:lang w:val="en-US"/>
        </w:rPr>
      </w:pPr>
      <w:r w:rsidRPr="009234AF">
        <w:rPr>
          <w:b/>
          <w:bCs/>
          <w:lang w:val="en-US"/>
        </w:rPr>
        <w:t>File:</w:t>
      </w:r>
      <w:r>
        <w:rPr>
          <w:lang w:val="en-US"/>
        </w:rPr>
        <w:t xml:space="preserve"> Namespace.yaml</w:t>
      </w:r>
    </w:p>
    <w:p w14:paraId="3F897E7B"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18C6010A"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7F2293A0"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6C866DC3" w14:textId="77777777" w:rsidR="0069363F" w:rsidRPr="00115EEE" w:rsidRDefault="0069363F" w:rsidP="0069363F">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C2DCFCA" w14:textId="77777777" w:rsidR="0069363F" w:rsidRDefault="0069363F" w:rsidP="0069363F">
      <w:pPr>
        <w:pStyle w:val="ListParagraph"/>
        <w:numPr>
          <w:ilvl w:val="2"/>
          <w:numId w:val="33"/>
        </w:numPr>
        <w:rPr>
          <w:lang w:val="en-US"/>
        </w:rPr>
      </w:pPr>
      <w:r w:rsidRPr="004426FF">
        <w:rPr>
          <w:b/>
          <w:bCs/>
          <w:lang w:val="en-US"/>
        </w:rPr>
        <w:t>Command</w:t>
      </w:r>
      <w:r>
        <w:rPr>
          <w:lang w:val="en-US"/>
        </w:rPr>
        <w:t>: kubectl apply -f namespace.yaml</w:t>
      </w:r>
    </w:p>
    <w:p w14:paraId="048985A0" w14:textId="77777777" w:rsidR="0069363F" w:rsidRDefault="0069363F" w:rsidP="0069363F">
      <w:pPr>
        <w:pStyle w:val="ListParagraph"/>
        <w:ind w:left="1440"/>
        <w:rPr>
          <w:lang w:val="en-US"/>
        </w:rPr>
      </w:pPr>
    </w:p>
    <w:p w14:paraId="2AD80DBD" w14:textId="77777777" w:rsidR="0069363F" w:rsidRDefault="0069363F" w:rsidP="0069363F">
      <w:pPr>
        <w:pStyle w:val="ListParagraph"/>
        <w:numPr>
          <w:ilvl w:val="2"/>
          <w:numId w:val="33"/>
        </w:numPr>
        <w:rPr>
          <w:lang w:val="en-US"/>
        </w:rPr>
      </w:pPr>
      <w:r w:rsidRPr="004426FF">
        <w:rPr>
          <w:b/>
          <w:bCs/>
          <w:lang w:val="en-US"/>
        </w:rPr>
        <w:t>Output</w:t>
      </w:r>
      <w:r>
        <w:rPr>
          <w:lang w:val="en-US"/>
        </w:rPr>
        <w:t>:</w:t>
      </w:r>
    </w:p>
    <w:p w14:paraId="3D93D17E" w14:textId="77777777" w:rsidR="0069363F" w:rsidRPr="008B06B4" w:rsidRDefault="0069363F" w:rsidP="0069363F">
      <w:pPr>
        <w:pStyle w:val="ListParagraph"/>
        <w:ind w:left="2160"/>
        <w:rPr>
          <w:lang w:val="en-US"/>
        </w:rPr>
      </w:pPr>
      <w:r>
        <w:rPr>
          <w:noProof/>
        </w:rPr>
        <w:drawing>
          <wp:inline distT="0" distB="0" distL="0" distR="0" wp14:anchorId="5CD07033" wp14:editId="436D3EA0">
            <wp:extent cx="5857875" cy="4286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027EC3BB" w14:textId="78BEFDB9" w:rsidR="0069363F" w:rsidRPr="00E7399B" w:rsidRDefault="0069363F" w:rsidP="0069363F">
      <w:pPr>
        <w:pStyle w:val="ListParagraph"/>
        <w:spacing w:after="360"/>
        <w:ind w:left="2160"/>
        <w:rPr>
          <w:rFonts w:cstheme="minorHAnsi"/>
          <w:color w:val="333333"/>
        </w:rPr>
      </w:pPr>
    </w:p>
    <w:p w14:paraId="542786F8" w14:textId="77777777" w:rsidR="0069363F" w:rsidRPr="00E7399B" w:rsidRDefault="0069363F" w:rsidP="0069363F">
      <w:pPr>
        <w:pStyle w:val="ListParagraph"/>
        <w:spacing w:after="360"/>
        <w:ind w:left="1440"/>
        <w:rPr>
          <w:ins w:id="2851" w:author="Rajiv Bansal" w:date="2021-05-28T20:04:00Z"/>
          <w:rFonts w:cstheme="minorHAnsi"/>
          <w:color w:val="333333"/>
        </w:rPr>
      </w:pPr>
    </w:p>
    <w:p w14:paraId="0B71AE1E" w14:textId="77777777" w:rsidR="0069363F" w:rsidRDefault="0069363F" w:rsidP="0069363F">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23316D19" w14:textId="77777777" w:rsidR="0069363F" w:rsidRDefault="0069363F" w:rsidP="0069363F">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A331466" w14:textId="27349868" w:rsidR="0069363F" w:rsidRDefault="0069363F"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color w:val="000000"/>
          <w:sz w:val="20"/>
          <w:szCs w:val="20"/>
        </w:rPr>
      </w:pPr>
      <w:r w:rsidRPr="00423105">
        <w:rPr>
          <w:rFonts w:ascii="Consolas" w:hAnsi="Consolas" w:cs="Consolas"/>
          <w:color w:val="00C832"/>
          <w:sz w:val="20"/>
          <w:szCs w:val="20"/>
        </w:rPr>
        <w:t>apiVersion:</w:t>
      </w:r>
      <w:r w:rsidRPr="00423105">
        <w:rPr>
          <w:rFonts w:ascii="Consolas" w:hAnsi="Consolas" w:cs="Consolas"/>
          <w:color w:val="000000"/>
          <w:sz w:val="20"/>
          <w:szCs w:val="20"/>
        </w:rPr>
        <w:t xml:space="preserve"> kustomize.config.k8s.io/v1beta1</w:t>
      </w:r>
    </w:p>
    <w:p w14:paraId="03D85D9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Kustomization</w:t>
      </w:r>
    </w:p>
    <w:p w14:paraId="1E8AC777"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D12EBC2"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configMapGenerator:</w:t>
      </w:r>
    </w:p>
    <w:p w14:paraId="69EB4EE9"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 name:</w:t>
      </w:r>
      <w:r>
        <w:rPr>
          <w:rFonts w:ascii="Consolas" w:hAnsi="Consolas" w:cs="Consolas"/>
          <w:color w:val="000000"/>
          <w:sz w:val="20"/>
          <w:szCs w:val="20"/>
        </w:rPr>
        <w:t xml:space="preserve"> auth-service-configmap</w:t>
      </w:r>
    </w:p>
    <w:p w14:paraId="033F2DE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literals:</w:t>
      </w:r>
    </w:p>
    <w:p w14:paraId="29D0573A"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application.port=2379</w:t>
      </w:r>
    </w:p>
    <w:p w14:paraId="38AF05E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  - spring.active.profile=prod</w:t>
      </w:r>
    </w:p>
    <w:p w14:paraId="2D82DB8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resources:</w:t>
      </w:r>
      <w:r>
        <w:rPr>
          <w:rFonts w:ascii="Consolas" w:hAnsi="Consolas" w:cs="Consolas"/>
          <w:color w:val="000000"/>
          <w:sz w:val="20"/>
          <w:szCs w:val="20"/>
        </w:rPr>
        <w:t xml:space="preserve"> </w:t>
      </w:r>
      <w:r>
        <w:rPr>
          <w:rFonts w:ascii="Consolas" w:hAnsi="Consolas" w:cs="Consolas"/>
          <w:color w:val="FF0032"/>
          <w:sz w:val="20"/>
          <w:szCs w:val="20"/>
        </w:rPr>
        <w:t>#Adding the following yaml resources</w:t>
      </w:r>
    </w:p>
    <w:p w14:paraId="27C784A1" w14:textId="102D2ECD" w:rsidR="00824556" w:rsidRPr="00423105"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deployment.yaml</w:t>
      </w:r>
    </w:p>
    <w:p w14:paraId="0260788C" w14:textId="77777777" w:rsidR="00186ED0" w:rsidRPr="00186ED0" w:rsidRDefault="00186ED0" w:rsidP="00186ED0">
      <w:pPr>
        <w:pStyle w:val="ListParagraph"/>
        <w:tabs>
          <w:tab w:val="left" w:pos="1815"/>
        </w:tabs>
        <w:ind w:left="2160"/>
        <w:rPr>
          <w:lang w:val="en-US"/>
        </w:rPr>
      </w:pPr>
    </w:p>
    <w:p w14:paraId="0BC6C6C0" w14:textId="6886470C" w:rsidR="0069363F" w:rsidRDefault="0069363F" w:rsidP="0069363F">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1B1CF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apps/v1</w:t>
      </w:r>
    </w:p>
    <w:p w14:paraId="4123D43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Deployment</w:t>
      </w:r>
    </w:p>
    <w:p w14:paraId="1691A6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6CB6693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2CEE50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4D81AEB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03182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FF0032"/>
          <w:sz w:val="20"/>
          <w:szCs w:val="20"/>
        </w:rPr>
        <w:t>#namespace: default</w:t>
      </w:r>
    </w:p>
    <w:p w14:paraId="4FBBE4D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76474E5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replicas:</w:t>
      </w:r>
      <w:r w:rsidRPr="00E61DC1">
        <w:rPr>
          <w:rFonts w:ascii="Consolas" w:hAnsi="Consolas" w:cs="Consolas"/>
          <w:color w:val="000000"/>
          <w:sz w:val="20"/>
          <w:szCs w:val="20"/>
        </w:rPr>
        <w:t xml:space="preserve"> 1</w:t>
      </w:r>
    </w:p>
    <w:p w14:paraId="289489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minReadySeconds:</w:t>
      </w:r>
      <w:r w:rsidRPr="00E61DC1">
        <w:rPr>
          <w:rFonts w:ascii="Consolas" w:hAnsi="Consolas" w:cs="Consolas"/>
          <w:color w:val="000000"/>
          <w:sz w:val="20"/>
          <w:szCs w:val="20"/>
        </w:rPr>
        <w:t xml:space="preserve"> 45</w:t>
      </w:r>
    </w:p>
    <w:p w14:paraId="65696C0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1861EFF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matchLabels:</w:t>
      </w:r>
    </w:p>
    <w:p w14:paraId="003F52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8458568"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strategy:</w:t>
      </w:r>
    </w:p>
    <w:p w14:paraId="3E1B9F0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rollingUpdate:</w:t>
      </w:r>
    </w:p>
    <w:p w14:paraId="44B1AD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maxSurge:</w:t>
      </w:r>
      <w:r w:rsidRPr="00E61DC1">
        <w:rPr>
          <w:rFonts w:ascii="Consolas" w:hAnsi="Consolas" w:cs="Consolas"/>
          <w:color w:val="000000"/>
          <w:sz w:val="20"/>
          <w:szCs w:val="20"/>
        </w:rPr>
        <w:t xml:space="preserve"> 25%</w:t>
      </w:r>
    </w:p>
    <w:p w14:paraId="6F630CE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maxUnavailable:</w:t>
      </w:r>
      <w:r w:rsidRPr="00E61DC1">
        <w:rPr>
          <w:rFonts w:ascii="Consolas" w:hAnsi="Consolas" w:cs="Consolas"/>
          <w:color w:val="000000"/>
          <w:sz w:val="20"/>
          <w:szCs w:val="20"/>
        </w:rPr>
        <w:t xml:space="preserve"> 25%</w:t>
      </w:r>
    </w:p>
    <w:p w14:paraId="45F3645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RollingUpdate</w:t>
      </w:r>
    </w:p>
    <w:p w14:paraId="255E51A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template:</w:t>
      </w:r>
    </w:p>
    <w:p w14:paraId="2E6E3B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metadata:</w:t>
      </w:r>
    </w:p>
    <w:p w14:paraId="55DBFF9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73EA3C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7C1DB86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spec:</w:t>
      </w:r>
    </w:p>
    <w:p w14:paraId="1B38434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containers:</w:t>
      </w:r>
    </w:p>
    <w:p w14:paraId="5879B80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auth-service</w:t>
      </w:r>
    </w:p>
    <w:p w14:paraId="50950DE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w:t>
      </w:r>
      <w:r w:rsidRPr="00E61DC1">
        <w:rPr>
          <w:rFonts w:ascii="Consolas" w:hAnsi="Consolas" w:cs="Consolas"/>
          <w:color w:val="000000"/>
          <w:sz w:val="20"/>
          <w:szCs w:val="20"/>
        </w:rPr>
        <w:t xml:space="preserve"> rajivbansal2981/auth-service:0.0.1-RELEASE</w:t>
      </w:r>
    </w:p>
    <w:p w14:paraId="014417D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imagePullPolicy:</w:t>
      </w:r>
      <w:r w:rsidRPr="00E61DC1">
        <w:rPr>
          <w:rFonts w:ascii="Consolas" w:hAnsi="Consolas" w:cs="Consolas"/>
          <w:color w:val="000000"/>
          <w:sz w:val="20"/>
          <w:szCs w:val="20"/>
        </w:rPr>
        <w:t xml:space="preserve"> Always </w:t>
      </w:r>
      <w:r w:rsidRPr="00E61DC1">
        <w:rPr>
          <w:rFonts w:ascii="Consolas" w:hAnsi="Consolas" w:cs="Consolas"/>
          <w:color w:val="FF0032"/>
          <w:sz w:val="20"/>
          <w:szCs w:val="20"/>
        </w:rPr>
        <w:t>#IfNotPresent</w:t>
      </w:r>
    </w:p>
    <w:p w14:paraId="2C53454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1196B60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http</w:t>
      </w:r>
    </w:p>
    <w:p w14:paraId="5DD0FC3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containerPort:</w:t>
      </w:r>
      <w:r w:rsidRPr="00E61DC1">
        <w:rPr>
          <w:rFonts w:ascii="Consolas" w:hAnsi="Consolas" w:cs="Consolas"/>
          <w:color w:val="000000"/>
          <w:sz w:val="20"/>
          <w:szCs w:val="20"/>
        </w:rPr>
        <w:t xml:space="preserve"> 2379 </w:t>
      </w:r>
      <w:r w:rsidRPr="00E61DC1">
        <w:rPr>
          <w:rFonts w:ascii="Consolas" w:hAnsi="Consolas" w:cs="Consolas"/>
          <w:color w:val="FF0032"/>
          <w:sz w:val="20"/>
          <w:szCs w:val="20"/>
        </w:rPr>
        <w:t># The port that the container exposes</w:t>
      </w:r>
    </w:p>
    <w:p w14:paraId="3568ED3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env:</w:t>
      </w:r>
    </w:p>
    <w:p w14:paraId="1561125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SPRING_ACTIVE_PROFILE</w:t>
      </w:r>
    </w:p>
    <w:p w14:paraId="4808CE9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valueFrom:</w:t>
      </w:r>
      <w:r w:rsidRPr="00E61DC1">
        <w:rPr>
          <w:rFonts w:ascii="Consolas" w:hAnsi="Consolas" w:cs="Consolas"/>
          <w:color w:val="000000"/>
          <w:sz w:val="20"/>
          <w:szCs w:val="20"/>
        </w:rPr>
        <w:t xml:space="preserve"> </w:t>
      </w:r>
    </w:p>
    <w:p w14:paraId="14EA924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configMapKeyRef:</w:t>
      </w:r>
    </w:p>
    <w:p w14:paraId="05F9BD2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auth-service-configmap</w:t>
      </w:r>
    </w:p>
    <w:p w14:paraId="58DB40F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key:</w:t>
      </w:r>
      <w:r w:rsidRPr="00E61DC1">
        <w:rPr>
          <w:rFonts w:ascii="Consolas" w:hAnsi="Consolas" w:cs="Consolas"/>
          <w:color w:val="000000"/>
          <w:sz w:val="20"/>
          <w:szCs w:val="20"/>
        </w:rPr>
        <w:t xml:space="preserve"> spring.active.profile</w:t>
      </w:r>
    </w:p>
    <w:p w14:paraId="6E58007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restartPolicy:</w:t>
      </w:r>
      <w:r w:rsidRPr="00E61DC1">
        <w:rPr>
          <w:rFonts w:ascii="Consolas" w:hAnsi="Consolas" w:cs="Consolas"/>
          <w:color w:val="000000"/>
          <w:sz w:val="20"/>
          <w:szCs w:val="20"/>
        </w:rPr>
        <w:t xml:space="preserve"> Always</w:t>
      </w:r>
    </w:p>
    <w:p w14:paraId="4117EDE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terminationGracePeriodSeconds:</w:t>
      </w:r>
      <w:r w:rsidRPr="00E61DC1">
        <w:rPr>
          <w:rFonts w:ascii="Consolas" w:hAnsi="Consolas" w:cs="Consolas"/>
          <w:color w:val="000000"/>
          <w:sz w:val="20"/>
          <w:szCs w:val="20"/>
        </w:rPr>
        <w:t xml:space="preserve"> 60</w:t>
      </w:r>
    </w:p>
    <w:p w14:paraId="4E0E111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w:t>
      </w:r>
    </w:p>
    <w:p w14:paraId="0CB2108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v1</w:t>
      </w:r>
    </w:p>
    <w:p w14:paraId="263099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Service</w:t>
      </w:r>
    </w:p>
    <w:p w14:paraId="317DC5E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411CFE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1055180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r w:rsidRPr="00E61DC1">
        <w:rPr>
          <w:rFonts w:ascii="Consolas" w:hAnsi="Consolas" w:cs="Consolas"/>
          <w:color w:val="000000"/>
          <w:sz w:val="20"/>
          <w:szCs w:val="20"/>
        </w:rPr>
        <w:t xml:space="preserve"> </w:t>
      </w:r>
      <w:r w:rsidRPr="00E61DC1">
        <w:rPr>
          <w:rFonts w:ascii="Consolas" w:hAnsi="Consolas" w:cs="Consolas"/>
          <w:color w:val="FF0032"/>
          <w:sz w:val="20"/>
          <w:szCs w:val="20"/>
        </w:rPr>
        <w:t>#PODS</w:t>
      </w:r>
    </w:p>
    <w:p w14:paraId="2B87C3F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276E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namespace:</w:t>
      </w:r>
      <w:r w:rsidRPr="00E61DC1">
        <w:rPr>
          <w:rFonts w:ascii="Consolas" w:hAnsi="Consolas" w:cs="Consolas"/>
          <w:color w:val="000000"/>
          <w:sz w:val="20"/>
          <w:szCs w:val="20"/>
        </w:rPr>
        <w:t xml:space="preserve"> default</w:t>
      </w:r>
    </w:p>
    <w:p w14:paraId="766FE6E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3DFB294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ClusterIP </w:t>
      </w:r>
      <w:r w:rsidRPr="00E61DC1">
        <w:rPr>
          <w:rFonts w:ascii="Consolas" w:hAnsi="Consolas" w:cs="Consolas"/>
          <w:color w:val="FF0032"/>
          <w:sz w:val="20"/>
          <w:szCs w:val="20"/>
        </w:rPr>
        <w:t>#NodePort or LoadBalancer or ClusterIP</w:t>
      </w:r>
    </w:p>
    <w:p w14:paraId="676C5E1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436280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34E8C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6046213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app</w:t>
      </w:r>
    </w:p>
    <w:p w14:paraId="6C5574C2" w14:textId="7D765D4D" w:rsidR="00E61DC1" w:rsidRPr="00E61DC1" w:rsidRDefault="00E61DC1" w:rsidP="00E61DC1">
      <w:pPr>
        <w:pBdr>
          <w:top w:val="single" w:sz="4" w:space="1" w:color="auto"/>
          <w:left w:val="single" w:sz="4" w:space="1" w:color="auto"/>
          <w:bottom w:val="single" w:sz="4" w:space="1" w:color="auto"/>
          <w:right w:val="single" w:sz="4" w:space="1" w:color="auto"/>
        </w:pBdr>
        <w:tabs>
          <w:tab w:val="left" w:pos="2670"/>
        </w:tabs>
        <w:ind w:left="2160"/>
        <w:rPr>
          <w:lang w:val="en-US"/>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w:t>
      </w:r>
      <w:r w:rsidRPr="00E61DC1">
        <w:rPr>
          <w:rFonts w:ascii="Consolas" w:hAnsi="Consolas" w:cs="Consolas"/>
          <w:color w:val="000000"/>
          <w:sz w:val="20"/>
          <w:szCs w:val="20"/>
        </w:rPr>
        <w:t xml:space="preserve"> 2379</w:t>
      </w:r>
    </w:p>
    <w:p w14:paraId="2F693D95" w14:textId="21AC5C16" w:rsidR="0069363F" w:rsidRDefault="0069363F" w:rsidP="0069363F">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736C473B" w14:textId="77777777" w:rsidR="0069363F" w:rsidRDefault="0069363F" w:rsidP="0069363F">
      <w:pPr>
        <w:pStyle w:val="ListParagraph"/>
        <w:numPr>
          <w:ilvl w:val="2"/>
          <w:numId w:val="85"/>
        </w:numPr>
        <w:tabs>
          <w:tab w:val="left" w:pos="2670"/>
        </w:tabs>
        <w:rPr>
          <w:lang w:val="en-US"/>
        </w:rPr>
      </w:pPr>
      <w:r>
        <w:rPr>
          <w:lang w:val="en-US"/>
        </w:rPr>
        <w:t xml:space="preserve">Output: </w:t>
      </w:r>
    </w:p>
    <w:p w14:paraId="1BF594ED" w14:textId="202D6408" w:rsidR="0069363F" w:rsidRDefault="00DF3B3F" w:rsidP="0069363F">
      <w:pPr>
        <w:pStyle w:val="ListParagraph"/>
        <w:tabs>
          <w:tab w:val="left" w:pos="2670"/>
        </w:tabs>
        <w:ind w:left="2160"/>
        <w:rPr>
          <w:lang w:val="en-US"/>
        </w:rPr>
      </w:pPr>
      <w:r>
        <w:rPr>
          <w:noProof/>
        </w:rPr>
        <w:drawing>
          <wp:inline distT="0" distB="0" distL="0" distR="0" wp14:anchorId="086345DA" wp14:editId="637B6AFC">
            <wp:extent cx="6096000" cy="628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96000" cy="628650"/>
                    </a:xfrm>
                    <a:prstGeom prst="rect">
                      <a:avLst/>
                    </a:prstGeom>
                  </pic:spPr>
                </pic:pic>
              </a:graphicData>
            </a:graphic>
          </wp:inline>
        </w:drawing>
      </w:r>
    </w:p>
    <w:p w14:paraId="375F108E" w14:textId="77777777" w:rsidR="0069363F" w:rsidRDefault="0069363F" w:rsidP="0069363F">
      <w:pPr>
        <w:pStyle w:val="ListParagraph"/>
        <w:tabs>
          <w:tab w:val="left" w:pos="2670"/>
        </w:tabs>
        <w:ind w:left="2160"/>
        <w:rPr>
          <w:lang w:val="en-US"/>
        </w:rPr>
      </w:pPr>
    </w:p>
    <w:p w14:paraId="550AE3DD" w14:textId="77777777" w:rsidR="0069363F" w:rsidRDefault="0069363F" w:rsidP="0069363F">
      <w:pPr>
        <w:pStyle w:val="ListParagraph"/>
        <w:numPr>
          <w:ilvl w:val="1"/>
          <w:numId w:val="85"/>
        </w:numPr>
        <w:tabs>
          <w:tab w:val="left" w:pos="2670"/>
        </w:tabs>
        <w:rPr>
          <w:lang w:val="en-US"/>
        </w:rPr>
      </w:pPr>
      <w:r>
        <w:rPr>
          <w:lang w:val="en-US"/>
        </w:rPr>
        <w:t>To check all the application running successfully.</w:t>
      </w:r>
    </w:p>
    <w:p w14:paraId="1DD46BAE" w14:textId="77777777" w:rsidR="0069363F" w:rsidRDefault="0069363F" w:rsidP="0069363F">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7933B63E" w14:textId="028E4563" w:rsidR="0069363F" w:rsidRDefault="00252637" w:rsidP="0069363F">
      <w:pPr>
        <w:pStyle w:val="ListParagraph"/>
        <w:numPr>
          <w:ilvl w:val="0"/>
          <w:numId w:val="139"/>
        </w:numPr>
        <w:tabs>
          <w:tab w:val="left" w:pos="2670"/>
        </w:tabs>
        <w:rPr>
          <w:lang w:val="en-US"/>
        </w:rPr>
      </w:pPr>
      <w:r>
        <w:rPr>
          <w:noProof/>
        </w:rPr>
        <w:drawing>
          <wp:anchor distT="0" distB="0" distL="114300" distR="114300" simplePos="0" relativeHeight="251707392" behindDoc="0" locked="0" layoutInCell="1" allowOverlap="1" wp14:anchorId="5DF8BD2F" wp14:editId="6CC01F8C">
            <wp:simplePos x="0" y="0"/>
            <wp:positionH relativeFrom="column">
              <wp:posOffset>1243330</wp:posOffset>
            </wp:positionH>
            <wp:positionV relativeFrom="paragraph">
              <wp:posOffset>185420</wp:posOffset>
            </wp:positionV>
            <wp:extent cx="9120505" cy="726440"/>
            <wp:effectExtent l="0" t="0" r="444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9120505" cy="726440"/>
                    </a:xfrm>
                    <a:prstGeom prst="rect">
                      <a:avLst/>
                    </a:prstGeom>
                  </pic:spPr>
                </pic:pic>
              </a:graphicData>
            </a:graphic>
            <wp14:sizeRelH relativeFrom="page">
              <wp14:pctWidth>0</wp14:pctWidth>
            </wp14:sizeRelH>
            <wp14:sizeRelV relativeFrom="page">
              <wp14:pctHeight>0</wp14:pctHeight>
            </wp14:sizeRelV>
          </wp:anchor>
        </w:drawing>
      </w:r>
      <w:r w:rsidR="0069363F" w:rsidRPr="00D029E0">
        <w:rPr>
          <w:b/>
          <w:bCs/>
          <w:lang w:val="en-US"/>
        </w:rPr>
        <w:t>Output</w:t>
      </w:r>
      <w:r w:rsidR="0069363F">
        <w:rPr>
          <w:lang w:val="en-US"/>
        </w:rPr>
        <w:t>:</w:t>
      </w:r>
    </w:p>
    <w:p w14:paraId="4FE36607" w14:textId="2D6B259A" w:rsidR="0069363F" w:rsidRPr="0005450D" w:rsidRDefault="0069363F" w:rsidP="0069363F">
      <w:pPr>
        <w:pStyle w:val="ListParagraph"/>
        <w:tabs>
          <w:tab w:val="left" w:pos="2670"/>
        </w:tabs>
        <w:rPr>
          <w:lang w:val="en-US"/>
        </w:rPr>
      </w:pPr>
    </w:p>
    <w:p w14:paraId="61CDFDF9" w14:textId="77777777" w:rsidR="0069363F" w:rsidRDefault="0069363F" w:rsidP="0069363F">
      <w:pPr>
        <w:rPr>
          <w:lang w:val="en-US"/>
        </w:rPr>
      </w:pPr>
    </w:p>
    <w:p w14:paraId="369514B8" w14:textId="77777777" w:rsidR="0069363F" w:rsidRDefault="0069363F" w:rsidP="0069363F">
      <w:pPr>
        <w:rPr>
          <w:lang w:val="en-US"/>
        </w:rPr>
      </w:pPr>
    </w:p>
    <w:p w14:paraId="1048B9D4" w14:textId="77777777" w:rsidR="0069363F" w:rsidRPr="006063E7" w:rsidRDefault="0069363F" w:rsidP="0069363F">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510DAB78" w14:textId="77777777" w:rsidR="0069363F" w:rsidRPr="00271B44" w:rsidRDefault="0069363F" w:rsidP="0069363F">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This is the Rest API which ideally we should exposed as Cluster IP only as it will be accessed through API Gateway (Single Entry Point) only.</w:t>
      </w:r>
      <w:r>
        <w:rPr>
          <w:lang w:val="en-US"/>
        </w:rPr>
        <w:t xml:space="preserve"> </w:t>
      </w:r>
    </w:p>
    <w:p w14:paraId="1477EFF1" w14:textId="77777777" w:rsidR="0069363F" w:rsidRDefault="0069363F" w:rsidP="0069363F">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583C9FC1" w14:textId="77777777" w:rsidR="0069363F" w:rsidRDefault="0069363F" w:rsidP="0069363F">
      <w:pPr>
        <w:pStyle w:val="ListParagraph"/>
        <w:numPr>
          <w:ilvl w:val="2"/>
          <w:numId w:val="85"/>
        </w:numPr>
        <w:tabs>
          <w:tab w:val="left" w:pos="1305"/>
        </w:tabs>
        <w:rPr>
          <w:lang w:val="en-US"/>
        </w:rPr>
      </w:pPr>
      <w:r>
        <w:rPr>
          <w:lang w:val="en-US"/>
        </w:rPr>
        <w:t>Output:</w:t>
      </w:r>
    </w:p>
    <w:p w14:paraId="28C99997" w14:textId="7CC4C8D1" w:rsidR="0069363F" w:rsidRPr="00D029E0" w:rsidRDefault="006E1DD5" w:rsidP="0069363F">
      <w:pPr>
        <w:pStyle w:val="ListParagraph"/>
        <w:tabs>
          <w:tab w:val="left" w:pos="1305"/>
        </w:tabs>
        <w:ind w:left="2160"/>
        <w:rPr>
          <w:lang w:val="en-US"/>
        </w:rPr>
      </w:pPr>
      <w:r>
        <w:rPr>
          <w:noProof/>
        </w:rPr>
        <w:drawing>
          <wp:inline distT="0" distB="0" distL="0" distR="0" wp14:anchorId="2458E7D9" wp14:editId="01C3354B">
            <wp:extent cx="8439150" cy="6667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439150" cy="666750"/>
                    </a:xfrm>
                    <a:prstGeom prst="rect">
                      <a:avLst/>
                    </a:prstGeom>
                  </pic:spPr>
                </pic:pic>
              </a:graphicData>
            </a:graphic>
          </wp:inline>
        </w:drawing>
      </w:r>
    </w:p>
    <w:p w14:paraId="5915ED9A" w14:textId="77777777" w:rsidR="0069363F" w:rsidRDefault="0069363F" w:rsidP="0069363F">
      <w:pPr>
        <w:rPr>
          <w:lang w:val="en-US"/>
        </w:rPr>
      </w:pPr>
    </w:p>
    <w:p w14:paraId="39490C2E" w14:textId="35A26212" w:rsidR="0069363F" w:rsidRDefault="0069363F" w:rsidP="0069363F">
      <w:pPr>
        <w:pStyle w:val="ListParagraph"/>
        <w:numPr>
          <w:ilvl w:val="1"/>
          <w:numId w:val="85"/>
        </w:numPr>
        <w:tabs>
          <w:tab w:val="left" w:pos="1545"/>
        </w:tabs>
        <w:rPr>
          <w:lang w:val="en-US"/>
        </w:rPr>
      </w:pPr>
      <w:r>
        <w:rPr>
          <w:lang w:val="en-US"/>
        </w:rPr>
        <w:t xml:space="preserve">To access the </w:t>
      </w:r>
      <w:r w:rsidR="00F91D70">
        <w:rPr>
          <w:lang w:val="en-US"/>
        </w:rPr>
        <w:t>auth</w:t>
      </w:r>
      <w:r>
        <w:rPr>
          <w:lang w:val="en-US"/>
        </w:rPr>
        <w:t xml:space="preserve">-service from outside the cluster, </w:t>
      </w:r>
      <w:r w:rsidR="00F91D70">
        <w:rPr>
          <w:lang w:val="en-US"/>
        </w:rPr>
        <w:t>we need gateway-service</w:t>
      </w:r>
      <w:r w:rsidR="00F9135A">
        <w:rPr>
          <w:lang w:val="en-US"/>
        </w:rPr>
        <w:t xml:space="preserve"> to be in running stage</w:t>
      </w:r>
      <w:r w:rsidR="00F91D70">
        <w:rPr>
          <w:lang w:val="en-US"/>
        </w:rPr>
        <w:t xml:space="preserve"> which will be exposed as Nodeport or LoadBalancer</w:t>
      </w:r>
      <w:r w:rsidR="001C7878">
        <w:rPr>
          <w:lang w:val="en-US"/>
        </w:rPr>
        <w:t>.</w:t>
      </w:r>
    </w:p>
    <w:p w14:paraId="3199257B" w14:textId="0B147FAA" w:rsidR="001C7878" w:rsidRDefault="001C7878" w:rsidP="001C7878">
      <w:pPr>
        <w:pStyle w:val="ListParagraph"/>
        <w:numPr>
          <w:ilvl w:val="2"/>
          <w:numId w:val="33"/>
        </w:numPr>
        <w:tabs>
          <w:tab w:val="left" w:pos="1545"/>
        </w:tabs>
        <w:rPr>
          <w:lang w:val="en-US"/>
        </w:rPr>
      </w:pPr>
      <w:r>
        <w:rPr>
          <w:lang w:val="en-US"/>
        </w:rPr>
        <w:t>Go To the gateway-service section, and run the gateway-service.</w:t>
      </w:r>
    </w:p>
    <w:p w14:paraId="2C725C00" w14:textId="03DA95B0" w:rsidR="001C7878" w:rsidRDefault="00FE1E16" w:rsidP="001C7878">
      <w:pPr>
        <w:pStyle w:val="ListParagraph"/>
        <w:numPr>
          <w:ilvl w:val="2"/>
          <w:numId w:val="33"/>
        </w:numPr>
        <w:tabs>
          <w:tab w:val="left" w:pos="1545"/>
        </w:tabs>
        <w:rPr>
          <w:lang w:val="en-US"/>
        </w:rPr>
      </w:pPr>
      <w:r>
        <w:rPr>
          <w:lang w:val="en-US"/>
        </w:rPr>
        <w:t xml:space="preserve">After running the gateway-service, check the services are running. </w:t>
      </w:r>
    </w:p>
    <w:p w14:paraId="7A2642BE" w14:textId="2D83E1AE" w:rsidR="0069363F" w:rsidRPr="00F81179" w:rsidRDefault="0069363F" w:rsidP="0069363F">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28DB59FA" w14:textId="77777777" w:rsidR="0069363F" w:rsidRDefault="0069363F" w:rsidP="0069363F">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0217957B" w14:textId="77777777" w:rsidR="0069363F" w:rsidRDefault="0069363F" w:rsidP="0069363F">
      <w:pPr>
        <w:pStyle w:val="ListParagraph"/>
        <w:numPr>
          <w:ilvl w:val="5"/>
          <w:numId w:val="85"/>
        </w:numPr>
        <w:tabs>
          <w:tab w:val="left" w:pos="2715"/>
        </w:tabs>
        <w:rPr>
          <w:lang w:val="en-US"/>
        </w:rPr>
      </w:pPr>
      <w:r>
        <w:rPr>
          <w:lang w:val="en-US"/>
        </w:rPr>
        <w:lastRenderedPageBreak/>
        <w:t>Output</w:t>
      </w:r>
    </w:p>
    <w:p w14:paraId="5DCE3200" w14:textId="77777777" w:rsidR="0069363F" w:rsidRDefault="0069363F" w:rsidP="0069363F">
      <w:pPr>
        <w:pStyle w:val="ListParagraph"/>
        <w:tabs>
          <w:tab w:val="left" w:pos="2715"/>
        </w:tabs>
        <w:ind w:left="3865"/>
        <w:rPr>
          <w:lang w:val="en-US"/>
        </w:rPr>
      </w:pPr>
      <w:r>
        <w:rPr>
          <w:noProof/>
        </w:rPr>
        <mc:AlternateContent>
          <mc:Choice Requires="wps">
            <w:drawing>
              <wp:anchor distT="0" distB="0" distL="114300" distR="114300" simplePos="0" relativeHeight="251706368" behindDoc="0" locked="0" layoutInCell="1" allowOverlap="1" wp14:anchorId="26D4F85C" wp14:editId="5348B232">
                <wp:simplePos x="0" y="0"/>
                <wp:positionH relativeFrom="margin">
                  <wp:align>left</wp:align>
                </wp:positionH>
                <wp:positionV relativeFrom="paragraph">
                  <wp:posOffset>436245</wp:posOffset>
                </wp:positionV>
                <wp:extent cx="1533525" cy="819150"/>
                <wp:effectExtent l="0" t="0" r="1552575" b="171450"/>
                <wp:wrapNone/>
                <wp:docPr id="231" name="Speech Bubble: Rectangle with Corners Rounded 231"/>
                <wp:cNvGraphicFramePr/>
                <a:graphic xmlns:a="http://schemas.openxmlformats.org/drawingml/2006/main">
                  <a:graphicData uri="http://schemas.microsoft.com/office/word/2010/wordprocessingShape">
                    <wps:wsp>
                      <wps:cNvSpPr/>
                      <wps:spPr>
                        <a:xfrm>
                          <a:off x="323850" y="1362075"/>
                          <a:ext cx="1533525"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D7422" w14:textId="77777777" w:rsidR="0069363F" w:rsidRDefault="0069363F" w:rsidP="0069363F">
                            <w:pPr>
                              <w:jc w:val="center"/>
                              <w:rPr>
                                <w:lang w:val="en-US"/>
                              </w:rPr>
                            </w:pPr>
                            <w:r>
                              <w:rPr>
                                <w:lang w:val="en-US"/>
                              </w:rPr>
                              <w:t>Node IP with TCP Port</w:t>
                            </w:r>
                          </w:p>
                          <w:p w14:paraId="1C2CFDD7" w14:textId="77777777" w:rsidR="0069363F" w:rsidRPr="00F461F6" w:rsidRDefault="0069363F" w:rsidP="0069363F">
                            <w:pPr>
                              <w:jc w:val="center"/>
                              <w:rPr>
                                <w:color w:val="9CC2E5" w:themeColor="accent5" w:themeTint="99"/>
                                <w:lang w:val="en-US"/>
                              </w:rPr>
                            </w:pPr>
                            <w:r w:rsidRPr="00F461F6">
                              <w:rPr>
                                <w:color w:val="9CC2E5" w:themeColor="accent5" w:themeTint="99"/>
                                <w:lang w:val="en-US"/>
                              </w:rPr>
                              <w:t>34.134.28.100:31924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F85C" id="Speech Bubble: Rectangle with Corners Rounded 231" o:spid="_x0000_s1028" type="#_x0000_t62" style="position:absolute;left:0;text-align:left;margin-left:0;margin-top:34.35pt;width:120.75pt;height:64.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19Q4QIAAAUGAAAOAAAAZHJzL2Uyb0RvYy54bWysVE1v2zAMvQ/YfxB0Xx3bcZoGdYosRYcB&#10;xVo0HXpWZCr2IEuapMTpfv0o2fnAWuwwLAdFMsmnx0eK1zf7VpIdWNdoVdL0YkQJKK6rRm1K+v35&#10;7tOUEueZqpjUCkr6Co7ezD9+uO7MDDJda1mBJQii3KwzJa29N7MkcbyGlrkLbUChUWjbMo9Hu0kq&#10;yzpEb2WSjUaTpNO2MlZzcA6/3vZGOo/4QgD3D0I48ESWFLn5uNq4rsOazK/ZbGOZqRs+0GD/wKJl&#10;jcJLj1C3zDOytc0bqLbhVjst/AXXbaKFaDjEHDCbdPRHNquaGYi5oDjOHGVy/w+Wf9s9WtJUJc3y&#10;lBLFWizSygDwmnzertcSZuQJVWRqI4F0ja/JUluFBSdPeqsqqEgIRBk742aItjKPdjg53AZN9sK2&#10;4R+zJfuS5lk+LbAWr9gv+SQbXRZ9FWDvCUd7WuR5kRWUcPSYplcpOiNicgIy1vkvoFsSNiXtoNpA&#10;ZBOYLpmUeutjNdju3vlYlmpIjVU/ME3RSqzyjkmSjot8etUT2Jw5ZedOkzGSeOuTn/ukk8nkcuA5&#10;XIuMD0yRftCnVyTu/KuEwEyqJxBYAEw8i5xj68NSWoL8Sso4B+XT3lSzCvrPxQh/w3XHiChSBAzI&#10;opHyiD0AhGf1FrtXd/APoRBfzjF49DdiffAxIt6slT8Gt43S9j0AiVkNN/f+B5F6aYJKfr/e980Z&#10;PMOXta5esWGt7l+yM/yuwSa4Z84/MotFxcbCceQfcBFSdyXVw46SWttf730P/vii0EpJh6OgpO7n&#10;llmgRH5V+Nau0vE4zI54GBeXGR7suWV9blHbdqmxcNhmyC5ug7+Xh62wun3BqbUIt6KJKY53l5R7&#10;ezgsfT+icO5xWCyiG84Lw/y9WhkewIPOobue9y/MmuEleHxD3/RhbLBZbMRe45NviFR6sfVaND4Y&#10;T7oOB5w1sZWGuRiG2fk5ep2m9/w3AAAA//8DAFBLAwQUAAYACAAAACEAihx0+doAAAAHAQAADwAA&#10;AGRycy9kb3ducmV2LnhtbEyPwU7DMBBE70j9B2srcaNOq9KEEKeqkEBcONDyAZvYJFHjdRRv0/Tv&#10;WU5wHM1o5k2xn32vJjfGLpCB9SoB5agOtqPGwNfp9SEDFRnJYh/IGbi5CPtycVdgbsOVPt105EZJ&#10;CcUcDbTMQ651rFvnMa7C4Ei87zB6ZJFjo+2IVyn3vd4kyU577EgWWhzcS+vq8/HiZTdjGz4qTt9u&#10;FDue8H0bYjDmfjkfnkGxm/kvDL/4gg6lMFXhQjaq3oAcYQO7LAUl7ma7fgRVSewpTUGXhf7PX/4A&#10;AAD//wMAUEsBAi0AFAAGAAgAAAAhALaDOJL+AAAA4QEAABMAAAAAAAAAAAAAAAAAAAAAAFtDb250&#10;ZW50X1R5cGVzXS54bWxQSwECLQAUAAYACAAAACEAOP0h/9YAAACUAQAACwAAAAAAAAAAAAAAAAAv&#10;AQAAX3JlbHMvLnJlbHNQSwECLQAUAAYACAAAACEAKc9fUOECAAAFBgAADgAAAAAAAAAAAAAAAAAu&#10;AgAAZHJzL2Uyb0RvYy54bWxQSwECLQAUAAYACAAAACEAihx0+doAAAAHAQAADwAAAAAAAAAAAAAA&#10;AAA7BQAAZHJzL2Rvd25yZXYueG1sUEsFBgAAAAAEAAQA8wAAAEIGAAAAAA==&#10;" adj="42204,24822" fillcolor="#4472c4 [3204]" strokecolor="#1f3763 [1604]" strokeweight="1pt">
                <v:textbox>
                  <w:txbxContent>
                    <w:p w14:paraId="210D7422" w14:textId="77777777" w:rsidR="0069363F" w:rsidRDefault="0069363F" w:rsidP="0069363F">
                      <w:pPr>
                        <w:jc w:val="center"/>
                        <w:rPr>
                          <w:lang w:val="en-US"/>
                        </w:rPr>
                      </w:pPr>
                      <w:r>
                        <w:rPr>
                          <w:lang w:val="en-US"/>
                        </w:rPr>
                        <w:t>Node IP with TCP Port</w:t>
                      </w:r>
                    </w:p>
                    <w:p w14:paraId="1C2CFDD7" w14:textId="77777777" w:rsidR="0069363F" w:rsidRPr="00F461F6" w:rsidRDefault="0069363F" w:rsidP="0069363F">
                      <w:pPr>
                        <w:jc w:val="center"/>
                        <w:rPr>
                          <w:color w:val="9CC2E5" w:themeColor="accent5" w:themeTint="99"/>
                          <w:lang w:val="en-US"/>
                        </w:rPr>
                      </w:pPr>
                      <w:r w:rsidRPr="00F461F6">
                        <w:rPr>
                          <w:color w:val="9CC2E5" w:themeColor="accent5" w:themeTint="99"/>
                          <w:lang w:val="en-US"/>
                        </w:rPr>
                        <w:t>34.134.28.100:31924</w:t>
                      </w:r>
                    </w:p>
                  </w:txbxContent>
                </v:textbox>
                <w10:wrap anchorx="margin"/>
              </v:shape>
            </w:pict>
          </mc:Fallback>
        </mc:AlternateContent>
      </w:r>
      <w:r>
        <w:rPr>
          <w:noProof/>
        </w:rPr>
        <w:drawing>
          <wp:inline distT="0" distB="0" distL="0" distR="0" wp14:anchorId="26E8FAA9" wp14:editId="52E4FEB5">
            <wp:extent cx="10044430" cy="544195"/>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44430" cy="544195"/>
                    </a:xfrm>
                    <a:prstGeom prst="rect">
                      <a:avLst/>
                    </a:prstGeom>
                  </pic:spPr>
                </pic:pic>
              </a:graphicData>
            </a:graphic>
          </wp:inline>
        </w:drawing>
      </w:r>
    </w:p>
    <w:p w14:paraId="4A610B2F" w14:textId="77777777" w:rsidR="0069363F" w:rsidRDefault="0069363F" w:rsidP="0069363F">
      <w:pPr>
        <w:pStyle w:val="ListParagraph"/>
        <w:tabs>
          <w:tab w:val="left" w:pos="2715"/>
        </w:tabs>
        <w:ind w:left="5040"/>
        <w:rPr>
          <w:lang w:val="en-US"/>
        </w:rPr>
      </w:pPr>
    </w:p>
    <w:p w14:paraId="07F6EB1C" w14:textId="77777777" w:rsidR="0069363F" w:rsidRDefault="0069363F" w:rsidP="0069363F">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26A64D44" w14:textId="77777777" w:rsidR="0069363F" w:rsidRPr="00F81179" w:rsidRDefault="0069363F" w:rsidP="0069363F">
      <w:pPr>
        <w:pStyle w:val="ListParagraph"/>
        <w:ind w:left="2880"/>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360C5360" wp14:editId="11E759C0">
            <wp:extent cx="10044430" cy="454977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044430" cy="4549775"/>
                    </a:xfrm>
                    <a:prstGeom prst="rect">
                      <a:avLst/>
                    </a:prstGeom>
                  </pic:spPr>
                </pic:pic>
              </a:graphicData>
            </a:graphic>
          </wp:inline>
        </w:drawing>
      </w:r>
    </w:p>
    <w:p w14:paraId="54EEF71A" w14:textId="77777777" w:rsidR="0069363F" w:rsidRDefault="0069363F" w:rsidP="0069363F">
      <w:pPr>
        <w:pStyle w:val="ListParagraph"/>
        <w:ind w:left="5040"/>
        <w:rPr>
          <w:rFonts w:asciiTheme="majorHAnsi" w:eastAsiaTheme="majorEastAsia" w:hAnsiTheme="majorHAnsi" w:cstheme="majorBidi"/>
          <w:color w:val="2F5496" w:themeColor="accent1" w:themeShade="BF"/>
          <w:sz w:val="32"/>
          <w:szCs w:val="32"/>
          <w:lang w:val="en-US"/>
        </w:rPr>
      </w:pPr>
    </w:p>
    <w:p w14:paraId="6E8A92A2" w14:textId="77777777" w:rsidR="0069363F" w:rsidRDefault="0069363F" w:rsidP="0069363F">
      <w:pPr>
        <w:pStyle w:val="ListParagraph"/>
        <w:numPr>
          <w:ilvl w:val="1"/>
          <w:numId w:val="85"/>
        </w:numPr>
        <w:tabs>
          <w:tab w:val="left" w:pos="1545"/>
        </w:tabs>
        <w:rPr>
          <w:lang w:val="en-US"/>
        </w:rPr>
      </w:pPr>
      <w:r>
        <w:rPr>
          <w:lang w:val="en-US"/>
        </w:rPr>
        <w:t>To access the user-service from outside the cluster, using LoadBalancer IP Service</w:t>
      </w:r>
    </w:p>
    <w:p w14:paraId="55284A29" w14:textId="77777777" w:rsidR="0069363F" w:rsidRDefault="0069363F" w:rsidP="0069363F">
      <w:pPr>
        <w:pStyle w:val="ListParagraph"/>
        <w:numPr>
          <w:ilvl w:val="2"/>
          <w:numId w:val="85"/>
        </w:numPr>
        <w:tabs>
          <w:tab w:val="left" w:pos="1545"/>
        </w:tabs>
        <w:rPr>
          <w:lang w:val="en-US"/>
        </w:rPr>
      </w:pPr>
      <w:r>
        <w:rPr>
          <w:lang w:val="en-US"/>
        </w:rPr>
        <w:t>If we define service as Nodeport in the deployment.yaml</w:t>
      </w:r>
    </w:p>
    <w:p w14:paraId="05B1E3BC"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147A58CC"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Service</w:t>
      </w:r>
    </w:p>
    <w:p w14:paraId="34AD581C"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metadata:</w:t>
      </w:r>
    </w:p>
    <w:p w14:paraId="791A0761"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user-service</w:t>
      </w:r>
    </w:p>
    <w:p w14:paraId="769A12F0"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labels:</w:t>
      </w:r>
      <w:r>
        <w:rPr>
          <w:rFonts w:ascii="Consolas" w:hAnsi="Consolas" w:cs="Consolas"/>
          <w:color w:val="000000"/>
          <w:sz w:val="20"/>
          <w:szCs w:val="20"/>
        </w:rPr>
        <w:t xml:space="preserve"> </w:t>
      </w:r>
      <w:r>
        <w:rPr>
          <w:rFonts w:ascii="Consolas" w:hAnsi="Consolas" w:cs="Consolas"/>
          <w:color w:val="FF0032"/>
          <w:sz w:val="20"/>
          <w:szCs w:val="20"/>
        </w:rPr>
        <w:t>#PODS</w:t>
      </w:r>
    </w:p>
    <w:p w14:paraId="0FD58763"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0DB7A0BB"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spec:</w:t>
      </w:r>
    </w:p>
    <w:p w14:paraId="589DEF83"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type:</w:t>
      </w:r>
      <w:r>
        <w:rPr>
          <w:rFonts w:ascii="Consolas" w:hAnsi="Consolas" w:cs="Consolas"/>
          <w:color w:val="000000"/>
          <w:sz w:val="20"/>
          <w:szCs w:val="20"/>
        </w:rPr>
        <w:t xml:space="preserve"> LoadBalancer </w:t>
      </w:r>
      <w:r>
        <w:rPr>
          <w:rFonts w:ascii="Consolas" w:hAnsi="Consolas" w:cs="Consolas"/>
          <w:color w:val="FF0032"/>
          <w:sz w:val="20"/>
          <w:szCs w:val="20"/>
        </w:rPr>
        <w:t>#NodePort or LoadBalancer or ClusterIP</w:t>
      </w:r>
    </w:p>
    <w:p w14:paraId="3DFA5CAA"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selector:</w:t>
      </w:r>
    </w:p>
    <w:p w14:paraId="48C1CB10"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4D97EE77"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ports:</w:t>
      </w:r>
    </w:p>
    <w:p w14:paraId="58A43A46"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hazelcast</w:t>
      </w:r>
    </w:p>
    <w:p w14:paraId="2F5C709D"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5701</w:t>
      </w:r>
    </w:p>
    <w:p w14:paraId="08590111" w14:textId="77777777" w:rsidR="0069363F" w:rsidRDefault="0069363F" w:rsidP="0069363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app</w:t>
      </w:r>
    </w:p>
    <w:p w14:paraId="598AAE55" w14:textId="77777777" w:rsidR="0069363F" w:rsidRDefault="0069363F" w:rsidP="0069363F">
      <w:pPr>
        <w:pStyle w:val="ListParagraph"/>
        <w:pBdr>
          <w:top w:val="single" w:sz="4" w:space="1" w:color="auto"/>
          <w:left w:val="single" w:sz="4" w:space="1" w:color="auto"/>
          <w:bottom w:val="single" w:sz="4" w:space="1" w:color="auto"/>
          <w:right w:val="single" w:sz="4" w:space="1" w:color="auto"/>
        </w:pBdr>
        <w:tabs>
          <w:tab w:val="left" w:pos="2715"/>
        </w:tabs>
        <w:ind w:left="2160"/>
        <w:rPr>
          <w:lang w:val="en-US"/>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3379</w:t>
      </w:r>
      <w:r>
        <w:rPr>
          <w:lang w:val="en-US"/>
        </w:rPr>
        <w:t xml:space="preserve"> </w:t>
      </w:r>
    </w:p>
    <w:p w14:paraId="384EE5D2" w14:textId="77777777" w:rsidR="0069363F" w:rsidRDefault="0069363F" w:rsidP="0069363F">
      <w:pPr>
        <w:pStyle w:val="ListParagraph"/>
        <w:numPr>
          <w:ilvl w:val="2"/>
          <w:numId w:val="85"/>
        </w:numPr>
        <w:tabs>
          <w:tab w:val="left" w:pos="2715"/>
        </w:tabs>
        <w:rPr>
          <w:lang w:val="en-US"/>
        </w:rPr>
      </w:pPr>
      <w:r>
        <w:rPr>
          <w:lang w:val="en-US"/>
        </w:rPr>
        <w:t>Run the following commands to access the user-service from outside:</w:t>
      </w:r>
    </w:p>
    <w:p w14:paraId="45D37531" w14:textId="77777777" w:rsidR="0069363F" w:rsidRPr="00B527BB" w:rsidRDefault="0069363F" w:rsidP="0069363F">
      <w:pPr>
        <w:pStyle w:val="ListParagraph"/>
        <w:numPr>
          <w:ilvl w:val="3"/>
          <w:numId w:val="85"/>
        </w:numPr>
        <w:tabs>
          <w:tab w:val="left" w:pos="2715"/>
        </w:tabs>
        <w:rPr>
          <w:lang w:val="en-US"/>
        </w:rPr>
      </w:pPr>
      <w:r>
        <w:rPr>
          <w:b/>
          <w:bCs/>
          <w:lang w:val="en-US"/>
        </w:rPr>
        <w:t>Apply the changes of deployment.yaml file</w:t>
      </w:r>
    </w:p>
    <w:p w14:paraId="5C43B2B7" w14:textId="77777777" w:rsidR="0069363F" w:rsidRDefault="0069363F" w:rsidP="0069363F">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2C2BEF1F" w14:textId="77777777" w:rsidR="0069363F" w:rsidRDefault="0069363F" w:rsidP="0069363F">
      <w:pPr>
        <w:pStyle w:val="ListParagraph"/>
        <w:numPr>
          <w:ilvl w:val="4"/>
          <w:numId w:val="85"/>
        </w:numPr>
        <w:tabs>
          <w:tab w:val="left" w:pos="2715"/>
        </w:tabs>
        <w:rPr>
          <w:lang w:val="en-US"/>
        </w:rPr>
      </w:pPr>
      <w:r>
        <w:rPr>
          <w:b/>
          <w:bCs/>
          <w:lang w:val="en-US"/>
        </w:rPr>
        <w:t>Output</w:t>
      </w:r>
      <w:r w:rsidRPr="00B527BB">
        <w:rPr>
          <w:lang w:val="en-US"/>
        </w:rPr>
        <w:t>:</w:t>
      </w:r>
    </w:p>
    <w:p w14:paraId="2C814D88" w14:textId="77777777" w:rsidR="0069363F" w:rsidRDefault="0069363F" w:rsidP="0069363F">
      <w:pPr>
        <w:pStyle w:val="ListParagraph"/>
        <w:tabs>
          <w:tab w:val="left" w:pos="2715"/>
        </w:tabs>
        <w:ind w:left="3600"/>
        <w:rPr>
          <w:lang w:val="en-US"/>
        </w:rPr>
      </w:pPr>
      <w:r>
        <w:rPr>
          <w:noProof/>
        </w:rPr>
        <w:drawing>
          <wp:inline distT="0" distB="0" distL="0" distR="0" wp14:anchorId="736AE65A" wp14:editId="6713EF19">
            <wp:extent cx="6000750" cy="7810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00750" cy="781050"/>
                    </a:xfrm>
                    <a:prstGeom prst="rect">
                      <a:avLst/>
                    </a:prstGeom>
                  </pic:spPr>
                </pic:pic>
              </a:graphicData>
            </a:graphic>
          </wp:inline>
        </w:drawing>
      </w:r>
    </w:p>
    <w:p w14:paraId="77882901" w14:textId="77777777" w:rsidR="0069363F" w:rsidRDefault="0069363F" w:rsidP="0069363F">
      <w:pPr>
        <w:pStyle w:val="ListParagraph"/>
        <w:numPr>
          <w:ilvl w:val="3"/>
          <w:numId w:val="85"/>
        </w:numPr>
        <w:tabs>
          <w:tab w:val="left" w:pos="2715"/>
        </w:tabs>
        <w:rPr>
          <w:lang w:val="en-US"/>
        </w:rPr>
      </w:pPr>
      <w:r>
        <w:rPr>
          <w:lang w:val="en-US"/>
        </w:rPr>
        <w:t>To check the services again:</w:t>
      </w:r>
    </w:p>
    <w:p w14:paraId="3D99F9F5" w14:textId="77777777" w:rsidR="0069363F" w:rsidRDefault="0069363F" w:rsidP="0069363F">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571709BD" w14:textId="77777777" w:rsidR="0069363F" w:rsidRDefault="0069363F" w:rsidP="0069363F">
      <w:pPr>
        <w:pStyle w:val="ListParagraph"/>
        <w:numPr>
          <w:ilvl w:val="4"/>
          <w:numId w:val="85"/>
        </w:numPr>
        <w:tabs>
          <w:tab w:val="left" w:pos="2715"/>
        </w:tabs>
        <w:rPr>
          <w:lang w:val="en-US"/>
        </w:rPr>
      </w:pPr>
      <w:r>
        <w:rPr>
          <w:lang w:val="en-US"/>
        </w:rPr>
        <w:t>Output:</w:t>
      </w:r>
    </w:p>
    <w:p w14:paraId="29DD7A6B" w14:textId="77777777" w:rsidR="0069363F" w:rsidRDefault="0069363F" w:rsidP="0069363F">
      <w:pPr>
        <w:pStyle w:val="ListParagraph"/>
        <w:tabs>
          <w:tab w:val="left" w:pos="2715"/>
        </w:tabs>
        <w:ind w:left="3600"/>
        <w:rPr>
          <w:lang w:val="en-US"/>
        </w:rPr>
      </w:pPr>
      <w:r>
        <w:rPr>
          <w:noProof/>
        </w:rPr>
        <w:drawing>
          <wp:inline distT="0" distB="0" distL="0" distR="0" wp14:anchorId="02C87B36" wp14:editId="602B7406">
            <wp:extent cx="9086850" cy="60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086850" cy="609600"/>
                    </a:xfrm>
                    <a:prstGeom prst="rect">
                      <a:avLst/>
                    </a:prstGeom>
                  </pic:spPr>
                </pic:pic>
              </a:graphicData>
            </a:graphic>
          </wp:inline>
        </w:drawing>
      </w:r>
    </w:p>
    <w:p w14:paraId="30AE1DC9" w14:textId="77777777" w:rsidR="0069363F" w:rsidRDefault="0069363F" w:rsidP="0069363F">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3D9D4759" w14:textId="7836A5B8" w:rsidR="007F3886" w:rsidRDefault="0069363F" w:rsidP="0069363F">
      <w:pPr>
        <w:rPr>
          <w:rFonts w:asciiTheme="majorHAnsi" w:eastAsiaTheme="majorEastAsia" w:hAnsiTheme="majorHAnsi" w:cstheme="majorBidi"/>
          <w:color w:val="2F5496" w:themeColor="accent1" w:themeShade="BF"/>
          <w:sz w:val="32"/>
          <w:szCs w:val="32"/>
          <w:lang w:val="en-US"/>
        </w:rPr>
      </w:pPr>
      <w:r>
        <w:rPr>
          <w:noProof/>
        </w:rPr>
        <w:lastRenderedPageBreak/>
        <w:drawing>
          <wp:inline distT="0" distB="0" distL="0" distR="0" wp14:anchorId="7E0EE6DD" wp14:editId="1CBBB794">
            <wp:extent cx="8491855" cy="3467100"/>
            <wp:effectExtent l="0" t="0" r="444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491855" cy="3467100"/>
                    </a:xfrm>
                    <a:prstGeom prst="rect">
                      <a:avLst/>
                    </a:prstGeom>
                  </pic:spPr>
                </pic:pic>
              </a:graphicData>
            </a:graphic>
          </wp:inline>
        </w:drawing>
      </w:r>
    </w:p>
    <w:p w14:paraId="518232B2" w14:textId="77777777" w:rsidR="00DC7ACD" w:rsidRDefault="00DC7ACD">
      <w:pPr>
        <w:rPr>
          <w:rFonts w:asciiTheme="majorHAnsi" w:eastAsiaTheme="majorEastAsia" w:hAnsiTheme="majorHAnsi" w:cstheme="majorBidi"/>
          <w:color w:val="2F5496" w:themeColor="accent1" w:themeShade="BF"/>
          <w:sz w:val="32"/>
          <w:szCs w:val="32"/>
          <w:lang w:val="en-US"/>
        </w:rPr>
      </w:pPr>
      <w:r>
        <w:rPr>
          <w:lang w:val="en-US"/>
        </w:rPr>
        <w:br w:type="page"/>
      </w:r>
    </w:p>
    <w:p w14:paraId="7ADC33D0" w14:textId="6380712A" w:rsidR="00925534" w:rsidRDefault="00925534" w:rsidP="0083296A">
      <w:pPr>
        <w:pStyle w:val="Heading1"/>
        <w:numPr>
          <w:ilvl w:val="0"/>
          <w:numId w:val="144"/>
        </w:numPr>
        <w:ind w:left="357" w:hanging="357"/>
        <w:rPr>
          <w:lang w:val="en-US"/>
        </w:rPr>
      </w:pPr>
      <w:r>
        <w:rPr>
          <w:lang w:val="en-US"/>
        </w:rPr>
        <w:lastRenderedPageBreak/>
        <w:t>P</w:t>
      </w:r>
      <w:r w:rsidR="00182B88">
        <w:rPr>
          <w:lang w:val="en-US"/>
        </w:rPr>
        <w:t>roject Service</w:t>
      </w:r>
    </w:p>
    <w:p w14:paraId="79888CF1" w14:textId="77777777" w:rsidR="00A359FB" w:rsidRDefault="00A359FB" w:rsidP="0083296A">
      <w:pPr>
        <w:pStyle w:val="Heading2"/>
        <w:numPr>
          <w:ilvl w:val="1"/>
          <w:numId w:val="144"/>
        </w:numPr>
        <w:spacing w:before="0"/>
        <w:ind w:left="720"/>
        <w:rPr>
          <w:lang w:val="en-US"/>
        </w:rPr>
      </w:pPr>
      <w:r>
        <w:rPr>
          <w:lang w:val="en-US"/>
        </w:rPr>
        <w:t>Description</w:t>
      </w:r>
    </w:p>
    <w:p w14:paraId="0693EFCB" w14:textId="77777777" w:rsidR="00A359FB" w:rsidRDefault="00A359FB" w:rsidP="0083296A">
      <w:pPr>
        <w:pStyle w:val="Heading2"/>
        <w:numPr>
          <w:ilvl w:val="1"/>
          <w:numId w:val="144"/>
        </w:numPr>
        <w:spacing w:before="0"/>
        <w:ind w:left="720"/>
        <w:rPr>
          <w:lang w:val="en-US"/>
        </w:rPr>
      </w:pPr>
      <w:r>
        <w:rPr>
          <w:lang w:val="en-US"/>
        </w:rPr>
        <w:t>Entity Relationship Diagram</w:t>
      </w:r>
    </w:p>
    <w:p w14:paraId="7462E422" w14:textId="77777777" w:rsidR="00A359FB" w:rsidRDefault="00A359FB" w:rsidP="0083296A">
      <w:pPr>
        <w:pStyle w:val="Heading2"/>
        <w:numPr>
          <w:ilvl w:val="1"/>
          <w:numId w:val="144"/>
        </w:numPr>
        <w:spacing w:before="0"/>
        <w:ind w:left="720"/>
        <w:rPr>
          <w:lang w:val="en-US"/>
        </w:rPr>
      </w:pPr>
      <w:r>
        <w:rPr>
          <w:lang w:val="en-US"/>
        </w:rPr>
        <w:t>Class Diagram</w:t>
      </w:r>
    </w:p>
    <w:p w14:paraId="10D6DEB2" w14:textId="77777777" w:rsidR="00A359FB" w:rsidRDefault="00A359FB" w:rsidP="0083296A">
      <w:pPr>
        <w:pStyle w:val="Heading2"/>
        <w:numPr>
          <w:ilvl w:val="1"/>
          <w:numId w:val="144"/>
        </w:numPr>
        <w:spacing w:before="0"/>
        <w:ind w:left="720"/>
        <w:rPr>
          <w:lang w:val="en-US"/>
        </w:rPr>
      </w:pPr>
      <w:r>
        <w:rPr>
          <w:lang w:val="en-US"/>
        </w:rPr>
        <w:t>Use Case Diagram</w:t>
      </w:r>
    </w:p>
    <w:p w14:paraId="1E2A0D56" w14:textId="04C339EA" w:rsidR="00A359FB" w:rsidRDefault="00A359FB" w:rsidP="0083296A">
      <w:pPr>
        <w:pStyle w:val="Heading2"/>
        <w:numPr>
          <w:ilvl w:val="1"/>
          <w:numId w:val="144"/>
        </w:numPr>
        <w:spacing w:before="0"/>
        <w:ind w:left="720"/>
        <w:rPr>
          <w:lang w:val="en-US"/>
        </w:rPr>
      </w:pPr>
      <w:r>
        <w:rPr>
          <w:lang w:val="en-US"/>
        </w:rPr>
        <w:t xml:space="preserve">Use Case </w:t>
      </w:r>
      <w:r w:rsidR="00182B88">
        <w:rPr>
          <w:lang w:val="en-US"/>
        </w:rPr>
        <w:t>Implementation</w:t>
      </w:r>
    </w:p>
    <w:p w14:paraId="7702A652" w14:textId="71C292BF" w:rsidR="00CC48E0" w:rsidRDefault="00CC48E0" w:rsidP="0083296A">
      <w:pPr>
        <w:pStyle w:val="Heading3"/>
        <w:numPr>
          <w:ilvl w:val="2"/>
          <w:numId w:val="144"/>
        </w:numPr>
        <w:rPr>
          <w:lang w:val="en-US"/>
        </w:rPr>
      </w:pPr>
      <w:r>
        <w:rPr>
          <w:lang w:val="en-US"/>
        </w:rPr>
        <w:t>Coding</w:t>
      </w:r>
    </w:p>
    <w:p w14:paraId="7F194CEE" w14:textId="636FCCB4" w:rsidR="00182B88" w:rsidRDefault="00182B88" w:rsidP="002F62E5">
      <w:pPr>
        <w:pStyle w:val="ListParagraph"/>
        <w:numPr>
          <w:ilvl w:val="0"/>
          <w:numId w:val="136"/>
        </w:numPr>
        <w:jc w:val="both"/>
      </w:pPr>
      <w:r>
        <w:t xml:space="preserve">Follow the document to implement </w:t>
      </w:r>
      <w:r w:rsidR="00622BAE">
        <w:t>project</w:t>
      </w:r>
      <w:r>
        <w:t xml:space="preserve">-service: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852" w:author="rkbansal" w:date="2020-04-23T15:37:00Z">
          <w:tblPr>
            <w:tblW w:w="0" w:type="auto"/>
            <w:tblLook w:val="04A0" w:firstRow="1" w:lastRow="0" w:firstColumn="1" w:lastColumn="0" w:noHBand="0" w:noVBand="1"/>
          </w:tblPr>
        </w:tblPrChange>
      </w:tblPr>
      <w:tblGrid>
        <w:gridCol w:w="4508"/>
        <w:gridCol w:w="4508"/>
        <w:tblGridChange w:id="2853">
          <w:tblGrid>
            <w:gridCol w:w="4508"/>
            <w:gridCol w:w="4508"/>
          </w:tblGrid>
        </w:tblGridChange>
      </w:tblGrid>
      <w:tr w:rsidR="00182B88" w14:paraId="031003CB" w14:textId="77777777" w:rsidTr="00DB4E64">
        <w:tc>
          <w:tcPr>
            <w:tcW w:w="4508" w:type="dxa"/>
            <w:tcPrChange w:id="2854" w:author="rkbansal" w:date="2020-04-23T15:37:00Z">
              <w:tcPr>
                <w:tcW w:w="4508" w:type="dxa"/>
              </w:tcPr>
            </w:tcPrChange>
          </w:tcPr>
          <w:p w14:paraId="08A9508F" w14:textId="77777777" w:rsidR="00182B88" w:rsidRDefault="00182B88" w:rsidP="00DB4E64">
            <w:r>
              <w:t>Database/Schema Name</w:t>
            </w:r>
          </w:p>
        </w:tc>
        <w:tc>
          <w:tcPr>
            <w:tcW w:w="4508" w:type="dxa"/>
            <w:tcPrChange w:id="2855" w:author="rkbansal" w:date="2020-04-23T15:37:00Z">
              <w:tcPr>
                <w:tcW w:w="4508" w:type="dxa"/>
              </w:tcPr>
            </w:tcPrChange>
          </w:tcPr>
          <w:p w14:paraId="6284286F" w14:textId="300DA259" w:rsidR="00182B88" w:rsidRDefault="00622BAE" w:rsidP="00DB4E64">
            <w:r>
              <w:t>project</w:t>
            </w:r>
            <w:r w:rsidR="00182B88">
              <w:t>_</w:t>
            </w:r>
            <w:ins w:id="2856" w:author="Rajiv Bansal" w:date="2021-05-19T21:01:00Z">
              <w:r w:rsidR="00182B88">
                <w:t>db</w:t>
              </w:r>
            </w:ins>
            <w:del w:id="2857" w:author="Rajiv Bansal" w:date="2021-05-19T21:01:00Z">
              <w:r w:rsidR="00182B88" w:rsidDel="00242B81">
                <w:delText>schema</w:delText>
              </w:r>
            </w:del>
          </w:p>
        </w:tc>
      </w:tr>
      <w:tr w:rsidR="00182B88" w14:paraId="3EDEA669" w14:textId="77777777" w:rsidTr="00DB4E64">
        <w:tc>
          <w:tcPr>
            <w:tcW w:w="4508" w:type="dxa"/>
            <w:tcPrChange w:id="2858" w:author="rkbansal" w:date="2020-04-23T15:37:00Z">
              <w:tcPr>
                <w:tcW w:w="4508" w:type="dxa"/>
              </w:tcPr>
            </w:tcPrChange>
          </w:tcPr>
          <w:p w14:paraId="186E3194" w14:textId="77777777" w:rsidR="00182B88" w:rsidRDefault="00182B88" w:rsidP="00DB4E64">
            <w:r>
              <w:t>User name</w:t>
            </w:r>
          </w:p>
        </w:tc>
        <w:tc>
          <w:tcPr>
            <w:tcW w:w="4508" w:type="dxa"/>
            <w:tcPrChange w:id="2859" w:author="rkbansal" w:date="2020-04-23T15:37:00Z">
              <w:tcPr>
                <w:tcW w:w="4508" w:type="dxa"/>
              </w:tcPr>
            </w:tcPrChange>
          </w:tcPr>
          <w:p w14:paraId="5670C266" w14:textId="77777777" w:rsidR="00182B88" w:rsidRDefault="00182B88" w:rsidP="00DB4E64">
            <w:del w:id="2860" w:author="Rajiv Bansal" w:date="2021-05-19T21:01:00Z">
              <w:r w:rsidDel="00242B81">
                <w:delText>Users</w:delText>
              </w:r>
            </w:del>
            <w:ins w:id="2861" w:author="Rajiv Bansal" w:date="2021-05-19T21:01:00Z">
              <w:r>
                <w:t>bjjd</w:t>
              </w:r>
            </w:ins>
          </w:p>
        </w:tc>
      </w:tr>
      <w:tr w:rsidR="00182B88" w14:paraId="2AB3FDD3" w14:textId="77777777" w:rsidTr="00DB4E64">
        <w:tc>
          <w:tcPr>
            <w:tcW w:w="4508" w:type="dxa"/>
            <w:tcPrChange w:id="2862" w:author="rkbansal" w:date="2020-04-23T15:37:00Z">
              <w:tcPr>
                <w:tcW w:w="4508" w:type="dxa"/>
              </w:tcPr>
            </w:tcPrChange>
          </w:tcPr>
          <w:p w14:paraId="7EA2DE6F" w14:textId="77777777" w:rsidR="00182B88" w:rsidRDefault="00182B88" w:rsidP="00DB4E64">
            <w:r>
              <w:t>Password</w:t>
            </w:r>
          </w:p>
        </w:tc>
        <w:tc>
          <w:tcPr>
            <w:tcW w:w="4508" w:type="dxa"/>
            <w:tcPrChange w:id="2863" w:author="rkbansal" w:date="2020-04-23T15:37:00Z">
              <w:tcPr>
                <w:tcW w:w="4508" w:type="dxa"/>
              </w:tcPr>
            </w:tcPrChange>
          </w:tcPr>
          <w:p w14:paraId="493C55CA" w14:textId="77777777" w:rsidR="00182B88" w:rsidRDefault="00182B88" w:rsidP="00DB4E64">
            <w:del w:id="2864" w:author="Rajiv Bansal" w:date="2021-05-19T21:01:00Z">
              <w:r w:rsidDel="00242B81">
                <w:delText>Users</w:delText>
              </w:r>
            </w:del>
            <w:ins w:id="2865" w:author="Rajiv Bansal" w:date="2021-05-19T21:01:00Z">
              <w:r>
                <w:t>bjjd_379</w:t>
              </w:r>
            </w:ins>
          </w:p>
        </w:tc>
      </w:tr>
    </w:tbl>
    <w:p w14:paraId="561D6084" w14:textId="77777777" w:rsidR="00182B88" w:rsidRDefault="00182B88" w:rsidP="00182B88">
      <w:pPr>
        <w:rPr>
          <w:ins w:id="2866" w:author="rkbansal" w:date="2020-04-23T15:37:00Z"/>
        </w:rPr>
      </w:pPr>
    </w:p>
    <w:p w14:paraId="400C9220" w14:textId="77777777" w:rsidR="00182B88" w:rsidRPr="00A66355" w:rsidRDefault="00182B88" w:rsidP="00182B88">
      <w:pPr>
        <w:rPr>
          <w:ins w:id="2867" w:author="rkbansal" w:date="2020-04-23T15:37:00Z"/>
          <w:b/>
          <w:bCs/>
        </w:rPr>
      </w:pPr>
      <w:ins w:id="2868" w:author="rkbansal" w:date="2020-04-23T15:37:00Z">
        <w:r>
          <w:tab/>
        </w:r>
        <w:r w:rsidRPr="00A66355">
          <w:rPr>
            <w:b/>
            <w:bCs/>
          </w:rPr>
          <w:t>Commands:</w:t>
        </w:r>
      </w:ins>
    </w:p>
    <w:p w14:paraId="3D4EBE3A" w14:textId="77777777" w:rsidR="00182B88" w:rsidRPr="00A66355" w:rsidRDefault="00182B88" w:rsidP="00182B88">
      <w:pPr>
        <w:ind w:left="360" w:firstLine="360"/>
        <w:jc w:val="both"/>
        <w:rPr>
          <w:ins w:id="2869" w:author="rkbansal" w:date="2020-04-23T15:37:00Z"/>
          <w:rFonts w:cstheme="minorHAnsi"/>
          <w:lang w:val="en-US"/>
        </w:rPr>
      </w:pPr>
      <w:ins w:id="2870"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0E4806E" w14:textId="77777777" w:rsidR="00182B88" w:rsidRPr="00D80614" w:rsidRDefault="00182B88" w:rsidP="00182B88">
      <w:pPr>
        <w:pStyle w:val="ListParagraph"/>
        <w:spacing w:after="300" w:line="300" w:lineRule="atLeast"/>
        <w:ind w:left="360" w:firstLine="360"/>
        <w:rPr>
          <w:ins w:id="2871" w:author="rkbansal" w:date="2020-04-23T15:37:00Z"/>
          <w:rFonts w:ascii="Helvetica" w:eastAsia="Times New Roman" w:hAnsi="Helvetica" w:cs="Times New Roman"/>
          <w:color w:val="333333"/>
          <w:sz w:val="21"/>
          <w:szCs w:val="21"/>
          <w:lang w:eastAsia="en-IN"/>
        </w:rPr>
      </w:pPr>
      <w:ins w:id="2872" w:author="rkbansal" w:date="2020-04-23T15:37:00Z">
        <w:r w:rsidRPr="00D80614">
          <w:rPr>
            <w:rFonts w:ascii="Helvetica" w:eastAsia="Times New Roman" w:hAnsi="Helvetica" w:cs="Times New Roman"/>
            <w:color w:val="333333"/>
            <w:sz w:val="21"/>
            <w:szCs w:val="21"/>
            <w:lang w:eastAsia="en-IN"/>
          </w:rPr>
          <w:t>User Id: root</w:t>
        </w:r>
      </w:ins>
    </w:p>
    <w:p w14:paraId="291FA8C5" w14:textId="77777777" w:rsidR="00182B88" w:rsidRPr="00D80614" w:rsidRDefault="00182B88" w:rsidP="00182B88">
      <w:pPr>
        <w:pStyle w:val="ListParagraph"/>
        <w:spacing w:after="300" w:line="300" w:lineRule="atLeast"/>
        <w:ind w:left="360" w:firstLine="360"/>
        <w:rPr>
          <w:ins w:id="2873" w:author="rkbansal" w:date="2020-04-23T15:37:00Z"/>
          <w:rFonts w:ascii="Helvetica" w:eastAsia="Times New Roman" w:hAnsi="Helvetica" w:cs="Times New Roman"/>
          <w:color w:val="333333"/>
          <w:sz w:val="21"/>
          <w:szCs w:val="21"/>
          <w:lang w:eastAsia="en-IN"/>
        </w:rPr>
      </w:pPr>
      <w:ins w:id="2874" w:author="rkbansal" w:date="2020-04-23T15:37:00Z">
        <w:r w:rsidRPr="00D80614">
          <w:rPr>
            <w:rFonts w:ascii="Helvetica" w:eastAsia="Times New Roman" w:hAnsi="Helvetica" w:cs="Times New Roman"/>
            <w:color w:val="333333"/>
            <w:sz w:val="21"/>
            <w:szCs w:val="21"/>
            <w:lang w:eastAsia="en-IN"/>
          </w:rPr>
          <w:t xml:space="preserve">Password: </w:t>
        </w:r>
        <w:del w:id="2875"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2876" w:author="Rajiv Bansal" w:date="2021-05-19T21:01:00Z">
        <w:r>
          <w:rPr>
            <w:rFonts w:ascii="Helvetica" w:eastAsia="Times New Roman" w:hAnsi="Helvetica" w:cs="Times New Roman"/>
            <w:color w:val="333333"/>
            <w:sz w:val="21"/>
            <w:szCs w:val="21"/>
            <w:lang w:eastAsia="en-IN"/>
          </w:rPr>
          <w:t>bjjd</w:t>
        </w:r>
      </w:ins>
    </w:p>
    <w:p w14:paraId="3E9A58DF" w14:textId="77777777" w:rsidR="00182B88" w:rsidRDefault="00182B88" w:rsidP="00182B88">
      <w:pPr>
        <w:pStyle w:val="ListParagraph"/>
        <w:rPr>
          <w:ins w:id="2877" w:author="rkbansal" w:date="2020-04-23T15:37:00Z"/>
        </w:rPr>
      </w:pPr>
    </w:p>
    <w:p w14:paraId="42502B8B" w14:textId="7C80A3B9" w:rsidR="00182B88" w:rsidRPr="00000918" w:rsidRDefault="00182B88">
      <w:pPr>
        <w:pStyle w:val="ListParagraph"/>
        <w:numPr>
          <w:ilvl w:val="0"/>
          <w:numId w:val="33"/>
        </w:numPr>
        <w:pBdr>
          <w:top w:val="single" w:sz="4" w:space="1" w:color="auto"/>
          <w:left w:val="single" w:sz="4" w:space="4" w:color="auto"/>
          <w:bottom w:val="single" w:sz="4" w:space="1" w:color="auto"/>
          <w:right w:val="single" w:sz="4" w:space="4" w:color="auto"/>
        </w:pBdr>
        <w:rPr>
          <w:ins w:id="2878" w:author="Rajiv Bansal" w:date="2021-05-19T21:01:00Z"/>
          <w:rFonts w:cstheme="minorHAnsi"/>
          <w:rPrChange w:id="2879" w:author="Rajiv Bansal" w:date="2021-05-19T21:02:00Z">
            <w:rPr>
              <w:ins w:id="2880" w:author="Rajiv Bansal" w:date="2021-05-19T21:01:00Z"/>
            </w:rPr>
          </w:rPrChange>
        </w:rPr>
        <w:pPrChange w:id="2881" w:author="Rajiv Bansal" w:date="2021-05-19T21:03:00Z">
          <w:pPr>
            <w:pStyle w:val="ListParagraph"/>
          </w:pPr>
        </w:pPrChange>
      </w:pPr>
      <w:ins w:id="2882" w:author="Rajiv Bansal" w:date="2021-05-19T21:01:00Z">
        <w:r w:rsidRPr="00000918">
          <w:rPr>
            <w:rFonts w:cstheme="minorHAnsi"/>
            <w:rPrChange w:id="2883" w:author="Rajiv Bansal" w:date="2021-05-19T21:02:00Z">
              <w:rPr/>
            </w:rPrChange>
          </w:rPr>
          <w:t xml:space="preserve">create database </w:t>
        </w:r>
      </w:ins>
      <w:r w:rsidR="00622BAE">
        <w:t>project_</w:t>
      </w:r>
      <w:ins w:id="2884" w:author="Rajiv Bansal" w:date="2021-05-19T21:01:00Z">
        <w:r w:rsidR="00622BAE">
          <w:t>db</w:t>
        </w:r>
        <w:r w:rsidRPr="00000918">
          <w:rPr>
            <w:rFonts w:cstheme="minorHAnsi"/>
            <w:rPrChange w:id="2885" w:author="Rajiv Bansal" w:date="2021-05-19T21:02:00Z">
              <w:rPr/>
            </w:rPrChange>
          </w:rPr>
          <w:t>;</w:t>
        </w:r>
      </w:ins>
    </w:p>
    <w:p w14:paraId="18A346BF" w14:textId="77777777"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886" w:author="Rajiv Bansal" w:date="2021-05-19T21:03:00Z"/>
          <w:rFonts w:cstheme="minorHAnsi"/>
        </w:rPr>
      </w:pPr>
      <w:ins w:id="2887" w:author="Rajiv Bansal" w:date="2021-05-19T21:01:00Z">
        <w:r w:rsidRPr="00000918">
          <w:rPr>
            <w:rFonts w:cstheme="minorHAnsi"/>
            <w:rPrChange w:id="2888" w:author="Rajiv Bansal" w:date="2021-05-19T21:02:00Z">
              <w:rPr/>
            </w:rPrChange>
          </w:rPr>
          <w:t>create user 'bjjd'@'%' identified by 'bjjd_379';</w:t>
        </w:r>
      </w:ins>
    </w:p>
    <w:p w14:paraId="4ADDB94B" w14:textId="5905914A"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889" w:author="Rajiv Bansal" w:date="2021-05-28T21:11:00Z"/>
          <w:rFonts w:cstheme="minorHAnsi"/>
        </w:rPr>
      </w:pPr>
      <w:ins w:id="2890" w:author="Rajiv Bansal" w:date="2021-05-19T21:03:00Z">
        <w:r w:rsidRPr="00000918">
          <w:rPr>
            <w:rFonts w:cstheme="minorHAnsi"/>
          </w:rPr>
          <w:t xml:space="preserve">grant all on </w:t>
        </w:r>
      </w:ins>
      <w:r w:rsidR="00622BAE">
        <w:t>project_</w:t>
      </w:r>
      <w:ins w:id="2891" w:author="Rajiv Bansal" w:date="2021-05-19T21:01:00Z">
        <w:r w:rsidR="00622BAE">
          <w:t>db</w:t>
        </w:r>
      </w:ins>
      <w:ins w:id="2892" w:author="Rajiv Bansal" w:date="2021-05-19T21:03:00Z">
        <w:r w:rsidRPr="00000918">
          <w:rPr>
            <w:rFonts w:cstheme="minorHAnsi"/>
          </w:rPr>
          <w:t>.* to 'bjjd'@'%';</w:t>
        </w:r>
      </w:ins>
    </w:p>
    <w:p w14:paraId="371A5D05" w14:textId="328A4100"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893" w:author="Rajiv Bansal" w:date="2021-05-28T21:09:00Z"/>
          <w:rFonts w:cstheme="minorHAnsi"/>
        </w:rPr>
      </w:pPr>
      <w:ins w:id="2894" w:author="Rajiv Bansal" w:date="2021-05-28T21:11:00Z">
        <w:r w:rsidRPr="004A451C">
          <w:rPr>
            <w:rFonts w:cstheme="minorHAnsi"/>
          </w:rPr>
          <w:t xml:space="preserve">grant SELECT,INSERT,UPDATE,DELETE,CREATE,index,drop,ALTER,create temporary tables,references ON </w:t>
        </w:r>
      </w:ins>
      <w:r w:rsidR="00622BAE">
        <w:t>project_</w:t>
      </w:r>
      <w:ins w:id="2895" w:author="Rajiv Bansal" w:date="2021-05-19T21:01:00Z">
        <w:r w:rsidR="00622BAE">
          <w:t>db</w:t>
        </w:r>
      </w:ins>
      <w:ins w:id="2896" w:author="Rajiv Bansal" w:date="2021-05-28T21:11:00Z">
        <w:r w:rsidRPr="004A451C">
          <w:rPr>
            <w:rFonts w:cstheme="minorHAnsi"/>
          </w:rPr>
          <w:t>.* to 'bjjd'@'%';</w:t>
        </w:r>
      </w:ins>
    </w:p>
    <w:p w14:paraId="096F5C71" w14:textId="77777777" w:rsidR="00182B88" w:rsidDel="00000918" w:rsidRDefault="00182B88">
      <w:pPr>
        <w:pStyle w:val="ListParagraph"/>
        <w:pBdr>
          <w:top w:val="single" w:sz="4" w:space="1" w:color="auto"/>
          <w:left w:val="single" w:sz="4" w:space="4" w:color="auto"/>
          <w:bottom w:val="single" w:sz="4" w:space="1" w:color="auto"/>
          <w:right w:val="single" w:sz="4" w:space="4" w:color="auto"/>
        </w:pBdr>
        <w:rPr>
          <w:del w:id="2897" w:author="Rajiv Bansal" w:date="2021-05-19T21:01:00Z"/>
          <w:rFonts w:cstheme="minorHAnsi"/>
        </w:rPr>
        <w:pPrChange w:id="2898" w:author="Rajiv Bansal" w:date="2021-05-19T21:02:00Z">
          <w:pPr>
            <w:pStyle w:val="ListParagraph"/>
          </w:pPr>
        </w:pPrChange>
      </w:pPr>
      <w:ins w:id="2899" w:author="rkbansal" w:date="2020-04-23T15:37:00Z">
        <w:del w:id="2900" w:author="Rajiv Bansal" w:date="2021-05-19T21:01:00Z">
          <w:r w:rsidRPr="00000918" w:rsidDel="00000918">
            <w:rPr>
              <w:rFonts w:cstheme="minorHAnsi"/>
              <w:rPrChange w:id="2901" w:author="Rajiv Bansal" w:date="2021-05-19T21:02:00Z">
                <w:rPr/>
              </w:rPrChange>
            </w:rPr>
            <w:delText xml:space="preserve">create user 'users'@'%' identified by 'users'; </w:delText>
          </w:r>
        </w:del>
      </w:ins>
    </w:p>
    <w:p w14:paraId="103A0371" w14:textId="77777777" w:rsidR="00182B88" w:rsidRPr="00000918" w:rsidDel="00000918" w:rsidRDefault="00182B88" w:rsidP="00182B88">
      <w:pPr>
        <w:pStyle w:val="ListParagraph"/>
        <w:rPr>
          <w:ins w:id="2902" w:author="rkbansal" w:date="2020-04-23T15:37:00Z"/>
          <w:del w:id="2903" w:author="Rajiv Bansal" w:date="2021-05-19T21:01:00Z"/>
          <w:rFonts w:cstheme="minorHAnsi"/>
          <w:rPrChange w:id="2904" w:author="Rajiv Bansal" w:date="2021-05-19T21:02:00Z">
            <w:rPr>
              <w:ins w:id="2905" w:author="rkbansal" w:date="2020-04-23T15:37:00Z"/>
              <w:del w:id="2906" w:author="Rajiv Bansal" w:date="2021-05-19T21:01:00Z"/>
            </w:rPr>
          </w:rPrChange>
        </w:rPr>
      </w:pPr>
    </w:p>
    <w:p w14:paraId="1CA2B5DC" w14:textId="77777777" w:rsidR="00182B88" w:rsidRPr="00000918" w:rsidDel="00000918" w:rsidRDefault="00182B88">
      <w:pPr>
        <w:pStyle w:val="ListParagraph"/>
        <w:rPr>
          <w:ins w:id="2907" w:author="rkbansal" w:date="2020-04-23T15:37:00Z"/>
          <w:del w:id="2908" w:author="Rajiv Bansal" w:date="2021-05-19T21:01:00Z"/>
          <w:rFonts w:cstheme="minorHAnsi"/>
          <w:rPrChange w:id="2909" w:author="Rajiv Bansal" w:date="2021-05-19T21:02:00Z">
            <w:rPr>
              <w:ins w:id="2910" w:author="rkbansal" w:date="2020-04-23T15:37:00Z"/>
              <w:del w:id="2911" w:author="Rajiv Bansal" w:date="2021-05-19T21:01:00Z"/>
            </w:rPr>
          </w:rPrChange>
        </w:rPr>
        <w:pPrChange w:id="2912" w:author="Rajiv Bansal" w:date="2021-05-19T21:02:00Z">
          <w:pPr>
            <w:pStyle w:val="ListParagraph"/>
            <w:numPr>
              <w:numId w:val="88"/>
            </w:numPr>
            <w:tabs>
              <w:tab w:val="num" w:pos="720"/>
            </w:tabs>
            <w:ind w:hanging="360"/>
          </w:pPr>
        </w:pPrChange>
      </w:pPr>
      <w:ins w:id="2913" w:author="rkbansal" w:date="2020-04-23T15:37:00Z">
        <w:del w:id="2914" w:author="Rajiv Bansal" w:date="2021-05-19T21:01:00Z">
          <w:r w:rsidRPr="00000918" w:rsidDel="00000918">
            <w:rPr>
              <w:rFonts w:cstheme="minorHAnsi"/>
              <w:rPrChange w:id="2915" w:author="Rajiv Bansal" w:date="2021-05-19T21:02:00Z">
                <w:rPr/>
              </w:rPrChange>
            </w:rPr>
            <w:delText>create database users_schema;</w:delText>
          </w:r>
        </w:del>
      </w:ins>
    </w:p>
    <w:p w14:paraId="2927680E" w14:textId="77777777" w:rsidR="00182B88" w:rsidRPr="00000918" w:rsidDel="00000918" w:rsidRDefault="00182B88" w:rsidP="00182B88">
      <w:pPr>
        <w:pStyle w:val="ListParagraph"/>
        <w:rPr>
          <w:ins w:id="2916" w:author="rkbansal" w:date="2020-04-23T15:37:00Z"/>
          <w:del w:id="2917" w:author="Rajiv Bansal" w:date="2021-05-19T21:01:00Z"/>
          <w:rFonts w:cstheme="minorHAnsi"/>
          <w:rPrChange w:id="2918" w:author="Rajiv Bansal" w:date="2021-05-19T21:02:00Z">
            <w:rPr>
              <w:ins w:id="2919" w:author="rkbansal" w:date="2020-04-23T15:37:00Z"/>
              <w:del w:id="2920" w:author="Rajiv Bansal" w:date="2021-05-19T21:01:00Z"/>
            </w:rPr>
          </w:rPrChange>
        </w:rPr>
      </w:pPr>
    </w:p>
    <w:p w14:paraId="67CF9E3A" w14:textId="77777777" w:rsidR="00182B88" w:rsidRPr="00000918" w:rsidDel="00000918" w:rsidRDefault="00182B88">
      <w:pPr>
        <w:pStyle w:val="ListParagraph"/>
        <w:rPr>
          <w:ins w:id="2921" w:author="rkbansal" w:date="2020-04-23T15:37:00Z"/>
          <w:del w:id="2922" w:author="Rajiv Bansal" w:date="2021-05-19T21:01:00Z"/>
          <w:rFonts w:cstheme="minorHAnsi"/>
          <w:rPrChange w:id="2923" w:author="Rajiv Bansal" w:date="2021-05-19T21:02:00Z">
            <w:rPr>
              <w:ins w:id="2924" w:author="rkbansal" w:date="2020-04-23T15:37:00Z"/>
              <w:del w:id="2925" w:author="Rajiv Bansal" w:date="2021-05-19T21:01:00Z"/>
            </w:rPr>
          </w:rPrChange>
        </w:rPr>
        <w:pPrChange w:id="2926" w:author="Rajiv Bansal" w:date="2021-05-19T21:02:00Z">
          <w:pPr>
            <w:pStyle w:val="ListParagraph"/>
            <w:numPr>
              <w:numId w:val="88"/>
            </w:numPr>
            <w:tabs>
              <w:tab w:val="num" w:pos="720"/>
            </w:tabs>
            <w:ind w:hanging="360"/>
          </w:pPr>
        </w:pPrChange>
      </w:pPr>
      <w:ins w:id="2927" w:author="rkbansal" w:date="2020-04-23T15:37:00Z">
        <w:del w:id="2928" w:author="Rajiv Bansal" w:date="2021-05-19T21:01:00Z">
          <w:r w:rsidRPr="00000918" w:rsidDel="00000918">
            <w:rPr>
              <w:rFonts w:cstheme="minorHAnsi"/>
              <w:rPrChange w:id="2929" w:author="Rajiv Bansal" w:date="2021-05-19T21:02:00Z">
                <w:rPr/>
              </w:rPrChange>
            </w:rPr>
            <w:delText xml:space="preserve">grant all on </w:delText>
          </w:r>
        </w:del>
      </w:ins>
      <w:ins w:id="2930" w:author="rkbansal" w:date="2020-04-23T15:38:00Z">
        <w:del w:id="2931" w:author="Rajiv Bansal" w:date="2021-05-19T21:01:00Z">
          <w:r w:rsidRPr="00000918" w:rsidDel="00000918">
            <w:rPr>
              <w:rFonts w:cstheme="minorHAnsi"/>
              <w:rPrChange w:id="2932" w:author="Rajiv Bansal" w:date="2021-05-19T21:02:00Z">
                <w:rPr/>
              </w:rPrChange>
            </w:rPr>
            <w:delText>users</w:delText>
          </w:r>
        </w:del>
      </w:ins>
      <w:ins w:id="2933" w:author="rkbansal" w:date="2020-04-23T15:37:00Z">
        <w:del w:id="2934" w:author="Rajiv Bansal" w:date="2021-05-19T21:01:00Z">
          <w:r w:rsidRPr="00000918" w:rsidDel="00000918">
            <w:rPr>
              <w:rFonts w:cstheme="minorHAnsi"/>
              <w:rPrChange w:id="2935" w:author="Rajiv Bansal" w:date="2021-05-19T21:02:00Z">
                <w:rPr/>
              </w:rPrChange>
            </w:rPr>
            <w:delText xml:space="preserve">_schema.* to </w:delText>
          </w:r>
        </w:del>
      </w:ins>
      <w:ins w:id="2936" w:author="rkbansal" w:date="2020-04-23T15:38:00Z">
        <w:del w:id="2937" w:author="Rajiv Bansal" w:date="2021-05-19T21:01:00Z">
          <w:r w:rsidRPr="00000918" w:rsidDel="00000918">
            <w:rPr>
              <w:rFonts w:cstheme="minorHAnsi"/>
              <w:rPrChange w:id="2938" w:author="Rajiv Bansal" w:date="2021-05-19T21:02:00Z">
                <w:rPr/>
              </w:rPrChange>
            </w:rPr>
            <w:delText>users</w:delText>
          </w:r>
        </w:del>
      </w:ins>
      <w:ins w:id="2939" w:author="rkbansal" w:date="2020-04-23T15:37:00Z">
        <w:del w:id="2940" w:author="Rajiv Bansal" w:date="2021-05-19T21:01:00Z">
          <w:r w:rsidRPr="00000918" w:rsidDel="00000918">
            <w:rPr>
              <w:rFonts w:cstheme="minorHAnsi"/>
              <w:rPrChange w:id="2941" w:author="Rajiv Bansal" w:date="2021-05-19T21:02:00Z">
                <w:rPr/>
              </w:rPrChange>
            </w:rPr>
            <w:delText>@'%';</w:delText>
          </w:r>
        </w:del>
      </w:ins>
    </w:p>
    <w:p w14:paraId="22F5F94E" w14:textId="77777777" w:rsidR="00182B88" w:rsidRPr="00000918" w:rsidRDefault="00182B88">
      <w:pPr>
        <w:pStyle w:val="ListParagraph"/>
        <w:rPr>
          <w:rFonts w:cstheme="minorHAnsi"/>
          <w:rPrChange w:id="2942" w:author="Rajiv Bansal" w:date="2021-05-19T21:02:00Z">
            <w:rPr/>
          </w:rPrChange>
        </w:rPr>
        <w:pPrChange w:id="2943" w:author="Rajiv Bansal" w:date="2021-05-19T21:02:00Z">
          <w:pPr/>
        </w:pPrChange>
      </w:pPr>
    </w:p>
    <w:p w14:paraId="150DAA77" w14:textId="77777777" w:rsidR="00650E90" w:rsidRDefault="00182B88" w:rsidP="002F62E5">
      <w:pPr>
        <w:pStyle w:val="ListParagraph"/>
        <w:numPr>
          <w:ilvl w:val="0"/>
          <w:numId w:val="136"/>
        </w:numPr>
      </w:pPr>
      <w:r>
        <w:t>Use the following document related to the swagger, database scripts, ER diagram  of Users:</w:t>
      </w:r>
    </w:p>
    <w:p w14:paraId="2FB169FF" w14:textId="77777777" w:rsidR="00650E90" w:rsidRDefault="00650E90" w:rsidP="00650E90">
      <w:pPr>
        <w:pStyle w:val="ListParagraph"/>
        <w:rPr>
          <w:ins w:id="2944" w:author="rkbansal" w:date="2020-01-09T12:08:00Z"/>
        </w:rPr>
      </w:pPr>
      <w:ins w:id="2945" w:author="rkbansal" w:date="2020-01-09T12:16:00Z">
        <w:r>
          <w:object w:dxaOrig="1538" w:dyaOrig="993" w14:anchorId="485146E2">
            <v:shape id="_x0000_i1035" type="#_x0000_t75" style="width:79.5pt;height:51pt" o:ole="">
              <v:imagedata r:id="rId149" o:title=""/>
            </v:shape>
            <o:OLEObject Type="Embed" ProgID="Package" ShapeID="_x0000_i1035" DrawAspect="Icon" ObjectID="_1686248318" r:id="rId150"/>
          </w:object>
        </w:r>
      </w:ins>
      <w:ins w:id="2946" w:author="rkbansal" w:date="2020-01-09T12:16:00Z">
        <w:r>
          <w:object w:dxaOrig="1538" w:dyaOrig="993" w14:anchorId="71193A05">
            <v:shape id="_x0000_i1036" type="#_x0000_t75" style="width:79.5pt;height:51pt" o:ole="">
              <v:imagedata r:id="rId151" o:title=""/>
            </v:shape>
            <o:OLEObject Type="Embed" ProgID="AcroExch.Document.DC" ShapeID="_x0000_i1036" DrawAspect="Icon" ObjectID="_1686248319" r:id="rId152"/>
          </w:object>
        </w:r>
      </w:ins>
      <w:ins w:id="2947" w:author="rkbansal" w:date="2020-01-09T12:16:00Z">
        <w:r>
          <w:object w:dxaOrig="1538" w:dyaOrig="993" w14:anchorId="6FD3BD90">
            <v:shape id="_x0000_i1037" type="#_x0000_t75" style="width:79.5pt;height:51pt" o:ole="">
              <v:imagedata r:id="rId153" o:title=""/>
            </v:shape>
            <o:OLEObject Type="Embed" ProgID="Package" ShapeID="_x0000_i1037" DrawAspect="Icon" ObjectID="_1686248320" r:id="rId154"/>
          </w:object>
        </w:r>
      </w:ins>
      <w:ins w:id="2948" w:author="rkbansal" w:date="2020-01-09T12:16:00Z">
        <w:r>
          <w:object w:dxaOrig="1538" w:dyaOrig="993" w14:anchorId="291C1EF2">
            <v:shape id="_x0000_i1038" type="#_x0000_t75" style="width:79.5pt;height:51pt" o:ole="">
              <v:imagedata r:id="rId155" o:title=""/>
            </v:shape>
            <o:OLEObject Type="Embed" ProgID="Package" ShapeID="_x0000_i1038" DrawAspect="Icon" ObjectID="_1686248321" r:id="rId156"/>
          </w:object>
        </w:r>
      </w:ins>
    </w:p>
    <w:p w14:paraId="65700C91" w14:textId="5720814F" w:rsidR="00182B88" w:rsidRDefault="00650E90" w:rsidP="00650E90">
      <w:pPr>
        <w:pStyle w:val="ListParagraph"/>
        <w:rPr>
          <w:ins w:id="2949" w:author="rkbansal" w:date="2020-05-17T01:28:00Z"/>
        </w:rPr>
      </w:pPr>
      <w:r>
        <w:t xml:space="preserve"> </w:t>
      </w:r>
    </w:p>
    <w:p w14:paraId="6F09F53F" w14:textId="77777777" w:rsidR="00182B88" w:rsidRDefault="00182B88" w:rsidP="00182B88">
      <w:pPr>
        <w:pStyle w:val="ListParagraph"/>
        <w:numPr>
          <w:ilvl w:val="0"/>
          <w:numId w:val="85"/>
        </w:numPr>
        <w:rPr>
          <w:ins w:id="2950" w:author="Rajiv Bansal" w:date="2021-05-28T21:28:00Z"/>
        </w:rPr>
      </w:pPr>
      <w:ins w:id="2951" w:author="Rajiv Bansal" w:date="2021-05-31T19:29:00Z">
        <w:r>
          <w:t>m</w:t>
        </w:r>
      </w:ins>
      <w:ins w:id="2952" w:author="Rajiv Bansal" w:date="2021-05-28T21:28:00Z">
        <w:r>
          <w:t xml:space="preserve">vn </w:t>
        </w:r>
        <w:r w:rsidRPr="0012798D">
          <w:t xml:space="preserve">--encrypt-master-password </w:t>
        </w:r>
        <w:r>
          <w:t>rajiv379</w:t>
        </w:r>
      </w:ins>
    </w:p>
    <w:p w14:paraId="6C125E3B" w14:textId="77777777" w:rsidR="00182B88" w:rsidRDefault="00182B88" w:rsidP="00182B88">
      <w:pPr>
        <w:pStyle w:val="ListParagraph"/>
        <w:rPr>
          <w:ins w:id="2953" w:author="rkbansal" w:date="2020-05-17T01:28:00Z"/>
        </w:rPr>
      </w:pPr>
    </w:p>
    <w:p w14:paraId="17B5F074" w14:textId="77777777" w:rsidR="00182B88" w:rsidRDefault="00182B88" w:rsidP="00182B88">
      <w:pPr>
        <w:pStyle w:val="ListParagraph"/>
        <w:numPr>
          <w:ilvl w:val="0"/>
          <w:numId w:val="85"/>
        </w:numPr>
        <w:rPr>
          <w:ins w:id="2954" w:author="rkbansal" w:date="2020-05-17T01:28:00Z"/>
        </w:rPr>
      </w:pPr>
      <w:ins w:id="2955" w:author="rkbansal" w:date="2020-05-17T01:28:00Z">
        <w:r>
          <w:t>Add the following dependencies in the pom.xml with the following considerations:</w:t>
        </w:r>
      </w:ins>
    </w:p>
    <w:p w14:paraId="39D63EB9" w14:textId="5F52C90C" w:rsidR="00182B88" w:rsidRDefault="00182B88" w:rsidP="00182B88">
      <w:pPr>
        <w:pStyle w:val="ListParagraph"/>
        <w:numPr>
          <w:ilvl w:val="1"/>
          <w:numId w:val="116"/>
        </w:numPr>
        <w:rPr>
          <w:bCs/>
        </w:rPr>
      </w:pPr>
      <w:r w:rsidRPr="00396C50">
        <w:rPr>
          <w:bCs/>
          <w:color w:val="FF0000"/>
        </w:rPr>
        <w:t>bjjd-microservices Parent</w:t>
      </w:r>
      <w:r>
        <w:rPr>
          <w:bCs/>
        </w:rPr>
        <w:t xml:space="preserve">: It contains common dependencies of Spring Boot, Spring Cloud and </w:t>
      </w:r>
      <w:r w:rsidR="00435AFC">
        <w:rPr>
          <w:bCs/>
        </w:rPr>
        <w:t>kubernetes</w:t>
      </w:r>
      <w:r>
        <w:rPr>
          <w:bCs/>
        </w:rPr>
        <w:t xml:space="preserve"> etc. </w:t>
      </w:r>
    </w:p>
    <w:p w14:paraId="6B311BF7" w14:textId="77777777" w:rsidR="00182B88" w:rsidRPr="008C7314" w:rsidRDefault="00182B88" w:rsidP="00182B88">
      <w:pPr>
        <w:pStyle w:val="ListParagraph"/>
        <w:numPr>
          <w:ilvl w:val="1"/>
          <w:numId w:val="116"/>
        </w:numPr>
        <w:rPr>
          <w:ins w:id="2956"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560ACDFD" w14:textId="77777777" w:rsidR="00182B88" w:rsidRDefault="00182B88" w:rsidP="00182B88">
      <w:pPr>
        <w:pStyle w:val="ListParagraph"/>
        <w:numPr>
          <w:ilvl w:val="1"/>
          <w:numId w:val="116"/>
        </w:numPr>
        <w:rPr>
          <w:bCs/>
        </w:rPr>
      </w:pPr>
      <w:ins w:id="2957" w:author="Rajiv Bansal" w:date="2021-05-31T21:10:00Z">
        <w:r>
          <w:rPr>
            <w:bCs/>
            <w:color w:val="FF0000"/>
          </w:rPr>
          <w:t>Hazelcast</w:t>
        </w:r>
        <w:r w:rsidRPr="000F7365">
          <w:rPr>
            <w:bCs/>
            <w:rPrChange w:id="2958" w:author="Rajiv Bansal" w:date="2021-05-31T21:10:00Z">
              <w:rPr>
                <w:bCs/>
                <w:color w:val="FF0000"/>
              </w:rPr>
            </w:rPrChange>
          </w:rPr>
          <w:t>:</w:t>
        </w:r>
        <w:r>
          <w:rPr>
            <w:bCs/>
          </w:rPr>
          <w:t xml:space="preserve"> to be used for distributed embedded cache</w:t>
        </w:r>
      </w:ins>
    </w:p>
    <w:p w14:paraId="778D351A" w14:textId="77777777" w:rsidR="00182B88" w:rsidRDefault="00182B88" w:rsidP="00182B88">
      <w:pPr>
        <w:pStyle w:val="ListParagraph"/>
        <w:numPr>
          <w:ilvl w:val="1"/>
          <w:numId w:val="116"/>
        </w:numPr>
        <w:rPr>
          <w:ins w:id="2959" w:author="Rajiv Bansal" w:date="2021-05-31T21:11:00Z"/>
          <w:bCs/>
        </w:rPr>
      </w:pPr>
      <w:r w:rsidRPr="007E53DE">
        <w:rPr>
          <w:bCs/>
          <w:color w:val="FF0000"/>
        </w:rPr>
        <w:t>Sql-connector</w:t>
      </w:r>
      <w:r>
        <w:rPr>
          <w:bCs/>
        </w:rPr>
        <w:t>: to connect with the MySQL database.</w:t>
      </w:r>
    </w:p>
    <w:p w14:paraId="7F3B309C" w14:textId="77777777" w:rsidR="00182B88" w:rsidRDefault="00182B88" w:rsidP="00182B88">
      <w:pPr>
        <w:pStyle w:val="ListParagraph"/>
        <w:numPr>
          <w:ilvl w:val="1"/>
          <w:numId w:val="116"/>
        </w:numPr>
        <w:rPr>
          <w:ins w:id="2960" w:author="rkbansal" w:date="2020-05-17T01:28:00Z"/>
          <w:bCs/>
        </w:rPr>
      </w:pPr>
      <w:ins w:id="2961" w:author="Rajiv Bansal" w:date="2021-05-31T21:11:00Z">
        <w:r w:rsidRPr="001026FF">
          <w:rPr>
            <w:rFonts w:ascii="Georgia" w:hAnsi="Georgia"/>
            <w:bCs/>
            <w:color w:val="FF0000"/>
            <w:sz w:val="24"/>
            <w:szCs w:val="24"/>
            <w:rPrChange w:id="2962"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963" w:author="Rajiv Bansal" w:date="2021-05-31T21:12:00Z">
        <w:r>
          <w:rPr>
            <w:rFonts w:ascii="Verdana" w:hAnsi="Verdana"/>
            <w:color w:val="000000"/>
            <w:sz w:val="20"/>
            <w:szCs w:val="20"/>
          </w:rPr>
          <w:t>A Maven plugin for building docker container images for your Java applications and pushed to the docker hub.</w:t>
        </w:r>
      </w:ins>
    </w:p>
    <w:p w14:paraId="1CC4CEC7" w14:textId="77777777" w:rsidR="00182B88" w:rsidRPr="006F0869" w:rsidRDefault="00182B88">
      <w:pPr>
        <w:pStyle w:val="ListParagraph"/>
        <w:ind w:left="2880"/>
        <w:rPr>
          <w:ins w:id="2964" w:author="rkbansal" w:date="2020-05-17T01:28:00Z"/>
          <w:bCs/>
          <w:color w:val="FF0000"/>
          <w:rPrChange w:id="2965" w:author="Rajiv Bansal" w:date="2021-05-31T20:32:00Z">
            <w:rPr>
              <w:ins w:id="2966" w:author="rkbansal" w:date="2020-05-17T01:28:00Z"/>
              <w:bCs/>
            </w:rPr>
          </w:rPrChange>
        </w:rPr>
        <w:pPrChange w:id="2967" w:author="Rajiv Bansal" w:date="2021-05-31T20:33:00Z">
          <w:pPr>
            <w:pStyle w:val="ListParagraph"/>
            <w:numPr>
              <w:ilvl w:val="1"/>
              <w:numId w:val="107"/>
            </w:numPr>
            <w:ind w:left="1440" w:hanging="360"/>
          </w:pPr>
        </w:pPrChange>
      </w:pPr>
    </w:p>
    <w:p w14:paraId="6E3E990E" w14:textId="77777777" w:rsidR="008B1FED" w:rsidRDefault="00182B88"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2968" w:author="rkbansal" w:date="2020-05-17T01:33:00Z">
        <w:del w:id="2969" w:author="Rajiv Bansal" w:date="2021-05-31T22:52:00Z">
          <w:r w:rsidDel="007F5AA1">
            <w:rPr>
              <w:noProof/>
            </w:rPr>
            <w:drawing>
              <wp:inline distT="0" distB="0" distL="0" distR="0" wp14:anchorId="1C4A2F93" wp14:editId="650FDD50">
                <wp:extent cx="7096125" cy="7724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96125" cy="7724775"/>
                        </a:xfrm>
                        <a:prstGeom prst="rect">
                          <a:avLst/>
                        </a:prstGeom>
                      </pic:spPr>
                    </pic:pic>
                  </a:graphicData>
                </a:graphic>
              </wp:inline>
            </w:drawing>
          </w:r>
        </w:del>
      </w:ins>
      <w:ins w:id="2970" w:author="Rajiv Bansal" w:date="2021-05-31T22:52:00Z">
        <w:r w:rsidRPr="007F5AA1">
          <w:rPr>
            <w:noProof/>
          </w:rPr>
          <w:t xml:space="preserve"> </w:t>
        </w:r>
      </w:ins>
      <w:r w:rsidR="008B1FED">
        <w:rPr>
          <w:rFonts w:ascii="Consolas" w:hAnsi="Consolas" w:cs="Consolas"/>
          <w:color w:val="008080"/>
          <w:sz w:val="20"/>
          <w:szCs w:val="20"/>
        </w:rPr>
        <w:t>&lt;</w:t>
      </w:r>
      <w:r w:rsidR="008B1FED">
        <w:rPr>
          <w:rFonts w:ascii="Consolas" w:hAnsi="Consolas" w:cs="Consolas"/>
          <w:color w:val="3F7F7F"/>
          <w:sz w:val="20"/>
          <w:szCs w:val="20"/>
        </w:rPr>
        <w:t>project</w:t>
      </w:r>
      <w:r w:rsidR="008B1FED">
        <w:rPr>
          <w:rFonts w:ascii="Consolas" w:hAnsi="Consolas" w:cs="Consolas"/>
          <w:sz w:val="20"/>
          <w:szCs w:val="20"/>
        </w:rPr>
        <w:t xml:space="preserve"> </w:t>
      </w:r>
      <w:r w:rsidR="008B1FED">
        <w:rPr>
          <w:rFonts w:ascii="Consolas" w:hAnsi="Consolas" w:cs="Consolas"/>
          <w:color w:val="7F007F"/>
          <w:sz w:val="20"/>
          <w:szCs w:val="20"/>
        </w:rPr>
        <w:t>xmlns</w:t>
      </w:r>
      <w:r w:rsidR="008B1FED">
        <w:rPr>
          <w:rFonts w:ascii="Consolas" w:hAnsi="Consolas" w:cs="Consolas"/>
          <w:color w:val="000000"/>
          <w:sz w:val="20"/>
          <w:szCs w:val="20"/>
        </w:rPr>
        <w:t>=</w:t>
      </w:r>
      <w:r w:rsidR="008B1FED">
        <w:rPr>
          <w:rFonts w:ascii="Consolas" w:hAnsi="Consolas" w:cs="Consolas"/>
          <w:i/>
          <w:iCs/>
          <w:color w:val="2A00FF"/>
          <w:sz w:val="20"/>
          <w:szCs w:val="20"/>
        </w:rPr>
        <w:t>"http://maven.apache.org/POM/4.0.0"</w:t>
      </w:r>
    </w:p>
    <w:p w14:paraId="7282B26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1B0337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657886C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BD761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0D1AEB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372806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586D3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05F397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02C49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E19C58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DBC832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40002E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F7B1C7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0FF2FC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8D8FAD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71C45F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02B463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5738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62D88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BDC42E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5C00061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F7711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BA17B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02C55D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FE6FA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2B2C385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7AF60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3A3CD41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A0572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43B8DB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BB8819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04F7A9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1E76F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C72E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4A5B9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AA84D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9EEC1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CD408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3D4B37D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A9E62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5EE749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7FB1D8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7A8434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2A752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0DC478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DB01B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82A052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F14FD3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6343029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1CC846E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5609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1A43E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4FCF9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F10C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657B037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3FE2D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CED1A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F1CCCA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1EE2F2F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8FA33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75DC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966B8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51A83F1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E89F4E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862D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8E1A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99EFEA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39D1B4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1D2D14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579DB7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E5E6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4C327B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6DD899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983295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7D6C0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49C634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E9966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E0594A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4AA4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4A536F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1398A8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registry.hub.docker.com/rajivbansal2981/project-service:0.0.1-RELEASE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78421C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30FB23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C35D9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78D884E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56FAD0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84D72A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E3468B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BA19AC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1BBB8E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4F0DE" w14:textId="39B081DB" w:rsidR="00182B88"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3B95A08" w14:textId="77777777" w:rsidR="00182B88" w:rsidRDefault="00182B88" w:rsidP="00182B88">
      <w:pPr>
        <w:tabs>
          <w:tab w:val="left" w:pos="1095"/>
        </w:tabs>
      </w:pPr>
      <w:r>
        <w:tab/>
      </w:r>
    </w:p>
    <w:p w14:paraId="65EA0657" w14:textId="77777777" w:rsidR="00182B88" w:rsidRDefault="00182B88" w:rsidP="00182B88">
      <w:pPr>
        <w:pStyle w:val="ListParagraph"/>
        <w:numPr>
          <w:ilvl w:val="0"/>
          <w:numId w:val="85"/>
        </w:numPr>
        <w:rPr>
          <w:bCs/>
        </w:rPr>
      </w:pPr>
      <w:r>
        <w:rPr>
          <w:bCs/>
        </w:rPr>
        <w:t>Main application.properties file which can further refer the following</w:t>
      </w:r>
    </w:p>
    <w:p w14:paraId="5E022560" w14:textId="77777777" w:rsidR="00182B88" w:rsidRDefault="00182B88" w:rsidP="00182B88">
      <w:pPr>
        <w:pStyle w:val="ListParagraph"/>
        <w:numPr>
          <w:ilvl w:val="1"/>
          <w:numId w:val="85"/>
        </w:numPr>
        <w:rPr>
          <w:bCs/>
        </w:rPr>
      </w:pPr>
      <w:r>
        <w:rPr>
          <w:bCs/>
        </w:rPr>
        <w:t>application-dev.properties</w:t>
      </w:r>
    </w:p>
    <w:p w14:paraId="1360B1B0" w14:textId="77777777" w:rsidR="00182B88" w:rsidRDefault="00182B88" w:rsidP="00182B88">
      <w:pPr>
        <w:pStyle w:val="ListParagraph"/>
        <w:numPr>
          <w:ilvl w:val="1"/>
          <w:numId w:val="85"/>
        </w:numPr>
        <w:rPr>
          <w:bCs/>
        </w:rPr>
      </w:pPr>
      <w:r>
        <w:rPr>
          <w:bCs/>
        </w:rPr>
        <w:t>application-prod.properties</w:t>
      </w:r>
    </w:p>
    <w:p w14:paraId="7F8D704B" w14:textId="77777777" w:rsidR="00182B88" w:rsidRPr="002F4B62" w:rsidRDefault="00182B88" w:rsidP="00182B88">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019F8C3" w14:textId="77777777" w:rsidR="00182B88" w:rsidRDefault="00182B88" w:rsidP="00182B88">
      <w:pPr>
        <w:pStyle w:val="ListParagraph"/>
        <w:ind w:firstLine="360"/>
        <w:jc w:val="both"/>
        <w:rPr>
          <w:ins w:id="2971" w:author="rkbansal" w:date="2020-05-17T01:46:00Z"/>
          <w:rFonts w:cstheme="minorHAnsi"/>
        </w:rPr>
      </w:pPr>
      <w:r>
        <w:rPr>
          <w:rFonts w:cstheme="minorHAnsi"/>
        </w:rPr>
        <w:t>T</w:t>
      </w:r>
      <w:ins w:id="2972" w:author="rkbansal" w:date="2020-05-17T01:46:00Z">
        <w:r>
          <w:rPr>
            <w:rFonts w:cstheme="minorHAnsi"/>
          </w:rPr>
          <w:t>here will be an application.properties file but it will have the following minimum details:</w:t>
        </w:r>
      </w:ins>
    </w:p>
    <w:p w14:paraId="2F693312" w14:textId="77777777" w:rsidR="00182B88" w:rsidRDefault="00182B88" w:rsidP="00182B88">
      <w:pPr>
        <w:pStyle w:val="ListParagraph"/>
        <w:numPr>
          <w:ilvl w:val="2"/>
          <w:numId w:val="33"/>
        </w:numPr>
        <w:jc w:val="both"/>
        <w:rPr>
          <w:ins w:id="2973" w:author="rkbansal" w:date="2020-05-17T01:46:00Z"/>
          <w:rFonts w:cstheme="minorHAnsi"/>
        </w:rPr>
      </w:pPr>
      <w:ins w:id="2974" w:author="rkbansal" w:date="2020-05-17T01:46:00Z">
        <w:r>
          <w:rPr>
            <w:rFonts w:cstheme="minorHAnsi"/>
          </w:rPr>
          <w:t>Name of the application</w:t>
        </w:r>
      </w:ins>
    </w:p>
    <w:p w14:paraId="71D91878" w14:textId="77777777" w:rsidR="00182B88" w:rsidRDefault="00182B88" w:rsidP="00182B88">
      <w:pPr>
        <w:pStyle w:val="ListParagraph"/>
        <w:numPr>
          <w:ilvl w:val="2"/>
          <w:numId w:val="33"/>
        </w:numPr>
        <w:jc w:val="both"/>
        <w:rPr>
          <w:ins w:id="2975" w:author="rkbansal" w:date="2020-05-17T01:46:00Z"/>
          <w:rFonts w:cstheme="minorHAnsi"/>
        </w:rPr>
      </w:pPr>
      <w:ins w:id="2976" w:author="rkbansal" w:date="2020-05-17T01:46:00Z">
        <w:r>
          <w:rPr>
            <w:rFonts w:cstheme="minorHAnsi"/>
          </w:rPr>
          <w:t>Active Default Profile</w:t>
        </w:r>
      </w:ins>
    </w:p>
    <w:p w14:paraId="308CB91E" w14:textId="77777777" w:rsidR="00182B88" w:rsidRDefault="00182B88" w:rsidP="00182B88">
      <w:pPr>
        <w:pStyle w:val="ListParagraph"/>
        <w:numPr>
          <w:ilvl w:val="2"/>
          <w:numId w:val="33"/>
        </w:numPr>
        <w:jc w:val="both"/>
        <w:rPr>
          <w:ins w:id="2977" w:author="rkbansal" w:date="2020-05-17T01:46:00Z"/>
          <w:rFonts w:cstheme="minorHAnsi"/>
        </w:rPr>
      </w:pPr>
      <w:ins w:id="2978" w:author="rkbansal" w:date="2020-05-17T01:46:00Z">
        <w:r>
          <w:rPr>
            <w:rFonts w:cstheme="minorHAnsi"/>
          </w:rPr>
          <w:t>Cloud Config server URI with port</w:t>
        </w:r>
      </w:ins>
    </w:p>
    <w:p w14:paraId="21A681C0"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0BCC7207" w14:textId="3E111779"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sidR="00510651">
        <w:rPr>
          <w:rFonts w:ascii="Consolas" w:hAnsi="Consolas" w:cs="Consolas"/>
          <w:color w:val="2AA198"/>
          <w:sz w:val="20"/>
          <w:szCs w:val="20"/>
        </w:rPr>
        <w:t>project</w:t>
      </w:r>
      <w:r>
        <w:rPr>
          <w:rFonts w:ascii="Consolas" w:hAnsi="Consolas" w:cs="Consolas"/>
          <w:color w:val="2AA198"/>
          <w:sz w:val="20"/>
          <w:szCs w:val="20"/>
        </w:rPr>
        <w:t>-service</w:t>
      </w:r>
    </w:p>
    <w:p w14:paraId="3D3F30C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3E87D9"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45EE75F6"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#Then, default profile will be activated which is the property file without any environment name at the end. </w:t>
      </w:r>
    </w:p>
    <w:p w14:paraId="683027F2"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1A7956FE"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0B0D37"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#Setting cloud config server uri with port</w:t>
      </w:r>
    </w:p>
    <w:p w14:paraId="0F06C0A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118F5E6" w14:textId="77777777" w:rsidR="00182B88" w:rsidRDefault="00182B88" w:rsidP="00182B88">
      <w:pPr>
        <w:autoSpaceDE w:val="0"/>
        <w:autoSpaceDN w:val="0"/>
        <w:adjustRightInd w:val="0"/>
        <w:spacing w:after="0" w:line="240" w:lineRule="auto"/>
        <w:rPr>
          <w:rFonts w:ascii="Consolas" w:hAnsi="Consolas" w:cs="Consolas"/>
          <w:sz w:val="20"/>
          <w:szCs w:val="20"/>
        </w:rPr>
      </w:pPr>
    </w:p>
    <w:p w14:paraId="059E3361" w14:textId="77777777" w:rsidR="00182B88" w:rsidRPr="00A91B4D" w:rsidRDefault="00182B88" w:rsidP="00084950">
      <w:pPr>
        <w:pStyle w:val="ListParagraph"/>
        <w:rPr>
          <w:ins w:id="2979" w:author="rkbansal" w:date="2020-05-17T01:46:00Z"/>
          <w:bCs/>
        </w:rPr>
      </w:pPr>
      <w:ins w:id="2980" w:author="rkbansal" w:date="2020-05-17T01:46:00Z">
        <w:r w:rsidRPr="00A91B4D">
          <w:rPr>
            <w:bCs/>
            <w:color w:val="FF0000"/>
          </w:rPr>
          <w:t>application</w:t>
        </w:r>
      </w:ins>
      <w:r>
        <w:rPr>
          <w:bCs/>
          <w:color w:val="FF0000"/>
        </w:rPr>
        <w:t>-dev</w:t>
      </w:r>
      <w:ins w:id="2981" w:author="rkbansal" w:date="2020-05-17T01:46:00Z">
        <w:r w:rsidRPr="00A91B4D">
          <w:rPr>
            <w:bCs/>
            <w:color w:val="FF0000"/>
          </w:rPr>
          <w:t>.properties</w:t>
        </w:r>
        <w:r>
          <w:rPr>
            <w:bCs/>
          </w:rPr>
          <w:t xml:space="preserve"> </w:t>
        </w:r>
      </w:ins>
      <w:r>
        <w:rPr>
          <w:bCs/>
        </w:rPr>
        <w:t xml:space="preserve">moved to the </w:t>
      </w:r>
      <w:ins w:id="2982"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620BFF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#Application Name</w:t>
      </w:r>
    </w:p>
    <w:p w14:paraId="6170CB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spring.application.name=</w:t>
      </w:r>
      <w:r w:rsidRPr="00084950">
        <w:rPr>
          <w:rFonts w:ascii="Consolas" w:hAnsi="Consolas" w:cs="Consolas"/>
          <w:color w:val="2AA198"/>
          <w:sz w:val="20"/>
          <w:szCs w:val="20"/>
        </w:rPr>
        <w:t>project-service</w:t>
      </w:r>
    </w:p>
    <w:p w14:paraId="3F459C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C8B2DF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#Port of the application</w:t>
      </w:r>
    </w:p>
    <w:p w14:paraId="326F225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server.port=</w:t>
      </w:r>
      <w:r w:rsidRPr="00084950">
        <w:rPr>
          <w:rFonts w:ascii="Consolas" w:hAnsi="Consolas" w:cs="Consolas"/>
          <w:color w:val="2AA198"/>
          <w:sz w:val="20"/>
          <w:szCs w:val="20"/>
        </w:rPr>
        <w:t>5379</w:t>
      </w:r>
    </w:p>
    <w:p w14:paraId="6C8533B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server.servlet.context-path=</w:t>
      </w:r>
      <w:r w:rsidRPr="00084950">
        <w:rPr>
          <w:rFonts w:ascii="Consolas" w:hAnsi="Consolas" w:cs="Consolas"/>
          <w:color w:val="2AA198"/>
          <w:sz w:val="20"/>
          <w:szCs w:val="20"/>
        </w:rPr>
        <w:t>/api/project-service</w:t>
      </w:r>
    </w:p>
    <w:p w14:paraId="4D1D60E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B1B2F9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xml:space="preserve">#It is worth mentioning that user-service acts as a Eureka client. So, we give it a name, port, and link to Eureka server </w:t>
      </w:r>
    </w:p>
    <w:p w14:paraId="5CFDC47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eureka server url</w:t>
      </w:r>
    </w:p>
    <w:p w14:paraId="0E66F8F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eureka.client.service-url.default-zone=</w:t>
      </w:r>
      <w:r w:rsidRPr="00084950">
        <w:rPr>
          <w:rFonts w:ascii="Consolas" w:hAnsi="Consolas" w:cs="Consolas"/>
          <w:color w:val="2AA198"/>
          <w:sz w:val="20"/>
          <w:szCs w:val="20"/>
        </w:rPr>
        <w:t>http://localhost:8761/eureka</w:t>
      </w:r>
    </w:p>
    <w:p w14:paraId="1F69557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6FFE81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#To disable the Kubernetes Discovery client</w:t>
      </w:r>
    </w:p>
    <w:p w14:paraId="42773629"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spring.cloud.kubernetes.enabled=</w:t>
      </w:r>
      <w:r w:rsidRPr="00084950">
        <w:rPr>
          <w:rFonts w:ascii="Consolas" w:hAnsi="Consolas" w:cs="Consolas"/>
          <w:color w:val="2AA198"/>
          <w:sz w:val="20"/>
          <w:szCs w:val="20"/>
        </w:rPr>
        <w:t>false</w:t>
      </w:r>
    </w:p>
    <w:p w14:paraId="7265962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spring.cloud.kubernetes.discovery.include-not-ready-addresses=</w:t>
      </w:r>
      <w:r w:rsidRPr="00084950">
        <w:rPr>
          <w:rFonts w:ascii="Consolas" w:hAnsi="Consolas" w:cs="Consolas"/>
          <w:color w:val="2AA198"/>
          <w:sz w:val="20"/>
          <w:szCs w:val="20"/>
        </w:rPr>
        <w:t>true</w:t>
      </w:r>
    </w:p>
    <w:p w14:paraId="3E3DB55A"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063024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15A592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spring.jackson.date-format=</w:t>
      </w:r>
      <w:r w:rsidRPr="00084950">
        <w:rPr>
          <w:rFonts w:ascii="Consolas" w:hAnsi="Consolas" w:cs="Consolas"/>
          <w:color w:val="2AA198"/>
          <w:sz w:val="20"/>
          <w:szCs w:val="20"/>
        </w:rPr>
        <w:t>com.jmk.project.swagger.RFC3339DateFormat</w:t>
      </w:r>
    </w:p>
    <w:p w14:paraId="121BB37F"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spring.jackson.serialization.WRITE_DATES_AS_TIMESTAMPS=</w:t>
      </w:r>
      <w:r w:rsidRPr="00084950">
        <w:rPr>
          <w:rFonts w:ascii="Consolas" w:hAnsi="Consolas" w:cs="Consolas"/>
          <w:color w:val="2AA198"/>
          <w:sz w:val="20"/>
          <w:szCs w:val="20"/>
        </w:rPr>
        <w:t>false</w:t>
      </w:r>
    </w:p>
    <w:p w14:paraId="4BC1BFB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2E3B7C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#FeignClient properties</w:t>
      </w:r>
    </w:p>
    <w:p w14:paraId="550D216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feign.client.config.default.connectTimeout: </w:t>
      </w:r>
      <w:r w:rsidRPr="00084950">
        <w:rPr>
          <w:rFonts w:ascii="Consolas" w:hAnsi="Consolas" w:cs="Consolas"/>
          <w:color w:val="2AA198"/>
          <w:sz w:val="20"/>
          <w:szCs w:val="20"/>
        </w:rPr>
        <w:t>16000000</w:t>
      </w:r>
    </w:p>
    <w:p w14:paraId="73C77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feign.client.config.default.readTimeout: </w:t>
      </w:r>
      <w:r w:rsidRPr="00084950">
        <w:rPr>
          <w:rFonts w:ascii="Consolas" w:hAnsi="Consolas" w:cs="Consolas"/>
          <w:color w:val="2AA198"/>
          <w:sz w:val="20"/>
          <w:szCs w:val="20"/>
        </w:rPr>
        <w:t>16000000</w:t>
      </w:r>
    </w:p>
    <w:p w14:paraId="46708C7C"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6CA3B0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lastRenderedPageBreak/>
        <w:t>#Define properties related to JPA</w:t>
      </w:r>
    </w:p>
    <w:p w14:paraId="7746538D"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spring.jpa.hibernate.ddl-auto=</w:t>
      </w:r>
      <w:r w:rsidRPr="00084950">
        <w:rPr>
          <w:rFonts w:ascii="Consolas" w:hAnsi="Consolas" w:cs="Consolas"/>
          <w:color w:val="2AA198"/>
          <w:sz w:val="20"/>
          <w:szCs w:val="20"/>
        </w:rPr>
        <w:t>validate</w:t>
      </w:r>
    </w:p>
    <w:p w14:paraId="60003F4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spring.datasource.url=</w:t>
      </w:r>
      <w:r w:rsidRPr="00084950">
        <w:rPr>
          <w:rFonts w:ascii="Consolas" w:hAnsi="Consolas" w:cs="Consolas"/>
          <w:color w:val="2AA198"/>
          <w:sz w:val="20"/>
          <w:szCs w:val="20"/>
        </w:rPr>
        <w:t>jdbc:mysql://localhost:3306/project_db</w:t>
      </w:r>
    </w:p>
    <w:p w14:paraId="04889F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spring.datasource.username=</w:t>
      </w:r>
      <w:r w:rsidRPr="00084950">
        <w:rPr>
          <w:rFonts w:ascii="Consolas" w:hAnsi="Consolas" w:cs="Consolas"/>
          <w:color w:val="2AA198"/>
          <w:sz w:val="20"/>
          <w:szCs w:val="20"/>
        </w:rPr>
        <w:t>bjjd</w:t>
      </w:r>
    </w:p>
    <w:p w14:paraId="084D4CA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spring.datasource.password=</w:t>
      </w:r>
      <w:r w:rsidRPr="00084950">
        <w:rPr>
          <w:rFonts w:ascii="Consolas" w:hAnsi="Consolas" w:cs="Consolas"/>
          <w:color w:val="2AA198"/>
          <w:sz w:val="20"/>
          <w:szCs w:val="20"/>
        </w:rPr>
        <w:t>bjjd_379</w:t>
      </w:r>
    </w:p>
    <w:p w14:paraId="1882FEE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478F7DE"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#Optional</w:t>
      </w:r>
    </w:p>
    <w:p w14:paraId="5FCA02B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spring.datasource.tomcat.max-wait=</w:t>
      </w:r>
      <w:r w:rsidRPr="00084950">
        <w:rPr>
          <w:rFonts w:ascii="Consolas" w:hAnsi="Consolas" w:cs="Consolas"/>
          <w:color w:val="2AA198"/>
          <w:sz w:val="20"/>
          <w:szCs w:val="20"/>
        </w:rPr>
        <w:t>20000</w:t>
      </w:r>
    </w:p>
    <w:p w14:paraId="63D65B0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spring.datasource.tomcat.max-active=</w:t>
      </w:r>
      <w:r w:rsidRPr="00084950">
        <w:rPr>
          <w:rFonts w:ascii="Consolas" w:hAnsi="Consolas" w:cs="Consolas"/>
          <w:color w:val="2AA198"/>
          <w:sz w:val="20"/>
          <w:szCs w:val="20"/>
        </w:rPr>
        <w:t>50</w:t>
      </w:r>
    </w:p>
    <w:p w14:paraId="316EF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spring.datasource.tomcat.max-idle=</w:t>
      </w:r>
      <w:r w:rsidRPr="00084950">
        <w:rPr>
          <w:rFonts w:ascii="Consolas" w:hAnsi="Consolas" w:cs="Consolas"/>
          <w:color w:val="2AA198"/>
          <w:sz w:val="20"/>
          <w:szCs w:val="20"/>
        </w:rPr>
        <w:t>20</w:t>
      </w:r>
    </w:p>
    <w:p w14:paraId="0949DC7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spring.datasource.tomcat.min-idle=</w:t>
      </w:r>
      <w:r w:rsidRPr="00084950">
        <w:rPr>
          <w:rFonts w:ascii="Consolas" w:hAnsi="Consolas" w:cs="Consolas"/>
          <w:color w:val="2AA198"/>
          <w:sz w:val="20"/>
          <w:szCs w:val="20"/>
        </w:rPr>
        <w:t>15</w:t>
      </w:r>
    </w:p>
    <w:p w14:paraId="719B2D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93CAFA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#Below line is commented as it takes by default: org.hibernate.dialect.MySQL5Dialect</w:t>
      </w:r>
    </w:p>
    <w:p w14:paraId="582AED6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#spring.jpa.properties.hibernate.dialect = org.hibernate.dialect.MySQL5Dialect</w:t>
      </w:r>
    </w:p>
    <w:p w14:paraId="01E1BB6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spring.jpa.properties.hibernate.id.new_generator_mappings = </w:t>
      </w:r>
      <w:r w:rsidRPr="00084950">
        <w:rPr>
          <w:rFonts w:ascii="Consolas" w:hAnsi="Consolas" w:cs="Consolas"/>
          <w:color w:val="2AA198"/>
          <w:sz w:val="20"/>
          <w:szCs w:val="20"/>
        </w:rPr>
        <w:t>false</w:t>
      </w:r>
    </w:p>
    <w:p w14:paraId="4BDECFA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spring.jpa.properties.hibernate.format_sql = </w:t>
      </w:r>
      <w:r w:rsidRPr="00084950">
        <w:rPr>
          <w:rFonts w:ascii="Consolas" w:hAnsi="Consolas" w:cs="Consolas"/>
          <w:color w:val="2AA198"/>
          <w:sz w:val="20"/>
          <w:szCs w:val="20"/>
        </w:rPr>
        <w:t>true</w:t>
      </w:r>
    </w:p>
    <w:p w14:paraId="3DD1423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FE51A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33002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logging.level.org.hibernate.SQL=</w:t>
      </w:r>
      <w:r w:rsidRPr="00084950">
        <w:rPr>
          <w:rFonts w:ascii="Consolas" w:hAnsi="Consolas" w:cs="Consolas"/>
          <w:color w:val="2AA198"/>
          <w:sz w:val="20"/>
          <w:szCs w:val="20"/>
        </w:rPr>
        <w:t>DEBUG</w:t>
      </w:r>
    </w:p>
    <w:p w14:paraId="53CE57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logging.level.org.hibernate.type.descriptor.sql.BasicBinder=</w:t>
      </w:r>
      <w:r w:rsidRPr="00084950">
        <w:rPr>
          <w:rFonts w:ascii="Consolas" w:hAnsi="Consolas" w:cs="Consolas"/>
          <w:color w:val="2AA198"/>
          <w:sz w:val="20"/>
          <w:szCs w:val="20"/>
        </w:rPr>
        <w:t>TRACE</w:t>
      </w:r>
    </w:p>
    <w:p w14:paraId="3580ACA5" w14:textId="77777777" w:rsidR="00084950" w:rsidRPr="00084950" w:rsidRDefault="00084950" w:rsidP="00084950">
      <w:pPr>
        <w:pStyle w:val="ListParagraph"/>
      </w:pPr>
    </w:p>
    <w:p w14:paraId="2F442317" w14:textId="71967E85" w:rsidR="00182B88" w:rsidRPr="00586FD4" w:rsidRDefault="00182B88" w:rsidP="00182B88">
      <w:pPr>
        <w:pStyle w:val="ListParagraph"/>
        <w:numPr>
          <w:ilvl w:val="0"/>
          <w:numId w:val="85"/>
        </w:numPr>
      </w:pPr>
      <w:ins w:id="2983" w:author="rkbansal" w:date="2020-05-17T01:46:00Z">
        <w:r w:rsidRPr="00A91B4D">
          <w:rPr>
            <w:bCs/>
            <w:color w:val="FF0000"/>
          </w:rPr>
          <w:t>application</w:t>
        </w:r>
      </w:ins>
      <w:r>
        <w:rPr>
          <w:bCs/>
          <w:color w:val="FF0000"/>
        </w:rPr>
        <w:t>-prod</w:t>
      </w:r>
      <w:ins w:id="2984"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402EDB0" w14:textId="77777777" w:rsidR="00182B88" w:rsidRPr="00586FD4" w:rsidRDefault="00182B88" w:rsidP="00182B88">
      <w:pPr>
        <w:pStyle w:val="ListParagraph"/>
        <w:numPr>
          <w:ilvl w:val="1"/>
          <w:numId w:val="85"/>
        </w:numPr>
      </w:pPr>
      <w:r>
        <w:rPr>
          <w:bCs/>
          <w:color w:val="FF0000"/>
        </w:rPr>
        <w:t>Eureka Clients registrations with Eureka server need to be disabled in Kubernetes.</w:t>
      </w:r>
    </w:p>
    <w:p w14:paraId="5F656BF3" w14:textId="77777777" w:rsidR="00182B88" w:rsidRPr="00586FD4" w:rsidRDefault="00182B88" w:rsidP="00182B88">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50EB4283" w14:textId="6F3F6AE3" w:rsidR="00182B88" w:rsidRPr="00586FD4" w:rsidRDefault="00182B88" w:rsidP="00D85A44">
      <w:pPr>
        <w:pStyle w:val="ListParagraph"/>
        <w:numPr>
          <w:ilvl w:val="1"/>
          <w:numId w:val="85"/>
        </w:numPr>
      </w:pPr>
      <w:r w:rsidRPr="00D85A44">
        <w:rPr>
          <w:rFonts w:ascii="Segoe UI" w:hAnsi="Segoe UI" w:cs="Segoe UI"/>
          <w:color w:val="242729"/>
          <w:sz w:val="23"/>
          <w:szCs w:val="23"/>
          <w:shd w:val="clear" w:color="auto" w:fill="FFFFFF"/>
        </w:rPr>
        <w:t>Adding </w:t>
      </w:r>
      <w:r w:rsidRPr="00D85A44">
        <w:rPr>
          <w:rStyle w:val="HTMLCode"/>
          <w:rFonts w:ascii="var(--ff-mono)" w:eastAsiaTheme="majorEastAsia" w:hAnsi="var(--ff-mono)"/>
          <w:color w:val="242729"/>
          <w:bdr w:val="none" w:sz="0" w:space="0" w:color="auto" w:frame="1"/>
        </w:rPr>
        <w:t>useSSL=false</w:t>
      </w:r>
      <w:r w:rsidRPr="00D85A44">
        <w:rPr>
          <w:rFonts w:ascii="Segoe UI" w:hAnsi="Segoe UI" w:cs="Segoe UI"/>
          <w:color w:val="242729"/>
          <w:sz w:val="23"/>
          <w:szCs w:val="23"/>
          <w:shd w:val="clear" w:color="auto" w:fill="FFFFFF"/>
        </w:rPr>
        <w:t> when you use it for testing/develop purposes</w:t>
      </w:r>
    </w:p>
    <w:p w14:paraId="64BD19C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#Application Name</w:t>
      </w:r>
    </w:p>
    <w:p w14:paraId="4593E2B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spring.application.name=</w:t>
      </w:r>
      <w:r w:rsidRPr="00D85A44">
        <w:rPr>
          <w:rFonts w:ascii="Consolas" w:hAnsi="Consolas" w:cs="Consolas"/>
          <w:color w:val="2A00FF"/>
          <w:sz w:val="20"/>
          <w:szCs w:val="20"/>
        </w:rPr>
        <w:t>project-service</w:t>
      </w:r>
    </w:p>
    <w:p w14:paraId="556DF32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616FDF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#Port of the application</w:t>
      </w:r>
    </w:p>
    <w:p w14:paraId="6B1A70F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server.port=</w:t>
      </w:r>
      <w:r w:rsidRPr="00D85A44">
        <w:rPr>
          <w:rFonts w:ascii="Consolas" w:hAnsi="Consolas" w:cs="Consolas"/>
          <w:color w:val="2A00FF"/>
          <w:sz w:val="20"/>
          <w:szCs w:val="20"/>
        </w:rPr>
        <w:t>5379</w:t>
      </w:r>
    </w:p>
    <w:p w14:paraId="706C3AB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14BA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#URL Context of the application</w:t>
      </w:r>
    </w:p>
    <w:p w14:paraId="4D4FE361"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server.servlet.context-path=</w:t>
      </w:r>
      <w:r w:rsidRPr="00D85A44">
        <w:rPr>
          <w:rFonts w:ascii="Consolas" w:hAnsi="Consolas" w:cs="Consolas"/>
          <w:color w:val="2A00FF"/>
          <w:sz w:val="20"/>
          <w:szCs w:val="20"/>
        </w:rPr>
        <w:t>/</w:t>
      </w:r>
      <w:r w:rsidRPr="00D85A44">
        <w:rPr>
          <w:rFonts w:ascii="Consolas" w:hAnsi="Consolas" w:cs="Consolas"/>
          <w:color w:val="2A00FF"/>
          <w:sz w:val="20"/>
          <w:szCs w:val="20"/>
          <w:u w:val="single"/>
        </w:rPr>
        <w:t>api</w:t>
      </w:r>
      <w:r w:rsidRPr="00D85A44">
        <w:rPr>
          <w:rFonts w:ascii="Consolas" w:hAnsi="Consolas" w:cs="Consolas"/>
          <w:color w:val="2A00FF"/>
          <w:sz w:val="20"/>
          <w:szCs w:val="20"/>
        </w:rPr>
        <w:t>/project-service</w:t>
      </w:r>
    </w:p>
    <w:p w14:paraId="0CD2D8F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D9FBE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#Spring profile</w:t>
      </w:r>
    </w:p>
    <w:p w14:paraId="38A0CE8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spring.profiles.active=</w:t>
      </w:r>
      <w:r w:rsidRPr="00D85A44">
        <w:rPr>
          <w:rFonts w:ascii="Consolas" w:hAnsi="Consolas" w:cs="Consolas"/>
          <w:color w:val="2A00FF"/>
          <w:sz w:val="20"/>
          <w:szCs w:val="20"/>
        </w:rPr>
        <w:t>${SPRING_ACTIVE_PROFILE:prod}</w:t>
      </w:r>
    </w:p>
    <w:p w14:paraId="0C1F676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spring.cloud.kubernetes.discovery.all-namespaces=</w:t>
      </w:r>
      <w:r w:rsidRPr="00D85A44">
        <w:rPr>
          <w:rFonts w:ascii="Consolas" w:hAnsi="Consolas" w:cs="Consolas"/>
          <w:color w:val="2A00FF"/>
          <w:sz w:val="20"/>
          <w:szCs w:val="20"/>
        </w:rPr>
        <w:t>true</w:t>
      </w:r>
    </w:p>
    <w:p w14:paraId="2BCDF4B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732E43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#It is worth mentioning that user-service acts as a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client. So, we give it a name, port, and link to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p>
    <w:p w14:paraId="16698E2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r w:rsidRPr="00D85A44">
        <w:rPr>
          <w:rFonts w:ascii="Consolas" w:hAnsi="Consolas" w:cs="Consolas"/>
          <w:color w:val="3F7F5F"/>
          <w:sz w:val="20"/>
          <w:szCs w:val="20"/>
          <w:u w:val="single"/>
        </w:rPr>
        <w:t>url</w:t>
      </w:r>
    </w:p>
    <w:p w14:paraId="6A7F8A9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#eureka.client.service-url.default-zone=http://localhost:8761/eureka</w:t>
      </w:r>
    </w:p>
    <w:p w14:paraId="39F5B36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eureka.client.enabled=</w:t>
      </w:r>
      <w:r w:rsidRPr="00D85A44">
        <w:rPr>
          <w:rFonts w:ascii="Consolas" w:hAnsi="Consolas" w:cs="Consolas"/>
          <w:color w:val="2A00FF"/>
          <w:sz w:val="20"/>
          <w:szCs w:val="20"/>
        </w:rPr>
        <w:t>false</w:t>
      </w:r>
    </w:p>
    <w:p w14:paraId="21F1493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eureka.client.serviceUrl.registerWithEureka=</w:t>
      </w:r>
      <w:r w:rsidRPr="00D85A44">
        <w:rPr>
          <w:rFonts w:ascii="Consolas" w:hAnsi="Consolas" w:cs="Consolas"/>
          <w:color w:val="2A00FF"/>
          <w:sz w:val="20"/>
          <w:szCs w:val="20"/>
        </w:rPr>
        <w:t>false</w:t>
      </w:r>
    </w:p>
    <w:p w14:paraId="4093B7E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E02CD5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spring.jackson.date-format=</w:t>
      </w:r>
      <w:r w:rsidRPr="00D85A44">
        <w:rPr>
          <w:rFonts w:ascii="Consolas" w:hAnsi="Consolas" w:cs="Consolas"/>
          <w:color w:val="2A00FF"/>
          <w:sz w:val="20"/>
          <w:szCs w:val="20"/>
        </w:rPr>
        <w:t>com.jmk.project.swagger.RFC3339DateFormat</w:t>
      </w:r>
    </w:p>
    <w:p w14:paraId="4C8D6EA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spring.jackson.serialization.WRITE_DATES_AS_TIMESTAMPS=</w:t>
      </w:r>
      <w:r w:rsidRPr="00D85A44">
        <w:rPr>
          <w:rFonts w:ascii="Consolas" w:hAnsi="Consolas" w:cs="Consolas"/>
          <w:color w:val="2A00FF"/>
          <w:sz w:val="20"/>
          <w:szCs w:val="20"/>
        </w:rPr>
        <w:t>false</w:t>
      </w:r>
    </w:p>
    <w:p w14:paraId="68DBF9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A0C14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#FeignClient properties</w:t>
      </w:r>
    </w:p>
    <w:p w14:paraId="1C6B29D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feign.client.config.default.connectTimeout: </w:t>
      </w:r>
      <w:r w:rsidRPr="00D85A44">
        <w:rPr>
          <w:rFonts w:ascii="Consolas" w:hAnsi="Consolas" w:cs="Consolas"/>
          <w:color w:val="2A00FF"/>
          <w:sz w:val="20"/>
          <w:szCs w:val="20"/>
        </w:rPr>
        <w:t>16000000</w:t>
      </w:r>
    </w:p>
    <w:p w14:paraId="5631107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feign.client.config.default.readTimeout: </w:t>
      </w:r>
      <w:r w:rsidRPr="00D85A44">
        <w:rPr>
          <w:rFonts w:ascii="Consolas" w:hAnsi="Consolas" w:cs="Consolas"/>
          <w:color w:val="2A00FF"/>
          <w:sz w:val="20"/>
          <w:szCs w:val="20"/>
        </w:rPr>
        <w:t>16000000</w:t>
      </w:r>
    </w:p>
    <w:p w14:paraId="3352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4F0279A"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#Define properties related to JPA</w:t>
      </w:r>
    </w:p>
    <w:p w14:paraId="0C2BF37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spring.jpa.hibernate.ddl-auto=</w:t>
      </w:r>
      <w:r w:rsidRPr="00D85A44">
        <w:rPr>
          <w:rFonts w:ascii="Consolas" w:hAnsi="Consolas" w:cs="Consolas"/>
          <w:color w:val="2A00FF"/>
          <w:sz w:val="20"/>
          <w:szCs w:val="20"/>
        </w:rPr>
        <w:t>create</w:t>
      </w:r>
    </w:p>
    <w:p w14:paraId="0D28291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spring.datasource.url=</w:t>
      </w:r>
      <w:r w:rsidRPr="00D85A44">
        <w:rPr>
          <w:rFonts w:ascii="Consolas" w:hAnsi="Consolas" w:cs="Consolas"/>
          <w:color w:val="2A00FF"/>
          <w:sz w:val="20"/>
          <w:szCs w:val="20"/>
        </w:rPr>
        <w:t>jdbc:mysql://${DB_HOSTNAME:localhost}:${DB_PORT:3306}/${DB_NAME:project_db}?allowPublicKeyRetrieval=true&amp;useSSL=false</w:t>
      </w:r>
    </w:p>
    <w:p w14:paraId="58BD6A2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spring.datasource.username=</w:t>
      </w:r>
      <w:r w:rsidRPr="00D85A44">
        <w:rPr>
          <w:rFonts w:ascii="Consolas" w:hAnsi="Consolas" w:cs="Consolas"/>
          <w:color w:val="2A00FF"/>
          <w:sz w:val="20"/>
          <w:szCs w:val="20"/>
        </w:rPr>
        <w:t>${DB_USERNAME:bjjd}</w:t>
      </w:r>
    </w:p>
    <w:p w14:paraId="759DBA8C"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spring.datasource.password=</w:t>
      </w:r>
      <w:r w:rsidRPr="00D85A44">
        <w:rPr>
          <w:rFonts w:ascii="Consolas" w:hAnsi="Consolas" w:cs="Consolas"/>
          <w:color w:val="2A00FF"/>
          <w:sz w:val="20"/>
          <w:szCs w:val="20"/>
        </w:rPr>
        <w:t>${DB_PASSWORD:bjjd_379}</w:t>
      </w:r>
    </w:p>
    <w:p w14:paraId="3F0A740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125BC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#Optional</w:t>
      </w:r>
    </w:p>
    <w:p w14:paraId="4E56D6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spring.datasource.tomcat.max-wait=</w:t>
      </w:r>
      <w:r w:rsidRPr="00D85A44">
        <w:rPr>
          <w:rFonts w:ascii="Consolas" w:hAnsi="Consolas" w:cs="Consolas"/>
          <w:color w:val="2A00FF"/>
          <w:sz w:val="20"/>
          <w:szCs w:val="20"/>
        </w:rPr>
        <w:t>20000</w:t>
      </w:r>
    </w:p>
    <w:p w14:paraId="747C43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spring.datasource.tomcat.max-active=</w:t>
      </w:r>
      <w:r w:rsidRPr="00D85A44">
        <w:rPr>
          <w:rFonts w:ascii="Consolas" w:hAnsi="Consolas" w:cs="Consolas"/>
          <w:color w:val="2A00FF"/>
          <w:sz w:val="20"/>
          <w:szCs w:val="20"/>
        </w:rPr>
        <w:t>50</w:t>
      </w:r>
    </w:p>
    <w:p w14:paraId="5E263BB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spring.datasource.tomcat.max-idle=</w:t>
      </w:r>
      <w:r w:rsidRPr="00D85A44">
        <w:rPr>
          <w:rFonts w:ascii="Consolas" w:hAnsi="Consolas" w:cs="Consolas"/>
          <w:color w:val="2A00FF"/>
          <w:sz w:val="20"/>
          <w:szCs w:val="20"/>
        </w:rPr>
        <w:t>20</w:t>
      </w:r>
    </w:p>
    <w:p w14:paraId="7BCDD99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spring.datasource.tomcat.min-idle=</w:t>
      </w:r>
      <w:r w:rsidRPr="00D85A44">
        <w:rPr>
          <w:rFonts w:ascii="Consolas" w:hAnsi="Consolas" w:cs="Consolas"/>
          <w:color w:val="2A00FF"/>
          <w:sz w:val="20"/>
          <w:szCs w:val="20"/>
        </w:rPr>
        <w:t>15</w:t>
      </w:r>
    </w:p>
    <w:p w14:paraId="23211DD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883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#Below line is commented as it takes by default: org.hibernate.dialect.MySQL5Dialect</w:t>
      </w:r>
    </w:p>
    <w:p w14:paraId="7DBD38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spring.jpa.properties.hibernate.dialect = </w:t>
      </w:r>
      <w:r w:rsidRPr="00D85A44">
        <w:rPr>
          <w:rFonts w:ascii="Consolas" w:hAnsi="Consolas" w:cs="Consolas"/>
          <w:color w:val="2A00FF"/>
          <w:sz w:val="20"/>
          <w:szCs w:val="20"/>
        </w:rPr>
        <w:t>org.hibernate.dialect.MySQL5Dialect</w:t>
      </w:r>
    </w:p>
    <w:p w14:paraId="5F1D570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spring.jpa.properties.hibernate.id.new_generator_mappings = </w:t>
      </w:r>
      <w:r w:rsidRPr="00D85A44">
        <w:rPr>
          <w:rFonts w:ascii="Consolas" w:hAnsi="Consolas" w:cs="Consolas"/>
          <w:color w:val="2A00FF"/>
          <w:sz w:val="20"/>
          <w:szCs w:val="20"/>
        </w:rPr>
        <w:t>false</w:t>
      </w:r>
    </w:p>
    <w:p w14:paraId="03A0291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spring.jpa.properties.hibernate.format_sql = </w:t>
      </w:r>
      <w:r w:rsidRPr="00D85A44">
        <w:rPr>
          <w:rFonts w:ascii="Consolas" w:hAnsi="Consolas" w:cs="Consolas"/>
          <w:color w:val="2A00FF"/>
          <w:sz w:val="20"/>
          <w:szCs w:val="20"/>
        </w:rPr>
        <w:t>true</w:t>
      </w:r>
    </w:p>
    <w:p w14:paraId="325636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07A39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logging.level.org.hibernate.SQL=</w:t>
      </w:r>
      <w:r w:rsidRPr="00D85A44">
        <w:rPr>
          <w:rFonts w:ascii="Consolas" w:hAnsi="Consolas" w:cs="Consolas"/>
          <w:color w:val="2A00FF"/>
          <w:sz w:val="20"/>
          <w:szCs w:val="20"/>
        </w:rPr>
        <w:t>DEBUG</w:t>
      </w:r>
    </w:p>
    <w:p w14:paraId="5C0143A7"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logging.level.org.hibernate.type.descriptor.sql.BasicBinder=</w:t>
      </w:r>
      <w:r w:rsidRPr="00D85A44">
        <w:rPr>
          <w:rFonts w:ascii="Consolas" w:hAnsi="Consolas" w:cs="Consolas"/>
          <w:color w:val="2A00FF"/>
          <w:sz w:val="20"/>
          <w:szCs w:val="20"/>
        </w:rPr>
        <w:t>TRACE</w:t>
      </w:r>
    </w:p>
    <w:p w14:paraId="378D5508" w14:textId="77777777" w:rsidR="00D85A44" w:rsidRPr="00D85A44" w:rsidRDefault="00D85A44" w:rsidP="00D85A44">
      <w:pPr>
        <w:pStyle w:val="ListParagraph"/>
        <w:autoSpaceDE w:val="0"/>
        <w:autoSpaceDN w:val="0"/>
        <w:adjustRightInd w:val="0"/>
        <w:spacing w:after="0" w:line="240" w:lineRule="auto"/>
        <w:rPr>
          <w:rFonts w:ascii="Consolas" w:hAnsi="Consolas" w:cs="Consolas"/>
          <w:sz w:val="20"/>
          <w:szCs w:val="20"/>
        </w:rPr>
      </w:pPr>
    </w:p>
    <w:p w14:paraId="509342B7" w14:textId="67E189AE" w:rsidR="00C05C05" w:rsidDel="00DA00CA" w:rsidRDefault="00C05C05" w:rsidP="002F62E5">
      <w:pPr>
        <w:pStyle w:val="ListParagraph"/>
        <w:numPr>
          <w:ilvl w:val="0"/>
          <w:numId w:val="136"/>
        </w:numPr>
        <w:rPr>
          <w:del w:id="2985" w:author="rkbansal" w:date="2020-01-09T20:59:00Z"/>
        </w:rPr>
      </w:pPr>
      <w:ins w:id="2986" w:author="rkbansal" w:date="2020-02-15T12:06:00Z">
        <w:r w:rsidRPr="00DA00CA">
          <w:rPr>
            <w:rFonts w:ascii="Georgia" w:hAnsi="Georgia"/>
            <w:sz w:val="24"/>
            <w:szCs w:val="24"/>
            <w:rPrChange w:id="2987" w:author="rkbansal" w:date="2020-02-15T12:06:00Z">
              <w:rPr>
                <w:rFonts w:ascii="Consolas" w:hAnsi="Consolas" w:cs="Consolas"/>
                <w:color w:val="008080"/>
                <w:sz w:val="20"/>
                <w:szCs w:val="20"/>
              </w:rPr>
            </w:rPrChange>
          </w:rPr>
          <w:t>Rename the package of io.swagger to com.jmk.</w:t>
        </w:r>
      </w:ins>
      <w:r w:rsidR="00386F08">
        <w:rPr>
          <w:rFonts w:ascii="Georgia" w:hAnsi="Georgia"/>
          <w:sz w:val="24"/>
          <w:szCs w:val="24"/>
        </w:rPr>
        <w:t>project</w:t>
      </w:r>
      <w:del w:id="2988" w:author="rkbansal" w:date="2020-01-09T20:59:00Z">
        <w:r w:rsidRPr="00DA00CA" w:rsidDel="00310FC3">
          <w:rPr>
            <w:rPrChange w:id="2989" w:author="rkbansal" w:date="2020-02-15T12:06:00Z">
              <w:rPr>
                <w:color w:val="008080"/>
              </w:rPr>
            </w:rPrChange>
          </w:rPr>
          <w:delText>&lt;</w:delText>
        </w:r>
        <w:r w:rsidRPr="00DA00CA" w:rsidDel="00310FC3">
          <w:delText>dependency</w:delText>
        </w:r>
        <w:r w:rsidRPr="00DA00CA" w:rsidDel="00310FC3">
          <w:rPr>
            <w:rPrChange w:id="2990" w:author="rkbansal" w:date="2020-02-15T12:06:00Z">
              <w:rPr>
                <w:color w:val="008080"/>
              </w:rPr>
            </w:rPrChange>
          </w:rPr>
          <w:delText>&gt;</w:delText>
        </w:r>
      </w:del>
    </w:p>
    <w:p w14:paraId="3C7351A1" w14:textId="77777777" w:rsidR="00C05C05" w:rsidRPr="00DA00CA" w:rsidRDefault="00C05C05">
      <w:pPr>
        <w:pStyle w:val="ListParagraph"/>
        <w:numPr>
          <w:ilvl w:val="0"/>
          <w:numId w:val="136"/>
        </w:numPr>
        <w:rPr>
          <w:ins w:id="2991" w:author="rkbansal" w:date="2020-02-15T12:06:00Z"/>
        </w:rPr>
        <w:pPrChange w:id="2992"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2F0F5D97" w14:textId="77777777" w:rsidR="00C05C05" w:rsidDel="00310FC3" w:rsidRDefault="00C05C05">
      <w:pPr>
        <w:pStyle w:val="ListParagraph"/>
        <w:rPr>
          <w:del w:id="2993" w:author="rkbansal" w:date="2020-01-09T20:59:00Z"/>
        </w:rPr>
        <w:pPrChange w:id="299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2995" w:author="rkbansal" w:date="2020-01-09T20:59:00Z">
        <w:r w:rsidRPr="00DA00CA" w:rsidDel="00310FC3">
          <w:rPr>
            <w:rPrChange w:id="2996" w:author="rkbansal" w:date="2020-02-15T12:06:00Z">
              <w:rPr>
                <w:color w:val="008080"/>
              </w:rPr>
            </w:rPrChange>
          </w:rPr>
          <w:delText>&lt;</w:delText>
        </w:r>
        <w:r w:rsidDel="00310FC3">
          <w:delText>groupId</w:delText>
        </w:r>
        <w:r w:rsidRPr="00DA00CA" w:rsidDel="00310FC3">
          <w:rPr>
            <w:rPrChange w:id="2997" w:author="rkbansal" w:date="2020-02-15T12:06:00Z">
              <w:rPr>
                <w:color w:val="008080"/>
              </w:rPr>
            </w:rPrChange>
          </w:rPr>
          <w:delText>&gt;</w:delText>
        </w:r>
        <w:r w:rsidRPr="00DA00CA" w:rsidDel="00310FC3">
          <w:rPr>
            <w:rPrChange w:id="2998" w:author="rkbansal" w:date="2020-02-15T12:06:00Z">
              <w:rPr>
                <w:color w:val="000000"/>
              </w:rPr>
            </w:rPrChange>
          </w:rPr>
          <w:delText>org.springframework.cloud</w:delText>
        </w:r>
        <w:r w:rsidRPr="00DA00CA" w:rsidDel="00310FC3">
          <w:rPr>
            <w:rPrChange w:id="2999" w:author="rkbansal" w:date="2020-02-15T12:06:00Z">
              <w:rPr>
                <w:color w:val="008080"/>
              </w:rPr>
            </w:rPrChange>
          </w:rPr>
          <w:delText>&lt;/</w:delText>
        </w:r>
        <w:r w:rsidDel="00310FC3">
          <w:delText>groupId</w:delText>
        </w:r>
        <w:r w:rsidRPr="00DA00CA" w:rsidDel="00310FC3">
          <w:rPr>
            <w:rPrChange w:id="3000" w:author="rkbansal" w:date="2020-02-15T12:06:00Z">
              <w:rPr>
                <w:color w:val="008080"/>
              </w:rPr>
            </w:rPrChange>
          </w:rPr>
          <w:delText>&gt;</w:delText>
        </w:r>
      </w:del>
    </w:p>
    <w:p w14:paraId="7B8623FF" w14:textId="77777777" w:rsidR="00C05C05" w:rsidDel="00310FC3" w:rsidRDefault="00C05C05">
      <w:pPr>
        <w:pStyle w:val="ListParagraph"/>
        <w:rPr>
          <w:del w:id="3001" w:author="rkbansal" w:date="2020-01-09T20:59:00Z"/>
        </w:rPr>
        <w:pPrChange w:id="300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03" w:author="rkbansal" w:date="2020-01-09T20:59:00Z">
        <w:r w:rsidRPr="00DA00CA" w:rsidDel="00310FC3">
          <w:rPr>
            <w:rPrChange w:id="3004" w:author="rkbansal" w:date="2020-02-15T12:06:00Z">
              <w:rPr>
                <w:color w:val="000000"/>
              </w:rPr>
            </w:rPrChange>
          </w:rPr>
          <w:tab/>
        </w:r>
        <w:r w:rsidRPr="00DA00CA" w:rsidDel="00310FC3">
          <w:rPr>
            <w:rPrChange w:id="3005" w:author="rkbansal" w:date="2020-02-15T12:06:00Z">
              <w:rPr>
                <w:color w:val="008080"/>
              </w:rPr>
            </w:rPrChange>
          </w:rPr>
          <w:delText>&lt;</w:delText>
        </w:r>
        <w:r w:rsidDel="00310FC3">
          <w:delText>artifactId</w:delText>
        </w:r>
        <w:r w:rsidRPr="00DA00CA" w:rsidDel="00310FC3">
          <w:rPr>
            <w:rPrChange w:id="3006" w:author="rkbansal" w:date="2020-02-15T12:06:00Z">
              <w:rPr>
                <w:color w:val="008080"/>
              </w:rPr>
            </w:rPrChange>
          </w:rPr>
          <w:delText>&gt;</w:delText>
        </w:r>
        <w:r w:rsidRPr="00DA00CA" w:rsidDel="00310FC3">
          <w:rPr>
            <w:rPrChange w:id="3007" w:author="rkbansal" w:date="2020-02-15T12:06:00Z">
              <w:rPr>
                <w:color w:val="000000"/>
              </w:rPr>
            </w:rPrChange>
          </w:rPr>
          <w:delText>spring-cloud-starter-netflix-eureka-client</w:delText>
        </w:r>
        <w:r w:rsidRPr="00DA00CA" w:rsidDel="00310FC3">
          <w:rPr>
            <w:rPrChange w:id="3008" w:author="rkbansal" w:date="2020-02-15T12:06:00Z">
              <w:rPr>
                <w:color w:val="008080"/>
              </w:rPr>
            </w:rPrChange>
          </w:rPr>
          <w:delText>&lt;/</w:delText>
        </w:r>
        <w:r w:rsidDel="00310FC3">
          <w:delText>artifactId</w:delText>
        </w:r>
        <w:r w:rsidRPr="00DA00CA" w:rsidDel="00310FC3">
          <w:rPr>
            <w:rPrChange w:id="3009" w:author="rkbansal" w:date="2020-02-15T12:06:00Z">
              <w:rPr>
                <w:color w:val="008080"/>
              </w:rPr>
            </w:rPrChange>
          </w:rPr>
          <w:delText>&gt;</w:delText>
        </w:r>
      </w:del>
    </w:p>
    <w:p w14:paraId="641FEC0A" w14:textId="77777777" w:rsidR="00C05C05" w:rsidDel="00310FC3" w:rsidRDefault="00C05C05">
      <w:pPr>
        <w:pStyle w:val="ListParagraph"/>
        <w:rPr>
          <w:del w:id="3010" w:author="rkbansal" w:date="2020-01-09T20:59:00Z"/>
        </w:rPr>
        <w:pPrChange w:id="301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12" w:author="rkbansal" w:date="2020-01-09T20:59:00Z">
        <w:r w:rsidRPr="00DA00CA" w:rsidDel="00310FC3">
          <w:rPr>
            <w:rPrChange w:id="3013" w:author="rkbansal" w:date="2020-02-15T12:06:00Z">
              <w:rPr>
                <w:color w:val="008080"/>
              </w:rPr>
            </w:rPrChange>
          </w:rPr>
          <w:delText>&lt;/</w:delText>
        </w:r>
        <w:r w:rsidDel="00310FC3">
          <w:delText>dependency</w:delText>
        </w:r>
        <w:r w:rsidRPr="00DA00CA" w:rsidDel="00310FC3">
          <w:rPr>
            <w:rPrChange w:id="3014" w:author="rkbansal" w:date="2020-02-15T12:06:00Z">
              <w:rPr>
                <w:color w:val="008080"/>
              </w:rPr>
            </w:rPrChange>
          </w:rPr>
          <w:delText>&gt;</w:delText>
        </w:r>
      </w:del>
    </w:p>
    <w:p w14:paraId="37AF25F5" w14:textId="77777777" w:rsidR="00C05C05" w:rsidDel="00310FC3" w:rsidRDefault="00C05C05">
      <w:pPr>
        <w:pStyle w:val="ListParagraph"/>
        <w:rPr>
          <w:del w:id="3015" w:author="rkbansal" w:date="2020-01-09T20:59:00Z"/>
        </w:rPr>
        <w:pPrChange w:id="301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17" w:author="rkbansal" w:date="2020-01-09T20:59:00Z">
        <w:r w:rsidRPr="00DA00CA" w:rsidDel="00310FC3">
          <w:rPr>
            <w:rPrChange w:id="3018" w:author="rkbansal" w:date="2020-02-15T12:06:00Z">
              <w:rPr>
                <w:color w:val="000000"/>
              </w:rPr>
            </w:rPrChange>
          </w:rPr>
          <w:tab/>
        </w:r>
        <w:r w:rsidRPr="00DA00CA" w:rsidDel="00310FC3">
          <w:rPr>
            <w:rPrChange w:id="3019" w:author="rkbansal" w:date="2020-02-15T12:06:00Z">
              <w:rPr>
                <w:color w:val="000000"/>
              </w:rPr>
            </w:rPrChange>
          </w:rPr>
          <w:tab/>
        </w:r>
      </w:del>
    </w:p>
    <w:p w14:paraId="554FF82D" w14:textId="77777777" w:rsidR="00C05C05" w:rsidDel="00310FC3" w:rsidRDefault="00C05C05">
      <w:pPr>
        <w:pStyle w:val="ListParagraph"/>
        <w:rPr>
          <w:del w:id="3020" w:author="rkbansal" w:date="2020-01-09T20:59:00Z"/>
        </w:rPr>
        <w:pPrChange w:id="302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22" w:author="rkbansal" w:date="2020-01-09T20:59:00Z">
        <w:r w:rsidRPr="00DA00CA" w:rsidDel="00310FC3">
          <w:rPr>
            <w:rPrChange w:id="3023" w:author="rkbansal" w:date="2020-02-15T12:06:00Z">
              <w:rPr>
                <w:color w:val="008080"/>
              </w:rPr>
            </w:rPrChange>
          </w:rPr>
          <w:delText>&lt;</w:delText>
        </w:r>
        <w:r w:rsidDel="00310FC3">
          <w:delText>dependency</w:delText>
        </w:r>
        <w:r w:rsidRPr="00DA00CA" w:rsidDel="00310FC3">
          <w:rPr>
            <w:rPrChange w:id="3024" w:author="rkbansal" w:date="2020-02-15T12:06:00Z">
              <w:rPr>
                <w:color w:val="008080"/>
              </w:rPr>
            </w:rPrChange>
          </w:rPr>
          <w:delText>&gt;</w:delText>
        </w:r>
      </w:del>
    </w:p>
    <w:p w14:paraId="77F0BDD2" w14:textId="77777777" w:rsidR="00C05C05" w:rsidDel="00310FC3" w:rsidRDefault="00C05C05">
      <w:pPr>
        <w:pStyle w:val="ListParagraph"/>
        <w:rPr>
          <w:del w:id="3025" w:author="rkbansal" w:date="2020-01-09T20:59:00Z"/>
        </w:rPr>
        <w:pPrChange w:id="302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27" w:author="rkbansal" w:date="2020-01-09T20:59:00Z">
        <w:r w:rsidRPr="00DA00CA" w:rsidDel="00310FC3">
          <w:rPr>
            <w:rPrChange w:id="3028" w:author="rkbansal" w:date="2020-02-15T12:06:00Z">
              <w:rPr>
                <w:color w:val="000000"/>
              </w:rPr>
            </w:rPrChange>
          </w:rPr>
          <w:tab/>
        </w:r>
        <w:r w:rsidRPr="00DA00CA" w:rsidDel="00310FC3">
          <w:rPr>
            <w:rPrChange w:id="3029" w:author="rkbansal" w:date="2020-02-15T12:06:00Z">
              <w:rPr>
                <w:color w:val="008080"/>
              </w:rPr>
            </w:rPrChange>
          </w:rPr>
          <w:delText>&lt;</w:delText>
        </w:r>
        <w:r w:rsidDel="00310FC3">
          <w:delText>groupId</w:delText>
        </w:r>
        <w:r w:rsidRPr="00DA00CA" w:rsidDel="00310FC3">
          <w:rPr>
            <w:rPrChange w:id="3030" w:author="rkbansal" w:date="2020-02-15T12:06:00Z">
              <w:rPr>
                <w:color w:val="008080"/>
              </w:rPr>
            </w:rPrChange>
          </w:rPr>
          <w:delText>&gt;</w:delText>
        </w:r>
        <w:r w:rsidRPr="00DA00CA" w:rsidDel="00310FC3">
          <w:rPr>
            <w:rPrChange w:id="3031" w:author="rkbansal" w:date="2020-02-15T12:06:00Z">
              <w:rPr>
                <w:color w:val="000000"/>
              </w:rPr>
            </w:rPrChange>
          </w:rPr>
          <w:delText>org.springframework.cloud</w:delText>
        </w:r>
        <w:r w:rsidRPr="00DA00CA" w:rsidDel="00310FC3">
          <w:rPr>
            <w:rPrChange w:id="3032" w:author="rkbansal" w:date="2020-02-15T12:06:00Z">
              <w:rPr>
                <w:color w:val="008080"/>
              </w:rPr>
            </w:rPrChange>
          </w:rPr>
          <w:delText>&lt;/</w:delText>
        </w:r>
        <w:r w:rsidDel="00310FC3">
          <w:delText>groupId</w:delText>
        </w:r>
        <w:r w:rsidRPr="00DA00CA" w:rsidDel="00310FC3">
          <w:rPr>
            <w:rPrChange w:id="3033" w:author="rkbansal" w:date="2020-02-15T12:06:00Z">
              <w:rPr>
                <w:color w:val="008080"/>
              </w:rPr>
            </w:rPrChange>
          </w:rPr>
          <w:delText>&gt;</w:delText>
        </w:r>
      </w:del>
    </w:p>
    <w:p w14:paraId="69AF1B92" w14:textId="77777777" w:rsidR="00C05C05" w:rsidDel="00310FC3" w:rsidRDefault="00C05C05">
      <w:pPr>
        <w:pStyle w:val="ListParagraph"/>
        <w:rPr>
          <w:del w:id="3034" w:author="rkbansal" w:date="2020-01-09T20:59:00Z"/>
        </w:rPr>
        <w:pPrChange w:id="303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36" w:author="rkbansal" w:date="2020-01-09T20:59:00Z">
        <w:r w:rsidRPr="00DA00CA" w:rsidDel="00310FC3">
          <w:rPr>
            <w:rPrChange w:id="3037" w:author="rkbansal" w:date="2020-02-15T12:06:00Z">
              <w:rPr>
                <w:color w:val="000000"/>
              </w:rPr>
            </w:rPrChange>
          </w:rPr>
          <w:tab/>
        </w:r>
        <w:r w:rsidRPr="00DA00CA" w:rsidDel="00310FC3">
          <w:rPr>
            <w:rPrChange w:id="3038" w:author="rkbansal" w:date="2020-02-15T12:06:00Z">
              <w:rPr>
                <w:color w:val="008080"/>
              </w:rPr>
            </w:rPrChange>
          </w:rPr>
          <w:delText>&lt;</w:delText>
        </w:r>
        <w:r w:rsidDel="00310FC3">
          <w:delText>artifactId</w:delText>
        </w:r>
        <w:r w:rsidRPr="00DA00CA" w:rsidDel="00310FC3">
          <w:rPr>
            <w:rPrChange w:id="3039" w:author="rkbansal" w:date="2020-02-15T12:06:00Z">
              <w:rPr>
                <w:color w:val="008080"/>
              </w:rPr>
            </w:rPrChange>
          </w:rPr>
          <w:delText>&gt;</w:delText>
        </w:r>
        <w:r w:rsidRPr="00DA00CA" w:rsidDel="00310FC3">
          <w:rPr>
            <w:rPrChange w:id="3040" w:author="rkbansal" w:date="2020-02-15T12:06:00Z">
              <w:rPr>
                <w:color w:val="000000"/>
              </w:rPr>
            </w:rPrChange>
          </w:rPr>
          <w:delText>spring-cloud-starter-netflix-hystrix</w:delText>
        </w:r>
        <w:r w:rsidRPr="00DA00CA" w:rsidDel="00310FC3">
          <w:rPr>
            <w:rPrChange w:id="3041" w:author="rkbansal" w:date="2020-02-15T12:06:00Z">
              <w:rPr>
                <w:color w:val="008080"/>
              </w:rPr>
            </w:rPrChange>
          </w:rPr>
          <w:delText>&lt;/</w:delText>
        </w:r>
        <w:r w:rsidDel="00310FC3">
          <w:delText>artifactId</w:delText>
        </w:r>
        <w:r w:rsidRPr="00DA00CA" w:rsidDel="00310FC3">
          <w:rPr>
            <w:rPrChange w:id="3042" w:author="rkbansal" w:date="2020-02-15T12:06:00Z">
              <w:rPr>
                <w:color w:val="008080"/>
              </w:rPr>
            </w:rPrChange>
          </w:rPr>
          <w:delText>&gt;</w:delText>
        </w:r>
      </w:del>
    </w:p>
    <w:p w14:paraId="7DC19AA9" w14:textId="77777777" w:rsidR="00C05C05" w:rsidDel="00310FC3" w:rsidRDefault="00C05C05">
      <w:pPr>
        <w:pStyle w:val="ListParagraph"/>
        <w:rPr>
          <w:del w:id="3043" w:author="rkbansal" w:date="2020-01-09T20:59:00Z"/>
        </w:rPr>
        <w:pPrChange w:id="304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45" w:author="rkbansal" w:date="2020-01-09T20:59:00Z">
        <w:r w:rsidRPr="00DA00CA" w:rsidDel="00310FC3">
          <w:rPr>
            <w:rPrChange w:id="3046" w:author="rkbansal" w:date="2020-02-15T12:06:00Z">
              <w:rPr>
                <w:color w:val="008080"/>
              </w:rPr>
            </w:rPrChange>
          </w:rPr>
          <w:delText>&lt;/</w:delText>
        </w:r>
        <w:r w:rsidDel="00310FC3">
          <w:delText>dependency</w:delText>
        </w:r>
        <w:r w:rsidRPr="00DA00CA" w:rsidDel="00310FC3">
          <w:rPr>
            <w:rPrChange w:id="3047" w:author="rkbansal" w:date="2020-02-15T12:06:00Z">
              <w:rPr>
                <w:color w:val="008080"/>
              </w:rPr>
            </w:rPrChange>
          </w:rPr>
          <w:delText>&gt;</w:delText>
        </w:r>
      </w:del>
    </w:p>
    <w:p w14:paraId="07573172" w14:textId="77777777" w:rsidR="00C05C05" w:rsidDel="00310FC3" w:rsidRDefault="00C05C05">
      <w:pPr>
        <w:pStyle w:val="ListParagraph"/>
        <w:rPr>
          <w:del w:id="3048" w:author="rkbansal" w:date="2020-01-09T20:59:00Z"/>
        </w:rPr>
        <w:pPrChange w:id="304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50" w:author="rkbansal" w:date="2020-01-09T20:59:00Z">
        <w:r w:rsidRPr="00DA00CA" w:rsidDel="00310FC3">
          <w:rPr>
            <w:rPrChange w:id="3051" w:author="rkbansal" w:date="2020-02-15T12:06:00Z">
              <w:rPr>
                <w:color w:val="000000"/>
              </w:rPr>
            </w:rPrChange>
          </w:rPr>
          <w:tab/>
        </w:r>
        <w:r w:rsidRPr="00DA00CA" w:rsidDel="00310FC3">
          <w:rPr>
            <w:rPrChange w:id="3052" w:author="rkbansal" w:date="2020-02-15T12:06:00Z">
              <w:rPr>
                <w:color w:val="000000"/>
              </w:rPr>
            </w:rPrChange>
          </w:rPr>
          <w:tab/>
        </w:r>
      </w:del>
    </w:p>
    <w:p w14:paraId="37109331" w14:textId="77777777" w:rsidR="00C05C05" w:rsidDel="00310FC3" w:rsidRDefault="00C05C05">
      <w:pPr>
        <w:pStyle w:val="ListParagraph"/>
        <w:rPr>
          <w:del w:id="3053" w:author="rkbansal" w:date="2020-01-09T20:59:00Z"/>
        </w:rPr>
        <w:pPrChange w:id="305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55" w:author="rkbansal" w:date="2020-01-09T20:59:00Z">
        <w:r w:rsidRPr="00DA00CA" w:rsidDel="00310FC3">
          <w:rPr>
            <w:rPrChange w:id="3056" w:author="rkbansal" w:date="2020-02-15T12:06:00Z">
              <w:rPr>
                <w:color w:val="008080"/>
              </w:rPr>
            </w:rPrChange>
          </w:rPr>
          <w:delText>&lt;</w:delText>
        </w:r>
        <w:r w:rsidDel="00310FC3">
          <w:delText>dependency</w:delText>
        </w:r>
        <w:r w:rsidRPr="00DA00CA" w:rsidDel="00310FC3">
          <w:rPr>
            <w:rPrChange w:id="3057" w:author="rkbansal" w:date="2020-02-15T12:06:00Z">
              <w:rPr>
                <w:color w:val="008080"/>
              </w:rPr>
            </w:rPrChange>
          </w:rPr>
          <w:delText>&gt;</w:delText>
        </w:r>
      </w:del>
    </w:p>
    <w:p w14:paraId="11EBA229" w14:textId="77777777" w:rsidR="00C05C05" w:rsidDel="00310FC3" w:rsidRDefault="00C05C05">
      <w:pPr>
        <w:pStyle w:val="ListParagraph"/>
        <w:rPr>
          <w:del w:id="3058" w:author="rkbansal" w:date="2020-01-09T20:59:00Z"/>
        </w:rPr>
        <w:pPrChange w:id="305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60" w:author="rkbansal" w:date="2020-01-09T20:59:00Z">
        <w:r w:rsidRPr="00DA00CA" w:rsidDel="00310FC3">
          <w:rPr>
            <w:rPrChange w:id="3061" w:author="rkbansal" w:date="2020-02-15T12:06:00Z">
              <w:rPr>
                <w:color w:val="000000"/>
              </w:rPr>
            </w:rPrChange>
          </w:rPr>
          <w:tab/>
        </w:r>
        <w:r w:rsidRPr="00DA00CA" w:rsidDel="00310FC3">
          <w:rPr>
            <w:rPrChange w:id="3062" w:author="rkbansal" w:date="2020-02-15T12:06:00Z">
              <w:rPr>
                <w:color w:val="008080"/>
              </w:rPr>
            </w:rPrChange>
          </w:rPr>
          <w:delText>&lt;</w:delText>
        </w:r>
        <w:r w:rsidDel="00310FC3">
          <w:delText>groupId</w:delText>
        </w:r>
        <w:r w:rsidRPr="00DA00CA" w:rsidDel="00310FC3">
          <w:rPr>
            <w:rPrChange w:id="3063" w:author="rkbansal" w:date="2020-02-15T12:06:00Z">
              <w:rPr>
                <w:color w:val="008080"/>
              </w:rPr>
            </w:rPrChange>
          </w:rPr>
          <w:delText>&gt;</w:delText>
        </w:r>
        <w:r w:rsidRPr="00DA00CA" w:rsidDel="00310FC3">
          <w:rPr>
            <w:rPrChange w:id="3064" w:author="rkbansal" w:date="2020-02-15T12:06:00Z">
              <w:rPr>
                <w:color w:val="000000"/>
              </w:rPr>
            </w:rPrChange>
          </w:rPr>
          <w:delText>org.springframework.cloud</w:delText>
        </w:r>
        <w:r w:rsidRPr="00DA00CA" w:rsidDel="00310FC3">
          <w:rPr>
            <w:rPrChange w:id="3065" w:author="rkbansal" w:date="2020-02-15T12:06:00Z">
              <w:rPr>
                <w:color w:val="008080"/>
              </w:rPr>
            </w:rPrChange>
          </w:rPr>
          <w:delText>&lt;/</w:delText>
        </w:r>
        <w:r w:rsidDel="00310FC3">
          <w:delText>groupId</w:delText>
        </w:r>
        <w:r w:rsidRPr="00DA00CA" w:rsidDel="00310FC3">
          <w:rPr>
            <w:rPrChange w:id="3066" w:author="rkbansal" w:date="2020-02-15T12:06:00Z">
              <w:rPr>
                <w:color w:val="008080"/>
              </w:rPr>
            </w:rPrChange>
          </w:rPr>
          <w:delText>&gt;</w:delText>
        </w:r>
      </w:del>
    </w:p>
    <w:p w14:paraId="17B8ACD4" w14:textId="77777777" w:rsidR="00C05C05" w:rsidDel="00310FC3" w:rsidRDefault="00C05C05">
      <w:pPr>
        <w:pStyle w:val="ListParagraph"/>
        <w:rPr>
          <w:del w:id="3067" w:author="rkbansal" w:date="2020-01-09T20:59:00Z"/>
        </w:rPr>
        <w:pPrChange w:id="306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69" w:author="rkbansal" w:date="2020-01-09T20:59:00Z">
        <w:r w:rsidRPr="00DA00CA" w:rsidDel="00310FC3">
          <w:rPr>
            <w:rPrChange w:id="3070" w:author="rkbansal" w:date="2020-02-15T12:06:00Z">
              <w:rPr>
                <w:color w:val="000000"/>
              </w:rPr>
            </w:rPrChange>
          </w:rPr>
          <w:tab/>
        </w:r>
        <w:r w:rsidRPr="00DA00CA" w:rsidDel="00310FC3">
          <w:rPr>
            <w:rPrChange w:id="3071" w:author="rkbansal" w:date="2020-02-15T12:06:00Z">
              <w:rPr>
                <w:color w:val="008080"/>
              </w:rPr>
            </w:rPrChange>
          </w:rPr>
          <w:delText>&lt;</w:delText>
        </w:r>
        <w:r w:rsidDel="00310FC3">
          <w:delText>artifactId</w:delText>
        </w:r>
        <w:r w:rsidRPr="00DA00CA" w:rsidDel="00310FC3">
          <w:rPr>
            <w:rPrChange w:id="3072" w:author="rkbansal" w:date="2020-02-15T12:06:00Z">
              <w:rPr>
                <w:color w:val="008080"/>
              </w:rPr>
            </w:rPrChange>
          </w:rPr>
          <w:delText>&gt;</w:delText>
        </w:r>
        <w:r w:rsidRPr="00DA00CA" w:rsidDel="00310FC3">
          <w:rPr>
            <w:rPrChange w:id="3073" w:author="rkbansal" w:date="2020-02-15T12:06:00Z">
              <w:rPr>
                <w:color w:val="000000"/>
              </w:rPr>
            </w:rPrChange>
          </w:rPr>
          <w:delText>spring-cloud-starter-sleuth</w:delText>
        </w:r>
        <w:r w:rsidRPr="00DA00CA" w:rsidDel="00310FC3">
          <w:rPr>
            <w:rPrChange w:id="3074" w:author="rkbansal" w:date="2020-02-15T12:06:00Z">
              <w:rPr>
                <w:color w:val="008080"/>
              </w:rPr>
            </w:rPrChange>
          </w:rPr>
          <w:delText>&lt;/</w:delText>
        </w:r>
        <w:r w:rsidDel="00310FC3">
          <w:delText>artifactId</w:delText>
        </w:r>
        <w:r w:rsidRPr="00DA00CA" w:rsidDel="00310FC3">
          <w:rPr>
            <w:rPrChange w:id="3075" w:author="rkbansal" w:date="2020-02-15T12:06:00Z">
              <w:rPr>
                <w:color w:val="008080"/>
              </w:rPr>
            </w:rPrChange>
          </w:rPr>
          <w:delText>&gt;</w:delText>
        </w:r>
      </w:del>
    </w:p>
    <w:p w14:paraId="22CB01C1" w14:textId="77777777" w:rsidR="00C05C05" w:rsidDel="00310FC3" w:rsidRDefault="00C05C05">
      <w:pPr>
        <w:pStyle w:val="ListParagraph"/>
        <w:rPr>
          <w:del w:id="3076" w:author="rkbansal" w:date="2020-01-09T20:59:00Z"/>
        </w:rPr>
        <w:pPrChange w:id="307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078" w:author="rkbansal" w:date="2020-01-09T20:59:00Z">
        <w:r w:rsidRPr="00DA00CA" w:rsidDel="00310FC3">
          <w:rPr>
            <w:rPrChange w:id="3079" w:author="rkbansal" w:date="2020-02-15T12:06:00Z">
              <w:rPr>
                <w:color w:val="008080"/>
              </w:rPr>
            </w:rPrChange>
          </w:rPr>
          <w:delText>&lt;/</w:delText>
        </w:r>
        <w:r w:rsidDel="00310FC3">
          <w:delText>dependency</w:delText>
        </w:r>
        <w:r w:rsidRPr="00DA00CA" w:rsidDel="00310FC3">
          <w:rPr>
            <w:rPrChange w:id="3080" w:author="rkbansal" w:date="2020-02-15T12:06:00Z">
              <w:rPr>
                <w:color w:val="008080"/>
              </w:rPr>
            </w:rPrChange>
          </w:rPr>
          <w:delText>&gt;</w:delText>
        </w:r>
      </w:del>
    </w:p>
    <w:p w14:paraId="610F208E" w14:textId="77777777" w:rsidR="00C05C05" w:rsidRDefault="00C05C05" w:rsidP="00C05C05">
      <w:pPr>
        <w:pStyle w:val="ListParagraph"/>
      </w:pPr>
      <w:del w:id="3081" w:author="rkbansal" w:date="2020-02-15T12:03:00Z">
        <w:r w:rsidRPr="00DA00CA" w:rsidDel="00B43681">
          <w:rPr>
            <w:rPrChange w:id="3082" w:author="rkbansal" w:date="2020-02-15T12:06:00Z">
              <w:rPr>
                <w:color w:val="000000"/>
              </w:rPr>
            </w:rPrChange>
          </w:rPr>
          <w:tab/>
        </w:r>
      </w:del>
    </w:p>
    <w:p w14:paraId="1C60C074" w14:textId="77777777" w:rsidR="00C05C05" w:rsidDel="007D7D65" w:rsidRDefault="00C05C05" w:rsidP="002F62E5">
      <w:pPr>
        <w:pStyle w:val="ListParagraph"/>
        <w:numPr>
          <w:ilvl w:val="0"/>
          <w:numId w:val="136"/>
        </w:numPr>
        <w:rPr>
          <w:del w:id="3083" w:author="Rajiv Bansal" w:date="2019-11-24T13:00:00Z"/>
        </w:rPr>
      </w:pPr>
    </w:p>
    <w:p w14:paraId="46C3E5F3" w14:textId="77777777" w:rsidR="00C05C05" w:rsidDel="007D7D65" w:rsidRDefault="00C05C05" w:rsidP="002F62E5">
      <w:pPr>
        <w:pStyle w:val="ListParagraph"/>
        <w:numPr>
          <w:ilvl w:val="0"/>
          <w:numId w:val="136"/>
        </w:numPr>
        <w:rPr>
          <w:del w:id="3084" w:author="Rajiv Bansal" w:date="2019-11-24T13:00:00Z"/>
        </w:rPr>
      </w:pPr>
    </w:p>
    <w:p w14:paraId="645983E0" w14:textId="77777777" w:rsidR="00C05C05" w:rsidDel="007D7D65" w:rsidRDefault="00C05C05" w:rsidP="002F62E5">
      <w:pPr>
        <w:pStyle w:val="ListParagraph"/>
        <w:numPr>
          <w:ilvl w:val="0"/>
          <w:numId w:val="136"/>
        </w:numPr>
        <w:rPr>
          <w:del w:id="3085" w:author="Rajiv Bansal" w:date="2019-11-24T13:00:00Z"/>
        </w:rPr>
      </w:pPr>
    </w:p>
    <w:p w14:paraId="59251818" w14:textId="77777777" w:rsidR="00C05C05" w:rsidDel="007D7D65" w:rsidRDefault="00C05C05" w:rsidP="002F62E5">
      <w:pPr>
        <w:pStyle w:val="ListParagraph"/>
        <w:numPr>
          <w:ilvl w:val="0"/>
          <w:numId w:val="136"/>
        </w:numPr>
        <w:rPr>
          <w:del w:id="3086" w:author="Rajiv Bansal" w:date="2019-11-24T13:00:00Z"/>
        </w:rPr>
      </w:pPr>
    </w:p>
    <w:p w14:paraId="7F1A23E3" w14:textId="77777777" w:rsidR="00C05C05" w:rsidDel="007D7D65" w:rsidRDefault="00C05C05" w:rsidP="002F62E5">
      <w:pPr>
        <w:pStyle w:val="ListParagraph"/>
        <w:numPr>
          <w:ilvl w:val="0"/>
          <w:numId w:val="136"/>
        </w:numPr>
        <w:rPr>
          <w:del w:id="3087" w:author="Rajiv Bansal" w:date="2019-11-24T13:00:00Z"/>
        </w:rPr>
      </w:pPr>
    </w:p>
    <w:p w14:paraId="28DFAD22" w14:textId="77777777" w:rsidR="00C05C05" w:rsidDel="007D7D65" w:rsidRDefault="00C05C05" w:rsidP="002F62E5">
      <w:pPr>
        <w:pStyle w:val="ListParagraph"/>
        <w:numPr>
          <w:ilvl w:val="0"/>
          <w:numId w:val="136"/>
        </w:numPr>
        <w:rPr>
          <w:del w:id="3088" w:author="Rajiv Bansal" w:date="2019-11-24T13:00:00Z"/>
        </w:rPr>
      </w:pPr>
    </w:p>
    <w:p w14:paraId="2801B9F5" w14:textId="77777777" w:rsidR="00C05C05" w:rsidDel="007D7D65" w:rsidRDefault="00C05C05" w:rsidP="002F62E5">
      <w:pPr>
        <w:pStyle w:val="ListParagraph"/>
        <w:numPr>
          <w:ilvl w:val="0"/>
          <w:numId w:val="136"/>
        </w:numPr>
        <w:rPr>
          <w:del w:id="3089" w:author="Rajiv Bansal" w:date="2019-11-24T13:00:00Z"/>
        </w:rPr>
      </w:pPr>
    </w:p>
    <w:p w14:paraId="6547C637" w14:textId="77777777" w:rsidR="00C05C05" w:rsidDel="007D7D65" w:rsidRDefault="00C05C05" w:rsidP="002F62E5">
      <w:pPr>
        <w:pStyle w:val="ListParagraph"/>
        <w:numPr>
          <w:ilvl w:val="0"/>
          <w:numId w:val="136"/>
        </w:numPr>
        <w:rPr>
          <w:del w:id="3090" w:author="Rajiv Bansal" w:date="2019-11-24T13:00:00Z"/>
        </w:rPr>
      </w:pPr>
    </w:p>
    <w:p w14:paraId="0D8C207F" w14:textId="77777777" w:rsidR="00C05C05" w:rsidDel="007D7D65" w:rsidRDefault="00C05C05" w:rsidP="002F62E5">
      <w:pPr>
        <w:pStyle w:val="ListParagraph"/>
        <w:numPr>
          <w:ilvl w:val="0"/>
          <w:numId w:val="136"/>
        </w:numPr>
        <w:rPr>
          <w:del w:id="3091" w:author="Rajiv Bansal" w:date="2019-11-24T13:00:00Z"/>
        </w:rPr>
      </w:pPr>
    </w:p>
    <w:p w14:paraId="53C76CEC" w14:textId="77777777" w:rsidR="00C05C05" w:rsidDel="007D7D65" w:rsidRDefault="00C05C05" w:rsidP="002F62E5">
      <w:pPr>
        <w:pStyle w:val="ListParagraph"/>
        <w:numPr>
          <w:ilvl w:val="0"/>
          <w:numId w:val="136"/>
        </w:numPr>
        <w:rPr>
          <w:del w:id="3092" w:author="Rajiv Bansal" w:date="2019-11-24T13:00:00Z"/>
        </w:rPr>
      </w:pPr>
    </w:p>
    <w:p w14:paraId="24AA69D6" w14:textId="77777777" w:rsidR="00C05C05" w:rsidDel="007D7D65" w:rsidRDefault="00C05C05" w:rsidP="002F62E5">
      <w:pPr>
        <w:pStyle w:val="ListParagraph"/>
        <w:numPr>
          <w:ilvl w:val="0"/>
          <w:numId w:val="136"/>
        </w:numPr>
        <w:rPr>
          <w:del w:id="3093" w:author="Rajiv Bansal" w:date="2019-11-24T13:00:00Z"/>
        </w:rPr>
      </w:pPr>
    </w:p>
    <w:p w14:paraId="38AAF0E3" w14:textId="77777777" w:rsidR="00C05C05" w:rsidDel="007D7D65" w:rsidRDefault="00C05C05" w:rsidP="002F62E5">
      <w:pPr>
        <w:pStyle w:val="ListParagraph"/>
        <w:numPr>
          <w:ilvl w:val="0"/>
          <w:numId w:val="136"/>
        </w:numPr>
        <w:rPr>
          <w:del w:id="3094" w:author="Rajiv Bansal" w:date="2019-11-24T13:00:00Z"/>
        </w:rPr>
      </w:pPr>
    </w:p>
    <w:p w14:paraId="10E80C82" w14:textId="77777777" w:rsidR="00C05C05" w:rsidDel="007D7D65" w:rsidRDefault="00C05C05" w:rsidP="002F62E5">
      <w:pPr>
        <w:pStyle w:val="ListParagraph"/>
        <w:numPr>
          <w:ilvl w:val="0"/>
          <w:numId w:val="136"/>
        </w:numPr>
        <w:rPr>
          <w:del w:id="3095" w:author="Rajiv Bansal" w:date="2019-11-24T13:00:00Z"/>
        </w:rPr>
      </w:pPr>
    </w:p>
    <w:p w14:paraId="31349B1D" w14:textId="77777777" w:rsidR="00C05C05" w:rsidDel="007D7D65" w:rsidRDefault="00C05C05" w:rsidP="002F62E5">
      <w:pPr>
        <w:pStyle w:val="ListParagraph"/>
        <w:numPr>
          <w:ilvl w:val="0"/>
          <w:numId w:val="136"/>
        </w:numPr>
        <w:rPr>
          <w:del w:id="3096" w:author="Rajiv Bansal" w:date="2019-11-24T13:00:00Z"/>
        </w:rPr>
      </w:pPr>
    </w:p>
    <w:p w14:paraId="4A2F70BD" w14:textId="77777777" w:rsidR="00C05C05" w:rsidDel="007D7D65" w:rsidRDefault="00C05C05" w:rsidP="002F62E5">
      <w:pPr>
        <w:pStyle w:val="ListParagraph"/>
        <w:numPr>
          <w:ilvl w:val="0"/>
          <w:numId w:val="136"/>
        </w:numPr>
        <w:rPr>
          <w:del w:id="3097" w:author="Rajiv Bansal" w:date="2019-11-24T13:00:00Z"/>
        </w:rPr>
      </w:pPr>
    </w:p>
    <w:p w14:paraId="1904EE43" w14:textId="77777777" w:rsidR="00C05C05" w:rsidDel="007D7D65" w:rsidRDefault="00C05C05" w:rsidP="002F62E5">
      <w:pPr>
        <w:pStyle w:val="ListParagraph"/>
        <w:numPr>
          <w:ilvl w:val="0"/>
          <w:numId w:val="136"/>
        </w:numPr>
        <w:rPr>
          <w:del w:id="3098" w:author="Rajiv Bansal" w:date="2019-11-24T13:00:00Z"/>
        </w:rPr>
      </w:pPr>
    </w:p>
    <w:p w14:paraId="6D352D85" w14:textId="77777777" w:rsidR="00C05C05" w:rsidRPr="00442CA1" w:rsidRDefault="00C05C05" w:rsidP="002F62E5">
      <w:pPr>
        <w:pStyle w:val="ListParagraph"/>
        <w:numPr>
          <w:ilvl w:val="0"/>
          <w:numId w:val="136"/>
        </w:numPr>
        <w:rPr>
          <w:ins w:id="3099" w:author="rkbansal" w:date="2020-04-11T13:39:00Z"/>
          <w:rFonts w:ascii="Georgia" w:hAnsi="Georgia"/>
          <w:sz w:val="24"/>
          <w:szCs w:val="24"/>
          <w:rPrChange w:id="3100" w:author="rkbansal" w:date="2020-04-11T13:39:00Z">
            <w:rPr>
              <w:ins w:id="3101"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ProjectService</w:t>
      </w:r>
      <w:r>
        <w:rPr>
          <w:rFonts w:ascii="Consolas" w:hAnsi="Consolas" w:cs="Consolas"/>
          <w:color w:val="000000"/>
          <w:sz w:val="20"/>
          <w:szCs w:val="20"/>
          <w:shd w:val="clear" w:color="auto" w:fill="E8F2FE"/>
        </w:rPr>
        <w:t>Application.java with the following details:</w:t>
      </w:r>
    </w:p>
    <w:p w14:paraId="2C203576" w14:textId="34FE3EED" w:rsidR="00C05C05" w:rsidRDefault="00C05C05" w:rsidP="002F62E5">
      <w:pPr>
        <w:pStyle w:val="ListParagraph"/>
        <w:numPr>
          <w:ilvl w:val="1"/>
          <w:numId w:val="136"/>
        </w:numPr>
      </w:pPr>
      <w:ins w:id="3102" w:author="rkbansal" w:date="2020-04-11T13:39:00Z">
        <w:r>
          <w:t xml:space="preserve">Enable </w:t>
        </w:r>
      </w:ins>
      <w:r>
        <w:t xml:space="preserve">Discovery </w:t>
      </w:r>
      <w:ins w:id="3103" w:author="rkbansal" w:date="2020-04-11T13:39:00Z">
        <w:r>
          <w:t>Client so that it can register with Eureka Server</w:t>
        </w:r>
      </w:ins>
      <w:r>
        <w:t xml:space="preserve"> and it supports Kubernetes Discovery System.</w:t>
      </w:r>
    </w:p>
    <w:p w14:paraId="3AD2C169" w14:textId="77777777" w:rsidR="00C93D19" w:rsidRDefault="00C93D19" w:rsidP="002F62E5">
      <w:pPr>
        <w:pStyle w:val="ListParagraph"/>
        <w:numPr>
          <w:ilvl w:val="1"/>
          <w:numId w:val="136"/>
        </w:numPr>
        <w:rPr>
          <w:ins w:id="3104" w:author="rkbansal" w:date="2020-04-11T13:44:00Z"/>
        </w:rPr>
      </w:pPr>
      <w:ins w:id="3105" w:author="rkbansal" w:date="2020-04-11T13:44:00Z">
        <w:r>
          <w:t xml:space="preserve">Enable </w:t>
        </w:r>
      </w:ins>
      <w:ins w:id="3106" w:author="rkbansal" w:date="2020-04-11T15:10:00Z">
        <w:r>
          <w:t>FeignClient to interact with user-mgmt-service</w:t>
        </w:r>
      </w:ins>
    </w:p>
    <w:p w14:paraId="18C0E30A" w14:textId="636E9B62" w:rsidR="00C93D19" w:rsidRDefault="00C93D19" w:rsidP="002F62E5">
      <w:pPr>
        <w:pStyle w:val="ListParagraph"/>
        <w:numPr>
          <w:ilvl w:val="1"/>
          <w:numId w:val="136"/>
        </w:numPr>
        <w:rPr>
          <w:ins w:id="3107" w:author="rkbansal" w:date="2020-04-11T13:40:00Z"/>
        </w:rPr>
      </w:pPr>
      <w:r>
        <w:t>Enable RibbonClient</w:t>
      </w:r>
    </w:p>
    <w:p w14:paraId="6AAFCA4E" w14:textId="77777777" w:rsidR="00C05C05" w:rsidRDefault="00C05C05" w:rsidP="002F62E5">
      <w:pPr>
        <w:pStyle w:val="ListParagraph"/>
        <w:numPr>
          <w:ilvl w:val="1"/>
          <w:numId w:val="136"/>
        </w:numPr>
        <w:rPr>
          <w:ins w:id="3108" w:author="rkbansal" w:date="2020-04-11T13:40:00Z"/>
        </w:rPr>
      </w:pPr>
      <w:ins w:id="3109" w:author="rkbansal" w:date="2020-04-11T13:40:00Z">
        <w:r>
          <w:t>Enable JpaRepositories</w:t>
        </w:r>
      </w:ins>
    </w:p>
    <w:p w14:paraId="74F0F563" w14:textId="77777777" w:rsidR="00C05C05" w:rsidRPr="001A4DA1" w:rsidRDefault="00C05C05">
      <w:pPr>
        <w:ind w:left="720"/>
        <w:pPrChange w:id="3110" w:author="rkbansal" w:date="2020-05-17T01:45:00Z">
          <w:pPr>
            <w:pStyle w:val="ListParagraph"/>
            <w:numPr>
              <w:numId w:val="23"/>
            </w:numPr>
            <w:tabs>
              <w:tab w:val="num" w:pos="720"/>
            </w:tabs>
            <w:ind w:hanging="360"/>
          </w:pPr>
        </w:pPrChange>
      </w:pPr>
      <w:r>
        <w:rPr>
          <w:noProof/>
        </w:rPr>
        <w:lastRenderedPageBreak/>
        <w:drawing>
          <wp:inline distT="0" distB="0" distL="0" distR="0" wp14:anchorId="5B02DC1C" wp14:editId="17C315D6">
            <wp:extent cx="4676775" cy="27622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76775" cy="2762250"/>
                    </a:xfrm>
                    <a:prstGeom prst="rect">
                      <a:avLst/>
                    </a:prstGeom>
                  </pic:spPr>
                </pic:pic>
              </a:graphicData>
            </a:graphic>
          </wp:inline>
        </w:drawing>
      </w:r>
    </w:p>
    <w:p w14:paraId="70AB62E7" w14:textId="487A9417" w:rsidR="00182B88" w:rsidRDefault="00182B88" w:rsidP="002F62E5">
      <w:pPr>
        <w:pStyle w:val="ListParagraph"/>
        <w:numPr>
          <w:ilvl w:val="0"/>
          <w:numId w:val="136"/>
        </w:numPr>
        <w:rPr>
          <w:rFonts w:cstheme="minorHAnsi"/>
        </w:rPr>
      </w:pPr>
      <w:r>
        <w:rPr>
          <w:rFonts w:cstheme="minorHAnsi"/>
        </w:rPr>
        <w:t xml:space="preserve">Rest </w:t>
      </w:r>
      <w:r w:rsidR="00C20034">
        <w:rPr>
          <w:rFonts w:cstheme="minorHAnsi"/>
        </w:rPr>
        <w:t>Project</w:t>
      </w:r>
      <w:r>
        <w:rPr>
          <w:rFonts w:cstheme="minorHAnsi"/>
        </w:rPr>
        <w:t>Api with its implementation</w:t>
      </w:r>
      <w:r w:rsidR="002437B9">
        <w:rPr>
          <w:rFonts w:cstheme="minorHAnsi"/>
        </w:rPr>
        <w:t xml:space="preserve"> ProjectApiController</w:t>
      </w:r>
    </w:p>
    <w:p w14:paraId="79FE2349" w14:textId="3FD46896" w:rsidR="00182B88" w:rsidRPr="008476A1" w:rsidRDefault="00887452" w:rsidP="00182B88">
      <w:pPr>
        <w:pStyle w:val="ListParagraph"/>
        <w:rPr>
          <w:rFonts w:cstheme="minorHAnsi"/>
          <w:color w:val="FF0000"/>
        </w:rPr>
      </w:pPr>
      <w:r w:rsidRPr="008476A1">
        <w:rPr>
          <w:rFonts w:cstheme="minorHAnsi"/>
          <w:color w:val="FF0000"/>
        </w:rPr>
        <w:t>Project</w:t>
      </w:r>
      <w:r w:rsidR="00182B88" w:rsidRPr="008476A1">
        <w:rPr>
          <w:rFonts w:cstheme="minorHAnsi"/>
          <w:color w:val="FF0000"/>
        </w:rPr>
        <w:t>Api.java</w:t>
      </w:r>
    </w:p>
    <w:p w14:paraId="259CB2F7" w14:textId="3143F1D2" w:rsidR="00182B88" w:rsidRDefault="003202F2" w:rsidP="00182B88">
      <w:pPr>
        <w:pStyle w:val="ListParagraph"/>
        <w:rPr>
          <w:rFonts w:cstheme="minorHAnsi"/>
        </w:rPr>
      </w:pPr>
      <w:r>
        <w:rPr>
          <w:noProof/>
        </w:rPr>
        <w:drawing>
          <wp:inline distT="0" distB="0" distL="0" distR="0" wp14:anchorId="16A0C428" wp14:editId="0DE1E2CE">
            <wp:extent cx="10044430" cy="5309870"/>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044430" cy="5309870"/>
                    </a:xfrm>
                    <a:prstGeom prst="rect">
                      <a:avLst/>
                    </a:prstGeom>
                  </pic:spPr>
                </pic:pic>
              </a:graphicData>
            </a:graphic>
          </wp:inline>
        </w:drawing>
      </w:r>
    </w:p>
    <w:p w14:paraId="078A628F" w14:textId="6C7A4C24" w:rsidR="00182B88" w:rsidRPr="00E14E06" w:rsidRDefault="00501A3A" w:rsidP="00182B88">
      <w:pPr>
        <w:pStyle w:val="ListParagraph"/>
        <w:rPr>
          <w:rFonts w:cstheme="minorHAnsi"/>
          <w:color w:val="FF0000"/>
        </w:rPr>
      </w:pPr>
      <w:r w:rsidRPr="00E14E06">
        <w:rPr>
          <w:rFonts w:cstheme="minorHAnsi"/>
          <w:color w:val="FF0000"/>
        </w:rPr>
        <w:t>Project</w:t>
      </w:r>
      <w:r w:rsidR="00182B88" w:rsidRPr="00E14E06">
        <w:rPr>
          <w:rFonts w:cstheme="minorHAnsi"/>
          <w:color w:val="FF0000"/>
        </w:rPr>
        <w:t>ApiController.java</w:t>
      </w:r>
    </w:p>
    <w:p w14:paraId="2AC7EC9A" w14:textId="1EF13A4F" w:rsidR="00E14E06" w:rsidRDefault="00E14E06" w:rsidP="00182B88">
      <w:pPr>
        <w:pStyle w:val="ListParagraph"/>
        <w:rPr>
          <w:rFonts w:cstheme="minorHAnsi"/>
        </w:rPr>
      </w:pPr>
      <w:r>
        <w:rPr>
          <w:rFonts w:cstheme="minorHAnsi"/>
        </w:rPr>
        <w:t>We can see the use of Feign Client in highlighted colour.</w:t>
      </w:r>
    </w:p>
    <w:p w14:paraId="62F3BD99" w14:textId="59F17DDA" w:rsidR="00182B88" w:rsidRDefault="00E14E06" w:rsidP="00182B88">
      <w:pPr>
        <w:pStyle w:val="ListParagraph"/>
        <w:rPr>
          <w:rFonts w:cstheme="minorHAnsi"/>
        </w:rPr>
      </w:pPr>
      <w:r>
        <w:rPr>
          <w:noProof/>
        </w:rPr>
        <w:lastRenderedPageBreak/>
        <w:drawing>
          <wp:inline distT="0" distB="0" distL="0" distR="0" wp14:anchorId="2075EEC9" wp14:editId="67565FA5">
            <wp:extent cx="8858250" cy="85915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858250" cy="8591550"/>
                    </a:xfrm>
                    <a:prstGeom prst="rect">
                      <a:avLst/>
                    </a:prstGeom>
                  </pic:spPr>
                </pic:pic>
              </a:graphicData>
            </a:graphic>
          </wp:inline>
        </w:drawing>
      </w:r>
    </w:p>
    <w:p w14:paraId="3BBD7285" w14:textId="77777777" w:rsidR="00182B88" w:rsidRDefault="00182B88" w:rsidP="00182B88">
      <w:pPr>
        <w:pStyle w:val="ListParagraph"/>
        <w:rPr>
          <w:rFonts w:cstheme="minorHAnsi"/>
        </w:rPr>
      </w:pPr>
    </w:p>
    <w:p w14:paraId="6DDF2D48" w14:textId="77777777" w:rsidR="00182B88" w:rsidRPr="006F0C87" w:rsidRDefault="00182B88" w:rsidP="002F62E5">
      <w:pPr>
        <w:pStyle w:val="ListParagraph"/>
        <w:numPr>
          <w:ilvl w:val="0"/>
          <w:numId w:val="136"/>
        </w:numPr>
        <w:rPr>
          <w:rFonts w:cstheme="minorHAnsi"/>
        </w:rPr>
      </w:pPr>
      <w:r w:rsidRPr="006F0C87">
        <w:rPr>
          <w:rFonts w:cstheme="minorHAnsi"/>
        </w:rPr>
        <w:t>Configure the Hazelcast Cache</w:t>
      </w:r>
      <w:r>
        <w:rPr>
          <w:rFonts w:cstheme="minorHAnsi"/>
        </w:rPr>
        <w:t xml:space="preserve"> </w:t>
      </w:r>
      <w:r w:rsidRPr="006F0C87">
        <w:rPr>
          <w:rFonts w:cstheme="minorHAnsi"/>
        </w:rPr>
        <w:t>(Embedded Distributed Cache)</w:t>
      </w:r>
    </w:p>
    <w:p w14:paraId="25D9229C" w14:textId="77777777" w:rsidR="00182B88" w:rsidRDefault="00182B88" w:rsidP="00182B88">
      <w:pPr>
        <w:pStyle w:val="ListParagraph"/>
        <w:rPr>
          <w:rFonts w:ascii="Consolas" w:hAnsi="Consolas" w:cs="Consolas"/>
          <w:sz w:val="20"/>
          <w:szCs w:val="20"/>
        </w:rPr>
      </w:pPr>
    </w:p>
    <w:p w14:paraId="16119377" w14:textId="77777777" w:rsidR="00182B88" w:rsidRDefault="00182B88" w:rsidP="00182B88">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3B52F913"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792A1442" w14:textId="77777777" w:rsidR="00182B88" w:rsidRPr="00A201FB" w:rsidRDefault="00182B88" w:rsidP="00182B88">
      <w:pPr>
        <w:ind w:left="1440"/>
        <w:rPr>
          <w:rFonts w:ascii="Consolas" w:hAnsi="Consolas" w:cs="Consolas"/>
          <w:sz w:val="20"/>
          <w:szCs w:val="20"/>
        </w:rPr>
      </w:pPr>
      <w:r>
        <w:rPr>
          <w:noProof/>
        </w:rPr>
        <w:drawing>
          <wp:inline distT="0" distB="0" distL="0" distR="0" wp14:anchorId="64E1A605" wp14:editId="3FAB0148">
            <wp:extent cx="5629275" cy="139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29275" cy="1390650"/>
                    </a:xfrm>
                    <a:prstGeom prst="rect">
                      <a:avLst/>
                    </a:prstGeom>
                  </pic:spPr>
                </pic:pic>
              </a:graphicData>
            </a:graphic>
          </wp:inline>
        </w:drawing>
      </w:r>
    </w:p>
    <w:p w14:paraId="5E581752"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74837BA1" w14:textId="77777777" w:rsidR="00182B88" w:rsidRPr="007058F2" w:rsidRDefault="00182B88" w:rsidP="00182B88">
      <w:pPr>
        <w:pStyle w:val="ListParagraph"/>
        <w:ind w:left="1440"/>
        <w:rPr>
          <w:rFonts w:ascii="Consolas" w:hAnsi="Consolas" w:cs="Consolas"/>
          <w:sz w:val="20"/>
          <w:szCs w:val="20"/>
        </w:rPr>
      </w:pPr>
      <w:r>
        <w:rPr>
          <w:noProof/>
        </w:rPr>
        <w:drawing>
          <wp:inline distT="0" distB="0" distL="0" distR="0" wp14:anchorId="1E5CFD7A" wp14:editId="7074EE62">
            <wp:extent cx="5295900" cy="15525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5900" cy="1552575"/>
                    </a:xfrm>
                    <a:prstGeom prst="rect">
                      <a:avLst/>
                    </a:prstGeom>
                  </pic:spPr>
                </pic:pic>
              </a:graphicData>
            </a:graphic>
          </wp:inline>
        </w:drawing>
      </w:r>
    </w:p>
    <w:p w14:paraId="732ABD55" w14:textId="77777777" w:rsidR="00182B88" w:rsidRPr="00616917" w:rsidRDefault="00182B88" w:rsidP="00182B88">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49AE4ACF" w14:textId="486192D1" w:rsidR="00182B88" w:rsidRPr="00616917" w:rsidRDefault="00182B88" w:rsidP="00182B88">
      <w:pPr>
        <w:pStyle w:val="ListParagraph"/>
        <w:rPr>
          <w:rFonts w:ascii="Calibri" w:hAnsi="Calibri" w:cs="Calibri"/>
        </w:rPr>
      </w:pPr>
    </w:p>
    <w:p w14:paraId="3E78B473" w14:textId="24DD2F1E" w:rsidR="00182B88" w:rsidRPr="00DE4269" w:rsidRDefault="00377A62" w:rsidP="00182B88">
      <w:pPr>
        <w:pStyle w:val="ListParagraph"/>
        <w:rPr>
          <w:rFonts w:ascii="Consolas" w:hAnsi="Consolas" w:cs="Consolas"/>
          <w:sz w:val="20"/>
          <w:szCs w:val="20"/>
        </w:rPr>
      </w:pPr>
      <w:r>
        <w:rPr>
          <w:noProof/>
        </w:rPr>
        <w:lastRenderedPageBreak/>
        <w:drawing>
          <wp:inline distT="0" distB="0" distL="0" distR="0" wp14:anchorId="54655FAC" wp14:editId="50143827">
            <wp:extent cx="6372225" cy="837247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372225" cy="8372475"/>
                    </a:xfrm>
                    <a:prstGeom prst="rect">
                      <a:avLst/>
                    </a:prstGeom>
                  </pic:spPr>
                </pic:pic>
              </a:graphicData>
            </a:graphic>
          </wp:inline>
        </w:drawing>
      </w:r>
    </w:p>
    <w:p w14:paraId="4E1C8DA5" w14:textId="377DC4F0" w:rsidR="00377A62" w:rsidRPr="00377A62" w:rsidRDefault="00377A62" w:rsidP="00377A62">
      <w:pPr>
        <w:pStyle w:val="ListParagraph"/>
        <w:rPr>
          <w:rFonts w:ascii="Consolas" w:hAnsi="Consolas" w:cs="Consolas"/>
          <w:sz w:val="20"/>
          <w:szCs w:val="20"/>
        </w:rPr>
      </w:pPr>
      <w:r>
        <w:rPr>
          <w:noProof/>
        </w:rPr>
        <w:drawing>
          <wp:inline distT="0" distB="0" distL="0" distR="0" wp14:anchorId="6EF90B21" wp14:editId="632CF4B6">
            <wp:extent cx="6334125" cy="50387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34125" cy="5038725"/>
                    </a:xfrm>
                    <a:prstGeom prst="rect">
                      <a:avLst/>
                    </a:prstGeom>
                  </pic:spPr>
                </pic:pic>
              </a:graphicData>
            </a:graphic>
          </wp:inline>
        </w:drawing>
      </w:r>
    </w:p>
    <w:p w14:paraId="2B28B504" w14:textId="77777777" w:rsidR="00DD0229" w:rsidRDefault="00DD0229" w:rsidP="00DD0229">
      <w:pPr>
        <w:pStyle w:val="ListParagraph"/>
        <w:numPr>
          <w:ilvl w:val="0"/>
          <w:numId w:val="136"/>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UserServiceClient – Feign Client for communicating user-service</w:t>
      </w:r>
    </w:p>
    <w:p w14:paraId="53B5138C" w14:textId="77777777" w:rsidR="00DD0229" w:rsidRPr="002258E9" w:rsidRDefault="00DD0229">
      <w:pPr>
        <w:pStyle w:val="ListParagraph"/>
        <w:shd w:val="clear" w:color="auto" w:fill="FFFFFF"/>
        <w:spacing w:before="75" w:after="225" w:line="240" w:lineRule="auto"/>
        <w:jc w:val="both"/>
        <w:rPr>
          <w:ins w:id="3111" w:author="rkbansal" w:date="2020-02-15T13:01:00Z"/>
          <w:rFonts w:eastAsia="Times New Roman" w:cstheme="minorHAnsi"/>
          <w:color w:val="222635"/>
          <w:lang w:eastAsia="en-IN"/>
          <w:rPrChange w:id="3112" w:author="rkbansal" w:date="2020-02-15T13:01:00Z">
            <w:rPr>
              <w:ins w:id="3113" w:author="rkbansal" w:date="2020-02-15T13:01:00Z"/>
              <w:rFonts w:ascii="Cambria" w:eastAsia="Times New Roman" w:hAnsi="Cambria" w:cs="Times New Roman"/>
              <w:color w:val="222635"/>
              <w:sz w:val="29"/>
              <w:szCs w:val="29"/>
              <w:lang w:eastAsia="en-IN"/>
            </w:rPr>
          </w:rPrChange>
        </w:rPr>
        <w:pPrChange w:id="3114" w:author="rkbansal" w:date="2020-02-15T13:01:00Z">
          <w:pPr>
            <w:pStyle w:val="ListParagraph"/>
            <w:numPr>
              <w:numId w:val="19"/>
            </w:numPr>
            <w:shd w:val="clear" w:color="auto" w:fill="FFFFFF"/>
            <w:spacing w:before="75" w:after="225" w:line="240" w:lineRule="auto"/>
            <w:ind w:left="360" w:hanging="360"/>
          </w:pPr>
        </w:pPrChange>
      </w:pPr>
      <w:ins w:id="3115" w:author="rkbansal" w:date="2020-02-15T13:01:00Z">
        <w:r w:rsidRPr="002258E9">
          <w:rPr>
            <w:rFonts w:eastAsia="Times New Roman" w:cstheme="minorHAnsi"/>
            <w:color w:val="222635"/>
            <w:lang w:eastAsia="en-IN"/>
            <w:rPrChange w:id="3116"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ins w:id="3117" w:author="rkbansal" w:date="2020-02-15T13:00:00Z">
        <w:r w:rsidRPr="002258E9">
          <w:rPr>
            <w:rFonts w:cstheme="minorHAnsi"/>
          </w:rPr>
          <w:t>UserServiceClient</w:t>
        </w:r>
      </w:ins>
      <w:ins w:id="3118" w:author="rkbansal" w:date="2020-02-15T13:01:00Z">
        <w:r w:rsidRPr="002258E9">
          <w:rPr>
            <w:rFonts w:eastAsia="Times New Roman" w:cstheme="minorHAnsi"/>
            <w:color w:val="222635"/>
            <w:lang w:eastAsia="en-IN"/>
            <w:rPrChange w:id="3119"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ins w:id="3120" w:author="rkbansal" w:date="2020-02-15T13:00:00Z">
        <w:r w:rsidRPr="002258E9">
          <w:rPr>
            <w:rFonts w:cstheme="minorHAnsi"/>
          </w:rPr>
          <w:t>UserServiceClient</w:t>
        </w:r>
      </w:ins>
      <w:ins w:id="3121" w:author="rkbansal" w:date="2020-02-15T13:01:00Z">
        <w:r w:rsidRPr="002258E9">
          <w:rPr>
            <w:rFonts w:eastAsia="Times New Roman" w:cstheme="minorHAnsi"/>
            <w:color w:val="222635"/>
            <w:lang w:eastAsia="en-IN"/>
            <w:rPrChange w:id="3122"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64BBCB6E" w14:textId="77777777" w:rsidR="00DD0229" w:rsidRPr="002258E9" w:rsidRDefault="00DD0229">
      <w:pPr>
        <w:pStyle w:val="ListParagraph"/>
        <w:shd w:val="clear" w:color="auto" w:fill="FFFFFF"/>
        <w:spacing w:before="75" w:after="225" w:line="240" w:lineRule="auto"/>
        <w:ind w:left="1080"/>
        <w:jc w:val="both"/>
        <w:rPr>
          <w:ins w:id="3123" w:author="rkbansal" w:date="2020-02-15T13:02:00Z"/>
          <w:rFonts w:eastAsia="Times New Roman" w:cstheme="minorHAnsi"/>
          <w:color w:val="222635"/>
          <w:lang w:eastAsia="en-IN"/>
        </w:rPr>
        <w:pPrChange w:id="3124" w:author="rkbansal" w:date="2020-02-15T13:02:00Z">
          <w:pPr>
            <w:pStyle w:val="ListParagraph"/>
            <w:numPr>
              <w:numId w:val="76"/>
            </w:numPr>
            <w:shd w:val="clear" w:color="auto" w:fill="FFFFFF"/>
            <w:tabs>
              <w:tab w:val="num" w:pos="720"/>
            </w:tabs>
            <w:spacing w:before="75" w:after="225" w:line="240" w:lineRule="auto"/>
            <w:ind w:hanging="360"/>
          </w:pPr>
        </w:pPrChange>
      </w:pPr>
    </w:p>
    <w:p w14:paraId="1378388B" w14:textId="77777777" w:rsidR="00DD0229" w:rsidRPr="002258E9" w:rsidRDefault="00DD0229" w:rsidP="002258E9">
      <w:pPr>
        <w:pStyle w:val="ListParagraph"/>
        <w:shd w:val="clear" w:color="auto" w:fill="FFFFFF"/>
        <w:spacing w:before="75" w:after="225" w:line="240" w:lineRule="auto"/>
        <w:jc w:val="both"/>
        <w:rPr>
          <w:ins w:id="3125" w:author="rkbansal" w:date="2020-02-15T13:02:00Z"/>
          <w:rFonts w:eastAsia="Times New Roman" w:cstheme="minorHAnsi"/>
          <w:color w:val="222635"/>
          <w:lang w:eastAsia="en-IN"/>
        </w:rPr>
      </w:pPr>
      <w:ins w:id="3126" w:author="rkbansal" w:date="2020-02-15T13:01:00Z">
        <w:r w:rsidRPr="002258E9">
          <w:rPr>
            <w:rFonts w:eastAsia="Times New Roman" w:cstheme="minorHAnsi"/>
            <w:color w:val="222635"/>
            <w:lang w:eastAsia="en-IN"/>
            <w:rPrChange w:id="3127" w:author="rkbansal" w:date="2020-02-15T13:01:00Z">
              <w:rPr>
                <w:rFonts w:ascii="Cambria" w:eastAsia="Times New Roman" w:hAnsi="Cambria" w:cs="Times New Roman"/>
                <w:color w:val="222635"/>
                <w:sz w:val="29"/>
                <w:szCs w:val="29"/>
                <w:lang w:eastAsia="en-IN"/>
              </w:rPr>
            </w:rPrChange>
          </w:rPr>
          <w:lastRenderedPageBreak/>
          <w:t xml:space="preserve">To send HTTP Request to a destination </w:t>
        </w:r>
      </w:ins>
      <w:ins w:id="3128" w:author="rkbansal" w:date="2020-02-15T13:02:00Z">
        <w:r w:rsidRPr="002258E9">
          <w:rPr>
            <w:rFonts w:eastAsia="Times New Roman" w:cstheme="minorHAnsi"/>
            <w:b/>
            <w:bCs/>
            <w:color w:val="222635"/>
            <w:lang w:eastAsia="en-IN"/>
          </w:rPr>
          <w:t>user-</w:t>
        </w:r>
      </w:ins>
      <w:ins w:id="3129" w:author="rkbansal" w:date="2020-02-15T13:01:00Z">
        <w:r w:rsidRPr="002258E9">
          <w:rPr>
            <w:rFonts w:eastAsia="Times New Roman" w:cstheme="minorHAnsi"/>
            <w:b/>
            <w:bCs/>
            <w:color w:val="222635"/>
            <w:lang w:eastAsia="en-IN"/>
            <w:rPrChange w:id="3130"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3131"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2AEE8E1" w14:textId="6578E043" w:rsidR="00DD0229" w:rsidRDefault="00DD0229" w:rsidP="00DD0229">
      <w:pPr>
        <w:pStyle w:val="ListParagraph"/>
        <w:rPr>
          <w:rFonts w:ascii="Consolas" w:hAnsi="Consolas" w:cs="Consolas"/>
          <w:sz w:val="20"/>
          <w:szCs w:val="20"/>
        </w:rPr>
      </w:pPr>
    </w:p>
    <w:p w14:paraId="694048E6" w14:textId="0C1D6C83" w:rsidR="00DD0229" w:rsidRDefault="00DD0229" w:rsidP="00DD0229">
      <w:pPr>
        <w:pStyle w:val="ListParagraph"/>
        <w:rPr>
          <w:rFonts w:ascii="Consolas" w:hAnsi="Consolas" w:cs="Consolas"/>
          <w:sz w:val="20"/>
          <w:szCs w:val="20"/>
        </w:rPr>
      </w:pPr>
      <w:r>
        <w:rPr>
          <w:noProof/>
        </w:rPr>
        <w:drawing>
          <wp:inline distT="0" distB="0" distL="0" distR="0" wp14:anchorId="5FD8914A" wp14:editId="124AAA76">
            <wp:extent cx="82486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248650" cy="2876550"/>
                    </a:xfrm>
                    <a:prstGeom prst="rect">
                      <a:avLst/>
                    </a:prstGeom>
                  </pic:spPr>
                </pic:pic>
              </a:graphicData>
            </a:graphic>
          </wp:inline>
        </w:drawing>
      </w:r>
    </w:p>
    <w:p w14:paraId="53461A1A" w14:textId="55710D7D" w:rsidR="00DD0229" w:rsidRPr="00FC444F" w:rsidRDefault="000606E3" w:rsidP="000606E3">
      <w:pPr>
        <w:pStyle w:val="ListParagraph"/>
        <w:numPr>
          <w:ilvl w:val="0"/>
          <w:numId w:val="136"/>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r>
        <w:rPr>
          <w:rStyle w:val="HTMLCode"/>
          <w:rFonts w:ascii="Consolas" w:eastAsiaTheme="majorEastAsia" w:hAnsi="Consolas"/>
          <w:color w:val="E83E8C"/>
          <w:sz w:val="24"/>
          <w:szCs w:val="24"/>
          <w:shd w:val="clear" w:color="auto" w:fill="FFFFFF"/>
        </w:rPr>
        <w:t>spring.cloud.kubernetes.discovery.all-namespaces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6D1F694C" w14:textId="782874E0" w:rsidR="00FC444F" w:rsidRPr="000606E3" w:rsidRDefault="00FC444F" w:rsidP="00FC444F">
      <w:pPr>
        <w:pStyle w:val="ListParagraph"/>
        <w:rPr>
          <w:rFonts w:ascii="Consolas" w:hAnsi="Consolas" w:cs="Consolas"/>
          <w:sz w:val="20"/>
          <w:szCs w:val="20"/>
        </w:rPr>
      </w:pPr>
      <w:r>
        <w:rPr>
          <w:noProof/>
        </w:rPr>
        <w:drawing>
          <wp:inline distT="0" distB="0" distL="0" distR="0" wp14:anchorId="4318A7B8" wp14:editId="23E703E7">
            <wp:extent cx="5943600" cy="45910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591050"/>
                    </a:xfrm>
                    <a:prstGeom prst="rect">
                      <a:avLst/>
                    </a:prstGeom>
                  </pic:spPr>
                </pic:pic>
              </a:graphicData>
            </a:graphic>
          </wp:inline>
        </w:drawing>
      </w:r>
    </w:p>
    <w:p w14:paraId="37AF8408" w14:textId="789C63D5" w:rsidR="00182B88" w:rsidRPr="004B35D7" w:rsidRDefault="00CF676C" w:rsidP="002F62E5">
      <w:pPr>
        <w:pStyle w:val="ListParagraph"/>
        <w:numPr>
          <w:ilvl w:val="0"/>
          <w:numId w:val="136"/>
        </w:numPr>
        <w:rPr>
          <w:rFonts w:ascii="Consolas" w:hAnsi="Consolas" w:cs="Consolas"/>
          <w:sz w:val="20"/>
          <w:szCs w:val="20"/>
        </w:rPr>
      </w:pPr>
      <w:r>
        <w:rPr>
          <w:rFonts w:ascii="Consolas" w:hAnsi="Consolas" w:cs="Consolas"/>
          <w:color w:val="646464"/>
          <w:sz w:val="20"/>
          <w:szCs w:val="20"/>
        </w:rPr>
        <w:t>Project</w:t>
      </w:r>
      <w:r w:rsidR="00182B88">
        <w:rPr>
          <w:rFonts w:ascii="Consolas" w:hAnsi="Consolas" w:cs="Consolas"/>
          <w:color w:val="646464"/>
          <w:sz w:val="20"/>
          <w:szCs w:val="20"/>
        </w:rPr>
        <w:t xml:space="preserve"> Service should be exposed as following:</w:t>
      </w:r>
      <w:del w:id="3132" w:author="rkbansal" w:date="2020-02-15T12:07:00Z">
        <w:r w:rsidR="00182B88" w:rsidRPr="00A93022" w:rsidDel="001C2A40">
          <w:rPr>
            <w:rFonts w:ascii="Consolas" w:hAnsi="Consolas" w:cs="Consolas"/>
            <w:color w:val="646464"/>
            <w:sz w:val="20"/>
            <w:szCs w:val="20"/>
          </w:rPr>
          <w:delText>@SpringBootApplication</w:delText>
        </w:r>
      </w:del>
    </w:p>
    <w:p w14:paraId="530C301D" w14:textId="61D36571" w:rsidR="00182B88" w:rsidRPr="00A93022" w:rsidDel="001C2A40" w:rsidRDefault="00DD1870"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33" w:author="rkbansal" w:date="2020-02-15T12:07:00Z"/>
          <w:rFonts w:ascii="Consolas" w:hAnsi="Consolas" w:cs="Consolas"/>
          <w:sz w:val="20"/>
          <w:szCs w:val="20"/>
        </w:rPr>
      </w:pPr>
      <w:r>
        <w:rPr>
          <w:noProof/>
        </w:rPr>
        <w:drawing>
          <wp:inline distT="0" distB="0" distL="0" distR="0" wp14:anchorId="05E79D1C" wp14:editId="2182F4B8">
            <wp:extent cx="3990975" cy="27717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90975" cy="2771775"/>
                    </a:xfrm>
                    <a:prstGeom prst="rect">
                      <a:avLst/>
                    </a:prstGeom>
                  </pic:spPr>
                </pic:pic>
              </a:graphicData>
            </a:graphic>
          </wp:inline>
        </w:drawing>
      </w:r>
    </w:p>
    <w:p w14:paraId="159EB1BD"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34" w:author="rkbansal" w:date="2020-02-15T12:07:00Z"/>
          <w:rFonts w:ascii="Consolas" w:hAnsi="Consolas" w:cs="Consolas"/>
          <w:sz w:val="20"/>
          <w:szCs w:val="20"/>
        </w:rPr>
      </w:pPr>
      <w:del w:id="3135" w:author="rkbansal" w:date="2020-02-15T12:07:00Z">
        <w:r w:rsidRPr="00A93022" w:rsidDel="001C2A40">
          <w:rPr>
            <w:rFonts w:ascii="Consolas" w:hAnsi="Consolas" w:cs="Consolas"/>
            <w:color w:val="646464"/>
            <w:sz w:val="20"/>
            <w:szCs w:val="20"/>
          </w:rPr>
          <w:delText>@EnableJpaRepositories</w:delText>
        </w:r>
      </w:del>
    </w:p>
    <w:p w14:paraId="0415540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36" w:author="rkbansal" w:date="2020-02-15T12:07:00Z"/>
          <w:rFonts w:ascii="Consolas" w:hAnsi="Consolas" w:cs="Consolas"/>
          <w:sz w:val="20"/>
          <w:szCs w:val="20"/>
        </w:rPr>
      </w:pPr>
      <w:del w:id="3137" w:author="rkbansal" w:date="2020-02-15T12:07:00Z">
        <w:r w:rsidRPr="00A93022" w:rsidDel="001C2A40">
          <w:rPr>
            <w:rFonts w:ascii="Consolas" w:hAnsi="Consolas" w:cs="Consolas"/>
            <w:color w:val="646464"/>
            <w:sz w:val="20"/>
            <w:szCs w:val="20"/>
          </w:rPr>
          <w:delText>@EnableEurekaClient</w:delText>
        </w:r>
      </w:del>
    </w:p>
    <w:p w14:paraId="4145B5D6"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38" w:author="rkbansal" w:date="2020-02-15T12:07:00Z"/>
          <w:rFonts w:ascii="Consolas" w:hAnsi="Consolas" w:cs="Consolas"/>
          <w:sz w:val="20"/>
          <w:szCs w:val="20"/>
        </w:rPr>
      </w:pPr>
      <w:del w:id="3139"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2A5DA10B"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40" w:author="rkbansal" w:date="2020-02-15T12:07:00Z"/>
          <w:rFonts w:ascii="Consolas" w:hAnsi="Consolas" w:cs="Consolas"/>
          <w:sz w:val="20"/>
          <w:szCs w:val="20"/>
        </w:rPr>
      </w:pPr>
      <w:del w:id="3141"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64F7F5B7"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42" w:author="rkbansal" w:date="2020-02-15T12:07:00Z"/>
          <w:rFonts w:ascii="Consolas" w:hAnsi="Consolas" w:cs="Consolas"/>
          <w:sz w:val="20"/>
          <w:szCs w:val="20"/>
        </w:rPr>
      </w:pPr>
      <w:del w:id="3143"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79A5BB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44" w:author="rkbansal" w:date="2020-02-15T12:07:00Z"/>
          <w:rFonts w:ascii="Consolas" w:hAnsi="Consolas" w:cs="Consolas"/>
          <w:sz w:val="20"/>
          <w:szCs w:val="20"/>
        </w:rPr>
      </w:pPr>
    </w:p>
    <w:p w14:paraId="17BCC349"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45" w:author="rkbansal" w:date="2020-02-15T12:07:00Z"/>
          <w:rFonts w:ascii="Consolas" w:hAnsi="Consolas" w:cs="Consolas"/>
          <w:sz w:val="20"/>
          <w:szCs w:val="20"/>
        </w:rPr>
      </w:pPr>
      <w:del w:id="3146"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3F9C988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47" w:author="rkbansal" w:date="2020-02-15T12:07:00Z"/>
          <w:rFonts w:ascii="Consolas" w:hAnsi="Consolas" w:cs="Consolas"/>
          <w:sz w:val="20"/>
          <w:szCs w:val="20"/>
        </w:rPr>
      </w:pPr>
      <w:del w:id="3148"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7593E75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49" w:author="rkbansal" w:date="2020-02-15T12:07:00Z"/>
          <w:rFonts w:ascii="Consolas" w:hAnsi="Consolas" w:cs="Consolas"/>
          <w:sz w:val="20"/>
          <w:szCs w:val="20"/>
        </w:rPr>
      </w:pPr>
      <w:del w:id="3150" w:author="rkbansal" w:date="2020-02-15T12:07:00Z">
        <w:r w:rsidRPr="00A93022" w:rsidDel="001C2A40">
          <w:rPr>
            <w:rFonts w:ascii="Consolas" w:hAnsi="Consolas" w:cs="Consolas"/>
            <w:color w:val="000000"/>
            <w:sz w:val="20"/>
            <w:szCs w:val="20"/>
          </w:rPr>
          <w:delText xml:space="preserve">    }</w:delText>
        </w:r>
      </w:del>
    </w:p>
    <w:p w14:paraId="461F5B03"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151" w:author="rkbansal" w:date="2020-02-15T12:07:00Z"/>
          <w:rFonts w:ascii="Consolas" w:hAnsi="Consolas" w:cs="Consolas"/>
          <w:sz w:val="20"/>
          <w:szCs w:val="20"/>
        </w:rPr>
      </w:pPr>
    </w:p>
    <w:p w14:paraId="3BF34A8C" w14:textId="77777777" w:rsidR="00182B88" w:rsidRPr="0051448D" w:rsidDel="001C2A40" w:rsidRDefault="00182B88" w:rsidP="00182B88">
      <w:pPr>
        <w:pBdr>
          <w:top w:val="single" w:sz="4" w:space="1" w:color="auto"/>
          <w:left w:val="single" w:sz="4" w:space="4" w:color="auto"/>
          <w:bottom w:val="single" w:sz="4" w:space="1" w:color="auto"/>
          <w:right w:val="single" w:sz="4" w:space="4" w:color="auto"/>
        </w:pBdr>
        <w:ind w:left="720"/>
        <w:rPr>
          <w:del w:id="3152" w:author="rkbansal" w:date="2020-02-15T12:07:00Z"/>
        </w:rPr>
      </w:pPr>
      <w:del w:id="3153" w:author="rkbansal" w:date="2020-02-15T12:07:00Z">
        <w:r w:rsidRPr="00A93022" w:rsidDel="001C2A40">
          <w:rPr>
            <w:rFonts w:ascii="Consolas" w:hAnsi="Consolas" w:cs="Consolas"/>
            <w:color w:val="000000"/>
            <w:sz w:val="20"/>
            <w:szCs w:val="20"/>
          </w:rPr>
          <w:delText>}</w:delText>
        </w:r>
      </w:del>
    </w:p>
    <w:p w14:paraId="7F7FA922" w14:textId="77777777" w:rsidR="00182B88" w:rsidRDefault="00182B88" w:rsidP="00182B88">
      <w:pPr>
        <w:pStyle w:val="ListParagraph"/>
      </w:pPr>
    </w:p>
    <w:p w14:paraId="5BB37284" w14:textId="77777777" w:rsidR="00F10B9B" w:rsidRDefault="00F10B9B" w:rsidP="00EE6E33">
      <w:pPr>
        <w:pStyle w:val="ListParagraph"/>
      </w:pPr>
    </w:p>
    <w:p w14:paraId="5F887A1B" w14:textId="220CAF72" w:rsidR="00182B88" w:rsidRDefault="00DE40F2" w:rsidP="002F62E5">
      <w:pPr>
        <w:pStyle w:val="ListParagraph"/>
        <w:numPr>
          <w:ilvl w:val="0"/>
          <w:numId w:val="136"/>
        </w:numPr>
        <w:rPr>
          <w:ins w:id="3154" w:author="rkbansal" w:date="2019-12-22T12:57:00Z"/>
        </w:rPr>
      </w:pPr>
      <w:r>
        <w:t>Project</w:t>
      </w:r>
      <w:r w:rsidR="00182B88">
        <w:t xml:space="preserve"> </w:t>
      </w:r>
      <w:ins w:id="3155" w:author="rkbansal" w:date="2019-12-22T12:57:00Z">
        <w:r w:rsidR="00182B88">
          <w:t xml:space="preserve">Service </w:t>
        </w:r>
      </w:ins>
      <w:r w:rsidR="00182B88">
        <w:t xml:space="preserve">Implementation </w:t>
      </w:r>
      <w:ins w:id="3156" w:author="rkbansal" w:date="2019-12-22T12:57:00Z">
        <w:r w:rsidR="00182B88">
          <w:t>should be exposed as following:</w:t>
        </w:r>
      </w:ins>
    </w:p>
    <w:p w14:paraId="11C14849" w14:textId="77777777" w:rsidR="00182B88" w:rsidRDefault="00182B88">
      <w:pPr>
        <w:pStyle w:val="ListParagraph"/>
        <w:rPr>
          <w:ins w:id="3157" w:author="rkbansal" w:date="2019-12-22T12:56:00Z"/>
        </w:rPr>
        <w:pPrChange w:id="3158" w:author="rkbansal" w:date="2019-12-22T12:57:00Z">
          <w:pPr>
            <w:pStyle w:val="ListParagraph"/>
            <w:numPr>
              <w:numId w:val="23"/>
            </w:numPr>
            <w:tabs>
              <w:tab w:val="num" w:pos="720"/>
            </w:tabs>
            <w:ind w:hanging="360"/>
          </w:pPr>
        </w:pPrChange>
      </w:pPr>
    </w:p>
    <w:p w14:paraId="3EFED044" w14:textId="77777777" w:rsidR="00182B88" w:rsidRDefault="00182B88" w:rsidP="002F62E5">
      <w:pPr>
        <w:pStyle w:val="ListParagraph"/>
        <w:numPr>
          <w:ilvl w:val="1"/>
          <w:numId w:val="136"/>
        </w:numPr>
      </w:pPr>
      <w:ins w:id="3159"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50889FF0" w14:textId="77777777" w:rsidR="00182B88" w:rsidRDefault="00182B88" w:rsidP="002F62E5">
      <w:pPr>
        <w:pStyle w:val="ListParagraph"/>
        <w:numPr>
          <w:ilvl w:val="1"/>
          <w:numId w:val="136"/>
        </w:numPr>
        <w:rPr>
          <w:ins w:id="3160" w:author="rkbansal" w:date="2020-04-23T13:21:00Z"/>
        </w:rPr>
      </w:pPr>
      <w:r>
        <w:t>Implementations of Hazelcast Cache.</w:t>
      </w:r>
    </w:p>
    <w:p w14:paraId="246C8EDC" w14:textId="270B7E3A" w:rsidR="00182B88" w:rsidRDefault="0005619B">
      <w:pPr>
        <w:pStyle w:val="ListParagraph"/>
        <w:rPr>
          <w:ins w:id="3161" w:author="rkbansal" w:date="2020-04-23T13:21:00Z"/>
        </w:rPr>
        <w:pPrChange w:id="3162" w:author="rkbansal" w:date="2020-04-23T13:21:00Z">
          <w:pPr>
            <w:pStyle w:val="ListParagraph"/>
            <w:numPr>
              <w:numId w:val="23"/>
            </w:numPr>
            <w:tabs>
              <w:tab w:val="num" w:pos="720"/>
            </w:tabs>
            <w:ind w:hanging="360"/>
          </w:pPr>
        </w:pPrChange>
      </w:pPr>
      <w:r>
        <w:rPr>
          <w:noProof/>
        </w:rPr>
        <w:lastRenderedPageBreak/>
        <w:drawing>
          <wp:inline distT="0" distB="0" distL="0" distR="0" wp14:anchorId="7EF644FE" wp14:editId="1BFAC225">
            <wp:extent cx="10044430" cy="62706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044430" cy="6270625"/>
                    </a:xfrm>
                    <a:prstGeom prst="rect">
                      <a:avLst/>
                    </a:prstGeom>
                  </pic:spPr>
                </pic:pic>
              </a:graphicData>
            </a:graphic>
          </wp:inline>
        </w:drawing>
      </w:r>
    </w:p>
    <w:p w14:paraId="73B14B23" w14:textId="1F411B9B" w:rsidR="00182B88" w:rsidRDefault="009D6A05" w:rsidP="002F62E5">
      <w:pPr>
        <w:pStyle w:val="ListParagraph"/>
        <w:numPr>
          <w:ilvl w:val="0"/>
          <w:numId w:val="136"/>
        </w:numPr>
      </w:pPr>
      <w:r>
        <w:t>Project</w:t>
      </w:r>
      <w:r w:rsidR="00182B88">
        <w:t>Repository.java</w:t>
      </w:r>
    </w:p>
    <w:p w14:paraId="739C66E9" w14:textId="5650BC42" w:rsidR="00182B88" w:rsidRDefault="009D6A05" w:rsidP="00182B88">
      <w:pPr>
        <w:pStyle w:val="ListParagraph"/>
      </w:pPr>
      <w:r>
        <w:rPr>
          <w:noProof/>
        </w:rPr>
        <w:drawing>
          <wp:inline distT="0" distB="0" distL="0" distR="0" wp14:anchorId="725319B3" wp14:editId="790DCD2D">
            <wp:extent cx="5067300" cy="14573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7300" cy="1457325"/>
                    </a:xfrm>
                    <a:prstGeom prst="rect">
                      <a:avLst/>
                    </a:prstGeom>
                  </pic:spPr>
                </pic:pic>
              </a:graphicData>
            </a:graphic>
          </wp:inline>
        </w:drawing>
      </w:r>
    </w:p>
    <w:p w14:paraId="5224F9BF" w14:textId="77777777" w:rsidR="00182B88" w:rsidRDefault="00182B88" w:rsidP="002F62E5">
      <w:pPr>
        <w:pStyle w:val="ListParagraph"/>
        <w:numPr>
          <w:ilvl w:val="0"/>
          <w:numId w:val="136"/>
        </w:numPr>
      </w:pPr>
      <w:r>
        <w:t>Create the model and entities using Lombok.</w:t>
      </w:r>
    </w:p>
    <w:p w14:paraId="6F8DED06"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32CAFAD0"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3004CC50" w14:textId="77777777" w:rsidR="00182B88" w:rsidRPr="00825385" w:rsidRDefault="00182B88" w:rsidP="00182B88">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431EEF3B" w14:textId="7CB2EB4C" w:rsidR="00182B88" w:rsidRDefault="00182B88" w:rsidP="00182B88">
      <w:pPr>
        <w:pStyle w:val="ListParagraph"/>
        <w:rPr>
          <w:rFonts w:ascii="Arial" w:hAnsi="Arial" w:cs="Arial"/>
          <w:color w:val="202124"/>
          <w:shd w:val="clear" w:color="auto" w:fill="FFFFFF"/>
        </w:rPr>
      </w:pPr>
    </w:p>
    <w:p w14:paraId="14CC7FEE" w14:textId="10960BE5" w:rsidR="00182B88" w:rsidRDefault="002A0DB4" w:rsidP="00182B88">
      <w:pPr>
        <w:pStyle w:val="ListParagraph"/>
        <w:rPr>
          <w:rFonts w:ascii="Arial" w:hAnsi="Arial" w:cs="Arial"/>
          <w:color w:val="202124"/>
          <w:shd w:val="clear" w:color="auto" w:fill="FFFFFF"/>
        </w:rPr>
      </w:pPr>
      <w:r>
        <w:rPr>
          <w:noProof/>
        </w:rPr>
        <w:lastRenderedPageBreak/>
        <w:drawing>
          <wp:inline distT="0" distB="0" distL="0" distR="0" wp14:anchorId="67531400" wp14:editId="79332C99">
            <wp:extent cx="6943725" cy="82772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943725" cy="8277225"/>
                    </a:xfrm>
                    <a:prstGeom prst="rect">
                      <a:avLst/>
                    </a:prstGeom>
                  </pic:spPr>
                </pic:pic>
              </a:graphicData>
            </a:graphic>
          </wp:inline>
        </w:drawing>
      </w:r>
    </w:p>
    <w:p w14:paraId="04548A9B" w14:textId="77777777" w:rsidR="00182B88" w:rsidRDefault="00182B88" w:rsidP="00182B88">
      <w:pPr>
        <w:pStyle w:val="ListParagraph"/>
      </w:pPr>
    </w:p>
    <w:p w14:paraId="5A04CB47" w14:textId="77777777" w:rsidR="007C34B7" w:rsidRPr="007D5DE0" w:rsidRDefault="007C34B7">
      <w:pPr>
        <w:pStyle w:val="ListParagraph"/>
        <w:numPr>
          <w:ilvl w:val="0"/>
          <w:numId w:val="85"/>
        </w:numPr>
        <w:rPr>
          <w:ins w:id="3163" w:author="rkbansal" w:date="2020-01-09T12:08:00Z"/>
        </w:rPr>
        <w:pPrChange w:id="3164" w:author="rkbansal" w:date="2020-01-09T12:12:00Z">
          <w:pPr>
            <w:pStyle w:val="ListParagraph"/>
            <w:numPr>
              <w:numId w:val="23"/>
            </w:numPr>
            <w:tabs>
              <w:tab w:val="num" w:pos="720"/>
            </w:tabs>
            <w:ind w:hanging="360"/>
          </w:pPr>
        </w:pPrChange>
      </w:pPr>
      <w:ins w:id="3165"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04F75955" w14:textId="77777777" w:rsidR="007C34B7" w:rsidRDefault="007C34B7" w:rsidP="007C34B7">
      <w:pPr>
        <w:pStyle w:val="ListParagraph"/>
        <w:rPr>
          <w:ins w:id="3166" w:author="rkbansal" w:date="2020-01-09T12:08:00Z"/>
          <w:rFonts w:eastAsia="Times New Roman" w:cs="Times New Roman"/>
          <w:color w:val="333333"/>
          <w:sz w:val="30"/>
          <w:szCs w:val="30"/>
          <w:lang w:eastAsia="en-IN"/>
        </w:rPr>
      </w:pPr>
      <w:ins w:id="3167"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02AD2F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68" w:author="rkbansal" w:date="2020-02-25T00:14:00Z"/>
          <w:rFonts w:ascii="Consolas" w:hAnsi="Consolas" w:cs="Consolas"/>
          <w:sz w:val="20"/>
          <w:szCs w:val="20"/>
        </w:rPr>
        <w:pPrChange w:id="3169" w:author="rkbansal" w:date="2020-02-25T00:14:00Z">
          <w:pPr>
            <w:autoSpaceDE w:val="0"/>
            <w:autoSpaceDN w:val="0"/>
            <w:adjustRightInd w:val="0"/>
            <w:spacing w:after="0" w:line="240" w:lineRule="auto"/>
          </w:pPr>
        </w:pPrChange>
      </w:pPr>
      <w:ins w:id="3170" w:author="rkbansal" w:date="2020-02-25T00:14:00Z">
        <w:r w:rsidRPr="007B537E">
          <w:rPr>
            <w:rFonts w:ascii="Consolas" w:hAnsi="Consolas" w:cs="Consolas"/>
            <w:color w:val="646464"/>
            <w:sz w:val="20"/>
            <w:szCs w:val="20"/>
            <w:highlight w:val="yellow"/>
            <w:rPrChange w:id="3171"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3172" w:author="rkbansal" w:date="2020-02-25T00:14:00Z">
              <w:rPr>
                <w:rFonts w:ascii="Consolas" w:hAnsi="Consolas" w:cs="Consolas"/>
                <w:color w:val="646464"/>
                <w:sz w:val="20"/>
                <w:szCs w:val="20"/>
                <w:shd w:val="clear" w:color="auto" w:fill="D4D4D4"/>
              </w:rPr>
            </w:rPrChange>
          </w:rPr>
          <w:t>EnableSwagger2</w:t>
        </w:r>
      </w:ins>
    </w:p>
    <w:p w14:paraId="25ED2E3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73" w:author="rkbansal" w:date="2020-02-25T00:14:00Z"/>
          <w:rFonts w:ascii="Consolas" w:hAnsi="Consolas" w:cs="Consolas"/>
          <w:sz w:val="20"/>
          <w:szCs w:val="20"/>
        </w:rPr>
        <w:pPrChange w:id="3174" w:author="rkbansal" w:date="2020-02-25T00:14:00Z">
          <w:pPr>
            <w:autoSpaceDE w:val="0"/>
            <w:autoSpaceDN w:val="0"/>
            <w:adjustRightInd w:val="0"/>
            <w:spacing w:after="0" w:line="240" w:lineRule="auto"/>
          </w:pPr>
        </w:pPrChange>
      </w:pPr>
      <w:ins w:id="3175"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711F86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76" w:author="rkbansal" w:date="2020-02-25T00:14:00Z"/>
          <w:rFonts w:ascii="Consolas" w:hAnsi="Consolas" w:cs="Consolas"/>
          <w:sz w:val="20"/>
          <w:szCs w:val="20"/>
        </w:rPr>
        <w:pPrChange w:id="3177" w:author="rkbansal" w:date="2020-02-25T00:14:00Z">
          <w:pPr>
            <w:autoSpaceDE w:val="0"/>
            <w:autoSpaceDN w:val="0"/>
            <w:adjustRightInd w:val="0"/>
            <w:spacing w:after="0" w:line="240" w:lineRule="auto"/>
          </w:pPr>
        </w:pPrChange>
      </w:pPr>
      <w:ins w:id="3178"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2774334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79" w:author="rkbansal" w:date="2020-02-25T00:14:00Z"/>
          <w:rFonts w:ascii="Consolas" w:hAnsi="Consolas" w:cs="Consolas"/>
          <w:sz w:val="20"/>
          <w:szCs w:val="20"/>
        </w:rPr>
        <w:pPrChange w:id="3180" w:author="rkbansal" w:date="2020-02-25T00:14:00Z">
          <w:pPr>
            <w:autoSpaceDE w:val="0"/>
            <w:autoSpaceDN w:val="0"/>
            <w:adjustRightInd w:val="0"/>
            <w:spacing w:after="0" w:line="240" w:lineRule="auto"/>
          </w:pPr>
        </w:pPrChange>
      </w:pPr>
    </w:p>
    <w:p w14:paraId="2FE028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81" w:author="rkbansal" w:date="2020-02-25T00:14:00Z"/>
          <w:rFonts w:ascii="Consolas" w:hAnsi="Consolas" w:cs="Consolas"/>
          <w:sz w:val="20"/>
          <w:szCs w:val="20"/>
        </w:rPr>
        <w:pPrChange w:id="3182" w:author="rkbansal" w:date="2020-02-25T00:14:00Z">
          <w:pPr>
            <w:autoSpaceDE w:val="0"/>
            <w:autoSpaceDN w:val="0"/>
            <w:adjustRightInd w:val="0"/>
            <w:spacing w:after="0" w:line="240" w:lineRule="auto"/>
          </w:pPr>
        </w:pPrChange>
      </w:pPr>
      <w:ins w:id="3183" w:author="rkbansal" w:date="2020-02-25T00:14:00Z">
        <w:r>
          <w:rPr>
            <w:rFonts w:ascii="Consolas" w:hAnsi="Consolas" w:cs="Consolas"/>
            <w:color w:val="000000"/>
            <w:sz w:val="20"/>
            <w:szCs w:val="20"/>
          </w:rPr>
          <w:t xml:space="preserve">    ApiInfo apiInfo() {</w:t>
        </w:r>
      </w:ins>
    </w:p>
    <w:p w14:paraId="45710F3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84" w:author="rkbansal" w:date="2020-02-25T00:14:00Z"/>
          <w:rFonts w:ascii="Consolas" w:hAnsi="Consolas" w:cs="Consolas"/>
          <w:sz w:val="20"/>
          <w:szCs w:val="20"/>
        </w:rPr>
        <w:pPrChange w:id="3185" w:author="rkbansal" w:date="2020-02-25T00:14:00Z">
          <w:pPr>
            <w:autoSpaceDE w:val="0"/>
            <w:autoSpaceDN w:val="0"/>
            <w:adjustRightInd w:val="0"/>
            <w:spacing w:after="0" w:line="240" w:lineRule="auto"/>
          </w:pPr>
        </w:pPrChange>
      </w:pPr>
      <w:ins w:id="3186"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1D61D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87" w:author="rkbansal" w:date="2020-02-25T00:14:00Z"/>
          <w:rFonts w:ascii="Consolas" w:hAnsi="Consolas" w:cs="Consolas"/>
          <w:sz w:val="20"/>
          <w:szCs w:val="20"/>
        </w:rPr>
        <w:pPrChange w:id="3188" w:author="rkbansal" w:date="2020-02-25T00:14:00Z">
          <w:pPr>
            <w:autoSpaceDE w:val="0"/>
            <w:autoSpaceDN w:val="0"/>
            <w:adjustRightInd w:val="0"/>
            <w:spacing w:after="0" w:line="240" w:lineRule="auto"/>
          </w:pPr>
        </w:pPrChange>
      </w:pPr>
      <w:ins w:id="3189"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4DFE62E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90" w:author="rkbansal" w:date="2020-02-25T00:14:00Z"/>
          <w:rFonts w:ascii="Consolas" w:hAnsi="Consolas" w:cs="Consolas"/>
          <w:sz w:val="20"/>
          <w:szCs w:val="20"/>
        </w:rPr>
        <w:pPrChange w:id="3191" w:author="rkbansal" w:date="2020-02-25T00:14:00Z">
          <w:pPr>
            <w:autoSpaceDE w:val="0"/>
            <w:autoSpaceDN w:val="0"/>
            <w:adjustRightInd w:val="0"/>
            <w:spacing w:after="0" w:line="240" w:lineRule="auto"/>
          </w:pPr>
        </w:pPrChange>
      </w:pPr>
      <w:ins w:id="3192"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332409DC"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93" w:author="rkbansal" w:date="2020-02-25T00:14:00Z"/>
          <w:rFonts w:ascii="Consolas" w:hAnsi="Consolas" w:cs="Consolas"/>
          <w:sz w:val="20"/>
          <w:szCs w:val="20"/>
        </w:rPr>
        <w:pPrChange w:id="3194" w:author="rkbansal" w:date="2020-02-25T00:14:00Z">
          <w:pPr>
            <w:autoSpaceDE w:val="0"/>
            <w:autoSpaceDN w:val="0"/>
            <w:adjustRightInd w:val="0"/>
            <w:spacing w:after="0" w:line="240" w:lineRule="auto"/>
          </w:pPr>
        </w:pPrChange>
      </w:pPr>
      <w:ins w:id="3195"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089B18A3"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96" w:author="rkbansal" w:date="2020-02-25T00:14:00Z"/>
          <w:rFonts w:ascii="Consolas" w:hAnsi="Consolas" w:cs="Consolas"/>
          <w:sz w:val="20"/>
          <w:szCs w:val="20"/>
        </w:rPr>
        <w:pPrChange w:id="3197" w:author="rkbansal" w:date="2020-02-25T00:14:00Z">
          <w:pPr>
            <w:autoSpaceDE w:val="0"/>
            <w:autoSpaceDN w:val="0"/>
            <w:adjustRightInd w:val="0"/>
            <w:spacing w:after="0" w:line="240" w:lineRule="auto"/>
          </w:pPr>
        </w:pPrChange>
      </w:pPr>
      <w:ins w:id="3198"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410CE54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199" w:author="rkbansal" w:date="2020-02-25T00:14:00Z"/>
          <w:rFonts w:ascii="Consolas" w:hAnsi="Consolas" w:cs="Consolas"/>
          <w:sz w:val="20"/>
          <w:szCs w:val="20"/>
        </w:rPr>
        <w:pPrChange w:id="3200" w:author="rkbansal" w:date="2020-02-25T00:14:00Z">
          <w:pPr>
            <w:autoSpaceDE w:val="0"/>
            <w:autoSpaceDN w:val="0"/>
            <w:adjustRightInd w:val="0"/>
            <w:spacing w:after="0" w:line="240" w:lineRule="auto"/>
          </w:pPr>
        </w:pPrChange>
      </w:pPr>
      <w:ins w:id="3201"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6C4B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02" w:author="rkbansal" w:date="2020-02-25T00:14:00Z"/>
          <w:rFonts w:ascii="Consolas" w:hAnsi="Consolas" w:cs="Consolas"/>
          <w:sz w:val="20"/>
          <w:szCs w:val="20"/>
        </w:rPr>
        <w:pPrChange w:id="3203" w:author="rkbansal" w:date="2020-02-25T00:14:00Z">
          <w:pPr>
            <w:autoSpaceDE w:val="0"/>
            <w:autoSpaceDN w:val="0"/>
            <w:adjustRightInd w:val="0"/>
            <w:spacing w:after="0" w:line="240" w:lineRule="auto"/>
          </w:pPr>
        </w:pPrChange>
      </w:pPr>
      <w:ins w:id="3204"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429DA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05" w:author="rkbansal" w:date="2020-02-25T00:14:00Z"/>
          <w:rFonts w:ascii="Consolas" w:hAnsi="Consolas" w:cs="Consolas"/>
          <w:sz w:val="20"/>
          <w:szCs w:val="20"/>
        </w:rPr>
        <w:pPrChange w:id="3206" w:author="rkbansal" w:date="2020-02-25T00:14:00Z">
          <w:pPr>
            <w:autoSpaceDE w:val="0"/>
            <w:autoSpaceDN w:val="0"/>
            <w:adjustRightInd w:val="0"/>
            <w:spacing w:after="0" w:line="240" w:lineRule="auto"/>
          </w:pPr>
        </w:pPrChange>
      </w:pPr>
      <w:ins w:id="3207"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4AF6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08" w:author="rkbansal" w:date="2020-02-25T00:14:00Z"/>
          <w:rFonts w:ascii="Consolas" w:hAnsi="Consolas" w:cs="Consolas"/>
          <w:sz w:val="20"/>
          <w:szCs w:val="20"/>
        </w:rPr>
        <w:pPrChange w:id="3209" w:author="rkbansal" w:date="2020-02-25T00:14:00Z">
          <w:pPr>
            <w:autoSpaceDE w:val="0"/>
            <w:autoSpaceDN w:val="0"/>
            <w:adjustRightInd w:val="0"/>
            <w:spacing w:after="0" w:line="240" w:lineRule="auto"/>
          </w:pPr>
        </w:pPrChange>
      </w:pPr>
      <w:ins w:id="3210" w:author="rkbansal" w:date="2020-02-25T00:14:00Z">
        <w:r>
          <w:rPr>
            <w:rFonts w:ascii="Consolas" w:hAnsi="Consolas" w:cs="Consolas"/>
            <w:color w:val="000000"/>
            <w:sz w:val="20"/>
            <w:szCs w:val="20"/>
          </w:rPr>
          <w:t xml:space="preserve">            .build();</w:t>
        </w:r>
      </w:ins>
    </w:p>
    <w:p w14:paraId="472DC431"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11" w:author="rkbansal" w:date="2020-02-25T00:14:00Z"/>
          <w:rFonts w:ascii="Consolas" w:hAnsi="Consolas" w:cs="Consolas"/>
          <w:sz w:val="20"/>
          <w:szCs w:val="20"/>
        </w:rPr>
        <w:pPrChange w:id="3212" w:author="rkbansal" w:date="2020-02-25T00:14:00Z">
          <w:pPr>
            <w:autoSpaceDE w:val="0"/>
            <w:autoSpaceDN w:val="0"/>
            <w:adjustRightInd w:val="0"/>
            <w:spacing w:after="0" w:line="240" w:lineRule="auto"/>
          </w:pPr>
        </w:pPrChange>
      </w:pPr>
      <w:ins w:id="3213" w:author="rkbansal" w:date="2020-02-25T00:14:00Z">
        <w:r>
          <w:rPr>
            <w:rFonts w:ascii="Consolas" w:hAnsi="Consolas" w:cs="Consolas"/>
            <w:color w:val="000000"/>
            <w:sz w:val="20"/>
            <w:szCs w:val="20"/>
          </w:rPr>
          <w:t xml:space="preserve">    }</w:t>
        </w:r>
      </w:ins>
    </w:p>
    <w:p w14:paraId="41CC75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14" w:author="rkbansal" w:date="2020-02-25T00:14:00Z"/>
          <w:rFonts w:ascii="Consolas" w:hAnsi="Consolas" w:cs="Consolas"/>
          <w:sz w:val="20"/>
          <w:szCs w:val="20"/>
        </w:rPr>
        <w:pPrChange w:id="3215" w:author="rkbansal" w:date="2020-02-25T00:14:00Z">
          <w:pPr>
            <w:autoSpaceDE w:val="0"/>
            <w:autoSpaceDN w:val="0"/>
            <w:adjustRightInd w:val="0"/>
            <w:spacing w:after="0" w:line="240" w:lineRule="auto"/>
          </w:pPr>
        </w:pPrChange>
      </w:pPr>
    </w:p>
    <w:p w14:paraId="5BB71B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16" w:author="rkbansal" w:date="2020-02-25T00:14:00Z"/>
          <w:rFonts w:ascii="Consolas" w:hAnsi="Consolas" w:cs="Consolas"/>
          <w:sz w:val="20"/>
          <w:szCs w:val="20"/>
        </w:rPr>
        <w:pPrChange w:id="3217" w:author="rkbansal" w:date="2020-02-25T00:14:00Z">
          <w:pPr>
            <w:autoSpaceDE w:val="0"/>
            <w:autoSpaceDN w:val="0"/>
            <w:adjustRightInd w:val="0"/>
            <w:spacing w:after="0" w:line="240" w:lineRule="auto"/>
          </w:pPr>
        </w:pPrChange>
      </w:pPr>
      <w:ins w:id="3218"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AA60E0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19" w:author="rkbansal" w:date="2020-02-25T00:14:00Z"/>
          <w:rFonts w:ascii="Consolas" w:hAnsi="Consolas" w:cs="Consolas"/>
          <w:sz w:val="20"/>
          <w:szCs w:val="20"/>
        </w:rPr>
        <w:pPrChange w:id="3220" w:author="rkbansal" w:date="2020-02-25T00:14:00Z">
          <w:pPr>
            <w:autoSpaceDE w:val="0"/>
            <w:autoSpaceDN w:val="0"/>
            <w:adjustRightInd w:val="0"/>
            <w:spacing w:after="0" w:line="240" w:lineRule="auto"/>
          </w:pPr>
        </w:pPrChange>
      </w:pPr>
      <w:ins w:id="3221"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F7431C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22" w:author="rkbansal" w:date="2020-02-25T00:14:00Z"/>
          <w:rFonts w:ascii="Consolas" w:hAnsi="Consolas" w:cs="Consolas"/>
          <w:sz w:val="20"/>
          <w:szCs w:val="20"/>
        </w:rPr>
        <w:pPrChange w:id="3223" w:author="rkbansal" w:date="2020-02-25T00:14:00Z">
          <w:pPr>
            <w:autoSpaceDE w:val="0"/>
            <w:autoSpaceDN w:val="0"/>
            <w:adjustRightInd w:val="0"/>
            <w:spacing w:after="0" w:line="240" w:lineRule="auto"/>
          </w:pPr>
        </w:pPrChange>
      </w:pPr>
      <w:ins w:id="3224"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57A66AF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25" w:author="rkbansal" w:date="2020-02-25T00:14:00Z"/>
          <w:rFonts w:ascii="Consolas" w:hAnsi="Consolas" w:cs="Consolas"/>
          <w:sz w:val="20"/>
          <w:szCs w:val="20"/>
        </w:rPr>
        <w:pPrChange w:id="3226" w:author="rkbansal" w:date="2020-02-25T00:14:00Z">
          <w:pPr>
            <w:autoSpaceDE w:val="0"/>
            <w:autoSpaceDN w:val="0"/>
            <w:adjustRightInd w:val="0"/>
            <w:spacing w:after="0" w:line="240" w:lineRule="auto"/>
          </w:pPr>
        </w:pPrChange>
      </w:pPr>
      <w:ins w:id="3227" w:author="rkbansal" w:date="2020-02-25T00:14:00Z">
        <w:r>
          <w:rPr>
            <w:rFonts w:ascii="Consolas" w:hAnsi="Consolas" w:cs="Consolas"/>
            <w:color w:val="000000"/>
            <w:sz w:val="20"/>
            <w:szCs w:val="20"/>
          </w:rPr>
          <w:t xml:space="preserve">                .select()</w:t>
        </w:r>
      </w:ins>
    </w:p>
    <w:p w14:paraId="2662979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28" w:author="rkbansal" w:date="2020-02-25T00:14:00Z"/>
          <w:rFonts w:ascii="Consolas" w:hAnsi="Consolas" w:cs="Consolas"/>
          <w:sz w:val="20"/>
          <w:szCs w:val="20"/>
        </w:rPr>
        <w:pPrChange w:id="3229" w:author="rkbansal" w:date="2020-02-25T00:14:00Z">
          <w:pPr>
            <w:autoSpaceDE w:val="0"/>
            <w:autoSpaceDN w:val="0"/>
            <w:adjustRightInd w:val="0"/>
            <w:spacing w:after="0" w:line="240" w:lineRule="auto"/>
          </w:pPr>
        </w:pPrChange>
      </w:pPr>
      <w:ins w:id="3230"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3231"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3232"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3233"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3234"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3235" w:author="rkbansal" w:date="2020-02-25T00:14:00Z">
              <w:rPr>
                <w:rFonts w:ascii="Consolas" w:hAnsi="Consolas" w:cs="Consolas"/>
                <w:color w:val="000000"/>
                <w:sz w:val="20"/>
                <w:szCs w:val="20"/>
              </w:rPr>
            </w:rPrChange>
          </w:rPr>
          <w:t>))</w:t>
        </w:r>
      </w:ins>
    </w:p>
    <w:p w14:paraId="2F5F54F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36" w:author="rkbansal" w:date="2020-02-25T00:14:00Z"/>
          <w:rFonts w:ascii="Consolas" w:hAnsi="Consolas" w:cs="Consolas"/>
          <w:sz w:val="20"/>
          <w:szCs w:val="20"/>
        </w:rPr>
        <w:pPrChange w:id="3237" w:author="rkbansal" w:date="2020-02-25T00:14:00Z">
          <w:pPr>
            <w:autoSpaceDE w:val="0"/>
            <w:autoSpaceDN w:val="0"/>
            <w:adjustRightInd w:val="0"/>
            <w:spacing w:after="0" w:line="240" w:lineRule="auto"/>
          </w:pPr>
        </w:pPrChange>
      </w:pPr>
      <w:ins w:id="3238" w:author="rkbansal" w:date="2020-02-25T00:14:00Z">
        <w:r>
          <w:rPr>
            <w:rFonts w:ascii="Consolas" w:hAnsi="Consolas" w:cs="Consolas"/>
            <w:color w:val="000000"/>
            <w:sz w:val="20"/>
            <w:szCs w:val="20"/>
          </w:rPr>
          <w:t xml:space="preserve">                    .build()</w:t>
        </w:r>
      </w:ins>
    </w:p>
    <w:p w14:paraId="774BC6B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39" w:author="rkbansal" w:date="2020-02-25T00:14:00Z"/>
          <w:rFonts w:ascii="Consolas" w:hAnsi="Consolas" w:cs="Consolas"/>
          <w:sz w:val="20"/>
          <w:szCs w:val="20"/>
        </w:rPr>
        <w:pPrChange w:id="3240" w:author="rkbansal" w:date="2020-02-25T00:14:00Z">
          <w:pPr>
            <w:autoSpaceDE w:val="0"/>
            <w:autoSpaceDN w:val="0"/>
            <w:adjustRightInd w:val="0"/>
            <w:spacing w:after="0" w:line="240" w:lineRule="auto"/>
          </w:pPr>
        </w:pPrChange>
      </w:pPr>
      <w:ins w:id="3241"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31138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42" w:author="rkbansal" w:date="2020-02-25T00:14:00Z"/>
          <w:rFonts w:ascii="Consolas" w:hAnsi="Consolas" w:cs="Consolas"/>
          <w:sz w:val="20"/>
          <w:szCs w:val="20"/>
        </w:rPr>
        <w:pPrChange w:id="3243" w:author="rkbansal" w:date="2020-02-25T00:14:00Z">
          <w:pPr>
            <w:autoSpaceDE w:val="0"/>
            <w:autoSpaceDN w:val="0"/>
            <w:adjustRightInd w:val="0"/>
            <w:spacing w:after="0" w:line="240" w:lineRule="auto"/>
          </w:pPr>
        </w:pPrChange>
      </w:pPr>
      <w:ins w:id="3244"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544D5AE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45" w:author="rkbansal" w:date="2020-02-25T00:14:00Z"/>
          <w:rFonts w:ascii="Consolas" w:hAnsi="Consolas" w:cs="Consolas"/>
          <w:sz w:val="20"/>
          <w:szCs w:val="20"/>
        </w:rPr>
        <w:pPrChange w:id="3246" w:author="rkbansal" w:date="2020-02-25T00:14:00Z">
          <w:pPr>
            <w:autoSpaceDE w:val="0"/>
            <w:autoSpaceDN w:val="0"/>
            <w:adjustRightInd w:val="0"/>
            <w:spacing w:after="0" w:line="240" w:lineRule="auto"/>
          </w:pPr>
        </w:pPrChange>
      </w:pPr>
      <w:ins w:id="3247" w:author="rkbansal" w:date="2020-02-25T00:14:00Z">
        <w:r>
          <w:rPr>
            <w:rFonts w:ascii="Consolas" w:hAnsi="Consolas" w:cs="Consolas"/>
            <w:color w:val="000000"/>
            <w:sz w:val="20"/>
            <w:szCs w:val="20"/>
          </w:rPr>
          <w:t xml:space="preserve">                .apiInfo(apiInfo());</w:t>
        </w:r>
      </w:ins>
    </w:p>
    <w:p w14:paraId="36A5253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48" w:author="rkbansal" w:date="2020-02-25T00:14:00Z"/>
          <w:rFonts w:ascii="Consolas" w:hAnsi="Consolas" w:cs="Consolas"/>
          <w:sz w:val="20"/>
          <w:szCs w:val="20"/>
        </w:rPr>
        <w:pPrChange w:id="3249" w:author="rkbansal" w:date="2020-02-25T00:14:00Z">
          <w:pPr>
            <w:autoSpaceDE w:val="0"/>
            <w:autoSpaceDN w:val="0"/>
            <w:adjustRightInd w:val="0"/>
            <w:spacing w:after="0" w:line="240" w:lineRule="auto"/>
          </w:pPr>
        </w:pPrChange>
      </w:pPr>
      <w:ins w:id="3250" w:author="rkbansal" w:date="2020-02-25T00:14:00Z">
        <w:r>
          <w:rPr>
            <w:rFonts w:ascii="Consolas" w:hAnsi="Consolas" w:cs="Consolas"/>
            <w:color w:val="000000"/>
            <w:sz w:val="20"/>
            <w:szCs w:val="20"/>
          </w:rPr>
          <w:t xml:space="preserve">    }</w:t>
        </w:r>
      </w:ins>
    </w:p>
    <w:p w14:paraId="7890710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51" w:author="rkbansal" w:date="2020-02-25T00:14:00Z"/>
          <w:rFonts w:ascii="Consolas" w:hAnsi="Consolas" w:cs="Consolas"/>
          <w:sz w:val="20"/>
          <w:szCs w:val="20"/>
        </w:rPr>
        <w:pPrChange w:id="3252" w:author="rkbansal" w:date="2020-02-25T00:14:00Z">
          <w:pPr>
            <w:autoSpaceDE w:val="0"/>
            <w:autoSpaceDN w:val="0"/>
            <w:adjustRightInd w:val="0"/>
            <w:spacing w:after="0" w:line="240" w:lineRule="auto"/>
          </w:pPr>
        </w:pPrChange>
      </w:pPr>
    </w:p>
    <w:p w14:paraId="584D54D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3253" w:author="rkbansal" w:date="2020-01-09T12:08:00Z"/>
        </w:rPr>
        <w:pPrChange w:id="3254" w:author="rkbansal" w:date="2020-03-30T20:39:00Z">
          <w:pPr>
            <w:pBdr>
              <w:top w:val="single" w:sz="4" w:space="1" w:color="auto"/>
              <w:left w:val="single" w:sz="4" w:space="4" w:color="auto"/>
              <w:bottom w:val="single" w:sz="4" w:space="1" w:color="auto"/>
              <w:right w:val="single" w:sz="4" w:space="4" w:color="auto"/>
            </w:pBdr>
          </w:pPr>
        </w:pPrChange>
      </w:pPr>
      <w:ins w:id="3255" w:author="rkbansal" w:date="2020-02-25T00:14:00Z">
        <w:r>
          <w:rPr>
            <w:rFonts w:ascii="Consolas" w:hAnsi="Consolas" w:cs="Consolas"/>
            <w:color w:val="000000"/>
            <w:sz w:val="20"/>
            <w:szCs w:val="20"/>
          </w:rPr>
          <w:t>}</w:t>
        </w:r>
      </w:ins>
    </w:p>
    <w:p w14:paraId="29BD8006" w14:textId="77777777" w:rsidR="007C34B7" w:rsidRDefault="007C34B7" w:rsidP="007C34B7">
      <w:pPr>
        <w:pStyle w:val="ListParagraph"/>
        <w:numPr>
          <w:ilvl w:val="0"/>
          <w:numId w:val="85"/>
        </w:numPr>
        <w:rPr>
          <w:ins w:id="3256" w:author="rkbansal" w:date="2020-03-30T20:39:00Z"/>
          <w:bCs/>
        </w:rPr>
      </w:pPr>
      <w:ins w:id="3257" w:author="rkbansal" w:date="2020-03-30T20:39:00Z">
        <w:r>
          <w:rPr>
            <w:bCs/>
          </w:rPr>
          <w:t>Made changes in the Swagger’s HomeController</w:t>
        </w:r>
      </w:ins>
    </w:p>
    <w:p w14:paraId="65E52292" w14:textId="77777777" w:rsidR="007C34B7" w:rsidRPr="0068706D" w:rsidRDefault="007C34B7">
      <w:pPr>
        <w:pStyle w:val="ListParagraph"/>
        <w:rPr>
          <w:ins w:id="3258" w:author="rkbansal" w:date="2020-01-09T12:08:00Z"/>
          <w:bCs/>
        </w:rPr>
        <w:pPrChange w:id="3259" w:author="rkbansal" w:date="2020-03-30T20:39:00Z">
          <w:pPr>
            <w:ind w:firstLine="720"/>
          </w:pPr>
        </w:pPrChange>
      </w:pPr>
    </w:p>
    <w:p w14:paraId="226C2451" w14:textId="77777777" w:rsidR="007C34B7" w:rsidRPr="007D5DE0" w:rsidRDefault="007C34B7" w:rsidP="007C34B7">
      <w:pPr>
        <w:ind w:firstLine="720"/>
        <w:rPr>
          <w:ins w:id="3260" w:author="rkbansal" w:date="2020-01-09T12:08:00Z"/>
          <w:b/>
          <w:sz w:val="18"/>
        </w:rPr>
      </w:pPr>
      <w:ins w:id="3261" w:author="rkbansal" w:date="2020-03-31T01:16:00Z">
        <w:r>
          <w:rPr>
            <w:noProof/>
          </w:rPr>
          <w:lastRenderedPageBreak/>
          <w:drawing>
            <wp:inline distT="0" distB="0" distL="0" distR="0" wp14:anchorId="2BA2765D" wp14:editId="12A3A887">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90925" cy="2200275"/>
                      </a:xfrm>
                      <a:prstGeom prst="rect">
                        <a:avLst/>
                      </a:prstGeom>
                    </pic:spPr>
                  </pic:pic>
                </a:graphicData>
              </a:graphic>
            </wp:inline>
          </w:drawing>
        </w:r>
      </w:ins>
    </w:p>
    <w:p w14:paraId="29B9F2C5" w14:textId="77777777" w:rsidR="007C34B7" w:rsidRDefault="007C34B7" w:rsidP="007C34B7">
      <w:pPr>
        <w:pStyle w:val="ListParagraph"/>
        <w:numPr>
          <w:ilvl w:val="0"/>
          <w:numId w:val="85"/>
        </w:numPr>
        <w:rPr>
          <w:ins w:id="3262" w:author="rkbansal" w:date="2020-03-31T01:18:00Z"/>
        </w:rPr>
      </w:pPr>
      <w:ins w:id="3263" w:author="rkbansal" w:date="2020-01-09T12:08:00Z">
        <w:r>
          <w:t>After running the application, should be visible following functions for the following url:</w:t>
        </w:r>
        <w:r w:rsidRPr="00B51A16">
          <w:t xml:space="preserve"> </w:t>
        </w:r>
      </w:ins>
      <w:ins w:id="3264" w:author="rkbansal" w:date="2020-03-31T01:18:00Z">
        <w:r>
          <w:fldChar w:fldCharType="begin"/>
        </w:r>
        <w:r>
          <w:instrText xml:space="preserve"> HYPERLINK "</w:instrText>
        </w:r>
        <w:r w:rsidRPr="006E2911">
          <w:instrText>http://localhost:5379/api/project-mgmt-service/swagger-ui.html</w:instrText>
        </w:r>
        <w:r>
          <w:instrText xml:space="preserve">" </w:instrText>
        </w:r>
        <w:r>
          <w:fldChar w:fldCharType="separate"/>
        </w:r>
        <w:r w:rsidRPr="00E903CA">
          <w:rPr>
            <w:rStyle w:val="Hyperlink"/>
          </w:rPr>
          <w:t>http://localhost:5379/api/project-mgmt-service/swagger-ui.html</w:t>
        </w:r>
        <w:r>
          <w:fldChar w:fldCharType="end"/>
        </w:r>
      </w:ins>
    </w:p>
    <w:p w14:paraId="5DA34402" w14:textId="77777777" w:rsidR="007C34B7" w:rsidRDefault="007C34B7">
      <w:pPr>
        <w:pStyle w:val="ListParagraph"/>
        <w:rPr>
          <w:ins w:id="3265" w:author="rkbansal" w:date="2020-03-30T20:40:00Z"/>
        </w:rPr>
        <w:pPrChange w:id="3266" w:author="rkbansal" w:date="2020-03-31T01:18:00Z">
          <w:pPr>
            <w:pStyle w:val="ListParagraph"/>
            <w:numPr>
              <w:numId w:val="74"/>
            </w:numPr>
            <w:tabs>
              <w:tab w:val="num" w:pos="720"/>
            </w:tabs>
            <w:ind w:hanging="360"/>
          </w:pPr>
        </w:pPrChange>
      </w:pPr>
    </w:p>
    <w:p w14:paraId="5B74F5C3" w14:textId="77777777" w:rsidR="007C34B7" w:rsidRDefault="007C34B7" w:rsidP="007C34B7">
      <w:pPr>
        <w:pStyle w:val="ListParagraph"/>
        <w:rPr>
          <w:ins w:id="3267" w:author="rkbansal" w:date="2020-03-30T20:46:00Z"/>
        </w:rPr>
      </w:pPr>
      <w:ins w:id="3268" w:author="rkbansal" w:date="2020-03-30T20:41:00Z">
        <w:r>
          <w:t>Or</w:t>
        </w:r>
      </w:ins>
    </w:p>
    <w:p w14:paraId="31052F67" w14:textId="77777777" w:rsidR="007C34B7" w:rsidRDefault="007C34B7" w:rsidP="007C34B7">
      <w:pPr>
        <w:pStyle w:val="ListParagraph"/>
        <w:rPr>
          <w:ins w:id="3269" w:author="rkbansal" w:date="2020-03-31T01:19:00Z"/>
        </w:rPr>
      </w:pPr>
      <w:ins w:id="3270"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2EF85C09" w14:textId="77777777" w:rsidR="007C34B7" w:rsidRDefault="007C34B7">
      <w:pPr>
        <w:pStyle w:val="ListParagraph"/>
        <w:rPr>
          <w:ins w:id="3271" w:author="rkbansal" w:date="2020-03-29T22:11:00Z"/>
        </w:rPr>
        <w:pPrChange w:id="3272" w:author="rkbansal" w:date="2020-03-30T20:40:00Z">
          <w:pPr>
            <w:pStyle w:val="ListParagraph"/>
            <w:numPr>
              <w:numId w:val="74"/>
            </w:numPr>
            <w:tabs>
              <w:tab w:val="num" w:pos="720"/>
            </w:tabs>
            <w:ind w:hanging="360"/>
          </w:pPr>
        </w:pPrChange>
      </w:pPr>
    </w:p>
    <w:p w14:paraId="08EF820A" w14:textId="77777777" w:rsidR="007C34B7" w:rsidRDefault="007C34B7">
      <w:pPr>
        <w:pStyle w:val="ListParagraph"/>
        <w:rPr>
          <w:ins w:id="3273" w:author="rkbansal" w:date="2020-01-09T12:08:00Z"/>
        </w:rPr>
        <w:pPrChange w:id="3274" w:author="rkbansal" w:date="2020-03-29T22:11:00Z">
          <w:pPr>
            <w:pStyle w:val="ListParagraph"/>
            <w:numPr>
              <w:numId w:val="23"/>
            </w:numPr>
            <w:tabs>
              <w:tab w:val="num" w:pos="720"/>
            </w:tabs>
            <w:ind w:hanging="360"/>
          </w:pPr>
        </w:pPrChange>
      </w:pPr>
      <w:ins w:id="3275" w:author="rkbansal" w:date="2020-03-29T22:13:00Z">
        <w:r>
          <w:rPr>
            <w:noProof/>
          </w:rPr>
          <w:drawing>
            <wp:inline distT="0" distB="0" distL="0" distR="0" wp14:anchorId="2B84F53F" wp14:editId="26C14030">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239125" cy="4352925"/>
                      </a:xfrm>
                      <a:prstGeom prst="rect">
                        <a:avLst/>
                      </a:prstGeom>
                    </pic:spPr>
                  </pic:pic>
                </a:graphicData>
              </a:graphic>
            </wp:inline>
          </w:drawing>
        </w:r>
      </w:ins>
    </w:p>
    <w:p w14:paraId="675C7905" w14:textId="77777777" w:rsidR="007C34B7" w:rsidRDefault="007C34B7" w:rsidP="007C34B7">
      <w:pPr>
        <w:rPr>
          <w:ins w:id="3276" w:author="rkbansal" w:date="2020-01-09T12:08:00Z"/>
        </w:rPr>
      </w:pPr>
    </w:p>
    <w:p w14:paraId="433F1D97" w14:textId="0E21FC36" w:rsidR="00263F3A" w:rsidRDefault="00263F3A" w:rsidP="0083296A">
      <w:pPr>
        <w:pStyle w:val="Heading3"/>
        <w:numPr>
          <w:ilvl w:val="2"/>
          <w:numId w:val="144"/>
        </w:numPr>
        <w:rPr>
          <w:lang w:val="en-US"/>
        </w:rPr>
      </w:pPr>
      <w:r>
        <w:rPr>
          <w:lang w:val="en-US"/>
        </w:rPr>
        <w:t>Testing</w:t>
      </w:r>
    </w:p>
    <w:p w14:paraId="3A5012D7" w14:textId="04D92DFC" w:rsidR="00C73CB2" w:rsidRDefault="00C73CB2" w:rsidP="0083296A">
      <w:pPr>
        <w:pStyle w:val="Heading4"/>
        <w:numPr>
          <w:ilvl w:val="3"/>
          <w:numId w:val="144"/>
        </w:numPr>
        <w:rPr>
          <w:lang w:val="en-US"/>
        </w:rPr>
      </w:pPr>
      <w:r>
        <w:rPr>
          <w:lang w:val="en-US"/>
        </w:rPr>
        <w:t xml:space="preserve">Junit </w:t>
      </w:r>
      <w:r>
        <w:rPr>
          <w:lang w:val="en-US"/>
        </w:rPr>
        <w:t>Testing</w:t>
      </w:r>
    </w:p>
    <w:p w14:paraId="619BA847" w14:textId="6A546FF8" w:rsidR="007C34B7" w:rsidRDefault="007C34B7">
      <w:pPr>
        <w:pStyle w:val="ListParagraph"/>
        <w:numPr>
          <w:ilvl w:val="0"/>
          <w:numId w:val="85"/>
        </w:numPr>
        <w:rPr>
          <w:ins w:id="3277" w:author="rkbansal" w:date="2020-01-09T12:08:00Z"/>
        </w:rPr>
        <w:pPrChange w:id="3278" w:author="rkbansal" w:date="2020-01-09T12:12:00Z">
          <w:pPr>
            <w:pStyle w:val="ListParagraph"/>
            <w:numPr>
              <w:numId w:val="23"/>
            </w:numPr>
            <w:tabs>
              <w:tab w:val="num" w:pos="720"/>
            </w:tabs>
            <w:ind w:hanging="360"/>
          </w:pPr>
        </w:pPrChange>
      </w:pPr>
      <w:ins w:id="3279" w:author="rkbansal" w:date="2020-01-09T12:08:00Z">
        <w:r>
          <w:t xml:space="preserve">Test the </w:t>
        </w:r>
      </w:ins>
      <w:ins w:id="3280" w:author="rkbansal" w:date="2020-03-29T21:50:00Z">
        <w:r>
          <w:t>Project</w:t>
        </w:r>
      </w:ins>
      <w:ins w:id="3281" w:author="rkbansal" w:date="2020-01-09T12:08:00Z">
        <w:r>
          <w:t xml:space="preserve"> Api using JUnit</w:t>
        </w:r>
      </w:ins>
    </w:p>
    <w:p w14:paraId="2B93A87A" w14:textId="77777777" w:rsidR="007C34B7" w:rsidRPr="00047E66" w:rsidRDefault="007C34B7" w:rsidP="007C34B7">
      <w:pPr>
        <w:rPr>
          <w:ins w:id="3282" w:author="rkbansal" w:date="2020-01-09T12:08:00Z"/>
        </w:rPr>
      </w:pPr>
      <w:ins w:id="3283" w:author="rkbansal" w:date="2020-04-11T15:09:00Z">
        <w:r>
          <w:rPr>
            <w:noProof/>
          </w:rPr>
          <w:drawing>
            <wp:inline distT="0" distB="0" distL="0" distR="0" wp14:anchorId="5EC84428" wp14:editId="43EBA0C0">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677400" cy="4581525"/>
                      </a:xfrm>
                      <a:prstGeom prst="rect">
                        <a:avLst/>
                      </a:prstGeom>
                    </pic:spPr>
                  </pic:pic>
                </a:graphicData>
              </a:graphic>
            </wp:inline>
          </w:drawing>
        </w:r>
      </w:ins>
    </w:p>
    <w:p w14:paraId="0A501420" w14:textId="77777777" w:rsidR="00AF07FD" w:rsidRDefault="00AF07FD" w:rsidP="0083296A">
      <w:pPr>
        <w:pStyle w:val="Heading4"/>
        <w:numPr>
          <w:ilvl w:val="3"/>
          <w:numId w:val="144"/>
        </w:numPr>
        <w:rPr>
          <w:lang w:val="en-US"/>
        </w:rPr>
      </w:pPr>
      <w:r>
        <w:rPr>
          <w:lang w:val="en-US"/>
        </w:rPr>
        <w:t>Junit Testing</w:t>
      </w:r>
    </w:p>
    <w:p w14:paraId="05FC049E" w14:textId="77777777" w:rsidR="00AF07FD" w:rsidRPr="00AF07FD" w:rsidRDefault="00AF07FD" w:rsidP="00AF07FD">
      <w:pPr>
        <w:rPr>
          <w:b/>
        </w:rPr>
      </w:pPr>
    </w:p>
    <w:p w14:paraId="5AB30D63" w14:textId="6FFADCF8" w:rsidR="007C34B7" w:rsidRPr="004F63DB" w:rsidRDefault="007C34B7" w:rsidP="007C34B7">
      <w:pPr>
        <w:pStyle w:val="ListParagraph"/>
        <w:numPr>
          <w:ilvl w:val="0"/>
          <w:numId w:val="33"/>
        </w:numPr>
        <w:rPr>
          <w:ins w:id="3284" w:author="rkbansal" w:date="2020-02-25T00:17:00Z"/>
          <w:b/>
        </w:rPr>
      </w:pPr>
      <w:ins w:id="3285"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22156A3B" w14:textId="77777777" w:rsidR="007C34B7" w:rsidRPr="004F63DB" w:rsidRDefault="007C34B7" w:rsidP="002F62E5">
      <w:pPr>
        <w:pStyle w:val="ListParagraph"/>
        <w:numPr>
          <w:ilvl w:val="1"/>
          <w:numId w:val="136"/>
        </w:numPr>
        <w:rPr>
          <w:ins w:id="3286" w:author="rkbansal" w:date="2020-02-25T00:17:00Z"/>
          <w:rFonts w:cs="Consolas"/>
          <w:color w:val="000000"/>
          <w:shd w:val="clear" w:color="auto" w:fill="E8F2FE"/>
        </w:rPr>
      </w:pPr>
      <w:ins w:id="3287" w:author="rkbansal" w:date="2020-02-25T00:17:00Z">
        <w:r w:rsidRPr="004F63DB">
          <w:rPr>
            <w:rFonts w:cs="Consolas"/>
            <w:color w:val="000000"/>
            <w:shd w:val="clear" w:color="auto" w:fill="E8F2FE"/>
          </w:rPr>
          <w:t>EurekaServerApplication</w:t>
        </w:r>
      </w:ins>
    </w:p>
    <w:p w14:paraId="2A99160D" w14:textId="4F445331" w:rsidR="007C34B7" w:rsidRPr="004F63DB" w:rsidRDefault="007C34B7" w:rsidP="002F62E5">
      <w:pPr>
        <w:pStyle w:val="ListParagraph"/>
        <w:numPr>
          <w:ilvl w:val="1"/>
          <w:numId w:val="136"/>
        </w:numPr>
        <w:rPr>
          <w:ins w:id="3288" w:author="rkbansal" w:date="2020-02-25T00:17:00Z"/>
          <w:rFonts w:cs="Consolas"/>
          <w:color w:val="000000"/>
          <w:shd w:val="clear" w:color="auto" w:fill="E8F2FE"/>
        </w:rPr>
      </w:pPr>
      <w:ins w:id="3289" w:author="rkbansal" w:date="2020-02-25T00:17:00Z">
        <w:r w:rsidRPr="004F63DB">
          <w:rPr>
            <w:rFonts w:cs="Consolas"/>
            <w:color w:val="000000"/>
            <w:shd w:val="clear" w:color="auto" w:fill="E8F2FE"/>
          </w:rPr>
          <w:t>User</w:t>
        </w:r>
      </w:ins>
      <w:r w:rsidR="006C765C">
        <w:rPr>
          <w:rFonts w:cs="Consolas"/>
          <w:color w:val="000000"/>
          <w:shd w:val="clear" w:color="auto" w:fill="E8F2FE"/>
        </w:rPr>
        <w:t>Service</w:t>
      </w:r>
      <w:ins w:id="3290" w:author="rkbansal" w:date="2020-02-25T00:17:00Z">
        <w:r w:rsidRPr="004F63DB">
          <w:rPr>
            <w:rFonts w:cs="Consolas"/>
            <w:color w:val="000000"/>
            <w:shd w:val="clear" w:color="auto" w:fill="E8F2FE"/>
          </w:rPr>
          <w:t>Application</w:t>
        </w:r>
      </w:ins>
    </w:p>
    <w:p w14:paraId="4DEFC88A" w14:textId="77777777" w:rsidR="007C34B7" w:rsidRPr="004F63DB" w:rsidRDefault="007C34B7" w:rsidP="002F62E5">
      <w:pPr>
        <w:pStyle w:val="ListParagraph"/>
        <w:numPr>
          <w:ilvl w:val="1"/>
          <w:numId w:val="136"/>
        </w:numPr>
        <w:rPr>
          <w:ins w:id="3291" w:author="rkbansal" w:date="2020-02-25T00:17:00Z"/>
          <w:rFonts w:cs="Consolas"/>
          <w:color w:val="000000"/>
          <w:shd w:val="clear" w:color="auto" w:fill="E8F2FE"/>
        </w:rPr>
      </w:pPr>
      <w:ins w:id="3292" w:author="rkbansal" w:date="2020-02-25T00:17:00Z">
        <w:r w:rsidRPr="004F63DB">
          <w:rPr>
            <w:rFonts w:cs="Consolas"/>
            <w:color w:val="000000"/>
            <w:shd w:val="clear" w:color="auto" w:fill="E8F2FE"/>
          </w:rPr>
          <w:lastRenderedPageBreak/>
          <w:t>AuthServiceApplication</w:t>
        </w:r>
      </w:ins>
    </w:p>
    <w:p w14:paraId="02ED2B7B" w14:textId="77777777" w:rsidR="007C34B7" w:rsidRPr="009D5AC0" w:rsidRDefault="007C34B7" w:rsidP="002F62E5">
      <w:pPr>
        <w:pStyle w:val="ListParagraph"/>
        <w:numPr>
          <w:ilvl w:val="1"/>
          <w:numId w:val="136"/>
        </w:numPr>
        <w:rPr>
          <w:ins w:id="3293" w:author="rkbansal" w:date="2020-02-25T00:18:00Z"/>
          <w:b/>
          <w:rPrChange w:id="3294" w:author="rkbansal" w:date="2020-02-25T00:18:00Z">
            <w:rPr>
              <w:ins w:id="3295" w:author="rkbansal" w:date="2020-02-25T00:18:00Z"/>
              <w:rFonts w:cs="Consolas"/>
              <w:color w:val="000000"/>
              <w:shd w:val="clear" w:color="auto" w:fill="E8F2FE"/>
            </w:rPr>
          </w:rPrChange>
        </w:rPr>
      </w:pPr>
      <w:ins w:id="3296" w:author="rkbansal" w:date="2020-02-25T00:17:00Z">
        <w:r w:rsidRPr="004F63DB">
          <w:rPr>
            <w:rFonts w:cs="Consolas"/>
            <w:color w:val="000000"/>
            <w:shd w:val="clear" w:color="auto" w:fill="E8F2FE"/>
          </w:rPr>
          <w:t>ZuulGatewayApplication</w:t>
        </w:r>
      </w:ins>
    </w:p>
    <w:p w14:paraId="5FA9BCE3" w14:textId="77777777" w:rsidR="007C34B7" w:rsidRPr="004F63DB" w:rsidRDefault="007C34B7" w:rsidP="002F62E5">
      <w:pPr>
        <w:pStyle w:val="ListParagraph"/>
        <w:numPr>
          <w:ilvl w:val="1"/>
          <w:numId w:val="136"/>
        </w:numPr>
        <w:rPr>
          <w:ins w:id="3297" w:author="rkbansal" w:date="2020-02-25T00:17:00Z"/>
          <w:b/>
        </w:rPr>
      </w:pPr>
      <w:ins w:id="3298" w:author="rkbansal" w:date="2020-02-25T00:18:00Z">
        <w:r>
          <w:rPr>
            <w:rFonts w:cs="Consolas"/>
            <w:color w:val="000000"/>
            <w:shd w:val="clear" w:color="auto" w:fill="E8F2FE"/>
          </w:rPr>
          <w:t>ProjectM</w:t>
        </w:r>
      </w:ins>
      <w:ins w:id="3299" w:author="rkbansal" w:date="2020-02-25T00:42:00Z">
        <w:r>
          <w:rPr>
            <w:rFonts w:cs="Consolas"/>
            <w:color w:val="000000"/>
            <w:shd w:val="clear" w:color="auto" w:fill="E8F2FE"/>
          </w:rPr>
          <w:t>gmtRestApplication</w:t>
        </w:r>
      </w:ins>
    </w:p>
    <w:p w14:paraId="0DC03AF2" w14:textId="77777777" w:rsidR="007C34B7" w:rsidRPr="000D5012" w:rsidRDefault="007C34B7" w:rsidP="007C34B7">
      <w:pPr>
        <w:pStyle w:val="ListParagraph"/>
        <w:shd w:val="clear" w:color="auto" w:fill="FFFFFF"/>
        <w:spacing w:before="75" w:after="225" w:line="240" w:lineRule="auto"/>
        <w:rPr>
          <w:ins w:id="3300" w:author="rkbansal" w:date="2020-02-25T00:17:00Z"/>
          <w:rFonts w:ascii="Cambria" w:eastAsia="Times New Roman" w:hAnsi="Cambria" w:cs="Times New Roman"/>
          <w:color w:val="222635"/>
          <w:sz w:val="29"/>
          <w:szCs w:val="29"/>
          <w:lang w:eastAsia="en-IN"/>
        </w:rPr>
      </w:pPr>
    </w:p>
    <w:p w14:paraId="22A1FE4D" w14:textId="77777777" w:rsidR="007C34B7" w:rsidRPr="002B4651" w:rsidRDefault="007C34B7" w:rsidP="007C34B7">
      <w:pPr>
        <w:pStyle w:val="ListParagraph"/>
        <w:numPr>
          <w:ilvl w:val="0"/>
          <w:numId w:val="33"/>
        </w:numPr>
        <w:rPr>
          <w:ins w:id="3301" w:author="rkbansal" w:date="2020-02-25T00:46:00Z"/>
          <w:sz w:val="18"/>
          <w:rPrChange w:id="3302" w:author="rkbansal" w:date="2020-02-25T00:46:00Z">
            <w:rPr>
              <w:ins w:id="3303" w:author="rkbansal" w:date="2020-02-25T00:46:00Z"/>
            </w:rPr>
          </w:rPrChange>
        </w:rPr>
      </w:pPr>
      <w:ins w:id="3304"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BA5A624" w14:textId="77777777" w:rsidR="007C34B7" w:rsidRPr="007A6875" w:rsidRDefault="007C34B7">
      <w:pPr>
        <w:pStyle w:val="ListParagraph"/>
        <w:rPr>
          <w:ins w:id="3305" w:author="rkbansal" w:date="2020-02-25T00:17:00Z"/>
          <w:sz w:val="18"/>
        </w:rPr>
        <w:pPrChange w:id="3306" w:author="rkbansal" w:date="2020-02-25T00:46:00Z">
          <w:pPr>
            <w:pStyle w:val="ListParagraph"/>
            <w:numPr>
              <w:numId w:val="19"/>
            </w:numPr>
            <w:ind w:left="360" w:hanging="360"/>
          </w:pPr>
        </w:pPrChange>
      </w:pPr>
      <w:ins w:id="3307" w:author="rkbansal" w:date="2020-04-04T21:10:00Z">
        <w:r>
          <w:rPr>
            <w:noProof/>
          </w:rPr>
          <w:drawing>
            <wp:inline distT="0" distB="0" distL="0" distR="0" wp14:anchorId="4182C702" wp14:editId="511968B9">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79000" cy="4385310"/>
                      </a:xfrm>
                      <a:prstGeom prst="rect">
                        <a:avLst/>
                      </a:prstGeom>
                    </pic:spPr>
                  </pic:pic>
                </a:graphicData>
              </a:graphic>
            </wp:inline>
          </w:drawing>
        </w:r>
      </w:ins>
    </w:p>
    <w:p w14:paraId="5CE38892" w14:textId="77777777" w:rsidR="007C34B7" w:rsidRDefault="007C34B7" w:rsidP="007C34B7">
      <w:pPr>
        <w:pStyle w:val="ListParagraph"/>
        <w:numPr>
          <w:ilvl w:val="0"/>
          <w:numId w:val="33"/>
        </w:numPr>
        <w:rPr>
          <w:ins w:id="3308" w:author="rkbansal" w:date="2020-02-25T01:05:00Z"/>
        </w:rPr>
      </w:pPr>
      <w:ins w:id="3309" w:author="rkbansal" w:date="2020-02-25T00:59:00Z">
        <w:r>
          <w:t xml:space="preserve">Testing </w:t>
        </w:r>
      </w:ins>
    </w:p>
    <w:p w14:paraId="1FFB2C8C" w14:textId="77777777" w:rsidR="007C34B7" w:rsidRDefault="007C34B7" w:rsidP="007C34B7">
      <w:pPr>
        <w:pStyle w:val="ListParagraph"/>
        <w:numPr>
          <w:ilvl w:val="1"/>
          <w:numId w:val="33"/>
        </w:numPr>
        <w:rPr>
          <w:ins w:id="3310" w:author="rkbansal" w:date="2020-04-23T15:04:00Z"/>
        </w:rPr>
      </w:pPr>
      <w:ins w:id="3311" w:author="rkbansal" w:date="2020-02-25T01:05:00Z">
        <w:r>
          <w:t>Without authentication</w:t>
        </w:r>
      </w:ins>
      <w:ins w:id="3312" w:author="rkbansal" w:date="2020-02-25T01:06:00Z">
        <w:r w:rsidRPr="001F55B5">
          <w:t xml:space="preserve"> </w:t>
        </w:r>
        <w:r>
          <w:t>means directly hitting the project-mgmt-project running on 5379</w:t>
        </w:r>
      </w:ins>
      <w:ins w:id="3313" w:author="rkbansal" w:date="2020-04-23T15:04:00Z">
        <w:r>
          <w:t xml:space="preserve"> and getting the details of project based on the status</w:t>
        </w:r>
      </w:ins>
    </w:p>
    <w:p w14:paraId="01E8B2BB" w14:textId="77777777" w:rsidR="007C34B7" w:rsidRDefault="007C34B7">
      <w:pPr>
        <w:pStyle w:val="ListParagraph"/>
        <w:ind w:left="1440"/>
        <w:rPr>
          <w:ins w:id="3314" w:author="rkbansal" w:date="2020-02-25T01:05:00Z"/>
        </w:rPr>
        <w:pPrChange w:id="3315" w:author="rkbansal" w:date="2020-04-23T15:04:00Z">
          <w:pPr>
            <w:pStyle w:val="ListParagraph"/>
            <w:numPr>
              <w:ilvl w:val="1"/>
              <w:numId w:val="19"/>
            </w:numPr>
            <w:ind w:left="1080" w:hanging="360"/>
          </w:pPr>
        </w:pPrChange>
      </w:pPr>
      <w:ins w:id="3316" w:author="rkbansal" w:date="2020-04-23T15:04:00Z">
        <w:r>
          <w:rPr>
            <w:noProof/>
          </w:rPr>
          <w:drawing>
            <wp:inline distT="0" distB="0" distL="0" distR="0" wp14:anchorId="56D3689B" wp14:editId="0760F5A1">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4006850"/>
                      </a:xfrm>
                      <a:prstGeom prst="rect">
                        <a:avLst/>
                      </a:prstGeom>
                    </pic:spPr>
                  </pic:pic>
                </a:graphicData>
              </a:graphic>
            </wp:inline>
          </w:drawing>
        </w:r>
      </w:ins>
    </w:p>
    <w:p w14:paraId="571D686E" w14:textId="77777777" w:rsidR="007C34B7" w:rsidRDefault="007C34B7" w:rsidP="007C34B7">
      <w:pPr>
        <w:pStyle w:val="ListParagraph"/>
        <w:numPr>
          <w:ilvl w:val="1"/>
          <w:numId w:val="33"/>
        </w:numPr>
        <w:rPr>
          <w:ins w:id="3317" w:author="rkbansal" w:date="2020-04-23T15:06:00Z"/>
        </w:rPr>
      </w:pPr>
      <w:ins w:id="3318" w:author="rkbansal" w:date="2020-04-23T15:06:00Z">
        <w:r>
          <w:t>Without authentication</w:t>
        </w:r>
        <w:r w:rsidRPr="001F55B5">
          <w:t xml:space="preserve"> </w:t>
        </w:r>
        <w:r>
          <w:t>means directly hitting the project-mgmt-project running on 5379 and getting the details of project based on the id but not found</w:t>
        </w:r>
      </w:ins>
    </w:p>
    <w:p w14:paraId="1E3C1C28" w14:textId="77777777" w:rsidR="007C34B7" w:rsidRDefault="007C34B7">
      <w:pPr>
        <w:pStyle w:val="ListParagraph"/>
        <w:ind w:left="1440"/>
        <w:rPr>
          <w:ins w:id="3319" w:author="rkbansal" w:date="2020-04-23T15:06:00Z"/>
        </w:rPr>
        <w:pPrChange w:id="3320" w:author="rkbansal" w:date="2020-04-23T15:06:00Z">
          <w:pPr>
            <w:pStyle w:val="ListParagraph"/>
            <w:numPr>
              <w:ilvl w:val="1"/>
              <w:numId w:val="19"/>
            </w:numPr>
            <w:ind w:left="1080" w:hanging="360"/>
          </w:pPr>
        </w:pPrChange>
      </w:pPr>
      <w:ins w:id="3321" w:author="rkbansal" w:date="2020-04-23T15:08:00Z">
        <w:r>
          <w:rPr>
            <w:noProof/>
          </w:rPr>
          <w:drawing>
            <wp:inline distT="0" distB="0" distL="0" distR="0" wp14:anchorId="2DBBC382" wp14:editId="1748178A">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79000" cy="3872865"/>
                      </a:xfrm>
                      <a:prstGeom prst="rect">
                        <a:avLst/>
                      </a:prstGeom>
                    </pic:spPr>
                  </pic:pic>
                </a:graphicData>
              </a:graphic>
            </wp:inline>
          </w:drawing>
        </w:r>
      </w:ins>
    </w:p>
    <w:p w14:paraId="0310ECFF" w14:textId="77777777" w:rsidR="007C34B7" w:rsidRDefault="007C34B7">
      <w:pPr>
        <w:pStyle w:val="ListParagraph"/>
        <w:numPr>
          <w:ilvl w:val="1"/>
          <w:numId w:val="33"/>
        </w:numPr>
        <w:rPr>
          <w:ins w:id="3322" w:author="rkbansal" w:date="2020-02-25T01:03:00Z"/>
        </w:rPr>
        <w:pPrChange w:id="3323" w:author="rkbansal" w:date="2020-02-25T01:05:00Z">
          <w:pPr>
            <w:pStyle w:val="ListParagraph"/>
            <w:numPr>
              <w:numId w:val="19"/>
            </w:numPr>
            <w:ind w:left="360" w:hanging="360"/>
          </w:pPr>
        </w:pPrChange>
      </w:pPr>
      <w:ins w:id="3324" w:author="rkbansal" w:date="2020-02-25T01:05:00Z">
        <w:r>
          <w:t xml:space="preserve">With authentication means every request to </w:t>
        </w:r>
      </w:ins>
      <w:ins w:id="3325" w:author="rkbansal" w:date="2020-02-25T01:09:00Z">
        <w:r>
          <w:t xml:space="preserve">project-mgmt-service </w:t>
        </w:r>
      </w:ins>
      <w:ins w:id="3326" w:author="rkbansal" w:date="2020-02-25T01:05:00Z">
        <w:r>
          <w:t>microservice will be hit via gateway running 1379</w:t>
        </w:r>
      </w:ins>
    </w:p>
    <w:p w14:paraId="3B60AA89" w14:textId="77777777" w:rsidR="007C34B7" w:rsidRDefault="007C34B7" w:rsidP="007C34B7">
      <w:pPr>
        <w:pStyle w:val="ListParagraph"/>
        <w:rPr>
          <w:ins w:id="3327" w:author="rkbansal" w:date="2020-02-25T01:04:00Z"/>
          <w:b/>
          <w:sz w:val="28"/>
        </w:rPr>
      </w:pPr>
    </w:p>
    <w:p w14:paraId="067B1095" w14:textId="77777777" w:rsidR="007C34B7" w:rsidRPr="00ED1246" w:rsidRDefault="007C34B7" w:rsidP="007C34B7">
      <w:pPr>
        <w:pStyle w:val="ListParagraph"/>
        <w:numPr>
          <w:ilvl w:val="2"/>
          <w:numId w:val="33"/>
        </w:numPr>
        <w:rPr>
          <w:ins w:id="3328" w:author="rkbansal" w:date="2020-02-25T01:10:00Z"/>
          <w:b/>
          <w:sz w:val="28"/>
          <w:rPrChange w:id="3329" w:author="rkbansal" w:date="2020-02-25T01:10:00Z">
            <w:rPr>
              <w:ins w:id="3330" w:author="rkbansal" w:date="2020-02-25T01:10:00Z"/>
            </w:rPr>
          </w:rPrChange>
        </w:rPr>
      </w:pPr>
      <w:ins w:id="3331" w:author="rkbansal" w:date="2020-02-25T01:07:00Z">
        <w:r>
          <w:t xml:space="preserve">with authentication means every request to </w:t>
        </w:r>
      </w:ins>
      <w:ins w:id="3332" w:author="rkbansal" w:date="2020-02-25T01:09:00Z">
        <w:r>
          <w:t>project-mgmt-</w:t>
        </w:r>
      </w:ins>
      <w:ins w:id="3333" w:author="rkbansal" w:date="2020-02-25T01:10:00Z">
        <w:r>
          <w:t>service</w:t>
        </w:r>
      </w:ins>
      <w:ins w:id="3334" w:author="rkbansal" w:date="2020-02-25T01:07:00Z">
        <w:r>
          <w:t xml:space="preserve"> microservice will be hit via gateway running</w:t>
        </w:r>
      </w:ins>
      <w:ins w:id="3335" w:author="rkbansal" w:date="2020-04-04T21:18:00Z">
        <w:r>
          <w:t xml:space="preserve"> on</w:t>
        </w:r>
      </w:ins>
      <w:ins w:id="3336" w:author="rkbansal" w:date="2020-02-25T01:07:00Z">
        <w:r>
          <w:t xml:space="preserve"> 1379</w:t>
        </w:r>
      </w:ins>
    </w:p>
    <w:p w14:paraId="3A37E132" w14:textId="77777777" w:rsidR="007C34B7" w:rsidRPr="001C387C" w:rsidRDefault="007C34B7" w:rsidP="007C34B7">
      <w:pPr>
        <w:pStyle w:val="ListParagraph"/>
        <w:numPr>
          <w:ilvl w:val="3"/>
          <w:numId w:val="33"/>
        </w:numPr>
        <w:rPr>
          <w:ins w:id="3337" w:author="rkbansal" w:date="2020-02-25T01:15:00Z"/>
          <w:b/>
          <w:sz w:val="28"/>
          <w:rPrChange w:id="3338" w:author="rkbansal" w:date="2020-02-25T01:15:00Z">
            <w:rPr>
              <w:ins w:id="3339" w:author="rkbansal" w:date="2020-02-25T01:15:00Z"/>
            </w:rPr>
          </w:rPrChange>
        </w:rPr>
      </w:pPr>
      <w:ins w:id="3340" w:author="rkbansal" w:date="2020-02-25T01:13:00Z">
        <w:r>
          <w:lastRenderedPageBreak/>
          <w:t xml:space="preserve">getting project details with status “A” but </w:t>
        </w:r>
      </w:ins>
      <w:ins w:id="3341" w:author="rkbansal" w:date="2020-02-25T01:10:00Z">
        <w:r>
          <w:t>without token</w:t>
        </w:r>
      </w:ins>
      <w:ins w:id="3342" w:author="rkbansal" w:date="2020-02-25T01:11:00Z">
        <w:r>
          <w:t xml:space="preserve"> means no </w:t>
        </w:r>
      </w:ins>
      <w:ins w:id="3343" w:author="rkbansal" w:date="2020-02-25T01:13:00Z">
        <w:r>
          <w:t>authorization code(Bearer token) in the header</w:t>
        </w:r>
      </w:ins>
      <w:ins w:id="3344" w:author="rkbansal" w:date="2020-02-25T01:14:00Z">
        <w:r>
          <w:t xml:space="preserve"> will give the error.</w:t>
        </w:r>
      </w:ins>
    </w:p>
    <w:p w14:paraId="0CC7166E" w14:textId="77777777" w:rsidR="007C34B7" w:rsidRPr="001C387C" w:rsidRDefault="007C34B7">
      <w:pPr>
        <w:pStyle w:val="ListParagraph"/>
        <w:ind w:left="2160"/>
        <w:rPr>
          <w:ins w:id="3345" w:author="rkbansal" w:date="2020-02-25T01:15:00Z"/>
          <w:b/>
          <w:sz w:val="28"/>
          <w:rPrChange w:id="3346" w:author="rkbansal" w:date="2020-02-25T01:15:00Z">
            <w:rPr>
              <w:ins w:id="3347" w:author="rkbansal" w:date="2020-02-25T01:15:00Z"/>
            </w:rPr>
          </w:rPrChange>
        </w:rPr>
        <w:pPrChange w:id="3348" w:author="rkbansal" w:date="2020-02-25T01:15:00Z">
          <w:pPr>
            <w:pStyle w:val="ListParagraph"/>
            <w:numPr>
              <w:ilvl w:val="3"/>
              <w:numId w:val="19"/>
            </w:numPr>
            <w:ind w:left="2520" w:hanging="360"/>
          </w:pPr>
        </w:pPrChange>
      </w:pPr>
      <w:ins w:id="3349" w:author="rkbansal" w:date="2020-04-04T21:14:00Z">
        <w:r>
          <w:rPr>
            <w:noProof/>
          </w:rPr>
          <w:drawing>
            <wp:inline distT="0" distB="0" distL="0" distR="0" wp14:anchorId="43BBBD48" wp14:editId="14595D2F">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79000" cy="3279775"/>
                      </a:xfrm>
                      <a:prstGeom prst="rect">
                        <a:avLst/>
                      </a:prstGeom>
                    </pic:spPr>
                  </pic:pic>
                </a:graphicData>
              </a:graphic>
            </wp:inline>
          </w:drawing>
        </w:r>
      </w:ins>
    </w:p>
    <w:p w14:paraId="4CB43694" w14:textId="77777777" w:rsidR="007C34B7" w:rsidRPr="001C387C" w:rsidRDefault="007C34B7">
      <w:pPr>
        <w:rPr>
          <w:ins w:id="3350" w:author="rkbansal" w:date="2020-02-25T01:13:00Z"/>
          <w:b/>
          <w:sz w:val="28"/>
          <w:rPrChange w:id="3351" w:author="rkbansal" w:date="2020-02-25T01:15:00Z">
            <w:rPr>
              <w:ins w:id="3352" w:author="rkbansal" w:date="2020-02-25T01:13:00Z"/>
            </w:rPr>
          </w:rPrChange>
        </w:rPr>
        <w:pPrChange w:id="3353" w:author="rkbansal" w:date="2020-02-25T01:15:00Z">
          <w:pPr>
            <w:pStyle w:val="ListParagraph"/>
            <w:numPr>
              <w:ilvl w:val="3"/>
              <w:numId w:val="19"/>
            </w:numPr>
            <w:ind w:left="2520" w:hanging="360"/>
          </w:pPr>
        </w:pPrChange>
      </w:pPr>
    </w:p>
    <w:p w14:paraId="389EA395" w14:textId="77777777" w:rsidR="007C34B7" w:rsidRPr="00511C1C" w:rsidRDefault="007C34B7" w:rsidP="007C34B7">
      <w:pPr>
        <w:pStyle w:val="ListParagraph"/>
        <w:numPr>
          <w:ilvl w:val="0"/>
          <w:numId w:val="3"/>
        </w:numPr>
        <w:ind w:left="3240"/>
        <w:rPr>
          <w:ins w:id="3354" w:author="rkbansal" w:date="2020-02-25T01:18:00Z"/>
          <w:b/>
          <w:sz w:val="28"/>
          <w:rPrChange w:id="3355" w:author="rkbansal" w:date="2020-02-25T01:18:00Z">
            <w:rPr>
              <w:ins w:id="3356" w:author="rkbansal" w:date="2020-02-25T01:18:00Z"/>
            </w:rPr>
          </w:rPrChange>
        </w:rPr>
      </w:pPr>
      <w:ins w:id="3357" w:author="rkbansal" w:date="2020-02-25T01:17:00Z">
        <w:r>
          <w:t>getting project details with status “A” but with token means authorization code(Bearer token) in the header wil</w:t>
        </w:r>
      </w:ins>
      <w:ins w:id="3358" w:author="rkbansal" w:date="2020-02-25T01:18:00Z">
        <w:r>
          <w:t>l be provided using authentication service</w:t>
        </w:r>
      </w:ins>
    </w:p>
    <w:p w14:paraId="38F66079" w14:textId="77777777" w:rsidR="007C34B7" w:rsidRDefault="007C34B7">
      <w:pPr>
        <w:pStyle w:val="ListParagraph"/>
        <w:numPr>
          <w:ilvl w:val="0"/>
          <w:numId w:val="89"/>
        </w:numPr>
        <w:ind w:left="3192" w:hanging="357"/>
        <w:rPr>
          <w:ins w:id="3359" w:author="rkbansal" w:date="2020-02-25T01:25:00Z"/>
          <w:b/>
          <w:sz w:val="28"/>
        </w:rPr>
        <w:pPrChange w:id="3360" w:author="rkbansal" w:date="2020-04-23T15:05:00Z">
          <w:pPr>
            <w:pStyle w:val="ListParagraph"/>
            <w:numPr>
              <w:numId w:val="79"/>
            </w:numPr>
            <w:ind w:hanging="360"/>
          </w:pPr>
        </w:pPrChange>
      </w:pPr>
      <w:ins w:id="3361" w:author="rkbansal" w:date="2020-04-04T21:20:00Z">
        <w:r>
          <w:rPr>
            <w:noProof/>
          </w:rPr>
          <w:drawing>
            <wp:anchor distT="0" distB="0" distL="114300" distR="114300" simplePos="0" relativeHeight="251692032" behindDoc="0" locked="0" layoutInCell="1" allowOverlap="1" wp14:anchorId="43588860" wp14:editId="36749C7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3362" w:author="rkbansal" w:date="2020-02-25T01:19:00Z">
        <w:r>
          <w:rPr>
            <w:b/>
            <w:sz w:val="28"/>
          </w:rPr>
          <w:t xml:space="preserve">To get authentication code </w:t>
        </w:r>
      </w:ins>
      <w:ins w:id="3363" w:author="rkbansal" w:date="2020-04-04T21:20:00Z">
        <w:r>
          <w:rPr>
            <w:b/>
            <w:sz w:val="28"/>
          </w:rPr>
          <w:t xml:space="preserve">in response header </w:t>
        </w:r>
      </w:ins>
      <w:ins w:id="3364" w:author="rkbansal" w:date="2020-02-25T01:19:00Z">
        <w:r>
          <w:rPr>
            <w:b/>
            <w:sz w:val="28"/>
          </w:rPr>
          <w:t>using authentication service</w:t>
        </w:r>
      </w:ins>
    </w:p>
    <w:p w14:paraId="5EDFD786" w14:textId="77777777" w:rsidR="007C34B7" w:rsidRDefault="007C34B7">
      <w:pPr>
        <w:pStyle w:val="ListParagraph"/>
        <w:ind w:left="3960"/>
        <w:rPr>
          <w:ins w:id="3365" w:author="rkbansal" w:date="2020-02-25T01:19:00Z"/>
          <w:b/>
          <w:sz w:val="28"/>
        </w:rPr>
        <w:pPrChange w:id="3366" w:author="rkbansal" w:date="2020-02-25T01:25:00Z">
          <w:pPr>
            <w:pStyle w:val="ListParagraph"/>
            <w:numPr>
              <w:numId w:val="79"/>
            </w:numPr>
            <w:ind w:hanging="360"/>
          </w:pPr>
        </w:pPrChange>
      </w:pPr>
    </w:p>
    <w:p w14:paraId="4C5C1A27" w14:textId="77777777" w:rsidR="007C34B7" w:rsidRPr="001A0DFC" w:rsidRDefault="007C34B7">
      <w:pPr>
        <w:pStyle w:val="ListParagraph"/>
        <w:numPr>
          <w:ilvl w:val="0"/>
          <w:numId w:val="89"/>
        </w:numPr>
        <w:ind w:left="3192" w:hanging="357"/>
        <w:rPr>
          <w:ins w:id="3367" w:author="rkbansal" w:date="2020-02-25T01:32:00Z"/>
          <w:b/>
          <w:sz w:val="28"/>
          <w:rPrChange w:id="3368" w:author="rkbansal" w:date="2020-02-25T01:32:00Z">
            <w:rPr>
              <w:ins w:id="3369" w:author="rkbansal" w:date="2020-02-25T01:32:00Z"/>
            </w:rPr>
          </w:rPrChange>
        </w:rPr>
        <w:pPrChange w:id="3370" w:author="rkbansal" w:date="2020-04-23T15:05:00Z">
          <w:pPr>
            <w:pStyle w:val="ListParagraph"/>
            <w:numPr>
              <w:numId w:val="79"/>
            </w:numPr>
            <w:ind w:hanging="360"/>
          </w:pPr>
        </w:pPrChange>
      </w:pPr>
      <w:ins w:id="3371" w:author="rkbansal" w:date="2020-04-04T21:22:00Z">
        <w:r>
          <w:rPr>
            <w:noProof/>
          </w:rPr>
          <w:lastRenderedPageBreak/>
          <w:drawing>
            <wp:anchor distT="0" distB="0" distL="114300" distR="114300" simplePos="0" relativeHeight="251693056" behindDoc="0" locked="0" layoutInCell="1" allowOverlap="1" wp14:anchorId="32A3A061" wp14:editId="4A4C7B96">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3372" w:author="rkbansal" w:date="2020-02-25T01:26:00Z">
        <w:r>
          <w:rPr>
            <w:b/>
            <w:sz w:val="28"/>
          </w:rPr>
          <w:t>Now hit the proje</w:t>
        </w:r>
      </w:ins>
      <w:ins w:id="3373" w:author="rkbansal" w:date="2020-02-26T20:34:00Z">
        <w:r>
          <w:rPr>
            <w:b/>
            <w:sz w:val="28"/>
          </w:rPr>
          <w:t>c</w:t>
        </w:r>
      </w:ins>
      <w:ins w:id="3374" w:author="rkbansal" w:date="2020-02-25T01:26:00Z">
        <w:r>
          <w:rPr>
            <w:b/>
            <w:sz w:val="28"/>
          </w:rPr>
          <w:t>t</w:t>
        </w:r>
      </w:ins>
      <w:ins w:id="3375" w:author="rkbansal" w:date="2020-02-25T01:27:00Z">
        <w:r>
          <w:rPr>
            <w:b/>
            <w:sz w:val="28"/>
          </w:rPr>
          <w:t xml:space="preserve">-mgmt-service to </w:t>
        </w:r>
        <w:r>
          <w:t xml:space="preserve">get project details with status “A” </w:t>
        </w:r>
      </w:ins>
      <w:ins w:id="3376" w:author="rkbansal" w:date="2020-02-25T01:32:00Z">
        <w:r>
          <w:t>by providing the</w:t>
        </w:r>
      </w:ins>
      <w:ins w:id="3377" w:author="rkbansal" w:date="2020-02-25T01:27:00Z">
        <w:r>
          <w:t xml:space="preserve"> token means authorization code(Bearer token) in the header</w:t>
        </w:r>
      </w:ins>
      <w:ins w:id="3378" w:author="rkbansal" w:date="2020-02-25T01:30:00Z">
        <w:r>
          <w:t xml:space="preserve"> received in above step</w:t>
        </w:r>
      </w:ins>
    </w:p>
    <w:p w14:paraId="04642848" w14:textId="77777777" w:rsidR="007C34B7" w:rsidRPr="00A775D7" w:rsidRDefault="007C34B7">
      <w:pPr>
        <w:pStyle w:val="ListParagraph"/>
        <w:ind w:left="3960"/>
        <w:rPr>
          <w:ins w:id="3379" w:author="rkbansal" w:date="2020-02-25T01:30:00Z"/>
          <w:b/>
          <w:sz w:val="28"/>
          <w:rPrChange w:id="3380" w:author="rkbansal" w:date="2020-02-25T01:30:00Z">
            <w:rPr>
              <w:ins w:id="3381" w:author="rkbansal" w:date="2020-02-25T01:30:00Z"/>
            </w:rPr>
          </w:rPrChange>
        </w:rPr>
        <w:pPrChange w:id="3382" w:author="rkbansal" w:date="2020-02-25T01:32:00Z">
          <w:pPr>
            <w:pStyle w:val="ListParagraph"/>
            <w:numPr>
              <w:numId w:val="79"/>
            </w:numPr>
            <w:ind w:hanging="360"/>
          </w:pPr>
        </w:pPrChange>
      </w:pPr>
    </w:p>
    <w:p w14:paraId="7600F6CA" w14:textId="77777777" w:rsidR="005B3A41" w:rsidRDefault="005B3A41" w:rsidP="005B3A41">
      <w:pPr>
        <w:pStyle w:val="ListParagraph"/>
        <w:numPr>
          <w:ilvl w:val="0"/>
          <w:numId w:val="33"/>
        </w:numPr>
        <w:rPr>
          <w:ins w:id="3383" w:author="rkbansal" w:date="2020-04-23T13:24:00Z"/>
        </w:rPr>
      </w:pPr>
      <w:r>
        <w:t>Running the application in Kubernetes Environment</w:t>
      </w:r>
    </w:p>
    <w:p w14:paraId="1E08AC6E" w14:textId="77777777" w:rsidR="005B3A41" w:rsidRDefault="005B3A41" w:rsidP="005B3A41">
      <w:pPr>
        <w:pStyle w:val="ListParagraph"/>
        <w:rPr>
          <w:lang w:val="en-US"/>
        </w:rPr>
      </w:pPr>
      <w:r>
        <w:rPr>
          <w:lang w:val="en-US"/>
        </w:rPr>
        <w:t>Following are the steps to run the application in the Kubernetes:</w:t>
      </w:r>
    </w:p>
    <w:p w14:paraId="4DCBB3FA" w14:textId="77777777" w:rsidR="005B3A41" w:rsidRDefault="005B3A41" w:rsidP="005B3A41">
      <w:pPr>
        <w:pStyle w:val="ListParagraph"/>
        <w:numPr>
          <w:ilvl w:val="1"/>
          <w:numId w:val="85"/>
        </w:numPr>
        <w:rPr>
          <w:lang w:val="en-US"/>
        </w:rPr>
      </w:pPr>
      <w:r>
        <w:rPr>
          <w:lang w:val="en-US"/>
        </w:rPr>
        <w:t>Create the folder k8s which contains the following files:</w:t>
      </w:r>
    </w:p>
    <w:p w14:paraId="1AC46A9E" w14:textId="77777777" w:rsidR="005B3A41" w:rsidRDefault="005B3A41" w:rsidP="005B3A41">
      <w:pPr>
        <w:pStyle w:val="ListParagraph"/>
        <w:numPr>
          <w:ilvl w:val="2"/>
          <w:numId w:val="85"/>
        </w:numPr>
        <w:rPr>
          <w:lang w:val="en-US"/>
        </w:rPr>
      </w:pPr>
      <w:r>
        <w:rPr>
          <w:lang w:val="en-US"/>
        </w:rPr>
        <w:t>deployment.yaml (in application’s K8s folder)</w:t>
      </w:r>
    </w:p>
    <w:p w14:paraId="7C3AFF58" w14:textId="77777777" w:rsidR="005B3A41" w:rsidRDefault="005B3A41" w:rsidP="005B3A41">
      <w:pPr>
        <w:pStyle w:val="ListParagraph"/>
        <w:numPr>
          <w:ilvl w:val="2"/>
          <w:numId w:val="85"/>
        </w:numPr>
        <w:rPr>
          <w:lang w:val="en-US"/>
        </w:rPr>
      </w:pPr>
      <w:r>
        <w:rPr>
          <w:lang w:val="en-US"/>
        </w:rPr>
        <w:t>kustomization.yaml (in application’s K8s folder)</w:t>
      </w:r>
    </w:p>
    <w:p w14:paraId="7E62CBE6" w14:textId="77777777" w:rsidR="005B3A41" w:rsidRDefault="005B3A41" w:rsidP="005B3A41">
      <w:pPr>
        <w:pStyle w:val="ListParagraph"/>
        <w:numPr>
          <w:ilvl w:val="2"/>
          <w:numId w:val="85"/>
        </w:numPr>
        <w:rPr>
          <w:lang w:val="en-US"/>
        </w:rPr>
      </w:pPr>
      <w:r>
        <w:rPr>
          <w:lang w:val="en-US"/>
        </w:rPr>
        <w:t>namespace.yaml (in common K8s folder)</w:t>
      </w:r>
    </w:p>
    <w:p w14:paraId="2F353D5A" w14:textId="77777777" w:rsidR="005B3A41" w:rsidRPr="008B06B4" w:rsidRDefault="005B3A41" w:rsidP="005B3A41">
      <w:pPr>
        <w:pStyle w:val="ListParagraph"/>
        <w:numPr>
          <w:ilvl w:val="2"/>
          <w:numId w:val="85"/>
        </w:numPr>
        <w:rPr>
          <w:lang w:val="en-US"/>
        </w:rPr>
      </w:pPr>
      <w:r>
        <w:rPr>
          <w:lang w:val="en-US"/>
        </w:rPr>
        <w:t>rbac.yaml (in common K8s folder)</w:t>
      </w:r>
    </w:p>
    <w:p w14:paraId="116A0B08" w14:textId="77777777" w:rsidR="007C34B7" w:rsidRPr="00ED1246" w:rsidRDefault="007C34B7">
      <w:pPr>
        <w:pStyle w:val="ListParagraph"/>
        <w:ind w:left="3960"/>
        <w:rPr>
          <w:ins w:id="3384" w:author="rkbansal" w:date="2020-02-25T01:10:00Z"/>
          <w:b/>
          <w:sz w:val="28"/>
          <w:rPrChange w:id="3385" w:author="rkbansal" w:date="2020-02-25T01:10:00Z">
            <w:rPr>
              <w:ins w:id="3386" w:author="rkbansal" w:date="2020-02-25T01:10:00Z"/>
            </w:rPr>
          </w:rPrChange>
        </w:rPr>
        <w:pPrChange w:id="3387" w:author="rkbansal" w:date="2020-02-25T01:30:00Z">
          <w:pPr>
            <w:pStyle w:val="ListParagraph"/>
            <w:numPr>
              <w:ilvl w:val="3"/>
              <w:numId w:val="19"/>
            </w:numPr>
            <w:ind w:left="2520" w:hanging="360"/>
          </w:pPr>
        </w:pPrChange>
      </w:pPr>
    </w:p>
    <w:p w14:paraId="2C35E037" w14:textId="77777777" w:rsidR="007C34B7" w:rsidRDefault="007C34B7">
      <w:pPr>
        <w:pStyle w:val="ListParagraph"/>
        <w:ind w:left="2880"/>
        <w:rPr>
          <w:ins w:id="3388" w:author="rkbansal" w:date="2020-02-25T01:04:00Z"/>
          <w:b/>
          <w:sz w:val="28"/>
        </w:rPr>
        <w:pPrChange w:id="3389" w:author="rkbansal" w:date="2020-02-25T01:10:00Z">
          <w:pPr>
            <w:pStyle w:val="ListParagraph"/>
          </w:pPr>
        </w:pPrChange>
      </w:pPr>
    </w:p>
    <w:p w14:paraId="29E75B33" w14:textId="77777777" w:rsidR="007C34B7" w:rsidRDefault="007C34B7" w:rsidP="007C34B7">
      <w:pPr>
        <w:pStyle w:val="ListParagraph"/>
        <w:rPr>
          <w:ins w:id="3390" w:author="rkbansal" w:date="2020-02-25T01:04:00Z"/>
          <w:b/>
          <w:sz w:val="28"/>
        </w:rPr>
      </w:pPr>
    </w:p>
    <w:p w14:paraId="0940104D" w14:textId="77777777" w:rsidR="00182B88" w:rsidRPr="00182B88" w:rsidRDefault="00182B88" w:rsidP="00182B88">
      <w:pPr>
        <w:rPr>
          <w:lang w:val="en-US"/>
        </w:rPr>
      </w:pPr>
    </w:p>
    <w:p w14:paraId="15CD2170" w14:textId="77777777" w:rsidR="00A359FB" w:rsidRPr="00A359FB" w:rsidRDefault="00A359FB" w:rsidP="00A359FB">
      <w:pPr>
        <w:rPr>
          <w:lang w:val="en-US"/>
        </w:rPr>
      </w:pPr>
    </w:p>
    <w:p w14:paraId="1A841EEE" w14:textId="77777777" w:rsidR="00BB26AD" w:rsidRDefault="00BB26AD">
      <w:pPr>
        <w:rPr>
          <w:rFonts w:asciiTheme="majorHAnsi" w:eastAsiaTheme="majorEastAsia" w:hAnsiTheme="majorHAnsi" w:cstheme="majorBidi"/>
          <w:color w:val="2F5496" w:themeColor="accent1" w:themeShade="BF"/>
          <w:sz w:val="32"/>
          <w:szCs w:val="32"/>
          <w:lang w:val="en-US"/>
        </w:rPr>
      </w:pPr>
      <w:r>
        <w:rPr>
          <w:lang w:val="en-US"/>
        </w:rPr>
        <w:br w:type="page"/>
      </w:r>
    </w:p>
    <w:p w14:paraId="00119757" w14:textId="36699EF7" w:rsidR="004D0F47" w:rsidRDefault="00612DEF" w:rsidP="0083296A">
      <w:pPr>
        <w:pStyle w:val="Heading1"/>
        <w:numPr>
          <w:ilvl w:val="0"/>
          <w:numId w:val="144"/>
        </w:numPr>
        <w:rPr>
          <w:lang w:val="en-US"/>
        </w:rPr>
      </w:pPr>
      <w:r>
        <w:rPr>
          <w:lang w:val="en-US"/>
        </w:rPr>
        <w:lastRenderedPageBreak/>
        <w:t>People</w:t>
      </w:r>
      <w:r w:rsidR="004D0F47">
        <w:rPr>
          <w:lang w:val="en-US"/>
        </w:rPr>
        <w:t xml:space="preserve"> Service</w:t>
      </w:r>
    </w:p>
    <w:p w14:paraId="3DE7A45F" w14:textId="30E75BE7" w:rsidR="004D0F47" w:rsidRDefault="004D0F47" w:rsidP="0083296A">
      <w:pPr>
        <w:pStyle w:val="Heading2"/>
        <w:numPr>
          <w:ilvl w:val="1"/>
          <w:numId w:val="144"/>
        </w:numPr>
        <w:spacing w:before="0"/>
        <w:ind w:left="720"/>
        <w:rPr>
          <w:lang w:val="en-US"/>
        </w:rPr>
      </w:pPr>
      <w:r>
        <w:rPr>
          <w:lang w:val="en-US"/>
        </w:rPr>
        <w:t>Description</w:t>
      </w:r>
    </w:p>
    <w:p w14:paraId="1D1332BE" w14:textId="5B1A9264" w:rsidR="00975D61" w:rsidRDefault="00975D61" w:rsidP="00033906">
      <w:pPr>
        <w:ind w:firstLine="360"/>
      </w:pPr>
      <w:r>
        <w:t xml:space="preserve">Create the </w:t>
      </w:r>
      <w:r w:rsidR="00F71EDA">
        <w:t>people</w:t>
      </w:r>
      <w:r>
        <w:t>-service application as microservice with the following functionalities:</w:t>
      </w:r>
    </w:p>
    <w:p w14:paraId="13F3D0DE" w14:textId="312F6195" w:rsidR="00DE2779" w:rsidRDefault="00DE2779" w:rsidP="00DE2779">
      <w:pPr>
        <w:rPr>
          <w:ins w:id="3391" w:author="rkbansal" w:date="2020-04-19T23:54:00Z"/>
        </w:rPr>
      </w:pPr>
      <w:ins w:id="3392" w:author="rkbansal" w:date="2020-04-19T23:51:00Z">
        <w:r>
          <w:t>In this microservice, we will create</w:t>
        </w:r>
      </w:ins>
      <w:ins w:id="3393" w:author="rkbansal" w:date="2020-04-19T23:53:00Z">
        <w:r>
          <w:t xml:space="preserve"> parent class </w:t>
        </w:r>
      </w:ins>
      <w:ins w:id="3394" w:author="rkbansal" w:date="2020-04-19T23:54:00Z">
        <w:r>
          <w:t>P</w:t>
        </w:r>
      </w:ins>
      <w:ins w:id="3395" w:author="rkbansal" w:date="2020-04-19T23:53:00Z">
        <w:r>
          <w:t>erson ha</w:t>
        </w:r>
      </w:ins>
      <w:ins w:id="3396" w:author="rkbansal" w:date="2020-04-19T23:54:00Z">
        <w:r>
          <w:t>ving three subclasses Member, Sevadar and Devotee:</w:t>
        </w:r>
      </w:ins>
    </w:p>
    <w:p w14:paraId="7C2AE082" w14:textId="0BA08F05" w:rsidR="00DE2779" w:rsidRDefault="00975D61" w:rsidP="00975D61">
      <w:pPr>
        <w:ind w:left="360"/>
      </w:pPr>
      <w:ins w:id="3397" w:author="rkbansal" w:date="2020-04-19T23:41:00Z">
        <w:r>
          <w:t xml:space="preserve"> </w:t>
        </w:r>
      </w:ins>
    </w:p>
    <w:p w14:paraId="048E58C0" w14:textId="196CC0BD" w:rsidR="00975D61" w:rsidRPr="00FC7C32" w:rsidRDefault="00975D61" w:rsidP="00DE2779">
      <w:pPr>
        <w:ind w:left="360"/>
      </w:pPr>
      <w:r w:rsidRPr="00FC7C32">
        <w:t>Create the member</w:t>
      </w:r>
      <w:r>
        <w:t>:</w:t>
      </w:r>
    </w:p>
    <w:p w14:paraId="63EF7A4A" w14:textId="77777777" w:rsidR="00975D61" w:rsidRDefault="00975D61" w:rsidP="00975D61">
      <w:pPr>
        <w:pStyle w:val="ListParagraph"/>
      </w:pPr>
      <w:r>
        <w:t xml:space="preserve">While creating member, it will call dependent microservice: </w:t>
      </w:r>
      <w:r w:rsidRPr="0041603C">
        <w:rPr>
          <w:b/>
        </w:rPr>
        <w:t>user-mgmt-service</w:t>
      </w:r>
      <w:r>
        <w:t xml:space="preserve"> to create the user credentials/information for every member so that member would be able to login into the BJJD application with his details)</w:t>
      </w:r>
    </w:p>
    <w:p w14:paraId="75336017" w14:textId="77777777" w:rsidR="00975D61" w:rsidRDefault="00975D61">
      <w:pPr>
        <w:ind w:left="360"/>
        <w:pPrChange w:id="3398" w:author="rkbansal" w:date="2020-04-19T23:41:00Z">
          <w:pPr>
            <w:pStyle w:val="ListParagraph"/>
            <w:numPr>
              <w:numId w:val="22"/>
            </w:numPr>
            <w:ind w:left="360" w:hanging="360"/>
          </w:pPr>
        </w:pPrChange>
      </w:pPr>
      <w:ins w:id="3399" w:author="rkbansal" w:date="2020-04-19T23:41:00Z">
        <w:r>
          <w:t>2</w:t>
        </w:r>
      </w:ins>
      <w:ins w:id="3400" w:author="rkbansal" w:date="2020-04-19T23:42:00Z">
        <w:r>
          <w:t xml:space="preserve">. </w:t>
        </w:r>
      </w:ins>
      <w:r>
        <w:t>Update the member</w:t>
      </w:r>
    </w:p>
    <w:p w14:paraId="4EFA522F" w14:textId="77777777" w:rsidR="00975D61" w:rsidRDefault="00975D61">
      <w:pPr>
        <w:ind w:left="360"/>
        <w:pPrChange w:id="3401" w:author="rkbansal" w:date="2020-04-19T23:43:00Z">
          <w:pPr>
            <w:pStyle w:val="ListParagraph"/>
            <w:numPr>
              <w:numId w:val="22"/>
            </w:numPr>
            <w:ind w:left="360" w:hanging="360"/>
          </w:pPr>
        </w:pPrChange>
      </w:pPr>
      <w:ins w:id="3402" w:author="rkbansal" w:date="2020-04-19T23:43:00Z">
        <w:r>
          <w:t xml:space="preserve">3. </w:t>
        </w:r>
      </w:ins>
      <w:r>
        <w:t>Get the list of all the members</w:t>
      </w:r>
    </w:p>
    <w:p w14:paraId="742FAA6A" w14:textId="77777777" w:rsidR="00975D61" w:rsidRDefault="00975D61">
      <w:pPr>
        <w:ind w:left="360"/>
        <w:pPrChange w:id="3403" w:author="rkbansal" w:date="2020-04-19T23:43:00Z">
          <w:pPr>
            <w:pStyle w:val="ListParagraph"/>
            <w:numPr>
              <w:numId w:val="22"/>
            </w:numPr>
            <w:ind w:left="360" w:hanging="360"/>
          </w:pPr>
        </w:pPrChange>
      </w:pPr>
      <w:ins w:id="3404" w:author="rkbansal" w:date="2020-04-19T23:43:00Z">
        <w:r>
          <w:t>4.</w:t>
        </w:r>
      </w:ins>
      <w:r>
        <w:t>Delete the member</w:t>
      </w:r>
    </w:p>
    <w:p w14:paraId="63A9A070" w14:textId="77777777" w:rsidR="00975D61" w:rsidRDefault="00975D61">
      <w:pPr>
        <w:ind w:left="360"/>
        <w:pPrChange w:id="3405" w:author="rkbansal" w:date="2020-04-19T23:43:00Z">
          <w:pPr>
            <w:pStyle w:val="ListParagraph"/>
            <w:numPr>
              <w:numId w:val="22"/>
            </w:numPr>
            <w:ind w:left="360" w:hanging="360"/>
          </w:pPr>
        </w:pPrChange>
      </w:pPr>
      <w:ins w:id="3406" w:author="rkbansal" w:date="2020-04-19T23:43:00Z">
        <w:r>
          <w:t>5.</w:t>
        </w:r>
      </w:ins>
      <w:r>
        <w:t>Get the member details</w:t>
      </w:r>
    </w:p>
    <w:p w14:paraId="7D7CD34F" w14:textId="77777777" w:rsidR="00975D61" w:rsidRDefault="00975D61" w:rsidP="00975D61">
      <w:pPr>
        <w:pStyle w:val="ListParagraph"/>
        <w:numPr>
          <w:ilvl w:val="0"/>
          <w:numId w:val="36"/>
        </w:numPr>
      </w:pPr>
      <w:r>
        <w:t>Check the member exists:</w:t>
      </w:r>
    </w:p>
    <w:p w14:paraId="38C369BF" w14:textId="5B22B3D3" w:rsidR="00975D61" w:rsidRDefault="00975D61" w:rsidP="00975D61">
      <w:pPr>
        <w:pStyle w:val="ListParagraph"/>
        <w:rPr>
          <w:ins w:id="3407" w:author="rkbansal" w:date="2020-04-19T23:51:00Z"/>
        </w:rPr>
      </w:pPr>
      <w:r>
        <w:t xml:space="preserve">this method would be invoked from </w:t>
      </w:r>
      <w:r w:rsidR="00206568">
        <w:rPr>
          <w:b/>
        </w:rPr>
        <w:t>account-</w:t>
      </w:r>
      <w:r w:rsidRPr="00C06C47">
        <w:rPr>
          <w:b/>
        </w:rPr>
        <w:t>service</w:t>
      </w:r>
      <w:r>
        <w:t xml:space="preserve"> to check the member exists or not.</w:t>
      </w:r>
    </w:p>
    <w:p w14:paraId="7A999A17" w14:textId="255DF5F4" w:rsidR="004D0F47" w:rsidRDefault="004D0F47" w:rsidP="0083296A">
      <w:pPr>
        <w:pStyle w:val="Heading2"/>
        <w:numPr>
          <w:ilvl w:val="1"/>
          <w:numId w:val="144"/>
        </w:numPr>
        <w:spacing w:before="0"/>
        <w:ind w:left="720"/>
        <w:rPr>
          <w:lang w:val="en-US"/>
        </w:rPr>
      </w:pPr>
      <w:r>
        <w:rPr>
          <w:lang w:val="en-US"/>
        </w:rPr>
        <w:t>Entity Relationship Diagram</w:t>
      </w:r>
    </w:p>
    <w:p w14:paraId="20B1480B" w14:textId="03E4AE35" w:rsidR="00DE2779" w:rsidRDefault="00631F89" w:rsidP="00631F89">
      <w:pPr>
        <w:ind w:firstLine="720"/>
      </w:pPr>
      <w:r>
        <w:t>C</w:t>
      </w:r>
      <w:ins w:id="3408" w:author="rkbansal" w:date="2020-04-19T23:51:00Z">
        <w:r w:rsidR="00DE2779">
          <w:t>reate</w:t>
        </w:r>
      </w:ins>
      <w:ins w:id="3409" w:author="rkbansal" w:date="2020-04-19T23:53:00Z">
        <w:r w:rsidR="00DE2779">
          <w:t xml:space="preserve"> parent class </w:t>
        </w:r>
      </w:ins>
      <w:ins w:id="3410" w:author="rkbansal" w:date="2020-04-19T23:54:00Z">
        <w:r w:rsidR="00DE2779">
          <w:t>P</w:t>
        </w:r>
      </w:ins>
      <w:ins w:id="3411" w:author="rkbansal" w:date="2020-04-19T23:53:00Z">
        <w:r w:rsidR="00DE2779">
          <w:t>erson ha</w:t>
        </w:r>
      </w:ins>
      <w:ins w:id="3412" w:author="rkbansal" w:date="2020-04-19T23:54:00Z">
        <w:r w:rsidR="00DE2779">
          <w:t>ving three subclasses Member, Sevadar and Devotee</w:t>
        </w:r>
      </w:ins>
    </w:p>
    <w:p w14:paraId="76FBD3AF" w14:textId="35F4D5C3" w:rsidR="00631F89" w:rsidRPr="00DE2779" w:rsidRDefault="00631F89" w:rsidP="00DE2779">
      <w:pPr>
        <w:rPr>
          <w:lang w:val="en-US"/>
        </w:rPr>
      </w:pPr>
      <w:ins w:id="3413" w:author="rkbansal" w:date="2020-04-21T17:50:00Z">
        <w:r>
          <w:rPr>
            <w:noProof/>
          </w:rPr>
          <w:drawing>
            <wp:inline distT="0" distB="0" distL="0" distR="0" wp14:anchorId="0CB976FB" wp14:editId="42162631">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6692265"/>
                      </a:xfrm>
                      <a:prstGeom prst="rect">
                        <a:avLst/>
                      </a:prstGeom>
                    </pic:spPr>
                  </pic:pic>
                </a:graphicData>
              </a:graphic>
            </wp:inline>
          </w:drawing>
        </w:r>
      </w:ins>
    </w:p>
    <w:p w14:paraId="71B95A11" w14:textId="77777777" w:rsidR="004D0F47" w:rsidRDefault="004D0F47" w:rsidP="0083296A">
      <w:pPr>
        <w:pStyle w:val="Heading2"/>
        <w:numPr>
          <w:ilvl w:val="1"/>
          <w:numId w:val="144"/>
        </w:numPr>
        <w:spacing w:before="0"/>
        <w:ind w:left="720"/>
        <w:rPr>
          <w:lang w:val="en-US"/>
        </w:rPr>
      </w:pPr>
      <w:r>
        <w:rPr>
          <w:lang w:val="en-US"/>
        </w:rPr>
        <w:t>Class Diagram</w:t>
      </w:r>
    </w:p>
    <w:p w14:paraId="6EC125CD" w14:textId="77777777" w:rsidR="004D0F47" w:rsidRDefault="004D0F47" w:rsidP="0083296A">
      <w:pPr>
        <w:pStyle w:val="Heading2"/>
        <w:numPr>
          <w:ilvl w:val="1"/>
          <w:numId w:val="144"/>
        </w:numPr>
        <w:spacing w:before="0"/>
        <w:ind w:left="720"/>
        <w:rPr>
          <w:lang w:val="en-US"/>
        </w:rPr>
      </w:pPr>
      <w:r>
        <w:rPr>
          <w:lang w:val="en-US"/>
        </w:rPr>
        <w:t>Use Case Diagram</w:t>
      </w:r>
    </w:p>
    <w:p w14:paraId="02D40B68" w14:textId="77777777" w:rsidR="004D0F47" w:rsidRPr="009401E1" w:rsidRDefault="004D0F47" w:rsidP="0083296A">
      <w:pPr>
        <w:pStyle w:val="Heading2"/>
        <w:numPr>
          <w:ilvl w:val="1"/>
          <w:numId w:val="144"/>
        </w:numPr>
        <w:spacing w:before="0"/>
        <w:ind w:left="720"/>
        <w:rPr>
          <w:lang w:val="en-US"/>
        </w:rPr>
      </w:pPr>
      <w:r>
        <w:rPr>
          <w:lang w:val="en-US"/>
        </w:rPr>
        <w:t>Use Case Details</w:t>
      </w:r>
    </w:p>
    <w:p w14:paraId="6234C2C4" w14:textId="6A88001B" w:rsidR="00925534" w:rsidRDefault="00925534" w:rsidP="0083296A">
      <w:pPr>
        <w:pStyle w:val="Heading1"/>
        <w:numPr>
          <w:ilvl w:val="0"/>
          <w:numId w:val="144"/>
        </w:numPr>
        <w:ind w:left="357" w:hanging="357"/>
        <w:rPr>
          <w:lang w:val="en-US"/>
        </w:rPr>
      </w:pPr>
      <w:r>
        <w:rPr>
          <w:lang w:val="en-US"/>
        </w:rPr>
        <w:t>Darshan Management Service</w:t>
      </w:r>
    </w:p>
    <w:p w14:paraId="3E158DC5" w14:textId="50862CB5" w:rsidR="00A359FB" w:rsidRDefault="00A359FB" w:rsidP="0083296A">
      <w:pPr>
        <w:pStyle w:val="Heading2"/>
        <w:numPr>
          <w:ilvl w:val="1"/>
          <w:numId w:val="144"/>
        </w:numPr>
        <w:spacing w:before="0"/>
        <w:ind w:left="720"/>
        <w:rPr>
          <w:lang w:val="en-US"/>
        </w:rPr>
      </w:pPr>
      <w:r>
        <w:rPr>
          <w:lang w:val="en-US"/>
        </w:rPr>
        <w:t>Description</w:t>
      </w:r>
    </w:p>
    <w:p w14:paraId="08907904" w14:textId="77777777" w:rsidR="00F53CB5" w:rsidRDefault="00F53CB5" w:rsidP="00F53CB5">
      <w:pPr>
        <w:numPr>
          <w:ilvl w:val="0"/>
          <w:numId w:val="15"/>
        </w:numPr>
      </w:pPr>
      <w:r>
        <w:t>Create the darshan-mgmt-service application as microservice with the following functionalities:</w:t>
      </w:r>
    </w:p>
    <w:p w14:paraId="297F4A19" w14:textId="77777777" w:rsidR="00F53CB5" w:rsidRDefault="00F53CB5" w:rsidP="00F53CB5">
      <w:pPr>
        <w:numPr>
          <w:ilvl w:val="0"/>
          <w:numId w:val="14"/>
        </w:numPr>
        <w:spacing w:line="256" w:lineRule="auto"/>
      </w:pPr>
      <w:r>
        <w:t>Saving the details of darshan which includes the Darshan Date, Visitor Details, number of members with Visitor, number of times he visited</w:t>
      </w:r>
    </w:p>
    <w:p w14:paraId="134A6B0A" w14:textId="77777777" w:rsidR="00F53CB5" w:rsidRDefault="00F53CB5" w:rsidP="00F53CB5">
      <w:pPr>
        <w:numPr>
          <w:ilvl w:val="1"/>
          <w:numId w:val="14"/>
        </w:numPr>
        <w:spacing w:line="256" w:lineRule="auto"/>
      </w:pPr>
      <w:r>
        <w:t>Validate the visitor if visitor id and donor type is provided in the request. Or If donor is Devotee and its id does not exist in the request.</w:t>
      </w:r>
    </w:p>
    <w:p w14:paraId="28F91CD3" w14:textId="77777777" w:rsidR="00F53CB5" w:rsidRDefault="00F53CB5" w:rsidP="00F53CB5">
      <w:pPr>
        <w:numPr>
          <w:ilvl w:val="1"/>
          <w:numId w:val="14"/>
        </w:numPr>
        <w:spacing w:line="256" w:lineRule="auto"/>
      </w:pPr>
      <w:r>
        <w:t>Darshan request is valid otherwise error message should be triggered for the user.</w:t>
      </w:r>
    </w:p>
    <w:p w14:paraId="77D39B59" w14:textId="77777777" w:rsidR="00F53CB5" w:rsidRDefault="00F53CB5" w:rsidP="00F53CB5">
      <w:pPr>
        <w:numPr>
          <w:ilvl w:val="1"/>
          <w:numId w:val="14"/>
        </w:numPr>
        <w:spacing w:line="256" w:lineRule="auto"/>
      </w:pPr>
      <w:r>
        <w:t>Creating the visitor if required: If visitor is devotee and its id does not exist it means we need to create the devotee record first then will save the donation.</w:t>
      </w:r>
    </w:p>
    <w:p w14:paraId="0BFB973A" w14:textId="77777777" w:rsidR="00F53CB5" w:rsidRDefault="00F53CB5" w:rsidP="00F53CB5">
      <w:pPr>
        <w:numPr>
          <w:ilvl w:val="1"/>
          <w:numId w:val="14"/>
        </w:numPr>
        <w:spacing w:line="256" w:lineRule="auto"/>
      </w:pPr>
      <w:r>
        <w:t>Saving the donation.</w:t>
      </w:r>
    </w:p>
    <w:p w14:paraId="4DE54324" w14:textId="77777777" w:rsidR="00F53CB5" w:rsidRDefault="00F53CB5" w:rsidP="00F53CB5">
      <w:pPr>
        <w:numPr>
          <w:ilvl w:val="1"/>
          <w:numId w:val="14"/>
        </w:numPr>
        <w:spacing w:line="256" w:lineRule="auto"/>
      </w:pPr>
    </w:p>
    <w:p w14:paraId="6F4DA952" w14:textId="586FE166" w:rsidR="00F53CB5" w:rsidRDefault="00F53CB5" w:rsidP="00F53CB5">
      <w:pPr>
        <w:numPr>
          <w:ilvl w:val="0"/>
          <w:numId w:val="14"/>
        </w:numPr>
        <w:spacing w:line="256" w:lineRule="auto"/>
      </w:pPr>
      <w:r>
        <w:lastRenderedPageBreak/>
        <w:t>Saving the details of darshan in bulk</w:t>
      </w:r>
    </w:p>
    <w:p w14:paraId="1165A88D" w14:textId="77777777" w:rsidR="00F53CB5" w:rsidRDefault="00F53CB5" w:rsidP="00F53CB5">
      <w:pPr>
        <w:numPr>
          <w:ilvl w:val="0"/>
          <w:numId w:val="14"/>
        </w:numPr>
        <w:spacing w:line="256" w:lineRule="auto"/>
      </w:pPr>
      <w:r>
        <w:t>Updating the darshan details</w:t>
      </w:r>
    </w:p>
    <w:p w14:paraId="03FFE325" w14:textId="77777777" w:rsidR="00F53CB5" w:rsidRDefault="00F53CB5" w:rsidP="00F53CB5">
      <w:pPr>
        <w:numPr>
          <w:ilvl w:val="0"/>
          <w:numId w:val="14"/>
        </w:numPr>
        <w:spacing w:line="256" w:lineRule="auto"/>
      </w:pPr>
      <w:r>
        <w:t>Delete the darshan</w:t>
      </w:r>
    </w:p>
    <w:p w14:paraId="0AB9C595" w14:textId="77777777" w:rsidR="00F53CB5" w:rsidRDefault="00F53CB5" w:rsidP="00F53CB5">
      <w:pPr>
        <w:numPr>
          <w:ilvl w:val="0"/>
          <w:numId w:val="14"/>
        </w:numPr>
        <w:spacing w:line="256" w:lineRule="auto"/>
      </w:pPr>
      <w:r>
        <w:t>Find the darshan by id</w:t>
      </w:r>
    </w:p>
    <w:p w14:paraId="5BEC9183" w14:textId="77777777" w:rsidR="00A359FB" w:rsidRDefault="00A359FB" w:rsidP="0083296A">
      <w:pPr>
        <w:pStyle w:val="Heading2"/>
        <w:numPr>
          <w:ilvl w:val="1"/>
          <w:numId w:val="144"/>
        </w:numPr>
        <w:spacing w:before="0"/>
        <w:ind w:left="720"/>
        <w:rPr>
          <w:lang w:val="en-US"/>
        </w:rPr>
      </w:pPr>
      <w:r>
        <w:rPr>
          <w:lang w:val="en-US"/>
        </w:rPr>
        <w:t>Entity Relationship Diagram</w:t>
      </w:r>
    </w:p>
    <w:p w14:paraId="1D972B5A" w14:textId="77777777" w:rsidR="00A359FB" w:rsidRDefault="00A359FB" w:rsidP="0083296A">
      <w:pPr>
        <w:pStyle w:val="Heading2"/>
        <w:numPr>
          <w:ilvl w:val="1"/>
          <w:numId w:val="144"/>
        </w:numPr>
        <w:spacing w:before="0"/>
        <w:ind w:left="720"/>
        <w:rPr>
          <w:lang w:val="en-US"/>
        </w:rPr>
      </w:pPr>
      <w:r>
        <w:rPr>
          <w:lang w:val="en-US"/>
        </w:rPr>
        <w:t>Class Diagram</w:t>
      </w:r>
    </w:p>
    <w:p w14:paraId="4B66F097" w14:textId="35939581" w:rsidR="00A359FB" w:rsidRDefault="00A359FB" w:rsidP="0083296A">
      <w:pPr>
        <w:pStyle w:val="Heading2"/>
        <w:numPr>
          <w:ilvl w:val="1"/>
          <w:numId w:val="144"/>
        </w:numPr>
        <w:spacing w:before="0"/>
        <w:ind w:left="720"/>
        <w:rPr>
          <w:lang w:val="en-US"/>
        </w:rPr>
      </w:pPr>
      <w:r>
        <w:rPr>
          <w:lang w:val="en-US"/>
        </w:rPr>
        <w:t>Use Case Diagram</w:t>
      </w:r>
    </w:p>
    <w:p w14:paraId="79DB400A" w14:textId="0DFFCDF2" w:rsidR="00FB2915" w:rsidRPr="00FB2915" w:rsidRDefault="00B93110" w:rsidP="00FB2915">
      <w:pPr>
        <w:rPr>
          <w:lang w:val="en-US"/>
        </w:rPr>
      </w:pPr>
      <w:r>
        <w:rPr>
          <w:noProof/>
        </w:rPr>
        <w:drawing>
          <wp:inline distT="0" distB="0" distL="0" distR="0" wp14:anchorId="7911DA64" wp14:editId="4A432C1A">
            <wp:extent cx="10687050" cy="7562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687050" cy="7562850"/>
                    </a:xfrm>
                    <a:prstGeom prst="rect">
                      <a:avLst/>
                    </a:prstGeom>
                    <a:noFill/>
                    <a:ln>
                      <a:noFill/>
                    </a:ln>
                  </pic:spPr>
                </pic:pic>
              </a:graphicData>
            </a:graphic>
          </wp:inline>
        </w:drawing>
      </w:r>
    </w:p>
    <w:p w14:paraId="4728A2FA" w14:textId="77777777" w:rsidR="00A359FB" w:rsidRPr="009401E1" w:rsidRDefault="00A359FB" w:rsidP="0083296A">
      <w:pPr>
        <w:pStyle w:val="Heading2"/>
        <w:numPr>
          <w:ilvl w:val="1"/>
          <w:numId w:val="144"/>
        </w:numPr>
        <w:spacing w:before="0"/>
        <w:ind w:left="720"/>
        <w:rPr>
          <w:lang w:val="en-US"/>
        </w:rPr>
      </w:pPr>
      <w:r>
        <w:rPr>
          <w:lang w:val="en-US"/>
        </w:rPr>
        <w:t>Use Case Details</w:t>
      </w:r>
    </w:p>
    <w:p w14:paraId="2E9FA8A5" w14:textId="77777777" w:rsidR="00A359FB" w:rsidRPr="00A359FB" w:rsidRDefault="00A359FB" w:rsidP="00A359FB">
      <w:pPr>
        <w:rPr>
          <w:lang w:val="en-US"/>
        </w:rPr>
      </w:pPr>
    </w:p>
    <w:p w14:paraId="6CBC9996" w14:textId="17D49013" w:rsidR="00925534" w:rsidRDefault="00925534" w:rsidP="0083296A">
      <w:pPr>
        <w:pStyle w:val="Heading1"/>
        <w:numPr>
          <w:ilvl w:val="0"/>
          <w:numId w:val="144"/>
        </w:numPr>
        <w:ind w:left="357" w:hanging="357"/>
        <w:rPr>
          <w:lang w:val="en-US"/>
        </w:rPr>
      </w:pPr>
      <w:r>
        <w:rPr>
          <w:lang w:val="en-US"/>
        </w:rPr>
        <w:t>Account Management Service</w:t>
      </w:r>
    </w:p>
    <w:p w14:paraId="34555C58" w14:textId="0D036F8E" w:rsidR="00A359FB" w:rsidRDefault="00A359FB" w:rsidP="0083296A">
      <w:pPr>
        <w:pStyle w:val="Heading2"/>
        <w:numPr>
          <w:ilvl w:val="1"/>
          <w:numId w:val="144"/>
        </w:numPr>
        <w:spacing w:before="0"/>
        <w:ind w:left="720"/>
        <w:rPr>
          <w:lang w:val="en-US"/>
        </w:rPr>
      </w:pPr>
      <w:r>
        <w:rPr>
          <w:lang w:val="en-US"/>
        </w:rPr>
        <w:t>Description</w:t>
      </w:r>
    </w:p>
    <w:p w14:paraId="13FDE599" w14:textId="12E6E181" w:rsidR="002D2C48" w:rsidRDefault="002D2C48" w:rsidP="00BC0F6C">
      <w:pPr>
        <w:ind w:firstLine="720"/>
      </w:pPr>
      <w:r>
        <w:t>An Account Management Service is developed as microservice with the following functionalities:</w:t>
      </w:r>
    </w:p>
    <w:p w14:paraId="3E65C663" w14:textId="442D474D" w:rsidR="00A557F5" w:rsidRDefault="00A557F5" w:rsidP="00A557F5">
      <w:pPr>
        <w:numPr>
          <w:ilvl w:val="0"/>
          <w:numId w:val="6"/>
        </w:numPr>
      </w:pPr>
      <w:r>
        <w:t>Managing Donations</w:t>
      </w:r>
    </w:p>
    <w:p w14:paraId="181533E9" w14:textId="236719B8" w:rsidR="00A557F5" w:rsidRDefault="00A557F5" w:rsidP="00A557F5">
      <w:pPr>
        <w:numPr>
          <w:ilvl w:val="0"/>
          <w:numId w:val="6"/>
        </w:numPr>
      </w:pPr>
      <w:r>
        <w:t>Managing Expenses</w:t>
      </w:r>
    </w:p>
    <w:p w14:paraId="49C460C1" w14:textId="77777777" w:rsidR="00A359FB" w:rsidRDefault="00A359FB" w:rsidP="0083296A">
      <w:pPr>
        <w:pStyle w:val="Heading2"/>
        <w:numPr>
          <w:ilvl w:val="1"/>
          <w:numId w:val="144"/>
        </w:numPr>
        <w:spacing w:before="0"/>
        <w:ind w:left="720"/>
        <w:rPr>
          <w:lang w:val="en-US"/>
        </w:rPr>
      </w:pPr>
      <w:r>
        <w:rPr>
          <w:lang w:val="en-US"/>
        </w:rPr>
        <w:lastRenderedPageBreak/>
        <w:t>Entity Relationship Diagram</w:t>
      </w:r>
    </w:p>
    <w:p w14:paraId="0DC09C37" w14:textId="6F88D56F" w:rsidR="00A359FB" w:rsidRDefault="00A359FB" w:rsidP="0083296A">
      <w:pPr>
        <w:pStyle w:val="Heading2"/>
        <w:numPr>
          <w:ilvl w:val="1"/>
          <w:numId w:val="144"/>
        </w:numPr>
        <w:spacing w:before="0"/>
        <w:ind w:left="720"/>
        <w:rPr>
          <w:lang w:val="en-US"/>
        </w:rPr>
      </w:pPr>
      <w:r>
        <w:rPr>
          <w:lang w:val="en-US"/>
        </w:rPr>
        <w:t>Class Diagram</w:t>
      </w:r>
    </w:p>
    <w:p w14:paraId="6F70FCC8" w14:textId="67C891CE" w:rsidR="0034228C" w:rsidRPr="0034228C" w:rsidRDefault="00953C77" w:rsidP="0034228C">
      <w:pPr>
        <w:rPr>
          <w:lang w:val="en-US"/>
        </w:rPr>
      </w:pPr>
      <w:r>
        <w:rPr>
          <w:noProof/>
        </w:rPr>
        <w:drawing>
          <wp:inline distT="0" distB="0" distL="0" distR="0" wp14:anchorId="148E7484" wp14:editId="381895EA">
            <wp:extent cx="7096125" cy="4762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96125" cy="4762500"/>
                    </a:xfrm>
                    <a:prstGeom prst="rect">
                      <a:avLst/>
                    </a:prstGeom>
                  </pic:spPr>
                </pic:pic>
              </a:graphicData>
            </a:graphic>
          </wp:inline>
        </w:drawing>
      </w:r>
    </w:p>
    <w:p w14:paraId="0ED4F175" w14:textId="77777777" w:rsidR="007623B9" w:rsidRDefault="007623B9">
      <w:pPr>
        <w:rPr>
          <w:rFonts w:asciiTheme="majorHAnsi" w:eastAsiaTheme="majorEastAsia" w:hAnsiTheme="majorHAnsi" w:cstheme="majorBidi"/>
          <w:color w:val="2F5496" w:themeColor="accent1" w:themeShade="BF"/>
          <w:sz w:val="26"/>
          <w:szCs w:val="26"/>
          <w:lang w:val="en-US"/>
        </w:rPr>
      </w:pPr>
      <w:r>
        <w:rPr>
          <w:lang w:val="en-US"/>
        </w:rPr>
        <w:br w:type="page"/>
      </w:r>
    </w:p>
    <w:p w14:paraId="3135A420" w14:textId="465C9052" w:rsidR="00A359FB" w:rsidRDefault="00A359FB" w:rsidP="0083296A">
      <w:pPr>
        <w:pStyle w:val="Heading2"/>
        <w:numPr>
          <w:ilvl w:val="1"/>
          <w:numId w:val="144"/>
        </w:numPr>
        <w:spacing w:before="0"/>
        <w:ind w:left="720"/>
        <w:rPr>
          <w:lang w:val="en-US"/>
        </w:rPr>
      </w:pPr>
      <w:r>
        <w:rPr>
          <w:lang w:val="en-US"/>
        </w:rPr>
        <w:lastRenderedPageBreak/>
        <w:t>Use Case Diagram</w:t>
      </w:r>
    </w:p>
    <w:p w14:paraId="68197965" w14:textId="34530F34" w:rsidR="00E05FDE" w:rsidRPr="00E05FDE" w:rsidRDefault="00E05FDE" w:rsidP="00E05FDE">
      <w:pPr>
        <w:rPr>
          <w:lang w:val="en-US"/>
        </w:rPr>
      </w:pPr>
      <w:r>
        <w:rPr>
          <w:lang w:val="en-US"/>
        </w:rPr>
        <w:t>A use case diagram is a representation of user’s interaction with the system that shows the relationship between the user and the different use cases in which user is involved.</w:t>
      </w:r>
    </w:p>
    <w:p w14:paraId="416599EF" w14:textId="67630DE9" w:rsidR="009E628D" w:rsidRDefault="00FB2915" w:rsidP="009E628D">
      <w:pPr>
        <w:rPr>
          <w:lang w:val="en-US"/>
        </w:rPr>
      </w:pPr>
      <w:r>
        <w:rPr>
          <w:noProof/>
        </w:rPr>
        <w:drawing>
          <wp:inline distT="0" distB="0" distL="0" distR="0" wp14:anchorId="2980581E" wp14:editId="67706334">
            <wp:extent cx="11658600" cy="834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b="22609"/>
                    <a:stretch/>
                  </pic:blipFill>
                  <pic:spPr bwMode="auto">
                    <a:xfrm>
                      <a:off x="0" y="0"/>
                      <a:ext cx="11658600" cy="8343900"/>
                    </a:xfrm>
                    <a:prstGeom prst="rect">
                      <a:avLst/>
                    </a:prstGeom>
                    <a:noFill/>
                    <a:ln>
                      <a:noFill/>
                    </a:ln>
                    <a:extLst>
                      <a:ext uri="{53640926-AAD7-44D8-BBD7-CCE9431645EC}">
                        <a14:shadowObscured xmlns:a14="http://schemas.microsoft.com/office/drawing/2010/main"/>
                      </a:ext>
                    </a:extLst>
                  </pic:spPr>
                </pic:pic>
              </a:graphicData>
            </a:graphic>
          </wp:inline>
        </w:drawing>
      </w:r>
    </w:p>
    <w:p w14:paraId="58C6FF5C" w14:textId="33FB47BE" w:rsidR="00300E7C" w:rsidRDefault="00300E7C" w:rsidP="0083296A">
      <w:pPr>
        <w:pStyle w:val="Heading2"/>
        <w:numPr>
          <w:ilvl w:val="1"/>
          <w:numId w:val="144"/>
        </w:numPr>
        <w:spacing w:before="0"/>
        <w:ind w:left="720"/>
        <w:rPr>
          <w:lang w:val="en-US"/>
        </w:rPr>
      </w:pPr>
      <w:r>
        <w:rPr>
          <w:lang w:val="en-US"/>
        </w:rPr>
        <w:t>Microservices Communication</w:t>
      </w:r>
    </w:p>
    <w:p w14:paraId="49FC0031" w14:textId="6CB867A6" w:rsidR="009F7BBC" w:rsidRDefault="009F7BBC" w:rsidP="009F7BBC">
      <w:pPr>
        <w:rPr>
          <w:lang w:val="en-US"/>
        </w:rPr>
      </w:pPr>
    </w:p>
    <w:p w14:paraId="796D45A9" w14:textId="039DA0DC" w:rsidR="0089187F" w:rsidRDefault="0089187F" w:rsidP="009F7BBC">
      <w:pPr>
        <w:rPr>
          <w:lang w:val="en-US"/>
        </w:rPr>
      </w:pPr>
      <w:r>
        <w:rPr>
          <w:noProof/>
          <w:lang w:val="en-US"/>
        </w:rPr>
        <mc:AlternateContent>
          <mc:Choice Requires="wps">
            <w:drawing>
              <wp:anchor distT="0" distB="0" distL="114300" distR="114300" simplePos="0" relativeHeight="251664384" behindDoc="0" locked="0" layoutInCell="1" allowOverlap="1" wp14:anchorId="289E6308" wp14:editId="0CD70F21">
                <wp:simplePos x="0" y="0"/>
                <wp:positionH relativeFrom="column">
                  <wp:posOffset>10287000</wp:posOffset>
                </wp:positionH>
                <wp:positionV relativeFrom="paragraph">
                  <wp:posOffset>49530</wp:posOffset>
                </wp:positionV>
                <wp:extent cx="1666875" cy="933450"/>
                <wp:effectExtent l="0" t="0" r="28575" b="19050"/>
                <wp:wrapNone/>
                <wp:docPr id="11" name="Oval 11"/>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F0907DF" w14:textId="24C594B0" w:rsidR="0089187F" w:rsidRPr="0089187F" w:rsidRDefault="0089187F" w:rsidP="0089187F">
                            <w:pPr>
                              <w:jc w:val="center"/>
                              <w:rPr>
                                <w:lang w:val="en-US"/>
                              </w:rPr>
                            </w:pPr>
                            <w:r>
                              <w:rPr>
                                <w:lang w:val="en-US"/>
                              </w:rPr>
                              <w:t>People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E6308" id="Oval 11" o:spid="_x0000_s1029" style="position:absolute;margin-left:810pt;margin-top:3.9pt;width:131.25pt;height:7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ZDeAIAAEsFAAAOAAAAZHJzL2Uyb0RvYy54bWysVN1P2zAQf5+0/8Hy+0i/gYoUVUVMkxAg&#10;YOLZdWxiyfZ5ttuk++t3dtKABtqkaXlw7nx3v/v2xWVrNNkLHxTYko5PRpQIy6FS9qWk35+uv5xR&#10;EiKzFdNgRUkPItDL1edPF41bignUoCvhCYLYsGxcSesY3bIoAq+FYeEEnLAolOANi8j6l6LyrEF0&#10;o4vJaLQoGvCV88BFCHh71QnpKuNLKXi8kzKISHRJMbaYT5/PbTqL1QVbvnjmasX7MNg/RGGYsuh0&#10;gLpikZGdV++gjOIeAsh4wsEUIKXiIueA2YxHv2XzWDMnci5YnOCGMoX/B8tv9/eeqAp7N6bEMoM9&#10;utszTZDF2jQuLFHl0d37ngtIpkRb6U36YwqkzfU8DPUUbSQcL8eLxeLsdE4JR9n5dDqb54IXr9bO&#10;h/hVgCGJKKnQWrmQUmZLtr8JEZ2i9lELmRRQF0Km4kGLpKztg5CYBjqdZOs8QGKjPcFkSso4Fzb2&#10;oppVoruej/BLeaKTwSJzGTAhS6X1gD3+E3YH0+snU5HnbzAe/d14sMiewcbB2CgL/iMAHXOjMAHZ&#10;6R+L1JUmVSm22za3eHps6RaqA7bdQ7cPwfFrhQ24YSHeM48LgKuCSx3v8JAampJCT1FSg//50X3S&#10;x7lEKSUNLlRJw48d84IS/c3ixJ6PZ7O0gZmZzU8nyPi3ku1bid2ZDWDjcCgxukwm/aiPpPRgnnH3&#10;18kripjl6LukPPojs4ndouPrwcV6ndVw6xyLN/bR8QSe6pym66l9Zt71Uxhxfm/huHzvJrHTTZYW&#10;1rsIUuUxTZXu6tp3ADc2j1L/uqQn4S2ftV7fwNUvAAAA//8DAFBLAwQUAAYACAAAACEAAqeMTeEA&#10;AAALAQAADwAAAGRycy9kb3ducmV2LnhtbEyPQU/CQBCF7yb+h82QeJMtRLDUbomRGAgxIRYOHJfu&#10;2Fa7s013ofXfO5zwNi/z8t730uVgG3HBzteOFEzGEQikwpmaSgWH/ftjDMIHTUY3jlDBL3pYZvd3&#10;qU6M6+kTL3koBYeQT7SCKoQ2kdIXFVrtx65F4t+X66wOLLtSmk73HG4bOY2iubS6Jm6odItvFRY/&#10;+dkq2KzWu+Pqe+sW3hZDvt5t+o/DUamH0fD6AiLgEG5muOIzOmTMdHJnMl40rOecz14Fzzzhaojj&#10;6QzEia/ZUwwyS+X/DdkfAAAA//8DAFBLAQItABQABgAIAAAAIQC2gziS/gAAAOEBAAATAAAAAAAA&#10;AAAAAAAAAAAAAABbQ29udGVudF9UeXBlc10ueG1sUEsBAi0AFAAGAAgAAAAhADj9If/WAAAAlAEA&#10;AAsAAAAAAAAAAAAAAAAALwEAAF9yZWxzLy5yZWxzUEsBAi0AFAAGAAgAAAAhAGeL1kN4AgAASwUA&#10;AA4AAAAAAAAAAAAAAAAALgIAAGRycy9lMm9Eb2MueG1sUEsBAi0AFAAGAAgAAAAhAAKnjE3hAAAA&#10;CwEAAA8AAAAAAAAAAAAAAAAA0gQAAGRycy9kb3ducmV2LnhtbFBLBQYAAAAABAAEAPMAAADgBQAA&#10;AAA=&#10;" fillcolor="#ed7d31 [3205]" strokecolor="#823b0b [1605]" strokeweight="1pt">
                <v:stroke joinstyle="miter"/>
                <v:textbox>
                  <w:txbxContent>
                    <w:p w14:paraId="4F0907DF" w14:textId="24C594B0" w:rsidR="0089187F" w:rsidRPr="0089187F" w:rsidRDefault="0089187F" w:rsidP="0089187F">
                      <w:pPr>
                        <w:jc w:val="center"/>
                        <w:rPr>
                          <w:lang w:val="en-US"/>
                        </w:rPr>
                      </w:pPr>
                      <w:r>
                        <w:rPr>
                          <w:lang w:val="en-US"/>
                        </w:rPr>
                        <w:t>People Mgmt Service</w:t>
                      </w:r>
                    </w:p>
                  </w:txbxContent>
                </v:textbox>
              </v:oval>
            </w:pict>
          </mc:Fallback>
        </mc:AlternateContent>
      </w:r>
    </w:p>
    <w:p w14:paraId="23F06C6C" w14:textId="299F2A99" w:rsidR="0089187F" w:rsidRDefault="0089187F" w:rsidP="009F7BBC">
      <w:pPr>
        <w:rPr>
          <w:lang w:val="en-US"/>
        </w:rPr>
      </w:pPr>
    </w:p>
    <w:p w14:paraId="09C43D04" w14:textId="2007FB8E" w:rsidR="0089187F" w:rsidRDefault="0089187F" w:rsidP="009F7BBC">
      <w:pPr>
        <w:rPr>
          <w:lang w:val="en-US"/>
        </w:rPr>
      </w:pPr>
      <w:r w:rsidRPr="0089187F">
        <w:rPr>
          <w:noProof/>
          <w:lang w:val="en-US"/>
        </w:rPr>
        <mc:AlternateContent>
          <mc:Choice Requires="wps">
            <w:drawing>
              <wp:anchor distT="45720" distB="45720" distL="114300" distR="114300" simplePos="0" relativeHeight="251675648" behindDoc="0" locked="0" layoutInCell="1" allowOverlap="1" wp14:anchorId="4A1B3686" wp14:editId="54AC79CF">
                <wp:simplePos x="0" y="0"/>
                <wp:positionH relativeFrom="column">
                  <wp:posOffset>8391525</wp:posOffset>
                </wp:positionH>
                <wp:positionV relativeFrom="paragraph">
                  <wp:posOffset>11430</wp:posOffset>
                </wp:positionV>
                <wp:extent cx="1362075" cy="1404620"/>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46810B99" w14:textId="5F5655EA"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1B3686" id="_x0000_t202" coordsize="21600,21600" o:spt="202" path="m,l,21600r21600,l21600,xe">
                <v:stroke joinstyle="miter"/>
                <v:path gradientshapeok="t" o:connecttype="rect"/>
              </v:shapetype>
              <v:shape id="Text Box 2" o:spid="_x0000_s1030" type="#_x0000_t202" style="position:absolute;margin-left:660.75pt;margin-top:.9pt;width:107.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VpIgIAACQEAAAOAAAAZHJzL2Uyb0RvYy54bWysU81u2zAMvg/YOwi6L3aypGmNOEWXLsOA&#10;7gdo9wC0LMfCZFGTlNjZ04+S0zTbbsN0EEiR/Eh+pFa3Q6fZQTqv0JR8Osk5k0Zgrcyu5N+etm+u&#10;OfMBTA0ajSz5UXp+u379atXbQs6wRV1LxwjE+KK3JW9DsEWWedHKDvwErTRkbNB1EEh1u6x20BN6&#10;p7NZnl9lPbraOhTSe3q9H418nfCbRorwpWm8DEyXnGoL6XbpruKdrVdQ7BzYVolTGfAPVXSgDCU9&#10;Q91DALZ36i+oTgmHHpswEdhl2DRKyNQDdTPN/+jmsQUrUy9Ejrdnmvz/gxWfD18dUzXNbsmZgY5m&#10;9CSHwN7hwGaRnt76grweLfmFgZ7JNbXq7QOK754Z3LRgdvLOOexbCTWVN42R2UXoiOMjSNV/wprS&#10;wD5gAhoa10XuiA1G6DSm43k0sRQRU769muXLBWeCbNN5Pic15YDiOdw6Hz5I7FgUSu5o9gkeDg8+&#10;xHKgeHaJ2TxqVW+V1klxu2qjHTsA7ck2nRP6b27asL7kN4vZIiEbjPFphToVaI+16kp+nccTw6GI&#10;dLw3dZIDKD3KVIk2J34iJSM5YaiGNIl5jI3cVVgfiTCH49rSNyOhRfeTs55WtuT+xx6c5Ex/NET6&#10;zXQ+jzuelPliSQwxd2mpLi1gBEGVPHA2ipuQ/kWiw97RcLYq0fZSyalkWsXE5unbxF2/1JPXy+de&#10;/wIAAP//AwBQSwMEFAAGAAgAAAAhANjPneLdAAAACwEAAA8AAABkcnMvZG93bnJldi54bWxMj89L&#10;wzAUx++C/0N4gjeXrqVDatMxHF48CM6BHrMmbYrJS0iyrv73vp309r68D98f7XZxls06psmjgPWq&#10;AKax92rCUcDx4+XhEVjKEpW0HrWAH51g293etLJR/oLvej7kkZEJpkYKMDmHhvPUG+1kWvmgkX6D&#10;j05mknHkKsoLmTvLy6LYcCcnpAQjg342uv8+nJ2AT2cmtY9vX4Oy8/512NVhiUGI+7tl9wQs6yX/&#10;wXCtT9Who04nf0aVmCVdleuaWLpowhWoqw2tOwkoy6oA3rX8/4buFwAA//8DAFBLAQItABQABgAI&#10;AAAAIQC2gziS/gAAAOEBAAATAAAAAAAAAAAAAAAAAAAAAABbQ29udGVudF9UeXBlc10ueG1sUEsB&#10;Ai0AFAAGAAgAAAAhADj9If/WAAAAlAEAAAsAAAAAAAAAAAAAAAAALwEAAF9yZWxzLy5yZWxzUEsB&#10;Ai0AFAAGAAgAAAAhADYO9WkiAgAAJAQAAA4AAAAAAAAAAAAAAAAALgIAAGRycy9lMm9Eb2MueG1s&#10;UEsBAi0AFAAGAAgAAAAhANjPneLdAAAACwEAAA8AAAAAAAAAAAAAAAAAfAQAAGRycy9kb3ducmV2&#10;LnhtbFBLBQYAAAAABAAEAPMAAACGBQAAAAA=&#10;" stroked="f">
                <v:textbox style="mso-fit-shape-to-text:t">
                  <w:txbxContent>
                    <w:p w14:paraId="46810B99" w14:textId="5F5655EA"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v:textbox>
                <w10:wrap type="square"/>
              </v:shape>
            </w:pict>
          </mc:Fallback>
        </mc:AlternateContent>
      </w:r>
      <w:r>
        <w:rPr>
          <w:noProof/>
          <w:lang w:val="en-US"/>
        </w:rPr>
        <mc:AlternateContent>
          <mc:Choice Requires="wps">
            <w:drawing>
              <wp:anchor distT="0" distB="0" distL="114300" distR="114300" simplePos="0" relativeHeight="251681792" behindDoc="0" locked="0" layoutInCell="1" allowOverlap="1" wp14:anchorId="01AA72A6" wp14:editId="01F68B1D">
                <wp:simplePos x="0" y="0"/>
                <wp:positionH relativeFrom="column">
                  <wp:posOffset>8486775</wp:posOffset>
                </wp:positionH>
                <wp:positionV relativeFrom="paragraph">
                  <wp:posOffset>78106</wp:posOffset>
                </wp:positionV>
                <wp:extent cx="1819275" cy="704850"/>
                <wp:effectExtent l="0" t="38100" r="47625" b="19050"/>
                <wp:wrapNone/>
                <wp:docPr id="20" name="Straight Arrow Connector 20"/>
                <wp:cNvGraphicFramePr/>
                <a:graphic xmlns:a="http://schemas.openxmlformats.org/drawingml/2006/main">
                  <a:graphicData uri="http://schemas.microsoft.com/office/word/2010/wordprocessingShape">
                    <wps:wsp>
                      <wps:cNvCnPr/>
                      <wps:spPr>
                        <a:xfrm flipV="1">
                          <a:off x="0" y="0"/>
                          <a:ext cx="1819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16559" id="_x0000_t32" coordsize="21600,21600" o:spt="32" o:oned="t" path="m,l21600,21600e" filled="f">
                <v:path arrowok="t" fillok="f" o:connecttype="none"/>
                <o:lock v:ext="edit" shapetype="t"/>
              </v:shapetype>
              <v:shape id="Straight Arrow Connector 20" o:spid="_x0000_s1026" type="#_x0000_t32" style="position:absolute;margin-left:668.25pt;margin-top:6.15pt;width:143.25pt;height:5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eA3wEAABEEAAAOAAAAZHJzL2Uyb0RvYy54bWysU02P0zAQvSPxHyzfadKKZUvUdIW6wAVB&#10;xQJ3r2M3lvyl8dCk/56xkwYESAjEZeSPeW/mPY93d6Oz7KwgmeBbvl7VnCkvQ2f8qeWfP715tuUs&#10;ofCdsMGrll9U4nf7p092Q2zUJvTBdgoYkfjUDLHlPWJsqirJXjmRViEqT5c6gBNIWzhVHYiB2J2t&#10;NnX9ohoCdBGCVCnR6f10yfeFX2sl8YPWSSGzLafesEQo8THHar8TzQlE7I2c2xD/0IUTxlPRhepe&#10;oGBfwfxC5YyEkILGlQyuClobqYoGUrOuf1Lz0IuoihYyJ8XFpvT/aOX78xGY6Vq+IXu8cPRGDwjC&#10;nHpkrwDCwA7Be/IxAKMU8muIqSHYwR9h3qV4hCx+1OCYtiZ+oVEodpBANha3L4vbakQm6XC9Xb/c&#10;3N5wJunutn6+vSn01cST+SIkfKuCY3nR8jT3tTQ01RDndwmpEwJeARlsfY4ojH3tO4aXSMoQjPAn&#10;q7IMSs8pVZYzCSgrvFg1wT8qTcbkRouUMpLqYIGdBQ2TkFJ5XC9MlJ1h2li7AOs/A+f8DFVlXP8G&#10;vCBK5eBxATvjA/yuOo7XlvWUf3Vg0p0teAzdpTxtsYbmrng1/5E82D/uC/z7T95/AwAA//8DAFBL&#10;AwQUAAYACAAAACEADFiJEeEAAAAMAQAADwAAAGRycy9kb3ducmV2LnhtbEyPzU7DMBCE70i8g7VI&#10;3KhDIqI2xKn4aQ70UIlSVRydeEkC8TqK3Ta8PVsucNvZHc1+ky8n24sjjr5zpOB2FoFAqp3pqFGw&#10;eytv5iB80GR07wgVfKOHZXF5kevMuBO94nEbGsEh5DOtoA1hyKT0dYtW+5kbkPj24UarA8uxkWbU&#10;Jw63vYyjKJVWd8QfWj3gU4v11/ZgOeWlfFysPjfv8/Xz2u6r0jarhVXq+mp6uAcRcAp/ZjjjMzoU&#10;zFS5AxkvetZJkt6xl6c4AXF2pHHC9arfTQKyyOX/EsUPAAAA//8DAFBLAQItABQABgAIAAAAIQC2&#10;gziS/gAAAOEBAAATAAAAAAAAAAAAAAAAAAAAAABbQ29udGVudF9UeXBlc10ueG1sUEsBAi0AFAAG&#10;AAgAAAAhADj9If/WAAAAlAEAAAsAAAAAAAAAAAAAAAAALwEAAF9yZWxzLy5yZWxzUEsBAi0AFAAG&#10;AAgAAAAhAAGbV4DfAQAAEQQAAA4AAAAAAAAAAAAAAAAALgIAAGRycy9lMm9Eb2MueG1sUEsBAi0A&#10;FAAGAAgAAAAhAAxYiRHhAAAADAEAAA8AAAAAAAAAAAAAAAAAOQQAAGRycy9kb3ducmV2LnhtbFBL&#10;BQYAAAAABAAEAPMAAABH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0288" behindDoc="0" locked="0" layoutInCell="1" allowOverlap="1" wp14:anchorId="200A8EFD" wp14:editId="3A91B9B9">
                <wp:simplePos x="0" y="0"/>
                <wp:positionH relativeFrom="column">
                  <wp:posOffset>600075</wp:posOffset>
                </wp:positionH>
                <wp:positionV relativeFrom="paragraph">
                  <wp:posOffset>259080</wp:posOffset>
                </wp:positionV>
                <wp:extent cx="1828800" cy="933450"/>
                <wp:effectExtent l="0" t="0" r="19050" b="19050"/>
                <wp:wrapNone/>
                <wp:docPr id="9" name="Oval 9"/>
                <wp:cNvGraphicFramePr/>
                <a:graphic xmlns:a="http://schemas.openxmlformats.org/drawingml/2006/main">
                  <a:graphicData uri="http://schemas.microsoft.com/office/word/2010/wordprocessingShape">
                    <wps:wsp>
                      <wps:cNvSpPr/>
                      <wps:spPr>
                        <a:xfrm>
                          <a:off x="0" y="0"/>
                          <a:ext cx="1828800"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978E7DC" w14:textId="205F69A8" w:rsidR="0089187F" w:rsidRDefault="0089187F" w:rsidP="0089187F">
                            <w:pPr>
                              <w:jc w:val="center"/>
                              <w:rPr>
                                <w:lang w:val="en-US"/>
                              </w:rPr>
                            </w:pPr>
                            <w:r>
                              <w:rPr>
                                <w:lang w:val="en-US"/>
                              </w:rPr>
                              <w:t>Admin User</w:t>
                            </w:r>
                          </w:p>
                          <w:p w14:paraId="11F662F6" w14:textId="74E5C2F3" w:rsidR="0089187F" w:rsidRPr="0089187F" w:rsidRDefault="0089187F" w:rsidP="0089187F">
                            <w:pPr>
                              <w:jc w:val="center"/>
                              <w:rPr>
                                <w:lang w:val="en-US"/>
                              </w:rPr>
                            </w:pPr>
                            <w:r>
                              <w:rPr>
                                <w:lang w:val="en-US"/>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0A8EFD" id="Oval 9" o:spid="_x0000_s1031" style="position:absolute;margin-left:47.25pt;margin-top:20.4pt;width:2in;height:7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3+weQIAAEkFAAAOAAAAZHJzL2Uyb0RvYy54bWysVFFv2yAQfp+0/4B4X22nyZZEdaooVadJ&#10;VVu1nfpMMMSWgGNAYme/fgd23GqtNmmaHzDH3X3HfXfHxWWnFTkI5xswJS3OckqE4VA1ZlfS70/X&#10;n+aU+MBMxRQYUdKj8PRy9fHDRWuXYgI1qEo4giDGL1tb0joEu8wyz2uhmT8DKwwqJTjNAopul1WO&#10;tYiuVTbJ889ZC66yDrjwHk+veiVdJXwpBQ93UnoRiCop3i2k1aV1G9dsdcGWO8ds3fDhGuwfbqFZ&#10;YzDoCHXFAiN717yB0g134EGGMw46AykbLlIOmE2R/5bNY82sSLkgOd6ONPn/B8tvD/eONFVJF5QY&#10;prFEdwemyCIy01q/RINHe+8GyeM2ptlJp+MfEyBdYvM4sim6QDgeFvPJfJ4j6Rx1i/Pz6SzRnb14&#10;W+fDVwGaxE1JhVKN9TFhtmSHGx8wKFqfrFCIF+qvkHbhqEQ0VuZBSEwCg06Sd2ofsVGOYC4lZZwL&#10;EwZVzSrRH89y/GKeGGT0SFICjMiyUWrELv6E3cMM9tFVpO4bnfO/O48eKTKYMDrrxoB7D0CFYkhA&#10;9vYnknpqIkuh23apwLNTSbdQHbHoDvpp8JZfN1iAG+bDPXPY/lgzHOlwh4tU0JYUhh0lNbif751H&#10;e+xK1FLS4jiV1P/YMycoUd8M9uuimE7j/CVhOvsyQcG91mxfa8xebwALV+DjYXnaRvugTlvpQD/j&#10;5K9jVFQxwzF2SXlwJ2ET+jHHt4OL9TqZ4cxZFm7Mo+URPPIcu+upe2bODl0YsH9v4TR6bzqxt42e&#10;Btb7ALJJbRqZ7nkdKoDzmlppeFvig/BaTlYvL+DqFwAAAP//AwBQSwMEFAAGAAgAAAAhAHmxc9rg&#10;AAAACQEAAA8AAABkcnMvZG93bnJldi54bWxMj0FPwkAQhe8m/IfNkHiTrYhaSrfESAzEmBALB45L&#10;d2wL3dmmu9D67x1Pepz3vrx5L10OthFX7HztSMH9JAKBVDhTU6lgv3u7i0H4oMnoxhEq+EYPy2x0&#10;k+rEuJ4+8ZqHUnAI+UQrqEJoEyl9UaHVfuJaJPa+XGd14LMrpel0z+G2kdMoepJW18QfKt3ia4XF&#10;Ob9YBZvVentYnd7d3NtiyNfbTf+xPyh1Ox5eFiACDuEPht/6XB0y7nR0FzJeNArms0cmFcwiXsD+&#10;Qzxl4chg/ByDzFL5f0H2AwAA//8DAFBLAQItABQABgAIAAAAIQC2gziS/gAAAOEBAAATAAAAAAAA&#10;AAAAAAAAAAAAAABbQ29udGVudF9UeXBlc10ueG1sUEsBAi0AFAAGAAgAAAAhADj9If/WAAAAlAEA&#10;AAsAAAAAAAAAAAAAAAAALwEAAF9yZWxzLy5yZWxzUEsBAi0AFAAGAAgAAAAhACf3f7B5AgAASQUA&#10;AA4AAAAAAAAAAAAAAAAALgIAAGRycy9lMm9Eb2MueG1sUEsBAi0AFAAGAAgAAAAhAHmxc9rgAAAA&#10;CQEAAA8AAAAAAAAAAAAAAAAA0wQAAGRycy9kb3ducmV2LnhtbFBLBQYAAAAABAAEAPMAAADgBQAA&#10;AAA=&#10;" fillcolor="#ed7d31 [3205]" strokecolor="#823b0b [1605]" strokeweight="1pt">
                <v:stroke joinstyle="miter"/>
                <v:textbox>
                  <w:txbxContent>
                    <w:p w14:paraId="7978E7DC" w14:textId="205F69A8" w:rsidR="0089187F" w:rsidRDefault="0089187F" w:rsidP="0089187F">
                      <w:pPr>
                        <w:jc w:val="center"/>
                        <w:rPr>
                          <w:lang w:val="en-US"/>
                        </w:rPr>
                      </w:pPr>
                      <w:r>
                        <w:rPr>
                          <w:lang w:val="en-US"/>
                        </w:rPr>
                        <w:t>Admin User</w:t>
                      </w:r>
                    </w:p>
                    <w:p w14:paraId="11F662F6" w14:textId="74E5C2F3" w:rsidR="0089187F" w:rsidRPr="0089187F" w:rsidRDefault="0089187F" w:rsidP="0089187F">
                      <w:pPr>
                        <w:jc w:val="center"/>
                        <w:rPr>
                          <w:lang w:val="en-US"/>
                        </w:rPr>
                      </w:pPr>
                      <w:r>
                        <w:rPr>
                          <w:lang w:val="en-US"/>
                        </w:rPr>
                        <w:t>UI</w:t>
                      </w:r>
                    </w:p>
                  </w:txbxContent>
                </v:textbox>
              </v:oval>
            </w:pict>
          </mc:Fallback>
        </mc:AlternateContent>
      </w:r>
    </w:p>
    <w:p w14:paraId="7963E65E" w14:textId="06DB6D45" w:rsidR="0089187F" w:rsidRDefault="0089187F" w:rsidP="009F7BBC">
      <w:pPr>
        <w:rPr>
          <w:lang w:val="en-US"/>
        </w:rPr>
      </w:pPr>
      <w:r w:rsidRPr="0089187F">
        <w:rPr>
          <w:noProof/>
          <w:lang w:val="en-US"/>
        </w:rPr>
        <mc:AlternateContent>
          <mc:Choice Requires="wps">
            <w:drawing>
              <wp:anchor distT="45720" distB="45720" distL="114300" distR="114300" simplePos="0" relativeHeight="251673600" behindDoc="0" locked="0" layoutInCell="1" allowOverlap="1" wp14:anchorId="45EF89EC" wp14:editId="12F385BB">
                <wp:simplePos x="0" y="0"/>
                <wp:positionH relativeFrom="column">
                  <wp:posOffset>2867025</wp:posOffset>
                </wp:positionH>
                <wp:positionV relativeFrom="paragraph">
                  <wp:posOffset>11430</wp:posOffset>
                </wp:positionV>
                <wp:extent cx="13620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219DB4B3" w14:textId="05ECCA1C" w:rsidR="0089187F" w:rsidRPr="0089187F" w:rsidRDefault="0089187F">
                            <w:pPr>
                              <w:rPr>
                                <w:lang w:val="en-US"/>
                              </w:rPr>
                            </w:pPr>
                            <w:r w:rsidRPr="0089187F">
                              <w:rPr>
                                <w:lang w:val="en-US"/>
                              </w:rPr>
                              <w:t xml:space="preserve">Synch </w:t>
                            </w:r>
                            <w:r w:rsidR="00802403">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F89EC" id="_x0000_s1032" type="#_x0000_t202" style="position:absolute;margin-left:225.75pt;margin-top:.9pt;width:107.2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VxQJAIAACUEAAAOAAAAZHJzL2Uyb0RvYy54bWysU9tu2zAMfR+wfxD0vviyJG2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LamZXFFiWEa&#10;h/QkxkDewUjKyM9gfYVujxYdw4jPOOfUq7cPwL97YmDTM7MTd87B0AvWYn1FjMwuQiccH0Ga4RO0&#10;mIbtAySgsXM6kod0EETHOR3Ps4ml8Jjy7bLMrxaUcLQV83yOasrBqudw63z4IECTKNTU4fATPDs8&#10;+BDLYdWzS8zmQcl2K5VKits1G+XIgeGibNM5of/mpgwZanqzKBcJ2UCMTzukZcBFVlLX9DqPJ4az&#10;KtLx3rRJDkyqScZKlDnxEymZyAljM6ZRLGNs5K6B9oiEOZj2Fv8ZCj24n5QMuLM19T/2zAlK1EeD&#10;pN8U83lc8qTMF1fIEHGXlubSwgxHqJoGSiZxE9LHSHTYOxzOVibaXio5lYy7mNg8/Zu47Jd68nr5&#10;3etfAAAA//8DAFBLAwQUAAYACAAAACEAVz9Fyd0AAAAJAQAADwAAAGRycy9kb3ducmV2LnhtbEyP&#10;wU7DMBBE70j8g7VI3KjTQKIqjVNVVFw4IFGQ4OjGThxhry3bTcPfs5zguJrR7HvtbnGWzTqmyaOA&#10;9aoAprH3asJRwPvb090GWMoSlbQetYBvnWDXXV+1slH+gq96PuaR0QimRgowOYeG89Qb7WRa+aCR&#10;ssFHJzOdceQqyguNO8vLoqi5kxPSByODfjS6/zqenYAPZyZ1iC+fg7Lz4XnYV2GJQYjbm2W/BZb1&#10;kv/K8ItP6NAR08mfUSVmBTxU64qqFJAB5XVdk9tJQFneF8C7lv836H4AAAD//wMAUEsBAi0AFAAG&#10;AAgAAAAhALaDOJL+AAAA4QEAABMAAAAAAAAAAAAAAAAAAAAAAFtDb250ZW50X1R5cGVzXS54bWxQ&#10;SwECLQAUAAYACAAAACEAOP0h/9YAAACUAQAACwAAAAAAAAAAAAAAAAAvAQAAX3JlbHMvLnJlbHNQ&#10;SwECLQAUAAYACAAAACEAtLVcUCQCAAAlBAAADgAAAAAAAAAAAAAAAAAuAgAAZHJzL2Uyb0RvYy54&#10;bWxQSwECLQAUAAYACAAAACEAVz9Fyd0AAAAJAQAADwAAAAAAAAAAAAAAAAB+BAAAZHJzL2Rvd25y&#10;ZXYueG1sUEsFBgAAAAAEAAQA8wAAAIgFAAAAAA==&#10;" stroked="f">
                <v:textbox style="mso-fit-shape-to-text:t">
                  <w:txbxContent>
                    <w:p w14:paraId="219DB4B3" w14:textId="05ECCA1C" w:rsidR="0089187F" w:rsidRPr="0089187F" w:rsidRDefault="0089187F">
                      <w:pPr>
                        <w:rPr>
                          <w:lang w:val="en-US"/>
                        </w:rPr>
                      </w:pPr>
                      <w:r w:rsidRPr="0089187F">
                        <w:rPr>
                          <w:lang w:val="en-US"/>
                        </w:rPr>
                        <w:t xml:space="preserve">Synch </w:t>
                      </w:r>
                      <w:r w:rsidR="00802403">
                        <w:rPr>
                          <w:lang w:val="en-US"/>
                        </w:rPr>
                        <w:t>REST</w:t>
                      </w:r>
                      <w:r w:rsidRPr="0089187F">
                        <w:rPr>
                          <w:lang w:val="en-US"/>
                        </w:rPr>
                        <w:t xml:space="preserve"> Request</w:t>
                      </w:r>
                    </w:p>
                  </w:txbxContent>
                </v:textbox>
                <w10:wrap type="square"/>
              </v:shape>
            </w:pict>
          </mc:Fallback>
        </mc:AlternateContent>
      </w:r>
    </w:p>
    <w:p w14:paraId="23EB9D03" w14:textId="4ACDB880" w:rsidR="0089187F" w:rsidRDefault="0089187F" w:rsidP="009F7BBC">
      <w:pPr>
        <w:rPr>
          <w:lang w:val="en-US"/>
        </w:rPr>
      </w:pPr>
      <w:r>
        <w:rPr>
          <w:noProof/>
          <w:lang w:val="en-US"/>
        </w:rPr>
        <mc:AlternateContent>
          <mc:Choice Requires="wps">
            <w:drawing>
              <wp:anchor distT="0" distB="0" distL="114300" distR="114300" simplePos="0" relativeHeight="251669504" behindDoc="0" locked="0" layoutInCell="1" allowOverlap="1" wp14:anchorId="36DDCE40" wp14:editId="1A4D46A9">
                <wp:simplePos x="0" y="0"/>
                <wp:positionH relativeFrom="column">
                  <wp:posOffset>2428874</wp:posOffset>
                </wp:positionH>
                <wp:positionV relativeFrom="paragraph">
                  <wp:posOffset>68580</wp:posOffset>
                </wp:positionV>
                <wp:extent cx="1895475" cy="542925"/>
                <wp:effectExtent l="0" t="0" r="66675" b="66675"/>
                <wp:wrapNone/>
                <wp:docPr id="14" name="Straight Arrow Connector 14"/>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C0828" id="Straight Arrow Connector 14" o:spid="_x0000_s1026" type="#_x0000_t32" style="position:absolute;margin-left:191.25pt;margin-top:5.4pt;width:149.25pt;height:42.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n22AEAAAcEAAAOAAAAZHJzL2Uyb0RvYy54bWysU9uO0zAQfUfiHyy/06RVC7tV0xXqAi8I&#10;ql34AK9jN5Z803ho0r9n7KRZBEgIxMsktuecmXM83t0NzrKzgmSCb/hyUXOmvAyt8aeGf/3y/tUN&#10;ZwmFb4UNXjX8ohK/2798sevjVq1CF2yrgBGJT9s+NrxDjNuqSrJTTqRFiMrToQ7gBNISTlULoid2&#10;Z6tVXb+u+gBthCBVSrR7Px7yfeHXWkn8rHVSyGzDqTcsEUp8yrHa78T2BCJ2Rk5tiH/owgnjqehM&#10;dS9QsG9gfqFyRkJIQeNCBlcFrY1URQOpWdY/qXnsRFRFC5mT4mxT+n+08tP5CMy0dHdrzrxwdEeP&#10;CMKcOmRvAULPDsF78jEAoxTyq49pS7CDP8K0SvEIWfygweUvyWJD8fgye6wGZJI2lze3m/WbDWeS&#10;zjbr1e1qk0mrZ3SEhB9UcCz/NDxN3cxtLIvR4vwx4Qi8AnJp63NEYew73zK8RNKDYIQ/WTXVySlV&#10;FjG2Xf7wYtUIf1Ca7MiNljJlENXBAjsLGiEhpfK4nJkoO8O0sXYG1n8GTvkZqsqQ/g14RpTKweMM&#10;dsYH+F11HK4t6zH/6sCoO1vwFNpLudBiDU1buZPpZeRx/nFd4M/vd/8dAAD//wMAUEsDBBQABgAI&#10;AAAAIQDzVOKr3gAAAAkBAAAPAAAAZHJzL2Rvd25yZXYueG1sTI/BTsMwEETvSP0Haytxo05TEaUh&#10;ToWQ6BFEywFubryNo8brKHaTwNeznOC4mtHse+Vudp0YcQitJwXrVQICqfampUbB+/H5LgcRoiaj&#10;O0+o4AsD7KrFTakL4yd6w/EQG8EjFAqtwMbYF1KG2qLTYeV7JM7OfnA68jk00gx64nHXyTRJMul0&#10;S/zB6h6fLNaXw9UpeG0+RpfSvpXn7ef3vnkxFztFpW6X8+MDiIhz/CvDLz6jQ8VMJ38lE0SnYJOn&#10;91zlIGEFLmT5muVOCrbZBmRVyv8G1Q8AAAD//wMAUEsBAi0AFAAGAAgAAAAhALaDOJL+AAAA4QEA&#10;ABMAAAAAAAAAAAAAAAAAAAAAAFtDb250ZW50X1R5cGVzXS54bWxQSwECLQAUAAYACAAAACEAOP0h&#10;/9YAAACUAQAACwAAAAAAAAAAAAAAAAAvAQAAX3JlbHMvLnJlbHNQSwECLQAUAAYACAAAACEAZsy5&#10;9tgBAAAHBAAADgAAAAAAAAAAAAAAAAAuAgAAZHJzL2Uyb0RvYy54bWxQSwECLQAUAAYACAAAACEA&#10;81Tiq94AAAAJAQAADwAAAAAAAAAAAAAAAAAyBAAAZHJzL2Rvd25yZXYueG1sUEsFBgAAAAAEAAQA&#10;8wAAAD0FA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06579963" wp14:editId="46D6E82C">
                <wp:simplePos x="0" y="0"/>
                <wp:positionH relativeFrom="column">
                  <wp:posOffset>4305300</wp:posOffset>
                </wp:positionH>
                <wp:positionV relativeFrom="paragraph">
                  <wp:posOffset>11430</wp:posOffset>
                </wp:positionV>
                <wp:extent cx="4200525" cy="19240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4200525" cy="1924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6E68D" w14:textId="425C3865" w:rsidR="0089187F" w:rsidRPr="0089187F" w:rsidRDefault="0089187F" w:rsidP="0089187F">
                            <w:pPr>
                              <w:jc w:val="center"/>
                              <w:rPr>
                                <w:lang w:val="en-US"/>
                              </w:rPr>
                            </w:pPr>
                            <w:r>
                              <w:rPr>
                                <w:lang w:val="en-US"/>
                              </w:rPr>
                              <w:t>Account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79963" id="Rectangle: Rounded Corners 8" o:spid="_x0000_s1033" style="position:absolute;margin-left:339pt;margin-top:.9pt;width:330.75pt;height:1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T1jQIAAGIFAAAOAAAAZHJzL2Uyb0RvYy54bWysVEtv2zAMvg/YfxB0X50EydoadYogRYcB&#10;RVv0gZ4VWYoNyKJGKbGzXz9KdtyiLXYYloMimuTH10ddXHaNYXuFvgZb8OnJhDNlJZS13Rb8+en6&#10;2xlnPghbCgNWFfygPL9cfv1y0bpczaACUypkBGJ93rqCVyG4PMu8rFQj/Ak4ZUmpARsRSMRtVqJo&#10;Cb0x2Wwy+Z61gKVDkMp7+nrVK/ky4WutZLjT2qvATMEpt5BOTOcmntnyQuRbFK6q5ZCG+IcsGlFb&#10;CjpCXYkg2A7rD1BNLRE86HAioclA61qqVANVM528q+axEk6lWqg53o1t8v8PVt7u75HVZcFpUFY0&#10;NKIHapqwW6Ny9gA7W6qSrQEtzZidxX61zufk9ujucZA8XWPxncYm/lNZrEs9Pow9Vl1gkj7OaWqL&#10;2YIzSbrp+Ww+WaQpZK/uDn34oaBh8VJwjEnEpFKDxf7GB4pL9kc7EmJOfRbpFg5GxUSMfVCaqqO4&#10;s+SdeKXWBtleECOElMqGaa+qRKn6z4sJ/WKpFGT0SFICjMi6NmbEHgAiZz9i9zCDfXRViZaj8+Rv&#10;ifXOo0eKDDaMzk1tAT8DMFTVELm3Pzapb03sUug2XZr86XGqGygPxAaEfk28k9c1jeBG+HAvkPaC&#10;Noh2PdzRoQ20BYfhxlkF+Puz79Ge6Epazlras4L7XzuBijPz0xKRz6fzeVzMJMwXpzMS8K1m81Zj&#10;d80aaHBTelWcTNdoH8zxqhGaF3oSVjEqqYSVFLvgMuBRWId+/+lRkWq1Sma0jE6EG/voZASPfY7s&#10;eupeBLqBh4EofAvHnRT5Oyb2ttHTwmoXQNeJprHTfV+HCdAiJyoNj058Kd7Kyer1aVz+AQAA//8D&#10;AFBLAwQUAAYACAAAACEAE1r/St0AAAAKAQAADwAAAGRycy9kb3ducmV2LnhtbEyPMU/DMBCFdyT+&#10;g3VIbNSB0BJCnKpQdWIisHRz4iMOxOcodlvz77lOMJ6+03vfq9bJjeKIcxg8KbhdZCCQOm8G6hV8&#10;vO9uChAhajJ69IQKfjDAur68qHRp/Ine8NjEXnAIhVIrsDFOpZShs+h0WPgJidmnn52OfM69NLM+&#10;cbgb5V2WraTTA3GD1RO+WOy+m4NT4Eyetl96s8dd0Tzvl+l1O9tWqeurtHkCETHFv2c467M61OzU&#10;+gOZIEYFq4eCt0QGvODM8/xxCaJVkGf3Bci6kv8n1L8AAAD//wMAUEsBAi0AFAAGAAgAAAAhALaD&#10;OJL+AAAA4QEAABMAAAAAAAAAAAAAAAAAAAAAAFtDb250ZW50X1R5cGVzXS54bWxQSwECLQAUAAYA&#10;CAAAACEAOP0h/9YAAACUAQAACwAAAAAAAAAAAAAAAAAvAQAAX3JlbHMvLnJlbHNQSwECLQAUAAYA&#10;CAAAACEA8bCU9Y0CAABiBQAADgAAAAAAAAAAAAAAAAAuAgAAZHJzL2Uyb0RvYy54bWxQSwECLQAU&#10;AAYACAAAACEAE1r/St0AAAAKAQAADwAAAAAAAAAAAAAAAADnBAAAZHJzL2Rvd25yZXYueG1sUEsF&#10;BgAAAAAEAAQA8wAAAPEFAAAAAA==&#10;" fillcolor="#4472c4 [3204]" strokecolor="#1f3763 [1604]" strokeweight="1pt">
                <v:stroke joinstyle="miter"/>
                <v:textbox>
                  <w:txbxContent>
                    <w:p w14:paraId="1866E68D" w14:textId="425C3865" w:rsidR="0089187F" w:rsidRPr="0089187F" w:rsidRDefault="0089187F" w:rsidP="0089187F">
                      <w:pPr>
                        <w:jc w:val="center"/>
                        <w:rPr>
                          <w:lang w:val="en-US"/>
                        </w:rPr>
                      </w:pPr>
                      <w:r>
                        <w:rPr>
                          <w:lang w:val="en-US"/>
                        </w:rPr>
                        <w:t>Account Management System</w:t>
                      </w:r>
                    </w:p>
                  </w:txbxContent>
                </v:textbox>
              </v:roundrect>
            </w:pict>
          </mc:Fallback>
        </mc:AlternateContent>
      </w:r>
    </w:p>
    <w:p w14:paraId="303D53C4" w14:textId="4E28AF24" w:rsidR="0089187F" w:rsidRDefault="00802403" w:rsidP="009F7BBC">
      <w:pPr>
        <w:rPr>
          <w:lang w:val="en-US"/>
        </w:rPr>
      </w:pPr>
      <w:r w:rsidRPr="0089187F">
        <w:rPr>
          <w:noProof/>
          <w:lang w:val="en-US"/>
        </w:rPr>
        <mc:AlternateContent>
          <mc:Choice Requires="wps">
            <w:drawing>
              <wp:anchor distT="45720" distB="45720" distL="114300" distR="114300" simplePos="0" relativeHeight="251683840" behindDoc="0" locked="0" layoutInCell="1" allowOverlap="1" wp14:anchorId="0E4F831E" wp14:editId="0F7273A7">
                <wp:simplePos x="0" y="0"/>
                <wp:positionH relativeFrom="column">
                  <wp:posOffset>8715375</wp:posOffset>
                </wp:positionH>
                <wp:positionV relativeFrom="paragraph">
                  <wp:posOffset>212090</wp:posOffset>
                </wp:positionV>
                <wp:extent cx="1362075" cy="14046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06A4F2F5" w14:textId="42AEC58D"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F831E" id="_x0000_s1034" type="#_x0000_t202" style="position:absolute;margin-left:686.25pt;margin-top:16.7pt;width:107.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fzGIwIAACQ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UGJYRpn&#10;9CTGQN7BSMpIz2B9hV6PFv3CiM845tSqtw/Av3tiYNMzsxN3zsHQC9ZieUWMzC5CJxwfQZrhE7SY&#10;hu0DJKCxczpyh2wQRMcxHc+jiaXwmPLtVZlfLyjhaCvm+RzVlINVz+HW+fBBgCZRqKnD2Sd4dnjw&#10;IZbDqmeXmM2Dku1WKpUUt2s2ypEDwz3ZpnNC/81NGTLU9GZRLhKygRifVkjLgHuspK7pMo8nhrMq&#10;0vHetEkOTKpJxkqUOfETKZnICWMzpkksY2zkroH2iIQ5mNYWvxkKPbiflAy4sjX1P/bMCUrUR4Ok&#10;3xTzedzxpMwX18gQcZeW5tLCDEeomgZKJnET0r9IdNg7HM5WJtpeKjmVjKuY2Dx9m7jrl3ryevnc&#10;618AAAD//wMAUEsDBBQABgAIAAAAIQByBXJL4AAAAAwBAAAPAAAAZHJzL2Rvd25yZXYueG1sTI/L&#10;TsMwEEX3SPyDNUjsqEPStFWIU1VUbFggUZBg6caTOCJ+yHbT8PdMV3R5NUd3zq23sxnZhCEOzgp4&#10;XGTA0LZODbYX8Pnx8rABFpO0So7OooBfjLBtbm9qWSl3tu84HVLPqMTGSgrQKfmK89hqNDIunEdL&#10;t84FIxPF0HMV5JnKzcjzLFtxIwdLH7T0+Kyx/TmcjIAvowe1D2/fnRqn/Wu3K/0cvBD3d/PuCVjC&#10;Of3DcNEndWjI6ehOVkU2Ui7WeUmsgKJYArsQ5WZN844C8nK5At7U/HpE8wcAAP//AwBQSwECLQAU&#10;AAYACAAAACEAtoM4kv4AAADhAQAAEwAAAAAAAAAAAAAAAAAAAAAAW0NvbnRlbnRfVHlwZXNdLnht&#10;bFBLAQItABQABgAIAAAAIQA4/SH/1gAAAJQBAAALAAAAAAAAAAAAAAAAAC8BAABfcmVscy8ucmVs&#10;c1BLAQItABQABgAIAAAAIQA1nfzGIwIAACQEAAAOAAAAAAAAAAAAAAAAAC4CAABkcnMvZTJvRG9j&#10;LnhtbFBLAQItABQABgAIAAAAIQByBXJL4AAAAAwBAAAPAAAAAAAAAAAAAAAAAH0EAABkcnMvZG93&#10;bnJldi54bWxQSwUGAAAAAAQABADzAAAAigUAAAAA&#10;" stroked="f">
                <v:textbox style="mso-fit-shape-to-text:t">
                  <w:txbxContent>
                    <w:p w14:paraId="06A4F2F5" w14:textId="42AEC58D" w:rsidR="0089187F" w:rsidRPr="0089187F" w:rsidRDefault="0089187F" w:rsidP="0089187F">
                      <w:pPr>
                        <w:rPr>
                          <w:lang w:val="en-US"/>
                        </w:rPr>
                      </w:pPr>
                      <w:r w:rsidRPr="0089187F">
                        <w:rPr>
                          <w:lang w:val="en-US"/>
                        </w:rPr>
                        <w:t xml:space="preserve">Synch </w:t>
                      </w:r>
                      <w:r w:rsidR="00802403">
                        <w:rPr>
                          <w:lang w:val="en-US"/>
                        </w:rPr>
                        <w:t>REST</w:t>
                      </w:r>
                      <w:r w:rsidRPr="0089187F">
                        <w:rPr>
                          <w:lang w:val="en-US"/>
                        </w:rPr>
                        <w:t xml:space="preserve"> Request</w:t>
                      </w:r>
                    </w:p>
                  </w:txbxContent>
                </v:textbox>
                <w10:wrap type="square"/>
              </v:shape>
            </w:pict>
          </mc:Fallback>
        </mc:AlternateContent>
      </w:r>
      <w:r w:rsidR="0089187F">
        <w:rPr>
          <w:noProof/>
          <w:lang w:val="en-US"/>
        </w:rPr>
        <mc:AlternateContent>
          <mc:Choice Requires="wps">
            <w:drawing>
              <wp:anchor distT="0" distB="0" distL="114300" distR="114300" simplePos="0" relativeHeight="251666432" behindDoc="0" locked="0" layoutInCell="1" allowOverlap="1" wp14:anchorId="06830253" wp14:editId="24BC53FD">
                <wp:simplePos x="0" y="0"/>
                <wp:positionH relativeFrom="column">
                  <wp:posOffset>10334625</wp:posOffset>
                </wp:positionH>
                <wp:positionV relativeFrom="paragraph">
                  <wp:posOffset>259715</wp:posOffset>
                </wp:positionV>
                <wp:extent cx="1666875" cy="933450"/>
                <wp:effectExtent l="0" t="0" r="28575" b="19050"/>
                <wp:wrapNone/>
                <wp:docPr id="12" name="Oval 12"/>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6F0F7E" w14:textId="15D271F7" w:rsidR="0089187F" w:rsidRPr="0089187F" w:rsidRDefault="0089187F" w:rsidP="0089187F">
                            <w:pPr>
                              <w:jc w:val="center"/>
                              <w:rPr>
                                <w:lang w:val="en-US"/>
                              </w:rPr>
                            </w:pPr>
                            <w:r>
                              <w:rPr>
                                <w:lang w:val="en-US"/>
                              </w:rPr>
                              <w:t>Project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830253" id="Oval 12" o:spid="_x0000_s1035" style="position:absolute;margin-left:813.75pt;margin-top:20.45pt;width:131.25pt;height: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jUegIAAEs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U0os&#10;M1ijux3TBEXkpnVhiSaP7t4PUsBtSrST3qQ/pkC6zOd+5FN0kXA8LBeLxenJnBKOurPj49k8E168&#10;ejsf4lcBhqRNRYXWyoWUMluy3U2IGBStD1YopAv1V8i7uNciGWv7ICSmgUGn2Ts3kLjUnmAyFWWc&#10;CxsHVcNq0R/PJ/ilPDHI6JGlDJiQpdJ6xC7/hN3DDPbJVeT+G50nf3cePXJksHF0NsqC/whAx3JI&#10;QPb2B5J6ahJLsdt0ucRnh5JuoN5j2T308xAcv1ZYgBsW4j3zOAA4KjjU8Q4XqaGtKAw7ShrwPz86&#10;T/bYl6ilpMWBqmj4sWVeUKK/WezYs3I2SxOYhdn8ZIqCf6vZvNXYrbkELFyJz4fjeZvsoz5spQfz&#10;jLO/TlFRxSzH2BXl0R+Ey9gPOr4eXKzX2QynzrF4Yx8dT+CJ59RdT90z827owoj9ewuH4XvXib1t&#10;8rSw3kaQKrdpYrrndagATmxupeF1SU/CWzlbvb6Bq18AAAD//wMAUEsDBBQABgAIAAAAIQBm90cK&#10;4QAAAAwBAAAPAAAAZHJzL2Rvd25yZXYueG1sTI9NS8NAEIbvgv9hGcGb3bVo26TZFLFIixSKsYce&#10;t8k0iWZnQ3bbxH/v5KS3eZmH9yNZDbYRV+x87UjD40SBQMpdUVOp4fD59rAA4YOhwjSOUMMPelil&#10;tzeJiQvX0wdes1AKNiEfGw1VCG0spc8rtMZPXIvEv7PrrAksu1IWnenZ3DZyqtRMWlMTJ1SmxdcK&#10;8+/sYjVs15v9cf317iJv8yHb7Lf97nDU+v5ueFmCCDiEPxjG+lwdUu50chcqvGhYz6bzZ2Y1PKkI&#10;xEgsIsXzTuM1j0Cmifw/Iv0FAAD//wMAUEsBAi0AFAAGAAgAAAAhALaDOJL+AAAA4QEAABMAAAAA&#10;AAAAAAAAAAAAAAAAAFtDb250ZW50X1R5cGVzXS54bWxQSwECLQAUAAYACAAAACEAOP0h/9YAAACU&#10;AQAACwAAAAAAAAAAAAAAAAAvAQAAX3JlbHMvLnJlbHNQSwECLQAUAAYACAAAACEAEx6Y1HoCAABL&#10;BQAADgAAAAAAAAAAAAAAAAAuAgAAZHJzL2Uyb0RvYy54bWxQSwECLQAUAAYACAAAACEAZvdHCuEA&#10;AAAMAQAADwAAAAAAAAAAAAAAAADUBAAAZHJzL2Rvd25yZXYueG1sUEsFBgAAAAAEAAQA8wAAAOIF&#10;AAAAAA==&#10;" fillcolor="#ed7d31 [3205]" strokecolor="#823b0b [1605]" strokeweight="1pt">
                <v:stroke joinstyle="miter"/>
                <v:textbox>
                  <w:txbxContent>
                    <w:p w14:paraId="546F0F7E" w14:textId="15D271F7" w:rsidR="0089187F" w:rsidRPr="0089187F" w:rsidRDefault="0089187F" w:rsidP="0089187F">
                      <w:pPr>
                        <w:jc w:val="center"/>
                        <w:rPr>
                          <w:lang w:val="en-US"/>
                        </w:rPr>
                      </w:pPr>
                      <w:r>
                        <w:rPr>
                          <w:lang w:val="en-US"/>
                        </w:rPr>
                        <w:t>Project Mgmt Service</w:t>
                      </w:r>
                    </w:p>
                  </w:txbxContent>
                </v:textbox>
              </v:oval>
            </w:pict>
          </mc:Fallback>
        </mc:AlternateContent>
      </w:r>
    </w:p>
    <w:p w14:paraId="500F05C4" w14:textId="1E5CC1D4" w:rsidR="0089187F" w:rsidRDefault="0089187F" w:rsidP="009F7BBC">
      <w:pPr>
        <w:rPr>
          <w:lang w:val="en-US"/>
        </w:rPr>
      </w:pPr>
    </w:p>
    <w:p w14:paraId="69998DB6" w14:textId="0C735DCF" w:rsidR="0089187F" w:rsidRDefault="0089187F" w:rsidP="009F7BBC">
      <w:pPr>
        <w:rPr>
          <w:lang w:val="en-US"/>
        </w:rPr>
      </w:pPr>
      <w:r>
        <w:rPr>
          <w:noProof/>
          <w:lang w:val="en-US"/>
        </w:rPr>
        <mc:AlternateContent>
          <mc:Choice Requires="wps">
            <w:drawing>
              <wp:anchor distT="0" distB="0" distL="114300" distR="114300" simplePos="0" relativeHeight="251679744" behindDoc="0" locked="0" layoutInCell="1" allowOverlap="1" wp14:anchorId="4903A375" wp14:editId="4AEF0E88">
                <wp:simplePos x="0" y="0"/>
                <wp:positionH relativeFrom="column">
                  <wp:posOffset>8467726</wp:posOffset>
                </wp:positionH>
                <wp:positionV relativeFrom="paragraph">
                  <wp:posOffset>78739</wp:posOffset>
                </wp:positionV>
                <wp:extent cx="1866900" cy="47625"/>
                <wp:effectExtent l="0" t="38100" r="38100" b="85725"/>
                <wp:wrapNone/>
                <wp:docPr id="19" name="Straight Arrow Connector 19"/>
                <wp:cNvGraphicFramePr/>
                <a:graphic xmlns:a="http://schemas.openxmlformats.org/drawingml/2006/main">
                  <a:graphicData uri="http://schemas.microsoft.com/office/word/2010/wordprocessingShape">
                    <wps:wsp>
                      <wps:cNvCnPr/>
                      <wps:spPr>
                        <a:xfrm>
                          <a:off x="0" y="0"/>
                          <a:ext cx="186690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D659" id="Straight Arrow Connector 19" o:spid="_x0000_s1026" type="#_x0000_t32" style="position:absolute;margin-left:666.75pt;margin-top:6.2pt;width:147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Yj1wEAAAYEAAAOAAAAZHJzL2Uyb0RvYy54bWysU9uO0zAQfUfiHyy/06QVlN2o6Qp1gRcE&#10;FQsf4HXGiSXfNDZN+/eMnTSLAAmBeHFie86ZOWfGu7uzNewEGLV3LV+vas7ASd9p17f865d3L244&#10;i0m4ThjvoOUXiPxu//zZbgwNbPzgTQfIiMTFZgwtH1IKTVVFOYAVceUDOLpUHq1ItMW+6lCMxG5N&#10;tanrbTV67AJ6CTHS6f10yfeFXymQ6ZNSERIzLafaUlmxrI95rfY70fQowqDlXIb4hyqs0I6SLlT3&#10;Ign2DfUvVFZL9NGrtJLeVl4pLaFoIDXr+ic1D4MIULSQOTEsNsX/Rys/no7IdEe9u+XMCUs9ekgo&#10;dD8k9gbRj+zgnSMfPTIKIb/GEBuCHdwR510MR8zizwpt/pIsdi4eXxaP4ZyYpMP1zXZ7W1MrJN29&#10;fL3dvMqc1RM4YEzvwVuWf1oe52KWKtbFZ3H6ENMEvAJyZuPymoQ2b13H0iWQnIRauN7AnCeHVFnD&#10;VHX5SxcDE/wzKHIj11nSlDmEg0F2EjRBQkpwab0wUXSGKW3MAqz/DJzjMxTKjP4NeEGUzN6lBWy1&#10;8/i77Ol8LVlN8VcHJt3ZgkffXUo/izU0bKUn88PI0/zjvsCfnu/+OwAAAP//AwBQSwMEFAAGAAgA&#10;AAAhAILPlmjeAAAACwEAAA8AAABkcnMvZG93bnJldi54bWxMj0FPwzAMhe9I/IfISNxYSgsbLU0n&#10;hMSOIAaHccsaL63WOFWTtYVfj3eC23v20/Pncj27Tow4hNaTgttFAgKp9qYlq+Dz4+XmAUSImozu&#10;PKGCbwywri4vSl0YP9E7jttoBZdQKLSCJsa+kDLUDTodFr5H4t3BD05HtoOVZtATl7tOpkmylE63&#10;xBca3eNzg/Vxe3IK3uxudCltWnnIv3429tUcmykqdX01Pz2CiDjHvzCc8RkdKmba+xOZIDr2WZbd&#10;c5ZVegfinFimK57sWeU5yKqU/3+ofgEAAP//AwBQSwECLQAUAAYACAAAACEAtoM4kv4AAADhAQAA&#10;EwAAAAAAAAAAAAAAAAAAAAAAW0NvbnRlbnRfVHlwZXNdLnhtbFBLAQItABQABgAIAAAAIQA4/SH/&#10;1gAAAJQBAAALAAAAAAAAAAAAAAAAAC8BAABfcmVscy8ucmVsc1BLAQItABQABgAIAAAAIQDhR8Yj&#10;1wEAAAYEAAAOAAAAAAAAAAAAAAAAAC4CAABkcnMvZTJvRG9jLnhtbFBLAQItABQABgAIAAAAIQCC&#10;z5Zo3gAAAAsBAAAPAAAAAAAAAAAAAAAAADEEAABkcnMvZG93bnJldi54bWxQSwUGAAAAAAQABADz&#10;AAAAPAUAAAAA&#10;" strokecolor="#4472c4 [3204]" strokeweight=".5pt">
                <v:stroke endarrow="block" joinstyle="miter"/>
              </v:shape>
            </w:pict>
          </mc:Fallback>
        </mc:AlternateContent>
      </w:r>
    </w:p>
    <w:p w14:paraId="6AB65641" w14:textId="6379CCEE" w:rsidR="0089187F" w:rsidRDefault="0089187F" w:rsidP="009F7BBC">
      <w:pPr>
        <w:rPr>
          <w:lang w:val="en-US"/>
        </w:rPr>
      </w:pPr>
      <w:r w:rsidRPr="0089187F">
        <w:rPr>
          <w:noProof/>
          <w:lang w:val="en-US"/>
        </w:rPr>
        <mc:AlternateContent>
          <mc:Choice Requires="wps">
            <w:drawing>
              <wp:anchor distT="45720" distB="45720" distL="114300" distR="114300" simplePos="0" relativeHeight="251685888" behindDoc="0" locked="0" layoutInCell="1" allowOverlap="1" wp14:anchorId="7894D498" wp14:editId="69DDF805">
                <wp:simplePos x="0" y="0"/>
                <wp:positionH relativeFrom="column">
                  <wp:posOffset>2457450</wp:posOffset>
                </wp:positionH>
                <wp:positionV relativeFrom="paragraph">
                  <wp:posOffset>12065</wp:posOffset>
                </wp:positionV>
                <wp:extent cx="1485900" cy="3048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04800"/>
                        </a:xfrm>
                        <a:prstGeom prst="rect">
                          <a:avLst/>
                        </a:prstGeom>
                        <a:solidFill>
                          <a:srgbClr val="FFFFFF"/>
                        </a:solidFill>
                        <a:ln w="9525">
                          <a:noFill/>
                          <a:miter lim="800000"/>
                          <a:headEnd/>
                          <a:tailEnd/>
                        </a:ln>
                      </wps:spPr>
                      <wps:txbx>
                        <w:txbxContent>
                          <w:p w14:paraId="59DBA4B1" w14:textId="38F11710" w:rsidR="0089187F" w:rsidRPr="0089187F" w:rsidRDefault="0089187F" w:rsidP="0089187F">
                            <w:pPr>
                              <w:rPr>
                                <w:lang w:val="en-US"/>
                              </w:rPr>
                            </w:pPr>
                            <w:r>
                              <w:rPr>
                                <w:lang w:val="en-US"/>
                              </w:rPr>
                              <w:t>As</w:t>
                            </w:r>
                            <w:r w:rsidRPr="0089187F">
                              <w:rPr>
                                <w:lang w:val="en-US"/>
                              </w:rPr>
                              <w:t xml:space="preserve">ynch </w:t>
                            </w:r>
                            <w:r w:rsidR="00802403">
                              <w:rPr>
                                <w:lang w:val="en-US"/>
                              </w:rPr>
                              <w:t xml:space="preserve">REST </w:t>
                            </w:r>
                            <w:r w:rsidRPr="0089187F">
                              <w:rPr>
                                <w:lang w:val="en-US"/>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4D498" id="_x0000_s1036" type="#_x0000_t202" style="position:absolute;margin-left:193.5pt;margin-top:.95pt;width:117pt;height: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9pIQIAACQEAAAOAAAAZHJzL2Uyb0RvYy54bWysU9uO0zAQfUfiHyy/06ShhTZqulq6FCEt&#10;F2mXD5g6TmPheIztNilfz9jpdgu8IfJgzWRmzhyfGa9uhk6zo3Reoan4dJJzJo3AWpl9xb89bl8t&#10;OPMBTA0ajaz4SXp+s375YtXbUhbYoq6lYwRifNnbirch2DLLvGhlB36CVhoKNug6COS6fVY76Am9&#10;01mR52+yHl1tHQrpPf29G4N8nfCbRorwpWm8DExXnLiFdLp07uKZrVdQ7h3YVokzDfgHFh0oQ00v&#10;UHcQgB2c+guqU8KhxyZMBHYZNo0SMt2BbjPN/7jNQwtWpruQON5eZPL/D1Z8Pn51TNUVLwrODHQ0&#10;o0c5BPYOB1ZEeXrrS8p6sJQXBvpNY05X9fYexXfPDG5aMHt56xz2rYSa6E1jZXZVOuL4CLLrP2FN&#10;beAQMAENjeuidqQGI3Qa0+kymkhFxJazxXyZU0hQ7HU+W5AdW0D5VG2dDx8kdiwaFXc0+oQOx3sf&#10;xtSnlNjMo1b1VmmdHLffbbRjR6A12abvjP5bmjasr/hyXswTssFYT9BQdirQGmvVVZyY0RfLoYxq&#10;vDd1sgMoPdpEWpuzPFGRUZsw7IY0iGkqjtrtsD6RYA7HtaVnRkaL7idnPa1sxf2PAzjJmf5oSPTl&#10;dDaLO56c2fxtQY67juyuI2AEQVU8cDaam5DeReRt8JaG06ik2zOTM2daxaT8+dnEXb/2U9bz417/&#10;AgAA//8DAFBLAwQUAAYACAAAACEA9fBps9wAAAAIAQAADwAAAGRycy9kb3ducmV2LnhtbEyP0U6D&#10;QBBF3038h82Y+GLs0lqhIEujJpq+tvYDBpgCkZ0l7LbQv3d80sebM7lzbr6dba8uNPrOsYHlIgJF&#10;XLm648bA8evjcQPKB+Qae8dk4EoetsXtTY5Z7Sbe0+UQGiUl7DM00IYwZFr7qiWLfuEGYmEnN1oM&#10;EsdG1yNOUm57vYqiWFvsWD60ONB7S9X34WwNnHbTw3M6lZ/hmOzX8Rt2Semuxtzfza8voALN4e8Y&#10;fvVFHQpxKt2Za696A0+bRLYEASko4fFqKbk0sE5T0EWu/w8ofgAAAP//AwBQSwECLQAUAAYACAAA&#10;ACEAtoM4kv4AAADhAQAAEwAAAAAAAAAAAAAAAAAAAAAAW0NvbnRlbnRfVHlwZXNdLnhtbFBLAQIt&#10;ABQABgAIAAAAIQA4/SH/1gAAAJQBAAALAAAAAAAAAAAAAAAAAC8BAABfcmVscy8ucmVsc1BLAQIt&#10;ABQABgAIAAAAIQA2Nt9pIQIAACQEAAAOAAAAAAAAAAAAAAAAAC4CAABkcnMvZTJvRG9jLnhtbFBL&#10;AQItABQABgAIAAAAIQD18Gmz3AAAAAgBAAAPAAAAAAAAAAAAAAAAAHsEAABkcnMvZG93bnJldi54&#10;bWxQSwUGAAAAAAQABADzAAAAhAUAAAAA&#10;" stroked="f">
                <v:textbox>
                  <w:txbxContent>
                    <w:p w14:paraId="59DBA4B1" w14:textId="38F11710" w:rsidR="0089187F" w:rsidRPr="0089187F" w:rsidRDefault="0089187F" w:rsidP="0089187F">
                      <w:pPr>
                        <w:rPr>
                          <w:lang w:val="en-US"/>
                        </w:rPr>
                      </w:pPr>
                      <w:r>
                        <w:rPr>
                          <w:lang w:val="en-US"/>
                        </w:rPr>
                        <w:t>As</w:t>
                      </w:r>
                      <w:r w:rsidRPr="0089187F">
                        <w:rPr>
                          <w:lang w:val="en-US"/>
                        </w:rPr>
                        <w:t xml:space="preserve">ynch </w:t>
                      </w:r>
                      <w:r w:rsidR="00802403">
                        <w:rPr>
                          <w:lang w:val="en-US"/>
                        </w:rPr>
                        <w:t xml:space="preserve">REST </w:t>
                      </w:r>
                      <w:r w:rsidRPr="0089187F">
                        <w:rPr>
                          <w:lang w:val="en-US"/>
                        </w:rPr>
                        <w:t>Request</w:t>
                      </w:r>
                    </w:p>
                  </w:txbxContent>
                </v:textbox>
                <w10:wrap type="square"/>
              </v:shape>
            </w:pict>
          </mc:Fallback>
        </mc:AlternateContent>
      </w:r>
    </w:p>
    <w:p w14:paraId="61BA22E4" w14:textId="7B0B570D" w:rsidR="0089187F" w:rsidRDefault="00802403" w:rsidP="009F7BBC">
      <w:pPr>
        <w:rPr>
          <w:lang w:val="en-US"/>
        </w:rPr>
      </w:pPr>
      <w:r w:rsidRPr="0089187F">
        <w:rPr>
          <w:noProof/>
          <w:lang w:val="en-US"/>
        </w:rPr>
        <mc:AlternateContent>
          <mc:Choice Requires="wps">
            <w:drawing>
              <wp:anchor distT="45720" distB="45720" distL="114300" distR="114300" simplePos="0" relativeHeight="251687936" behindDoc="0" locked="0" layoutInCell="1" allowOverlap="1" wp14:anchorId="10A06F6E" wp14:editId="09523FBA">
                <wp:simplePos x="0" y="0"/>
                <wp:positionH relativeFrom="column">
                  <wp:posOffset>8991600</wp:posOffset>
                </wp:positionH>
                <wp:positionV relativeFrom="paragraph">
                  <wp:posOffset>240665</wp:posOffset>
                </wp:positionV>
                <wp:extent cx="2114550" cy="276225"/>
                <wp:effectExtent l="0" t="0" r="0" b="95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76225"/>
                        </a:xfrm>
                        <a:prstGeom prst="rect">
                          <a:avLst/>
                        </a:prstGeom>
                        <a:solidFill>
                          <a:srgbClr val="FFFFFF"/>
                        </a:solidFill>
                        <a:ln w="9525">
                          <a:noFill/>
                          <a:miter lim="800000"/>
                          <a:headEnd/>
                          <a:tailEnd/>
                        </a:ln>
                      </wps:spPr>
                      <wps:txbx>
                        <w:txbxContent>
                          <w:p w14:paraId="62F0A51F" w14:textId="5BE9236A" w:rsidR="00802403" w:rsidRPr="0089187F" w:rsidRDefault="00802403"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06F6E" id="_x0000_s1037" type="#_x0000_t202" style="position:absolute;margin-left:708pt;margin-top:18.95pt;width:166.5pt;height:2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MyIgIAACQEAAAOAAAAZHJzL2Uyb0RvYy54bWysU9tu2zAMfR+wfxD0vjj2kl6MOEWXLsOA&#10;7gK0+wBalmNhsqhJSuzu60fJaZptb8P0IJAieUgeUqubsdfsIJ1XaCqez+acSSOwUWZX8W+P2zdX&#10;nPkApgGNRlb8SXp+s379ajXYUhbYoW6kYwRifDnYinch2DLLvOhkD36GVhoytuh6CKS6XdY4GAi9&#10;11kxn19kA7rGOhTSe3q9m4x8nfDbVorwpW29DExXnGoL6XbpruOdrVdQ7hzYToljGfAPVfSgDCU9&#10;Qd1BALZ36i+oXgmHHtswE9hn2LZKyNQDdZPP/+jmoQMrUy9Ejrcnmvz/gxWfD18dU03Fi7ecGehp&#10;Ro9yDOwdjqyI9AzWl+T1YMkvjPRMY06tenuP4rtnBjcdmJ28dQ6HTkJD5eUxMjsLnXB8BKmHT9hQ&#10;GtgHTEBj6/rIHbHBCJ3G9HQaTSxF0GOR54vlkkyCbMXlRVEsUwoon6Ot8+GDxJ5FoeKORp/Q4XDv&#10;Q6wGymeXmMyjVs1WaZ0Ut6s32rED0Jps0zmi/+amDRsqfr2k3DHKYIxPG9SrQGusVV/xq3k8MRzK&#10;yMZ70yQ5gNKTTJVoc6QnMjJxE8Z6TIPIE3mRuxqbJyLM4bS29M1I6ND95Gygla24/7EHJznTHw2R&#10;fp0vFnHHk7JYXhakuHNLfW4BIwiq4oGzSdyE9C+mzm5pOK1KvL1UcqyZVjHRefw2cdfP9eT18rnX&#10;vwAAAP//AwBQSwMEFAAGAAgAAAAhAEDy9FveAAAACwEAAA8AAABkcnMvZG93bnJldi54bWxMj0FP&#10;g0AQhe8m/ofNmHgxdkERCrI0aqLptbU/YGGnQGRnCbst9N87PenxvXl5871ys9hBnHHyvSMF8SoC&#10;gdQ401Or4PD9+bgG4YMmowdHqOCCHjbV7U2pC+Nm2uF5H1rBJeQLraALYSyk9E2HVvuVG5H4dnST&#10;1YHl1Eoz6ZnL7SCfoiiVVvfEHzo94keHzc/+ZBUct/PDSz7XX+GQ7ZL0XfdZ7S5K3d8tb68gAi7h&#10;LwxXfEaHiplqdyLjxcA6iVMeExQ8ZzmIayJLcnZqBes4AVmV8v+G6hcAAP//AwBQSwECLQAUAAYA&#10;CAAAACEAtoM4kv4AAADhAQAAEwAAAAAAAAAAAAAAAAAAAAAAW0NvbnRlbnRfVHlwZXNdLnhtbFBL&#10;AQItABQABgAIAAAAIQA4/SH/1gAAAJQBAAALAAAAAAAAAAAAAAAAAC8BAABfcmVscy8ucmVsc1BL&#10;AQItABQABgAIAAAAIQALrrMyIgIAACQEAAAOAAAAAAAAAAAAAAAAAC4CAABkcnMvZTJvRG9jLnht&#10;bFBLAQItABQABgAIAAAAIQBA8vRb3gAAAAsBAAAPAAAAAAAAAAAAAAAAAHwEAABkcnMvZG93bnJl&#10;di54bWxQSwUGAAAAAAQABADzAAAAhwUAAAAA&#10;" stroked="f">
                <v:textbox>
                  <w:txbxContent>
                    <w:p w14:paraId="62F0A51F" w14:textId="5BE9236A" w:rsidR="00802403" w:rsidRPr="0089187F" w:rsidRDefault="00802403"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v:textbox>
                <w10:wrap type="square"/>
              </v:shape>
            </w:pict>
          </mc:Fallback>
        </mc:AlternateContent>
      </w:r>
      <w:r w:rsidR="0089187F">
        <w:rPr>
          <w:noProof/>
          <w:lang w:val="en-US"/>
        </w:rPr>
        <mc:AlternateContent>
          <mc:Choice Requires="wps">
            <w:drawing>
              <wp:anchor distT="0" distB="0" distL="114300" distR="114300" simplePos="0" relativeHeight="251671552" behindDoc="0" locked="0" layoutInCell="1" allowOverlap="1" wp14:anchorId="6CF48440" wp14:editId="4CFCEB38">
                <wp:simplePos x="0" y="0"/>
                <wp:positionH relativeFrom="column">
                  <wp:posOffset>2333626</wp:posOffset>
                </wp:positionH>
                <wp:positionV relativeFrom="paragraph">
                  <wp:posOffset>69215</wp:posOffset>
                </wp:positionV>
                <wp:extent cx="1962150" cy="247650"/>
                <wp:effectExtent l="0" t="57150" r="19050" b="19050"/>
                <wp:wrapNone/>
                <wp:docPr id="15" name="Straight Arrow Connector 15"/>
                <wp:cNvGraphicFramePr/>
                <a:graphic xmlns:a="http://schemas.openxmlformats.org/drawingml/2006/main">
                  <a:graphicData uri="http://schemas.microsoft.com/office/word/2010/wordprocessingShape">
                    <wps:wsp>
                      <wps:cNvCnPr/>
                      <wps:spPr>
                        <a:xfrm flipV="1">
                          <a:off x="0" y="0"/>
                          <a:ext cx="19621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897B" id="Straight Arrow Connector 15" o:spid="_x0000_s1026" type="#_x0000_t32" style="position:absolute;margin-left:183.75pt;margin-top:5.45pt;width:154.5pt;height:1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Mv3AEAABEEAAAOAAAAZHJzL2Uyb0RvYy54bWysU02P0zAQvSPxHyzfadKKLVA1XaEucEFQ&#10;7QJ3r2Mnlvyl8dCk/56xkwYESAjExfLHvDfz3oz3t6Oz7KwgmeAbvl7VnCkvQ2t81/DPn94+e8lZ&#10;QuFbYYNXDb+oxG8PT5/sh7hTm9AH2ypgROLTbogN7xHjrqqS7JUTaRWi8vSoAziBdISuakEMxO5s&#10;tanrbTUEaCMEqVKi27vpkR8Kv9ZK4ketk0JmG061YVmhrI95rQ57setAxN7IuQzxD1U4YTwlXaju&#10;BAr2FcwvVM5ICCloXMngqqC1kapoIDXr+ic1D72Iqmghc1JcbEr/j1Z+OJ+AmZZ6d8OZF4569IAg&#10;TNcjew0QBnYM3pOPARiFkF9DTDuCHf0J5lOKJ8jiRw2OaWviF6IrdpBANha3L4vbakQm6XL9artZ&#10;31BTJL1tnr/Y0p4Iq4kn80VI+E4Fx/Km4WmuayloyiHO7xNOwCsgg63PKwpj3/iW4SWSMgQjfGfV&#10;nCeHVFnOJKDs8GLVBL9XmozJhRYpZSTV0QI7CxomIaXyuF6YKDrDtLF2AdZ/Bs7xGarKuP4NeEGU&#10;zMHjAnbGB/hddhyvJesp/urApDtb8BjaS2ltsYbmrvRk/iN5sH88F/j3n3z4BgAA//8DAFBLAwQU&#10;AAYACAAAACEACe9j4N8AAAAJAQAADwAAAGRycy9kb3ducmV2LnhtbEyPy07DMBBF90j8gzVI7KjD&#10;K61DnIpHs6ALpLYIsXTiIQnE4yh22/D3DCtYztyrM2fy5eR6ccAxdJ40XM4SEEi1tx01Gl535cUC&#10;RIiGrOk9oYZvDLAsTk9yk1l/pA0etrERDKGQGQ1tjEMmZahbdCbM/IDE2YcfnYk8jo20ozky3PXy&#10;KklS6UxHfKE1Az62WH9t944pz+WDWn2+vC/WT2v3VpWuWSmn9fnZdH8HIuIU/8rwq8/qULBT5fdk&#10;g+g1XKfzW65ykCgQXEjnKS8qDTdKgSxy+f+D4gcAAP//AwBQSwECLQAUAAYACAAAACEAtoM4kv4A&#10;AADhAQAAEwAAAAAAAAAAAAAAAAAAAAAAW0NvbnRlbnRfVHlwZXNdLnhtbFBLAQItABQABgAIAAAA&#10;IQA4/SH/1gAAAJQBAAALAAAAAAAAAAAAAAAAAC8BAABfcmVscy8ucmVsc1BLAQItABQABgAIAAAA&#10;IQDTSYMv3AEAABEEAAAOAAAAAAAAAAAAAAAAAC4CAABkcnMvZTJvRG9jLnhtbFBLAQItABQABgAI&#10;AAAAIQAJ72Pg3wAAAAkBAAAPAAAAAAAAAAAAAAAAADYEAABkcnMvZG93bnJldi54bWxQSwUGAAAA&#10;AAQABADzAAAAQgUAAAAA&#10;" strokecolor="#4472c4 [3204]" strokeweight=".5pt">
                <v:stroke endarrow="block" joinstyle="miter"/>
              </v:shape>
            </w:pict>
          </mc:Fallback>
        </mc:AlternateContent>
      </w:r>
      <w:r w:rsidR="0089187F">
        <w:rPr>
          <w:noProof/>
          <w:lang w:val="en-US"/>
        </w:rPr>
        <mc:AlternateContent>
          <mc:Choice Requires="wps">
            <w:drawing>
              <wp:anchor distT="0" distB="0" distL="114300" distR="114300" simplePos="0" relativeHeight="251662336" behindDoc="0" locked="0" layoutInCell="1" allowOverlap="1" wp14:anchorId="5B4A0DEA" wp14:editId="47447774">
                <wp:simplePos x="0" y="0"/>
                <wp:positionH relativeFrom="column">
                  <wp:posOffset>733425</wp:posOffset>
                </wp:positionH>
                <wp:positionV relativeFrom="paragraph">
                  <wp:posOffset>12065</wp:posOffset>
                </wp:positionV>
                <wp:extent cx="1666875" cy="933450"/>
                <wp:effectExtent l="0" t="0" r="28575" b="19050"/>
                <wp:wrapNone/>
                <wp:docPr id="10" name="Oval 10"/>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9B77A3" w14:textId="7220F711" w:rsidR="0089187F" w:rsidRPr="0089187F" w:rsidRDefault="0089187F" w:rsidP="0089187F">
                            <w:pPr>
                              <w:jc w:val="center"/>
                              <w:rPr>
                                <w:lang w:val="en-US"/>
                              </w:rPr>
                            </w:pPr>
                            <w:r>
                              <w:rPr>
                                <w:lang w:val="en-US"/>
                              </w:rPr>
                              <w:t>Data Upload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A0DEA" id="Oval 10" o:spid="_x0000_s1038" style="position:absolute;margin-left:57.75pt;margin-top:.95pt;width:131.25pt;height:7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eQIAAEw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SI9l&#10;Bmt0t2OaoIjctC4s0eTR3ftBCrhNiXbSm/THFEiX+dyPfIouEo6H5WKxOD2ZU8JRd3Z8PJtn0OLV&#10;2/kQvwowJG0qKrRWLqSU2ZLtbkLEoGh9sEIhXai/Qt7FvRbJWNsHITENDDrN3rmBxKX2BJOpKONc&#10;2DioGlaL/ng+wS/liUFGjyxlwIQsldYjdvkn7B5msE+uIvff6Dz5u/PokSODjaOzURb8RwA6lkMC&#10;src/kNRTk1iK3abrSzw91HQD9R7r7qEfiOD4tcIK3LAQ75nHCcBmwKmOd7hIDW1FYdhR0oD/+dF5&#10;ssfGRC0lLU5URcOPLfOCEv3NYsuelbNZGsEszOYnUxT8W83mrcZuzSVg5Up8PxzP22Qf9WErPZhn&#10;HP51iooqZjnGriiP/iBcxn7S8fngYr3OZjh2jsUb++h4Ak9Ep/Z66p6Zd0MbRmzgWzhM37tW7G2T&#10;p4X1NoJUuU8T1T2vQwlwZHMvDc9LehPeytnq9RFc/QIAAP//AwBQSwMEFAAGAAgAAAAhAFPd22Dg&#10;AAAACQEAAA8AAABkcnMvZG93bnJldi54bWxMj8FOwzAQRO9I/QdrkbhRp0BLEuJUiAq1QkgVoYce&#10;3XhJUuJ1FLtN+HuWE73taEazb7LlaFtxxt43jhTMphEIpNKZhioFu8/X2xiED5qMbh2hgh/0sMwn&#10;V5lOjRvoA89FqASXkE+1gjqELpXSlzVa7aeuQ2Lvy/VWB5Z9JU2vBy63rbyLooW0uiH+UOsOX2os&#10;v4uTVbBZrbf71fHNJd6WY7Hebob33V6pm+vx+QlEwDH8h+EPn9EhZ6aDO5HxomU9m885ykcCgv37&#10;x5i3HVg/xAnIPJOXC/JfAAAA//8DAFBLAQItABQABgAIAAAAIQC2gziS/gAAAOEBAAATAAAAAAAA&#10;AAAAAAAAAAAAAABbQ29udGVudF9UeXBlc10ueG1sUEsBAi0AFAAGAAgAAAAhADj9If/WAAAAlAEA&#10;AAsAAAAAAAAAAAAAAAAALwEAAF9yZWxzLy5yZWxzUEsBAi0AFAAGAAgAAAAhAL+z+eZ5AgAATAUA&#10;AA4AAAAAAAAAAAAAAAAALgIAAGRycy9lMm9Eb2MueG1sUEsBAi0AFAAGAAgAAAAhAFPd22DgAAAA&#10;CQEAAA8AAAAAAAAAAAAAAAAA0wQAAGRycy9kb3ducmV2LnhtbFBLBQYAAAAABAAEAPMAAADgBQAA&#10;AAA=&#10;" fillcolor="#ed7d31 [3205]" strokecolor="#823b0b [1605]" strokeweight="1pt">
                <v:stroke joinstyle="miter"/>
                <v:textbox>
                  <w:txbxContent>
                    <w:p w14:paraId="0D9B77A3" w14:textId="7220F711" w:rsidR="0089187F" w:rsidRPr="0089187F" w:rsidRDefault="0089187F" w:rsidP="0089187F">
                      <w:pPr>
                        <w:jc w:val="center"/>
                        <w:rPr>
                          <w:lang w:val="en-US"/>
                        </w:rPr>
                      </w:pPr>
                      <w:r>
                        <w:rPr>
                          <w:lang w:val="en-US"/>
                        </w:rPr>
                        <w:t>Data Upload Service</w:t>
                      </w:r>
                    </w:p>
                  </w:txbxContent>
                </v:textbox>
              </v:oval>
            </w:pict>
          </mc:Fallback>
        </mc:AlternateContent>
      </w:r>
    </w:p>
    <w:p w14:paraId="7D13F521" w14:textId="3939D774" w:rsidR="0089187F" w:rsidRDefault="0089187F" w:rsidP="009F7BBC">
      <w:pPr>
        <w:rPr>
          <w:lang w:val="en-US"/>
        </w:rPr>
      </w:pPr>
      <w:r>
        <w:rPr>
          <w:noProof/>
          <w:lang w:val="en-US"/>
        </w:rPr>
        <mc:AlternateContent>
          <mc:Choice Requires="wps">
            <w:drawing>
              <wp:anchor distT="0" distB="0" distL="114300" distR="114300" simplePos="0" relativeHeight="251677696" behindDoc="0" locked="0" layoutInCell="1" allowOverlap="1" wp14:anchorId="26721150" wp14:editId="4164DC21">
                <wp:simplePos x="0" y="0"/>
                <wp:positionH relativeFrom="column">
                  <wp:posOffset>8458200</wp:posOffset>
                </wp:positionH>
                <wp:positionV relativeFrom="paragraph">
                  <wp:posOffset>107950</wp:posOffset>
                </wp:positionV>
                <wp:extent cx="1895475" cy="542925"/>
                <wp:effectExtent l="0" t="0" r="66675" b="66675"/>
                <wp:wrapNone/>
                <wp:docPr id="18" name="Straight Arrow Connector 18"/>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F7C07" id="Straight Arrow Connector 18" o:spid="_x0000_s1026" type="#_x0000_t32" style="position:absolute;margin-left:666pt;margin-top:8.5pt;width:149.25pt;height:42.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I52QEAAAcEAAAOAAAAZHJzL2Uyb0RvYy54bWysU9uO0zAQfUfiHyy/06TVFnajpivUBV4Q&#10;VLvsB3idcWPJN41N0/49YyfNIkBCi3hxYnvOmTlnxpvbkzXsCBi1dy1fLmrOwEnfaXdo+eO3j2+u&#10;OYtJuE4Y76DlZ4j8dvv61WYIDax8700HyIjExWYILe9TCk1VRdmDFXHhAzi6VB6tSLTFQ9WhGIjd&#10;mmpV12+rwWMX0EuIkU7vxku+LfxKgUxflYqQmGk51ZbKimV9ymu13YjmgCL0Wk5liH+owgrtKOlM&#10;dSeSYN9R/0ZltUQfvUoL6W3lldISigZSs6x/UfPQiwBFC5kTw2xT/H+08stxj0x31DvqlBOWevSQ&#10;UOhDn9h7RD+wnXeOfPTIKIT8GkJsCLZze5x2Mewxiz8ptPlLstipeHyePYZTYpIOl9c366t3a84k&#10;3a2vVjerdSatntEBY/oE3rL80/I4VTOXsSxGi+PnmEbgBZBTG5fXJLT54DqWzoH0JNTCHQxMeXJI&#10;lUWMZZe/dDYwwu9BkR250JKmDCLsDLKjoBESUoJLy5mJojNMaWNmYP134BSfoVCG9CXgGVEye5dm&#10;sNXO45+yp9OlZDXGXxwYdWcLnnx3Lg0t1tC0lZ5MLyOP88/7An9+v9sfAAAA//8DAFBLAwQUAAYA&#10;CAAAACEAItbcpd4AAAAMAQAADwAAAGRycy9kb3ducmV2LnhtbExPQU7DMBC8I/EHa5G4UZtELRDi&#10;VAiJHkEUDnBz420cNV5HsZsEXs/2RE87oxnNzpTr2XdixCG2gTTcLhQIpDrYlhoNnx8vN/cgYjJk&#10;TRcINfxghHV1eVGawoaJ3nHcpkZwCMXCaHAp9YWUsXboTVyEHom1fRi8SUyHRtrBTBzuO5kptZLe&#10;tMQfnOnx2WF92B69hrfma/QZbVq5f/j+3TSv9uCmpPX11fz0CCLhnP7NcKrP1aHiTrtwJBtFxzzP&#10;Mx6TGN3xPTlWuVqC2DFS2RJkVcrzEdUfAAAA//8DAFBLAQItABQABgAIAAAAIQC2gziS/gAAAOEB&#10;AAATAAAAAAAAAAAAAAAAAAAAAABbQ29udGVudF9UeXBlc10ueG1sUEsBAi0AFAAGAAgAAAAhADj9&#10;If/WAAAAlAEAAAsAAAAAAAAAAAAAAAAALwEAAF9yZWxzLy5yZWxzUEsBAi0AFAAGAAgAAAAhAEr1&#10;AjnZAQAABwQAAA4AAAAAAAAAAAAAAAAALgIAAGRycy9lMm9Eb2MueG1sUEsBAi0AFAAGAAgAAAAh&#10;ACLW3KXeAAAADAEAAA8AAAAAAAAAAAAAAAAAMwQAAGRycy9kb3ducmV2LnhtbFBLBQYAAAAABAAE&#10;APMAAAA+BQAAAAA=&#10;" strokecolor="#4472c4 [3204]" strokeweight=".5pt">
                <v:stroke endarrow="block" joinstyle="miter"/>
              </v:shape>
            </w:pict>
          </mc:Fallback>
        </mc:AlternateContent>
      </w:r>
    </w:p>
    <w:p w14:paraId="5736A35B" w14:textId="062D2EF4" w:rsidR="0089187F" w:rsidRDefault="0089187F" w:rsidP="009F7BBC">
      <w:pPr>
        <w:rPr>
          <w:lang w:val="en-US"/>
        </w:rPr>
      </w:pPr>
      <w:r>
        <w:rPr>
          <w:noProof/>
          <w:lang w:val="en-US"/>
        </w:rPr>
        <mc:AlternateContent>
          <mc:Choice Requires="wps">
            <w:drawing>
              <wp:anchor distT="0" distB="0" distL="114300" distR="114300" simplePos="0" relativeHeight="251668480" behindDoc="0" locked="0" layoutInCell="1" allowOverlap="1" wp14:anchorId="4A410219" wp14:editId="30799DE3">
                <wp:simplePos x="0" y="0"/>
                <wp:positionH relativeFrom="column">
                  <wp:posOffset>10325100</wp:posOffset>
                </wp:positionH>
                <wp:positionV relativeFrom="paragraph">
                  <wp:posOffset>12065</wp:posOffset>
                </wp:positionV>
                <wp:extent cx="1666875" cy="790575"/>
                <wp:effectExtent l="0" t="0" r="28575" b="28575"/>
                <wp:wrapNone/>
                <wp:docPr id="13" name="Oval 13"/>
                <wp:cNvGraphicFramePr/>
                <a:graphic xmlns:a="http://schemas.openxmlformats.org/drawingml/2006/main">
                  <a:graphicData uri="http://schemas.microsoft.com/office/word/2010/wordprocessingShape">
                    <wps:wsp>
                      <wps:cNvSpPr/>
                      <wps:spPr>
                        <a:xfrm>
                          <a:off x="0" y="0"/>
                          <a:ext cx="1666875" cy="7905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DB83EA5" w14:textId="52759C4F" w:rsidR="0089187F" w:rsidRPr="0089187F" w:rsidRDefault="0089187F" w:rsidP="0089187F">
                            <w:pPr>
                              <w:jc w:val="center"/>
                              <w:rPr>
                                <w:lang w:val="en-US"/>
                              </w:rPr>
                            </w:pPr>
                            <w:r>
                              <w:rPr>
                                <w:lang w:val="en-US"/>
                              </w:rPr>
                              <w:t>Messaging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410219" id="Oval 13" o:spid="_x0000_s1039" style="position:absolute;margin-left:813pt;margin-top:.95pt;width:131.25pt;height:6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98dQIAAEwFAAAOAAAAZHJzL2Uyb0RvYy54bWysVF9P2zAQf5+072D5fSTpaIGKFFUgpkkI&#10;0GDi2XVsYsn2ebbbpPv0OztpQANt0rQ8OHe+u5/v//lFbzTZCR8U2JpWRyUlwnJolH2u6ffH60+n&#10;lITIbMM0WFHTvQj0YvXxw3nnlmIGLehGeIIgNiw7V9M2RrcsisBbYVg4AicsCiV4wyKy/rloPOsQ&#10;3ehiVpaLogPfOA9chIC3V4OQrjK+lILHOymDiETXFH2L+fT53KSzWJ2z5bNnrlV8dIP9gxeGKYuP&#10;TlBXLDKy9eoNlFHcQwAZjziYAqRUXOQYMJqq/C2ah5Y5kWPB5AQ3pSn8P1h+u7v3RDVYu8+UWGaw&#10;Rnc7pgmymJvOhSWqPLh7P3IByRRoL71JfwyB9Dmf+ymfoo+E42W1WCxOT+aUcJSdnJVzpBGmeLF2&#10;PsQvAgxJRE2F1sqFFDJbst1NiIP2QQtNk0ODC5mKey2SsrbfhMQw8NFZts4NJC61JxhMTRnnwsZR&#10;1LJGDNfzEr/RpckiO5gBE7JUWk/Y1Z+wB19H/WQqcv9NxuXfjSeL/DLYOBkbZcG/B6BjNQYgB/1D&#10;kobUpCzFftMfSjxWcQPNHuvuYRiI4Pi1wgrcsBDvmccJwFnBqY53eEgNXU1hpChpwf987z7pY2Oi&#10;lJIOJ6qm4ceWeUGJ/mqxZc+q4+M0gpk5np/MkPGvJZvXErs1l4CVq3B/OJ7JpB/1gZQezBMO/zq9&#10;iiJmOb5dUx79gbmMw6Tj+uBivc5qOHaOxRv74HgCT4lO7fXYPzHvxjaM2MC3cJi+N6046CZLC+tt&#10;BKlyn6ZUD3kdS4Ajm3tpXC9pJ7zms9bLElz9AgAA//8DAFBLAwQUAAYACAAAACEAJa20TOEAAAAL&#10;AQAADwAAAGRycy9kb3ducmV2LnhtbEyPQUvDQBCF74L/YRnBm90YNKQxmyIWaRGhGHvocZudJqnZ&#10;2ZDdNvHfOz3V23vM48338sVkO3HGwbeOFDzOIhBIlTMt1Qq23+8PKQgfNBndOUIFv+hhUdze5Doz&#10;bqQvPJehFlxCPtMKmhD6TEpfNWi1n7keiW8HN1gd2A61NIMeudx2Mo6iRFrdEn9odI9vDVY/5ckq&#10;WC9Xm93y+OHm3lZTudqsx8/tTqn7u+n1BUTAKVzDcMFndCiYae9OZLzo2CdxwmMCqzmISyBN02cQ&#10;e1Zx8gSyyOX/DcUfAAAA//8DAFBLAQItABQABgAIAAAAIQC2gziS/gAAAOEBAAATAAAAAAAAAAAA&#10;AAAAAAAAAABbQ29udGVudF9UeXBlc10ueG1sUEsBAi0AFAAGAAgAAAAhADj9If/WAAAAlAEAAAsA&#10;AAAAAAAAAAAAAAAALwEAAF9yZWxzLy5yZWxzUEsBAi0AFAAGAAgAAAAhALOVP3x1AgAATAUAAA4A&#10;AAAAAAAAAAAAAAAALgIAAGRycy9lMm9Eb2MueG1sUEsBAi0AFAAGAAgAAAAhACWttEzhAAAACwEA&#10;AA8AAAAAAAAAAAAAAAAAzwQAAGRycy9kb3ducmV2LnhtbFBLBQYAAAAABAAEAPMAAADdBQAAAAA=&#10;" fillcolor="#ed7d31 [3205]" strokecolor="#823b0b [1605]" strokeweight="1pt">
                <v:stroke joinstyle="miter"/>
                <v:textbox>
                  <w:txbxContent>
                    <w:p w14:paraId="3DB83EA5" w14:textId="52759C4F" w:rsidR="0089187F" w:rsidRPr="0089187F" w:rsidRDefault="0089187F" w:rsidP="0089187F">
                      <w:pPr>
                        <w:jc w:val="center"/>
                        <w:rPr>
                          <w:lang w:val="en-US"/>
                        </w:rPr>
                      </w:pPr>
                      <w:r>
                        <w:rPr>
                          <w:lang w:val="en-US"/>
                        </w:rPr>
                        <w:t>Messaging Service</w:t>
                      </w:r>
                    </w:p>
                  </w:txbxContent>
                </v:textbox>
              </v:oval>
            </w:pict>
          </mc:Fallback>
        </mc:AlternateContent>
      </w:r>
    </w:p>
    <w:p w14:paraId="50ACB922" w14:textId="3BC4CFCD" w:rsidR="0089187F" w:rsidRDefault="0089187F" w:rsidP="009F7BBC">
      <w:pPr>
        <w:rPr>
          <w:lang w:val="en-US"/>
        </w:rPr>
      </w:pPr>
    </w:p>
    <w:p w14:paraId="7DF691A0" w14:textId="773D98F0" w:rsidR="0089187F" w:rsidRDefault="0089187F" w:rsidP="009F7BBC">
      <w:pPr>
        <w:rPr>
          <w:lang w:val="en-US"/>
        </w:rPr>
      </w:pPr>
    </w:p>
    <w:p w14:paraId="11212C19" w14:textId="40A566C4" w:rsidR="0089187F" w:rsidRDefault="0089187F" w:rsidP="009F7BBC">
      <w:pPr>
        <w:rPr>
          <w:lang w:val="en-US"/>
        </w:rPr>
      </w:pPr>
    </w:p>
    <w:p w14:paraId="24644313" w14:textId="356DE986" w:rsidR="0089187F" w:rsidRDefault="0089187F" w:rsidP="009F7BBC">
      <w:pPr>
        <w:rPr>
          <w:lang w:val="en-US"/>
        </w:rPr>
      </w:pPr>
    </w:p>
    <w:p w14:paraId="54A4874E" w14:textId="77777777" w:rsidR="0089187F" w:rsidRPr="009F7BBC" w:rsidRDefault="0089187F" w:rsidP="009F7BBC">
      <w:pPr>
        <w:rPr>
          <w:lang w:val="en-US"/>
        </w:rPr>
      </w:pPr>
    </w:p>
    <w:p w14:paraId="3E5B251F" w14:textId="77777777" w:rsidR="0089187F" w:rsidRDefault="0089187F">
      <w:pPr>
        <w:rPr>
          <w:rFonts w:asciiTheme="majorHAnsi" w:eastAsiaTheme="majorEastAsia" w:hAnsiTheme="majorHAnsi" w:cstheme="majorBidi"/>
          <w:color w:val="2F5496" w:themeColor="accent1" w:themeShade="BF"/>
          <w:sz w:val="26"/>
          <w:szCs w:val="26"/>
          <w:lang w:val="en-US"/>
        </w:rPr>
      </w:pPr>
      <w:r>
        <w:rPr>
          <w:lang w:val="en-US"/>
        </w:rPr>
        <w:lastRenderedPageBreak/>
        <w:br w:type="page"/>
      </w:r>
    </w:p>
    <w:p w14:paraId="71E637AA" w14:textId="46E79C11" w:rsidR="00A359FB" w:rsidRDefault="00A359FB" w:rsidP="0083296A">
      <w:pPr>
        <w:pStyle w:val="Heading2"/>
        <w:numPr>
          <w:ilvl w:val="1"/>
          <w:numId w:val="144"/>
        </w:numPr>
        <w:spacing w:before="0"/>
        <w:ind w:left="720"/>
        <w:rPr>
          <w:lang w:val="en-US"/>
        </w:rPr>
      </w:pPr>
      <w:r>
        <w:rPr>
          <w:lang w:val="en-US"/>
        </w:rPr>
        <w:lastRenderedPageBreak/>
        <w:t>Use Case Details</w:t>
      </w:r>
    </w:p>
    <w:p w14:paraId="40D71741" w14:textId="77777777" w:rsidR="009B05A4" w:rsidRPr="00DF31DC" w:rsidRDefault="009B05A4" w:rsidP="0083296A">
      <w:pPr>
        <w:pStyle w:val="Heading3"/>
        <w:numPr>
          <w:ilvl w:val="2"/>
          <w:numId w:val="144"/>
        </w:numPr>
        <w:ind w:left="720"/>
        <w:rPr>
          <w:b/>
          <w:bCs/>
        </w:rPr>
      </w:pPr>
      <w:r w:rsidRPr="00DF31DC">
        <w:rPr>
          <w:b/>
          <w:bCs/>
        </w:rPr>
        <w:t>Manage the donations</w:t>
      </w:r>
    </w:p>
    <w:p w14:paraId="16A3F827" w14:textId="77777777" w:rsidR="009B05A4" w:rsidRDefault="009B05A4" w:rsidP="0083296A">
      <w:pPr>
        <w:pStyle w:val="Heading4"/>
        <w:numPr>
          <w:ilvl w:val="3"/>
          <w:numId w:val="144"/>
        </w:numPr>
        <w:ind w:left="1077" w:hanging="1077"/>
        <w:rPr>
          <w:i w:val="0"/>
          <w:iCs w:val="0"/>
          <w:sz w:val="24"/>
          <w:szCs w:val="24"/>
        </w:rPr>
      </w:pPr>
      <w:r w:rsidRPr="00316C90">
        <w:rPr>
          <w:i w:val="0"/>
          <w:iCs w:val="0"/>
          <w:sz w:val="24"/>
          <w:szCs w:val="24"/>
        </w:rPr>
        <w:t>Saving the donation</w:t>
      </w:r>
    </w:p>
    <w:p w14:paraId="2B73AAFD" w14:textId="77777777" w:rsidR="009B05A4" w:rsidRDefault="009B05A4" w:rsidP="009B05A4">
      <w:pPr>
        <w:numPr>
          <w:ilvl w:val="0"/>
          <w:numId w:val="8"/>
        </w:numPr>
        <w:ind w:left="357" w:hanging="357"/>
      </w:pPr>
      <w:r>
        <w:t xml:space="preserve">Donation Request must be valid. </w:t>
      </w:r>
    </w:p>
    <w:p w14:paraId="0F7375F1" w14:textId="77777777" w:rsidR="009B05A4" w:rsidRDefault="009B05A4" w:rsidP="009B05A4">
      <w:pPr>
        <w:numPr>
          <w:ilvl w:val="0"/>
          <w:numId w:val="8"/>
        </w:numPr>
      </w:pPr>
      <w:r>
        <w:t>If donation Request is valid</w:t>
      </w:r>
    </w:p>
    <w:p w14:paraId="5B8063B5" w14:textId="77777777" w:rsidR="009B05A4" w:rsidRDefault="009B05A4" w:rsidP="009B05A4">
      <w:pPr>
        <w:numPr>
          <w:ilvl w:val="0"/>
          <w:numId w:val="10"/>
        </w:numPr>
      </w:pPr>
      <w:r>
        <w:t>Validate the donor if either of the following conditions met:</w:t>
      </w:r>
    </w:p>
    <w:p w14:paraId="677E09B1"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946BD90" w14:textId="77777777" w:rsidR="009B05A4" w:rsidRDefault="009B05A4" w:rsidP="009B05A4">
      <w:pPr>
        <w:numPr>
          <w:ilvl w:val="1"/>
          <w:numId w:val="10"/>
        </w:numPr>
      </w:pPr>
      <w:r>
        <w:t>If donor is Devotee and its id does not exist in the request.</w:t>
      </w:r>
    </w:p>
    <w:p w14:paraId="59E33D97"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7DBEA27E" w14:textId="77777777" w:rsidR="009B05A4" w:rsidRDefault="009B05A4" w:rsidP="009B05A4">
      <w:pPr>
        <w:numPr>
          <w:ilvl w:val="0"/>
          <w:numId w:val="10"/>
        </w:numPr>
        <w:ind w:left="714" w:hanging="357"/>
      </w:pPr>
      <w:r>
        <w:t>Else If Donation Request Not Valid</w:t>
      </w:r>
    </w:p>
    <w:p w14:paraId="156CB768" w14:textId="77777777" w:rsidR="009B05A4" w:rsidRDefault="009B05A4" w:rsidP="009B05A4">
      <w:pPr>
        <w:numPr>
          <w:ilvl w:val="0"/>
          <w:numId w:val="10"/>
        </w:numPr>
      </w:pPr>
      <w:r>
        <w:t>Error message should be triggered for the user.</w:t>
      </w:r>
    </w:p>
    <w:p w14:paraId="06C4DF89" w14:textId="77777777" w:rsidR="009B05A4" w:rsidRDefault="009B05A4" w:rsidP="009B05A4">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49C03A93" w14:textId="7285FD42" w:rsidR="009B05A4" w:rsidRDefault="009B05A4" w:rsidP="009B05A4">
      <w:pPr>
        <w:numPr>
          <w:ilvl w:val="0"/>
          <w:numId w:val="10"/>
        </w:numPr>
        <w:ind w:left="357" w:hanging="357"/>
      </w:pPr>
      <w:r>
        <w:t>Save the donation and return the saved Donation result.</w:t>
      </w:r>
    </w:p>
    <w:p w14:paraId="2EDF3C5E" w14:textId="42E1C5F2" w:rsidR="00C74369" w:rsidRDefault="00C74369" w:rsidP="0083296A">
      <w:pPr>
        <w:pStyle w:val="Heading4"/>
        <w:numPr>
          <w:ilvl w:val="3"/>
          <w:numId w:val="144"/>
        </w:numPr>
        <w:ind w:left="1077" w:hanging="1077"/>
        <w:rPr>
          <w:i w:val="0"/>
          <w:iCs w:val="0"/>
          <w:sz w:val="24"/>
          <w:szCs w:val="24"/>
        </w:rPr>
      </w:pPr>
      <w:r w:rsidRPr="00316C90">
        <w:rPr>
          <w:i w:val="0"/>
          <w:iCs w:val="0"/>
          <w:sz w:val="24"/>
          <w:szCs w:val="24"/>
        </w:rPr>
        <w:t>Saving the donation</w:t>
      </w:r>
      <w:r w:rsidR="009E628D">
        <w:rPr>
          <w:i w:val="0"/>
          <w:iCs w:val="0"/>
          <w:sz w:val="24"/>
          <w:szCs w:val="24"/>
        </w:rPr>
        <w:t>s in bulk</w:t>
      </w:r>
    </w:p>
    <w:p w14:paraId="451BBA7D" w14:textId="77777777" w:rsidR="00C74369" w:rsidRDefault="00C74369" w:rsidP="00C74369">
      <w:pPr>
        <w:numPr>
          <w:ilvl w:val="0"/>
          <w:numId w:val="8"/>
        </w:numPr>
        <w:ind w:left="357" w:hanging="357"/>
      </w:pPr>
      <w:r>
        <w:t xml:space="preserve">Donation Request must be valid. </w:t>
      </w:r>
    </w:p>
    <w:p w14:paraId="53CE2D2B" w14:textId="77777777" w:rsidR="00C74369" w:rsidRDefault="00C74369" w:rsidP="00C74369">
      <w:pPr>
        <w:numPr>
          <w:ilvl w:val="0"/>
          <w:numId w:val="8"/>
        </w:numPr>
      </w:pPr>
      <w:r>
        <w:t>If donation Request is valid</w:t>
      </w:r>
    </w:p>
    <w:p w14:paraId="27A7A9B5" w14:textId="77777777" w:rsidR="00C74369" w:rsidRDefault="00C74369" w:rsidP="00C74369">
      <w:pPr>
        <w:numPr>
          <w:ilvl w:val="0"/>
          <w:numId w:val="10"/>
        </w:numPr>
      </w:pPr>
      <w:r>
        <w:t>Validate the donor if either of the following conditions met:</w:t>
      </w:r>
    </w:p>
    <w:p w14:paraId="66264B7C" w14:textId="77777777" w:rsidR="00C74369" w:rsidRDefault="00C74369" w:rsidP="00C74369">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62ABFDE" w14:textId="77777777" w:rsidR="00C74369" w:rsidRDefault="00C74369" w:rsidP="00C74369">
      <w:pPr>
        <w:numPr>
          <w:ilvl w:val="1"/>
          <w:numId w:val="10"/>
        </w:numPr>
      </w:pPr>
      <w:r>
        <w:t>If donor is Devotee and its id does not exist in the request.</w:t>
      </w:r>
    </w:p>
    <w:p w14:paraId="110F901A" w14:textId="77777777" w:rsidR="00C74369" w:rsidRDefault="00C74369" w:rsidP="00C74369">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D17F0DE" w14:textId="77777777" w:rsidR="00C74369" w:rsidRDefault="00C74369" w:rsidP="00C74369">
      <w:pPr>
        <w:numPr>
          <w:ilvl w:val="0"/>
          <w:numId w:val="10"/>
        </w:numPr>
        <w:ind w:left="714" w:hanging="357"/>
      </w:pPr>
      <w:r>
        <w:t>Else If Donation Request Not Valid</w:t>
      </w:r>
    </w:p>
    <w:p w14:paraId="3A8029B3" w14:textId="77777777" w:rsidR="00C74369" w:rsidRDefault="00C74369" w:rsidP="00C74369">
      <w:pPr>
        <w:numPr>
          <w:ilvl w:val="0"/>
          <w:numId w:val="10"/>
        </w:numPr>
      </w:pPr>
      <w:r>
        <w:t>Error message should be triggered for the user.</w:t>
      </w:r>
    </w:p>
    <w:p w14:paraId="61CC8294" w14:textId="77777777" w:rsidR="00C74369" w:rsidRDefault="00C74369" w:rsidP="00C74369">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7DBA5DB3" w14:textId="77777777" w:rsidR="00C74369" w:rsidRDefault="00C74369" w:rsidP="00C74369">
      <w:pPr>
        <w:numPr>
          <w:ilvl w:val="0"/>
          <w:numId w:val="10"/>
        </w:numPr>
        <w:ind w:left="357" w:hanging="357"/>
      </w:pPr>
      <w:r>
        <w:t>Save the donation and return the saved Donation result.</w:t>
      </w:r>
    </w:p>
    <w:p w14:paraId="6E93EEE5" w14:textId="77777777" w:rsidR="009B05A4" w:rsidRDefault="009B05A4" w:rsidP="0083296A">
      <w:pPr>
        <w:pStyle w:val="Heading4"/>
        <w:numPr>
          <w:ilvl w:val="3"/>
          <w:numId w:val="144"/>
        </w:numPr>
        <w:ind w:left="1077" w:hanging="1077"/>
        <w:rPr>
          <w:i w:val="0"/>
          <w:iCs w:val="0"/>
          <w:sz w:val="24"/>
          <w:szCs w:val="24"/>
        </w:rPr>
      </w:pPr>
      <w:r>
        <w:rPr>
          <w:i w:val="0"/>
          <w:iCs w:val="0"/>
          <w:sz w:val="24"/>
          <w:szCs w:val="24"/>
        </w:rPr>
        <w:t>Update</w:t>
      </w:r>
      <w:r w:rsidRPr="00316C90">
        <w:rPr>
          <w:i w:val="0"/>
          <w:iCs w:val="0"/>
          <w:sz w:val="24"/>
          <w:szCs w:val="24"/>
        </w:rPr>
        <w:t xml:space="preserve"> the donation</w:t>
      </w:r>
    </w:p>
    <w:p w14:paraId="3C40AAB2" w14:textId="77777777" w:rsidR="009B05A4" w:rsidRDefault="009B05A4" w:rsidP="009B05A4">
      <w:pPr>
        <w:numPr>
          <w:ilvl w:val="0"/>
          <w:numId w:val="8"/>
        </w:numPr>
        <w:ind w:left="357" w:hanging="357"/>
      </w:pPr>
      <w:r>
        <w:t xml:space="preserve">Donation Request must be valid. </w:t>
      </w:r>
    </w:p>
    <w:p w14:paraId="17E150E6" w14:textId="77777777" w:rsidR="009B05A4" w:rsidRDefault="009B05A4" w:rsidP="009B05A4">
      <w:pPr>
        <w:numPr>
          <w:ilvl w:val="0"/>
          <w:numId w:val="8"/>
        </w:numPr>
      </w:pPr>
      <w:r>
        <w:t>If donation Request is valid</w:t>
      </w:r>
    </w:p>
    <w:p w14:paraId="39E9400D" w14:textId="77777777" w:rsidR="009B05A4" w:rsidRDefault="009B05A4" w:rsidP="009B05A4">
      <w:pPr>
        <w:numPr>
          <w:ilvl w:val="0"/>
          <w:numId w:val="10"/>
        </w:numPr>
      </w:pPr>
      <w:r>
        <w:t>Validate the donor existence:</w:t>
      </w:r>
    </w:p>
    <w:p w14:paraId="444B0AEA"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0DEE84D5"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26AA058" w14:textId="77777777" w:rsidR="009B05A4" w:rsidRDefault="009B05A4" w:rsidP="009B05A4">
      <w:pPr>
        <w:numPr>
          <w:ilvl w:val="0"/>
          <w:numId w:val="10"/>
        </w:numPr>
        <w:ind w:left="714" w:hanging="357"/>
      </w:pPr>
      <w:r>
        <w:t>Else If Donation Request Not Valid</w:t>
      </w:r>
    </w:p>
    <w:p w14:paraId="1F9615F4" w14:textId="77777777" w:rsidR="009B05A4" w:rsidRDefault="009B05A4" w:rsidP="009B05A4">
      <w:pPr>
        <w:numPr>
          <w:ilvl w:val="0"/>
          <w:numId w:val="10"/>
        </w:numPr>
      </w:pPr>
      <w:r>
        <w:t>Error message should be triggered for the user.</w:t>
      </w:r>
    </w:p>
    <w:p w14:paraId="5BD4FE24" w14:textId="77777777" w:rsidR="009B05A4" w:rsidRDefault="009B05A4" w:rsidP="009B05A4">
      <w:pPr>
        <w:numPr>
          <w:ilvl w:val="0"/>
          <w:numId w:val="10"/>
        </w:numPr>
        <w:ind w:left="357" w:hanging="357"/>
      </w:pPr>
      <w:r>
        <w:t>Update the donation request and return the updated Donation result.</w:t>
      </w:r>
    </w:p>
    <w:p w14:paraId="15269661" w14:textId="083648C6" w:rsidR="009B05A4" w:rsidRDefault="009B05A4" w:rsidP="0083296A">
      <w:pPr>
        <w:pStyle w:val="Heading4"/>
        <w:numPr>
          <w:ilvl w:val="3"/>
          <w:numId w:val="144"/>
        </w:numPr>
        <w:ind w:left="1077" w:hanging="1077"/>
        <w:rPr>
          <w:i w:val="0"/>
          <w:iCs w:val="0"/>
          <w:sz w:val="24"/>
          <w:szCs w:val="24"/>
        </w:rPr>
      </w:pPr>
      <w:r>
        <w:rPr>
          <w:i w:val="0"/>
          <w:iCs w:val="0"/>
          <w:sz w:val="24"/>
          <w:szCs w:val="24"/>
        </w:rPr>
        <w:t>Find the</w:t>
      </w:r>
      <w:r w:rsidRPr="00316C90">
        <w:rPr>
          <w:i w:val="0"/>
          <w:iCs w:val="0"/>
          <w:sz w:val="24"/>
          <w:szCs w:val="24"/>
        </w:rPr>
        <w:t xml:space="preserve"> donation</w:t>
      </w:r>
      <w:r>
        <w:rPr>
          <w:i w:val="0"/>
          <w:iCs w:val="0"/>
          <w:sz w:val="24"/>
          <w:szCs w:val="24"/>
        </w:rPr>
        <w:t xml:space="preserve"> results based on the Id</w:t>
      </w:r>
    </w:p>
    <w:p w14:paraId="2592975E" w14:textId="3E9A398E" w:rsidR="00C62159" w:rsidRPr="00C62159" w:rsidRDefault="00893A92" w:rsidP="00C62159">
      <w:r>
        <w:t>To get the donation results by providing donation id.</w:t>
      </w:r>
    </w:p>
    <w:p w14:paraId="4F5093AE" w14:textId="3D9EE14A" w:rsidR="00283E88" w:rsidRDefault="009E1DC9" w:rsidP="0083296A">
      <w:pPr>
        <w:pStyle w:val="Heading4"/>
        <w:numPr>
          <w:ilvl w:val="3"/>
          <w:numId w:val="144"/>
        </w:numPr>
        <w:ind w:left="1077" w:hanging="1077"/>
        <w:rPr>
          <w:i w:val="0"/>
          <w:iCs w:val="0"/>
          <w:sz w:val="24"/>
          <w:szCs w:val="24"/>
        </w:rPr>
      </w:pPr>
      <w:r>
        <w:rPr>
          <w:i w:val="0"/>
          <w:iCs w:val="0"/>
          <w:sz w:val="24"/>
          <w:szCs w:val="24"/>
        </w:rPr>
        <w:t xml:space="preserve">Delete the </w:t>
      </w:r>
      <w:r w:rsidR="00283E88" w:rsidRPr="00316C90">
        <w:rPr>
          <w:i w:val="0"/>
          <w:iCs w:val="0"/>
          <w:sz w:val="24"/>
          <w:szCs w:val="24"/>
        </w:rPr>
        <w:t>donation</w:t>
      </w:r>
      <w:r w:rsidR="00283E88">
        <w:rPr>
          <w:i w:val="0"/>
          <w:iCs w:val="0"/>
          <w:sz w:val="24"/>
          <w:szCs w:val="24"/>
        </w:rPr>
        <w:t xml:space="preserve"> based on the Id</w:t>
      </w:r>
    </w:p>
    <w:p w14:paraId="1335B285" w14:textId="058F7AEC" w:rsidR="00893A92" w:rsidRPr="00893A92" w:rsidRDefault="00893A92" w:rsidP="00893A92">
      <w:r>
        <w:t>To delete the donation by providing the donation id.</w:t>
      </w:r>
    </w:p>
    <w:p w14:paraId="21BA0780" w14:textId="78BE8E9E" w:rsidR="00C151C2" w:rsidRDefault="00C151C2" w:rsidP="00C151C2"/>
    <w:p w14:paraId="53D26825" w14:textId="02681851" w:rsidR="00C151C2" w:rsidRPr="00DF31DC" w:rsidRDefault="00C151C2" w:rsidP="0083296A">
      <w:pPr>
        <w:pStyle w:val="Heading3"/>
        <w:numPr>
          <w:ilvl w:val="2"/>
          <w:numId w:val="144"/>
        </w:numPr>
        <w:ind w:left="720"/>
        <w:rPr>
          <w:b/>
          <w:bCs/>
        </w:rPr>
      </w:pPr>
      <w:r w:rsidRPr="00DF31DC">
        <w:rPr>
          <w:b/>
          <w:bCs/>
        </w:rPr>
        <w:t>Manage the expenses</w:t>
      </w:r>
    </w:p>
    <w:p w14:paraId="46669CDF" w14:textId="0BE1AF73" w:rsidR="005C5EAC" w:rsidRDefault="005C5EAC" w:rsidP="0083296A">
      <w:pPr>
        <w:pStyle w:val="Heading4"/>
        <w:numPr>
          <w:ilvl w:val="3"/>
          <w:numId w:val="144"/>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w:t>
      </w:r>
    </w:p>
    <w:p w14:paraId="699CEE00" w14:textId="3DEB5490" w:rsidR="005C5EAC" w:rsidRDefault="00144931" w:rsidP="005C5EAC">
      <w:pPr>
        <w:numPr>
          <w:ilvl w:val="0"/>
          <w:numId w:val="8"/>
        </w:numPr>
        <w:ind w:left="357" w:hanging="357"/>
      </w:pPr>
      <w:r>
        <w:t>Expense</w:t>
      </w:r>
      <w:r w:rsidR="005C5EAC">
        <w:t xml:space="preserve"> Request must be valid. </w:t>
      </w:r>
    </w:p>
    <w:p w14:paraId="446371C8" w14:textId="23461AB1" w:rsidR="005C5EAC" w:rsidRDefault="005C5EAC" w:rsidP="005C5EAC">
      <w:pPr>
        <w:numPr>
          <w:ilvl w:val="0"/>
          <w:numId w:val="8"/>
        </w:numPr>
      </w:pPr>
      <w:r>
        <w:t xml:space="preserve">If </w:t>
      </w:r>
      <w:r w:rsidR="00144931">
        <w:t>expense</w:t>
      </w:r>
      <w:r>
        <w:t xml:space="preserve"> Request is valid</w:t>
      </w:r>
    </w:p>
    <w:p w14:paraId="3610E232" w14:textId="77777777" w:rsidR="005C5EAC" w:rsidRDefault="005C5EAC" w:rsidP="005C5EAC">
      <w:pPr>
        <w:numPr>
          <w:ilvl w:val="0"/>
          <w:numId w:val="10"/>
        </w:numPr>
      </w:pPr>
      <w:r>
        <w:t>Validate the donor if either of the following conditions met:</w:t>
      </w:r>
    </w:p>
    <w:p w14:paraId="40C25827"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ABCAEA6" w14:textId="77777777" w:rsidR="005C5EAC" w:rsidRDefault="005C5EAC" w:rsidP="005C5EAC">
      <w:pPr>
        <w:numPr>
          <w:ilvl w:val="1"/>
          <w:numId w:val="10"/>
        </w:numPr>
      </w:pPr>
      <w:r>
        <w:t>If donor is Devotee and its id does not exist in the request.</w:t>
      </w:r>
    </w:p>
    <w:p w14:paraId="33851862"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40527AB" w14:textId="77777777" w:rsidR="005C5EAC" w:rsidRDefault="005C5EAC" w:rsidP="005C5EAC">
      <w:pPr>
        <w:numPr>
          <w:ilvl w:val="0"/>
          <w:numId w:val="10"/>
        </w:numPr>
        <w:ind w:left="714" w:hanging="357"/>
      </w:pPr>
      <w:r>
        <w:t>Else If Donation Request Not Valid</w:t>
      </w:r>
    </w:p>
    <w:p w14:paraId="24CF8A36" w14:textId="77777777" w:rsidR="005C5EAC" w:rsidRDefault="005C5EAC" w:rsidP="005C5EAC">
      <w:pPr>
        <w:numPr>
          <w:ilvl w:val="0"/>
          <w:numId w:val="10"/>
        </w:numPr>
      </w:pPr>
      <w:r>
        <w:t>Error message should be triggered for the user.</w:t>
      </w:r>
    </w:p>
    <w:p w14:paraId="48F61135" w14:textId="77777777" w:rsidR="005C5EAC" w:rsidRDefault="005C5EAC" w:rsidP="005C5EAC">
      <w:pPr>
        <w:numPr>
          <w:ilvl w:val="0"/>
          <w:numId w:val="10"/>
        </w:numPr>
        <w:ind w:left="357" w:hanging="357"/>
      </w:pPr>
      <w:r>
        <w:lastRenderedPageBreak/>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22FF050F" w14:textId="77777777" w:rsidR="005C5EAC" w:rsidRDefault="005C5EAC" w:rsidP="005C5EAC">
      <w:pPr>
        <w:numPr>
          <w:ilvl w:val="0"/>
          <w:numId w:val="10"/>
        </w:numPr>
        <w:ind w:left="357" w:hanging="357"/>
      </w:pPr>
      <w:r>
        <w:t>Save the donation and return the saved Donation result.</w:t>
      </w:r>
    </w:p>
    <w:p w14:paraId="2C71CC05" w14:textId="00A9450D" w:rsidR="005C5EAC" w:rsidRDefault="005C5EAC" w:rsidP="0083296A">
      <w:pPr>
        <w:pStyle w:val="Heading4"/>
        <w:numPr>
          <w:ilvl w:val="3"/>
          <w:numId w:val="144"/>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expenses</w:t>
      </w:r>
      <w:r>
        <w:rPr>
          <w:i w:val="0"/>
          <w:iCs w:val="0"/>
          <w:sz w:val="24"/>
          <w:szCs w:val="24"/>
        </w:rPr>
        <w:t xml:space="preserve"> in bulk</w:t>
      </w:r>
    </w:p>
    <w:p w14:paraId="24AC9ECE" w14:textId="77777777" w:rsidR="005C5EAC" w:rsidRDefault="005C5EAC" w:rsidP="005C5EAC">
      <w:pPr>
        <w:numPr>
          <w:ilvl w:val="0"/>
          <w:numId w:val="8"/>
        </w:numPr>
        <w:ind w:left="357" w:hanging="357"/>
      </w:pPr>
      <w:r>
        <w:t xml:space="preserve">Donation Request must be valid. </w:t>
      </w:r>
    </w:p>
    <w:p w14:paraId="0D550727" w14:textId="77777777" w:rsidR="005C5EAC" w:rsidRDefault="005C5EAC" w:rsidP="005C5EAC">
      <w:pPr>
        <w:numPr>
          <w:ilvl w:val="0"/>
          <w:numId w:val="8"/>
        </w:numPr>
      </w:pPr>
      <w:r>
        <w:t>If donation Request is valid</w:t>
      </w:r>
    </w:p>
    <w:p w14:paraId="12000D22" w14:textId="77777777" w:rsidR="005C5EAC" w:rsidRDefault="005C5EAC" w:rsidP="005C5EAC">
      <w:pPr>
        <w:numPr>
          <w:ilvl w:val="0"/>
          <w:numId w:val="10"/>
        </w:numPr>
      </w:pPr>
      <w:r>
        <w:t>Validate the donor if either of the following conditions met:</w:t>
      </w:r>
    </w:p>
    <w:p w14:paraId="27047A0A"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1CA9D4F" w14:textId="77777777" w:rsidR="005C5EAC" w:rsidRDefault="005C5EAC" w:rsidP="005C5EAC">
      <w:pPr>
        <w:numPr>
          <w:ilvl w:val="1"/>
          <w:numId w:val="10"/>
        </w:numPr>
      </w:pPr>
      <w:r>
        <w:t>If donor is Devotee and its id does not exist in the request.</w:t>
      </w:r>
    </w:p>
    <w:p w14:paraId="0501CB13"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30D8569E" w14:textId="77777777" w:rsidR="005C5EAC" w:rsidRDefault="005C5EAC" w:rsidP="005C5EAC">
      <w:pPr>
        <w:numPr>
          <w:ilvl w:val="0"/>
          <w:numId w:val="10"/>
        </w:numPr>
        <w:ind w:left="714" w:hanging="357"/>
      </w:pPr>
      <w:r>
        <w:t>Else If Donation Request Not Valid</w:t>
      </w:r>
    </w:p>
    <w:p w14:paraId="767FC682" w14:textId="77777777" w:rsidR="005C5EAC" w:rsidRDefault="005C5EAC" w:rsidP="005C5EAC">
      <w:pPr>
        <w:numPr>
          <w:ilvl w:val="0"/>
          <w:numId w:val="10"/>
        </w:numPr>
      </w:pPr>
      <w:r>
        <w:t>Error message should be triggered for the user.</w:t>
      </w:r>
    </w:p>
    <w:p w14:paraId="1EEF64A3" w14:textId="77777777" w:rsidR="005C5EAC" w:rsidRDefault="005C5EAC" w:rsidP="005C5EAC">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60F47AFC" w14:textId="77777777" w:rsidR="005C5EAC" w:rsidRDefault="005C5EAC" w:rsidP="005C5EAC">
      <w:pPr>
        <w:numPr>
          <w:ilvl w:val="0"/>
          <w:numId w:val="10"/>
        </w:numPr>
        <w:ind w:left="357" w:hanging="357"/>
      </w:pPr>
      <w:r>
        <w:t>Save the donation and return the saved Donation result.</w:t>
      </w:r>
    </w:p>
    <w:p w14:paraId="1E1EF11D" w14:textId="6C5F9D50" w:rsidR="005C5EAC" w:rsidRDefault="005C5EAC" w:rsidP="0083296A">
      <w:pPr>
        <w:pStyle w:val="Heading4"/>
        <w:numPr>
          <w:ilvl w:val="3"/>
          <w:numId w:val="144"/>
        </w:numPr>
        <w:ind w:left="1077" w:hanging="1077"/>
        <w:rPr>
          <w:i w:val="0"/>
          <w:iCs w:val="0"/>
          <w:sz w:val="24"/>
          <w:szCs w:val="24"/>
        </w:rPr>
      </w:pPr>
      <w:r>
        <w:rPr>
          <w:i w:val="0"/>
          <w:iCs w:val="0"/>
          <w:sz w:val="24"/>
          <w:szCs w:val="24"/>
        </w:rPr>
        <w:t>Update</w:t>
      </w:r>
      <w:r w:rsidRPr="00316C90">
        <w:rPr>
          <w:i w:val="0"/>
          <w:iCs w:val="0"/>
          <w:sz w:val="24"/>
          <w:szCs w:val="24"/>
        </w:rPr>
        <w:t xml:space="preserve"> the </w:t>
      </w:r>
      <w:r w:rsidR="003E3AF3">
        <w:rPr>
          <w:i w:val="0"/>
          <w:iCs w:val="0"/>
          <w:sz w:val="24"/>
          <w:szCs w:val="24"/>
        </w:rPr>
        <w:t>expense</w:t>
      </w:r>
    </w:p>
    <w:p w14:paraId="241497AA" w14:textId="77777777" w:rsidR="005C5EAC" w:rsidRDefault="005C5EAC" w:rsidP="005C5EAC">
      <w:pPr>
        <w:numPr>
          <w:ilvl w:val="0"/>
          <w:numId w:val="8"/>
        </w:numPr>
        <w:ind w:left="357" w:hanging="357"/>
      </w:pPr>
      <w:r>
        <w:t xml:space="preserve">Donation Request must be valid. </w:t>
      </w:r>
    </w:p>
    <w:p w14:paraId="450B1C17" w14:textId="77777777" w:rsidR="005C5EAC" w:rsidRDefault="005C5EAC" w:rsidP="005C5EAC">
      <w:pPr>
        <w:numPr>
          <w:ilvl w:val="0"/>
          <w:numId w:val="8"/>
        </w:numPr>
      </w:pPr>
      <w:r>
        <w:t>If donation Request is valid</w:t>
      </w:r>
    </w:p>
    <w:p w14:paraId="56417532" w14:textId="77777777" w:rsidR="005C5EAC" w:rsidRDefault="005C5EAC" w:rsidP="005C5EAC">
      <w:pPr>
        <w:numPr>
          <w:ilvl w:val="0"/>
          <w:numId w:val="10"/>
        </w:numPr>
      </w:pPr>
      <w:r>
        <w:t>Validate the donor existence:</w:t>
      </w:r>
    </w:p>
    <w:p w14:paraId="2839ED03"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51464A81"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0A51C78" w14:textId="77777777" w:rsidR="005C5EAC" w:rsidRDefault="005C5EAC" w:rsidP="005C5EAC">
      <w:pPr>
        <w:numPr>
          <w:ilvl w:val="0"/>
          <w:numId w:val="10"/>
        </w:numPr>
        <w:ind w:left="714" w:hanging="357"/>
      </w:pPr>
      <w:r>
        <w:t>Else If Donation Request Not Valid</w:t>
      </w:r>
    </w:p>
    <w:p w14:paraId="2941E6C3" w14:textId="77777777" w:rsidR="005C5EAC" w:rsidRDefault="005C5EAC" w:rsidP="005C5EAC">
      <w:pPr>
        <w:numPr>
          <w:ilvl w:val="0"/>
          <w:numId w:val="10"/>
        </w:numPr>
      </w:pPr>
      <w:r>
        <w:t>Error message should be triggered for the user.</w:t>
      </w:r>
    </w:p>
    <w:p w14:paraId="603E7F09" w14:textId="77777777" w:rsidR="005C5EAC" w:rsidRDefault="005C5EAC" w:rsidP="005C5EAC">
      <w:pPr>
        <w:numPr>
          <w:ilvl w:val="0"/>
          <w:numId w:val="10"/>
        </w:numPr>
        <w:ind w:left="357" w:hanging="357"/>
      </w:pPr>
      <w:r>
        <w:t>Update the donation request and return the updated Donation result.</w:t>
      </w:r>
    </w:p>
    <w:p w14:paraId="589C5EF3" w14:textId="1C05637C" w:rsidR="005C5EAC" w:rsidRDefault="005C5EAC" w:rsidP="0083296A">
      <w:pPr>
        <w:pStyle w:val="Heading4"/>
        <w:numPr>
          <w:ilvl w:val="3"/>
          <w:numId w:val="144"/>
        </w:numPr>
        <w:ind w:left="1077" w:hanging="1077"/>
        <w:rPr>
          <w:i w:val="0"/>
          <w:iCs w:val="0"/>
          <w:sz w:val="24"/>
          <w:szCs w:val="24"/>
        </w:rPr>
      </w:pPr>
      <w:r>
        <w:rPr>
          <w:i w:val="0"/>
          <w:iCs w:val="0"/>
          <w:sz w:val="24"/>
          <w:szCs w:val="24"/>
        </w:rPr>
        <w:t>Find the</w:t>
      </w:r>
      <w:r w:rsidRPr="00316C90">
        <w:rPr>
          <w:i w:val="0"/>
          <w:iCs w:val="0"/>
          <w:sz w:val="24"/>
          <w:szCs w:val="24"/>
        </w:rPr>
        <w:t xml:space="preserve"> </w:t>
      </w:r>
      <w:r w:rsidR="003E3AF3">
        <w:rPr>
          <w:i w:val="0"/>
          <w:iCs w:val="0"/>
          <w:sz w:val="24"/>
          <w:szCs w:val="24"/>
        </w:rPr>
        <w:t>expense</w:t>
      </w:r>
      <w:r>
        <w:rPr>
          <w:i w:val="0"/>
          <w:iCs w:val="0"/>
          <w:sz w:val="24"/>
          <w:szCs w:val="24"/>
        </w:rPr>
        <w:t xml:space="preserve"> results based on the Id</w:t>
      </w:r>
    </w:p>
    <w:p w14:paraId="01F37296" w14:textId="5CC872EF" w:rsidR="005C5EAC" w:rsidRDefault="005C5EAC" w:rsidP="0083296A">
      <w:pPr>
        <w:pStyle w:val="Heading4"/>
        <w:numPr>
          <w:ilvl w:val="3"/>
          <w:numId w:val="144"/>
        </w:numPr>
        <w:ind w:left="1077" w:hanging="1077"/>
        <w:rPr>
          <w:i w:val="0"/>
          <w:iCs w:val="0"/>
          <w:sz w:val="24"/>
          <w:szCs w:val="24"/>
        </w:rPr>
      </w:pPr>
      <w:r>
        <w:rPr>
          <w:i w:val="0"/>
          <w:iCs w:val="0"/>
          <w:sz w:val="24"/>
          <w:szCs w:val="24"/>
        </w:rPr>
        <w:t xml:space="preserve">Delete the </w:t>
      </w:r>
      <w:r w:rsidR="003E3AF3">
        <w:rPr>
          <w:i w:val="0"/>
          <w:iCs w:val="0"/>
          <w:sz w:val="24"/>
          <w:szCs w:val="24"/>
        </w:rPr>
        <w:t>expense</w:t>
      </w:r>
      <w:r>
        <w:rPr>
          <w:i w:val="0"/>
          <w:iCs w:val="0"/>
          <w:sz w:val="24"/>
          <w:szCs w:val="24"/>
        </w:rPr>
        <w:t xml:space="preserve"> based on the Id</w:t>
      </w:r>
    </w:p>
    <w:p w14:paraId="6E798169" w14:textId="77777777" w:rsidR="005C5EAC" w:rsidRPr="005C5EAC" w:rsidRDefault="005C5EAC" w:rsidP="005C5EAC"/>
    <w:p w14:paraId="41722A6D" w14:textId="77777777" w:rsidR="00C151C2" w:rsidRPr="00C151C2" w:rsidRDefault="00C151C2" w:rsidP="00C151C2"/>
    <w:p w14:paraId="5A97363F" w14:textId="77777777" w:rsidR="00283E88" w:rsidRPr="00283E88" w:rsidRDefault="00283E88" w:rsidP="00283E88"/>
    <w:p w14:paraId="030A6526" w14:textId="77777777" w:rsidR="009B05A4" w:rsidRPr="009B05A4" w:rsidRDefault="009B05A4" w:rsidP="009B05A4">
      <w:pPr>
        <w:rPr>
          <w:lang w:val="en-US"/>
        </w:rPr>
      </w:pPr>
    </w:p>
    <w:p w14:paraId="314161E5" w14:textId="77777777" w:rsidR="00A359FB" w:rsidRPr="00A359FB" w:rsidRDefault="00A359FB" w:rsidP="00A359FB">
      <w:pPr>
        <w:rPr>
          <w:lang w:val="en-US"/>
        </w:rPr>
      </w:pPr>
    </w:p>
    <w:p w14:paraId="1A5D0668" w14:textId="578821FC" w:rsidR="00925534" w:rsidRDefault="00925534" w:rsidP="0083296A">
      <w:pPr>
        <w:pStyle w:val="Heading1"/>
        <w:numPr>
          <w:ilvl w:val="0"/>
          <w:numId w:val="144"/>
        </w:numPr>
        <w:ind w:left="357" w:hanging="357"/>
        <w:rPr>
          <w:lang w:val="en-US"/>
        </w:rPr>
      </w:pPr>
      <w:r>
        <w:rPr>
          <w:lang w:val="en-US"/>
        </w:rPr>
        <w:t>Data Upload Service</w:t>
      </w:r>
    </w:p>
    <w:p w14:paraId="0E848DCD" w14:textId="0211B028" w:rsidR="00A359FB" w:rsidRDefault="00A359FB" w:rsidP="0083296A">
      <w:pPr>
        <w:pStyle w:val="Heading2"/>
        <w:numPr>
          <w:ilvl w:val="1"/>
          <w:numId w:val="144"/>
        </w:numPr>
        <w:spacing w:before="0"/>
        <w:ind w:left="720"/>
        <w:rPr>
          <w:lang w:val="en-US"/>
        </w:rPr>
      </w:pPr>
      <w:r>
        <w:rPr>
          <w:lang w:val="en-US"/>
        </w:rPr>
        <w:t>Description</w:t>
      </w:r>
    </w:p>
    <w:p w14:paraId="0E40BCC7" w14:textId="77777777" w:rsidR="00A359FB" w:rsidRDefault="00A359FB" w:rsidP="0083296A">
      <w:pPr>
        <w:pStyle w:val="Heading2"/>
        <w:numPr>
          <w:ilvl w:val="1"/>
          <w:numId w:val="144"/>
        </w:numPr>
        <w:spacing w:before="0"/>
        <w:ind w:left="720"/>
        <w:rPr>
          <w:lang w:val="en-US"/>
        </w:rPr>
      </w:pPr>
      <w:r>
        <w:rPr>
          <w:lang w:val="en-US"/>
        </w:rPr>
        <w:t>Entity Relationship Diagram</w:t>
      </w:r>
    </w:p>
    <w:p w14:paraId="6496E6D2" w14:textId="77777777" w:rsidR="00A359FB" w:rsidRDefault="00A359FB" w:rsidP="0083296A">
      <w:pPr>
        <w:pStyle w:val="Heading2"/>
        <w:numPr>
          <w:ilvl w:val="1"/>
          <w:numId w:val="144"/>
        </w:numPr>
        <w:spacing w:before="0"/>
        <w:ind w:left="720"/>
        <w:rPr>
          <w:lang w:val="en-US"/>
        </w:rPr>
      </w:pPr>
      <w:r>
        <w:rPr>
          <w:lang w:val="en-US"/>
        </w:rPr>
        <w:t>Class Diagram</w:t>
      </w:r>
    </w:p>
    <w:p w14:paraId="0C21FFE7" w14:textId="77777777" w:rsidR="00A359FB" w:rsidRDefault="00A359FB" w:rsidP="0083296A">
      <w:pPr>
        <w:pStyle w:val="Heading2"/>
        <w:numPr>
          <w:ilvl w:val="1"/>
          <w:numId w:val="144"/>
        </w:numPr>
        <w:spacing w:before="0"/>
        <w:ind w:left="720"/>
        <w:rPr>
          <w:lang w:val="en-US"/>
        </w:rPr>
      </w:pPr>
      <w:r>
        <w:rPr>
          <w:lang w:val="en-US"/>
        </w:rPr>
        <w:t>Use Case Diagram</w:t>
      </w:r>
    </w:p>
    <w:p w14:paraId="0F62ECD4" w14:textId="77777777" w:rsidR="00A359FB" w:rsidRPr="009401E1" w:rsidRDefault="00A359FB" w:rsidP="0083296A">
      <w:pPr>
        <w:pStyle w:val="Heading2"/>
        <w:numPr>
          <w:ilvl w:val="1"/>
          <w:numId w:val="144"/>
        </w:numPr>
        <w:spacing w:before="0"/>
        <w:ind w:left="720"/>
        <w:rPr>
          <w:lang w:val="en-US"/>
        </w:rPr>
      </w:pPr>
      <w:r>
        <w:rPr>
          <w:lang w:val="en-US"/>
        </w:rPr>
        <w:t>Use Case Details</w:t>
      </w:r>
    </w:p>
    <w:p w14:paraId="18339916" w14:textId="77777777" w:rsidR="00A359FB" w:rsidRPr="00A359FB" w:rsidRDefault="00A359FB" w:rsidP="00A359FB">
      <w:pPr>
        <w:rPr>
          <w:lang w:val="en-US"/>
        </w:rPr>
      </w:pPr>
    </w:p>
    <w:p w14:paraId="7DCB8172" w14:textId="548D471B" w:rsidR="00925534" w:rsidRDefault="00925534" w:rsidP="0083296A">
      <w:pPr>
        <w:pStyle w:val="Heading1"/>
        <w:numPr>
          <w:ilvl w:val="0"/>
          <w:numId w:val="144"/>
        </w:numPr>
        <w:ind w:left="357" w:hanging="357"/>
        <w:rPr>
          <w:lang w:val="en-US"/>
        </w:rPr>
      </w:pPr>
      <w:r w:rsidRPr="00925534">
        <w:rPr>
          <w:lang w:val="en-US"/>
        </w:rPr>
        <w:t>Messaging Service</w:t>
      </w:r>
    </w:p>
    <w:p w14:paraId="502E4518" w14:textId="77777777" w:rsidR="00A359FB" w:rsidRDefault="00A359FB" w:rsidP="0083296A">
      <w:pPr>
        <w:pStyle w:val="Heading2"/>
        <w:numPr>
          <w:ilvl w:val="1"/>
          <w:numId w:val="144"/>
        </w:numPr>
        <w:spacing w:before="0"/>
        <w:ind w:left="720"/>
        <w:rPr>
          <w:lang w:val="en-US"/>
        </w:rPr>
      </w:pPr>
      <w:r>
        <w:rPr>
          <w:lang w:val="en-US"/>
        </w:rPr>
        <w:t>Description</w:t>
      </w:r>
    </w:p>
    <w:p w14:paraId="1A1D7FE4" w14:textId="77777777" w:rsidR="00A359FB" w:rsidRDefault="00A359FB" w:rsidP="0083296A">
      <w:pPr>
        <w:pStyle w:val="Heading2"/>
        <w:numPr>
          <w:ilvl w:val="1"/>
          <w:numId w:val="144"/>
        </w:numPr>
        <w:spacing w:before="0"/>
        <w:ind w:left="720"/>
        <w:rPr>
          <w:lang w:val="en-US"/>
        </w:rPr>
      </w:pPr>
      <w:r>
        <w:rPr>
          <w:lang w:val="en-US"/>
        </w:rPr>
        <w:t>Entity Relationship Diagram</w:t>
      </w:r>
    </w:p>
    <w:p w14:paraId="78BFFCF4" w14:textId="77777777" w:rsidR="00A359FB" w:rsidRDefault="00A359FB" w:rsidP="0083296A">
      <w:pPr>
        <w:pStyle w:val="Heading2"/>
        <w:numPr>
          <w:ilvl w:val="1"/>
          <w:numId w:val="144"/>
        </w:numPr>
        <w:spacing w:before="0"/>
        <w:ind w:left="720"/>
        <w:rPr>
          <w:lang w:val="en-US"/>
        </w:rPr>
      </w:pPr>
      <w:r>
        <w:rPr>
          <w:lang w:val="en-US"/>
        </w:rPr>
        <w:t>Class Diagram</w:t>
      </w:r>
    </w:p>
    <w:p w14:paraId="78582681" w14:textId="77777777" w:rsidR="00A359FB" w:rsidRDefault="00A359FB" w:rsidP="0083296A">
      <w:pPr>
        <w:pStyle w:val="Heading2"/>
        <w:numPr>
          <w:ilvl w:val="1"/>
          <w:numId w:val="144"/>
        </w:numPr>
        <w:spacing w:before="0"/>
        <w:ind w:left="720"/>
        <w:rPr>
          <w:lang w:val="en-US"/>
        </w:rPr>
      </w:pPr>
      <w:r>
        <w:rPr>
          <w:lang w:val="en-US"/>
        </w:rPr>
        <w:t>Use Case Diagram</w:t>
      </w:r>
    </w:p>
    <w:p w14:paraId="68CA2B75" w14:textId="77777777" w:rsidR="00A359FB" w:rsidRPr="009401E1" w:rsidRDefault="00A359FB" w:rsidP="0083296A">
      <w:pPr>
        <w:pStyle w:val="Heading2"/>
        <w:numPr>
          <w:ilvl w:val="1"/>
          <w:numId w:val="144"/>
        </w:numPr>
        <w:spacing w:before="0"/>
        <w:ind w:left="720"/>
        <w:rPr>
          <w:lang w:val="en-US"/>
        </w:rPr>
      </w:pPr>
      <w:r>
        <w:rPr>
          <w:lang w:val="en-US"/>
        </w:rPr>
        <w:t>Use Case Details</w:t>
      </w:r>
    </w:p>
    <w:p w14:paraId="47883A38" w14:textId="77777777" w:rsidR="00A359FB" w:rsidRPr="00A359FB" w:rsidRDefault="00A359FB" w:rsidP="00A359FB">
      <w:pPr>
        <w:rPr>
          <w:lang w:val="en-US"/>
        </w:rPr>
      </w:pPr>
    </w:p>
    <w:sectPr w:rsidR="00A359FB" w:rsidRPr="00A359FB" w:rsidSect="00F36219">
      <w:pgSz w:w="16838" w:h="23811" w:code="8"/>
      <w:pgMar w:top="510" w:right="510" w:bottom="510"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27685" w14:textId="77777777" w:rsidR="00A5223A" w:rsidRDefault="00A5223A" w:rsidP="008C5159">
      <w:pPr>
        <w:spacing w:after="0" w:line="240" w:lineRule="auto"/>
      </w:pPr>
      <w:r>
        <w:separator/>
      </w:r>
    </w:p>
  </w:endnote>
  <w:endnote w:type="continuationSeparator" w:id="0">
    <w:p w14:paraId="2C5D360F" w14:textId="77777777" w:rsidR="00A5223A" w:rsidRDefault="00A5223A" w:rsidP="008C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2AC86" w14:textId="77777777" w:rsidR="00A5223A" w:rsidRDefault="00A5223A" w:rsidP="008C5159">
      <w:pPr>
        <w:spacing w:after="0" w:line="240" w:lineRule="auto"/>
      </w:pPr>
      <w:r>
        <w:separator/>
      </w:r>
    </w:p>
  </w:footnote>
  <w:footnote w:type="continuationSeparator" w:id="0">
    <w:p w14:paraId="7D9001AB" w14:textId="77777777" w:rsidR="00A5223A" w:rsidRDefault="00A5223A" w:rsidP="008C5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A20AB2"/>
    <w:multiLevelType w:val="hybridMultilevel"/>
    <w:tmpl w:val="069CD6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F170A"/>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0CBC3A68"/>
    <w:multiLevelType w:val="hybridMultilevel"/>
    <w:tmpl w:val="D70ED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667200"/>
    <w:multiLevelType w:val="hybridMultilevel"/>
    <w:tmpl w:val="71EE50AE"/>
    <w:lvl w:ilvl="0" w:tplc="40090001">
      <w:start w:val="1"/>
      <w:numFmt w:val="bullet"/>
      <w:lvlText w:val=""/>
      <w:lvlJc w:val="left"/>
      <w:pPr>
        <w:ind w:left="4680" w:hanging="360"/>
      </w:pPr>
      <w:rPr>
        <w:rFonts w:ascii="Symbol" w:hAnsi="Symbol" w:hint="default"/>
      </w:r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23"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B3516E"/>
    <w:multiLevelType w:val="multilevel"/>
    <w:tmpl w:val="83365774"/>
    <w:lvl w:ilvl="0">
      <w:start w:val="8"/>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35"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9"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4F784C"/>
    <w:multiLevelType w:val="hybridMultilevel"/>
    <w:tmpl w:val="980CA4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C41B24"/>
    <w:multiLevelType w:val="hybridMultilevel"/>
    <w:tmpl w:val="0778E502"/>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3865" w:hanging="180"/>
      </w:pPr>
      <w:rPr>
        <w:rFonts w:ascii="Wingdings" w:hAnsi="Wingdings" w:hint="default"/>
      </w:rPr>
    </w:lvl>
    <w:lvl w:ilvl="6" w:tplc="40090005">
      <w:start w:val="1"/>
      <w:numFmt w:val="bullet"/>
      <w:lvlText w:val=""/>
      <w:lvlJc w:val="left"/>
      <w:pPr>
        <w:ind w:left="5040" w:hanging="360"/>
      </w:pPr>
      <w:rPr>
        <w:rFonts w:ascii="Wingdings" w:hAnsi="Wingdings" w:hint="default"/>
      </w:r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7" w15:restartNumberingAfterBreak="0">
    <w:nsid w:val="26B94B5D"/>
    <w:multiLevelType w:val="hybridMultilevel"/>
    <w:tmpl w:val="ED22E066"/>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05">
      <w:start w:val="1"/>
      <w:numFmt w:val="bullet"/>
      <w:lvlText w:val=""/>
      <w:lvlJc w:val="left"/>
      <w:pPr>
        <w:ind w:left="3600" w:hanging="360"/>
      </w:pPr>
      <w:rPr>
        <w:rFonts w:ascii="Wingdings" w:hAnsi="Wingdings" w:hint="default"/>
      </w:rPr>
    </w:lvl>
    <w:lvl w:ilvl="5" w:tplc="40090005">
      <w:start w:val="1"/>
      <w:numFmt w:val="bullet"/>
      <w:lvlText w:val=""/>
      <w:lvlJc w:val="left"/>
      <w:pPr>
        <w:ind w:left="3865"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51"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741D40"/>
    <w:multiLevelType w:val="hybridMultilevel"/>
    <w:tmpl w:val="CD84FCE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6" w15:restartNumberingAfterBreak="0">
    <w:nsid w:val="2F1754B0"/>
    <w:multiLevelType w:val="hybridMultilevel"/>
    <w:tmpl w:val="610092D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7"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58"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6"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0" w15:restartNumberingAfterBreak="0">
    <w:nsid w:val="3E07577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F240519"/>
    <w:multiLevelType w:val="hybridMultilevel"/>
    <w:tmpl w:val="A326889E"/>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4320"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3FAF6DC1"/>
    <w:multiLevelType w:val="hybridMultilevel"/>
    <w:tmpl w:val="BB66C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4112230C"/>
    <w:multiLevelType w:val="hybridMultilevel"/>
    <w:tmpl w:val="2C7E276C"/>
    <w:lvl w:ilvl="0" w:tplc="40090001">
      <w:start w:val="1"/>
      <w:numFmt w:val="bullet"/>
      <w:lvlText w:val=""/>
      <w:lvlJc w:val="left"/>
      <w:pPr>
        <w:ind w:left="1080" w:hanging="360"/>
      </w:pPr>
      <w:rPr>
        <w:rFonts w:ascii="Symbol" w:hAnsi="Symbol" w:cs="Symbol" w:hint="default"/>
      </w:rPr>
    </w:lvl>
    <w:lvl w:ilvl="1" w:tplc="40090003">
      <w:start w:val="1"/>
      <w:numFmt w:val="bullet"/>
      <w:lvlText w:val="o"/>
      <w:lvlJc w:val="left"/>
      <w:pPr>
        <w:ind w:left="1800" w:hanging="360"/>
      </w:pPr>
      <w:rPr>
        <w:rFonts w:ascii="Courier New" w:hAnsi="Courier New" w:cs="Courier New" w:hint="default"/>
      </w:rPr>
    </w:lvl>
    <w:lvl w:ilvl="2" w:tplc="40090019">
      <w:start w:val="1"/>
      <w:numFmt w:val="lowerLetter"/>
      <w:lvlText w:val="%3."/>
      <w:lvlJc w:val="left"/>
      <w:pPr>
        <w:ind w:left="2520" w:hanging="360"/>
      </w:pPr>
      <w:rPr>
        <w:rFont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7"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8"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9" w15:restartNumberingAfterBreak="0">
    <w:nsid w:val="43914A9C"/>
    <w:multiLevelType w:val="hybridMultilevel"/>
    <w:tmpl w:val="EBB4DA8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9F7B39"/>
    <w:multiLevelType w:val="hybridMultilevel"/>
    <w:tmpl w:val="0AB41D5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4B85023D"/>
    <w:multiLevelType w:val="hybridMultilevel"/>
    <w:tmpl w:val="0AC0C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BEC6A5B"/>
    <w:multiLevelType w:val="hybridMultilevel"/>
    <w:tmpl w:val="02A275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4D5D382D"/>
    <w:multiLevelType w:val="hybridMultilevel"/>
    <w:tmpl w:val="F920CF3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1"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2"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2E9766C"/>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5333F75"/>
    <w:multiLevelType w:val="hybridMultilevel"/>
    <w:tmpl w:val="DD348D14"/>
    <w:lvl w:ilvl="0" w:tplc="194CC430">
      <w:start w:val="1"/>
      <w:numFmt w:val="decimal"/>
      <w:lvlText w:val="%1."/>
      <w:lvlJc w:val="left"/>
      <w:pPr>
        <w:ind w:left="1080" w:hanging="360"/>
      </w:pPr>
      <w:rPr>
        <w:rFonts w:hint="default"/>
        <w:color w:val="FF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9"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A65381"/>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2"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5"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61776D2F"/>
    <w:multiLevelType w:val="hybridMultilevel"/>
    <w:tmpl w:val="F26CBD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2"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1D14D82"/>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4"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16"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7"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8"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B712BD7"/>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4"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2B61168"/>
    <w:multiLevelType w:val="hybridMultilevel"/>
    <w:tmpl w:val="5E44E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39F640B"/>
    <w:multiLevelType w:val="hybridMultilevel"/>
    <w:tmpl w:val="73B69D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0" w15:restartNumberingAfterBreak="0">
    <w:nsid w:val="745E056D"/>
    <w:multiLevelType w:val="hybridMultilevel"/>
    <w:tmpl w:val="1046993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2"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37"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4"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100"/>
  </w:num>
  <w:num w:numId="2">
    <w:abstractNumId w:val="127"/>
  </w:num>
  <w:num w:numId="3">
    <w:abstractNumId w:val="75"/>
  </w:num>
  <w:num w:numId="4">
    <w:abstractNumId w:val="136"/>
  </w:num>
  <w:num w:numId="5">
    <w:abstractNumId w:val="27"/>
  </w:num>
  <w:num w:numId="6">
    <w:abstractNumId w:val="111"/>
  </w:num>
  <w:num w:numId="7">
    <w:abstractNumId w:val="22"/>
  </w:num>
  <w:num w:numId="8">
    <w:abstractNumId w:val="89"/>
  </w:num>
  <w:num w:numId="9">
    <w:abstractNumId w:val="129"/>
  </w:num>
  <w:num w:numId="10">
    <w:abstractNumId w:val="87"/>
  </w:num>
  <w:num w:numId="11">
    <w:abstractNumId w:val="14"/>
  </w:num>
  <w:num w:numId="12">
    <w:abstractNumId w:val="73"/>
  </w:num>
  <w:num w:numId="13">
    <w:abstractNumId w:val="19"/>
  </w:num>
  <w:num w:numId="14">
    <w:abstractNumId w:val="75"/>
    <w:lvlOverride w:ilvl="0"/>
    <w:lvlOverride w:ilvl="1"/>
    <w:lvlOverride w:ilvl="2">
      <w:startOverride w:val="1"/>
    </w:lvlOverride>
    <w:lvlOverride w:ilvl="3"/>
    <w:lvlOverride w:ilvl="4"/>
    <w:lvlOverride w:ilvl="5"/>
    <w:lvlOverride w:ilvl="6"/>
    <w:lvlOverride w:ilvl="7"/>
    <w:lvlOverride w:ilvl="8"/>
  </w:num>
  <w:num w:numId="15">
    <w:abstractNumId w:val="88"/>
  </w:num>
  <w:num w:numId="16">
    <w:abstractNumId w:val="86"/>
  </w:num>
  <w:num w:numId="17">
    <w:abstractNumId w:val="39"/>
  </w:num>
  <w:num w:numId="18">
    <w:abstractNumId w:val="50"/>
  </w:num>
  <w:num w:numId="19">
    <w:abstractNumId w:val="33"/>
  </w:num>
  <w:num w:numId="20">
    <w:abstractNumId w:val="18"/>
  </w:num>
  <w:num w:numId="21">
    <w:abstractNumId w:val="36"/>
  </w:num>
  <w:num w:numId="22">
    <w:abstractNumId w:val="123"/>
  </w:num>
  <w:num w:numId="23">
    <w:abstractNumId w:val="44"/>
  </w:num>
  <w:num w:numId="24">
    <w:abstractNumId w:val="131"/>
  </w:num>
  <w:num w:numId="25">
    <w:abstractNumId w:val="116"/>
  </w:num>
  <w:num w:numId="26">
    <w:abstractNumId w:val="37"/>
  </w:num>
  <w:num w:numId="27">
    <w:abstractNumId w:val="97"/>
  </w:num>
  <w:num w:numId="28">
    <w:abstractNumId w:val="142"/>
  </w:num>
  <w:num w:numId="29">
    <w:abstractNumId w:val="80"/>
  </w:num>
  <w:num w:numId="30">
    <w:abstractNumId w:val="16"/>
  </w:num>
  <w:num w:numId="31">
    <w:abstractNumId w:val="55"/>
  </w:num>
  <w:num w:numId="32">
    <w:abstractNumId w:val="134"/>
  </w:num>
  <w:num w:numId="33">
    <w:abstractNumId w:val="79"/>
  </w:num>
  <w:num w:numId="34">
    <w:abstractNumId w:val="58"/>
  </w:num>
  <w:num w:numId="35">
    <w:abstractNumId w:val="92"/>
  </w:num>
  <w:num w:numId="36">
    <w:abstractNumId w:val="67"/>
  </w:num>
  <w:num w:numId="37">
    <w:abstractNumId w:val="5"/>
  </w:num>
  <w:num w:numId="38">
    <w:abstractNumId w:val="48"/>
  </w:num>
  <w:num w:numId="39">
    <w:abstractNumId w:val="71"/>
  </w:num>
  <w:num w:numId="40">
    <w:abstractNumId w:val="85"/>
  </w:num>
  <w:num w:numId="41">
    <w:abstractNumId w:val="32"/>
  </w:num>
  <w:num w:numId="42">
    <w:abstractNumId w:val="13"/>
  </w:num>
  <w:num w:numId="43">
    <w:abstractNumId w:val="0"/>
  </w:num>
  <w:num w:numId="44">
    <w:abstractNumId w:val="132"/>
  </w:num>
  <w:num w:numId="45">
    <w:abstractNumId w:val="7"/>
  </w:num>
  <w:num w:numId="46">
    <w:abstractNumId w:val="24"/>
  </w:num>
  <w:num w:numId="47">
    <w:abstractNumId w:val="15"/>
  </w:num>
  <w:num w:numId="48">
    <w:abstractNumId w:val="62"/>
  </w:num>
  <w:num w:numId="49">
    <w:abstractNumId w:val="28"/>
  </w:num>
  <w:num w:numId="50">
    <w:abstractNumId w:val="41"/>
  </w:num>
  <w:num w:numId="51">
    <w:abstractNumId w:val="140"/>
  </w:num>
  <w:num w:numId="52">
    <w:abstractNumId w:val="23"/>
  </w:num>
  <w:num w:numId="53">
    <w:abstractNumId w:val="64"/>
  </w:num>
  <w:num w:numId="54">
    <w:abstractNumId w:val="26"/>
  </w:num>
  <w:num w:numId="55">
    <w:abstractNumId w:val="124"/>
  </w:num>
  <w:num w:numId="56">
    <w:abstractNumId w:val="66"/>
  </w:num>
  <w:num w:numId="57">
    <w:abstractNumId w:val="9"/>
  </w:num>
  <w:num w:numId="58">
    <w:abstractNumId w:val="53"/>
  </w:num>
  <w:num w:numId="59">
    <w:abstractNumId w:val="95"/>
  </w:num>
  <w:num w:numId="60">
    <w:abstractNumId w:val="2"/>
  </w:num>
  <w:num w:numId="61">
    <w:abstractNumId w:val="114"/>
  </w:num>
  <w:num w:numId="62">
    <w:abstractNumId w:val="1"/>
  </w:num>
  <w:num w:numId="63">
    <w:abstractNumId w:val="83"/>
  </w:num>
  <w:num w:numId="64">
    <w:abstractNumId w:val="121"/>
  </w:num>
  <w:num w:numId="65">
    <w:abstractNumId w:val="17"/>
  </w:num>
  <w:num w:numId="66">
    <w:abstractNumId w:val="107"/>
  </w:num>
  <w:num w:numId="67">
    <w:abstractNumId w:val="109"/>
  </w:num>
  <w:num w:numId="68">
    <w:abstractNumId w:val="99"/>
  </w:num>
  <w:num w:numId="69">
    <w:abstractNumId w:val="21"/>
  </w:num>
  <w:num w:numId="70">
    <w:abstractNumId w:val="54"/>
  </w:num>
  <w:num w:numId="71">
    <w:abstractNumId w:val="106"/>
  </w:num>
  <w:num w:numId="72">
    <w:abstractNumId w:val="51"/>
  </w:num>
  <w:num w:numId="73">
    <w:abstractNumId w:val="118"/>
  </w:num>
  <w:num w:numId="74">
    <w:abstractNumId w:val="141"/>
  </w:num>
  <w:num w:numId="75">
    <w:abstractNumId w:val="126"/>
  </w:num>
  <w:num w:numId="76">
    <w:abstractNumId w:val="43"/>
  </w:num>
  <w:num w:numId="77">
    <w:abstractNumId w:val="81"/>
  </w:num>
  <w:num w:numId="78">
    <w:abstractNumId w:val="102"/>
  </w:num>
  <w:num w:numId="79">
    <w:abstractNumId w:val="128"/>
  </w:num>
  <w:num w:numId="80">
    <w:abstractNumId w:val="125"/>
  </w:num>
  <w:num w:numId="81">
    <w:abstractNumId w:val="11"/>
  </w:num>
  <w:num w:numId="82">
    <w:abstractNumId w:val="10"/>
  </w:num>
  <w:num w:numId="83">
    <w:abstractNumId w:val="108"/>
  </w:num>
  <w:num w:numId="84">
    <w:abstractNumId w:val="25"/>
  </w:num>
  <w:num w:numId="85">
    <w:abstractNumId w:val="45"/>
  </w:num>
  <w:num w:numId="86">
    <w:abstractNumId w:val="63"/>
  </w:num>
  <w:num w:numId="87">
    <w:abstractNumId w:val="133"/>
  </w:num>
  <w:num w:numId="88">
    <w:abstractNumId w:val="105"/>
  </w:num>
  <w:num w:numId="89">
    <w:abstractNumId w:val="38"/>
  </w:num>
  <w:num w:numId="90">
    <w:abstractNumId w:val="65"/>
  </w:num>
  <w:num w:numId="91">
    <w:abstractNumId w:val="138"/>
  </w:num>
  <w:num w:numId="92">
    <w:abstractNumId w:val="57"/>
  </w:num>
  <w:num w:numId="93">
    <w:abstractNumId w:val="68"/>
  </w:num>
  <w:num w:numId="94">
    <w:abstractNumId w:val="120"/>
  </w:num>
  <w:num w:numId="95">
    <w:abstractNumId w:val="61"/>
  </w:num>
  <w:num w:numId="96">
    <w:abstractNumId w:val="112"/>
  </w:num>
  <w:num w:numId="97">
    <w:abstractNumId w:val="20"/>
  </w:num>
  <w:num w:numId="98">
    <w:abstractNumId w:val="77"/>
  </w:num>
  <w:num w:numId="99">
    <w:abstractNumId w:val="31"/>
  </w:num>
  <w:num w:numId="100">
    <w:abstractNumId w:val="78"/>
  </w:num>
  <w:num w:numId="101">
    <w:abstractNumId w:val="46"/>
  </w:num>
  <w:num w:numId="102">
    <w:abstractNumId w:val="144"/>
  </w:num>
  <w:num w:numId="103">
    <w:abstractNumId w:val="117"/>
  </w:num>
  <w:num w:numId="104">
    <w:abstractNumId w:val="135"/>
  </w:num>
  <w:num w:numId="105">
    <w:abstractNumId w:val="74"/>
  </w:num>
  <w:num w:numId="106">
    <w:abstractNumId w:val="35"/>
  </w:num>
  <w:num w:numId="107">
    <w:abstractNumId w:val="119"/>
  </w:num>
  <w:num w:numId="108">
    <w:abstractNumId w:val="29"/>
  </w:num>
  <w:num w:numId="109">
    <w:abstractNumId w:val="69"/>
  </w:num>
  <w:num w:numId="110">
    <w:abstractNumId w:val="40"/>
  </w:num>
  <w:num w:numId="111">
    <w:abstractNumId w:val="101"/>
  </w:num>
  <w:num w:numId="112">
    <w:abstractNumId w:val="30"/>
  </w:num>
  <w:num w:numId="113">
    <w:abstractNumId w:val="59"/>
  </w:num>
  <w:num w:numId="114">
    <w:abstractNumId w:val="137"/>
  </w:num>
  <w:num w:numId="115">
    <w:abstractNumId w:val="94"/>
  </w:num>
  <w:num w:numId="116">
    <w:abstractNumId w:val="110"/>
  </w:num>
  <w:num w:numId="117">
    <w:abstractNumId w:val="76"/>
  </w:num>
  <w:num w:numId="118">
    <w:abstractNumId w:val="91"/>
  </w:num>
  <w:num w:numId="119">
    <w:abstractNumId w:val="42"/>
  </w:num>
  <w:num w:numId="120">
    <w:abstractNumId w:val="139"/>
  </w:num>
  <w:num w:numId="121">
    <w:abstractNumId w:val="93"/>
  </w:num>
  <w:num w:numId="122">
    <w:abstractNumId w:val="104"/>
  </w:num>
  <w:num w:numId="123">
    <w:abstractNumId w:val="103"/>
  </w:num>
  <w:num w:numId="124">
    <w:abstractNumId w:val="34"/>
  </w:num>
  <w:num w:numId="125">
    <w:abstractNumId w:val="143"/>
  </w:num>
  <w:num w:numId="126">
    <w:abstractNumId w:val="84"/>
  </w:num>
  <w:num w:numId="127">
    <w:abstractNumId w:val="60"/>
  </w:num>
  <w:num w:numId="128">
    <w:abstractNumId w:val="3"/>
  </w:num>
  <w:num w:numId="129">
    <w:abstractNumId w:val="82"/>
  </w:num>
  <w:num w:numId="130">
    <w:abstractNumId w:val="115"/>
  </w:num>
  <w:num w:numId="131">
    <w:abstractNumId w:val="12"/>
  </w:num>
  <w:num w:numId="132">
    <w:abstractNumId w:val="6"/>
  </w:num>
  <w:num w:numId="133">
    <w:abstractNumId w:val="49"/>
  </w:num>
  <w:num w:numId="134">
    <w:abstractNumId w:val="98"/>
  </w:num>
  <w:num w:numId="135">
    <w:abstractNumId w:val="4"/>
  </w:num>
  <w:num w:numId="136">
    <w:abstractNumId w:val="130"/>
  </w:num>
  <w:num w:numId="137">
    <w:abstractNumId w:val="56"/>
  </w:num>
  <w:num w:numId="138">
    <w:abstractNumId w:val="52"/>
  </w:num>
  <w:num w:numId="139">
    <w:abstractNumId w:val="90"/>
  </w:num>
  <w:num w:numId="140">
    <w:abstractNumId w:val="72"/>
  </w:num>
  <w:num w:numId="141">
    <w:abstractNumId w:val="47"/>
  </w:num>
  <w:num w:numId="142">
    <w:abstractNumId w:val="122"/>
  </w:num>
  <w:num w:numId="143">
    <w:abstractNumId w:val="8"/>
  </w:num>
  <w:num w:numId="144">
    <w:abstractNumId w:val="96"/>
  </w:num>
  <w:num w:numId="145">
    <w:abstractNumId w:val="113"/>
  </w:num>
  <w:num w:numId="146">
    <w:abstractNumId w:val="70"/>
  </w:num>
  <w:numIdMacAtCleanup w:val="1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51A"/>
    <w:rsid w:val="000053E1"/>
    <w:rsid w:val="00010A04"/>
    <w:rsid w:val="000130D4"/>
    <w:rsid w:val="00021DF1"/>
    <w:rsid w:val="00026A36"/>
    <w:rsid w:val="00032E17"/>
    <w:rsid w:val="00033906"/>
    <w:rsid w:val="000377F5"/>
    <w:rsid w:val="00037B08"/>
    <w:rsid w:val="00041837"/>
    <w:rsid w:val="00044B4D"/>
    <w:rsid w:val="00047F87"/>
    <w:rsid w:val="000541C1"/>
    <w:rsid w:val="0005450D"/>
    <w:rsid w:val="00054561"/>
    <w:rsid w:val="00054B5B"/>
    <w:rsid w:val="0005619B"/>
    <w:rsid w:val="000606E3"/>
    <w:rsid w:val="00084950"/>
    <w:rsid w:val="0008566A"/>
    <w:rsid w:val="00094FE8"/>
    <w:rsid w:val="000A1C74"/>
    <w:rsid w:val="000B2F42"/>
    <w:rsid w:val="000C444F"/>
    <w:rsid w:val="000D713A"/>
    <w:rsid w:val="000E035F"/>
    <w:rsid w:val="000E1B86"/>
    <w:rsid w:val="00100A18"/>
    <w:rsid w:val="001025F2"/>
    <w:rsid w:val="00106263"/>
    <w:rsid w:val="0011342F"/>
    <w:rsid w:val="00115EEE"/>
    <w:rsid w:val="00122CFC"/>
    <w:rsid w:val="001230E3"/>
    <w:rsid w:val="00144931"/>
    <w:rsid w:val="00146210"/>
    <w:rsid w:val="001514D6"/>
    <w:rsid w:val="00152495"/>
    <w:rsid w:val="00160375"/>
    <w:rsid w:val="00162B8F"/>
    <w:rsid w:val="0017078C"/>
    <w:rsid w:val="00171FAE"/>
    <w:rsid w:val="00182B88"/>
    <w:rsid w:val="00184767"/>
    <w:rsid w:val="00186858"/>
    <w:rsid w:val="00186ED0"/>
    <w:rsid w:val="001932A6"/>
    <w:rsid w:val="00197D36"/>
    <w:rsid w:val="001A099A"/>
    <w:rsid w:val="001A21D1"/>
    <w:rsid w:val="001A336E"/>
    <w:rsid w:val="001A5F22"/>
    <w:rsid w:val="001A787D"/>
    <w:rsid w:val="001B25CE"/>
    <w:rsid w:val="001B4AD9"/>
    <w:rsid w:val="001C338F"/>
    <w:rsid w:val="001C6D52"/>
    <w:rsid w:val="001C7878"/>
    <w:rsid w:val="001D0836"/>
    <w:rsid w:val="001E0E5F"/>
    <w:rsid w:val="001E3C19"/>
    <w:rsid w:val="001E7BFA"/>
    <w:rsid w:val="0020399F"/>
    <w:rsid w:val="00204573"/>
    <w:rsid w:val="00206568"/>
    <w:rsid w:val="002258E9"/>
    <w:rsid w:val="0022788E"/>
    <w:rsid w:val="00237B4B"/>
    <w:rsid w:val="00242DCB"/>
    <w:rsid w:val="002437B9"/>
    <w:rsid w:val="002507A7"/>
    <w:rsid w:val="00252637"/>
    <w:rsid w:val="00263F3A"/>
    <w:rsid w:val="0026719D"/>
    <w:rsid w:val="00267E57"/>
    <w:rsid w:val="002707C9"/>
    <w:rsid w:val="00271B44"/>
    <w:rsid w:val="00276EC1"/>
    <w:rsid w:val="00283E88"/>
    <w:rsid w:val="002955E3"/>
    <w:rsid w:val="002A0DB4"/>
    <w:rsid w:val="002A28A6"/>
    <w:rsid w:val="002A5E08"/>
    <w:rsid w:val="002B557B"/>
    <w:rsid w:val="002B57FF"/>
    <w:rsid w:val="002C2C89"/>
    <w:rsid w:val="002D2C48"/>
    <w:rsid w:val="002E7E8A"/>
    <w:rsid w:val="002F4B62"/>
    <w:rsid w:val="002F62E5"/>
    <w:rsid w:val="00300E7C"/>
    <w:rsid w:val="003010E3"/>
    <w:rsid w:val="00306DC0"/>
    <w:rsid w:val="003117FE"/>
    <w:rsid w:val="00312AEF"/>
    <w:rsid w:val="00316697"/>
    <w:rsid w:val="00316C90"/>
    <w:rsid w:val="0031769E"/>
    <w:rsid w:val="003202F2"/>
    <w:rsid w:val="003206FF"/>
    <w:rsid w:val="00327653"/>
    <w:rsid w:val="00340810"/>
    <w:rsid w:val="0034228C"/>
    <w:rsid w:val="00364AEB"/>
    <w:rsid w:val="003656B5"/>
    <w:rsid w:val="00366035"/>
    <w:rsid w:val="00377A62"/>
    <w:rsid w:val="0038215D"/>
    <w:rsid w:val="00382DA8"/>
    <w:rsid w:val="003836A2"/>
    <w:rsid w:val="00386F08"/>
    <w:rsid w:val="00396C50"/>
    <w:rsid w:val="003A35D0"/>
    <w:rsid w:val="003B1FF0"/>
    <w:rsid w:val="003D158D"/>
    <w:rsid w:val="003E3AF3"/>
    <w:rsid w:val="003E7F60"/>
    <w:rsid w:val="003F2C2C"/>
    <w:rsid w:val="003F54D9"/>
    <w:rsid w:val="00405153"/>
    <w:rsid w:val="00413C14"/>
    <w:rsid w:val="004148B4"/>
    <w:rsid w:val="004206E0"/>
    <w:rsid w:val="00423105"/>
    <w:rsid w:val="00435AFC"/>
    <w:rsid w:val="004370AA"/>
    <w:rsid w:val="00437B3C"/>
    <w:rsid w:val="004426FF"/>
    <w:rsid w:val="00446D0C"/>
    <w:rsid w:val="00454AF6"/>
    <w:rsid w:val="00465BF6"/>
    <w:rsid w:val="004670BA"/>
    <w:rsid w:val="00467617"/>
    <w:rsid w:val="00473FD6"/>
    <w:rsid w:val="00476BC9"/>
    <w:rsid w:val="00477F28"/>
    <w:rsid w:val="004A05DB"/>
    <w:rsid w:val="004B35D7"/>
    <w:rsid w:val="004B5CEF"/>
    <w:rsid w:val="004D0F47"/>
    <w:rsid w:val="004E3110"/>
    <w:rsid w:val="004E3EC7"/>
    <w:rsid w:val="00501A3A"/>
    <w:rsid w:val="00510651"/>
    <w:rsid w:val="00510B0D"/>
    <w:rsid w:val="0051196C"/>
    <w:rsid w:val="00512BD7"/>
    <w:rsid w:val="0052105B"/>
    <w:rsid w:val="00523402"/>
    <w:rsid w:val="0053689A"/>
    <w:rsid w:val="00541448"/>
    <w:rsid w:val="00543A83"/>
    <w:rsid w:val="00543E08"/>
    <w:rsid w:val="00546156"/>
    <w:rsid w:val="00550269"/>
    <w:rsid w:val="00553931"/>
    <w:rsid w:val="00563DA0"/>
    <w:rsid w:val="00564CC0"/>
    <w:rsid w:val="005668B3"/>
    <w:rsid w:val="00574B4A"/>
    <w:rsid w:val="00577AC2"/>
    <w:rsid w:val="00586FD4"/>
    <w:rsid w:val="00587343"/>
    <w:rsid w:val="0059287A"/>
    <w:rsid w:val="005A379F"/>
    <w:rsid w:val="005A4779"/>
    <w:rsid w:val="005A5D96"/>
    <w:rsid w:val="005A5E15"/>
    <w:rsid w:val="005B3A41"/>
    <w:rsid w:val="005C2DE8"/>
    <w:rsid w:val="005C52A1"/>
    <w:rsid w:val="005C5EAC"/>
    <w:rsid w:val="005C641B"/>
    <w:rsid w:val="005D20BD"/>
    <w:rsid w:val="005D73D5"/>
    <w:rsid w:val="005E3166"/>
    <w:rsid w:val="005E5153"/>
    <w:rsid w:val="006063E7"/>
    <w:rsid w:val="00611720"/>
    <w:rsid w:val="00612DEF"/>
    <w:rsid w:val="0061333C"/>
    <w:rsid w:val="00616917"/>
    <w:rsid w:val="00622BAE"/>
    <w:rsid w:val="006255B9"/>
    <w:rsid w:val="0062708D"/>
    <w:rsid w:val="00631F89"/>
    <w:rsid w:val="006350CC"/>
    <w:rsid w:val="00647C9E"/>
    <w:rsid w:val="00650B24"/>
    <w:rsid w:val="00650E90"/>
    <w:rsid w:val="006576FB"/>
    <w:rsid w:val="006861DA"/>
    <w:rsid w:val="00690583"/>
    <w:rsid w:val="00690AF4"/>
    <w:rsid w:val="006913BF"/>
    <w:rsid w:val="00692F97"/>
    <w:rsid w:val="0069363F"/>
    <w:rsid w:val="006943D2"/>
    <w:rsid w:val="00694B94"/>
    <w:rsid w:val="00695D52"/>
    <w:rsid w:val="0069638B"/>
    <w:rsid w:val="006973CD"/>
    <w:rsid w:val="006A1B2B"/>
    <w:rsid w:val="006C765C"/>
    <w:rsid w:val="006D0430"/>
    <w:rsid w:val="006D1498"/>
    <w:rsid w:val="006D3988"/>
    <w:rsid w:val="006E1DD5"/>
    <w:rsid w:val="006F0C87"/>
    <w:rsid w:val="006F7D49"/>
    <w:rsid w:val="00703943"/>
    <w:rsid w:val="007058F2"/>
    <w:rsid w:val="00712F6E"/>
    <w:rsid w:val="0073440E"/>
    <w:rsid w:val="007373E7"/>
    <w:rsid w:val="0074169F"/>
    <w:rsid w:val="0074464F"/>
    <w:rsid w:val="007459C6"/>
    <w:rsid w:val="00761EF0"/>
    <w:rsid w:val="007623B9"/>
    <w:rsid w:val="0076737E"/>
    <w:rsid w:val="00783D98"/>
    <w:rsid w:val="007923DB"/>
    <w:rsid w:val="00797FD1"/>
    <w:rsid w:val="007A1C66"/>
    <w:rsid w:val="007A1FAF"/>
    <w:rsid w:val="007A5B77"/>
    <w:rsid w:val="007A66B7"/>
    <w:rsid w:val="007B07D0"/>
    <w:rsid w:val="007B0D71"/>
    <w:rsid w:val="007C34B7"/>
    <w:rsid w:val="007C79DA"/>
    <w:rsid w:val="007C7D80"/>
    <w:rsid w:val="007D3C9E"/>
    <w:rsid w:val="007D5AA6"/>
    <w:rsid w:val="007E1195"/>
    <w:rsid w:val="007E2501"/>
    <w:rsid w:val="007E3F77"/>
    <w:rsid w:val="007E53DE"/>
    <w:rsid w:val="007E6099"/>
    <w:rsid w:val="007F0F8E"/>
    <w:rsid w:val="007F3886"/>
    <w:rsid w:val="007F6673"/>
    <w:rsid w:val="00802403"/>
    <w:rsid w:val="00813F3E"/>
    <w:rsid w:val="0081723C"/>
    <w:rsid w:val="00824556"/>
    <w:rsid w:val="0082491F"/>
    <w:rsid w:val="00825385"/>
    <w:rsid w:val="00827F81"/>
    <w:rsid w:val="0083296A"/>
    <w:rsid w:val="00841F3F"/>
    <w:rsid w:val="00842F74"/>
    <w:rsid w:val="008476A1"/>
    <w:rsid w:val="00856397"/>
    <w:rsid w:val="00860F1D"/>
    <w:rsid w:val="00861C2D"/>
    <w:rsid w:val="00863405"/>
    <w:rsid w:val="00870316"/>
    <w:rsid w:val="00872890"/>
    <w:rsid w:val="008760BA"/>
    <w:rsid w:val="00880959"/>
    <w:rsid w:val="00882B70"/>
    <w:rsid w:val="008845B0"/>
    <w:rsid w:val="00887452"/>
    <w:rsid w:val="00887A55"/>
    <w:rsid w:val="0089187F"/>
    <w:rsid w:val="00893A92"/>
    <w:rsid w:val="00896F36"/>
    <w:rsid w:val="008975BB"/>
    <w:rsid w:val="008A1D92"/>
    <w:rsid w:val="008A3182"/>
    <w:rsid w:val="008B06B4"/>
    <w:rsid w:val="008B1C17"/>
    <w:rsid w:val="008B1FED"/>
    <w:rsid w:val="008B586F"/>
    <w:rsid w:val="008C4B31"/>
    <w:rsid w:val="008C5159"/>
    <w:rsid w:val="008C5AB1"/>
    <w:rsid w:val="008C7314"/>
    <w:rsid w:val="008D1D1D"/>
    <w:rsid w:val="008D2159"/>
    <w:rsid w:val="008D7D05"/>
    <w:rsid w:val="008E37CB"/>
    <w:rsid w:val="008E3ABA"/>
    <w:rsid w:val="008E6EE4"/>
    <w:rsid w:val="008F3AF5"/>
    <w:rsid w:val="008F4089"/>
    <w:rsid w:val="00901702"/>
    <w:rsid w:val="009047CE"/>
    <w:rsid w:val="00915708"/>
    <w:rsid w:val="00917EFB"/>
    <w:rsid w:val="009234AF"/>
    <w:rsid w:val="00925534"/>
    <w:rsid w:val="00927E4F"/>
    <w:rsid w:val="0093012A"/>
    <w:rsid w:val="00932787"/>
    <w:rsid w:val="009401E1"/>
    <w:rsid w:val="009406F8"/>
    <w:rsid w:val="00953C77"/>
    <w:rsid w:val="00957C50"/>
    <w:rsid w:val="00975D61"/>
    <w:rsid w:val="00982746"/>
    <w:rsid w:val="009928EA"/>
    <w:rsid w:val="009A1F98"/>
    <w:rsid w:val="009A4EA6"/>
    <w:rsid w:val="009A4F3E"/>
    <w:rsid w:val="009B05A4"/>
    <w:rsid w:val="009C386A"/>
    <w:rsid w:val="009D1572"/>
    <w:rsid w:val="009D285C"/>
    <w:rsid w:val="009D28B4"/>
    <w:rsid w:val="009D36AA"/>
    <w:rsid w:val="009D6A05"/>
    <w:rsid w:val="009E1DC9"/>
    <w:rsid w:val="009E4A3B"/>
    <w:rsid w:val="009E628D"/>
    <w:rsid w:val="009E62BE"/>
    <w:rsid w:val="009F7BBC"/>
    <w:rsid w:val="00A055A0"/>
    <w:rsid w:val="00A1790F"/>
    <w:rsid w:val="00A201FB"/>
    <w:rsid w:val="00A2579B"/>
    <w:rsid w:val="00A3053F"/>
    <w:rsid w:val="00A32343"/>
    <w:rsid w:val="00A32596"/>
    <w:rsid w:val="00A359FB"/>
    <w:rsid w:val="00A44412"/>
    <w:rsid w:val="00A5171D"/>
    <w:rsid w:val="00A5223A"/>
    <w:rsid w:val="00A557F5"/>
    <w:rsid w:val="00A73516"/>
    <w:rsid w:val="00A76C6A"/>
    <w:rsid w:val="00A93393"/>
    <w:rsid w:val="00AA1482"/>
    <w:rsid w:val="00AA7078"/>
    <w:rsid w:val="00AB46E0"/>
    <w:rsid w:val="00AC01A6"/>
    <w:rsid w:val="00AC0C58"/>
    <w:rsid w:val="00AD4BA6"/>
    <w:rsid w:val="00AD62BE"/>
    <w:rsid w:val="00AE01CB"/>
    <w:rsid w:val="00AF07FD"/>
    <w:rsid w:val="00AF46B3"/>
    <w:rsid w:val="00AF75C9"/>
    <w:rsid w:val="00B10583"/>
    <w:rsid w:val="00B21EC1"/>
    <w:rsid w:val="00B27F67"/>
    <w:rsid w:val="00B4015B"/>
    <w:rsid w:val="00B44693"/>
    <w:rsid w:val="00B527BB"/>
    <w:rsid w:val="00B52FD5"/>
    <w:rsid w:val="00B605D3"/>
    <w:rsid w:val="00B72A0D"/>
    <w:rsid w:val="00B856DD"/>
    <w:rsid w:val="00B923E3"/>
    <w:rsid w:val="00B93110"/>
    <w:rsid w:val="00BA52B0"/>
    <w:rsid w:val="00BB26AD"/>
    <w:rsid w:val="00BB4A78"/>
    <w:rsid w:val="00BB6EFD"/>
    <w:rsid w:val="00BC0F6C"/>
    <w:rsid w:val="00BC1817"/>
    <w:rsid w:val="00BC61F4"/>
    <w:rsid w:val="00BD24C3"/>
    <w:rsid w:val="00BD419E"/>
    <w:rsid w:val="00BD450F"/>
    <w:rsid w:val="00BD5472"/>
    <w:rsid w:val="00BF7809"/>
    <w:rsid w:val="00C00935"/>
    <w:rsid w:val="00C02DFB"/>
    <w:rsid w:val="00C05C05"/>
    <w:rsid w:val="00C14E0A"/>
    <w:rsid w:val="00C15180"/>
    <w:rsid w:val="00C151C2"/>
    <w:rsid w:val="00C20034"/>
    <w:rsid w:val="00C235EC"/>
    <w:rsid w:val="00C23849"/>
    <w:rsid w:val="00C360F2"/>
    <w:rsid w:val="00C62159"/>
    <w:rsid w:val="00C67094"/>
    <w:rsid w:val="00C672B1"/>
    <w:rsid w:val="00C73CB2"/>
    <w:rsid w:val="00C73E31"/>
    <w:rsid w:val="00C74369"/>
    <w:rsid w:val="00C76F71"/>
    <w:rsid w:val="00C84E09"/>
    <w:rsid w:val="00C90FB3"/>
    <w:rsid w:val="00C911AF"/>
    <w:rsid w:val="00C93D19"/>
    <w:rsid w:val="00CA6739"/>
    <w:rsid w:val="00CB4B9E"/>
    <w:rsid w:val="00CB4F20"/>
    <w:rsid w:val="00CB7E9C"/>
    <w:rsid w:val="00CC48E0"/>
    <w:rsid w:val="00CC646F"/>
    <w:rsid w:val="00CC651A"/>
    <w:rsid w:val="00CC69F5"/>
    <w:rsid w:val="00CC7949"/>
    <w:rsid w:val="00CD5A16"/>
    <w:rsid w:val="00CD7468"/>
    <w:rsid w:val="00CE312E"/>
    <w:rsid w:val="00CF2AFA"/>
    <w:rsid w:val="00CF2C6B"/>
    <w:rsid w:val="00CF585A"/>
    <w:rsid w:val="00CF676C"/>
    <w:rsid w:val="00D029E0"/>
    <w:rsid w:val="00D16AFE"/>
    <w:rsid w:val="00D26B78"/>
    <w:rsid w:val="00D56CC8"/>
    <w:rsid w:val="00D66034"/>
    <w:rsid w:val="00D671B2"/>
    <w:rsid w:val="00D71E34"/>
    <w:rsid w:val="00D738F0"/>
    <w:rsid w:val="00D770A3"/>
    <w:rsid w:val="00D85A44"/>
    <w:rsid w:val="00D95C1F"/>
    <w:rsid w:val="00D97B20"/>
    <w:rsid w:val="00DA7BFE"/>
    <w:rsid w:val="00DB2F7A"/>
    <w:rsid w:val="00DC25DE"/>
    <w:rsid w:val="00DC7ACD"/>
    <w:rsid w:val="00DD0229"/>
    <w:rsid w:val="00DD1870"/>
    <w:rsid w:val="00DE16C4"/>
    <w:rsid w:val="00DE2779"/>
    <w:rsid w:val="00DE36C9"/>
    <w:rsid w:val="00DE40F2"/>
    <w:rsid w:val="00DE4269"/>
    <w:rsid w:val="00DF31DC"/>
    <w:rsid w:val="00DF3B3F"/>
    <w:rsid w:val="00DF58CF"/>
    <w:rsid w:val="00DF7CFF"/>
    <w:rsid w:val="00E02992"/>
    <w:rsid w:val="00E029F0"/>
    <w:rsid w:val="00E035F9"/>
    <w:rsid w:val="00E05FDE"/>
    <w:rsid w:val="00E072D3"/>
    <w:rsid w:val="00E14E06"/>
    <w:rsid w:val="00E25222"/>
    <w:rsid w:val="00E33B8A"/>
    <w:rsid w:val="00E34E94"/>
    <w:rsid w:val="00E43B4F"/>
    <w:rsid w:val="00E44CE0"/>
    <w:rsid w:val="00E51145"/>
    <w:rsid w:val="00E53C15"/>
    <w:rsid w:val="00E61DC1"/>
    <w:rsid w:val="00E67374"/>
    <w:rsid w:val="00E7399B"/>
    <w:rsid w:val="00E740A4"/>
    <w:rsid w:val="00E765D5"/>
    <w:rsid w:val="00E94B9A"/>
    <w:rsid w:val="00E956DD"/>
    <w:rsid w:val="00E95F08"/>
    <w:rsid w:val="00EC35D2"/>
    <w:rsid w:val="00ED5C8E"/>
    <w:rsid w:val="00EE6E33"/>
    <w:rsid w:val="00EE77F5"/>
    <w:rsid w:val="00EF27F0"/>
    <w:rsid w:val="00EF5CA3"/>
    <w:rsid w:val="00F0163B"/>
    <w:rsid w:val="00F10B9B"/>
    <w:rsid w:val="00F10EF0"/>
    <w:rsid w:val="00F117B7"/>
    <w:rsid w:val="00F11CE2"/>
    <w:rsid w:val="00F14616"/>
    <w:rsid w:val="00F25251"/>
    <w:rsid w:val="00F25FA0"/>
    <w:rsid w:val="00F31DFC"/>
    <w:rsid w:val="00F34A33"/>
    <w:rsid w:val="00F35A7C"/>
    <w:rsid w:val="00F36219"/>
    <w:rsid w:val="00F461F6"/>
    <w:rsid w:val="00F53CB5"/>
    <w:rsid w:val="00F54B99"/>
    <w:rsid w:val="00F67CD9"/>
    <w:rsid w:val="00F71EDA"/>
    <w:rsid w:val="00F81179"/>
    <w:rsid w:val="00F8714E"/>
    <w:rsid w:val="00F87AA0"/>
    <w:rsid w:val="00F9135A"/>
    <w:rsid w:val="00F91D70"/>
    <w:rsid w:val="00FB2410"/>
    <w:rsid w:val="00FB2915"/>
    <w:rsid w:val="00FB5F13"/>
    <w:rsid w:val="00FC444F"/>
    <w:rsid w:val="00FC63EA"/>
    <w:rsid w:val="00FD0485"/>
    <w:rsid w:val="00FD495B"/>
    <w:rsid w:val="00FE0519"/>
    <w:rsid w:val="00FE1344"/>
    <w:rsid w:val="00FE1DB4"/>
    <w:rsid w:val="00FE1E16"/>
    <w:rsid w:val="00FE57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DCDF8"/>
  <w15:chartTrackingRefBased/>
  <w15:docId w15:val="{C9C175A7-53D6-4EA0-9A57-10E6FEA2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721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emf"/><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oleObject" Target="embeddings/oleObject13.bin"/><Relationship Id="rId159" Type="http://schemas.openxmlformats.org/officeDocument/2006/relationships/image" Target="media/image139.png"/><Relationship Id="rId175" Type="http://schemas.openxmlformats.org/officeDocument/2006/relationships/image" Target="media/image155.png"/><Relationship Id="rId170" Type="http://schemas.openxmlformats.org/officeDocument/2006/relationships/image" Target="media/image150.png"/><Relationship Id="rId16" Type="http://schemas.openxmlformats.org/officeDocument/2006/relationships/image" Target="media/image10.png"/><Relationship Id="rId107" Type="http://schemas.openxmlformats.org/officeDocument/2006/relationships/oleObject" Target="embeddings/oleObject10.bin"/><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5.emf"/><Relationship Id="rId79" Type="http://schemas.openxmlformats.org/officeDocument/2006/relationships/image" Target="media/image68.png"/><Relationship Id="rId102" Type="http://schemas.openxmlformats.org/officeDocument/2006/relationships/image" Target="media/image89.emf"/><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emf"/><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oleObject" Target="embeddings/oleObject1.bin"/><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oleObject" Target="embeddings/oleObject11.bin"/><Relationship Id="rId155" Type="http://schemas.openxmlformats.org/officeDocument/2006/relationships/image" Target="media/image136.emf"/><Relationship Id="rId171" Type="http://schemas.openxmlformats.org/officeDocument/2006/relationships/image" Target="media/image151.png"/><Relationship Id="rId176" Type="http://schemas.openxmlformats.org/officeDocument/2006/relationships/image" Target="media/image15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oleObject" Target="embeddings/oleObject8.bin"/><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8.png"/><Relationship Id="rId70" Type="http://schemas.openxmlformats.org/officeDocument/2006/relationships/image" Target="media/image63.emf"/><Relationship Id="rId75" Type="http://schemas.openxmlformats.org/officeDocument/2006/relationships/oleObject" Target="embeddings/oleObject4.bin"/><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1.png"/><Relationship Id="rId166" Type="http://schemas.openxmlformats.org/officeDocument/2006/relationships/image" Target="media/image146.png"/><Relationship Id="rId182"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emf"/><Relationship Id="rId156" Type="http://schemas.openxmlformats.org/officeDocument/2006/relationships/oleObject" Target="embeddings/oleObject14.bin"/><Relationship Id="rId177"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2.png"/><Relationship Id="rId180" Type="http://schemas.openxmlformats.org/officeDocument/2006/relationships/image" Target="media/image160.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6.emf"/><Relationship Id="rId97" Type="http://schemas.openxmlformats.org/officeDocument/2006/relationships/image" Target="media/image86.jpeg"/><Relationship Id="rId104" Type="http://schemas.openxmlformats.org/officeDocument/2006/relationships/image" Target="media/image90.emf"/><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7.png"/><Relationship Id="rId7" Type="http://schemas.openxmlformats.org/officeDocument/2006/relationships/image" Target="media/image1.png"/><Relationship Id="rId71" Type="http://schemas.openxmlformats.org/officeDocument/2006/relationships/oleObject" Target="embeddings/oleObject2.bin"/><Relationship Id="rId92" Type="http://schemas.openxmlformats.org/officeDocument/2006/relationships/image" Target="media/image81.png"/><Relationship Id="rId162" Type="http://schemas.openxmlformats.org/officeDocument/2006/relationships/image" Target="media/image142.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image" Target="media/image158.jpeg"/><Relationship Id="rId61" Type="http://schemas.openxmlformats.org/officeDocument/2006/relationships/image" Target="media/image55.png"/><Relationship Id="rId82" Type="http://schemas.openxmlformats.org/officeDocument/2006/relationships/image" Target="media/image71.png"/><Relationship Id="rId152" Type="http://schemas.openxmlformats.org/officeDocument/2006/relationships/oleObject" Target="embeddings/oleObject12.bin"/><Relationship Id="rId173" Type="http://schemas.openxmlformats.org/officeDocument/2006/relationships/image" Target="media/image15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oleObject" Target="embeddings/oleObject5.bin"/><Relationship Id="rId100" Type="http://schemas.openxmlformats.org/officeDocument/2006/relationships/image" Target="media/image88.emf"/><Relationship Id="rId105" Type="http://schemas.openxmlformats.org/officeDocument/2006/relationships/oleObject" Target="embeddings/oleObject9.bin"/><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emf"/><Relationship Id="rId93" Type="http://schemas.openxmlformats.org/officeDocument/2006/relationships/image" Target="media/image82.png"/><Relationship Id="rId98" Type="http://schemas.openxmlformats.org/officeDocument/2006/relationships/image" Target="media/image87.emf"/><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5.emf"/><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1.emf"/><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oleObject" Target="embeddings/oleObject6.bin"/><Relationship Id="rId101" Type="http://schemas.openxmlformats.org/officeDocument/2006/relationships/oleObject" Target="embeddings/oleObject7.bin"/><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4.png"/><Relationship Id="rId169"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2216</TotalTime>
  <Pages>96</Pages>
  <Words>17322</Words>
  <Characters>98736</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rkbansal</dc:creator>
  <cp:keywords/>
  <dc:description/>
  <cp:lastModifiedBy>Rajiv Bansal</cp:lastModifiedBy>
  <cp:revision>478</cp:revision>
  <dcterms:created xsi:type="dcterms:W3CDTF">2020-04-20T11:02:00Z</dcterms:created>
  <dcterms:modified xsi:type="dcterms:W3CDTF">2021-06-26T15:43:00Z</dcterms:modified>
</cp:coreProperties>
</file>