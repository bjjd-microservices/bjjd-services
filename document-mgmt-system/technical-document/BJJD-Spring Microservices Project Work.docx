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A2319" w:rsidRPr="00A0485D" w:rsidRDefault="008A2319"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A2319" w:rsidRDefault="008A231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A2319" w:rsidRPr="00A0485D" w:rsidRDefault="008A2319"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A2319" w:rsidRDefault="008A2319"/>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A2319" w:rsidRPr="00A0485D" w:rsidRDefault="008A2319"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A2319" w:rsidRDefault="008A2319"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A2319" w:rsidRPr="00A0485D" w:rsidRDefault="008A2319"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A2319" w:rsidRDefault="008A2319"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w:t>
        </w:r>
        <w:proofErr w:type="spellStart"/>
        <w:r w:rsidRPr="00AB7942">
          <w:rPr>
            <w:color w:val="333333"/>
          </w:rPr>
          <w:t>Hystrix</w:t>
        </w:r>
        <w:proofErr w:type="spellEnd"/>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xml:space="preserve">– </w:t>
        </w:r>
        <w:proofErr w:type="spellStart"/>
        <w:r>
          <w:rPr>
            <w:rFonts w:ascii="Georgia" w:hAnsi="Georgia"/>
            <w:spacing w:val="-1"/>
          </w:rPr>
          <w:t>Zipkin</w:t>
        </w:r>
        <w:proofErr w:type="spellEnd"/>
        <w:r>
          <w:rPr>
            <w:rFonts w:ascii="Georgia" w:hAnsi="Georgia"/>
            <w:spacing w:val="-1"/>
          </w:rPr>
          <w:t xml:space="preserve">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D3634F"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D3634F"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D3634F"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proofErr w:type="spellStart"/>
      <w:r w:rsidR="00D3634F">
        <w:fldChar w:fldCharType="begin"/>
      </w:r>
      <w:r w:rsidR="00D3634F">
        <w:instrText xml:space="preserve"> HYPERLINK "https://github.com/spring-cloud/spring-cloud</w:instrText>
      </w:r>
      <w:r w:rsidR="00D3634F">
        <w:instrText xml:space="preserve">-config/blob/master/spring-cloud-config-server/src/main/java/org/springframework/cloud/config/server/EnableConfigServer.java" \t "_blank" </w:instrText>
      </w:r>
      <w:r w:rsidR="00D3634F">
        <w:fldChar w:fldCharType="separate"/>
      </w:r>
      <w:r>
        <w:rPr>
          <w:rStyle w:val="Hyperlink"/>
          <w:rFonts w:ascii="Consolas" w:eastAsiaTheme="majorEastAsia" w:hAnsi="Consolas" w:cs="Courier New"/>
          <w:color w:val="0366D6"/>
          <w:sz w:val="21"/>
          <w:szCs w:val="21"/>
        </w:rPr>
        <w:t>EnableConfigServer</w:t>
      </w:r>
      <w:proofErr w:type="spellEnd"/>
      <w:r w:rsidR="00D3634F">
        <w:rPr>
          <w:rStyle w:val="Hyperlink"/>
          <w:rFonts w:ascii="Consolas" w:eastAsiaTheme="majorEastAsia" w:hAnsi="Consolas" w:cs="Courier New"/>
          <w:color w:val="0366D6"/>
          <w:sz w:val="21"/>
          <w:szCs w:val="21"/>
        </w:rPr>
        <w:fldChar w:fldCharType="end"/>
      </w:r>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w:t>
      </w:r>
      <w:proofErr w:type="spellStart"/>
      <w:r>
        <w:rPr>
          <w:rStyle w:val="HTMLCode"/>
          <w:rFonts w:ascii="Consolas" w:eastAsiaTheme="minorHAnsi" w:hAnsi="Consolas"/>
          <w:color w:val="FF0779"/>
          <w:sz w:val="21"/>
          <w:szCs w:val="21"/>
        </w:rPr>
        <w:t>client.properties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r>
        <w:rPr>
          <w:rStyle w:val="HTMLCode"/>
          <w:rFonts w:ascii="Consolas" w:eastAsiaTheme="minorHAnsi" w:hAnsi="Consolas"/>
          <w:color w:val="FF0779"/>
          <w:sz w:val="21"/>
          <w:szCs w:val="21"/>
        </w:rPr>
        <w:t>development.properties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r>
        <w:rPr>
          <w:rStyle w:val="HTMLCode"/>
          <w:rFonts w:ascii="Consolas" w:eastAsiaTheme="minorHAnsi" w:hAnsi="Consolas"/>
          <w:color w:val="FF0779"/>
          <w:sz w:val="21"/>
          <w:szCs w:val="21"/>
        </w:rPr>
        <w:t>production.properties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 xml:space="preserve">Here we are maintaining same property name for different environment, as we generally maintain properties for different environments like </w:t>
      </w:r>
      <w:proofErr w:type="spellStart"/>
      <w:r>
        <w:rPr>
          <w:rFonts w:ascii="Segoe UI" w:hAnsi="Segoe UI" w:cs="Segoe UI"/>
          <w:color w:val="000000"/>
        </w:rPr>
        <w:t>urls</w:t>
      </w:r>
      <w:proofErr w:type="spellEnd"/>
      <w:r>
        <w:rPr>
          <w:rFonts w:ascii="Segoe UI" w:hAnsi="Segoe UI" w:cs="Segoe UI"/>
          <w:color w:val="000000"/>
        </w:rPr>
        <w:t>,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 xml:space="preserve">git commit –m "initial </w:t>
      </w:r>
      <w:proofErr w:type="spellStart"/>
      <w:r>
        <w:rPr>
          <w:rStyle w:val="HTMLCode"/>
          <w:rFonts w:ascii="Consolas" w:eastAsiaTheme="minorHAnsi" w:hAnsi="Consolas"/>
          <w:color w:val="FF0779"/>
          <w:sz w:val="21"/>
          <w:szCs w:val="21"/>
        </w:rPr>
        <w:t>checkin</w:t>
      </w:r>
      <w:proofErr w:type="spellEnd"/>
      <w:r>
        <w:rPr>
          <w:rStyle w:val="HTMLCode"/>
          <w:rFonts w:ascii="Consolas" w:eastAsiaTheme="minorHAnsi" w:hAnsi="Consolas"/>
          <w:color w:val="FF0779"/>
          <w:sz w:val="21"/>
          <w:szCs w:val="21"/>
        </w:rPr>
        <w:t>"</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 xml:space="preserve">Point the </w:t>
      </w:r>
      <w:proofErr w:type="spellStart"/>
      <w:r w:rsidRPr="00310466">
        <w:rPr>
          <w:rFonts w:ascii="Segoe UI" w:hAnsi="Segoe UI" w:cs="Segoe UI"/>
          <w:b/>
          <w:bCs/>
          <w:color w:val="000000"/>
          <w:rPrChange w:id="220" w:author="rkbansal" w:date="2020-04-27T23:17:00Z">
            <w:rPr>
              <w:rFonts w:ascii="Segoe UI" w:hAnsi="Segoe UI" w:cs="Segoe UI"/>
              <w:color w:val="000000"/>
              <w:sz w:val="29"/>
              <w:szCs w:val="29"/>
            </w:rPr>
          </w:rPrChange>
        </w:rPr>
        <w:t>git</w:t>
      </w:r>
      <w:proofErr w:type="spellEnd"/>
      <w:r w:rsidRPr="00310466">
        <w:rPr>
          <w:rFonts w:ascii="Segoe UI" w:hAnsi="Segoe UI" w:cs="Segoe UI"/>
          <w:b/>
          <w:bCs/>
          <w:color w:val="000000"/>
          <w:rPrChange w:id="221" w:author="rkbansal" w:date="2020-04-27T23:17:00Z">
            <w:rPr>
              <w:rFonts w:ascii="Segoe UI" w:hAnsi="Segoe UI" w:cs="Segoe UI"/>
              <w:color w:val="000000"/>
              <w:sz w:val="29"/>
              <w:szCs w:val="29"/>
            </w:rPr>
          </w:rPrChange>
        </w:rPr>
        <w:t xml:space="preserve">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2" w:author="rkbansal" w:date="2020-04-27T23:22:00Z"/>
          <w:rFonts w:ascii="Segoe UI" w:hAnsi="Segoe UI" w:cs="Segoe UI"/>
          <w:color w:val="000000"/>
        </w:rPr>
      </w:pPr>
      <w:r>
        <w:rPr>
          <w:rFonts w:ascii="Segoe UI" w:hAnsi="Segoe UI" w:cs="Segoe UI"/>
          <w:color w:val="000000"/>
        </w:rPr>
        <w:t>Create one file called </w:t>
      </w:r>
      <w:del w:id="223" w:author="rkbansal" w:date="2020-04-27T23:21:00Z">
        <w:r w:rsidDel="005E1A99">
          <w:rPr>
            <w:rStyle w:val="HTMLCode"/>
            <w:rFonts w:ascii="Consolas" w:hAnsi="Consolas"/>
            <w:color w:val="FF0779"/>
            <w:sz w:val="21"/>
            <w:szCs w:val="21"/>
          </w:rPr>
          <w:delText>bootstrap</w:delText>
        </w:r>
      </w:del>
      <w:ins w:id="224"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5" w:author="rkbansal" w:date="2020-04-27T23:22:00Z">
          <w:pPr>
            <w:pStyle w:val="NormalWeb"/>
            <w:shd w:val="clear" w:color="auto" w:fill="FFFFFF"/>
            <w:spacing w:before="150" w:beforeAutospacing="0" w:after="240" w:afterAutospacing="0"/>
            <w:ind w:left="600"/>
          </w:pPr>
        </w:pPrChange>
      </w:pPr>
      <w:ins w:id="226"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7"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8">
          <w:tblGrid>
            <w:gridCol w:w="14925"/>
          </w:tblGrid>
        </w:tblGridChange>
      </w:tblGrid>
      <w:tr w:rsidR="00AB3BB5" w:rsidDel="00CF1FB3" w14:paraId="3C4E86DB" w14:textId="12ABBF48" w:rsidTr="005E1A99">
        <w:trPr>
          <w:del w:id="229" w:author="rkbansal" w:date="2020-04-27T23:22:00Z"/>
        </w:trPr>
        <w:tc>
          <w:tcPr>
            <w:tcW w:w="14895" w:type="dxa"/>
            <w:vAlign w:val="center"/>
            <w:tcPrChange w:id="230" w:author="rkbansal" w:date="2020-04-27T23:21:00Z">
              <w:tcPr>
                <w:tcW w:w="14895" w:type="dxa"/>
                <w:vAlign w:val="center"/>
              </w:tcPr>
            </w:tcPrChange>
          </w:tcPr>
          <w:p w14:paraId="740875FB" w14:textId="07533E78" w:rsidR="00AB3BB5" w:rsidDel="005E1A99" w:rsidRDefault="00AB3BB5" w:rsidP="00806F79">
            <w:pPr>
              <w:rPr>
                <w:del w:id="231" w:author="rkbansal" w:date="2020-04-27T23:21:00Z"/>
                <w:rFonts w:ascii="Times New Roman" w:hAnsi="Times New Roman" w:cs="Times New Roman"/>
              </w:rPr>
            </w:pPr>
            <w:del w:id="232"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3" w:author="rkbansal" w:date="2020-04-27T23:21:00Z"/>
              </w:rPr>
            </w:pPr>
            <w:del w:id="234"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5" w:author="rkbansal" w:date="2020-04-27T23:21:00Z"/>
              </w:rPr>
            </w:pPr>
            <w:del w:id="236" w:author="rkbansal" w:date="2020-04-27T23:21:00Z">
              <w:r w:rsidDel="005E1A99">
                <w:delText> </w:delText>
              </w:r>
            </w:del>
          </w:p>
          <w:p w14:paraId="5D09C2E2" w14:textId="6A60D219"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9" w:author="rkbansal" w:date="2020-04-27T23:21:00Z"/>
              </w:rPr>
            </w:pPr>
            <w:del w:id="240"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41" w:author="rkbansal" w:date="2020-04-27T23:21:00Z"/>
              </w:rPr>
            </w:pPr>
            <w:del w:id="242" w:author="rkbansal" w:date="2020-04-27T23:21:00Z">
              <w:r w:rsidDel="005E1A99">
                <w:delText> </w:delText>
              </w:r>
            </w:del>
          </w:p>
          <w:p w14:paraId="2689FCD4" w14:textId="5C79DDEE" w:rsidR="00AB3BB5" w:rsidDel="005E1A99" w:rsidRDefault="00AB3BB5" w:rsidP="00806F79">
            <w:pPr>
              <w:rPr>
                <w:del w:id="243" w:author="rkbansal" w:date="2020-04-27T23:21:00Z"/>
              </w:rPr>
            </w:pPr>
            <w:del w:id="244"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5" w:author="rkbansal" w:date="2020-04-27T23:22:00Z"/>
              </w:rPr>
            </w:pPr>
            <w:del w:id="246"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server.port</w:t>
      </w:r>
      <w:proofErr w:type="spellEnd"/>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spring.cloud.config.server.git.uri</w:t>
      </w:r>
      <w:proofErr w:type="spellEnd"/>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management.security.enabled</w:t>
      </w:r>
      <w:proofErr w:type="spellEnd"/>
      <w:r>
        <w:rPr>
          <w:rStyle w:val="HTMLCode"/>
          <w:rFonts w:ascii="Consolas" w:eastAsiaTheme="minorHAnsi" w:hAnsi="Consolas"/>
          <w:color w:val="FF0779"/>
          <w:sz w:val="21"/>
          <w:szCs w:val="21"/>
        </w:rPr>
        <w:t>=false</w:t>
      </w:r>
      <w:r>
        <w:rPr>
          <w:rFonts w:ascii="Segoe UI" w:hAnsi="Segoe UI" w:cs="Segoe UI"/>
          <w:color w:val="000000"/>
        </w:rPr>
        <w:t xml:space="preserve"> will disable the spring security on the management </w:t>
      </w:r>
      <w:proofErr w:type="spellStart"/>
      <w:r>
        <w:rPr>
          <w:rFonts w:ascii="Segoe UI" w:hAnsi="Segoe UI" w:cs="Segoe UI"/>
          <w:color w:val="000000"/>
        </w:rPr>
        <w:t>enpoints</w:t>
      </w:r>
      <w:proofErr w:type="spellEnd"/>
      <w:r>
        <w:rPr>
          <w:rFonts w:ascii="Segoe UI" w:hAnsi="Segoe UI" w:cs="Segoe UI"/>
          <w:color w:val="000000"/>
        </w:rPr>
        <w:t xml:space="preserve">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7" w:author="rkbansal" w:date="2020-04-27T23:17:00Z">
            <w:rPr>
              <w:rFonts w:ascii="Segoe UI" w:hAnsi="Segoe UI" w:cs="Segoe UI"/>
              <w:color w:val="000000"/>
              <w:sz w:val="29"/>
              <w:szCs w:val="29"/>
            </w:rPr>
          </w:rPrChange>
        </w:rPr>
        <w:pPrChange w:id="248" w:author="rkbansal" w:date="2020-04-27T23:17:00Z">
          <w:pPr>
            <w:pStyle w:val="Heading6"/>
          </w:pPr>
        </w:pPrChange>
      </w:pPr>
      <w:r w:rsidRPr="00310466">
        <w:rPr>
          <w:rFonts w:ascii="Segoe UI" w:hAnsi="Segoe UI" w:cs="Segoe UI"/>
          <w:b/>
          <w:bCs/>
          <w:color w:val="000000"/>
          <w:rPrChange w:id="249"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50"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51"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2" w:author="rkbansal" w:date="2020-04-27T23:23:00Z"/>
        </w:trPr>
        <w:tc>
          <w:tcPr>
            <w:tcW w:w="14895" w:type="dxa"/>
            <w:vAlign w:val="center"/>
            <w:hideMark/>
          </w:tcPr>
          <w:p w14:paraId="2468FF84" w14:textId="674DBF0B" w:rsidR="00AB3BB5" w:rsidDel="00CF1FB3" w:rsidRDefault="00AB3BB5">
            <w:pPr>
              <w:divId w:val="479467583"/>
              <w:rPr>
                <w:del w:id="253" w:author="rkbansal" w:date="2020-04-27T23:23:00Z"/>
                <w:rFonts w:ascii="Times New Roman" w:hAnsi="Times New Roman" w:cs="Times New Roman"/>
              </w:rPr>
            </w:pPr>
            <w:del w:id="254"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Now open browser and check below </w:t>
      </w:r>
      <w:proofErr w:type="spellStart"/>
      <w:r>
        <w:rPr>
          <w:rFonts w:ascii="Segoe UI" w:hAnsi="Segoe UI" w:cs="Segoe UI"/>
          <w:color w:val="000000"/>
        </w:rPr>
        <w:t>Urls</w:t>
      </w:r>
      <w:proofErr w:type="spellEnd"/>
      <w:r>
        <w:rPr>
          <w:rFonts w:ascii="Segoe UI" w:hAnsi="Segoe UI" w:cs="Segoe UI"/>
          <w:color w:val="000000"/>
        </w:rPr>
        <w:t>, it will return the </w:t>
      </w:r>
      <w:r>
        <w:rPr>
          <w:rStyle w:val="HTMLCode"/>
          <w:rFonts w:ascii="Consolas" w:hAnsi="Consolas"/>
          <w:color w:val="FF0779"/>
          <w:sz w:val="21"/>
          <w:szCs w:val="21"/>
        </w:rPr>
        <w:t>JSON</w:t>
      </w:r>
      <w:r>
        <w:rPr>
          <w:rFonts w:ascii="Segoe UI" w:hAnsi="Segoe UI" w:cs="Segoe UI"/>
          <w:color w:val="000000"/>
        </w:rPr>
        <w:t> output and in </w:t>
      </w:r>
      <w:proofErr w:type="spellStart"/>
      <w:r>
        <w:rPr>
          <w:rStyle w:val="HTMLCode"/>
          <w:rFonts w:ascii="Consolas" w:hAnsi="Consolas"/>
          <w:color w:val="FF0779"/>
          <w:sz w:val="21"/>
          <w:szCs w:val="21"/>
        </w:rPr>
        <w:t>propertySources</w:t>
      </w:r>
      <w:proofErr w:type="spellEnd"/>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5"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6" w:author="rkbansal" w:date="2020-04-27T23:25:00Z">
            <w:rPr/>
          </w:rPrChange>
        </w:rPr>
      </w:pPr>
      <w:r w:rsidRPr="00900B9F">
        <w:rPr>
          <w:b/>
          <w:bCs/>
          <w:sz w:val="32"/>
          <w:szCs w:val="32"/>
          <w:rPrChange w:id="257" w:author="rkbansal" w:date="2020-04-27T23:25:00Z">
            <w:rPr/>
          </w:rPrChange>
        </w:rPr>
        <w:t xml:space="preserve">Config Server – </w:t>
      </w:r>
      <w:del w:id="258" w:author="rkbansal" w:date="2020-04-27T23:23:00Z">
        <w:r w:rsidRPr="00900B9F" w:rsidDel="00034ABA">
          <w:rPr>
            <w:b/>
            <w:bCs/>
            <w:sz w:val="32"/>
            <w:szCs w:val="32"/>
            <w:rPrChange w:id="259" w:author="rkbansal" w:date="2020-04-27T23:25:00Z">
              <w:rPr/>
            </w:rPrChange>
          </w:rPr>
          <w:delText>Client Side</w:delText>
        </w:r>
      </w:del>
      <w:ins w:id="260" w:author="rkbansal" w:date="2020-04-27T23:23:00Z">
        <w:r w:rsidR="00034ABA" w:rsidRPr="00900B9F">
          <w:rPr>
            <w:b/>
            <w:bCs/>
            <w:sz w:val="32"/>
            <w:szCs w:val="32"/>
            <w:rPrChange w:id="261" w:author="rkbansal" w:date="2020-04-27T23:25:00Z">
              <w:rPr>
                <w:rFonts w:ascii="Segoe UI" w:hAnsi="Segoe UI" w:cs="Segoe UI"/>
                <w:b/>
                <w:bCs/>
                <w:color w:val="000000"/>
              </w:rPr>
            </w:rPrChange>
          </w:rPr>
          <w:t>Client-Side</w:t>
        </w:r>
      </w:ins>
      <w:r w:rsidRPr="00900B9F">
        <w:rPr>
          <w:b/>
          <w:bCs/>
          <w:sz w:val="32"/>
          <w:szCs w:val="32"/>
          <w:rPrChange w:id="262" w:author="rkbansal" w:date="2020-04-27T23:25:00Z">
            <w:rPr/>
          </w:rPrChange>
        </w:rPr>
        <w:t xml:space="preserve"> Configuration</w:t>
      </w:r>
    </w:p>
    <w:p w14:paraId="4E8B9D02" w14:textId="77777777" w:rsidR="00AB3BB5" w:rsidRDefault="00AB3BB5">
      <w:pPr>
        <w:pPrChange w:id="263"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4" w:author="rkbansal" w:date="2020-04-27T23:30:00Z">
            <w:rPr>
              <w:rFonts w:ascii="Segoe UI" w:hAnsi="Segoe UI" w:cs="Segoe UI"/>
              <w:color w:val="000000"/>
              <w:sz w:val="29"/>
              <w:szCs w:val="29"/>
            </w:rPr>
          </w:rPrChange>
        </w:rPr>
        <w:pPrChange w:id="265" w:author="rkbansal" w:date="2020-04-27T23:29:00Z">
          <w:pPr>
            <w:pStyle w:val="Heading6"/>
          </w:pPr>
        </w:pPrChange>
      </w:pPr>
      <w:r w:rsidRPr="00FB1F80">
        <w:rPr>
          <w:rFonts w:ascii="Segoe UI" w:hAnsi="Segoe UI" w:cs="Segoe UI"/>
          <w:b/>
          <w:bCs/>
          <w:color w:val="000000"/>
          <w:rPrChange w:id="266"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7"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0"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1"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2"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3"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4" w:author="rkbansal" w:date="2020-04-27T23:32:00Z"/>
          <w:rFonts w:ascii="Segoe UI" w:hAnsi="Segoe UI" w:cs="Segoe UI"/>
          <w:color w:val="000000"/>
        </w:rPr>
      </w:pPr>
      <w:ins w:id="275"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6" w:author="rkbansal" w:date="2020-04-27T23:32:00Z">
            <w:rPr>
              <w:rFonts w:ascii="Segoe UI" w:hAnsi="Segoe UI" w:cs="Segoe UI"/>
              <w:color w:val="000000"/>
              <w:sz w:val="29"/>
              <w:szCs w:val="29"/>
            </w:rPr>
          </w:rPrChange>
        </w:rPr>
        <w:pPrChange w:id="277" w:author="rkbansal" w:date="2020-04-27T23:32:00Z">
          <w:pPr>
            <w:pStyle w:val="Heading6"/>
          </w:pPr>
        </w:pPrChange>
      </w:pPr>
      <w:r w:rsidRPr="00792A42">
        <w:rPr>
          <w:rFonts w:ascii="Segoe UI" w:hAnsi="Segoe UI" w:cs="Segoe UI"/>
          <w:b/>
          <w:bCs/>
          <w:color w:val="000000"/>
          <w:rPrChange w:id="278"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9" w:author="rkbansal" w:date="2020-04-27T23:33:00Z"/>
          <w:rFonts w:ascii="Segoe UI" w:hAnsi="Segoe UI" w:cs="Segoe UI"/>
          <w:color w:val="000000"/>
        </w:rPr>
      </w:pPr>
      <w:r>
        <w:rPr>
          <w:rFonts w:ascii="Segoe UI" w:hAnsi="Segoe UI" w:cs="Segoe UI"/>
          <w:color w:val="000000"/>
        </w:rPr>
        <w:t>Add one </w:t>
      </w:r>
      <w:proofErr w:type="spellStart"/>
      <w:r w:rsidR="00D3634F">
        <w:fldChar w:fldCharType="begin"/>
      </w:r>
      <w:r w:rsidR="00D3634F">
        <w:instrText xml:space="preserve"> HYPERLINK "https://howtodoinjava.com/spring/spring-boot/spring-boot-tutorial-with-hello-world-example/" </w:instrText>
      </w:r>
      <w:r w:rsidR="00D3634F">
        <w:fldChar w:fldCharType="separate"/>
      </w:r>
      <w:r>
        <w:rPr>
          <w:rStyle w:val="Hyperlink"/>
          <w:rFonts w:ascii="Consolas" w:eastAsiaTheme="majorEastAsia" w:hAnsi="Consolas" w:cs="Courier New"/>
          <w:color w:val="0366D6"/>
          <w:sz w:val="21"/>
          <w:szCs w:val="21"/>
        </w:rPr>
        <w:t>RestController</w:t>
      </w:r>
      <w:proofErr w:type="spellEnd"/>
      <w:r w:rsidR="00D3634F">
        <w:rPr>
          <w:rStyle w:val="Hyperlink"/>
          <w:rFonts w:ascii="Consolas" w:eastAsiaTheme="majorEastAsia" w:hAnsi="Consolas" w:cs="Courier New"/>
          <w:color w:val="0366D6"/>
          <w:sz w:val="21"/>
          <w:szCs w:val="21"/>
        </w:rPr>
        <w:fldChar w:fldCharType="end"/>
      </w:r>
      <w:r>
        <w:rPr>
          <w:rFonts w:ascii="Segoe UI" w:hAnsi="Segoe UI" w:cs="Segoe UI"/>
          <w:color w:val="000000"/>
        </w:rPr>
        <w:t> to view the Server side property values in the response. To do that open the </w:t>
      </w:r>
      <w:hyperlink r:id="rId27"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proofErr w:type="spellStart"/>
      <w:r>
        <w:rPr>
          <w:rStyle w:val="HTMLCode"/>
          <w:rFonts w:ascii="Consolas" w:hAnsi="Consolas"/>
          <w:color w:val="FF0779"/>
          <w:sz w:val="21"/>
          <w:szCs w:val="21"/>
        </w:rPr>
        <w:t>msg</w:t>
      </w:r>
      <w:proofErr w:type="spellEnd"/>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80"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81" w:author="rkbansal" w:date="2020-04-27T23:33:00Z"/>
        </w:trPr>
        <w:tc>
          <w:tcPr>
            <w:tcW w:w="14895" w:type="dxa"/>
            <w:vAlign w:val="center"/>
            <w:hideMark/>
          </w:tcPr>
          <w:p w14:paraId="1E7EA9D6" w14:textId="43CAAC39" w:rsidR="00AB3BB5" w:rsidDel="005037DA" w:rsidRDefault="00AB3BB5" w:rsidP="00806F79">
            <w:pPr>
              <w:rPr>
                <w:del w:id="282" w:author="rkbansal" w:date="2020-04-27T23:33:00Z"/>
                <w:rFonts w:ascii="Times New Roman" w:hAnsi="Times New Roman" w:cs="Times New Roman"/>
              </w:rPr>
            </w:pPr>
            <w:del w:id="283"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4" w:author="rkbansal" w:date="2020-04-27T23:33:00Z"/>
              </w:rPr>
            </w:pPr>
            <w:del w:id="285" w:author="rkbansal" w:date="2020-04-27T23:33:00Z">
              <w:r w:rsidDel="005037DA">
                <w:delText> </w:delText>
              </w:r>
            </w:del>
          </w:p>
          <w:p w14:paraId="2B38D33B" w14:textId="73045A31"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6" w:author="rkbansal" w:date="2020-04-27T23:33:00Z"/>
              </w:rPr>
            </w:pPr>
            <w:del w:id="29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8" w:author="rkbansal" w:date="2020-04-27T23:33:00Z"/>
              </w:rPr>
            </w:pPr>
            <w:del w:id="299" w:author="rkbansal" w:date="2020-04-27T23:33:00Z">
              <w:r w:rsidDel="005037DA">
                <w:delText> </w:delText>
              </w:r>
            </w:del>
          </w:p>
          <w:p w14:paraId="4310D885" w14:textId="22BCBAFB"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2" w:author="rkbansal" w:date="2020-04-27T23:33:00Z"/>
              </w:rPr>
            </w:pPr>
            <w:del w:id="303"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4" w:author="rkbansal" w:date="2020-04-27T23:33:00Z"/>
              </w:rPr>
            </w:pPr>
            <w:del w:id="305" w:author="rkbansal" w:date="2020-04-27T23:33:00Z">
              <w:r w:rsidDel="005037DA">
                <w:delText> </w:delText>
              </w:r>
            </w:del>
          </w:p>
          <w:p w14:paraId="7E0422CF" w14:textId="7807B595"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10" w:author="rkbansal" w:date="2020-04-27T23:33:00Z"/>
              </w:rPr>
            </w:pPr>
            <w:del w:id="311"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2" w:author="rkbansal" w:date="2020-04-27T23:33:00Z"/>
              </w:rPr>
            </w:pPr>
            <w:del w:id="313" w:author="rkbansal" w:date="2020-04-27T23:33:00Z">
              <w:r w:rsidDel="005037DA">
                <w:rPr>
                  <w:rStyle w:val="HTMLCode"/>
                  <w:rFonts w:eastAsiaTheme="minorHAnsi"/>
                </w:rPr>
                <w:delText>}</w:delText>
              </w:r>
            </w:del>
          </w:p>
          <w:p w14:paraId="6B160786" w14:textId="1C7D2C51" w:rsidR="00AB3BB5" w:rsidDel="005037DA" w:rsidRDefault="00AB3BB5" w:rsidP="00806F79">
            <w:pPr>
              <w:rPr>
                <w:del w:id="314" w:author="rkbansal" w:date="2020-04-27T23:33:00Z"/>
              </w:rPr>
            </w:pPr>
            <w:del w:id="315" w:author="rkbansal" w:date="2020-04-27T23:33:00Z">
              <w:r w:rsidDel="005037DA">
                <w:delText> </w:delText>
              </w:r>
            </w:del>
          </w:p>
          <w:p w14:paraId="472B9923" w14:textId="415A7B75"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20" w:author="rkbansal" w:date="2020-04-27T23:33:00Z"/>
              </w:rPr>
            </w:pPr>
            <w:del w:id="321"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2" w:author="rkbansal" w:date="2020-04-27T23:33:00Z"/>
              </w:rPr>
            </w:pPr>
            <w:del w:id="323" w:author="rkbansal" w:date="2020-04-27T23:33:00Z">
              <w:r w:rsidDel="005037DA">
                <w:delText> </w:delText>
              </w:r>
            </w:del>
          </w:p>
          <w:p w14:paraId="14465D34" w14:textId="54DF1E54"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6" w:author="rkbansal" w:date="2020-04-27T23:33:00Z"/>
              </w:rPr>
            </w:pPr>
            <w:del w:id="327"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8" w:author="rkbansal" w:date="2020-04-27T23:33:00Z"/>
              </w:rPr>
            </w:pPr>
            <w:del w:id="329" w:author="rkbansal" w:date="2020-04-27T23:33:00Z">
              <w:r w:rsidDel="005037DA">
                <w:delText> </w:delText>
              </w:r>
            </w:del>
          </w:p>
          <w:p w14:paraId="3DF9D1CD" w14:textId="42AC958F"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6" w:author="rkbansal" w:date="2020-04-27T23:33:00Z"/>
              </w:rPr>
            </w:pPr>
            <w:del w:id="337"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8" w:author="rkbansal" w:date="2020-04-27T23:33:00Z"/>
              </w:rPr>
            </w:pPr>
            <w:del w:id="339"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40" w:author="rkbansal" w:date="2020-04-27T23:33:00Z"/>
          <w:rFonts w:ascii="Segoe UI" w:hAnsi="Segoe UI" w:cs="Segoe UI"/>
          <w:b/>
          <w:bCs/>
          <w:color w:val="000000"/>
        </w:rPr>
      </w:pPr>
      <w:r w:rsidRPr="00FF420F">
        <w:rPr>
          <w:rFonts w:ascii="Segoe UI" w:hAnsi="Segoe UI" w:cs="Segoe UI"/>
          <w:b/>
          <w:bCs/>
          <w:color w:val="000000"/>
          <w:rPrChange w:id="341"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2" w:author="rkbansal" w:date="2020-04-27T23:33:00Z"/>
          <w:rPrChange w:id="343" w:author="rkbansal" w:date="2020-04-27T23:33:00Z">
            <w:rPr>
              <w:del w:id="344" w:author="rkbansal" w:date="2020-04-27T23:33:00Z"/>
              <w:rFonts w:ascii="Segoe UI" w:hAnsi="Segoe UI" w:cs="Segoe UI"/>
              <w:color w:val="000000"/>
              <w:sz w:val="29"/>
              <w:szCs w:val="29"/>
            </w:rPr>
          </w:rPrChange>
        </w:rPr>
        <w:pPrChange w:id="345"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6" w:author="rkbansal" w:date="2020-04-27T23:35:00Z"/>
          <w:rFonts w:ascii="Segoe UI" w:hAnsi="Segoe UI" w:cs="Segoe UI"/>
          <w:color w:val="000000"/>
        </w:rPr>
      </w:pPr>
      <w:del w:id="347" w:author="rkbansal" w:date="2020-04-27T23:33:00Z">
        <w:r w:rsidDel="00FF420F">
          <w:rPr>
            <w:rFonts w:ascii="Segoe UI" w:hAnsi="Segoe UI" w:cs="Segoe UI"/>
            <w:color w:val="000000"/>
          </w:rPr>
          <w:delText>C</w:delText>
        </w:r>
      </w:del>
      <w:ins w:id="348" w:author="rkbansal" w:date="2020-04-27T23:33:00Z">
        <w:r w:rsidR="00FF420F">
          <w:rPr>
            <w:rFonts w:ascii="Segoe UI" w:hAnsi="Segoe UI" w:cs="Segoe UI"/>
            <w:color w:val="000000"/>
          </w:rPr>
          <w:t>C</w:t>
        </w:r>
      </w:ins>
      <w:r>
        <w:rPr>
          <w:rFonts w:ascii="Segoe UI" w:hAnsi="Segoe UI" w:cs="Segoe UI"/>
          <w:color w:val="000000"/>
        </w:rPr>
        <w:t>reate one file called </w:t>
      </w:r>
      <w:del w:id="349" w:author="rkbansal" w:date="2020-04-27T23:34:00Z">
        <w:r w:rsidDel="00A545C7">
          <w:rPr>
            <w:rStyle w:val="HTMLCode"/>
            <w:rFonts w:ascii="Consolas" w:hAnsi="Consolas"/>
            <w:color w:val="FF0779"/>
            <w:sz w:val="21"/>
            <w:szCs w:val="21"/>
          </w:rPr>
          <w:delText>bootstrap</w:delText>
        </w:r>
      </w:del>
      <w:ins w:id="350"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51" w:author="rkbansal" w:date="2020-04-27T23:33:00Z">
          <w:pPr>
            <w:pStyle w:val="NormalWeb"/>
            <w:shd w:val="clear" w:color="auto" w:fill="FFFFFF"/>
            <w:spacing w:before="150" w:beforeAutospacing="0" w:after="240" w:afterAutospacing="0"/>
            <w:ind w:left="600"/>
          </w:pPr>
        </w:pPrChange>
      </w:pPr>
      <w:ins w:id="352"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3" w:author="rkbansal" w:date="2020-04-27T23:35:00Z"/>
        </w:trPr>
        <w:tc>
          <w:tcPr>
            <w:tcW w:w="14895" w:type="dxa"/>
            <w:vAlign w:val="center"/>
            <w:hideMark/>
          </w:tcPr>
          <w:p w14:paraId="67A3D491" w14:textId="27C5819C" w:rsidR="00AB3BB5" w:rsidDel="00A545C7" w:rsidRDefault="00AB3BB5" w:rsidP="00806F79">
            <w:pPr>
              <w:rPr>
                <w:del w:id="354" w:author="rkbansal" w:date="2020-04-27T23:35:00Z"/>
                <w:rFonts w:ascii="Times New Roman" w:hAnsi="Times New Roman" w:cs="Times New Roman"/>
              </w:rPr>
            </w:pPr>
            <w:del w:id="355"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6" w:author="rkbansal" w:date="2020-04-27T23:35:00Z"/>
              </w:rPr>
            </w:pPr>
            <w:del w:id="357" w:author="rkbansal" w:date="2020-04-27T23:35:00Z">
              <w:r w:rsidDel="00A545C7">
                <w:delText> </w:delText>
              </w:r>
            </w:del>
          </w:p>
          <w:p w14:paraId="1815AE65" w14:textId="56D9BFBE"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2" w:author="rkbansal" w:date="2020-04-27T23:35:00Z"/>
              </w:rPr>
            </w:pPr>
            <w:del w:id="363"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4" w:author="rkbansal" w:date="2020-04-27T23:35:00Z"/>
              </w:rPr>
            </w:pPr>
            <w:del w:id="365" w:author="rkbansal" w:date="2020-04-27T23:35:00Z">
              <w:r w:rsidDel="00A545C7">
                <w:delText> </w:delText>
              </w:r>
            </w:del>
          </w:p>
          <w:p w14:paraId="48649FDE" w14:textId="37A940A1" w:rsidR="00AB3BB5" w:rsidDel="00A545C7" w:rsidRDefault="00AB3BB5" w:rsidP="00806F79">
            <w:pPr>
              <w:rPr>
                <w:del w:id="366" w:author="rkbansal" w:date="2020-04-27T23:35:00Z"/>
              </w:rPr>
            </w:pPr>
            <w:del w:id="367"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8" w:author="rkbansal" w:date="2020-04-27T23:35:00Z"/>
              </w:rPr>
            </w:pPr>
            <w:del w:id="369" w:author="rkbansal" w:date="2020-04-27T23:35:00Z">
              <w:r w:rsidDel="00A545C7">
                <w:delText> </w:delText>
              </w:r>
            </w:del>
          </w:p>
          <w:p w14:paraId="170B4F50" w14:textId="67999B0C" w:rsidR="00AB3BB5" w:rsidDel="00A545C7" w:rsidRDefault="00AB3BB5" w:rsidP="00806F79">
            <w:pPr>
              <w:rPr>
                <w:del w:id="370" w:author="rkbansal" w:date="2020-04-27T23:35:00Z"/>
              </w:rPr>
            </w:pPr>
            <w:del w:id="371"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2" w:author="rkbansal" w:date="2020-04-27T23:35:00Z"/>
              </w:rPr>
            </w:pPr>
            <w:del w:id="373" w:author="rkbansal" w:date="2020-04-27T23:35:00Z">
              <w:r w:rsidDel="00A545C7">
                <w:delText> </w:delText>
              </w:r>
            </w:del>
          </w:p>
          <w:p w14:paraId="03C02505" w14:textId="495CE280" w:rsidR="00AB3BB5" w:rsidDel="00A545C7" w:rsidRDefault="00AB3BB5" w:rsidP="00806F79">
            <w:pPr>
              <w:rPr>
                <w:del w:id="374" w:author="rkbansal" w:date="2020-04-27T23:35:00Z"/>
              </w:rPr>
            </w:pPr>
            <w:del w:id="375"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6" w:author="rkbansal" w:date="2020-04-27T23:35:00Z"/>
              </w:rPr>
            </w:pPr>
            <w:del w:id="377" w:author="rkbansal" w:date="2020-04-27T23:35:00Z">
              <w:r w:rsidDel="00A545C7">
                <w:delText> </w:delText>
              </w:r>
            </w:del>
          </w:p>
          <w:p w14:paraId="541B9B5C" w14:textId="3B2DA6FC" w:rsidR="00AB3BB5" w:rsidDel="00A545C7" w:rsidRDefault="00AB3BB5" w:rsidP="00806F79">
            <w:pPr>
              <w:rPr>
                <w:del w:id="378" w:author="rkbansal" w:date="2020-04-27T23:35:00Z"/>
              </w:rPr>
            </w:pPr>
            <w:del w:id="379"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80"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spring.cloud.config.uri</w:t>
      </w:r>
      <w:proofErr w:type="spellEnd"/>
      <w:r>
        <w:rPr>
          <w:rFonts w:ascii="Segoe UI" w:hAnsi="Segoe UI" w:cs="Segoe UI"/>
          <w:color w:val="000000"/>
        </w:rPr>
        <w:t xml:space="preserve"> is the property to mention the config server </w:t>
      </w:r>
      <w:proofErr w:type="spellStart"/>
      <w:r>
        <w:rPr>
          <w:rFonts w:ascii="Segoe UI" w:hAnsi="Segoe UI" w:cs="Segoe UI"/>
          <w:color w:val="000000"/>
        </w:rPr>
        <w:t>url</w:t>
      </w:r>
      <w:proofErr w:type="spellEnd"/>
      <w:r>
        <w:rPr>
          <w:rFonts w:ascii="Segoe UI" w:hAnsi="Segoe UI" w:cs="Segoe UI"/>
          <w:color w:val="000000"/>
        </w:rPr>
        <w:t>.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proofErr w:type="spellStart"/>
      <w:r>
        <w:rPr>
          <w:rStyle w:val="HTMLCode"/>
          <w:rFonts w:ascii="Consolas" w:eastAsiaTheme="minorHAnsi" w:hAnsi="Consolas"/>
          <w:color w:val="FF0779"/>
          <w:sz w:val="21"/>
          <w:szCs w:val="21"/>
        </w:rPr>
        <w:t>server.port</w:t>
      </w:r>
      <w:proofErr w:type="spellEnd"/>
      <w:r>
        <w:rPr>
          <w:rStyle w:val="HTMLCode"/>
          <w:rFonts w:ascii="Consolas" w:eastAsiaTheme="minorHAnsi" w:hAnsi="Consolas"/>
          <w:color w:val="FF0779"/>
          <w:sz w:val="21"/>
          <w:szCs w:val="21"/>
        </w:rPr>
        <w: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management.security.enabled</w:t>
      </w:r>
      <w:proofErr w:type="spellEnd"/>
      <w:r>
        <w:rPr>
          <w:rStyle w:val="HTMLCode"/>
          <w:rFonts w:ascii="Consolas" w:eastAsiaTheme="minorHAnsi" w:hAnsi="Consolas"/>
          <w:color w:val="FF0779"/>
          <w:sz w:val="21"/>
          <w:szCs w:val="21"/>
        </w:rPr>
        <w:t>=false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81" w:author="rkbansal" w:date="2020-04-27T23:35:00Z">
            <w:rPr>
              <w:rFonts w:ascii="Segoe UI" w:hAnsi="Segoe UI" w:cs="Segoe UI"/>
              <w:color w:val="000000"/>
              <w:sz w:val="29"/>
              <w:szCs w:val="29"/>
            </w:rPr>
          </w:rPrChange>
        </w:rPr>
        <w:pPrChange w:id="382" w:author="rkbansal" w:date="2020-04-27T23:35:00Z">
          <w:pPr>
            <w:pStyle w:val="Heading6"/>
          </w:pPr>
        </w:pPrChange>
      </w:pPr>
      <w:r w:rsidRPr="00FF14EF">
        <w:rPr>
          <w:rFonts w:ascii="Segoe UI" w:hAnsi="Segoe UI" w:cs="Segoe UI"/>
          <w:b/>
          <w:bCs/>
          <w:color w:val="000000"/>
          <w:rPrChange w:id="383"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4" w:author="rkbansal" w:date="2020-04-27T23:36:00Z">
            <w:rPr/>
          </w:rPrChange>
        </w:rPr>
      </w:pPr>
      <w:r w:rsidRPr="006E5C05">
        <w:rPr>
          <w:b/>
          <w:bCs/>
          <w:sz w:val="32"/>
          <w:szCs w:val="32"/>
          <w:rPrChange w:id="385"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6" w:author="rkbansal" w:date="2020-04-27T23:37:00Z">
        <w:r w:rsidDel="00053086">
          <w:rPr>
            <w:rFonts w:ascii="Segoe UI" w:hAnsi="Segoe UI" w:cs="Segoe UI"/>
            <w:color w:val="000000"/>
          </w:rPr>
          <w:delText>Lets</w:delText>
        </w:r>
      </w:del>
      <w:ins w:id="387"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8" w:author="rkbansal" w:date="2020-04-27T23:37:00Z">
            <w:rPr>
              <w:rFonts w:ascii="Segoe UI" w:hAnsi="Segoe UI" w:cs="Segoe UI"/>
              <w:color w:val="000000"/>
              <w:sz w:val="29"/>
              <w:szCs w:val="29"/>
            </w:rPr>
          </w:rPrChange>
        </w:rPr>
        <w:pPrChange w:id="389" w:author="rkbansal" w:date="2020-04-27T23:37:00Z">
          <w:pPr>
            <w:pStyle w:val="Heading6"/>
          </w:pPr>
        </w:pPrChange>
      </w:pPr>
      <w:r w:rsidRPr="008714D3">
        <w:rPr>
          <w:rFonts w:ascii="Segoe UI" w:hAnsi="Segoe UI" w:cs="Segoe UI"/>
          <w:b/>
          <w:bCs/>
          <w:color w:val="000000"/>
          <w:rPrChange w:id="390"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1" w:author="rkbansal" w:date="2020-04-27T23:38:00Z">
            <w:rPr>
              <w:rFonts w:ascii="Segoe UI" w:hAnsi="Segoe UI" w:cs="Segoe UI"/>
              <w:color w:val="000000"/>
            </w:rPr>
          </w:rPrChange>
        </w:rPr>
      </w:pPr>
      <w:r w:rsidRPr="00B931CE">
        <w:rPr>
          <w:rFonts w:asciiTheme="minorHAnsi" w:hAnsiTheme="minorHAnsi" w:cstheme="minorHAnsi"/>
          <w:color w:val="000000"/>
          <w:rPrChange w:id="392"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3"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4" w:author="rkbansal" w:date="2020-04-27T23:38:00Z">
            <w:rPr>
              <w:rFonts w:ascii="Segoe UI" w:hAnsi="Segoe UI" w:cs="Segoe UI"/>
              <w:color w:val="000000"/>
            </w:rPr>
          </w:rPrChange>
        </w:rPr>
        <w:t> folder and run </w:t>
      </w:r>
      <w:proofErr w:type="spellStart"/>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mvn</w:t>
      </w:r>
      <w:proofErr w:type="spellEnd"/>
      <w:r w:rsidRPr="00B931CE">
        <w:rPr>
          <w:rStyle w:val="HTMLCode"/>
          <w:rFonts w:asciiTheme="minorHAnsi" w:hAnsiTheme="minorHAnsi" w:cstheme="minorHAnsi"/>
          <w:color w:val="FF0779"/>
          <w:sz w:val="21"/>
          <w:szCs w:val="21"/>
          <w:rPrChange w:id="396" w:author="rkbansal" w:date="2020-04-27T23:38:00Z">
            <w:rPr>
              <w:rStyle w:val="HTMLCode"/>
              <w:rFonts w:ascii="Consolas" w:hAnsi="Consolas"/>
              <w:color w:val="FF0779"/>
              <w:sz w:val="21"/>
              <w:szCs w:val="21"/>
            </w:rPr>
          </w:rPrChange>
        </w:rPr>
        <w:t xml:space="preserve"> clean install</w:t>
      </w:r>
      <w:r w:rsidRPr="00B931CE">
        <w:rPr>
          <w:rFonts w:asciiTheme="minorHAnsi" w:hAnsiTheme="minorHAnsi" w:cstheme="minorHAnsi"/>
          <w:color w:val="000000"/>
          <w:rPrChange w:id="397"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8"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9"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00"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401"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2" w:author="rkbansal" w:date="2020-04-27T23:38:00Z">
            <w:rPr>
              <w:rFonts w:ascii="Segoe UI" w:hAnsi="Segoe UI" w:cs="Segoe UI"/>
              <w:color w:val="000000"/>
            </w:rPr>
          </w:rPrChange>
        </w:rPr>
      </w:pPr>
      <w:r w:rsidRPr="00B931CE">
        <w:rPr>
          <w:rFonts w:asciiTheme="minorHAnsi" w:hAnsiTheme="minorHAnsi" w:cstheme="minorHAnsi"/>
          <w:color w:val="000000"/>
          <w:rPrChange w:id="403"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4" w:author="rkbansal" w:date="2020-04-27T23:37:00Z">
            <w:rPr>
              <w:rFonts w:ascii="Segoe UI" w:hAnsi="Segoe UI" w:cs="Segoe UI"/>
              <w:color w:val="000000"/>
              <w:sz w:val="29"/>
              <w:szCs w:val="29"/>
            </w:rPr>
          </w:rPrChange>
        </w:rPr>
        <w:pPrChange w:id="405" w:author="rkbansal" w:date="2020-04-27T23:37:00Z">
          <w:pPr>
            <w:pStyle w:val="Heading6"/>
          </w:pPr>
        </w:pPrChange>
      </w:pPr>
      <w:r w:rsidRPr="008714D3">
        <w:rPr>
          <w:rFonts w:ascii="Segoe UI" w:hAnsi="Segoe UI" w:cs="Segoe UI"/>
          <w:b/>
          <w:bCs/>
          <w:color w:val="000000"/>
          <w:rPrChange w:id="406"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7" w:author="rkbansal" w:date="2020-04-27T23:38:00Z">
            <w:rPr>
              <w:rFonts w:ascii="Segoe UI" w:hAnsi="Segoe UI" w:cs="Segoe UI"/>
              <w:color w:val="000000"/>
            </w:rPr>
          </w:rPrChange>
        </w:rPr>
      </w:pPr>
      <w:r w:rsidRPr="00B931CE">
        <w:rPr>
          <w:rFonts w:asciiTheme="minorHAnsi" w:hAnsiTheme="minorHAnsi" w:cstheme="minorHAnsi"/>
          <w:color w:val="000000"/>
          <w:rPrChange w:id="408"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9"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10" w:author="rkbansal" w:date="2020-04-27T23:38:00Z">
            <w:rPr>
              <w:rFonts w:ascii="Segoe UI" w:hAnsi="Segoe UI" w:cs="Segoe UI"/>
              <w:color w:val="000000"/>
            </w:rPr>
          </w:rPrChange>
        </w:rPr>
        <w:t> folder and run </w:t>
      </w:r>
      <w:proofErr w:type="spellStart"/>
      <w:r w:rsidRPr="00B931CE">
        <w:rPr>
          <w:rStyle w:val="HTMLCode"/>
          <w:rFonts w:asciiTheme="minorHAnsi" w:hAnsiTheme="minorHAnsi" w:cstheme="minorHAnsi"/>
          <w:color w:val="FF0779"/>
          <w:sz w:val="21"/>
          <w:szCs w:val="21"/>
          <w:rPrChange w:id="411" w:author="rkbansal" w:date="2020-04-27T23:38:00Z">
            <w:rPr>
              <w:rStyle w:val="HTMLCode"/>
              <w:rFonts w:ascii="Consolas" w:hAnsi="Consolas"/>
              <w:color w:val="FF0779"/>
              <w:sz w:val="21"/>
              <w:szCs w:val="21"/>
            </w:rPr>
          </w:rPrChange>
        </w:rPr>
        <w:t>mvn</w:t>
      </w:r>
      <w:proofErr w:type="spellEnd"/>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 xml:space="preserve"> clean install</w:t>
      </w:r>
      <w:r w:rsidRPr="00B931CE">
        <w:rPr>
          <w:rFonts w:asciiTheme="minorHAnsi" w:hAnsiTheme="minorHAnsi" w:cstheme="minorHAnsi"/>
          <w:color w:val="000000"/>
          <w:rPrChange w:id="413"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4"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5"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6"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7"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8"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9" w:author="rkbansal" w:date="2020-04-27T23:37:00Z">
            <w:rPr>
              <w:rFonts w:ascii="Segoe UI" w:hAnsi="Segoe UI" w:cs="Segoe UI"/>
              <w:color w:val="000000"/>
              <w:sz w:val="29"/>
              <w:szCs w:val="29"/>
            </w:rPr>
          </w:rPrChange>
        </w:rPr>
        <w:pPrChange w:id="420" w:author="rkbansal" w:date="2020-04-27T23:37:00Z">
          <w:pPr>
            <w:pStyle w:val="Heading6"/>
          </w:pPr>
        </w:pPrChange>
      </w:pPr>
      <w:r w:rsidRPr="008714D3">
        <w:rPr>
          <w:rFonts w:ascii="Segoe UI" w:hAnsi="Segoe UI" w:cs="Segoe UI"/>
          <w:b/>
          <w:bCs/>
          <w:color w:val="000000"/>
          <w:rPrChange w:id="421"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22" w:author="rkbansal" w:date="2020-04-27T23:38:00Z">
            <w:rPr>
              <w:rFonts w:ascii="Segoe UI" w:hAnsi="Segoe UI" w:cs="Segoe UI"/>
              <w:color w:val="000000"/>
            </w:rPr>
          </w:rPrChange>
        </w:rPr>
      </w:pPr>
      <w:r w:rsidRPr="00F706D4">
        <w:rPr>
          <w:rFonts w:asciiTheme="minorHAnsi" w:hAnsiTheme="minorHAnsi" w:cstheme="minorHAnsi"/>
          <w:color w:val="000000"/>
          <w:rPrChange w:id="423"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4" w:author="rkbansal" w:date="2020-04-27T23:38:00Z">
            <w:rPr>
              <w:rStyle w:val="HTMLCode"/>
              <w:rFonts w:ascii="Consolas" w:hAnsi="Consolas"/>
              <w:color w:val="FF0779"/>
              <w:sz w:val="21"/>
              <w:szCs w:val="21"/>
            </w:rPr>
          </w:rPrChange>
        </w:rPr>
        <w:t>/</w:t>
      </w:r>
      <w:proofErr w:type="spellStart"/>
      <w:r w:rsidRPr="00F706D4">
        <w:rPr>
          <w:rStyle w:val="HTMLCode"/>
          <w:rFonts w:asciiTheme="minorHAnsi" w:hAnsiTheme="minorHAnsi" w:cstheme="minorHAnsi"/>
          <w:color w:val="FF0779"/>
          <w:sz w:val="21"/>
          <w:szCs w:val="21"/>
          <w:rPrChange w:id="425" w:author="rkbansal" w:date="2020-04-27T23:38:00Z">
            <w:rPr>
              <w:rStyle w:val="HTMLCode"/>
              <w:rFonts w:ascii="Consolas" w:hAnsi="Consolas"/>
              <w:color w:val="FF0779"/>
              <w:sz w:val="21"/>
              <w:szCs w:val="21"/>
            </w:rPr>
          </w:rPrChange>
        </w:rPr>
        <w:t>msg</w:t>
      </w:r>
      <w:proofErr w:type="spellEnd"/>
      <w:r w:rsidRPr="00F706D4">
        <w:rPr>
          <w:rFonts w:asciiTheme="minorHAnsi" w:hAnsiTheme="minorHAnsi" w:cstheme="minorHAnsi"/>
          <w:color w:val="000000"/>
          <w:rPrChange w:id="426" w:author="rkbansal" w:date="2020-04-27T23:38:00Z">
            <w:rPr>
              <w:rFonts w:ascii="Segoe UI" w:hAnsi="Segoe UI" w:cs="Segoe UI"/>
              <w:color w:val="000000"/>
            </w:rPr>
          </w:rPrChange>
        </w:rPr>
        <w:t xml:space="preserve"> rest endpoint by browsing the </w:t>
      </w:r>
      <w:proofErr w:type="spellStart"/>
      <w:r w:rsidRPr="00F706D4">
        <w:rPr>
          <w:rFonts w:asciiTheme="minorHAnsi" w:hAnsiTheme="minorHAnsi" w:cstheme="minorHAnsi"/>
          <w:color w:val="000000"/>
          <w:rPrChange w:id="427" w:author="rkbansal" w:date="2020-04-27T23:38:00Z">
            <w:rPr>
              <w:rFonts w:ascii="Segoe UI" w:hAnsi="Segoe UI" w:cs="Segoe UI"/>
              <w:color w:val="000000"/>
            </w:rPr>
          </w:rPrChange>
        </w:rPr>
        <w:t>url</w:t>
      </w:r>
      <w:proofErr w:type="spellEnd"/>
      <w:r w:rsidRPr="00F706D4">
        <w:rPr>
          <w:rFonts w:asciiTheme="minorHAnsi" w:hAnsiTheme="minorHAnsi" w:cstheme="minorHAnsi"/>
          <w:color w:val="000000"/>
          <w:rPrChange w:id="428" w:author="rkbansal" w:date="2020-04-27T23:38:00Z">
            <w:rPr>
              <w:rFonts w:ascii="Segoe UI" w:hAnsi="Segoe UI" w:cs="Segoe UI"/>
              <w:color w:val="000000"/>
            </w:rPr>
          </w:rPrChange>
        </w:rPr>
        <w:t> </w:t>
      </w:r>
      <w:r w:rsidRPr="00F706D4">
        <w:rPr>
          <w:rStyle w:val="HTMLCode"/>
          <w:rFonts w:asciiTheme="minorHAnsi" w:hAnsiTheme="minorHAnsi" w:cstheme="minorHAnsi"/>
          <w:color w:val="FF0779"/>
          <w:sz w:val="21"/>
          <w:szCs w:val="21"/>
          <w:rPrChange w:id="429"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30"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31"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32"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33" w:author="rkbansal" w:date="2020-04-27T23:38:00Z">
            <w:rPr>
              <w:rStyle w:val="HTMLCode"/>
              <w:rFonts w:ascii="Consolas" w:hAnsi="Consolas"/>
              <w:color w:val="FF0779"/>
              <w:sz w:val="21"/>
              <w:szCs w:val="21"/>
            </w:rPr>
          </w:rPrChange>
        </w:rPr>
        <w:t>config-server-client-</w:t>
      </w:r>
      <w:proofErr w:type="spellStart"/>
      <w:r w:rsidRPr="00F706D4">
        <w:rPr>
          <w:rStyle w:val="HTMLCode"/>
          <w:rFonts w:asciiTheme="minorHAnsi" w:hAnsiTheme="minorHAnsi" w:cstheme="minorHAnsi"/>
          <w:color w:val="FF0779"/>
          <w:sz w:val="21"/>
          <w:szCs w:val="21"/>
          <w:rPrChange w:id="434" w:author="rkbansal" w:date="2020-04-27T23:38:00Z">
            <w:rPr>
              <w:rStyle w:val="HTMLCode"/>
              <w:rFonts w:ascii="Consolas" w:hAnsi="Consolas"/>
              <w:color w:val="FF0779"/>
              <w:sz w:val="21"/>
              <w:szCs w:val="21"/>
            </w:rPr>
          </w:rPrChange>
        </w:rPr>
        <w:t>development.properties</w:t>
      </w:r>
      <w:proofErr w:type="spellEnd"/>
      <w:r w:rsidRPr="00F706D4">
        <w:rPr>
          <w:rFonts w:asciiTheme="minorHAnsi" w:hAnsiTheme="minorHAnsi" w:cstheme="minorHAnsi"/>
          <w:color w:val="000000"/>
          <w:rPrChange w:id="435"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36" w:author="rkbansal" w:date="2020-04-27T23:38:00Z">
            <w:rPr>
              <w:rFonts w:ascii="Segoe UI" w:hAnsi="Segoe UI" w:cs="Segoe UI"/>
              <w:color w:val="000000"/>
              <w:sz w:val="29"/>
              <w:szCs w:val="29"/>
            </w:rPr>
          </w:rPrChange>
        </w:rPr>
        <w:pPrChange w:id="437" w:author="rkbansal" w:date="2020-04-27T23:38:00Z">
          <w:pPr>
            <w:pStyle w:val="Heading6"/>
          </w:pPr>
        </w:pPrChange>
      </w:pPr>
      <w:r w:rsidRPr="008714D3">
        <w:rPr>
          <w:rFonts w:ascii="Segoe UI" w:hAnsi="Segoe UI" w:cs="Segoe UI"/>
          <w:b/>
          <w:bCs/>
          <w:color w:val="000000"/>
          <w:rPrChange w:id="438"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9" w:author="rkbansal" w:date="2020-04-27T23:38:00Z">
            <w:rPr>
              <w:rFonts w:ascii="Segoe UI" w:hAnsi="Segoe UI" w:cs="Segoe UI"/>
              <w:color w:val="000000"/>
            </w:rPr>
          </w:rPrChange>
        </w:rPr>
      </w:pPr>
      <w:r w:rsidRPr="00880B47">
        <w:rPr>
          <w:rFonts w:asciiTheme="minorHAnsi" w:hAnsiTheme="minorHAnsi" w:cstheme="minorHAnsi"/>
          <w:color w:val="000000"/>
          <w:rPrChange w:id="440"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41" w:author="rkbansal" w:date="2020-04-27T23:38:00Z">
            <w:rPr>
              <w:rFonts w:ascii="Segoe UI" w:hAnsi="Segoe UI" w:cs="Segoe UI"/>
              <w:color w:val="000000"/>
            </w:rPr>
          </w:rPrChange>
        </w:rPr>
        <w:br/>
        <w:t>Do some change, in the value of the </w:t>
      </w:r>
      <w:proofErr w:type="spellStart"/>
      <w:r w:rsidRPr="00880B47">
        <w:rPr>
          <w:rStyle w:val="HTMLCode"/>
          <w:rFonts w:asciiTheme="minorHAnsi" w:hAnsiTheme="minorHAnsi" w:cstheme="minorHAnsi"/>
          <w:color w:val="FF0779"/>
          <w:sz w:val="21"/>
          <w:szCs w:val="21"/>
          <w:rPrChange w:id="442" w:author="rkbansal" w:date="2020-04-27T23:38:00Z">
            <w:rPr>
              <w:rStyle w:val="HTMLCode"/>
              <w:rFonts w:ascii="Consolas" w:hAnsi="Consolas"/>
              <w:color w:val="FF0779"/>
              <w:sz w:val="21"/>
              <w:szCs w:val="21"/>
            </w:rPr>
          </w:rPrChange>
        </w:rPr>
        <w:t>msg</w:t>
      </w:r>
      <w:proofErr w:type="spellEnd"/>
      <w:r w:rsidRPr="00880B47">
        <w:rPr>
          <w:rFonts w:asciiTheme="minorHAnsi" w:hAnsiTheme="minorHAnsi" w:cstheme="minorHAnsi"/>
          <w:color w:val="000000"/>
          <w:rPrChange w:id="443"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config-server-client-</w:t>
      </w:r>
      <w:proofErr w:type="spellStart"/>
      <w:r w:rsidRPr="00880B47">
        <w:rPr>
          <w:rStyle w:val="HTMLCode"/>
          <w:rFonts w:asciiTheme="minorHAnsi" w:hAnsiTheme="minorHAnsi" w:cstheme="minorHAnsi"/>
          <w:color w:val="FF0779"/>
          <w:sz w:val="21"/>
          <w:szCs w:val="21"/>
          <w:rPrChange w:id="445" w:author="rkbansal" w:date="2020-04-27T23:38:00Z">
            <w:rPr>
              <w:rStyle w:val="HTMLCode"/>
              <w:rFonts w:ascii="Consolas" w:hAnsi="Consolas"/>
              <w:color w:val="FF0779"/>
              <w:sz w:val="21"/>
              <w:szCs w:val="21"/>
            </w:rPr>
          </w:rPrChange>
        </w:rPr>
        <w:t>development.properties</w:t>
      </w:r>
      <w:proofErr w:type="spellEnd"/>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 </w:t>
      </w:r>
      <w:r w:rsidRPr="00880B47">
        <w:rPr>
          <w:rFonts w:asciiTheme="minorHAnsi" w:hAnsiTheme="minorHAnsi" w:cstheme="minorHAnsi"/>
          <w:color w:val="000000"/>
          <w:rPrChange w:id="447"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49"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0" w:author="rkbansal" w:date="2020-04-27T23:38:00Z">
            <w:rPr>
              <w:rFonts w:ascii="Segoe UI" w:hAnsi="Segoe UI" w:cs="Segoe UI"/>
              <w:color w:val="000000"/>
            </w:rPr>
          </w:rPrChange>
        </w:rPr>
      </w:pPr>
      <w:r w:rsidRPr="00880B47">
        <w:rPr>
          <w:rFonts w:asciiTheme="minorHAnsi" w:hAnsiTheme="minorHAnsi" w:cstheme="minorHAnsi"/>
          <w:color w:val="000000"/>
          <w:rPrChange w:id="451"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52"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53"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54"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55"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56"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57"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58"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59"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60" w:author="rkbansal" w:date="2020-04-27T23:38:00Z">
            <w:rPr>
              <w:rFonts w:ascii="Segoe UI" w:hAnsi="Segoe UI" w:cs="Segoe UI"/>
              <w:color w:val="000000"/>
            </w:rPr>
          </w:rPrChange>
        </w:rPr>
      </w:pPr>
      <w:r w:rsidRPr="00880B47">
        <w:rPr>
          <w:rFonts w:asciiTheme="minorHAnsi" w:hAnsiTheme="minorHAnsi" w:cstheme="minorHAnsi"/>
          <w:color w:val="000000"/>
          <w:rPrChange w:id="461"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62" w:author="rkbansal" w:date="2020-04-27T23:38:00Z">
            <w:rPr/>
          </w:rPrChange>
        </w:rPr>
        <w:fldChar w:fldCharType="begin"/>
      </w:r>
      <w:r w:rsidR="00624B71" w:rsidRPr="00880B47">
        <w:rPr>
          <w:rFonts w:asciiTheme="minorHAnsi" w:hAnsiTheme="minorHAnsi" w:cstheme="minorHAnsi"/>
          <w:rPrChange w:id="463"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64"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65"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66"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67"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68" w:author="rkbansal" w:date="2020-04-27T23:39:00Z">
            <w:rPr/>
          </w:rPrChange>
        </w:rPr>
      </w:pPr>
      <w:r w:rsidRPr="009934C3">
        <w:rPr>
          <w:b/>
          <w:bCs/>
          <w:sz w:val="32"/>
          <w:szCs w:val="32"/>
          <w:rPrChange w:id="469"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 xml:space="preserve">Make sure you have checked-in the properties files in the </w:t>
      </w:r>
      <w:proofErr w:type="spellStart"/>
      <w:r>
        <w:rPr>
          <w:rFonts w:ascii="Segoe UI" w:hAnsi="Segoe UI" w:cs="Segoe UI"/>
          <w:color w:val="000000"/>
        </w:rPr>
        <w:t>git</w:t>
      </w:r>
      <w:proofErr w:type="spellEnd"/>
      <w:r>
        <w:rPr>
          <w:rFonts w:ascii="Segoe UI" w:hAnsi="Segoe UI" w:cs="Segoe UI"/>
          <w:color w:val="000000"/>
        </w:rPr>
        <w:t xml:space="preserve"> repo by using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Style w:val="HTMLCode"/>
          <w:rFonts w:ascii="Consolas" w:eastAsiaTheme="minorHAnsi" w:hAnsi="Consolas"/>
          <w:color w:val="FF0779"/>
          <w:sz w:val="21"/>
          <w:szCs w:val="21"/>
        </w:rPr>
        <w: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70"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71" w:author="rkbansal" w:date="2020-04-27T23:39:00Z">
          <w:pPr>
            <w:numPr>
              <w:numId w:val="44"/>
            </w:numPr>
            <w:shd w:val="clear" w:color="auto" w:fill="FFFFFF"/>
            <w:tabs>
              <w:tab w:val="num" w:pos="720"/>
            </w:tabs>
            <w:spacing w:before="60" w:after="100" w:afterAutospacing="1" w:line="240" w:lineRule="auto"/>
            <w:ind w:left="600" w:hanging="360"/>
          </w:pPr>
        </w:pPrChange>
      </w:pPr>
      <w:ins w:id="472"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73"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D3634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4"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D3634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5"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D3634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D3634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D3634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D3634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D3634F"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1"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proofErr w:type="spellStart"/>
      <w:r>
        <w:rPr>
          <w:rStyle w:val="HTMLCode"/>
          <w:rFonts w:ascii="Consolas" w:hAnsi="Consolas"/>
          <w:color w:val="FF0779"/>
          <w:sz w:val="21"/>
          <w:szCs w:val="21"/>
        </w:rPr>
        <w:t>SpringEurekaServerApplication</w:t>
      </w:r>
      <w:proofErr w:type="spellEnd"/>
      <w:r>
        <w:rPr>
          <w:rFonts w:ascii="Segoe UI" w:hAnsi="Segoe UI" w:cs="Segoe UI"/>
          <w:color w:val="000000"/>
        </w:rPr>
        <w:t> class that spring already has generated in the downloaded project and add the </w:t>
      </w:r>
      <w:hyperlink r:id="rId44"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com.example.howtodoinjava.springeurekaserver</w:t>
            </w:r>
            <w:proofErr w:type="spellEnd"/>
            <w:r>
              <w:rPr>
                <w:rStyle w:val="HTMLCode"/>
                <w:rFonts w:eastAsiaTheme="minorHAnsi"/>
              </w:rPr>
              <w:t>;</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SpringEurekaServerApplication</w:t>
            </w:r>
            <w:proofErr w:type="spellEnd"/>
            <w:r>
              <w:rPr>
                <w:rStyle w:val="HTMLCode"/>
                <w:rFonts w:eastAsiaTheme="minorHAnsi"/>
              </w:rPr>
              <w:t xml:space="preserve">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6643192E"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SpringApplication.run(SpringEurekaServerApplication.class, </w:t>
            </w:r>
            <w:proofErr w:type="spellStart"/>
            <w:r>
              <w:rPr>
                <w:rStyle w:val="HTMLCode"/>
                <w:rFonts w:eastAsiaTheme="minorHAnsi"/>
              </w:rPr>
              <w:t>args</w:t>
            </w:r>
            <w:proofErr w:type="spellEnd"/>
            <w:r>
              <w:rPr>
                <w:rStyle w:val="HTMLCode"/>
                <w:rFonts w:eastAsiaTheme="minorHAnsi"/>
              </w:rPr>
              <w:t>);</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proofErr w:type="spellStart"/>
            <w:r>
              <w:rPr>
                <w:rStyle w:val="HTMLCode"/>
                <w:rFonts w:eastAsiaTheme="minorHAnsi"/>
              </w:rPr>
              <w:t>registerWithEureka</w:t>
            </w:r>
            <w:proofErr w:type="spellEnd"/>
            <w:r>
              <w:rPr>
                <w:rStyle w:val="HTMLCode"/>
                <w:rFonts w:eastAsiaTheme="minorHAnsi"/>
              </w:rPr>
              <w:t>: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proofErr w:type="spellStart"/>
            <w:r>
              <w:rPr>
                <w:rStyle w:val="HTMLCode"/>
                <w:rFonts w:eastAsiaTheme="minorHAnsi"/>
              </w:rPr>
              <w:t>fetchRegistry</w:t>
            </w:r>
            <w:proofErr w:type="spellEnd"/>
            <w:r>
              <w:rPr>
                <w:rStyle w:val="HTMLCode"/>
                <w:rFonts w:eastAsiaTheme="minorHAnsi"/>
              </w:rPr>
              <w:t>: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proofErr w:type="spellStart"/>
            <w:r>
              <w:rPr>
                <w:rStyle w:val="HTMLCode"/>
                <w:rFonts w:eastAsiaTheme="minorHAnsi"/>
              </w:rPr>
              <w:t>waitTimeInMsWhenSyncEmpty</w:t>
            </w:r>
            <w:proofErr w:type="spellEnd"/>
            <w:r>
              <w:rPr>
                <w:rStyle w:val="HTMLCode"/>
                <w:rFonts w:eastAsiaTheme="minorHAnsi"/>
              </w:rPr>
              <w:t>: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proofErr w:type="spellStart"/>
      <w:r>
        <w:rPr>
          <w:rStyle w:val="HTMLCode"/>
          <w:rFonts w:ascii="Consolas" w:hAnsi="Consolas"/>
          <w:color w:val="FF0779"/>
          <w:sz w:val="21"/>
          <w:szCs w:val="21"/>
        </w:rPr>
        <w:t>bootstrap.yml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proofErr w:type="spellStart"/>
            <w:r>
              <w:rPr>
                <w:rStyle w:val="HTMLCode"/>
                <w:rFonts w:eastAsiaTheme="minorHAnsi"/>
              </w:rPr>
              <w:t>uri</w:t>
            </w:r>
            <w:proofErr w:type="spellEnd"/>
            <w:r>
              <w:rPr>
                <w:rStyle w:val="HTMLCode"/>
                <w:rFonts w:eastAsiaTheme="minorHAnsi"/>
              </w:rPr>
              <w:t>: ${</w:t>
            </w:r>
            <w:proofErr w:type="spellStart"/>
            <w:r>
              <w:rPr>
                <w:rStyle w:val="HTMLCode"/>
                <w:rFonts w:eastAsiaTheme="minorHAnsi"/>
              </w:rPr>
              <w:t>CONFIG_SERVER_URL:http</w:t>
            </w:r>
            <w:proofErr w:type="spellEnd"/>
            <w:r>
              <w:rPr>
                <w:rStyle w:val="HTMLCode"/>
                <w:rFonts w:eastAsiaTheme="minorHAnsi"/>
              </w:rPr>
              <w:t>://localhost:8888}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49"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SpringEurekaClientStudentServiceApplication</w:t>
            </w:r>
            <w:proofErr w:type="spellEnd"/>
            <w:r>
              <w:rPr>
                <w:rStyle w:val="HTMLCode"/>
                <w:rFonts w:eastAsiaTheme="minorHAnsi"/>
              </w:rPr>
              <w:t xml:space="preserve">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2A2735B5"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SpringApplication.run(SpringEurekaClientStudentServiceApplication.class, </w:t>
            </w:r>
            <w:proofErr w:type="spellStart"/>
            <w:r>
              <w:rPr>
                <w:rStyle w:val="HTMLCode"/>
                <w:rFonts w:eastAsiaTheme="minorHAnsi"/>
              </w:rPr>
              <w:t>args</w:t>
            </w:r>
            <w:proofErr w:type="spellEnd"/>
            <w:r>
              <w:rPr>
                <w:rStyle w:val="HTMLCode"/>
                <w:rFonts w:eastAsiaTheme="minorHAnsi"/>
              </w:rPr>
              <w:t>);</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42918CBD"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C0EC87C"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6E2E22DF"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proofErr w:type="spellStart"/>
            <w:r>
              <w:rPr>
                <w:rStyle w:val="HTMLCode"/>
                <w:rFonts w:eastAsiaTheme="minorHAnsi"/>
              </w:rPr>
              <w:t>com.example.howtodoinjava</w:t>
            </w:r>
            <w:proofErr w:type="spellEnd"/>
            <w:r>
              <w:rPr>
                <w:rStyle w:val="HTMLCode"/>
                <w:rFonts w:eastAsiaTheme="minorHAnsi"/>
              </w:rPr>
              <w:t>: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proofErr w:type="spellStart"/>
            <w:r>
              <w:rPr>
                <w:rStyle w:val="HTMLCode"/>
                <w:rFonts w:eastAsiaTheme="minorHAnsi"/>
              </w:rPr>
              <w:t>java.util.ArrayList</w:t>
            </w:r>
            <w:proofErr w:type="spellEnd"/>
            <w:r>
              <w:rPr>
                <w:rStyle w:val="HTMLCode"/>
                <w:rFonts w:eastAsiaTheme="minorHAnsi"/>
              </w:rPr>
              <w:t>;</w:t>
            </w:r>
          </w:p>
          <w:p w14:paraId="0F2F29E1" w14:textId="77777777" w:rsidR="003A4DE5" w:rsidRDefault="003A4DE5" w:rsidP="003A4DE5">
            <w:r>
              <w:rPr>
                <w:rStyle w:val="HTMLCode"/>
                <w:rFonts w:eastAsiaTheme="minorHAnsi"/>
              </w:rPr>
              <w:t>import</w:t>
            </w:r>
            <w:r>
              <w:t> </w:t>
            </w:r>
            <w:proofErr w:type="spellStart"/>
            <w:r>
              <w:rPr>
                <w:rStyle w:val="HTMLCode"/>
                <w:rFonts w:eastAsiaTheme="minorHAnsi"/>
              </w:rPr>
              <w:t>java.util.HashMap</w:t>
            </w:r>
            <w:proofErr w:type="spellEnd"/>
            <w:r>
              <w:rPr>
                <w:rStyle w:val="HTMLCode"/>
                <w:rFonts w:eastAsiaTheme="minorHAnsi"/>
              </w:rPr>
              <w:t>;</w:t>
            </w:r>
          </w:p>
          <w:p w14:paraId="1F665576" w14:textId="77777777" w:rsidR="003A4DE5" w:rsidRDefault="003A4DE5" w:rsidP="003A4DE5">
            <w:r>
              <w:rPr>
                <w:rStyle w:val="HTMLCode"/>
                <w:rFonts w:eastAsiaTheme="minorHAnsi"/>
              </w:rPr>
              <w:t>import</w:t>
            </w:r>
            <w:r>
              <w:t> </w:t>
            </w:r>
            <w:proofErr w:type="spellStart"/>
            <w:r>
              <w:rPr>
                <w:rStyle w:val="HTMLCode"/>
                <w:rFonts w:eastAsiaTheme="minorHAnsi"/>
              </w:rPr>
              <w:t>java.util.List</w:t>
            </w:r>
            <w:proofErr w:type="spellEnd"/>
            <w:r>
              <w:rPr>
                <w:rStyle w:val="HTMLCode"/>
                <w:rFonts w:eastAsiaTheme="minorHAnsi"/>
              </w:rPr>
              <w:t>;</w:t>
            </w:r>
          </w:p>
          <w:p w14:paraId="33E9569A" w14:textId="77777777" w:rsidR="003A4DE5" w:rsidRDefault="003A4DE5" w:rsidP="003A4DE5">
            <w:r>
              <w:rPr>
                <w:rStyle w:val="HTMLCode"/>
                <w:rFonts w:eastAsiaTheme="minorHAnsi"/>
              </w:rPr>
              <w:t>import</w:t>
            </w:r>
            <w:r>
              <w:t> </w:t>
            </w:r>
            <w:proofErr w:type="spellStart"/>
            <w:r>
              <w:rPr>
                <w:rStyle w:val="HTMLCode"/>
                <w:rFonts w:eastAsiaTheme="minorHAnsi"/>
              </w:rPr>
              <w:t>java.util.Map</w:t>
            </w:r>
            <w:proofErr w:type="spellEnd"/>
            <w:r>
              <w:rPr>
                <w:rStyle w:val="HTMLCode"/>
                <w:rFonts w:eastAsiaTheme="minorHAnsi"/>
              </w:rPr>
              <w:t>;</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p>
          <w:p w14:paraId="077CD06F"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5A54E772"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org.springframework.web.bind.annotation.RequestMethod</w:t>
            </w:r>
            <w:proofErr w:type="spellEnd"/>
            <w:r>
              <w:rPr>
                <w:rStyle w:val="HTMLCode"/>
                <w:rFonts w:eastAsiaTheme="minorHAnsi"/>
              </w:rPr>
              <w:t>;</w:t>
            </w:r>
          </w:p>
          <w:p w14:paraId="063FF84E"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StudentServiceController</w:t>
            </w:r>
            <w:proofErr w:type="spellEnd"/>
            <w:r>
              <w:rPr>
                <w:rStyle w:val="HTMLCode"/>
                <w:rFonts w:eastAsiaTheme="minorHAnsi"/>
              </w:rPr>
              <w:t xml:space="preserve">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 xml:space="preserve">Map&lt;String, List&lt;Student&gt;&gt;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w:t>
            </w:r>
            <w:proofErr w:type="spellStart"/>
            <w:r>
              <w:rPr>
                <w:rStyle w:val="HTMLCode"/>
                <w:rFonts w:eastAsiaTheme="minorHAnsi"/>
              </w:rPr>
              <w:t>Sajal</w:t>
            </w:r>
            <w:proofErr w:type="spellEnd"/>
            <w:r>
              <w:rPr>
                <w:rStyle w:val="HTMLCode"/>
                <w:rFonts w:eastAsiaTheme="minorHAnsi"/>
              </w:rPr>
              <w:t>", "Class IV");</w:t>
            </w:r>
          </w:p>
          <w:p w14:paraId="12CA9801"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proofErr w:type="spellStart"/>
            <w:r>
              <w:rPr>
                <w:rStyle w:val="HTMLCode"/>
                <w:rFonts w:eastAsiaTheme="minorHAnsi"/>
              </w:rPr>
              <w:t>schooDB.put</w:t>
            </w:r>
            <w:proofErr w:type="spellEnd"/>
            <w:r>
              <w:rPr>
                <w:rStyle w:val="HTMLCode"/>
                <w:rFonts w:eastAsiaTheme="minorHAnsi"/>
              </w:rPr>
              <w:t>("</w:t>
            </w:r>
            <w:proofErr w:type="spellStart"/>
            <w:r>
              <w:rPr>
                <w:rStyle w:val="HTMLCode"/>
                <w:rFonts w:eastAsiaTheme="minorHAnsi"/>
              </w:rPr>
              <w:t>abcschool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w:t>
            </w:r>
            <w:proofErr w:type="spellStart"/>
            <w:r>
              <w:rPr>
                <w:rStyle w:val="HTMLCode"/>
                <w:rFonts w:eastAsiaTheme="minorHAnsi"/>
              </w:rPr>
              <w:t>Sukesh</w:t>
            </w:r>
            <w:proofErr w:type="spellEnd"/>
            <w:r>
              <w:rPr>
                <w:rStyle w:val="HTMLCode"/>
                <w:rFonts w:eastAsiaTheme="minorHAnsi"/>
              </w:rPr>
              <w:t>", "Class VI");</w:t>
            </w:r>
          </w:p>
          <w:p w14:paraId="77C15DC8"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proofErr w:type="spellStart"/>
            <w:r>
              <w:rPr>
                <w:rStyle w:val="HTMLCode"/>
                <w:rFonts w:eastAsiaTheme="minorHAnsi"/>
              </w:rPr>
              <w:t>schooDB.put</w:t>
            </w:r>
            <w:proofErr w:type="spellEnd"/>
            <w:r>
              <w:rPr>
                <w:rStyle w:val="HTMLCode"/>
                <w:rFonts w:eastAsiaTheme="minorHAnsi"/>
              </w:rPr>
              <w:t>("</w:t>
            </w:r>
            <w:proofErr w:type="spellStart"/>
            <w:r>
              <w:rPr>
                <w:rStyle w:val="HTMLCode"/>
                <w:rFonts w:eastAsiaTheme="minorHAnsi"/>
              </w:rPr>
              <w:t>xyzschool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w:t>
            </w:r>
            <w:proofErr w:type="spellStart"/>
            <w:r>
              <w:rPr>
                <w:rStyle w:val="HTMLCode"/>
                <w:rFonts w:eastAsiaTheme="minorHAnsi"/>
              </w:rPr>
              <w:t>getStudentDetailsForSchool</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List&lt;Student&gt; </w:t>
            </w:r>
            <w:proofErr w:type="spellStart"/>
            <w:r>
              <w:rPr>
                <w:rStyle w:val="HTMLCode"/>
                <w:rFonts w:eastAsiaTheme="minorHAnsi"/>
              </w:rPr>
              <w:t>getStudents</w:t>
            </w:r>
            <w:proofErr w:type="spellEnd"/>
            <w:r>
              <w:rPr>
                <w:rStyle w:val="HTMLCode"/>
                <w:rFonts w:eastAsiaTheme="minorHAnsi"/>
              </w:rPr>
              <w:t>(@PathVariable</w:t>
            </w:r>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 {</w:t>
            </w:r>
          </w:p>
          <w:p w14:paraId="61CD9272"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Student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studentList</w:t>
            </w:r>
            <w:proofErr w:type="spellEnd"/>
            <w:r>
              <w:rPr>
                <w:rStyle w:val="HTMLCode"/>
                <w:rFonts w:eastAsiaTheme="minorHAnsi"/>
              </w:rPr>
              <w:t xml:space="preserve"> = </w:t>
            </w:r>
            <w:proofErr w:type="spellStart"/>
            <w:r>
              <w:rPr>
                <w:rStyle w:val="HTMLCode"/>
                <w:rFonts w:eastAsiaTheme="minorHAnsi"/>
              </w:rPr>
              <w:t>schooDB.get</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w:t>
            </w:r>
            <w:proofErr w:type="spellStart"/>
            <w:r>
              <w:rPr>
                <w:rStyle w:val="HTMLCode"/>
                <w:rFonts w:eastAsiaTheme="minorHAnsi"/>
              </w:rPr>
              <w:t>studentList</w:t>
            </w:r>
            <w:proofErr w:type="spellEnd"/>
            <w:r>
              <w:rPr>
                <w:rStyle w:val="HTMLCode"/>
                <w:rFonts w:eastAsiaTheme="minorHAnsi"/>
              </w:rPr>
              <w:t xml:space="preserve"> == null) {</w:t>
            </w:r>
          </w:p>
          <w:p w14:paraId="1EAFD5CC" w14:textId="77777777" w:rsidR="003A4DE5" w:rsidRDefault="003A4DE5" w:rsidP="003A4DE5">
            <w:r>
              <w:rPr>
                <w:rStyle w:val="HTMLCode"/>
                <w:rFonts w:eastAsiaTheme="minorHAnsi"/>
                <w:color w:val="FF0779"/>
              </w:rPr>
              <w:t>            </w:t>
            </w:r>
            <w:proofErr w:type="spellStart"/>
            <w:r>
              <w:rPr>
                <w:rStyle w:val="HTMLCode"/>
                <w:rFonts w:eastAsiaTheme="minorHAnsi"/>
              </w:rPr>
              <w:t>studentList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proofErr w:type="spellStart"/>
            <w:r>
              <w:rPr>
                <w:rStyle w:val="HTMLCode"/>
                <w:rFonts w:eastAsiaTheme="minorHAnsi"/>
              </w:rPr>
              <w:t>studentList.add</w:t>
            </w:r>
            <w:proofErr w:type="spellEnd"/>
            <w:r>
              <w:rPr>
                <w:rStyle w:val="HTMLCode"/>
                <w:rFonts w:eastAsiaTheme="minorHAnsi"/>
              </w:rPr>
              <w:t>(std);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proofErr w:type="spellStart"/>
            <w:r>
              <w:rPr>
                <w:rStyle w:val="HTMLCode"/>
                <w:rFonts w:eastAsiaTheme="minorHAnsi"/>
              </w:rPr>
              <w:t>studentList</w:t>
            </w:r>
            <w:proofErr w:type="spellEnd"/>
            <w:r>
              <w:rPr>
                <w:rStyle w:val="HTMLCode"/>
                <w:rFonts w:eastAsiaTheme="minorHAnsi"/>
              </w:rPr>
              <w: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Student(String name, String </w:t>
            </w:r>
            <w:proofErr w:type="spellStart"/>
            <w:r>
              <w:rPr>
                <w:rStyle w:val="HTMLCode"/>
                <w:rFonts w:eastAsiaTheme="minorHAnsi"/>
              </w:rPr>
              <w:t>className</w:t>
            </w:r>
            <w:proofErr w:type="spellEnd"/>
            <w:r>
              <w:rPr>
                <w:rStyle w:val="HTMLCode"/>
                <w:rFonts w:eastAsiaTheme="minorHAnsi"/>
              </w:rPr>
              <w:t>)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proofErr w:type="spellStart"/>
            <w:r>
              <w:rPr>
                <w:rStyle w:val="HTMLCode"/>
                <w:rFonts w:eastAsiaTheme="minorHAnsi"/>
              </w:rPr>
              <w:t>this.className</w:t>
            </w:r>
            <w:proofErr w:type="spell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getName</w:t>
            </w:r>
            <w:proofErr w:type="spellEnd"/>
            <w:r>
              <w:rPr>
                <w:rStyle w:val="HTMLCode"/>
                <w:rFonts w:eastAsiaTheme="minorHAnsi"/>
              </w:rPr>
              <w:t>()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r>
              <w:rPr>
                <w:rStyle w:val="HTMLCode"/>
                <w:rFonts w:eastAsiaTheme="minorHAnsi"/>
              </w:rPr>
              <w:t>setName</w:t>
            </w:r>
            <w:proofErr w:type="spellEnd"/>
            <w:r>
              <w:rPr>
                <w:rStyle w:val="HTMLCode"/>
                <w:rFonts w:eastAsiaTheme="minorHAnsi"/>
              </w:rPr>
              <w:t>(String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getClassName</w:t>
            </w:r>
            <w:proofErr w:type="spellEnd"/>
            <w:r>
              <w:rPr>
                <w:rStyle w:val="HTMLCode"/>
                <w:rFonts w:eastAsiaTheme="minorHAnsi"/>
              </w:rPr>
              <w:t>()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className</w:t>
            </w:r>
            <w:proofErr w:type="spellEnd"/>
            <w:r>
              <w:rPr>
                <w:rStyle w:val="HTMLCode"/>
                <w:rFonts w:eastAsiaTheme="minorHAnsi"/>
              </w:rPr>
              <w:t>;</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r>
              <w:rPr>
                <w:rStyle w:val="HTMLCode"/>
                <w:rFonts w:eastAsiaTheme="minorHAnsi"/>
              </w:rPr>
              <w:t>setClassName</w:t>
            </w:r>
            <w:proofErr w:type="spellEnd"/>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 {</w:t>
            </w:r>
          </w:p>
          <w:p w14:paraId="42018D8F" w14:textId="77777777" w:rsidR="003A4DE5" w:rsidRDefault="003A4DE5" w:rsidP="003A4DE5">
            <w:r>
              <w:rPr>
                <w:rStyle w:val="HTMLCode"/>
                <w:rFonts w:eastAsiaTheme="minorHAnsi"/>
                <w:color w:val="FF0779"/>
              </w:rPr>
              <w:t>        </w:t>
            </w:r>
            <w:proofErr w:type="spellStart"/>
            <w:r>
              <w:rPr>
                <w:rStyle w:val="HTMLCode"/>
                <w:rFonts w:eastAsiaTheme="minorHAnsi"/>
              </w:rPr>
              <w:t>this.className</w:t>
            </w:r>
            <w:proofErr w:type="spell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proofErr w:type="spellStart"/>
      <w:r>
        <w:rPr>
          <w:rStyle w:val="HTMLCode"/>
          <w:rFonts w:ascii="Consolas" w:hAnsi="Consolas"/>
          <w:color w:val="FF0779"/>
          <w:sz w:val="21"/>
          <w:szCs w:val="21"/>
        </w:rPr>
        <w:t>abcschool</w:t>
      </w:r>
      <w:proofErr w:type="spellEnd"/>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SpringEurekaClientSchoolServiceApplication</w:t>
            </w:r>
            <w:proofErr w:type="spellEnd"/>
            <w:r>
              <w:rPr>
                <w:rStyle w:val="HTMLCode"/>
                <w:rFonts w:eastAsiaTheme="minorHAnsi"/>
              </w:rPr>
              <w:t xml:space="preserve">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02EC8562"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SpringApplication.run(SpringEurekaClientSchoolServiceApplication.class, </w:t>
            </w:r>
            <w:proofErr w:type="spellStart"/>
            <w:r>
              <w:rPr>
                <w:rStyle w:val="HTMLCode"/>
                <w:rFonts w:eastAsiaTheme="minorHAnsi"/>
              </w:rPr>
              <w:t>args</w:t>
            </w:r>
            <w:proofErr w:type="spellEnd"/>
            <w:r>
              <w:rPr>
                <w:rStyle w:val="HTMLCode"/>
                <w:rFonts w:eastAsiaTheme="minorHAnsi"/>
              </w:rPr>
              <w:t>);</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766DFD0F"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156EFD5"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3F3B9CCA"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proofErr w:type="spellStart"/>
            <w:r>
              <w:rPr>
                <w:rStyle w:val="HTMLCode"/>
                <w:rFonts w:eastAsiaTheme="minorHAnsi"/>
              </w:rPr>
              <w:t>com.example.howtodoinjava</w:t>
            </w:r>
            <w:proofErr w:type="spellEnd"/>
            <w:r>
              <w:rPr>
                <w:rStyle w:val="HTMLCode"/>
                <w:rFonts w:eastAsiaTheme="minorHAnsi"/>
              </w:rPr>
              <w:t>: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xml:space="preserve"> and expose one rest endpoint for getting school details. This endpoint will use the service discovery style URL using the application name, instead full URL with </w:t>
      </w:r>
      <w:proofErr w:type="spellStart"/>
      <w:r>
        <w:rPr>
          <w:rFonts w:ascii="Segoe UI" w:hAnsi="Segoe UI" w:cs="Segoe UI"/>
          <w:color w:val="000000"/>
        </w:rPr>
        <w:t>host:port</w:t>
      </w:r>
      <w:proofErr w:type="spellEnd"/>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p>
          <w:p w14:paraId="18C26C3E" w14:textId="77777777" w:rsidR="003A4DE5" w:rsidRDefault="003A4DE5" w:rsidP="003A4DE5">
            <w:r>
              <w:rPr>
                <w:rStyle w:val="HTMLCode"/>
                <w:rFonts w:eastAsiaTheme="minorHAnsi"/>
              </w:rPr>
              <w:t>import</w:t>
            </w:r>
            <w:r>
              <w:t> </w:t>
            </w:r>
            <w:proofErr w:type="spellStart"/>
            <w:r>
              <w:rPr>
                <w:rStyle w:val="HTMLCode"/>
                <w:rFonts w:eastAsiaTheme="minorHAnsi"/>
              </w:rPr>
              <w:t>org.springframework.core.ParameterizedTypeReference</w:t>
            </w:r>
            <w:proofErr w:type="spellEnd"/>
            <w:r>
              <w:rPr>
                <w:rStyle w:val="HTMLCode"/>
                <w:rFonts w:eastAsiaTheme="minorHAnsi"/>
              </w:rPr>
              <w:t>;</w:t>
            </w:r>
          </w:p>
          <w:p w14:paraId="75BF5319" w14:textId="77777777" w:rsidR="003A4DE5" w:rsidRDefault="003A4DE5" w:rsidP="003A4DE5">
            <w:r>
              <w:rPr>
                <w:rStyle w:val="HTMLCode"/>
                <w:rFonts w:eastAsiaTheme="minorHAnsi"/>
              </w:rPr>
              <w:t>import</w:t>
            </w:r>
            <w:r>
              <w:t> </w:t>
            </w:r>
            <w:proofErr w:type="spellStart"/>
            <w:r>
              <w:rPr>
                <w:rStyle w:val="HTMLCode"/>
                <w:rFonts w:eastAsiaTheme="minorHAnsi"/>
              </w:rPr>
              <w:t>org.springframework.http.HttpMethod</w:t>
            </w:r>
            <w:proofErr w:type="spellEnd"/>
            <w:r>
              <w:rPr>
                <w:rStyle w:val="HTMLCode"/>
                <w:rFonts w:eastAsiaTheme="minorHAnsi"/>
              </w:rPr>
              <w:t>;</w:t>
            </w:r>
          </w:p>
          <w:p w14:paraId="47E3D859"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p>
          <w:p w14:paraId="0AEFA853"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27193166"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org.springframework.web.bind.annotation.RequestMethod</w:t>
            </w:r>
            <w:proofErr w:type="spellEnd"/>
            <w:r>
              <w:rPr>
                <w:rStyle w:val="HTMLCode"/>
                <w:rFonts w:eastAsiaTheme="minorHAnsi"/>
              </w:rPr>
              <w:t>;</w:t>
            </w:r>
          </w:p>
          <w:p w14:paraId="0C88E735"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7B1A84DD"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org.springframework.web.client.RestTemplate</w:t>
            </w:r>
            <w:proofErr w:type="spellEnd"/>
            <w:r>
              <w:rPr>
                <w:rStyle w:val="HTMLCode"/>
                <w:rFonts w:eastAsiaTheme="minorHAnsi"/>
              </w:rPr>
              <w:t>;</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SchoolServiceController</w:t>
            </w:r>
            <w:proofErr w:type="spellEnd"/>
            <w:r>
              <w:rPr>
                <w:rStyle w:val="HTMLCode"/>
                <w:rFonts w:eastAsiaTheme="minorHAnsi"/>
              </w:rPr>
              <w:t xml:space="preserve">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w:t>
            </w:r>
            <w:proofErr w:type="spellStart"/>
            <w:r>
              <w:rPr>
                <w:rStyle w:val="HTMLCode"/>
                <w:rFonts w:eastAsiaTheme="minorHAnsi"/>
              </w:rPr>
              <w:t>getSchoolDetails</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getStudents</w:t>
            </w:r>
            <w:proofErr w:type="spellEnd"/>
            <w:r>
              <w:rPr>
                <w:rStyle w:val="HTMLCode"/>
                <w:rFonts w:eastAsiaTheme="minorHAnsi"/>
              </w:rPr>
              <w:t>(@PathVariable</w:t>
            </w:r>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School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4"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 xml:space="preserve">ParameterizedTypeReference&lt;String&gt;() {}, </w:t>
            </w:r>
            <w:proofErr w:type="spellStart"/>
            <w:r>
              <w:rPr>
                <w:rStyle w:val="HTMLCode"/>
                <w:rFonts w:eastAsiaTheme="minorHAnsi"/>
              </w:rPr>
              <w:t>schoolname</w:t>
            </w:r>
            <w:proofErr w:type="spellEnd"/>
            <w:r>
              <w:rPr>
                <w:rStyle w:val="HTMLCode"/>
                <w:rFonts w:eastAsiaTheme="minorHAnsi"/>
              </w:rPr>
              <w:t>).</w:t>
            </w:r>
            <w:proofErr w:type="spellStart"/>
            <w:r>
              <w:rPr>
                <w:rStyle w:val="HTMLCode"/>
                <w:rFonts w:eastAsiaTheme="minorHAnsi"/>
              </w:rPr>
              <w:t>getBody</w:t>
            </w:r>
            <w:proofErr w:type="spellEnd"/>
            <w:r>
              <w:rPr>
                <w:rStyle w:val="HTMLCode"/>
                <w:rFonts w:eastAsiaTheme="minorHAnsi"/>
              </w:rPr>
              <w:t>();</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 xml:space="preserv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RestTemplate</w:t>
            </w:r>
            <w:proofErr w:type="spellEnd"/>
            <w:r>
              <w:rPr>
                <w:rStyle w:val="HTMLCode"/>
                <w:rFonts w:eastAsiaTheme="minorHAnsi"/>
              </w:rPr>
              <w:t>();</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proofErr w:type="spellStart"/>
      <w:r>
        <w:rPr>
          <w:rStyle w:val="HTMLCode"/>
          <w:rFonts w:ascii="Consolas" w:hAnsi="Consolas"/>
          <w:color w:val="FF0779"/>
          <w:sz w:val="21"/>
          <w:szCs w:val="21"/>
        </w:rPr>
        <w:t>host:port</w:t>
      </w:r>
      <w:proofErr w:type="spellEnd"/>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proofErr w:type="spellStart"/>
      <w:r>
        <w:rPr>
          <w:rStyle w:val="Emphasis"/>
          <w:rFonts w:ascii="Segoe UI" w:eastAsiaTheme="majorEastAsia" w:hAnsi="Segoe UI" w:cs="Segoe UI"/>
          <w:color w:val="000000"/>
        </w:rPr>
        <w:t>abcschool</w:t>
      </w:r>
      <w:proofErr w:type="spellEnd"/>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74" w:author="Rajiv Bansal" w:date="2019-08-04T14:23:00Z"/>
          <w:rStyle w:val="Strong"/>
          <w:rFonts w:ascii="Georgia" w:hAnsi="Georgia" w:cs="Lucida Sans Unicode"/>
          <w:i w:val="0"/>
          <w:iCs w:val="0"/>
          <w:spacing w:val="-3"/>
        </w:rPr>
      </w:pPr>
      <w:ins w:id="475"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76" w:author="Rajiv Bansal" w:date="2019-08-04T14:23:00Z"/>
          <w:spacing w:val="-1"/>
          <w:shd w:val="clear" w:color="auto" w:fill="FFFFFF"/>
        </w:rPr>
      </w:pPr>
      <w:ins w:id="477"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78" w:author="Rajiv Bansal" w:date="2019-08-04T14:23:00Z"/>
          <w:rFonts w:eastAsia="Times New Roman" w:cs="Times New Roman"/>
          <w:spacing w:val="-1"/>
          <w:lang w:eastAsia="en-IN"/>
        </w:rPr>
      </w:pPr>
      <w:ins w:id="479"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80" w:author="Rajiv Bansal" w:date="2019-08-04T14:23:00Z"/>
          <w:rFonts w:eastAsia="Times New Roman" w:cs="Times New Roman"/>
          <w:spacing w:val="-1"/>
          <w:lang w:eastAsia="en-IN"/>
        </w:rPr>
      </w:pPr>
      <w:ins w:id="481"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82" w:author="Rajiv Bansal" w:date="2019-08-04T14:23:00Z"/>
          <w:rStyle w:val="Strong"/>
          <w:rFonts w:cs="Lucida Sans Unicode"/>
          <w:spacing w:val="-3"/>
        </w:rPr>
      </w:pPr>
    </w:p>
    <w:p w14:paraId="277436CA" w14:textId="77777777" w:rsidR="00E23802" w:rsidRPr="00412979" w:rsidRDefault="00E23802" w:rsidP="00E23802">
      <w:pPr>
        <w:ind w:firstLine="360"/>
        <w:rPr>
          <w:ins w:id="483" w:author="Rajiv Bansal" w:date="2019-08-04T14:23:00Z"/>
          <w:i/>
          <w:iCs/>
        </w:rPr>
      </w:pPr>
      <w:ins w:id="484"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85" w:author="Rajiv Bansal" w:date="2019-08-04T14:23:00Z"/>
          <w:rFonts w:ascii="Georgia" w:hAnsi="Georgia"/>
          <w:spacing w:val="-1"/>
        </w:rPr>
      </w:pPr>
      <w:ins w:id="486"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87" w:author="Rajiv Bansal" w:date="2019-08-04T14:23:00Z"/>
          <w:rFonts w:ascii="Georgia" w:hAnsi="Georgia"/>
          <w:spacing w:val="-1"/>
        </w:rPr>
      </w:pPr>
      <w:ins w:id="488"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89" w:author="Rajiv Bansal" w:date="2019-08-04T14:23:00Z"/>
          <w:rFonts w:ascii="Georgia" w:hAnsi="Georgia"/>
          <w:spacing w:val="-1"/>
        </w:rPr>
      </w:pPr>
      <w:ins w:id="490"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91" w:author="Rajiv Bansal" w:date="2019-08-04T14:23:00Z"/>
          <w:rFonts w:ascii="Georgia" w:hAnsi="Georgia" w:cs="Segoe UI"/>
          <w:spacing w:val="-1"/>
        </w:rPr>
      </w:pPr>
      <w:ins w:id="492"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93" w:author="Rajiv Bansal" w:date="2019-08-04T14:23:00Z"/>
          <w:rFonts w:ascii="Georgia" w:hAnsi="Georgia" w:cs="Segoe UI"/>
          <w:spacing w:val="-1"/>
        </w:rPr>
      </w:pPr>
      <w:ins w:id="494"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95" w:author="Rajiv Bansal" w:date="2019-11-29T09:15:00Z"/>
          <w:rFonts w:ascii="Georgia" w:hAnsi="Georgia" w:cs="Segoe UI"/>
          <w:spacing w:val="-1"/>
        </w:rPr>
      </w:pPr>
      <w:ins w:id="496"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97" w:author="Rajiv Bansal" w:date="2019-11-29T09:15:00Z"/>
          <w:rStyle w:val="Emphasis"/>
          <w:b/>
          <w:bCs/>
          <w:sz w:val="28"/>
          <w:szCs w:val="28"/>
          <w:rPrChange w:id="498" w:author="Rajiv Bansal" w:date="2019-11-29T09:16:00Z">
            <w:rPr>
              <w:ins w:id="499" w:author="Rajiv Bansal" w:date="2019-11-29T09:15:00Z"/>
              <w:rFonts w:ascii="Georgia" w:hAnsi="Georgia" w:cs="Segoe UI"/>
              <w:color w:val="8EAADB" w:themeColor="accent1" w:themeTint="99"/>
              <w:spacing w:val="-1"/>
            </w:rPr>
          </w:rPrChange>
        </w:rPr>
        <w:pPrChange w:id="500"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501" w:author="Rajiv Bansal" w:date="2019-11-29T09:15:00Z">
        <w:r w:rsidRPr="00DC3A15">
          <w:rPr>
            <w:rStyle w:val="Emphasis"/>
            <w:rFonts w:cs="Segoe UI"/>
            <w:b/>
            <w:bCs/>
            <w:sz w:val="28"/>
            <w:szCs w:val="28"/>
            <w:rPrChange w:id="502"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503" w:author="Rajiv Bansal" w:date="2019-08-04T14:23:00Z"/>
          <w:rFonts w:ascii="Georgia" w:hAnsi="Georgia" w:cs="Segoe UI"/>
          <w:spacing w:val="-1"/>
        </w:rPr>
        <w:pPrChange w:id="504"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505"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506" w:author="Rajiv Bansal" w:date="2019-08-04T14:23:00Z"/>
          <w:rStyle w:val="Emphasis"/>
          <w:color w:val="FF0000"/>
          <w:spacing w:val="-1"/>
          <w:shd w:val="clear" w:color="auto" w:fill="FFFFFF"/>
        </w:rPr>
      </w:pPr>
      <w:ins w:id="507"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508" w:author="Rajiv Bansal" w:date="2019-08-04T14:23:00Z"/>
          <w:rStyle w:val="Strong"/>
          <w:rFonts w:cs="Lucida Sans Unicode"/>
          <w:spacing w:val="-3"/>
        </w:rPr>
      </w:pPr>
      <w:ins w:id="509"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10" w:author="Rajiv Bansal" w:date="2019-08-04T14:23:00Z"/>
          <w:rFonts w:eastAsia="Times New Roman" w:cs="Segoe UI"/>
          <w:b/>
          <w:bCs/>
          <w:color w:val="000000"/>
          <w:lang w:eastAsia="en-IN"/>
        </w:rPr>
      </w:pPr>
      <w:ins w:id="511"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xml:space="preserve"> and enabled us to use </w:t>
        </w:r>
        <w:proofErr w:type="spellStart"/>
        <w:r w:rsidRPr="005E7C67">
          <w:rPr>
            <w:rFonts w:eastAsia="Times New Roman" w:cs="Segoe UI"/>
            <w:color w:val="000000"/>
            <w:lang w:eastAsia="en-IN"/>
          </w:rPr>
          <w:t>zuul</w:t>
        </w:r>
        <w:proofErr w:type="spellEnd"/>
        <w:r w:rsidRPr="005E7C67">
          <w:rPr>
            <w:rFonts w:eastAsia="Times New Roman" w:cs="Segoe UI"/>
            <w:color w:val="000000"/>
            <w:lang w:eastAsia="en-IN"/>
          </w:rPr>
          <w:t xml:space="preserve"> easily and effectively with just few simple steps.</w:t>
        </w:r>
      </w:ins>
    </w:p>
    <w:p w14:paraId="2EAC5067" w14:textId="77777777" w:rsidR="00E23802" w:rsidRPr="00A20252" w:rsidRDefault="00E23802" w:rsidP="00E23802">
      <w:pPr>
        <w:shd w:val="clear" w:color="auto" w:fill="FFFFFF"/>
        <w:spacing w:after="240"/>
        <w:ind w:left="360"/>
        <w:jc w:val="both"/>
        <w:rPr>
          <w:ins w:id="512"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13" w:author="Rajiv Bansal" w:date="2019-08-04T14:23:00Z"/>
          <w:rFonts w:ascii="Segoe UI" w:hAnsi="Segoe UI" w:cs="Segoe UI"/>
          <w:color w:val="000000"/>
        </w:rPr>
      </w:pPr>
      <w:ins w:id="514"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 xml:space="preserve">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w:t>
        </w:r>
        <w:proofErr w:type="spellStart"/>
        <w:r>
          <w:rPr>
            <w:rFonts w:ascii="Segoe UI" w:hAnsi="Segoe UI" w:cs="Segoe UI"/>
            <w:color w:val="000000"/>
          </w:rPr>
          <w:t>Hystrix</w:t>
        </w:r>
        <w:proofErr w:type="spellEnd"/>
        <w:r>
          <w:rPr>
            <w:rFonts w:ascii="Segoe UI" w:hAnsi="Segoe UI" w:cs="Segoe UI"/>
            <w:color w:val="000000"/>
          </w:rPr>
          <w:t xml:space="preserve">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15" w:author="Rajiv Bansal" w:date="2019-08-04T14:23:00Z"/>
          <w:rFonts w:ascii="Times New Roman" w:hAnsi="Times New Roman" w:cs="Times New Roman"/>
        </w:rPr>
      </w:pPr>
      <w:ins w:id="516"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17" w:author="Rajiv Bansal" w:date="2019-08-04T14:23:00Z"/>
        </w:rPr>
      </w:pPr>
      <w:ins w:id="518"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19" w:author="Rajiv Bansal" w:date="2019-08-04T14:23:00Z"/>
          <w:rFonts w:ascii="Segoe UI" w:hAnsi="Segoe UI" w:cs="Segoe UI"/>
          <w:color w:val="000000"/>
        </w:rPr>
      </w:pPr>
      <w:ins w:id="520" w:author="Rajiv Bansal" w:date="2019-08-04T14:23:00Z">
        <w:r>
          <w:rPr>
            <w:rFonts w:ascii="Segoe UI" w:hAnsi="Segoe UI" w:cs="Segoe UI"/>
            <w:color w:val="000000"/>
          </w:rPr>
          <w:t xml:space="preserve">Zuul has mainly four types of filters that enable us to intercept the traffic in different timeline of the request processing for any particular transaction. We can add any number of filters for a particular </w:t>
        </w:r>
        <w:proofErr w:type="spellStart"/>
        <w:r>
          <w:rPr>
            <w:rFonts w:ascii="Segoe UI" w:hAnsi="Segoe UI" w:cs="Segoe UI"/>
            <w:color w:val="000000"/>
          </w:rPr>
          <w:t>url</w:t>
        </w:r>
        <w:proofErr w:type="spellEnd"/>
        <w:r>
          <w:rPr>
            <w:rFonts w:ascii="Segoe UI" w:hAnsi="Segoe UI" w:cs="Segoe UI"/>
            <w:color w:val="000000"/>
          </w:rPr>
          <w:t xml:space="preserve">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21" w:author="Rajiv Bansal" w:date="2019-08-04T14:23:00Z"/>
          <w:rFonts w:ascii="Segoe UI" w:hAnsi="Segoe UI" w:cs="Segoe UI"/>
          <w:color w:val="000000"/>
        </w:rPr>
      </w:pPr>
      <w:ins w:id="522"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23" w:author="Rajiv Bansal" w:date="2019-08-04T14:23:00Z"/>
          <w:rFonts w:ascii="Segoe UI" w:hAnsi="Segoe UI" w:cs="Segoe UI"/>
          <w:color w:val="000000"/>
        </w:rPr>
      </w:pPr>
      <w:ins w:id="524"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29" w:author="Rajiv Bansal" w:date="2019-08-04T14:23:00Z"/>
          <w:rFonts w:ascii="Times New Roman" w:hAnsi="Times New Roman" w:cs="Times New Roman"/>
        </w:rPr>
      </w:pPr>
      <w:ins w:id="530"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31" w:author="Rajiv Bansal" w:date="2019-08-04T14:23:00Z"/>
          <w:b/>
          <w:bCs/>
        </w:rPr>
      </w:pPr>
      <w:ins w:id="532" w:author="Rajiv Bansal" w:date="2019-08-04T14:23:00Z">
        <w:r w:rsidRPr="00F27221">
          <w:rPr>
            <w:b/>
            <w:bCs/>
          </w:rPr>
          <w:t xml:space="preserve">Overview of </w:t>
        </w:r>
        <w:proofErr w:type="spellStart"/>
        <w:r w:rsidRPr="00F27221">
          <w:rPr>
            <w:b/>
            <w:bCs/>
          </w:rPr>
          <w:t>netflix</w:t>
        </w:r>
        <w:proofErr w:type="spellEnd"/>
        <w:r w:rsidRPr="00F27221">
          <w:rPr>
            <w:b/>
            <w:bCs/>
          </w:rPr>
          <w:t xml:space="preserve"> </w:t>
        </w:r>
        <w:proofErr w:type="spellStart"/>
        <w:r w:rsidRPr="00F27221">
          <w:rPr>
            <w:b/>
            <w:bCs/>
          </w:rPr>
          <w:t>zuul</w:t>
        </w:r>
        <w:proofErr w:type="spellEnd"/>
        <w:r w:rsidRPr="00F27221">
          <w:rPr>
            <w:b/>
            <w:bCs/>
          </w:rPr>
          <w:t xml:space="preserve"> example</w:t>
        </w:r>
      </w:ins>
    </w:p>
    <w:p w14:paraId="1417C131" w14:textId="77777777" w:rsidR="00E23802" w:rsidRDefault="00E23802" w:rsidP="00E23802">
      <w:pPr>
        <w:pStyle w:val="NormalWeb"/>
        <w:shd w:val="clear" w:color="auto" w:fill="FFFFFF"/>
        <w:spacing w:before="150" w:beforeAutospacing="0" w:after="240" w:afterAutospacing="0"/>
        <w:rPr>
          <w:ins w:id="533" w:author="Rajiv Bansal" w:date="2019-08-04T14:23:00Z"/>
          <w:rFonts w:ascii="Segoe UI" w:hAnsi="Segoe UI" w:cs="Segoe UI"/>
          <w:color w:val="000000"/>
        </w:rPr>
      </w:pPr>
      <w:ins w:id="534"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Student Microservice</w:t>
        </w:r>
        <w:r>
          <w:rPr>
            <w:rFonts w:ascii="Segoe UI" w:hAnsi="Segoe UI" w:cs="Segoe UI"/>
            <w:color w:val="000000"/>
          </w:rPr>
          <w:t xml:space="preserve"> – a spring boot based microservice which will just expose a single </w:t>
        </w:r>
        <w:proofErr w:type="spellStart"/>
        <w:r>
          <w:rPr>
            <w:rFonts w:ascii="Segoe UI" w:hAnsi="Segoe UI" w:cs="Segoe UI"/>
            <w:color w:val="000000"/>
          </w:rPr>
          <w:t>url</w:t>
        </w:r>
        <w:proofErr w:type="spellEnd"/>
        <w:r>
          <w:rPr>
            <w:rFonts w:ascii="Segoe UI" w:hAnsi="Segoe UI" w:cs="Segoe UI"/>
            <w:color w:val="000000"/>
          </w:rPr>
          <w:t xml:space="preserve">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37" w:author="Rajiv Bansal" w:date="2019-08-04T14:23:00Z"/>
          <w:rFonts w:ascii="Segoe UI" w:hAnsi="Segoe UI" w:cs="Segoe UI"/>
          <w:color w:val="000000"/>
        </w:rPr>
      </w:pPr>
      <w:ins w:id="538"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39" w:author="Rajiv Bansal" w:date="2019-08-04T14:23:00Z"/>
          <w:rFonts w:ascii="Segoe UI" w:hAnsi="Segoe UI" w:cs="Segoe UI"/>
          <w:color w:val="000000"/>
        </w:rPr>
      </w:pPr>
      <w:ins w:id="540"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43" w:author="Rajiv Bansal" w:date="2019-08-04T14:23:00Z"/>
          <w:rFonts w:ascii="Segoe UI" w:hAnsi="Segoe UI" w:cs="Segoe UI"/>
          <w:color w:val="000000"/>
        </w:rPr>
      </w:pPr>
      <w:ins w:id="544"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45" w:author="Rajiv Bansal" w:date="2019-08-04T14:23:00Z"/>
          <w:rFonts w:ascii="Segoe UI" w:hAnsi="Segoe UI" w:cs="Segoe UI"/>
          <w:color w:val="000000"/>
        </w:rPr>
      </w:pPr>
      <w:ins w:id="546"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47" w:author="Rajiv Bansal" w:date="2019-08-04T14:23:00Z"/>
          <w:rFonts w:ascii="Segoe UI" w:hAnsi="Segoe UI" w:cs="Segoe UI"/>
          <w:color w:val="000000"/>
        </w:rPr>
      </w:pPr>
      <w:ins w:id="548"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49" w:author="Rajiv Bansal" w:date="2019-08-04T14:23:00Z"/>
          <w:rFonts w:ascii="Segoe UI" w:hAnsi="Segoe UI" w:cs="Segoe UI"/>
          <w:color w:val="000000"/>
        </w:rPr>
      </w:pPr>
      <w:ins w:id="550"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51" w:author="Rajiv Bansal" w:date="2019-08-04T14:23:00Z"/>
          <w:rFonts w:ascii="Segoe UI" w:hAnsi="Segoe UI" w:cs="Segoe UI"/>
          <w:color w:val="000000"/>
        </w:rPr>
      </w:pPr>
      <w:ins w:id="552"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53" w:author="Rajiv Bansal" w:date="2019-08-04T14:23:00Z"/>
        </w:rPr>
      </w:pPr>
      <w:ins w:id="554"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55" w:author="Rajiv Bansal" w:date="2019-08-04T14:23:00Z"/>
          <w:rFonts w:ascii="Segoe UI" w:hAnsi="Segoe UI" w:cs="Segoe UI"/>
          <w:color w:val="000000"/>
        </w:rPr>
      </w:pPr>
      <w:ins w:id="556"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57" w:author="Rajiv Bansal" w:date="2019-08-04T14:23:00Z"/>
          <w:rFonts w:ascii="Segoe UI" w:hAnsi="Segoe UI" w:cs="Segoe UI"/>
          <w:color w:val="000000"/>
        </w:rPr>
      </w:pPr>
      <w:ins w:id="558"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59" w:author="Rajiv Bansal" w:date="2019-08-04T14:23:00Z"/>
          <w:rFonts w:ascii="Segoe UI" w:hAnsi="Segoe UI" w:cs="Segoe UI"/>
          <w:color w:val="000000"/>
        </w:rPr>
      </w:pPr>
      <w:ins w:id="560"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61" w:author="Rajiv Bansal" w:date="2019-08-04T14:23:00Z"/>
          <w:rFonts w:ascii="Segoe UI" w:hAnsi="Segoe UI" w:cs="Segoe UI"/>
          <w:color w:val="000000"/>
        </w:rPr>
      </w:pPr>
      <w:ins w:id="562"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63" w:author="Rajiv Bansal" w:date="2019-08-04T14:23:00Z"/>
          <w:rFonts w:ascii="Segoe UI" w:hAnsi="Segoe UI" w:cs="Segoe UI"/>
          <w:color w:val="000000"/>
        </w:rPr>
      </w:pPr>
      <w:ins w:id="564"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65" w:author="Rajiv Bansal" w:date="2019-08-04T14:23:00Z"/>
          <w:b/>
          <w:bCs/>
        </w:rPr>
      </w:pPr>
      <w:ins w:id="566"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67" w:author="Rajiv Bansal" w:date="2019-08-04T14:23:00Z"/>
          <w:rFonts w:ascii="Segoe UI" w:hAnsi="Segoe UI" w:cs="Segoe UI"/>
          <w:color w:val="000000"/>
        </w:rPr>
      </w:pPr>
      <w:ins w:id="568" w:author="Rajiv Bansal" w:date="2019-08-04T14:23:00Z">
        <w:r>
          <w:rPr>
            <w:rFonts w:ascii="Segoe UI" w:hAnsi="Segoe UI" w:cs="Segoe UI"/>
            <w:color w:val="000000"/>
          </w:rPr>
          <w:t xml:space="preserve">Follow these steps to develop student microservice which will expose couple of REST endpoints which would be later accessed via </w:t>
        </w:r>
        <w:proofErr w:type="spellStart"/>
        <w:r>
          <w:rPr>
            <w:rFonts w:ascii="Segoe UI" w:hAnsi="Segoe UI" w:cs="Segoe UI"/>
            <w:color w:val="000000"/>
          </w:rPr>
          <w:t>zuul</w:t>
        </w:r>
        <w:proofErr w:type="spellEnd"/>
        <w:r>
          <w:rPr>
            <w:rFonts w:ascii="Segoe UI" w:hAnsi="Segoe UI" w:cs="Segoe UI"/>
            <w:color w:val="000000"/>
          </w:rPr>
          <w:t xml:space="preserve"> proxy. We will look into the </w:t>
        </w:r>
        <w:proofErr w:type="spellStart"/>
        <w:r>
          <w:rPr>
            <w:rFonts w:ascii="Segoe UI" w:hAnsi="Segoe UI" w:cs="Segoe UI"/>
            <w:color w:val="000000"/>
          </w:rPr>
          <w:t>zuul</w:t>
        </w:r>
        <w:proofErr w:type="spellEnd"/>
        <w:r>
          <w:rPr>
            <w:rFonts w:ascii="Segoe UI" w:hAnsi="Segoe UI" w:cs="Segoe UI"/>
            <w:color w:val="000000"/>
          </w:rPr>
          <w:t xml:space="preserve"> part later, let’s now create the student service first.</w:t>
        </w:r>
      </w:ins>
    </w:p>
    <w:p w14:paraId="7F19F5C5" w14:textId="77777777" w:rsidR="00E23802" w:rsidRDefault="00E23802" w:rsidP="00E23802">
      <w:pPr>
        <w:pStyle w:val="Heading6"/>
        <w:rPr>
          <w:ins w:id="569" w:author="Rajiv Bansal" w:date="2019-08-04T14:23:00Z"/>
        </w:rPr>
      </w:pPr>
      <w:ins w:id="570"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71" w:author="Rajiv Bansal" w:date="2019-08-04T14:23:00Z"/>
          <w:rFonts w:ascii="Segoe UI" w:hAnsi="Segoe UI" w:cs="Segoe UI"/>
          <w:color w:val="000000"/>
        </w:rPr>
      </w:pPr>
      <w:ins w:id="572"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xml:space="preserve"> with dependencies </w:t>
        </w:r>
        <w:proofErr w:type="spellStart"/>
        <w:r>
          <w:rPr>
            <w:rFonts w:ascii="Segoe UI" w:hAnsi="Segoe UI" w:cs="Segoe UI"/>
            <w:color w:val="000000"/>
          </w:rPr>
          <w:t>i.e.</w:t>
        </w:r>
        <w:r>
          <w:rPr>
            <w:rStyle w:val="HTMLCode"/>
            <w:rFonts w:ascii="Consolas" w:hAnsi="Consolas"/>
            <w:color w:val="FF0779"/>
            <w:sz w:val="21"/>
            <w:szCs w:val="21"/>
          </w:rPr>
          <w:t>Web</w:t>
        </w:r>
        <w:proofErr w:type="spellEnd"/>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73" w:author="Rajiv Bansal" w:date="2019-08-04T14:23:00Z"/>
          <w:rFonts w:ascii="Times New Roman" w:hAnsi="Times New Roman" w:cs="Times New Roman"/>
        </w:rPr>
      </w:pPr>
      <w:ins w:id="574"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75" w:author="Rajiv Bansal" w:date="2019-08-04T14:23:00Z"/>
          <w:rFonts w:ascii="Segoe UI" w:hAnsi="Segoe UI" w:cs="Segoe UI"/>
          <w:color w:val="000000"/>
        </w:rPr>
      </w:pPr>
      <w:ins w:id="576"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77" w:author="Rajiv Bansal" w:date="2019-08-04T14:23:00Z"/>
        </w:rPr>
      </w:pPr>
      <w:ins w:id="578"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81" w:author="Rajiv Bansal" w:date="2019-08-04T14:23:00Z"/>
          <w:rFonts w:ascii="Segoe UI" w:hAnsi="Segoe UI" w:cs="Segoe UI"/>
          <w:color w:val="000000"/>
        </w:rPr>
      </w:pPr>
      <w:ins w:id="582"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83" w:author="Rajiv Bansal" w:date="2019-08-04T14:23:00Z"/>
        </w:trPr>
        <w:tc>
          <w:tcPr>
            <w:tcW w:w="15495" w:type="dxa"/>
            <w:vAlign w:val="center"/>
            <w:hideMark/>
          </w:tcPr>
          <w:p w14:paraId="453222F9" w14:textId="77777777" w:rsidR="00E23802" w:rsidRDefault="00E23802" w:rsidP="00732FE7">
            <w:pPr>
              <w:rPr>
                <w:ins w:id="584" w:author="Rajiv Bansal" w:date="2019-08-04T14:23:00Z"/>
                <w:rFonts w:ascii="Times New Roman" w:hAnsi="Times New Roman" w:cs="Times New Roman"/>
              </w:rPr>
            </w:pPr>
            <w:ins w:id="585" w:author="Rajiv Bansal" w:date="2019-08-04T14:23:00Z">
              <w:r>
                <w:rPr>
                  <w:rStyle w:val="HTMLCode"/>
                  <w:rFonts w:eastAsiaTheme="minorHAnsi"/>
                </w:rPr>
                <w:t>package</w:t>
              </w:r>
              <w:r>
                <w:t> </w:t>
              </w:r>
              <w:proofErr w:type="spellStart"/>
              <w:r>
                <w:rPr>
                  <w:rStyle w:val="HTMLCode"/>
                  <w:rFonts w:eastAsiaTheme="minorHAnsi"/>
                </w:rPr>
                <w:t>com.example.springboostudentservice</w:t>
              </w:r>
              <w:proofErr w:type="spellEnd"/>
              <w:r>
                <w:rPr>
                  <w:rStyle w:val="HTMLCode"/>
                  <w:rFonts w:eastAsiaTheme="minorHAnsi"/>
                </w:rPr>
                <w:t>;</w:t>
              </w:r>
            </w:ins>
          </w:p>
          <w:p w14:paraId="2F74857F" w14:textId="77777777" w:rsidR="00E23802" w:rsidRDefault="00E23802" w:rsidP="00732FE7">
            <w:pPr>
              <w:rPr>
                <w:ins w:id="586" w:author="Rajiv Bansal" w:date="2019-08-04T14:23:00Z"/>
              </w:rPr>
            </w:pPr>
            <w:ins w:id="587" w:author="Rajiv Bansal" w:date="2019-08-04T14:23:00Z">
              <w:r>
                <w:t> </w:t>
              </w:r>
            </w:ins>
          </w:p>
          <w:p w14:paraId="24322737"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proofErr w:type="spellStart"/>
              <w:r>
                <w:rPr>
                  <w:rStyle w:val="HTMLCode"/>
                  <w:rFonts w:eastAsiaTheme="minorHAnsi"/>
                </w:rPr>
                <w:t>java.util.Date</w:t>
              </w:r>
              <w:proofErr w:type="spellEnd"/>
              <w:r>
                <w:rPr>
                  <w:rStyle w:val="HTMLCode"/>
                  <w:rFonts w:eastAsiaTheme="minorHAnsi"/>
                </w:rPr>
                <w:t>;</w:t>
              </w:r>
            </w:ins>
          </w:p>
          <w:p w14:paraId="331726CC" w14:textId="77777777" w:rsidR="00E23802" w:rsidRDefault="00E23802" w:rsidP="00732FE7">
            <w:pPr>
              <w:rPr>
                <w:ins w:id="590" w:author="Rajiv Bansal" w:date="2019-08-04T14:23:00Z"/>
              </w:rPr>
            </w:pPr>
            <w:ins w:id="591" w:author="Rajiv Bansal" w:date="2019-08-04T14:23: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1A383455" w14:textId="77777777" w:rsidR="00E23802" w:rsidRDefault="00E23802" w:rsidP="00732FE7">
            <w:pPr>
              <w:rPr>
                <w:ins w:id="592" w:author="Rajiv Bansal" w:date="2019-08-04T14:23:00Z"/>
              </w:rPr>
            </w:pPr>
            <w:ins w:id="59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94" w:author="Rajiv Bansal" w:date="2019-08-04T14:23:00Z"/>
              </w:rPr>
            </w:pPr>
            <w:ins w:id="595" w:author="Rajiv Bansal" w:date="2019-08-04T14:23:00Z">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ins>
          </w:p>
          <w:p w14:paraId="1B6E6DDF" w14:textId="77777777" w:rsidR="00E23802" w:rsidRDefault="00E23802" w:rsidP="00732FE7">
            <w:pPr>
              <w:rPr>
                <w:ins w:id="596" w:author="Rajiv Bansal" w:date="2019-08-04T14:23:00Z"/>
              </w:rPr>
            </w:pPr>
            <w:ins w:id="597" w:author="Rajiv Bansal" w:date="2019-08-04T14:23:00Z">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ins>
          </w:p>
          <w:p w14:paraId="7679B649" w14:textId="77777777" w:rsidR="00E23802" w:rsidRDefault="00E23802" w:rsidP="00732FE7">
            <w:pPr>
              <w:rPr>
                <w:ins w:id="598" w:author="Rajiv Bansal" w:date="2019-08-04T14:23:00Z"/>
              </w:rPr>
            </w:pPr>
            <w:ins w:id="599" w:author="Rajiv Bansal" w:date="2019-08-04T14:23:00Z">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ins>
          </w:p>
          <w:p w14:paraId="36530A27" w14:textId="77777777" w:rsidR="00E23802" w:rsidRDefault="00E23802" w:rsidP="00732FE7">
            <w:pPr>
              <w:rPr>
                <w:ins w:id="600" w:author="Rajiv Bansal" w:date="2019-08-04T14:23:00Z"/>
              </w:rPr>
            </w:pPr>
            <w:ins w:id="601" w:author="Rajiv Bansal" w:date="2019-08-04T14:23:00Z">
              <w:r>
                <w:t> </w:t>
              </w:r>
            </w:ins>
          </w:p>
          <w:p w14:paraId="2AB948EB" w14:textId="77777777" w:rsidR="00E23802" w:rsidRDefault="00E23802" w:rsidP="00732FE7">
            <w:pPr>
              <w:rPr>
                <w:ins w:id="602" w:author="Rajiv Bansal" w:date="2019-08-04T14:23:00Z"/>
              </w:rPr>
            </w:pPr>
            <w:ins w:id="603" w:author="Rajiv Bansal" w:date="2019-08-04T14:23:00Z">
              <w:r>
                <w:rPr>
                  <w:rStyle w:val="HTMLCode"/>
                  <w:rFonts w:eastAsiaTheme="minorHAnsi"/>
                </w:rPr>
                <w:t>@RestController</w:t>
              </w:r>
            </w:ins>
          </w:p>
          <w:p w14:paraId="212F358A" w14:textId="77777777" w:rsidR="00E23802" w:rsidRDefault="00E23802" w:rsidP="00732FE7">
            <w:pPr>
              <w:rPr>
                <w:ins w:id="604" w:author="Rajiv Bansal" w:date="2019-08-04T14:23:00Z"/>
              </w:rPr>
            </w:pPr>
            <w:ins w:id="605" w:author="Rajiv Bansal" w:date="2019-08-04T14:23:00Z">
              <w:r>
                <w:rPr>
                  <w:rStyle w:val="HTMLCode"/>
                  <w:rFonts w:eastAsiaTheme="minorHAnsi"/>
                </w:rPr>
                <w:t>@SpringBootApplication</w:t>
              </w:r>
            </w:ins>
          </w:p>
          <w:p w14:paraId="2B25C4A1" w14:textId="77777777" w:rsidR="00E23802" w:rsidRDefault="00E23802" w:rsidP="00732FE7">
            <w:pPr>
              <w:rPr>
                <w:ins w:id="606" w:author="Rajiv Bansal" w:date="2019-08-04T14:23:00Z"/>
              </w:rPr>
            </w:pPr>
            <w:ins w:id="607"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SpringBootStudentServiceApplication</w:t>
              </w:r>
              <w:proofErr w:type="spellEnd"/>
            </w:ins>
          </w:p>
          <w:p w14:paraId="62F511A1" w14:textId="77777777" w:rsidR="00E23802" w:rsidRDefault="00E23802" w:rsidP="00732FE7">
            <w:pPr>
              <w:rPr>
                <w:ins w:id="608" w:author="Rajiv Bansal" w:date="2019-08-04T14:23:00Z"/>
              </w:rPr>
            </w:pPr>
            <w:ins w:id="609" w:author="Rajiv Bansal" w:date="2019-08-04T14:23:00Z">
              <w:r>
                <w:rPr>
                  <w:rStyle w:val="HTMLCode"/>
                  <w:rFonts w:eastAsiaTheme="minorHAnsi"/>
                </w:rPr>
                <w:t>{</w:t>
              </w:r>
            </w:ins>
          </w:p>
          <w:p w14:paraId="6EB22FB7"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@RequestMapping(value = "/</w:t>
              </w:r>
              <w:proofErr w:type="spellStart"/>
              <w:r>
                <w:rPr>
                  <w:rStyle w:val="HTMLCode"/>
                  <w:rFonts w:eastAsiaTheme="minorHAnsi"/>
                </w:rPr>
                <w:t>echoStudentName</w:t>
              </w:r>
              <w:proofErr w:type="spellEnd"/>
              <w:r>
                <w:rPr>
                  <w:rStyle w:val="HTMLCode"/>
                  <w:rFonts w:eastAsiaTheme="minorHAnsi"/>
                </w:rPr>
                <w:t>/{name}")</w:t>
              </w:r>
            </w:ins>
          </w:p>
          <w:p w14:paraId="44DD84B4"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echoStudentName</w:t>
              </w:r>
              <w:proofErr w:type="spellEnd"/>
              <w:r>
                <w:rPr>
                  <w:rStyle w:val="HTMLCode"/>
                  <w:rFonts w:eastAsiaTheme="minorHAnsi"/>
                </w:rPr>
                <w:t>(@PathVariable(name = "name") String name)</w:t>
              </w:r>
            </w:ins>
          </w:p>
          <w:p w14:paraId="0138C5BC"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w:t>
              </w:r>
              <w:proofErr w:type="spellStart"/>
              <w:r>
                <w:rPr>
                  <w:rStyle w:val="HTMLCode"/>
                  <w:rFonts w:eastAsiaTheme="minorHAnsi"/>
                </w:rPr>
                <w:t>color</w:t>
              </w:r>
              <w:proofErr w:type="spellEnd"/>
              <w:r>
                <w:rPr>
                  <w:rStyle w:val="HTMLCode"/>
                  <w:rFonts w:eastAsiaTheme="minorHAnsi"/>
                </w:rPr>
                <w:t>: red;\"&gt;"</w:t>
              </w:r>
              <w:r>
                <w:t> </w:t>
              </w:r>
              <w:r>
                <w:rPr>
                  <w:rStyle w:val="HTMLCode"/>
                  <w:rFonts w:eastAsiaTheme="minorHAnsi"/>
                </w:rPr>
                <w:t xml:space="preserve">+ name + " &lt;/strong&gt; </w:t>
              </w:r>
              <w:proofErr w:type="spellStart"/>
              <w:r>
                <w:rPr>
                  <w:rStyle w:val="HTMLCode"/>
                  <w:rFonts w:eastAsiaTheme="minorHAnsi"/>
                </w:rPr>
                <w:t>Responsed</w:t>
              </w:r>
              <w:proofErr w:type="spellEnd"/>
              <w:r>
                <w:rPr>
                  <w:rStyle w:val="HTMLCode"/>
                  <w:rFonts w:eastAsiaTheme="minorHAnsi"/>
                </w:rPr>
                <w:t xml:space="preserve">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20" w:author="Rajiv Bansal" w:date="2019-08-04T14:23:00Z"/>
              </w:rPr>
            </w:pPr>
            <w:ins w:id="621" w:author="Rajiv Bansal" w:date="2019-08-04T14:23:00Z">
              <w:r>
                <w:t> </w:t>
              </w:r>
            </w:ins>
          </w:p>
          <w:p w14:paraId="01E46B72" w14:textId="77777777" w:rsidR="00E23802" w:rsidRDefault="00E23802" w:rsidP="00732FE7">
            <w:pPr>
              <w:rPr>
                <w:ins w:id="622" w:author="Rajiv Bansal" w:date="2019-08-04T14:23:00Z"/>
              </w:rPr>
            </w:pPr>
            <w:ins w:id="623" w:author="Rajiv Bansal" w:date="2019-08-04T14:23:00Z">
              <w:r>
                <w:rPr>
                  <w:rStyle w:val="HTMLCode"/>
                  <w:rFonts w:eastAsiaTheme="minorHAnsi"/>
                  <w:color w:val="FF0779"/>
                </w:rPr>
                <w:t>    </w:t>
              </w:r>
              <w:r>
                <w:rPr>
                  <w:rStyle w:val="HTMLCode"/>
                  <w:rFonts w:eastAsiaTheme="minorHAnsi"/>
                </w:rPr>
                <w:t>@RequestMapping(value = "/</w:t>
              </w:r>
              <w:proofErr w:type="spellStart"/>
              <w:r>
                <w:rPr>
                  <w:rStyle w:val="HTMLCode"/>
                  <w:rFonts w:eastAsiaTheme="minorHAnsi"/>
                </w:rPr>
                <w:t>getStudentDetails</w:t>
              </w:r>
              <w:proofErr w:type="spellEnd"/>
              <w:r>
                <w:rPr>
                  <w:rStyle w:val="HTMLCode"/>
                  <w:rFonts w:eastAsiaTheme="minorHAnsi"/>
                </w:rPr>
                <w:t>/{name}")</w:t>
              </w:r>
            </w:ins>
          </w:p>
          <w:p w14:paraId="32FA9DB3"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 </w:t>
              </w:r>
              <w:proofErr w:type="spellStart"/>
              <w:r>
                <w:rPr>
                  <w:rStyle w:val="HTMLCode"/>
                  <w:rFonts w:eastAsiaTheme="minorHAnsi"/>
                </w:rPr>
                <w:t>getStudentDetails</w:t>
              </w:r>
              <w:proofErr w:type="spellEnd"/>
              <w:r>
                <w:rPr>
                  <w:rStyle w:val="HTMLCode"/>
                  <w:rFonts w:eastAsiaTheme="minorHAnsi"/>
                </w:rPr>
                <w:t>(@PathVariable(name = "name") String name)</w:t>
              </w:r>
            </w:ins>
          </w:p>
          <w:p w14:paraId="5380B917"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32" w:author="Rajiv Bansal" w:date="2019-08-04T14:23:00Z"/>
              </w:rPr>
            </w:pPr>
            <w:ins w:id="633" w:author="Rajiv Bansal" w:date="2019-08-04T14:23:00Z">
              <w:r>
                <w:t> </w:t>
              </w:r>
            </w:ins>
          </w:p>
          <w:p w14:paraId="21DD7635" w14:textId="77777777" w:rsidR="00E23802" w:rsidRDefault="00E23802" w:rsidP="00732FE7">
            <w:pPr>
              <w:rPr>
                <w:ins w:id="634" w:author="Rajiv Bansal" w:date="2019-08-04T14:23:00Z"/>
              </w:rPr>
            </w:pPr>
            <w:ins w:id="63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w:t>
              </w:r>
            </w:ins>
          </w:p>
          <w:p w14:paraId="480C9E87" w14:textId="77777777" w:rsidR="00E23802" w:rsidRDefault="00E23802" w:rsidP="00732FE7">
            <w:pPr>
              <w:rPr>
                <w:ins w:id="636" w:author="Rajiv Bansal" w:date="2019-08-04T14:23:00Z"/>
              </w:rPr>
            </w:pPr>
            <w:ins w:id="637"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38" w:author="Rajiv Bansal" w:date="2019-08-04T14:23:00Z"/>
              </w:rPr>
            </w:pPr>
            <w:ins w:id="639" w:author="Rajiv Bansal" w:date="2019-08-04T14:23:00Z">
              <w:r>
                <w:rPr>
                  <w:rStyle w:val="HTMLCode"/>
                  <w:rFonts w:eastAsiaTheme="minorHAnsi"/>
                  <w:color w:val="FF0779"/>
                </w:rPr>
                <w:t>        </w:t>
              </w:r>
              <w:r>
                <w:rPr>
                  <w:rStyle w:val="HTMLCode"/>
                  <w:rFonts w:eastAsiaTheme="minorHAnsi"/>
                </w:rPr>
                <w:t xml:space="preserve">SpringApplication.run(SpringBootStudentServiceApplication.class, </w:t>
              </w:r>
              <w:proofErr w:type="spellStart"/>
              <w:r>
                <w:rPr>
                  <w:rStyle w:val="HTMLCode"/>
                  <w:rFonts w:eastAsiaTheme="minorHAnsi"/>
                </w:rPr>
                <w:t>args</w:t>
              </w:r>
              <w:proofErr w:type="spellEnd"/>
              <w:r>
                <w:rPr>
                  <w:rStyle w:val="HTMLCode"/>
                  <w:rFonts w:eastAsiaTheme="minorHAnsi"/>
                </w:rPr>
                <w:t>);</w:t>
              </w:r>
            </w:ins>
          </w:p>
          <w:p w14:paraId="24BBB623"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42" w:author="Rajiv Bansal" w:date="2019-08-04T14:23:00Z"/>
              </w:rPr>
            </w:pPr>
            <w:ins w:id="643" w:author="Rajiv Bansal" w:date="2019-08-04T14:23:00Z">
              <w:r>
                <w:rPr>
                  <w:rStyle w:val="HTMLCode"/>
                  <w:rFonts w:eastAsiaTheme="minorHAnsi"/>
                </w:rPr>
                <w:t>}</w:t>
              </w:r>
            </w:ins>
          </w:p>
          <w:p w14:paraId="531C6443" w14:textId="77777777" w:rsidR="00E23802" w:rsidRDefault="00E23802" w:rsidP="00732FE7">
            <w:pPr>
              <w:rPr>
                <w:ins w:id="644" w:author="Rajiv Bansal" w:date="2019-08-04T14:23:00Z"/>
              </w:rPr>
            </w:pPr>
            <w:ins w:id="645" w:author="Rajiv Bansal" w:date="2019-08-04T14:23:00Z">
              <w:r>
                <w:t> </w:t>
              </w:r>
            </w:ins>
          </w:p>
          <w:p w14:paraId="033F466B" w14:textId="77777777" w:rsidR="00E23802" w:rsidRDefault="00E23802" w:rsidP="00732FE7">
            <w:pPr>
              <w:rPr>
                <w:ins w:id="646" w:author="Rajiv Bansal" w:date="2019-08-04T14:23:00Z"/>
              </w:rPr>
            </w:pPr>
            <w:ins w:id="647"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48" w:author="Rajiv Bansal" w:date="2019-08-04T14:23:00Z"/>
              </w:rPr>
            </w:pPr>
            <w:ins w:id="649" w:author="Rajiv Bansal" w:date="2019-08-04T14:23:00Z">
              <w:r>
                <w:rPr>
                  <w:rStyle w:val="HTMLCode"/>
                  <w:rFonts w:eastAsiaTheme="minorHAnsi"/>
                </w:rPr>
                <w:t>{</w:t>
              </w:r>
            </w:ins>
          </w:p>
          <w:p w14:paraId="37863638"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cls</w:t>
              </w:r>
              <w:proofErr w:type="spellEnd"/>
              <w:r>
                <w:rPr>
                  <w:rStyle w:val="HTMLCode"/>
                  <w:rFonts w:eastAsiaTheme="minorHAnsi"/>
                </w:rPr>
                <w:t>;</w:t>
              </w:r>
            </w:ins>
          </w:p>
          <w:p w14:paraId="23BF6440" w14:textId="77777777" w:rsidR="00E23802" w:rsidRDefault="00E23802" w:rsidP="00732FE7">
            <w:pPr>
              <w:rPr>
                <w:ins w:id="656" w:author="Rajiv Bansal" w:date="2019-08-04T14:23:00Z"/>
              </w:rPr>
            </w:pPr>
            <w:ins w:id="657" w:author="Rajiv Bansal" w:date="2019-08-04T14:23:00Z">
              <w:r>
                <w:t> </w:t>
              </w:r>
            </w:ins>
          </w:p>
          <w:p w14:paraId="0075B057"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Student(String name, String address, String </w:t>
              </w:r>
              <w:proofErr w:type="spellStart"/>
              <w:r>
                <w:rPr>
                  <w:rStyle w:val="HTMLCode"/>
                  <w:rFonts w:eastAsiaTheme="minorHAnsi"/>
                </w:rPr>
                <w:t>cls</w:t>
              </w:r>
              <w:proofErr w:type="spellEnd"/>
              <w:r>
                <w:rPr>
                  <w:rStyle w:val="HTMLCode"/>
                  <w:rFonts w:eastAsiaTheme="minorHAnsi"/>
                </w:rPr>
                <w:t>) {</w:t>
              </w:r>
            </w:ins>
          </w:p>
          <w:p w14:paraId="3DFA98DA" w14:textId="77777777" w:rsidR="00E23802" w:rsidRDefault="00E23802" w:rsidP="00732FE7">
            <w:pPr>
              <w:rPr>
                <w:ins w:id="660" w:author="Rajiv Bansal" w:date="2019-08-04T14:23:00Z"/>
              </w:rPr>
            </w:pPr>
            <w:ins w:id="661"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proofErr w:type="spellStart"/>
              <w:r>
                <w:rPr>
                  <w:rStyle w:val="HTMLCode"/>
                  <w:rFonts w:eastAsiaTheme="minorHAnsi"/>
                </w:rPr>
                <w:t>this.address</w:t>
              </w:r>
              <w:proofErr w:type="spellEnd"/>
              <w:r>
                <w:rPr>
                  <w:rStyle w:val="HTMLCode"/>
                  <w:rFonts w:eastAsiaTheme="minorHAnsi"/>
                </w:rPr>
                <w:t xml:space="preserve"> = address;</w:t>
              </w:r>
            </w:ins>
          </w:p>
          <w:p w14:paraId="0ED53A7B"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proofErr w:type="spellStart"/>
              <w:r>
                <w:rPr>
                  <w:rStyle w:val="HTMLCode"/>
                  <w:rFonts w:eastAsiaTheme="minorHAnsi"/>
                </w:rPr>
                <w:t>this.cls</w:t>
              </w:r>
              <w:proofErr w:type="spellEnd"/>
              <w:r>
                <w:rPr>
                  <w:rStyle w:val="HTMLCode"/>
                  <w:rFonts w:eastAsiaTheme="minorHAnsi"/>
                </w:rPr>
                <w:t xml:space="preserve"> = </w:t>
              </w:r>
              <w:proofErr w:type="spellStart"/>
              <w:r>
                <w:rPr>
                  <w:rStyle w:val="HTMLCode"/>
                  <w:rFonts w:eastAsiaTheme="minorHAnsi"/>
                </w:rPr>
                <w:t>cls</w:t>
              </w:r>
              <w:proofErr w:type="spellEnd"/>
              <w:r>
                <w:rPr>
                  <w:rStyle w:val="HTMLCode"/>
                  <w:rFonts w:eastAsiaTheme="minorHAnsi"/>
                </w:rPr>
                <w:t>;</w:t>
              </w:r>
            </w:ins>
          </w:p>
          <w:p w14:paraId="2531337D" w14:textId="77777777" w:rsidR="00E23802" w:rsidRDefault="00E23802" w:rsidP="00732FE7">
            <w:pPr>
              <w:rPr>
                <w:ins w:id="668" w:author="Rajiv Bansal" w:date="2019-08-04T14:23:00Z"/>
              </w:rPr>
            </w:pPr>
            <w:ins w:id="669"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70" w:author="Rajiv Bansal" w:date="2019-08-04T14:23:00Z"/>
              </w:rPr>
            </w:pPr>
            <w:ins w:id="671" w:author="Rajiv Bansal" w:date="2019-08-04T14:23:00Z">
              <w:r>
                <w:t> </w:t>
              </w:r>
            </w:ins>
          </w:p>
          <w:p w14:paraId="34160D0D"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getName</w:t>
              </w:r>
              <w:proofErr w:type="spellEnd"/>
              <w:r>
                <w:rPr>
                  <w:rStyle w:val="HTMLCode"/>
                  <w:rFonts w:eastAsiaTheme="minorHAnsi"/>
                </w:rPr>
                <w:t>() {</w:t>
              </w:r>
            </w:ins>
          </w:p>
          <w:p w14:paraId="4CFF7693"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76" w:author="Rajiv Bansal" w:date="2019-08-04T14:23:00Z"/>
              </w:rPr>
            </w:pPr>
            <w:ins w:id="677"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78" w:author="Rajiv Bansal" w:date="2019-08-04T14:23:00Z"/>
              </w:rPr>
            </w:pPr>
            <w:ins w:id="679" w:author="Rajiv Bansal" w:date="2019-08-04T14:23:00Z">
              <w:r>
                <w:t> </w:t>
              </w:r>
            </w:ins>
          </w:p>
          <w:p w14:paraId="3994AEEF"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getAddress</w:t>
              </w:r>
              <w:proofErr w:type="spellEnd"/>
              <w:r>
                <w:rPr>
                  <w:rStyle w:val="HTMLCode"/>
                  <w:rFonts w:eastAsiaTheme="minorHAnsi"/>
                </w:rPr>
                <w:t>() {</w:t>
              </w:r>
            </w:ins>
          </w:p>
          <w:p w14:paraId="1807E756"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84" w:author="Rajiv Bansal" w:date="2019-08-04T14:23:00Z"/>
              </w:rPr>
            </w:pPr>
            <w:ins w:id="685"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86" w:author="Rajiv Bansal" w:date="2019-08-04T14:23:00Z"/>
              </w:rPr>
            </w:pPr>
            <w:ins w:id="687" w:author="Rajiv Bansal" w:date="2019-08-04T14:23:00Z">
              <w:r>
                <w:t> </w:t>
              </w:r>
            </w:ins>
          </w:p>
          <w:p w14:paraId="3F7F50F8" w14:textId="77777777" w:rsidR="00E23802" w:rsidRDefault="00E23802" w:rsidP="00732FE7">
            <w:pPr>
              <w:rPr>
                <w:ins w:id="688" w:author="Rajiv Bansal" w:date="2019-08-04T14:23:00Z"/>
              </w:rPr>
            </w:pPr>
            <w:ins w:id="6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getCls</w:t>
              </w:r>
              <w:proofErr w:type="spellEnd"/>
              <w:r>
                <w:rPr>
                  <w:rStyle w:val="HTMLCode"/>
                  <w:rFonts w:eastAsiaTheme="minorHAnsi"/>
                </w:rPr>
                <w:t>() {</w:t>
              </w:r>
            </w:ins>
          </w:p>
          <w:p w14:paraId="12521655" w14:textId="77777777" w:rsidR="00E23802" w:rsidRDefault="00E23802" w:rsidP="00732FE7">
            <w:pPr>
              <w:rPr>
                <w:ins w:id="690" w:author="Rajiv Bansal" w:date="2019-08-04T14:23:00Z"/>
              </w:rPr>
            </w:pPr>
            <w:ins w:id="691" w:author="Rajiv Bansal" w:date="2019-08-04T14:23:00Z">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cls</w:t>
              </w:r>
              <w:proofErr w:type="spellEnd"/>
              <w:r>
                <w:rPr>
                  <w:rStyle w:val="HTMLCode"/>
                  <w:rFonts w:eastAsiaTheme="minorHAnsi"/>
                </w:rPr>
                <w:t>;</w:t>
              </w:r>
            </w:ins>
          </w:p>
          <w:p w14:paraId="722F855B" w14:textId="77777777" w:rsidR="00E23802" w:rsidRDefault="00E23802" w:rsidP="00732FE7">
            <w:pPr>
              <w:rPr>
                <w:ins w:id="692" w:author="Rajiv Bansal" w:date="2019-08-04T14:23:00Z"/>
              </w:rPr>
            </w:pPr>
            <w:ins w:id="693"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94" w:author="Rajiv Bansal" w:date="2019-08-04T14:23:00Z"/>
              </w:rPr>
            </w:pPr>
            <w:ins w:id="695" w:author="Rajiv Bansal" w:date="2019-08-04T14:23:00Z">
              <w:r>
                <w:rPr>
                  <w:rStyle w:val="HTMLCode"/>
                  <w:rFonts w:eastAsiaTheme="minorHAnsi"/>
                </w:rPr>
                <w:t>}</w:t>
              </w:r>
            </w:ins>
          </w:p>
        </w:tc>
      </w:tr>
    </w:tbl>
    <w:p w14:paraId="4CD9897F" w14:textId="77777777" w:rsidR="00E23802" w:rsidRDefault="00E23802" w:rsidP="00E23802">
      <w:pPr>
        <w:pStyle w:val="Heading6"/>
        <w:rPr>
          <w:ins w:id="696" w:author="Rajiv Bansal" w:date="2019-08-04T14:23:00Z"/>
        </w:rPr>
      </w:pPr>
      <w:ins w:id="697"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98" w:author="Rajiv Bansal" w:date="2019-08-04T14:23:00Z"/>
          <w:rFonts w:ascii="Segoe UI" w:hAnsi="Segoe UI" w:cs="Segoe UI"/>
          <w:color w:val="000000"/>
        </w:rPr>
      </w:pPr>
      <w:ins w:id="699"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700" w:author="Rajiv Bansal" w:date="2019-08-04T14:23:00Z"/>
        </w:trPr>
        <w:tc>
          <w:tcPr>
            <w:tcW w:w="15495" w:type="dxa"/>
            <w:vAlign w:val="center"/>
            <w:hideMark/>
          </w:tcPr>
          <w:p w14:paraId="5B187FBB" w14:textId="77777777" w:rsidR="00E23802" w:rsidRDefault="00E23802" w:rsidP="00732FE7">
            <w:pPr>
              <w:rPr>
                <w:ins w:id="701" w:author="Rajiv Bansal" w:date="2019-08-04T14:23:00Z"/>
                <w:rFonts w:ascii="Times New Roman" w:hAnsi="Times New Roman" w:cs="Times New Roman"/>
              </w:rPr>
            </w:pPr>
            <w:ins w:id="702" w:author="Rajiv Bansal" w:date="2019-08-04T14:23:00Z">
              <w:r>
                <w:rPr>
                  <w:rStyle w:val="HTMLCode"/>
                  <w:rFonts w:eastAsiaTheme="minorHAnsi"/>
                </w:rPr>
                <w:t>spring.application.name=student</w:t>
              </w:r>
            </w:ins>
          </w:p>
          <w:p w14:paraId="55E905EB" w14:textId="77777777" w:rsidR="00E23802" w:rsidRDefault="00E23802" w:rsidP="00732FE7">
            <w:pPr>
              <w:rPr>
                <w:ins w:id="703" w:author="Rajiv Bansal" w:date="2019-08-04T14:23:00Z"/>
              </w:rPr>
            </w:pPr>
            <w:proofErr w:type="spellStart"/>
            <w:ins w:id="704" w:author="Rajiv Bansal" w:date="2019-08-04T14:23:00Z">
              <w:r>
                <w:rPr>
                  <w:rStyle w:val="HTMLCode"/>
                  <w:rFonts w:eastAsiaTheme="minorHAnsi"/>
                </w:rPr>
                <w:t>server.port</w:t>
              </w:r>
              <w:proofErr w:type="spellEnd"/>
              <w:r>
                <w:rPr>
                  <w:rStyle w:val="HTMLCode"/>
                  <w:rFonts w:eastAsiaTheme="minorHAnsi"/>
                </w:rPr>
                <w:t>=8090</w:t>
              </w:r>
            </w:ins>
          </w:p>
        </w:tc>
      </w:tr>
    </w:tbl>
    <w:p w14:paraId="581B47BE" w14:textId="77777777" w:rsidR="00E23802" w:rsidRDefault="00E23802" w:rsidP="00E23802">
      <w:pPr>
        <w:pStyle w:val="NormalWeb"/>
        <w:shd w:val="clear" w:color="auto" w:fill="FFFFFF"/>
        <w:spacing w:before="150" w:beforeAutospacing="0" w:after="240" w:afterAutospacing="0"/>
        <w:rPr>
          <w:ins w:id="705" w:author="Rajiv Bansal" w:date="2019-08-04T14:23:00Z"/>
          <w:rFonts w:ascii="Segoe UI" w:hAnsi="Segoe UI" w:cs="Segoe UI"/>
          <w:color w:val="000000"/>
        </w:rPr>
      </w:pPr>
      <w:ins w:id="706"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proofErr w:type="spellStart"/>
        <w:r>
          <w:rPr>
            <w:rStyle w:val="HTMLCode"/>
            <w:rFonts w:ascii="Consolas" w:hAnsi="Consolas"/>
            <w:color w:val="FF0779"/>
            <w:sz w:val="21"/>
            <w:szCs w:val="21"/>
          </w:rPr>
          <w:t>server.port</w:t>
        </w:r>
        <w:proofErr w:type="spellEnd"/>
        <w:r>
          <w:rPr>
            <w:rStyle w:val="HTMLCode"/>
            <w:rFonts w:ascii="Consolas" w:hAnsi="Consolas"/>
            <w:color w:val="FF0779"/>
            <w:sz w:val="21"/>
            <w:szCs w:val="21"/>
          </w:rPr>
          <w: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707" w:author="Rajiv Bansal" w:date="2019-08-04T14:23:00Z"/>
        </w:rPr>
      </w:pPr>
      <w:ins w:id="708"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rPr>
            <w:rFonts w:ascii="Segoe UI" w:hAnsi="Segoe UI" w:cs="Segoe UI"/>
            <w:color w:val="000000"/>
          </w:rPr>
          <w:t>Finally 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11" w:author="Rajiv Bansal" w:date="2019-08-04T14:23:00Z"/>
          <w:rFonts w:ascii="Segoe UI" w:hAnsi="Segoe UI" w:cs="Segoe UI"/>
          <w:color w:val="000000"/>
        </w:rPr>
      </w:pPr>
      <w:ins w:id="712"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13" w:author="Rajiv Bansal" w:date="2019-08-04T14:23:00Z"/>
          <w:rFonts w:ascii="Times New Roman" w:hAnsi="Times New Roman" w:cs="Times New Roman"/>
        </w:rPr>
      </w:pPr>
      <w:ins w:id="714"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15" w:author="Rajiv Bansal" w:date="2019-08-04T14:23:00Z"/>
          <w:rFonts w:ascii="Segoe UI" w:hAnsi="Segoe UI" w:cs="Segoe UI"/>
          <w:color w:val="000000"/>
        </w:rPr>
      </w:pPr>
      <w:ins w:id="716"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17" w:author="Rajiv Bansal" w:date="2019-08-04T14:23:00Z"/>
          <w:rFonts w:ascii="Times New Roman" w:hAnsi="Times New Roman" w:cs="Times New Roman"/>
        </w:rPr>
      </w:pPr>
      <w:ins w:id="718"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19" w:author="Rajiv Bansal" w:date="2019-08-04T14:23:00Z"/>
          <w:rFonts w:ascii="Segoe UI" w:hAnsi="Segoe UI" w:cs="Segoe UI"/>
          <w:color w:val="000000"/>
        </w:rPr>
      </w:pPr>
      <w:ins w:id="720"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21" w:author="Rajiv Bansal" w:date="2019-08-04T14:23:00Z"/>
        </w:rPr>
      </w:pPr>
      <w:ins w:id="722"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23" w:author="Rajiv Bansal" w:date="2019-08-04T14:23:00Z"/>
          <w:rFonts w:ascii="Segoe UI" w:hAnsi="Segoe UI" w:cs="Segoe UI"/>
          <w:color w:val="000000"/>
        </w:rPr>
      </w:pPr>
      <w:ins w:id="724" w:author="Rajiv Bansal" w:date="2019-08-04T14:23:00Z">
        <w:r>
          <w:rPr>
            <w:rFonts w:ascii="Segoe UI" w:hAnsi="Segoe UI" w:cs="Segoe UI"/>
            <w:color w:val="000000"/>
          </w:rPr>
          <w:t xml:space="preserve">This will be again a spring boot based microservice, but it has a special feature. It will use </w:t>
        </w:r>
        <w:proofErr w:type="spellStart"/>
        <w:r>
          <w:rPr>
            <w:rFonts w:ascii="Segoe UI" w:hAnsi="Segoe UI" w:cs="Segoe UI"/>
            <w:color w:val="000000"/>
          </w:rPr>
          <w:t>zuul</w:t>
        </w:r>
        <w:proofErr w:type="spellEnd"/>
        <w:r>
          <w:rPr>
            <w:rFonts w:ascii="Segoe UI" w:hAnsi="Segoe UI" w:cs="Segoe UI"/>
            <w:color w:val="000000"/>
          </w:rPr>
          <w:t xml:space="preserve">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25" w:author="Rajiv Bansal" w:date="2019-08-04T14:23:00Z"/>
        </w:rPr>
      </w:pPr>
      <w:ins w:id="726"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27" w:author="Rajiv Bansal" w:date="2019-08-04T14:23:00Z"/>
          <w:rFonts w:ascii="Segoe UI" w:hAnsi="Segoe UI" w:cs="Segoe UI"/>
          <w:color w:val="000000"/>
        </w:rPr>
      </w:pPr>
      <w:ins w:id="72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29" w:author="Rajiv Bansal" w:date="2019-08-04T14:23:00Z"/>
          <w:rFonts w:ascii="Times New Roman" w:hAnsi="Times New Roman" w:cs="Times New Roman"/>
        </w:rPr>
      </w:pPr>
      <w:ins w:id="730"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31" w:author="Rajiv Bansal" w:date="2019-08-04T14:23:00Z"/>
          <w:rFonts w:ascii="Segoe UI" w:hAnsi="Segoe UI" w:cs="Segoe UI"/>
          <w:color w:val="000000"/>
        </w:rPr>
      </w:pPr>
      <w:ins w:id="732" w:author="Rajiv Bansal" w:date="2019-08-04T14:23:00Z">
        <w:r>
          <w:rPr>
            <w:rFonts w:ascii="Segoe UI" w:hAnsi="Segoe UI" w:cs="Segoe UI"/>
            <w:color w:val="000000"/>
          </w:rPr>
          <w:t>Unzip and import the project into Eclipse as existing maven project.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33" w:author="Rajiv Bansal" w:date="2019-08-04T14:23:00Z"/>
        </w:rPr>
      </w:pPr>
      <w:ins w:id="734"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35" w:author="Rajiv Bansal" w:date="2019-08-04T14:23:00Z"/>
          <w:rFonts w:ascii="Segoe UI" w:hAnsi="Segoe UI" w:cs="Segoe UI"/>
          <w:color w:val="000000"/>
        </w:rPr>
      </w:pPr>
      <w:ins w:id="736"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37" w:author="Rajiv Bansal" w:date="2019-08-04T14:23:00Z"/>
        </w:trPr>
        <w:tc>
          <w:tcPr>
            <w:tcW w:w="15495" w:type="dxa"/>
            <w:vAlign w:val="center"/>
            <w:hideMark/>
          </w:tcPr>
          <w:p w14:paraId="1A247BF8" w14:textId="77777777" w:rsidR="00E23802" w:rsidRDefault="00E23802" w:rsidP="00732FE7">
            <w:pPr>
              <w:rPr>
                <w:ins w:id="738" w:author="Rajiv Bansal" w:date="2019-08-04T14:23:00Z"/>
                <w:rFonts w:ascii="Times New Roman" w:hAnsi="Times New Roman" w:cs="Times New Roman"/>
              </w:rPr>
            </w:pPr>
            <w:ins w:id="739" w:author="Rajiv Bansal" w:date="2019-08-04T14:23:00Z">
              <w:r>
                <w:rPr>
                  <w:rStyle w:val="HTMLCode"/>
                  <w:rFonts w:eastAsiaTheme="minorHAnsi"/>
                </w:rPr>
                <w:t>package</w:t>
              </w:r>
              <w:r>
                <w:t> </w:t>
              </w:r>
              <w:proofErr w:type="spellStart"/>
              <w:r>
                <w:rPr>
                  <w:rStyle w:val="HTMLCode"/>
                  <w:rFonts w:eastAsiaTheme="minorHAnsi"/>
                </w:rPr>
                <w:t>com.example.springbootzuulgatwayproxy</w:t>
              </w:r>
              <w:proofErr w:type="spellEnd"/>
              <w:r>
                <w:rPr>
                  <w:rStyle w:val="HTMLCode"/>
                  <w:rFonts w:eastAsiaTheme="minorHAnsi"/>
                </w:rPr>
                <w:t>;</w:t>
              </w:r>
            </w:ins>
          </w:p>
          <w:p w14:paraId="04B4A4C6" w14:textId="77777777" w:rsidR="00E23802" w:rsidRDefault="00E23802" w:rsidP="00732FE7">
            <w:pPr>
              <w:rPr>
                <w:ins w:id="740" w:author="Rajiv Bansal" w:date="2019-08-04T14:23:00Z"/>
              </w:rPr>
            </w:pPr>
            <w:ins w:id="741" w:author="Rajiv Bansal" w:date="2019-08-04T14:23:00Z">
              <w:r>
                <w:t> </w:t>
              </w:r>
            </w:ins>
          </w:p>
          <w:p w14:paraId="212204F1"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31245031"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proofErr w:type="spellStart"/>
              <w:r>
                <w:rPr>
                  <w:rStyle w:val="HTMLCode"/>
                  <w:rFonts w:eastAsiaTheme="minorHAnsi"/>
                </w:rPr>
                <w:t>org.springframework.cloud.netflix.zuul.EnableZuulProxy</w:t>
              </w:r>
              <w:proofErr w:type="spellEnd"/>
              <w:r>
                <w:rPr>
                  <w:rStyle w:val="HTMLCode"/>
                  <w:rFonts w:eastAsiaTheme="minorHAnsi"/>
                </w:rPr>
                <w:t>;</w:t>
              </w:r>
            </w:ins>
          </w:p>
          <w:p w14:paraId="04798C15" w14:textId="77777777" w:rsidR="00E23802" w:rsidRDefault="00E23802" w:rsidP="00732FE7">
            <w:pPr>
              <w:rPr>
                <w:ins w:id="748" w:author="Rajiv Bansal" w:date="2019-08-04T14:23:00Z"/>
              </w:rPr>
            </w:pPr>
            <w:ins w:id="749" w:author="Rajiv Bansal" w:date="2019-08-04T14:23:00Z">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ins>
          </w:p>
          <w:p w14:paraId="45FFBAF3" w14:textId="77777777" w:rsidR="00E23802" w:rsidRDefault="00E23802" w:rsidP="00732FE7">
            <w:pPr>
              <w:rPr>
                <w:ins w:id="750" w:author="Rajiv Bansal" w:date="2019-08-04T14:23:00Z"/>
              </w:rPr>
            </w:pPr>
            <w:ins w:id="751"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52" w:author="Rajiv Bansal" w:date="2019-08-04T14:23:00Z"/>
              </w:rPr>
            </w:pPr>
            <w:ins w:id="753" w:author="Rajiv Bansal" w:date="2019-08-04T14:23:00Z">
              <w:r>
                <w:rPr>
                  <w:rStyle w:val="HTMLCode"/>
                  <w:rFonts w:eastAsiaTheme="minorHAnsi"/>
                </w:rPr>
                <w:t>import</w:t>
              </w:r>
              <w:r>
                <w:t> </w:t>
              </w:r>
              <w:proofErr w:type="spellStart"/>
              <w:r>
                <w:rPr>
                  <w:rStyle w:val="HTMLCode"/>
                  <w:rFonts w:eastAsiaTheme="minorHAnsi"/>
                </w:rPr>
                <w:t>com.example.springbootzuulgatwayproxy.filters.PostFilter</w:t>
              </w:r>
              <w:proofErr w:type="spellEnd"/>
              <w:r>
                <w:rPr>
                  <w:rStyle w:val="HTMLCode"/>
                  <w:rFonts w:eastAsiaTheme="minorHAnsi"/>
                </w:rPr>
                <w:t>;</w:t>
              </w:r>
            </w:ins>
          </w:p>
          <w:p w14:paraId="53E7F18B" w14:textId="77777777" w:rsidR="00E23802" w:rsidRDefault="00E23802" w:rsidP="00732FE7">
            <w:pPr>
              <w:rPr>
                <w:ins w:id="754" w:author="Rajiv Bansal" w:date="2019-08-04T14:23:00Z"/>
              </w:rPr>
            </w:pPr>
            <w:ins w:id="755" w:author="Rajiv Bansal" w:date="2019-08-04T14:23:00Z">
              <w:r>
                <w:rPr>
                  <w:rStyle w:val="HTMLCode"/>
                  <w:rFonts w:eastAsiaTheme="minorHAnsi"/>
                </w:rPr>
                <w:t>import</w:t>
              </w:r>
              <w:r>
                <w:t> </w:t>
              </w:r>
              <w:proofErr w:type="spellStart"/>
              <w:r>
                <w:rPr>
                  <w:rStyle w:val="HTMLCode"/>
                  <w:rFonts w:eastAsiaTheme="minorHAnsi"/>
                </w:rPr>
                <w:t>com.example.springbootzuulgatwayproxy.filters.PreFilter</w:t>
              </w:r>
              <w:proofErr w:type="spellEnd"/>
              <w:r>
                <w:rPr>
                  <w:rStyle w:val="HTMLCode"/>
                  <w:rFonts w:eastAsiaTheme="minorHAnsi"/>
                </w:rPr>
                <w:t>;</w:t>
              </w:r>
            </w:ins>
          </w:p>
          <w:p w14:paraId="042A4D06" w14:textId="77777777" w:rsidR="00E23802" w:rsidRDefault="00E23802" w:rsidP="00732FE7">
            <w:pPr>
              <w:rPr>
                <w:ins w:id="756" w:author="Rajiv Bansal" w:date="2019-08-04T14:23:00Z"/>
              </w:rPr>
            </w:pPr>
            <w:ins w:id="757"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58" w:author="Rajiv Bansal" w:date="2019-08-04T14:23:00Z"/>
              </w:rPr>
            </w:pPr>
            <w:ins w:id="759" w:author="Rajiv Bansal" w:date="2019-08-04T14:23:00Z">
              <w:r>
                <w:t> </w:t>
              </w:r>
            </w:ins>
          </w:p>
          <w:p w14:paraId="64DF3F98" w14:textId="77777777" w:rsidR="00E23802" w:rsidRDefault="00E23802" w:rsidP="00732FE7">
            <w:pPr>
              <w:rPr>
                <w:ins w:id="760" w:author="Rajiv Bansal" w:date="2019-08-04T14:23:00Z"/>
              </w:rPr>
            </w:pPr>
            <w:ins w:id="761" w:author="Rajiv Bansal" w:date="2019-08-04T14:23:00Z">
              <w:r>
                <w:rPr>
                  <w:rStyle w:val="HTMLCode"/>
                  <w:rFonts w:eastAsiaTheme="minorHAnsi"/>
                </w:rPr>
                <w:t>@SpringBootApplication</w:t>
              </w:r>
            </w:ins>
          </w:p>
          <w:p w14:paraId="63978421" w14:textId="77777777" w:rsidR="00E23802" w:rsidRDefault="00E23802" w:rsidP="00732FE7">
            <w:pPr>
              <w:rPr>
                <w:ins w:id="762" w:author="Rajiv Bansal" w:date="2019-08-04T14:23:00Z"/>
              </w:rPr>
            </w:pPr>
            <w:ins w:id="763" w:author="Rajiv Bansal" w:date="2019-08-04T14:23:00Z">
              <w:r>
                <w:rPr>
                  <w:rStyle w:val="HTMLCode"/>
                  <w:rFonts w:eastAsiaTheme="minorHAnsi"/>
                </w:rPr>
                <w:t>@EnableZuulProxy</w:t>
              </w:r>
            </w:ins>
          </w:p>
          <w:p w14:paraId="46B4E4FE" w14:textId="77777777" w:rsidR="00E23802" w:rsidRDefault="00E23802" w:rsidP="00732FE7">
            <w:pPr>
              <w:rPr>
                <w:ins w:id="764" w:author="Rajiv Bansal" w:date="2019-08-04T14:23:00Z"/>
              </w:rPr>
            </w:pPr>
            <w:ins w:id="765"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SpringBootZuulgatwayproxyApplication</w:t>
              </w:r>
              <w:proofErr w:type="spellEnd"/>
              <w:r>
                <w:rPr>
                  <w:rStyle w:val="HTMLCode"/>
                  <w:rFonts w:eastAsiaTheme="minorHAnsi"/>
                </w:rPr>
                <w:t xml:space="preserve"> {</w:t>
              </w:r>
            </w:ins>
          </w:p>
          <w:p w14:paraId="24C1B98B" w14:textId="77777777" w:rsidR="00E23802" w:rsidRDefault="00E23802" w:rsidP="00732FE7">
            <w:pPr>
              <w:rPr>
                <w:ins w:id="766" w:author="Rajiv Bansal" w:date="2019-08-04T14:23:00Z"/>
              </w:rPr>
            </w:pPr>
            <w:ins w:id="767" w:author="Rajiv Bansal" w:date="2019-08-04T14:23:00Z">
              <w:r>
                <w:lastRenderedPageBreak/>
                <w:t> </w:t>
              </w:r>
            </w:ins>
          </w:p>
          <w:p w14:paraId="36F7D819"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5D29FF50"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 xml:space="preserve">SpringApplication.run(SpringBootZuulgatwayproxyApplication.class, </w:t>
              </w:r>
              <w:proofErr w:type="spellStart"/>
              <w:r>
                <w:rPr>
                  <w:rStyle w:val="HTMLCode"/>
                  <w:rFonts w:eastAsiaTheme="minorHAnsi"/>
                </w:rPr>
                <w:t>args</w:t>
              </w:r>
              <w:proofErr w:type="spellEnd"/>
              <w:r>
                <w:rPr>
                  <w:rStyle w:val="HTMLCode"/>
                  <w:rFonts w:eastAsiaTheme="minorHAnsi"/>
                </w:rPr>
                <w:t>);</w:t>
              </w:r>
            </w:ins>
          </w:p>
          <w:p w14:paraId="2F347DCD"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74" w:author="Rajiv Bansal" w:date="2019-08-04T14:23:00Z"/>
              </w:rPr>
            </w:pPr>
            <w:ins w:id="775" w:author="Rajiv Bansal" w:date="2019-08-04T14:23:00Z">
              <w:r>
                <w:t> </w:t>
              </w:r>
            </w:ins>
          </w:p>
          <w:p w14:paraId="00AE5090"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r>
                <w:rPr>
                  <w:rStyle w:val="HTMLCode"/>
                  <w:rFonts w:eastAsiaTheme="minorHAnsi"/>
                </w:rPr>
                <w:t>preFilter</w:t>
              </w:r>
              <w:proofErr w:type="spellEnd"/>
              <w:r>
                <w:rPr>
                  <w:rStyle w:val="HTMLCode"/>
                  <w:rFonts w:eastAsiaTheme="minorHAnsi"/>
                </w:rPr>
                <w:t>() {</w:t>
              </w:r>
            </w:ins>
          </w:p>
          <w:p w14:paraId="78438479"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PreFilter</w:t>
              </w:r>
              <w:proofErr w:type="spellEnd"/>
              <w:r>
                <w:rPr>
                  <w:rStyle w:val="HTMLCode"/>
                  <w:rFonts w:eastAsiaTheme="minorHAnsi"/>
                </w:rPr>
                <w:t>();</w:t>
              </w:r>
            </w:ins>
          </w:p>
          <w:p w14:paraId="513E1675"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r>
                <w:rPr>
                  <w:rStyle w:val="HTMLCode"/>
                  <w:rFonts w:eastAsiaTheme="minorHAnsi"/>
                </w:rPr>
                <w:t>postFilter</w:t>
              </w:r>
              <w:proofErr w:type="spellEnd"/>
              <w:r>
                <w:rPr>
                  <w:rStyle w:val="HTMLCode"/>
                  <w:rFonts w:eastAsiaTheme="minorHAnsi"/>
                </w:rPr>
                <w:t>() {</w:t>
              </w:r>
            </w:ins>
          </w:p>
          <w:p w14:paraId="18F65D1B"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PostFilter</w:t>
              </w:r>
              <w:proofErr w:type="spellEnd"/>
              <w:r>
                <w:rPr>
                  <w:rStyle w:val="HTMLCode"/>
                  <w:rFonts w:eastAsiaTheme="minorHAnsi"/>
                </w:rPr>
                <w:t>();</w:t>
              </w:r>
            </w:ins>
          </w:p>
          <w:p w14:paraId="3E5E92DA"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r>
                <w:rPr>
                  <w:rStyle w:val="HTMLCode"/>
                  <w:rFonts w:eastAsiaTheme="minorHAnsi"/>
                </w:rPr>
                <w:t>errorFilter</w:t>
              </w:r>
              <w:proofErr w:type="spellEnd"/>
              <w:r>
                <w:rPr>
                  <w:rStyle w:val="HTMLCode"/>
                  <w:rFonts w:eastAsiaTheme="minorHAnsi"/>
                </w:rPr>
                <w:t>() {</w:t>
              </w:r>
            </w:ins>
          </w:p>
          <w:p w14:paraId="79B2199D"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ErrorFilter</w:t>
              </w:r>
              <w:proofErr w:type="spellEnd"/>
              <w:r>
                <w:rPr>
                  <w:rStyle w:val="HTMLCode"/>
                  <w:rFonts w:eastAsiaTheme="minorHAnsi"/>
                </w:rPr>
                <w:t>();</w:t>
              </w:r>
            </w:ins>
          </w:p>
          <w:p w14:paraId="408D9066" w14:textId="77777777" w:rsidR="00E23802" w:rsidRDefault="00E23802" w:rsidP="00732FE7">
            <w:pPr>
              <w:rPr>
                <w:ins w:id="798" w:author="Rajiv Bansal" w:date="2019-08-04T14:23:00Z"/>
              </w:rPr>
            </w:pPr>
            <w:ins w:id="799"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800" w:author="Rajiv Bansal" w:date="2019-08-04T14:23:00Z"/>
              </w:rPr>
            </w:pPr>
            <w:ins w:id="801"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802" w:author="Rajiv Bansal" w:date="2019-08-04T14:23:00Z"/>
              </w:rPr>
            </w:pPr>
            <w:ins w:id="803"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r>
                <w:rPr>
                  <w:rStyle w:val="HTMLCode"/>
                  <w:rFonts w:eastAsiaTheme="minorHAnsi"/>
                </w:rPr>
                <w:t>routeFilter</w:t>
              </w:r>
              <w:proofErr w:type="spellEnd"/>
              <w:r>
                <w:rPr>
                  <w:rStyle w:val="HTMLCode"/>
                  <w:rFonts w:eastAsiaTheme="minorHAnsi"/>
                </w:rPr>
                <w:t>() {</w:t>
              </w:r>
            </w:ins>
          </w:p>
          <w:p w14:paraId="4274DAA5" w14:textId="77777777" w:rsidR="00E23802" w:rsidRDefault="00E23802" w:rsidP="00732FE7">
            <w:pPr>
              <w:rPr>
                <w:ins w:id="804" w:author="Rajiv Bansal" w:date="2019-08-04T14:23:00Z"/>
              </w:rPr>
            </w:pPr>
            <w:ins w:id="8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RouteFilter</w:t>
              </w:r>
              <w:proofErr w:type="spellEnd"/>
              <w:r>
                <w:rPr>
                  <w:rStyle w:val="HTMLCode"/>
                  <w:rFonts w:eastAsiaTheme="minorHAnsi"/>
                </w:rPr>
                <w:t>();</w:t>
              </w:r>
            </w:ins>
          </w:p>
          <w:p w14:paraId="17F4CB67" w14:textId="77777777" w:rsidR="00E23802" w:rsidRDefault="00E23802" w:rsidP="00732FE7">
            <w:pPr>
              <w:rPr>
                <w:ins w:id="806" w:author="Rajiv Bansal" w:date="2019-08-04T14:23:00Z"/>
              </w:rPr>
            </w:pPr>
            <w:ins w:id="807"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808" w:author="Rajiv Bansal" w:date="2019-08-04T14:23:00Z"/>
              </w:rPr>
            </w:pPr>
            <w:ins w:id="809" w:author="Rajiv Bansal" w:date="2019-08-04T14:23:00Z">
              <w:r>
                <w:rPr>
                  <w:rStyle w:val="HTMLCode"/>
                  <w:rFonts w:eastAsiaTheme="minorHAnsi"/>
                </w:rPr>
                <w:t>}</w:t>
              </w:r>
            </w:ins>
          </w:p>
        </w:tc>
      </w:tr>
    </w:tbl>
    <w:p w14:paraId="63ACD7B6" w14:textId="77777777" w:rsidR="00E23802" w:rsidRDefault="00E23802" w:rsidP="00E23802">
      <w:pPr>
        <w:pStyle w:val="Heading6"/>
        <w:rPr>
          <w:ins w:id="810" w:author="Rajiv Bansal" w:date="2019-08-04T14:23:00Z"/>
        </w:rPr>
      </w:pPr>
      <w:ins w:id="811"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12" w:author="Rajiv Bansal" w:date="2019-08-04T14:23:00Z"/>
          <w:rFonts w:ascii="Segoe UI" w:hAnsi="Segoe UI" w:cs="Segoe UI"/>
          <w:color w:val="000000"/>
        </w:rPr>
      </w:pPr>
      <w:ins w:id="813"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14" w:author="Rajiv Bansal" w:date="2019-08-04T14:23:00Z"/>
        </w:trPr>
        <w:tc>
          <w:tcPr>
            <w:tcW w:w="15495" w:type="dxa"/>
            <w:vAlign w:val="center"/>
            <w:hideMark/>
          </w:tcPr>
          <w:p w14:paraId="381B8925" w14:textId="77777777" w:rsidR="00E23802" w:rsidRDefault="00E23802" w:rsidP="00732FE7">
            <w:pPr>
              <w:rPr>
                <w:ins w:id="815" w:author="Rajiv Bansal" w:date="2019-08-04T14:23:00Z"/>
                <w:rFonts w:ascii="Times New Roman" w:hAnsi="Times New Roman" w:cs="Times New Roman"/>
              </w:rPr>
            </w:pPr>
            <w:ins w:id="816"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17" w:author="Rajiv Bansal" w:date="2019-08-04T14:23:00Z"/>
              </w:rPr>
            </w:pPr>
            <w:ins w:id="818" w:author="Rajiv Bansal" w:date="2019-08-04T14:23:00Z">
              <w:r>
                <w:rPr>
                  <w:rStyle w:val="HTMLCode"/>
                  <w:rFonts w:eastAsiaTheme="minorHAnsi"/>
                </w:rPr>
                <w:t>zuul.routes.student.url=http://localhost:8090</w:t>
              </w:r>
            </w:ins>
          </w:p>
          <w:p w14:paraId="43A7A7EA" w14:textId="77777777" w:rsidR="00E23802" w:rsidRDefault="00E23802" w:rsidP="00732FE7">
            <w:pPr>
              <w:rPr>
                <w:ins w:id="819" w:author="Rajiv Bansal" w:date="2019-08-04T14:23:00Z"/>
              </w:rPr>
            </w:pPr>
            <w:ins w:id="820" w:author="Rajiv Bansal" w:date="2019-08-04T14:23:00Z">
              <w:r>
                <w:t> </w:t>
              </w:r>
            </w:ins>
          </w:p>
          <w:p w14:paraId="11E1A3F0" w14:textId="77777777" w:rsidR="00E23802" w:rsidRDefault="00E23802" w:rsidP="00732FE7">
            <w:pPr>
              <w:rPr>
                <w:ins w:id="821" w:author="Rajiv Bansal" w:date="2019-08-04T14:23:00Z"/>
              </w:rPr>
            </w:pPr>
            <w:ins w:id="822"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23" w:author="Rajiv Bansal" w:date="2019-08-04T14:23:00Z"/>
              </w:rPr>
            </w:pPr>
            <w:proofErr w:type="spellStart"/>
            <w:ins w:id="824" w:author="Rajiv Bansal" w:date="2019-08-04T14:23:00Z">
              <w:r>
                <w:rPr>
                  <w:rStyle w:val="HTMLCode"/>
                  <w:rFonts w:eastAsiaTheme="minorHAnsi"/>
                </w:rPr>
                <w:t>ribbon.eureka.enabled</w:t>
              </w:r>
              <w:proofErr w:type="spellEnd"/>
              <w:r>
                <w:rPr>
                  <w:rStyle w:val="HTMLCode"/>
                  <w:rFonts w:eastAsiaTheme="minorHAnsi"/>
                </w:rPr>
                <w:t>=false</w:t>
              </w:r>
            </w:ins>
          </w:p>
          <w:p w14:paraId="71312CB2" w14:textId="77777777" w:rsidR="00E23802" w:rsidRDefault="00E23802" w:rsidP="00732FE7">
            <w:pPr>
              <w:rPr>
                <w:ins w:id="825" w:author="Rajiv Bansal" w:date="2019-08-04T14:23:00Z"/>
              </w:rPr>
            </w:pPr>
            <w:ins w:id="826" w:author="Rajiv Bansal" w:date="2019-08-04T14:23:00Z">
              <w:r>
                <w:t> </w:t>
              </w:r>
            </w:ins>
          </w:p>
          <w:p w14:paraId="068C96F6" w14:textId="77777777" w:rsidR="00E23802" w:rsidRDefault="00E23802" w:rsidP="00732FE7">
            <w:pPr>
              <w:rPr>
                <w:ins w:id="827" w:author="Rajiv Bansal" w:date="2019-08-04T14:23:00Z"/>
              </w:rPr>
            </w:pPr>
            <w:ins w:id="828" w:author="Rajiv Bansal" w:date="2019-08-04T14:23:00Z">
              <w:r>
                <w:rPr>
                  <w:rStyle w:val="HTMLCode"/>
                  <w:rFonts w:eastAsiaTheme="minorHAnsi"/>
                </w:rPr>
                <w:t>#Will start the gateway server @8080</w:t>
              </w:r>
            </w:ins>
          </w:p>
          <w:p w14:paraId="5A881D3A" w14:textId="77777777" w:rsidR="00E23802" w:rsidRDefault="00E23802" w:rsidP="00732FE7">
            <w:pPr>
              <w:rPr>
                <w:ins w:id="829" w:author="Rajiv Bansal" w:date="2019-08-04T14:23:00Z"/>
              </w:rPr>
            </w:pPr>
            <w:proofErr w:type="spellStart"/>
            <w:ins w:id="830" w:author="Rajiv Bansal" w:date="2019-08-04T14:23:00Z">
              <w:r>
                <w:rPr>
                  <w:rStyle w:val="HTMLCode"/>
                  <w:rFonts w:eastAsiaTheme="minorHAnsi"/>
                </w:rPr>
                <w:t>server.port</w:t>
              </w:r>
              <w:proofErr w:type="spellEnd"/>
              <w:r>
                <w:rPr>
                  <w:rStyle w:val="HTMLCode"/>
                  <w:rFonts w:eastAsiaTheme="minorHAnsi"/>
                </w:rPr>
                <w: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31" w:author="Rajiv Bansal" w:date="2019-08-04T14:23:00Z"/>
          <w:rFonts w:ascii="Georgia" w:hAnsi="Georgia" w:cs="Segoe UI"/>
          <w:color w:val="000000"/>
        </w:rPr>
      </w:pPr>
      <w:ins w:id="832"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proofErr w:type="spellStart"/>
        <w:r w:rsidRPr="00F27221">
          <w:rPr>
            <w:rStyle w:val="HTMLCode"/>
            <w:rFonts w:ascii="Georgia" w:hAnsi="Georgia"/>
            <w:color w:val="FF0779"/>
            <w:sz w:val="21"/>
            <w:szCs w:val="21"/>
          </w:rPr>
          <w:t>ribbon.eureka.enabled</w:t>
        </w:r>
        <w:proofErr w:type="spellEnd"/>
        <w:r w:rsidRPr="00F27221">
          <w:rPr>
            <w:rFonts w:ascii="Georgia" w:hAnsi="Georgia" w:cs="Segoe UI"/>
            <w:color w:val="000000"/>
          </w:rPr>
          <w:t> is auto integrated with Zuul.</w:t>
        </w:r>
        <w:r w:rsidRPr="00F27221">
          <w:rPr>
            <w:rFonts w:ascii="Georgia" w:hAnsi="Georgia" w:cs="Segoe UI"/>
            <w:color w:val="000000"/>
          </w:rPr>
          <w:br/>
        </w:r>
        <w:proofErr w:type="spellStart"/>
        <w:r w:rsidRPr="00F27221">
          <w:rPr>
            <w:rStyle w:val="HTMLCode"/>
            <w:rFonts w:ascii="Georgia" w:hAnsi="Georgia"/>
            <w:color w:val="FF0779"/>
            <w:sz w:val="21"/>
            <w:szCs w:val="21"/>
          </w:rPr>
          <w:t>server.port</w:t>
        </w:r>
        <w:proofErr w:type="spellEnd"/>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33" w:author="Rajiv Bansal" w:date="2019-08-04T14:23:00Z"/>
          <w:rFonts w:ascii="Georgia" w:hAnsi="Georgia"/>
        </w:rPr>
      </w:pPr>
      <w:ins w:id="834"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35" w:author="Rajiv Bansal" w:date="2019-08-04T14:23:00Z"/>
          <w:rFonts w:ascii="Georgia" w:hAnsi="Georgia" w:cs="Segoe UI"/>
          <w:color w:val="000000"/>
        </w:rPr>
      </w:pPr>
      <w:ins w:id="836" w:author="Rajiv Bansal" w:date="2019-08-04T14:23:00Z">
        <w:r w:rsidRPr="00F27221">
          <w:rPr>
            <w:rFonts w:ascii="Georgia" w:hAnsi="Georgia" w:cs="Segoe UI"/>
            <w:color w:val="000000"/>
          </w:rPr>
          <w:t>We will now add few filters as we have already described, Zuul supports 4 types of filters namely </w:t>
        </w:r>
        <w:proofErr w:type="spellStart"/>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w:t>
        </w:r>
        <w:proofErr w:type="spellEnd"/>
        <w:r w:rsidRPr="00F27221">
          <w:rPr>
            <w:rStyle w:val="HTMLCode"/>
            <w:rFonts w:ascii="Georgia" w:hAnsi="Georgia"/>
            <w:color w:val="FF0779"/>
            <w:sz w:val="21"/>
            <w:szCs w:val="21"/>
          </w:rPr>
          <w:t>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9" w:author="Rajiv Bansal" w:date="2019-08-04T14:23:00Z"/>
          <w:rFonts w:cs="Segoe UI"/>
          <w:color w:val="000000"/>
        </w:rPr>
      </w:pPr>
      <w:ins w:id="840" w:author="Rajiv Bansal" w:date="2019-08-04T14:23:00Z">
        <w:r w:rsidRPr="00F27221">
          <w:rPr>
            <w:rFonts w:cs="Segoe UI"/>
            <w:color w:val="000000"/>
          </w:rPr>
          <w:t>Need to extend </w:t>
        </w:r>
        <w:proofErr w:type="spellStart"/>
        <w:r w:rsidRPr="00F27221">
          <w:rPr>
            <w:rStyle w:val="HTMLCode"/>
            <w:rFonts w:ascii="Georgia" w:eastAsiaTheme="minorHAnsi" w:hAnsi="Georgia"/>
            <w:color w:val="FF0779"/>
            <w:sz w:val="21"/>
            <w:szCs w:val="21"/>
          </w:rPr>
          <w:t>com.netflix.zuul.ZuulFilter</w:t>
        </w:r>
        <w:proofErr w:type="spellEnd"/>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1" w:author="Rajiv Bansal" w:date="2019-08-04T14:23:00Z"/>
          <w:rFonts w:cs="Segoe UI"/>
          <w:color w:val="000000"/>
        </w:rPr>
      </w:pPr>
      <w:ins w:id="842" w:author="Rajiv Bansal" w:date="2019-08-04T14:23:00Z">
        <w:r w:rsidRPr="00F27221">
          <w:rPr>
            <w:rFonts w:cs="Segoe UI"/>
            <w:color w:val="000000"/>
          </w:rPr>
          <w:t>Need to override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shouldFilter</w:t>
        </w:r>
        <w:proofErr w:type="spellEnd"/>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xml:space="preserve">. </w:t>
        </w:r>
        <w:proofErr w:type="spellStart"/>
        <w:r w:rsidRPr="00F27221">
          <w:rPr>
            <w:rFonts w:cs="Segoe UI"/>
            <w:color w:val="000000"/>
          </w:rPr>
          <w:t>Depedending</w:t>
        </w:r>
        <w:proofErr w:type="spellEnd"/>
        <w:r w:rsidRPr="00F27221">
          <w:rPr>
            <w:rFonts w:cs="Segoe UI"/>
            <w:color w:val="000000"/>
          </w:rPr>
          <w:t xml:space="preserve">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3" w:author="Rajiv Bansal" w:date="2019-08-04T14:23:00Z"/>
          <w:rFonts w:cs="Segoe UI"/>
          <w:color w:val="000000"/>
        </w:rPr>
      </w:pPr>
      <w:ins w:id="844"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5" w:author="Rajiv Bansal" w:date="2019-08-04T14:23:00Z"/>
          <w:rFonts w:cs="Segoe UI"/>
          <w:color w:val="000000"/>
        </w:rPr>
      </w:pPr>
      <w:ins w:id="846" w:author="Rajiv Bansal" w:date="2019-08-04T14:23:00Z">
        <w:r w:rsidRPr="00F27221">
          <w:rPr>
            <w:rFonts w:cs="Segoe UI"/>
            <w:color w:val="000000"/>
          </w:rPr>
          <w:t>Also we can add any number of any particular filter based on our need, this case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47" w:author="Rajiv Bansal" w:date="2019-08-04T14:23:00Z"/>
          <w:rFonts w:ascii="Georgia" w:hAnsi="Georgia" w:cs="Segoe UI"/>
          <w:color w:val="000000"/>
        </w:rPr>
      </w:pPr>
      <w:ins w:id="848"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proofErr w:type="spellStart"/>
        <w:r w:rsidRPr="00F27221">
          <w:rPr>
            <w:rStyle w:val="HTMLCode"/>
            <w:rFonts w:ascii="Georgia" w:hAnsi="Georgia"/>
            <w:color w:val="FF0779"/>
            <w:sz w:val="21"/>
            <w:szCs w:val="21"/>
          </w:rPr>
          <w:t>println</w:t>
        </w:r>
        <w:proofErr w:type="spellEnd"/>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49" w:author="Rajiv Bansal" w:date="2019-08-04T14:23:00Z"/>
        </w:trPr>
        <w:tc>
          <w:tcPr>
            <w:tcW w:w="15495" w:type="dxa"/>
            <w:vAlign w:val="center"/>
            <w:hideMark/>
          </w:tcPr>
          <w:p w14:paraId="35AE7D90" w14:textId="77777777" w:rsidR="00E23802" w:rsidRDefault="00E23802" w:rsidP="00732FE7">
            <w:pPr>
              <w:rPr>
                <w:ins w:id="850" w:author="Rajiv Bansal" w:date="2019-08-04T14:23:00Z"/>
                <w:rFonts w:ascii="Times New Roman" w:hAnsi="Times New Roman" w:cs="Times New Roman"/>
              </w:rPr>
            </w:pPr>
            <w:ins w:id="851"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0213BD75" w14:textId="77777777" w:rsidR="00E23802" w:rsidRDefault="00E23802" w:rsidP="00732FE7">
            <w:pPr>
              <w:rPr>
                <w:ins w:id="852" w:author="Rajiv Bansal" w:date="2019-08-04T14:23:00Z"/>
              </w:rPr>
            </w:pPr>
            <w:ins w:id="853" w:author="Rajiv Bansal" w:date="2019-08-04T14:23:00Z">
              <w:r>
                <w:t> </w:t>
              </w:r>
            </w:ins>
          </w:p>
          <w:p w14:paraId="4A57D133" w14:textId="77777777" w:rsidR="00E23802" w:rsidRDefault="00E23802" w:rsidP="00732FE7">
            <w:pPr>
              <w:rPr>
                <w:ins w:id="854" w:author="Rajiv Bansal" w:date="2019-08-04T14:23:00Z"/>
              </w:rPr>
            </w:pPr>
            <w:ins w:id="855" w:author="Rajiv Bansal" w:date="2019-08-04T14:23:00Z">
              <w:r>
                <w:rPr>
                  <w:rStyle w:val="HTMLCode"/>
                  <w:rFonts w:eastAsiaTheme="minorHAnsi"/>
                </w:rPr>
                <w:t>import</w:t>
              </w:r>
              <w:r>
                <w:t> </w:t>
              </w:r>
              <w:proofErr w:type="spellStart"/>
              <w:r>
                <w:rPr>
                  <w:rStyle w:val="HTMLCode"/>
                  <w:rFonts w:eastAsiaTheme="minorHAnsi"/>
                </w:rPr>
                <w:t>javax.servlet.http.HttpServletRequest</w:t>
              </w:r>
              <w:proofErr w:type="spellEnd"/>
              <w:r>
                <w:rPr>
                  <w:rStyle w:val="HTMLCode"/>
                  <w:rFonts w:eastAsiaTheme="minorHAnsi"/>
                </w:rPr>
                <w:t>;</w:t>
              </w:r>
            </w:ins>
          </w:p>
          <w:p w14:paraId="26016500" w14:textId="77777777" w:rsidR="00E23802" w:rsidRDefault="00E23802" w:rsidP="00732FE7">
            <w:pPr>
              <w:rPr>
                <w:ins w:id="856" w:author="Rajiv Bansal" w:date="2019-08-04T14:23:00Z"/>
              </w:rPr>
            </w:pPr>
            <w:ins w:id="857"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1E8C88D1" w14:textId="77777777" w:rsidR="00E23802" w:rsidRDefault="00E23802" w:rsidP="00732FE7">
            <w:pPr>
              <w:rPr>
                <w:ins w:id="858" w:author="Rajiv Bansal" w:date="2019-08-04T14:23:00Z"/>
              </w:rPr>
            </w:pPr>
            <w:ins w:id="859" w:author="Rajiv Bansal" w:date="2019-08-04T14:23:00Z">
              <w:r>
                <w:rPr>
                  <w:rStyle w:val="HTMLCode"/>
                  <w:rFonts w:eastAsiaTheme="minorHAnsi"/>
                </w:rPr>
                <w:lastRenderedPageBreak/>
                <w:t>import</w:t>
              </w:r>
              <w:r>
                <w:t> </w:t>
              </w:r>
              <w:proofErr w:type="spellStart"/>
              <w:r>
                <w:rPr>
                  <w:rStyle w:val="HTMLCode"/>
                  <w:rFonts w:eastAsiaTheme="minorHAnsi"/>
                </w:rPr>
                <w:t>com.netflix.zuul.context.RequestContext</w:t>
              </w:r>
              <w:proofErr w:type="spellEnd"/>
              <w:r>
                <w:rPr>
                  <w:rStyle w:val="HTMLCode"/>
                  <w:rFonts w:eastAsiaTheme="minorHAnsi"/>
                </w:rPr>
                <w:t>;</w:t>
              </w:r>
            </w:ins>
          </w:p>
          <w:p w14:paraId="10698F46" w14:textId="77777777" w:rsidR="00E23802" w:rsidRDefault="00E23802" w:rsidP="00732FE7">
            <w:pPr>
              <w:rPr>
                <w:ins w:id="860" w:author="Rajiv Bansal" w:date="2019-08-04T14:23:00Z"/>
              </w:rPr>
            </w:pPr>
            <w:ins w:id="861" w:author="Rajiv Bansal" w:date="2019-08-04T14:23:00Z">
              <w:r>
                <w:t> </w:t>
              </w:r>
            </w:ins>
          </w:p>
          <w:p w14:paraId="3CAA1FA3" w14:textId="77777777" w:rsidR="00E23802" w:rsidRDefault="00E23802" w:rsidP="00732FE7">
            <w:pPr>
              <w:rPr>
                <w:ins w:id="862" w:author="Rajiv Bansal" w:date="2019-08-04T14:23:00Z"/>
              </w:rPr>
            </w:pPr>
            <w:ins w:id="863"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PreFilter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658C7453" w14:textId="77777777" w:rsidR="00E23802" w:rsidRDefault="00E23802" w:rsidP="00732FE7">
            <w:pPr>
              <w:rPr>
                <w:ins w:id="864" w:author="Rajiv Bansal" w:date="2019-08-04T14:23:00Z"/>
              </w:rPr>
            </w:pPr>
            <w:ins w:id="865" w:author="Rajiv Bansal" w:date="2019-08-04T14:23:00Z">
              <w:r>
                <w:t> </w:t>
              </w:r>
            </w:ins>
          </w:p>
          <w:p w14:paraId="58577243"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52DE0312"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74" w:author="Rajiv Bansal" w:date="2019-08-04T14:23:00Z"/>
              </w:rPr>
            </w:pPr>
            <w:ins w:id="875" w:author="Rajiv Bansal" w:date="2019-08-04T14:23:00Z">
              <w:r>
                <w:t> </w:t>
              </w:r>
            </w:ins>
          </w:p>
          <w:p w14:paraId="3A7C36D2"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778DF5BA"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84" w:author="Rajiv Bansal" w:date="2019-08-04T14:23:00Z"/>
              </w:rPr>
            </w:pPr>
            <w:ins w:id="885" w:author="Rajiv Bansal" w:date="2019-08-04T14:23:00Z">
              <w:r>
                <w:t> </w:t>
              </w:r>
            </w:ins>
          </w:p>
          <w:p w14:paraId="37CA0A9B"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3FE19933"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94" w:author="Rajiv Bansal" w:date="2019-08-04T14:23:00Z"/>
              </w:rPr>
            </w:pPr>
            <w:ins w:id="895" w:author="Rajiv Bansal" w:date="2019-08-04T14:23:00Z">
              <w:r>
                <w:t> </w:t>
              </w:r>
            </w:ins>
          </w:p>
          <w:p w14:paraId="6E3D2556"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proofErr w:type="spellStart"/>
              <w:r>
                <w:rPr>
                  <w:rStyle w:val="HTMLCode"/>
                  <w:rFonts w:eastAsiaTheme="minorHAnsi"/>
                </w:rPr>
                <w:t>RequestContext</w:t>
              </w:r>
              <w:proofErr w:type="spellEnd"/>
              <w:r>
                <w:rPr>
                  <w:rStyle w:val="HTMLCode"/>
                  <w:rFonts w:eastAsiaTheme="minorHAnsi"/>
                </w:rPr>
                <w:t xml:space="preserve"> </w:t>
              </w:r>
              <w:proofErr w:type="spellStart"/>
              <w:r>
                <w:rPr>
                  <w:rStyle w:val="HTMLCode"/>
                  <w:rFonts w:eastAsiaTheme="minorHAnsi"/>
                </w:rPr>
                <w:t>ctx</w:t>
              </w:r>
              <w:proofErr w:type="spellEnd"/>
              <w:r>
                <w:rPr>
                  <w:rStyle w:val="HTMLCode"/>
                  <w:rFonts w:eastAsiaTheme="minorHAnsi"/>
                </w:rPr>
                <w:t xml:space="preserve"> = </w:t>
              </w:r>
              <w:proofErr w:type="spellStart"/>
              <w:r>
                <w:rPr>
                  <w:rStyle w:val="HTMLCode"/>
                  <w:rFonts w:eastAsiaTheme="minorHAnsi"/>
                </w:rPr>
                <w:t>RequestContext.getCurrentContext</w:t>
              </w:r>
              <w:proofErr w:type="spellEnd"/>
              <w:r>
                <w:rPr>
                  <w:rStyle w:val="HTMLCode"/>
                  <w:rFonts w:eastAsiaTheme="minorHAnsi"/>
                </w:rPr>
                <w:t>();</w:t>
              </w:r>
            </w:ins>
          </w:p>
          <w:p w14:paraId="2B8ED358" w14:textId="77777777" w:rsidR="00E23802" w:rsidRDefault="00E23802" w:rsidP="00732FE7">
            <w:pPr>
              <w:rPr>
                <w:ins w:id="902" w:author="Rajiv Bansal" w:date="2019-08-04T14:23:00Z"/>
              </w:rPr>
            </w:pPr>
            <w:ins w:id="903" w:author="Rajiv Bansal" w:date="2019-08-04T14:23:00Z">
              <w:r>
                <w:rPr>
                  <w:rStyle w:val="HTMLCode"/>
                  <w:rFonts w:eastAsiaTheme="minorHAnsi"/>
                  <w:color w:val="FF0779"/>
                </w:rPr>
                <w:t>    </w:t>
              </w:r>
              <w:proofErr w:type="spellStart"/>
              <w:r>
                <w:rPr>
                  <w:rStyle w:val="HTMLCode"/>
                  <w:rFonts w:eastAsiaTheme="minorHAnsi"/>
                </w:rPr>
                <w:t>HttpServletRequest</w:t>
              </w:r>
              <w:proofErr w:type="spellEnd"/>
              <w:r>
                <w:rPr>
                  <w:rStyle w:val="HTMLCode"/>
                  <w:rFonts w:eastAsiaTheme="minorHAnsi"/>
                </w:rPr>
                <w:t xml:space="preserve"> request = </w:t>
              </w:r>
              <w:proofErr w:type="spellStart"/>
              <w:r>
                <w:rPr>
                  <w:rStyle w:val="HTMLCode"/>
                  <w:rFonts w:eastAsiaTheme="minorHAnsi"/>
                </w:rPr>
                <w:t>ctx.getRequest</w:t>
              </w:r>
              <w:proofErr w:type="spellEnd"/>
              <w:r>
                <w:rPr>
                  <w:rStyle w:val="HTMLCode"/>
                  <w:rFonts w:eastAsiaTheme="minorHAnsi"/>
                </w:rPr>
                <w:t>();</w:t>
              </w:r>
            </w:ins>
          </w:p>
          <w:p w14:paraId="214EA92B" w14:textId="77777777" w:rsidR="00E23802" w:rsidRDefault="00E23802" w:rsidP="00732FE7">
            <w:pPr>
              <w:rPr>
                <w:ins w:id="904" w:author="Rajiv Bansal" w:date="2019-08-04T14:23:00Z"/>
              </w:rPr>
            </w:pPr>
            <w:ins w:id="905" w:author="Rajiv Bansal" w:date="2019-08-04T14:23:00Z">
              <w:r>
                <w:t> </w:t>
              </w:r>
            </w:ins>
          </w:p>
          <w:p w14:paraId="61BC9410" w14:textId="77777777" w:rsidR="00E23802" w:rsidRDefault="00E23802" w:rsidP="00732FE7">
            <w:pPr>
              <w:rPr>
                <w:ins w:id="906" w:author="Rajiv Bansal" w:date="2019-08-04T14:23:00Z"/>
              </w:rPr>
            </w:pPr>
            <w:ins w:id="907"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("Request Method : "</w:t>
              </w:r>
              <w:r>
                <w:t> </w:t>
              </w:r>
              <w:r>
                <w:rPr>
                  <w:rStyle w:val="HTMLCode"/>
                  <w:rFonts w:eastAsiaTheme="minorHAnsi"/>
                </w:rPr>
                <w:t xml:space="preserve">+ </w:t>
              </w:r>
              <w:proofErr w:type="spellStart"/>
              <w:r>
                <w:rPr>
                  <w:rStyle w:val="HTMLCode"/>
                  <w:rFonts w:eastAsiaTheme="minorHAnsi"/>
                </w:rPr>
                <w:t>request.getMethod</w:t>
              </w:r>
              <w:proofErr w:type="spellEnd"/>
              <w:r>
                <w:rPr>
                  <w:rStyle w:val="HTMLCode"/>
                  <w:rFonts w:eastAsiaTheme="minorHAnsi"/>
                </w:rPr>
                <w:t>() + " Request URL : "</w:t>
              </w:r>
              <w:r>
                <w:t> </w:t>
              </w:r>
              <w:r>
                <w:rPr>
                  <w:rStyle w:val="HTMLCode"/>
                  <w:rFonts w:eastAsiaTheme="minorHAnsi"/>
                </w:rPr>
                <w:t xml:space="preserve">+ </w:t>
              </w:r>
              <w:proofErr w:type="spellStart"/>
              <w:r>
                <w:rPr>
                  <w:rStyle w:val="HTMLCode"/>
                  <w:rFonts w:eastAsiaTheme="minorHAnsi"/>
                </w:rPr>
                <w:t>request.getRequestURL</w:t>
              </w:r>
              <w:proofErr w:type="spellEnd"/>
              <w:r>
                <w:rPr>
                  <w:rStyle w:val="HTMLCode"/>
                  <w:rFonts w:eastAsiaTheme="minorHAnsi"/>
                </w:rPr>
                <w:t>().</w:t>
              </w:r>
              <w:proofErr w:type="spellStart"/>
              <w:r>
                <w:rPr>
                  <w:rStyle w:val="HTMLCode"/>
                  <w:rFonts w:eastAsiaTheme="minorHAnsi"/>
                </w:rPr>
                <w:t>toString</w:t>
              </w:r>
              <w:proofErr w:type="spellEnd"/>
              <w:r>
                <w:rPr>
                  <w:rStyle w:val="HTMLCode"/>
                  <w:rFonts w:eastAsiaTheme="minorHAnsi"/>
                </w:rPr>
                <w:t>());</w:t>
              </w:r>
            </w:ins>
          </w:p>
          <w:p w14:paraId="1A89018E" w14:textId="77777777" w:rsidR="00E23802" w:rsidRDefault="00E23802" w:rsidP="00732FE7">
            <w:pPr>
              <w:rPr>
                <w:ins w:id="908" w:author="Rajiv Bansal" w:date="2019-08-04T14:23:00Z"/>
              </w:rPr>
            </w:pPr>
            <w:ins w:id="9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10" w:author="Rajiv Bansal" w:date="2019-08-04T14:23:00Z"/>
              </w:rPr>
            </w:pPr>
            <w:ins w:id="911"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12" w:author="Rajiv Bansal" w:date="2019-08-04T14:23:00Z"/>
              </w:rPr>
            </w:pPr>
            <w:ins w:id="913"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14" w:author="Rajiv Bansal" w:date="2019-08-04T14:23:00Z"/>
          <w:rFonts w:ascii="Segoe UI" w:hAnsi="Segoe UI" w:cs="Segoe UI"/>
          <w:color w:val="000000"/>
        </w:rPr>
      </w:pPr>
      <w:ins w:id="915"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16" w:author="Rajiv Bansal" w:date="2019-08-04T14:23:00Z"/>
        </w:trPr>
        <w:tc>
          <w:tcPr>
            <w:tcW w:w="15495" w:type="dxa"/>
            <w:vAlign w:val="center"/>
            <w:hideMark/>
          </w:tcPr>
          <w:p w14:paraId="0435A93C" w14:textId="77777777" w:rsidR="00E23802" w:rsidRDefault="00E23802" w:rsidP="00732FE7">
            <w:pPr>
              <w:rPr>
                <w:ins w:id="917" w:author="Rajiv Bansal" w:date="2019-08-04T14:23:00Z"/>
                <w:rFonts w:ascii="Times New Roman" w:hAnsi="Times New Roman" w:cs="Times New Roman"/>
              </w:rPr>
            </w:pPr>
            <w:ins w:id="918"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19AA0F3B" w14:textId="77777777" w:rsidR="00E23802" w:rsidRDefault="00E23802" w:rsidP="00732FE7">
            <w:pPr>
              <w:rPr>
                <w:ins w:id="919" w:author="Rajiv Bansal" w:date="2019-08-04T14:23:00Z"/>
              </w:rPr>
            </w:pPr>
            <w:ins w:id="920" w:author="Rajiv Bansal" w:date="2019-08-04T14:23:00Z">
              <w:r>
                <w:t> </w:t>
              </w:r>
            </w:ins>
          </w:p>
          <w:p w14:paraId="2C171942" w14:textId="77777777" w:rsidR="00E23802" w:rsidRDefault="00E23802" w:rsidP="00732FE7">
            <w:pPr>
              <w:rPr>
                <w:ins w:id="921" w:author="Rajiv Bansal" w:date="2019-08-04T14:23:00Z"/>
              </w:rPr>
            </w:pPr>
            <w:ins w:id="922"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0D30D61E" w14:textId="77777777" w:rsidR="00E23802" w:rsidRDefault="00E23802" w:rsidP="00732FE7">
            <w:pPr>
              <w:rPr>
                <w:ins w:id="923" w:author="Rajiv Bansal" w:date="2019-08-04T14:23:00Z"/>
              </w:rPr>
            </w:pPr>
            <w:ins w:id="924" w:author="Rajiv Bansal" w:date="2019-08-04T14:23:00Z">
              <w:r>
                <w:t> </w:t>
              </w:r>
            </w:ins>
          </w:p>
          <w:p w14:paraId="2592E7E9" w14:textId="77777777" w:rsidR="00E23802" w:rsidRDefault="00E23802" w:rsidP="00732FE7">
            <w:pPr>
              <w:rPr>
                <w:ins w:id="925" w:author="Rajiv Bansal" w:date="2019-08-04T14:23:00Z"/>
              </w:rPr>
            </w:pPr>
            <w:ins w:id="926"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PostFilter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0FD7932A" w14:textId="77777777" w:rsidR="00E23802" w:rsidRDefault="00E23802" w:rsidP="00732FE7">
            <w:pPr>
              <w:rPr>
                <w:ins w:id="927" w:author="Rajiv Bansal" w:date="2019-08-04T14:23:00Z"/>
              </w:rPr>
            </w:pPr>
            <w:ins w:id="928" w:author="Rajiv Bansal" w:date="2019-08-04T14:23:00Z">
              <w:r>
                <w:t> </w:t>
              </w:r>
            </w:ins>
          </w:p>
          <w:p w14:paraId="5C356A9A"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3B021C60"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37" w:author="Rajiv Bansal" w:date="2019-08-04T14:23:00Z"/>
              </w:rPr>
            </w:pPr>
            <w:ins w:id="938" w:author="Rajiv Bansal" w:date="2019-08-04T14:23:00Z">
              <w:r>
                <w:t> </w:t>
              </w:r>
            </w:ins>
          </w:p>
          <w:p w14:paraId="354030F9"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6DB171D4"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47" w:author="Rajiv Bansal" w:date="2019-08-04T14:23:00Z"/>
              </w:rPr>
            </w:pPr>
            <w:ins w:id="948" w:author="Rajiv Bansal" w:date="2019-08-04T14:23:00Z">
              <w:r>
                <w:t> </w:t>
              </w:r>
            </w:ins>
          </w:p>
          <w:p w14:paraId="0C0E5C1C"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28E90E6D"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55" w:author="Rajiv Bansal" w:date="2019-08-04T14:23:00Z"/>
              </w:rPr>
            </w:pPr>
            <w:ins w:id="956"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57" w:author="Rajiv Bansal" w:date="2019-08-04T14:23:00Z"/>
              </w:rPr>
            </w:pPr>
            <w:ins w:id="958" w:author="Rajiv Bansal" w:date="2019-08-04T14:23:00Z">
              <w:r>
                <w:t> </w:t>
              </w:r>
            </w:ins>
          </w:p>
          <w:p w14:paraId="2A8C7074"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61" w:author="Rajiv Bansal" w:date="2019-08-04T14:23:00Z"/>
              </w:rPr>
            </w:pPr>
            <w:ins w:id="96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63" w:author="Rajiv Bansal" w:date="2019-08-04T14:23:00Z"/>
              </w:rPr>
            </w:pPr>
            <w:ins w:id="964"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Response Filter");</w:t>
              </w:r>
            </w:ins>
          </w:p>
          <w:p w14:paraId="68AF902E" w14:textId="77777777" w:rsidR="00E23802" w:rsidRDefault="00E23802" w:rsidP="00732FE7">
            <w:pPr>
              <w:rPr>
                <w:ins w:id="965" w:author="Rajiv Bansal" w:date="2019-08-04T14:23:00Z"/>
              </w:rPr>
            </w:pPr>
            <w:ins w:id="966" w:author="Rajiv Bansal" w:date="2019-08-04T14:23:00Z">
              <w:r>
                <w:t> </w:t>
              </w:r>
            </w:ins>
          </w:p>
          <w:p w14:paraId="323B13F2" w14:textId="77777777" w:rsidR="00E23802" w:rsidRDefault="00E23802" w:rsidP="00732FE7">
            <w:pPr>
              <w:rPr>
                <w:ins w:id="967" w:author="Rajiv Bansal" w:date="2019-08-04T14:23:00Z"/>
              </w:rPr>
            </w:pPr>
            <w:ins w:id="96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69" w:author="Rajiv Bansal" w:date="2019-08-04T14:23:00Z"/>
              </w:rPr>
            </w:pPr>
            <w:ins w:id="970"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71" w:author="Rajiv Bansal" w:date="2019-08-04T14:23:00Z"/>
              </w:rPr>
            </w:pPr>
            <w:ins w:id="972"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73" w:author="Rajiv Bansal" w:date="2019-08-04T14:23:00Z"/>
          <w:rFonts w:ascii="Segoe UI" w:hAnsi="Segoe UI" w:cs="Segoe UI"/>
          <w:color w:val="000000"/>
        </w:rPr>
      </w:pPr>
      <w:ins w:id="974"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75" w:author="Rajiv Bansal" w:date="2019-08-04T14:23:00Z"/>
        </w:trPr>
        <w:tc>
          <w:tcPr>
            <w:tcW w:w="15495" w:type="dxa"/>
            <w:vAlign w:val="center"/>
            <w:hideMark/>
          </w:tcPr>
          <w:p w14:paraId="4A50CAE1" w14:textId="77777777" w:rsidR="00E23802" w:rsidRDefault="00E23802" w:rsidP="00732FE7">
            <w:pPr>
              <w:rPr>
                <w:ins w:id="976" w:author="Rajiv Bansal" w:date="2019-08-04T14:23:00Z"/>
                <w:rFonts w:ascii="Times New Roman" w:hAnsi="Times New Roman" w:cs="Times New Roman"/>
              </w:rPr>
            </w:pPr>
            <w:ins w:id="977"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1883EF02" w14:textId="77777777" w:rsidR="00E23802" w:rsidRDefault="00E23802" w:rsidP="00732FE7">
            <w:pPr>
              <w:rPr>
                <w:ins w:id="978" w:author="Rajiv Bansal" w:date="2019-08-04T14:23:00Z"/>
              </w:rPr>
            </w:pPr>
            <w:ins w:id="979" w:author="Rajiv Bansal" w:date="2019-08-04T14:23:00Z">
              <w:r>
                <w:t> </w:t>
              </w:r>
            </w:ins>
          </w:p>
          <w:p w14:paraId="1874EE54" w14:textId="77777777" w:rsidR="00E23802" w:rsidRDefault="00E23802" w:rsidP="00732FE7">
            <w:pPr>
              <w:rPr>
                <w:ins w:id="980" w:author="Rajiv Bansal" w:date="2019-08-04T14:23:00Z"/>
              </w:rPr>
            </w:pPr>
            <w:ins w:id="981"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58E7D4BF" w14:textId="77777777" w:rsidR="00E23802" w:rsidRDefault="00E23802" w:rsidP="00732FE7">
            <w:pPr>
              <w:rPr>
                <w:ins w:id="982" w:author="Rajiv Bansal" w:date="2019-08-04T14:23:00Z"/>
              </w:rPr>
            </w:pPr>
            <w:ins w:id="983" w:author="Rajiv Bansal" w:date="2019-08-04T14:23:00Z">
              <w:r>
                <w:t> </w:t>
              </w:r>
            </w:ins>
          </w:p>
          <w:p w14:paraId="50D9811F" w14:textId="77777777" w:rsidR="00E23802" w:rsidRDefault="00E23802" w:rsidP="00732FE7">
            <w:pPr>
              <w:rPr>
                <w:ins w:id="984" w:author="Rajiv Bansal" w:date="2019-08-04T14:23:00Z"/>
              </w:rPr>
            </w:pPr>
            <w:ins w:id="985"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RouteFilter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433B6504" w14:textId="77777777" w:rsidR="00E23802" w:rsidRDefault="00E23802" w:rsidP="00732FE7">
            <w:pPr>
              <w:rPr>
                <w:ins w:id="986" w:author="Rajiv Bansal" w:date="2019-08-04T14:23:00Z"/>
              </w:rPr>
            </w:pPr>
            <w:ins w:id="987" w:author="Rajiv Bansal" w:date="2019-08-04T14:23:00Z">
              <w:r>
                <w:t> </w:t>
              </w:r>
            </w:ins>
          </w:p>
          <w:p w14:paraId="589F33BA"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3031A03D"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96" w:author="Rajiv Bansal" w:date="2019-08-04T14:23:00Z"/>
              </w:rPr>
            </w:pPr>
            <w:ins w:id="997" w:author="Rajiv Bansal" w:date="2019-08-04T14:23:00Z">
              <w:r>
                <w:t> </w:t>
              </w:r>
            </w:ins>
          </w:p>
          <w:p w14:paraId="2DE1E335"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2D7C1DDF"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1006" w:author="Rajiv Bansal" w:date="2019-08-04T14:23:00Z"/>
              </w:rPr>
            </w:pPr>
            <w:ins w:id="1007" w:author="Rajiv Bansal" w:date="2019-08-04T14:23:00Z">
              <w:r>
                <w:t> </w:t>
              </w:r>
            </w:ins>
          </w:p>
          <w:p w14:paraId="56123099"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1AF31E2A"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16" w:author="Rajiv Bansal" w:date="2019-08-04T14:23:00Z"/>
              </w:rPr>
            </w:pPr>
            <w:ins w:id="1017" w:author="Rajiv Bansal" w:date="2019-08-04T14:23:00Z">
              <w:r>
                <w:t> </w:t>
              </w:r>
            </w:ins>
          </w:p>
          <w:p w14:paraId="0FDE80E4" w14:textId="77777777" w:rsidR="00E23802" w:rsidRDefault="00E23802" w:rsidP="00732FE7">
            <w:pPr>
              <w:rPr>
                <w:ins w:id="1018" w:author="Rajiv Bansal" w:date="2019-08-04T14:23:00Z"/>
              </w:rPr>
            </w:pPr>
            <w:ins w:id="1019"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20" w:author="Rajiv Bansal" w:date="2019-08-04T14:23:00Z"/>
              </w:rPr>
            </w:pPr>
            <w:ins w:id="102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22" w:author="Rajiv Bansal" w:date="2019-08-04T14:23:00Z"/>
              </w:rPr>
            </w:pPr>
            <w:ins w:id="1023"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10809FC" w14:textId="77777777" w:rsidR="00E23802" w:rsidRDefault="00E23802" w:rsidP="00732FE7">
            <w:pPr>
              <w:rPr>
                <w:ins w:id="1024" w:author="Rajiv Bansal" w:date="2019-08-04T14:23:00Z"/>
              </w:rPr>
            </w:pPr>
            <w:ins w:id="102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26" w:author="Rajiv Bansal" w:date="2019-08-04T14:23:00Z"/>
              </w:rPr>
            </w:pPr>
            <w:ins w:id="1027"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28" w:author="Rajiv Bansal" w:date="2019-08-04T14:23:00Z"/>
              </w:rPr>
            </w:pPr>
            <w:ins w:id="1029"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30" w:author="Rajiv Bansal" w:date="2019-08-04T14:23:00Z"/>
          <w:rFonts w:ascii="Segoe UI" w:hAnsi="Segoe UI" w:cs="Segoe UI"/>
          <w:color w:val="000000"/>
        </w:rPr>
      </w:pPr>
      <w:ins w:id="1031"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32" w:author="Rajiv Bansal" w:date="2019-08-04T14:23:00Z"/>
        </w:trPr>
        <w:tc>
          <w:tcPr>
            <w:tcW w:w="15495" w:type="dxa"/>
            <w:vAlign w:val="center"/>
            <w:hideMark/>
          </w:tcPr>
          <w:p w14:paraId="57804035" w14:textId="77777777" w:rsidR="00E23802" w:rsidRDefault="00E23802" w:rsidP="00732FE7">
            <w:pPr>
              <w:rPr>
                <w:ins w:id="1033" w:author="Rajiv Bansal" w:date="2019-08-04T14:23:00Z"/>
                <w:rFonts w:ascii="Times New Roman" w:hAnsi="Times New Roman" w:cs="Times New Roman"/>
              </w:rPr>
            </w:pPr>
            <w:ins w:id="1034"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6E2C0DA3" w14:textId="77777777" w:rsidR="00E23802" w:rsidRDefault="00E23802" w:rsidP="00732FE7">
            <w:pPr>
              <w:rPr>
                <w:ins w:id="1035" w:author="Rajiv Bansal" w:date="2019-08-04T14:23:00Z"/>
              </w:rPr>
            </w:pPr>
            <w:ins w:id="1036" w:author="Rajiv Bansal" w:date="2019-08-04T14:23:00Z">
              <w:r>
                <w:t> </w:t>
              </w:r>
            </w:ins>
          </w:p>
          <w:p w14:paraId="2B1424FF" w14:textId="77777777" w:rsidR="00E23802" w:rsidRDefault="00E23802" w:rsidP="00732FE7">
            <w:pPr>
              <w:rPr>
                <w:ins w:id="1037" w:author="Rajiv Bansal" w:date="2019-08-04T14:23:00Z"/>
              </w:rPr>
            </w:pPr>
            <w:ins w:id="1038"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3EDC0B00" w14:textId="77777777" w:rsidR="00E23802" w:rsidRDefault="00E23802" w:rsidP="00732FE7">
            <w:pPr>
              <w:rPr>
                <w:ins w:id="1039" w:author="Rajiv Bansal" w:date="2019-08-04T14:23:00Z"/>
              </w:rPr>
            </w:pPr>
            <w:ins w:id="1040" w:author="Rajiv Bansal" w:date="2019-08-04T14:23:00Z">
              <w:r>
                <w:t> </w:t>
              </w:r>
            </w:ins>
          </w:p>
          <w:p w14:paraId="1A9ED9F7" w14:textId="77777777" w:rsidR="00E23802" w:rsidRDefault="00E23802" w:rsidP="00732FE7">
            <w:pPr>
              <w:rPr>
                <w:ins w:id="1041" w:author="Rajiv Bansal" w:date="2019-08-04T14:23:00Z"/>
              </w:rPr>
            </w:pPr>
            <w:ins w:id="1042"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ErrorFilter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5B1C9FD6" w14:textId="77777777" w:rsidR="00E23802" w:rsidRDefault="00E23802" w:rsidP="00732FE7">
            <w:pPr>
              <w:rPr>
                <w:ins w:id="1043" w:author="Rajiv Bansal" w:date="2019-08-04T14:23:00Z"/>
              </w:rPr>
            </w:pPr>
            <w:ins w:id="1044" w:author="Rajiv Bansal" w:date="2019-08-04T14:23:00Z">
              <w:r>
                <w:t> </w:t>
              </w:r>
            </w:ins>
          </w:p>
          <w:p w14:paraId="742CBD0A"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570E75D5"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53" w:author="Rajiv Bansal" w:date="2019-08-04T14:23:00Z"/>
              </w:rPr>
            </w:pPr>
            <w:ins w:id="1054" w:author="Rajiv Bansal" w:date="2019-08-04T14:23:00Z">
              <w:r>
                <w:t> </w:t>
              </w:r>
            </w:ins>
          </w:p>
          <w:p w14:paraId="3FE02BFC"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38D5D2EF"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63" w:author="Rajiv Bansal" w:date="2019-08-04T14:23:00Z"/>
              </w:rPr>
            </w:pPr>
            <w:ins w:id="1064" w:author="Rajiv Bansal" w:date="2019-08-04T14:23:00Z">
              <w:r>
                <w:t> </w:t>
              </w:r>
            </w:ins>
          </w:p>
          <w:p w14:paraId="0FE9D961"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09AB8C52"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71" w:author="Rajiv Bansal" w:date="2019-08-04T14:23:00Z"/>
              </w:rPr>
            </w:pPr>
            <w:ins w:id="1072"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73" w:author="Rajiv Bansal" w:date="2019-08-04T14:23:00Z"/>
              </w:rPr>
            </w:pPr>
            <w:ins w:id="1074" w:author="Rajiv Bansal" w:date="2019-08-04T14:23:00Z">
              <w:r>
                <w:t> </w:t>
              </w:r>
            </w:ins>
          </w:p>
          <w:p w14:paraId="0A90D3C8"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77" w:author="Rajiv Bansal" w:date="2019-08-04T14:23:00Z"/>
              </w:rPr>
            </w:pPr>
            <w:ins w:id="107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79" w:author="Rajiv Bansal" w:date="2019-08-04T14:23:00Z"/>
              </w:rPr>
            </w:pPr>
            <w:ins w:id="1080"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405061C" w14:textId="77777777" w:rsidR="00E23802" w:rsidRDefault="00E23802" w:rsidP="00732FE7">
            <w:pPr>
              <w:rPr>
                <w:ins w:id="1081" w:author="Rajiv Bansal" w:date="2019-08-04T14:23:00Z"/>
              </w:rPr>
            </w:pPr>
            <w:ins w:id="1082" w:author="Rajiv Bansal" w:date="2019-08-04T14:23:00Z">
              <w:r>
                <w:t> </w:t>
              </w:r>
            </w:ins>
          </w:p>
          <w:p w14:paraId="0FC83C69" w14:textId="77777777" w:rsidR="00E23802" w:rsidRDefault="00E23802" w:rsidP="00732FE7">
            <w:pPr>
              <w:rPr>
                <w:ins w:id="1083" w:author="Rajiv Bansal" w:date="2019-08-04T14:23:00Z"/>
              </w:rPr>
            </w:pPr>
            <w:ins w:id="108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85" w:author="Rajiv Bansal" w:date="2019-08-04T14:23:00Z"/>
              </w:rPr>
            </w:pPr>
            <w:ins w:id="1086"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87" w:author="Rajiv Bansal" w:date="2019-08-04T14:23:00Z"/>
              </w:rPr>
            </w:pPr>
            <w:ins w:id="1088" w:author="Rajiv Bansal" w:date="2019-08-04T14:23:00Z">
              <w:r>
                <w:rPr>
                  <w:rStyle w:val="HTMLCode"/>
                  <w:rFonts w:eastAsiaTheme="minorHAnsi"/>
                </w:rPr>
                <w:t>}</w:t>
              </w:r>
            </w:ins>
          </w:p>
        </w:tc>
      </w:tr>
    </w:tbl>
    <w:p w14:paraId="701DCBF4" w14:textId="77777777" w:rsidR="00E23802" w:rsidRDefault="00E23802" w:rsidP="00E23802">
      <w:pPr>
        <w:pStyle w:val="Heading6"/>
        <w:rPr>
          <w:ins w:id="1089" w:author="Rajiv Bansal" w:date="2019-08-04T14:23:00Z"/>
        </w:rPr>
      </w:pPr>
      <w:ins w:id="1090" w:author="Rajiv Bansal" w:date="2019-08-04T14:23:00Z">
        <w:r>
          <w:lastRenderedPageBreak/>
          <w:t xml:space="preserve">5.5. Register </w:t>
        </w:r>
        <w:proofErr w:type="spellStart"/>
        <w:r>
          <w:t>zuul</w:t>
        </w:r>
        <w:proofErr w:type="spellEnd"/>
        <w:r>
          <w:t xml:space="preserve"> filters</w:t>
        </w:r>
      </w:ins>
    </w:p>
    <w:p w14:paraId="42263ADD" w14:textId="77777777" w:rsidR="00E23802" w:rsidRDefault="00E23802" w:rsidP="00E23802">
      <w:pPr>
        <w:pStyle w:val="NormalWeb"/>
        <w:shd w:val="clear" w:color="auto" w:fill="FFFFFF"/>
        <w:spacing w:before="150" w:beforeAutospacing="0" w:after="240" w:afterAutospacing="0"/>
        <w:rPr>
          <w:ins w:id="1091" w:author="Rajiv Bansal" w:date="2019-08-04T14:23:00Z"/>
          <w:rFonts w:ascii="Segoe UI" w:hAnsi="Segoe UI" w:cs="Segoe UI"/>
          <w:color w:val="000000"/>
        </w:rPr>
      </w:pPr>
      <w:ins w:id="1092"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93" w:author="Rajiv Bansal" w:date="2019-08-04T14:23:00Z"/>
        </w:trPr>
        <w:tc>
          <w:tcPr>
            <w:tcW w:w="15495" w:type="dxa"/>
            <w:vAlign w:val="center"/>
            <w:hideMark/>
          </w:tcPr>
          <w:p w14:paraId="4FAD076D" w14:textId="77777777" w:rsidR="00E23802" w:rsidRDefault="00E23802" w:rsidP="00732FE7">
            <w:pPr>
              <w:rPr>
                <w:ins w:id="1094" w:author="Rajiv Bansal" w:date="2019-08-04T14:23:00Z"/>
                <w:rFonts w:ascii="Times New Roman" w:hAnsi="Times New Roman" w:cs="Times New Roman"/>
              </w:rPr>
            </w:pPr>
            <w:ins w:id="1095" w:author="Rajiv Bansal" w:date="2019-08-04T14:23:00Z">
              <w:r>
                <w:rPr>
                  <w:rStyle w:val="HTMLCode"/>
                  <w:rFonts w:eastAsiaTheme="minorHAnsi"/>
                </w:rPr>
                <w:t>@Bean</w:t>
              </w:r>
            </w:ins>
          </w:p>
          <w:p w14:paraId="3C02C3F4" w14:textId="77777777" w:rsidR="00E23802" w:rsidRDefault="00E23802" w:rsidP="00732FE7">
            <w:pPr>
              <w:rPr>
                <w:ins w:id="1096" w:author="Rajiv Bansal" w:date="2019-08-04T14:23:00Z"/>
              </w:rPr>
            </w:pPr>
            <w:ins w:id="1097" w:author="Rajiv Bansal" w:date="2019-08-04T14:23:00Z">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r>
                <w:rPr>
                  <w:rStyle w:val="HTMLCode"/>
                  <w:rFonts w:eastAsiaTheme="minorHAnsi"/>
                </w:rPr>
                <w:t>preFilter</w:t>
              </w:r>
              <w:proofErr w:type="spellEnd"/>
              <w:r>
                <w:rPr>
                  <w:rStyle w:val="HTMLCode"/>
                  <w:rFonts w:eastAsiaTheme="minorHAnsi"/>
                </w:rPr>
                <w:t>() {</w:t>
              </w:r>
            </w:ins>
          </w:p>
          <w:p w14:paraId="51243BEF" w14:textId="77777777" w:rsidR="00E23802" w:rsidRDefault="00E23802" w:rsidP="00732FE7">
            <w:pPr>
              <w:rPr>
                <w:ins w:id="1098" w:author="Rajiv Bansal" w:date="2019-08-04T14:23:00Z"/>
              </w:rPr>
            </w:pPr>
            <w:ins w:id="10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PreFilter</w:t>
              </w:r>
              <w:proofErr w:type="spellEnd"/>
              <w:r>
                <w:rPr>
                  <w:rStyle w:val="HTMLCode"/>
                  <w:rFonts w:eastAsiaTheme="minorHAnsi"/>
                </w:rPr>
                <w:t>();</w:t>
              </w:r>
            </w:ins>
          </w:p>
          <w:p w14:paraId="761C26EC" w14:textId="77777777" w:rsidR="00E23802" w:rsidRDefault="00E23802" w:rsidP="00732FE7">
            <w:pPr>
              <w:rPr>
                <w:ins w:id="1100" w:author="Rajiv Bansal" w:date="2019-08-04T14:23:00Z"/>
              </w:rPr>
            </w:pPr>
            <w:ins w:id="1101" w:author="Rajiv Bansal" w:date="2019-08-04T14:23:00Z">
              <w:r>
                <w:rPr>
                  <w:rStyle w:val="HTMLCode"/>
                  <w:rFonts w:eastAsiaTheme="minorHAnsi"/>
                </w:rPr>
                <w:t>}</w:t>
              </w:r>
            </w:ins>
          </w:p>
          <w:p w14:paraId="310E298A" w14:textId="77777777" w:rsidR="00E23802" w:rsidRDefault="00E23802" w:rsidP="00732FE7">
            <w:pPr>
              <w:rPr>
                <w:ins w:id="1102" w:author="Rajiv Bansal" w:date="2019-08-04T14:23:00Z"/>
              </w:rPr>
            </w:pPr>
            <w:ins w:id="1103" w:author="Rajiv Bansal" w:date="2019-08-04T14:23:00Z">
              <w:r>
                <w:rPr>
                  <w:rStyle w:val="HTMLCode"/>
                  <w:rFonts w:eastAsiaTheme="minorHAnsi"/>
                </w:rPr>
                <w:t>@Bean</w:t>
              </w:r>
            </w:ins>
          </w:p>
          <w:p w14:paraId="075C6C14" w14:textId="77777777" w:rsidR="00E23802" w:rsidRDefault="00E23802" w:rsidP="00732FE7">
            <w:pPr>
              <w:rPr>
                <w:ins w:id="1104" w:author="Rajiv Bansal" w:date="2019-08-04T14:23:00Z"/>
              </w:rPr>
            </w:pPr>
            <w:ins w:id="1105" w:author="Rajiv Bansal" w:date="2019-08-04T14:23:00Z">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r>
                <w:rPr>
                  <w:rStyle w:val="HTMLCode"/>
                  <w:rFonts w:eastAsiaTheme="minorHAnsi"/>
                </w:rPr>
                <w:t>postFilter</w:t>
              </w:r>
              <w:proofErr w:type="spellEnd"/>
              <w:r>
                <w:rPr>
                  <w:rStyle w:val="HTMLCode"/>
                  <w:rFonts w:eastAsiaTheme="minorHAnsi"/>
                </w:rPr>
                <w:t>() {</w:t>
              </w:r>
            </w:ins>
          </w:p>
          <w:p w14:paraId="7FAADFAD" w14:textId="77777777" w:rsidR="00E23802" w:rsidRDefault="00E23802" w:rsidP="00732FE7">
            <w:pPr>
              <w:rPr>
                <w:ins w:id="1106" w:author="Rajiv Bansal" w:date="2019-08-04T14:23:00Z"/>
              </w:rPr>
            </w:pPr>
            <w:ins w:id="11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PostFilter</w:t>
              </w:r>
              <w:proofErr w:type="spellEnd"/>
              <w:r>
                <w:rPr>
                  <w:rStyle w:val="HTMLCode"/>
                  <w:rFonts w:eastAsiaTheme="minorHAnsi"/>
                </w:rPr>
                <w:t>();</w:t>
              </w:r>
            </w:ins>
          </w:p>
          <w:p w14:paraId="5953FAB0" w14:textId="77777777" w:rsidR="00E23802" w:rsidRDefault="00E23802" w:rsidP="00732FE7">
            <w:pPr>
              <w:rPr>
                <w:ins w:id="1108" w:author="Rajiv Bansal" w:date="2019-08-04T14:23:00Z"/>
              </w:rPr>
            </w:pPr>
            <w:ins w:id="1109" w:author="Rajiv Bansal" w:date="2019-08-04T14:23:00Z">
              <w:r>
                <w:rPr>
                  <w:rStyle w:val="HTMLCode"/>
                  <w:rFonts w:eastAsiaTheme="minorHAnsi"/>
                </w:rPr>
                <w:t>}</w:t>
              </w:r>
            </w:ins>
          </w:p>
          <w:p w14:paraId="05C5221C" w14:textId="77777777" w:rsidR="00E23802" w:rsidRDefault="00E23802" w:rsidP="00732FE7">
            <w:pPr>
              <w:rPr>
                <w:ins w:id="1110" w:author="Rajiv Bansal" w:date="2019-08-04T14:23:00Z"/>
              </w:rPr>
            </w:pPr>
            <w:ins w:id="1111" w:author="Rajiv Bansal" w:date="2019-08-04T14:23:00Z">
              <w:r>
                <w:rPr>
                  <w:rStyle w:val="HTMLCode"/>
                  <w:rFonts w:eastAsiaTheme="minorHAnsi"/>
                </w:rPr>
                <w:t>@Bean</w:t>
              </w:r>
            </w:ins>
          </w:p>
          <w:p w14:paraId="76BA3C6C" w14:textId="77777777" w:rsidR="00E23802" w:rsidRDefault="00E23802" w:rsidP="00732FE7">
            <w:pPr>
              <w:rPr>
                <w:ins w:id="1112" w:author="Rajiv Bansal" w:date="2019-08-04T14:23:00Z"/>
              </w:rPr>
            </w:pPr>
            <w:ins w:id="1113" w:author="Rajiv Bansal" w:date="2019-08-04T14:23:00Z">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r>
                <w:rPr>
                  <w:rStyle w:val="HTMLCode"/>
                  <w:rFonts w:eastAsiaTheme="minorHAnsi"/>
                </w:rPr>
                <w:t>errorFilter</w:t>
              </w:r>
              <w:proofErr w:type="spellEnd"/>
              <w:r>
                <w:rPr>
                  <w:rStyle w:val="HTMLCode"/>
                  <w:rFonts w:eastAsiaTheme="minorHAnsi"/>
                </w:rPr>
                <w:t>() {</w:t>
              </w:r>
            </w:ins>
          </w:p>
          <w:p w14:paraId="61ACFA89" w14:textId="77777777" w:rsidR="00E23802" w:rsidRDefault="00E23802" w:rsidP="00732FE7">
            <w:pPr>
              <w:rPr>
                <w:ins w:id="1114" w:author="Rajiv Bansal" w:date="2019-08-04T14:23:00Z"/>
              </w:rPr>
            </w:pPr>
            <w:ins w:id="11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ErrorFilter</w:t>
              </w:r>
              <w:proofErr w:type="spellEnd"/>
              <w:r>
                <w:rPr>
                  <w:rStyle w:val="HTMLCode"/>
                  <w:rFonts w:eastAsiaTheme="minorHAnsi"/>
                </w:rPr>
                <w:t>();</w:t>
              </w:r>
            </w:ins>
          </w:p>
          <w:p w14:paraId="44144AFC" w14:textId="77777777" w:rsidR="00E23802" w:rsidRDefault="00E23802" w:rsidP="00732FE7">
            <w:pPr>
              <w:rPr>
                <w:ins w:id="1116" w:author="Rajiv Bansal" w:date="2019-08-04T14:23:00Z"/>
              </w:rPr>
            </w:pPr>
            <w:ins w:id="1117" w:author="Rajiv Bansal" w:date="2019-08-04T14:23:00Z">
              <w:r>
                <w:rPr>
                  <w:rStyle w:val="HTMLCode"/>
                  <w:rFonts w:eastAsiaTheme="minorHAnsi"/>
                </w:rPr>
                <w:t>}</w:t>
              </w:r>
            </w:ins>
          </w:p>
          <w:p w14:paraId="598D90FE" w14:textId="77777777" w:rsidR="00E23802" w:rsidRDefault="00E23802" w:rsidP="00732FE7">
            <w:pPr>
              <w:rPr>
                <w:ins w:id="1118" w:author="Rajiv Bansal" w:date="2019-08-04T14:23:00Z"/>
              </w:rPr>
            </w:pPr>
            <w:ins w:id="1119" w:author="Rajiv Bansal" w:date="2019-08-04T14:23:00Z">
              <w:r>
                <w:rPr>
                  <w:rStyle w:val="HTMLCode"/>
                  <w:rFonts w:eastAsiaTheme="minorHAnsi"/>
                </w:rPr>
                <w:t>@Bean</w:t>
              </w:r>
            </w:ins>
          </w:p>
          <w:p w14:paraId="27004C3F" w14:textId="77777777" w:rsidR="00E23802" w:rsidRDefault="00E23802" w:rsidP="00732FE7">
            <w:pPr>
              <w:rPr>
                <w:ins w:id="1120" w:author="Rajiv Bansal" w:date="2019-08-04T14:23:00Z"/>
              </w:rPr>
            </w:pPr>
            <w:ins w:id="1121" w:author="Rajiv Bansal" w:date="2019-08-04T14:23:00Z">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r>
                <w:rPr>
                  <w:rStyle w:val="HTMLCode"/>
                  <w:rFonts w:eastAsiaTheme="minorHAnsi"/>
                </w:rPr>
                <w:t>routeFilter</w:t>
              </w:r>
              <w:proofErr w:type="spellEnd"/>
              <w:r>
                <w:rPr>
                  <w:rStyle w:val="HTMLCode"/>
                  <w:rFonts w:eastAsiaTheme="minorHAnsi"/>
                </w:rPr>
                <w:t>() {</w:t>
              </w:r>
            </w:ins>
          </w:p>
          <w:p w14:paraId="5179DCE9" w14:textId="77777777" w:rsidR="00E23802" w:rsidRDefault="00E23802" w:rsidP="00732FE7">
            <w:pPr>
              <w:rPr>
                <w:ins w:id="1122" w:author="Rajiv Bansal" w:date="2019-08-04T14:23:00Z"/>
              </w:rPr>
            </w:pPr>
            <w:ins w:id="11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RouteFilter</w:t>
              </w:r>
              <w:proofErr w:type="spellEnd"/>
              <w:r>
                <w:rPr>
                  <w:rStyle w:val="HTMLCode"/>
                  <w:rFonts w:eastAsiaTheme="minorHAnsi"/>
                </w:rPr>
                <w:t>();</w:t>
              </w:r>
            </w:ins>
          </w:p>
          <w:p w14:paraId="4B1CB02F" w14:textId="77777777" w:rsidR="00E23802" w:rsidRDefault="00E23802" w:rsidP="00732FE7">
            <w:pPr>
              <w:rPr>
                <w:ins w:id="1124" w:author="Rajiv Bansal" w:date="2019-08-04T14:23:00Z"/>
              </w:rPr>
            </w:pPr>
            <w:ins w:id="1125"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26" w:author="Rajiv Bansal" w:date="2019-08-04T14:23:00Z"/>
          <w:b/>
          <w:bCs/>
          <w:sz w:val="36"/>
          <w:szCs w:val="36"/>
        </w:rPr>
      </w:pPr>
      <w:ins w:id="1127" w:author="Rajiv Bansal" w:date="2019-08-04T14:23:00Z">
        <w:r w:rsidRPr="00F27221">
          <w:rPr>
            <w:b/>
            <w:bCs/>
          </w:rPr>
          <w:t xml:space="preserve">6. Netflix </w:t>
        </w:r>
        <w:proofErr w:type="spellStart"/>
        <w:r w:rsidRPr="00F27221">
          <w:rPr>
            <w:b/>
            <w:bCs/>
          </w:rPr>
          <w:t>zuul</w:t>
        </w:r>
        <w:proofErr w:type="spellEnd"/>
        <w:r w:rsidRPr="00F27221">
          <w:rPr>
            <w:b/>
            <w:bCs/>
          </w:rPr>
          <w:t xml:space="preserve"> example demo</w:t>
        </w:r>
      </w:ins>
    </w:p>
    <w:p w14:paraId="70A04D35" w14:textId="77777777" w:rsidR="00E23802" w:rsidRDefault="00E23802" w:rsidP="00E23802">
      <w:pPr>
        <w:pStyle w:val="NormalWeb"/>
        <w:shd w:val="clear" w:color="auto" w:fill="FFFFFF"/>
        <w:spacing w:before="150" w:beforeAutospacing="0" w:after="240" w:afterAutospacing="0"/>
        <w:rPr>
          <w:ins w:id="1128" w:author="Rajiv Bansal" w:date="2019-08-04T14:23:00Z"/>
          <w:rFonts w:ascii="Segoe UI" w:hAnsi="Segoe UI" w:cs="Segoe UI"/>
          <w:color w:val="000000"/>
        </w:rPr>
      </w:pPr>
      <w:ins w:id="1129" w:author="Rajiv Bansal" w:date="2019-08-04T14:23:00Z">
        <w:r>
          <w:rPr>
            <w:rFonts w:ascii="Segoe UI" w:hAnsi="Segoe UI" w:cs="Segoe UI"/>
            <w:color w:val="000000"/>
          </w:rPr>
          <w:t xml:space="preserve">So we have enabled Zuul, added required configurations and developed Filters. So </w:t>
        </w:r>
        <w:proofErr w:type="spellStart"/>
        <w:r>
          <w:rPr>
            <w:rFonts w:ascii="Segoe UI" w:hAnsi="Segoe UI" w:cs="Segoe UI"/>
            <w:color w:val="000000"/>
          </w:rPr>
          <w:t>new</w:t>
        </w:r>
        <w:proofErr w:type="spellEnd"/>
        <w:r>
          <w:rPr>
            <w:rFonts w:ascii="Segoe UI" w:hAnsi="Segoe UI" w:cs="Segoe UI"/>
            <w:color w:val="000000"/>
          </w:rPr>
          <w:t xml:space="preserve">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30" w:author="Rajiv Bansal" w:date="2019-08-04T14:23:00Z"/>
          <w:rFonts w:ascii="Segoe UI" w:hAnsi="Segoe UI" w:cs="Segoe UI"/>
          <w:color w:val="000000"/>
        </w:rPr>
      </w:pPr>
      <w:ins w:id="1131" w:author="Rajiv Bansal" w:date="2019-08-04T14:23:00Z">
        <w:r>
          <w:rPr>
            <w:rFonts w:ascii="Segoe UI" w:hAnsi="Segoe UI" w:cs="Segoe UI"/>
            <w:color w:val="000000"/>
          </w:rPr>
          <w:t>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xml:space="preserve">. Now once the server started, go to browser and test whether the endpoints are working by accessing the student service </w:t>
        </w:r>
        <w:proofErr w:type="spellStart"/>
        <w:r>
          <w:rPr>
            <w:rFonts w:ascii="Segoe UI" w:hAnsi="Segoe UI" w:cs="Segoe UI"/>
            <w:color w:val="000000"/>
          </w:rPr>
          <w:t>bu</w:t>
        </w:r>
        <w:proofErr w:type="spellEnd"/>
        <w:r>
          <w:rPr>
            <w:rFonts w:ascii="Segoe UI" w:hAnsi="Segoe UI" w:cs="Segoe UI"/>
            <w:color w:val="000000"/>
          </w:rPr>
          <w:t xml:space="preserve"> </w:t>
        </w:r>
        <w:proofErr w:type="spellStart"/>
        <w:r>
          <w:rPr>
            <w:rFonts w:ascii="Segoe UI" w:hAnsi="Segoe UI" w:cs="Segoe UI"/>
            <w:color w:val="000000"/>
          </w:rPr>
          <w:t>it’s</w:t>
        </w:r>
        <w:proofErr w:type="spellEnd"/>
        <w:r>
          <w:rPr>
            <w:rFonts w:ascii="Segoe UI" w:hAnsi="Segoe UI" w:cs="Segoe UI"/>
            <w:color w:val="000000"/>
          </w:rPr>
          <w:t xml:space="preserve">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32" w:author="Rajiv Bansal" w:date="2019-08-04T14:23:00Z"/>
          <w:rFonts w:ascii="Segoe UI" w:hAnsi="Segoe UI" w:cs="Segoe UI"/>
          <w:color w:val="000000"/>
        </w:rPr>
      </w:pPr>
      <w:ins w:id="1133"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34" w:author="Rajiv Bansal" w:date="2019-08-04T14:23:00Z"/>
          <w:rFonts w:ascii="Times New Roman" w:hAnsi="Times New Roman" w:cs="Times New Roman"/>
        </w:rPr>
      </w:pPr>
      <w:ins w:id="1135"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36" w:author="Rajiv Bansal" w:date="2019-08-04T14:23:00Z"/>
          <w:rFonts w:ascii="Segoe UI" w:hAnsi="Segoe UI" w:cs="Segoe UI"/>
          <w:color w:val="000000"/>
        </w:rPr>
      </w:pPr>
      <w:ins w:id="1137"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38" w:author="Rajiv Bansal" w:date="2019-08-04T14:23:00Z"/>
          <w:rFonts w:ascii="Times New Roman" w:hAnsi="Times New Roman" w:cs="Times New Roman"/>
        </w:rPr>
      </w:pPr>
      <w:ins w:id="1139"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40" w:author="Rajiv Bansal" w:date="2019-08-04T14:23:00Z"/>
          <w:rStyle w:val="Strong"/>
          <w:rFonts w:eastAsiaTheme="majorEastAsia" w:cs="Lucida Sans Unicode"/>
          <w:color w:val="2F5496" w:themeColor="accent1" w:themeShade="BF"/>
          <w:spacing w:val="-3"/>
        </w:rPr>
      </w:pPr>
      <w:ins w:id="1141"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42" w:author="Rajiv Bansal" w:date="2019-08-04T14:23:00Z"/>
          <w:rStyle w:val="Strong"/>
          <w:rFonts w:eastAsiaTheme="majorEastAsia" w:cs="Lucida Sans Unicode"/>
          <w:color w:val="2F5496" w:themeColor="accent1" w:themeShade="BF"/>
          <w:spacing w:val="-3"/>
        </w:rPr>
      </w:pPr>
      <w:ins w:id="1143"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 xml:space="preserve">FeignClient and </w:t>
      </w:r>
      <w:proofErr w:type="spellStart"/>
      <w:r>
        <w:rPr>
          <w:rStyle w:val="Strong"/>
          <w:rFonts w:ascii="Georgia" w:hAnsi="Georgia" w:cs="Lucida Sans Unicode"/>
          <w:i w:val="0"/>
          <w:iCs w:val="0"/>
          <w:spacing w:val="-3"/>
        </w:rPr>
        <w:t>RestTemplate</w:t>
      </w:r>
      <w:proofErr w:type="spellEnd"/>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proofErr w:type="spellStart"/>
      <w:r w:rsidRPr="00807756">
        <w:rPr>
          <w:rFonts w:eastAsia="Times New Roman" w:cs="Segoe UI"/>
          <w:b/>
          <w:spacing w:val="-1"/>
          <w:lang w:eastAsia="en-IN"/>
        </w:rPr>
        <w:t>RestTemplate</w:t>
      </w:r>
      <w:proofErr w:type="spellEnd"/>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w:t>
      </w:r>
      <w:proofErr w:type="spellStart"/>
      <w:r w:rsidRPr="00807756">
        <w:rPr>
          <w:rFonts w:eastAsia="Times New Roman" w:cs="Segoe UI"/>
          <w:spacing w:val="-1"/>
          <w:lang w:eastAsia="en-IN"/>
        </w:rPr>
        <w:t>RestTemplate</w:t>
      </w:r>
      <w:proofErr w:type="spellEnd"/>
      <w:r w:rsidRPr="00807756">
        <w:rPr>
          <w:rFonts w:eastAsia="Times New Roman" w:cs="Segoe UI"/>
          <w:spacing w:val="-1"/>
          <w:lang w:eastAsia="en-IN"/>
        </w:rPr>
        <w:t>.</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D3634F" w:rsidP="00423757">
      <w:pPr>
        <w:pStyle w:val="NormalWeb"/>
        <w:shd w:val="clear" w:color="auto" w:fill="FFFFFF"/>
        <w:spacing w:before="0" w:beforeAutospacing="0" w:after="225" w:afterAutospacing="0"/>
        <w:rPr>
          <w:rFonts w:ascii="Helvetica" w:hAnsi="Helvetica"/>
          <w:color w:val="333333"/>
          <w:sz w:val="27"/>
          <w:szCs w:val="27"/>
        </w:rPr>
      </w:pPr>
      <w:hyperlink r:id="rId67"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44"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45" w:author="rkbansal" w:date="2019-12-27T19:43:00Z"/>
          <w:rFonts w:ascii="Helvetica" w:hAnsi="Helvetica"/>
          <w:color w:val="000000"/>
          <w:sz w:val="36"/>
          <w:szCs w:val="36"/>
        </w:rPr>
        <w:pPrChange w:id="1146" w:author="Rajiv Bansal" w:date="2019-08-04T11:24:00Z">
          <w:pPr>
            <w:pStyle w:val="Heading2"/>
            <w:shd w:val="clear" w:color="auto" w:fill="FFFFFF"/>
            <w:spacing w:before="0" w:after="150"/>
            <w:ind w:left="-240"/>
          </w:pPr>
        </w:pPrChange>
      </w:pPr>
      <w:bookmarkStart w:id="1147" w:name="netflix-feign-starter"/>
      <w:bookmarkEnd w:id="1147"/>
      <w:del w:id="1148"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49" w:author="rkbansal" w:date="2019-12-27T19:43:00Z"/>
          <w:rFonts w:ascii="Helvetica" w:hAnsi="Helvetica"/>
          <w:color w:val="333333"/>
          <w:sz w:val="27"/>
          <w:szCs w:val="27"/>
        </w:rPr>
      </w:pPr>
      <w:del w:id="1150"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51" w:author="rkbansal" w:date="2019-12-27T19:43:00Z"/>
          <w:rFonts w:ascii="Helvetica" w:hAnsi="Helvetica"/>
          <w:color w:val="333333"/>
          <w:sz w:val="27"/>
          <w:szCs w:val="27"/>
        </w:rPr>
      </w:pPr>
      <w:del w:id="1152"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3" w:author="rkbansal" w:date="2019-12-27T19:43:00Z"/>
          <w:rFonts w:ascii="Consolas" w:hAnsi="Consolas"/>
          <w:color w:val="000000"/>
          <w:sz w:val="23"/>
          <w:szCs w:val="23"/>
        </w:rPr>
      </w:pPr>
      <w:del w:id="1154"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5" w:author="rkbansal" w:date="2019-12-27T19:43:00Z"/>
          <w:rFonts w:ascii="Consolas" w:hAnsi="Consolas"/>
          <w:color w:val="000000"/>
          <w:sz w:val="23"/>
          <w:szCs w:val="23"/>
        </w:rPr>
      </w:pPr>
      <w:del w:id="1156"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9"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0" w:author="rkbansal" w:date="2019-12-27T19:43:00Z"/>
          <w:rFonts w:ascii="Consolas" w:hAnsi="Consolas"/>
          <w:color w:val="000000"/>
          <w:sz w:val="23"/>
          <w:szCs w:val="23"/>
        </w:rPr>
      </w:pPr>
      <w:del w:id="116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2" w:author="rkbansal" w:date="2019-12-27T19:43:00Z"/>
          <w:rFonts w:ascii="Consolas" w:hAnsi="Consolas"/>
          <w:color w:val="000000"/>
          <w:sz w:val="23"/>
          <w:szCs w:val="23"/>
        </w:rPr>
      </w:pPr>
      <w:del w:id="1163"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4" w:author="rkbansal" w:date="2019-12-27T19:43:00Z"/>
          <w:rFonts w:ascii="Consolas" w:hAnsi="Consolas"/>
          <w:color w:val="000000"/>
          <w:sz w:val="23"/>
          <w:szCs w:val="23"/>
        </w:rPr>
      </w:pPr>
      <w:del w:id="1165"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6"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7" w:author="rkbansal" w:date="2019-12-27T19:43:00Z"/>
          <w:rFonts w:ascii="Consolas" w:hAnsi="Consolas"/>
          <w:color w:val="000000"/>
          <w:sz w:val="23"/>
          <w:szCs w:val="23"/>
        </w:rPr>
      </w:pPr>
      <w:del w:id="1168"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69" w:author="rkbansal" w:date="2019-12-27T19:43:00Z"/>
          <w:rFonts w:ascii="Helvetica" w:hAnsi="Helvetica"/>
          <w:color w:val="333333"/>
          <w:sz w:val="27"/>
          <w:szCs w:val="27"/>
        </w:rPr>
      </w:pPr>
      <w:del w:id="1170"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1" w:author="rkbansal" w:date="2019-12-27T19:43:00Z"/>
          <w:rFonts w:ascii="Consolas" w:hAnsi="Consolas"/>
          <w:color w:val="000000"/>
          <w:sz w:val="23"/>
          <w:szCs w:val="23"/>
        </w:rPr>
      </w:pPr>
      <w:del w:id="1172"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3" w:author="rkbansal" w:date="2019-12-27T19:43:00Z"/>
          <w:rFonts w:ascii="Consolas" w:hAnsi="Consolas"/>
          <w:color w:val="000000"/>
          <w:sz w:val="23"/>
          <w:szCs w:val="23"/>
        </w:rPr>
      </w:pPr>
      <w:del w:id="117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5" w:author="rkbansal" w:date="2019-12-27T19:43:00Z"/>
          <w:rFonts w:ascii="Consolas" w:hAnsi="Consolas"/>
          <w:color w:val="000000"/>
          <w:sz w:val="23"/>
          <w:szCs w:val="23"/>
        </w:rPr>
      </w:pPr>
      <w:del w:id="117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7" w:author="rkbansal" w:date="2019-12-27T19:43:00Z"/>
          <w:rFonts w:ascii="Consolas" w:hAnsi="Consolas"/>
          <w:color w:val="000000"/>
          <w:sz w:val="23"/>
          <w:szCs w:val="23"/>
        </w:rPr>
      </w:pPr>
      <w:del w:id="1178"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9"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0" w:author="rkbansal" w:date="2019-12-27T19:43:00Z"/>
          <w:rFonts w:ascii="Consolas" w:hAnsi="Consolas"/>
          <w:color w:val="000000"/>
          <w:sz w:val="23"/>
          <w:szCs w:val="23"/>
        </w:rPr>
      </w:pPr>
      <w:del w:id="1181"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2" w:author="rkbansal" w:date="2019-12-27T19:43:00Z"/>
          <w:rFonts w:ascii="Consolas" w:hAnsi="Consolas"/>
          <w:color w:val="000000"/>
          <w:sz w:val="23"/>
          <w:szCs w:val="23"/>
        </w:rPr>
      </w:pPr>
      <w:del w:id="1183"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4" w:author="rkbansal" w:date="2019-12-27T19:43:00Z"/>
          <w:rFonts w:ascii="Consolas" w:hAnsi="Consolas"/>
          <w:color w:val="000000"/>
          <w:sz w:val="23"/>
          <w:szCs w:val="23"/>
        </w:rPr>
      </w:pPr>
      <w:del w:id="1185"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88" w:author="rkbansal" w:date="2019-12-27T19:43:00Z"/>
          <w:rFonts w:ascii="Helvetica" w:hAnsi="Helvetica"/>
          <w:color w:val="333333"/>
          <w:sz w:val="27"/>
          <w:szCs w:val="27"/>
        </w:rPr>
      </w:pPr>
      <w:del w:id="1189"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90" w:author="rkbansal" w:date="2019-12-27T19:43:00Z"/>
          <w:rFonts w:ascii="Helvetica" w:hAnsi="Helvetica"/>
          <w:color w:val="000000"/>
          <w:sz w:val="36"/>
          <w:szCs w:val="36"/>
        </w:rPr>
        <w:pPrChange w:id="1191" w:author="Rajiv Bansal" w:date="2019-08-04T11:25:00Z">
          <w:pPr>
            <w:pStyle w:val="Heading2"/>
            <w:shd w:val="clear" w:color="auto" w:fill="FFFFFF"/>
            <w:spacing w:before="0" w:after="150"/>
            <w:ind w:left="-240"/>
          </w:pPr>
        </w:pPrChange>
      </w:pPr>
      <w:bookmarkStart w:id="1192" w:name="spring-cloud-feign-overriding-defaults"/>
      <w:bookmarkEnd w:id="1192"/>
      <w:del w:id="1193"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94" w:author="rkbansal" w:date="2019-12-27T19:43:00Z"/>
          <w:rFonts w:ascii="Helvetica" w:hAnsi="Helvetica"/>
          <w:color w:val="333333"/>
          <w:sz w:val="27"/>
          <w:szCs w:val="27"/>
        </w:rPr>
      </w:pPr>
      <w:del w:id="1195"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8" w:author="rkbansal" w:date="2019-12-27T19:43:00Z"/>
          <w:rFonts w:ascii="Consolas" w:hAnsi="Consolas"/>
          <w:color w:val="000000"/>
          <w:sz w:val="23"/>
          <w:szCs w:val="23"/>
        </w:rPr>
      </w:pPr>
      <w:del w:id="1199"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0" w:author="rkbansal" w:date="2019-12-27T19:43:00Z"/>
          <w:rFonts w:ascii="Consolas" w:hAnsi="Consolas"/>
          <w:color w:val="000000"/>
          <w:sz w:val="23"/>
          <w:szCs w:val="23"/>
        </w:rPr>
      </w:pPr>
      <w:del w:id="120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2" w:author="rkbansal" w:date="2019-12-27T19:43:00Z"/>
          <w:rFonts w:ascii="Consolas" w:hAnsi="Consolas"/>
          <w:color w:val="000000"/>
          <w:sz w:val="23"/>
          <w:szCs w:val="23"/>
        </w:rPr>
      </w:pPr>
      <w:del w:id="120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4" w:author="rkbansal" w:date="2019-12-27T19:43:00Z"/>
          <w:rFonts w:ascii="Consolas" w:hAnsi="Consolas"/>
          <w:color w:val="000000"/>
          <w:sz w:val="23"/>
          <w:szCs w:val="23"/>
        </w:rPr>
      </w:pPr>
      <w:del w:id="1205"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206" w:author="rkbansal" w:date="2019-12-27T19:43:00Z"/>
          <w:rFonts w:ascii="Helvetica" w:hAnsi="Helvetica"/>
          <w:color w:val="333333"/>
          <w:sz w:val="27"/>
          <w:szCs w:val="27"/>
        </w:rPr>
      </w:pPr>
      <w:del w:id="1207"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208"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209" w:author="rkbansal" w:date="2019-12-27T19:43:00Z"/>
                <w:rFonts w:ascii="Times New Roman" w:hAnsi="Times New Roman"/>
              </w:rPr>
            </w:pPr>
            <w:del w:id="1210"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11" w:author="rkbansal" w:date="2019-12-27T19:43:00Z"/>
        </w:trPr>
        <w:tc>
          <w:tcPr>
            <w:tcW w:w="0" w:type="auto"/>
            <w:vMerge/>
            <w:shd w:val="clear" w:color="auto" w:fill="F8F8F8"/>
            <w:vAlign w:val="center"/>
            <w:hideMark/>
          </w:tcPr>
          <w:p w14:paraId="3B6D3065" w14:textId="17B254DD" w:rsidR="00423757" w:rsidDel="00FB4E73" w:rsidRDefault="00423757">
            <w:pPr>
              <w:rPr>
                <w:del w:id="1212"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13" w:author="rkbansal" w:date="2019-12-27T19:43:00Z"/>
                <w:color w:val="6F6F6F"/>
              </w:rPr>
            </w:pPr>
            <w:del w:id="1214"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15"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16" w:author="rkbansal" w:date="2019-12-27T19:43:00Z"/>
                <w:rFonts w:ascii="Times New Roman" w:hAnsi="Times New Roman"/>
              </w:rPr>
            </w:pPr>
            <w:del w:id="1217"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18" w:author="rkbansal" w:date="2019-12-27T19:43:00Z"/>
        </w:trPr>
        <w:tc>
          <w:tcPr>
            <w:tcW w:w="0" w:type="auto"/>
            <w:vMerge/>
            <w:shd w:val="clear" w:color="auto" w:fill="F8F8F8"/>
            <w:vAlign w:val="center"/>
            <w:hideMark/>
          </w:tcPr>
          <w:p w14:paraId="53C8B170" w14:textId="3FC53038" w:rsidR="00423757" w:rsidDel="00FB4E73" w:rsidRDefault="00423757">
            <w:pPr>
              <w:rPr>
                <w:del w:id="1219"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20" w:author="rkbansal" w:date="2019-12-27T19:43:00Z"/>
                <w:color w:val="6F6F6F"/>
              </w:rPr>
            </w:pPr>
            <w:del w:id="1221"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22"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23"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24" w:author="rkbansal" w:date="2019-12-27T19:43:00Z"/>
                <w:rFonts w:ascii="Times New Roman" w:hAnsi="Times New Roman"/>
              </w:rPr>
            </w:pPr>
            <w:del w:id="1225"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26" w:author="rkbansal" w:date="2019-12-27T19:43:00Z"/>
        </w:trPr>
        <w:tc>
          <w:tcPr>
            <w:tcW w:w="0" w:type="auto"/>
            <w:vMerge/>
            <w:shd w:val="clear" w:color="auto" w:fill="F8F8F8"/>
            <w:vAlign w:val="center"/>
            <w:hideMark/>
          </w:tcPr>
          <w:p w14:paraId="76BBC0CD" w14:textId="2DE3398F" w:rsidR="00423757" w:rsidDel="00FB4E73" w:rsidRDefault="00423757">
            <w:pPr>
              <w:rPr>
                <w:del w:id="1227"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28" w:author="rkbansal" w:date="2019-12-27T19:43:00Z"/>
                <w:color w:val="6F6F6F"/>
              </w:rPr>
            </w:pPr>
            <w:del w:id="1229"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30" w:author="rkbansal" w:date="2019-12-27T19:43:00Z"/>
          <w:rFonts w:ascii="Helvetica" w:hAnsi="Helvetica"/>
          <w:color w:val="333333"/>
          <w:sz w:val="27"/>
          <w:szCs w:val="27"/>
        </w:rPr>
      </w:pPr>
      <w:del w:id="1231"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2" w:author="rkbansal" w:date="2019-12-27T19:43:00Z"/>
          <w:rFonts w:ascii="Consolas" w:hAnsi="Consolas"/>
          <w:color w:val="000000"/>
          <w:sz w:val="23"/>
          <w:szCs w:val="23"/>
        </w:rPr>
      </w:pPr>
      <w:del w:id="1233"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4" w:author="rkbansal" w:date="2019-12-27T19:43:00Z"/>
          <w:rFonts w:ascii="Consolas" w:hAnsi="Consolas"/>
          <w:color w:val="000000"/>
          <w:sz w:val="23"/>
          <w:szCs w:val="23"/>
        </w:rPr>
      </w:pPr>
      <w:del w:id="123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6" w:author="rkbansal" w:date="2019-12-27T19:43:00Z"/>
          <w:rFonts w:ascii="Consolas" w:hAnsi="Consolas"/>
          <w:color w:val="000000"/>
          <w:sz w:val="23"/>
          <w:szCs w:val="23"/>
        </w:rPr>
      </w:pPr>
      <w:del w:id="1237"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8" w:author="rkbansal" w:date="2019-12-27T19:43:00Z"/>
          <w:rFonts w:ascii="Consolas" w:hAnsi="Consolas"/>
          <w:color w:val="000000"/>
          <w:sz w:val="23"/>
          <w:szCs w:val="23"/>
        </w:rPr>
      </w:pPr>
      <w:del w:id="1239"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40" w:author="rkbansal" w:date="2019-12-27T19:43:00Z"/>
          <w:rFonts w:ascii="Helvetica" w:hAnsi="Helvetica"/>
          <w:color w:val="333333"/>
          <w:sz w:val="27"/>
          <w:szCs w:val="27"/>
        </w:rPr>
      </w:pPr>
      <w:del w:id="1241"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44" w:author="rkbansal" w:date="2019-12-27T19:43:00Z"/>
          <w:rFonts w:ascii="Helvetica" w:hAnsi="Helvetica"/>
          <w:color w:val="333333"/>
          <w:sz w:val="27"/>
          <w:szCs w:val="27"/>
        </w:rPr>
      </w:pPr>
      <w:del w:id="1245"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46" w:author="rkbansal" w:date="2019-12-27T19:43:00Z"/>
          <w:rFonts w:ascii="Helvetica" w:hAnsi="Helvetica"/>
          <w:color w:val="333333"/>
          <w:sz w:val="27"/>
          <w:szCs w:val="27"/>
        </w:rPr>
      </w:pPr>
      <w:del w:id="1247"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54" w:author="rkbansal" w:date="2019-12-27T19:43:00Z"/>
          <w:rFonts w:ascii="Helvetica" w:hAnsi="Helvetica"/>
          <w:color w:val="333333"/>
          <w:sz w:val="27"/>
          <w:szCs w:val="27"/>
        </w:rPr>
      </w:pPr>
      <w:del w:id="1255"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56" w:author="rkbansal" w:date="2019-12-27T19:43:00Z"/>
          <w:rFonts w:ascii="Helvetica" w:hAnsi="Helvetica"/>
          <w:color w:val="333333"/>
          <w:sz w:val="27"/>
          <w:szCs w:val="27"/>
        </w:rPr>
      </w:pPr>
      <w:del w:id="1257"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60" w:author="rkbansal" w:date="2019-12-27T19:43:00Z"/>
          <w:rFonts w:ascii="Helvetica" w:hAnsi="Helvetica"/>
          <w:color w:val="333333"/>
          <w:sz w:val="27"/>
          <w:szCs w:val="27"/>
        </w:rPr>
      </w:pPr>
      <w:del w:id="1261"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62" w:author="rkbansal" w:date="2019-12-27T19:43:00Z"/>
          <w:rFonts w:ascii="Helvetica" w:hAnsi="Helvetica"/>
          <w:color w:val="333333"/>
          <w:sz w:val="27"/>
          <w:szCs w:val="27"/>
        </w:rPr>
      </w:pPr>
      <w:del w:id="1263"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64" w:author="rkbansal" w:date="2019-12-27T19:43:00Z"/>
          <w:rFonts w:ascii="Helvetica" w:hAnsi="Helvetica"/>
          <w:color w:val="333333"/>
          <w:sz w:val="27"/>
          <w:szCs w:val="27"/>
        </w:rPr>
      </w:pPr>
      <w:del w:id="1265"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66" w:author="rkbansal" w:date="2019-12-27T19:43:00Z"/>
          <w:rFonts w:ascii="Helvetica" w:hAnsi="Helvetica"/>
          <w:color w:val="333333"/>
          <w:sz w:val="27"/>
          <w:szCs w:val="27"/>
        </w:rPr>
      </w:pPr>
      <w:del w:id="1267"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68" w:author="rkbansal" w:date="2019-12-27T19:43:00Z"/>
          <w:rFonts w:ascii="Helvetica" w:hAnsi="Helvetica"/>
          <w:color w:val="333333"/>
          <w:sz w:val="27"/>
          <w:szCs w:val="27"/>
        </w:rPr>
      </w:pPr>
      <w:del w:id="1269"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70" w:author="rkbansal" w:date="2019-12-27T19:43:00Z"/>
          <w:rFonts w:ascii="Helvetica" w:hAnsi="Helvetica"/>
          <w:color w:val="333333"/>
          <w:sz w:val="27"/>
          <w:szCs w:val="27"/>
        </w:rPr>
      </w:pPr>
      <w:del w:id="1271"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del w:id="127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6" w:author="rkbansal" w:date="2019-12-27T19:43:00Z"/>
          <w:rFonts w:ascii="Consolas" w:hAnsi="Consolas"/>
          <w:color w:val="000000"/>
          <w:sz w:val="23"/>
          <w:szCs w:val="23"/>
        </w:rPr>
      </w:pPr>
      <w:del w:id="127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8" w:author="rkbansal" w:date="2019-12-27T19:43:00Z"/>
          <w:rFonts w:ascii="Consolas" w:hAnsi="Consolas"/>
          <w:color w:val="000000"/>
          <w:sz w:val="23"/>
          <w:szCs w:val="23"/>
        </w:rPr>
      </w:pPr>
      <w:del w:id="127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0" w:author="rkbansal" w:date="2019-12-27T19:43:00Z"/>
          <w:rFonts w:ascii="Consolas" w:hAnsi="Consolas"/>
          <w:color w:val="000000"/>
          <w:sz w:val="23"/>
          <w:szCs w:val="23"/>
        </w:rPr>
      </w:pPr>
      <w:del w:id="128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2" w:author="rkbansal" w:date="2019-12-27T19:43:00Z"/>
          <w:rFonts w:ascii="Consolas" w:hAnsi="Consolas"/>
          <w:color w:val="000000"/>
          <w:sz w:val="23"/>
          <w:szCs w:val="23"/>
        </w:rPr>
      </w:pPr>
      <w:del w:id="1283"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4"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5" w:author="rkbansal" w:date="2019-12-27T19:43:00Z"/>
          <w:rFonts w:ascii="Consolas" w:hAnsi="Consolas"/>
          <w:color w:val="000000"/>
          <w:sz w:val="23"/>
          <w:szCs w:val="23"/>
        </w:rPr>
      </w:pPr>
      <w:del w:id="128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7" w:author="rkbansal" w:date="2019-12-27T19:43:00Z"/>
          <w:rFonts w:ascii="Consolas" w:hAnsi="Consolas"/>
          <w:color w:val="000000"/>
          <w:sz w:val="23"/>
          <w:szCs w:val="23"/>
        </w:rPr>
      </w:pPr>
      <w:del w:id="128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9" w:author="rkbansal" w:date="2019-12-27T19:43:00Z"/>
          <w:rFonts w:ascii="Consolas" w:hAnsi="Consolas"/>
          <w:color w:val="000000"/>
          <w:sz w:val="23"/>
          <w:szCs w:val="23"/>
        </w:rPr>
      </w:pPr>
      <w:del w:id="129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95" w:author="rkbansal" w:date="2019-12-27T19:43:00Z"/>
          <w:rFonts w:ascii="Helvetica" w:hAnsi="Helvetica"/>
          <w:color w:val="333333"/>
          <w:sz w:val="27"/>
          <w:szCs w:val="27"/>
        </w:rPr>
      </w:pPr>
      <w:del w:id="1296"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97" w:author="rkbansal" w:date="2019-12-27T19:43:00Z"/>
          <w:rFonts w:ascii="Helvetica" w:hAnsi="Helvetica"/>
          <w:color w:val="333333"/>
          <w:sz w:val="27"/>
          <w:szCs w:val="27"/>
        </w:rPr>
      </w:pPr>
      <w:del w:id="1298"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99" w:author="rkbansal" w:date="2019-12-27T19:43:00Z"/>
          <w:rFonts w:ascii="Helvetica" w:hAnsi="Helvetica"/>
          <w:color w:val="333333"/>
          <w:sz w:val="27"/>
          <w:szCs w:val="27"/>
        </w:rPr>
      </w:pPr>
      <w:del w:id="1300"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3" w:author="rkbansal" w:date="2019-12-27T19:43:00Z"/>
          <w:rFonts w:ascii="Consolas" w:hAnsi="Consolas"/>
          <w:color w:val="000000"/>
          <w:sz w:val="23"/>
          <w:szCs w:val="23"/>
        </w:rPr>
      </w:pPr>
      <w:del w:id="1324"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5" w:author="rkbansal" w:date="2019-12-27T19:43:00Z"/>
          <w:rFonts w:ascii="Consolas" w:hAnsi="Consolas"/>
          <w:color w:val="000000"/>
          <w:sz w:val="23"/>
          <w:szCs w:val="23"/>
        </w:rPr>
      </w:pPr>
      <w:del w:id="1326"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7" w:author="rkbansal" w:date="2019-12-27T19:43:00Z"/>
          <w:rFonts w:ascii="Consolas" w:hAnsi="Consolas"/>
          <w:color w:val="000000"/>
          <w:sz w:val="23"/>
          <w:szCs w:val="23"/>
        </w:rPr>
      </w:pPr>
      <w:del w:id="1328"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33" w:author="rkbansal" w:date="2019-12-27T19:43:00Z"/>
          <w:rFonts w:ascii="Helvetica" w:hAnsi="Helvetica"/>
          <w:color w:val="333333"/>
          <w:sz w:val="27"/>
          <w:szCs w:val="27"/>
        </w:rPr>
      </w:pPr>
      <w:del w:id="1334"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35" w:author="rkbansal" w:date="2019-12-27T19:43:00Z"/>
          <w:rFonts w:ascii="Helvetica" w:hAnsi="Helvetica"/>
          <w:color w:val="333333"/>
          <w:sz w:val="27"/>
          <w:szCs w:val="27"/>
        </w:rPr>
      </w:pPr>
      <w:del w:id="1336"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37" w:author="rkbansal" w:date="2019-12-27T19:43:00Z"/>
          <w:rFonts w:ascii="Helvetica" w:hAnsi="Helvetica"/>
          <w:color w:val="333333"/>
          <w:sz w:val="27"/>
          <w:szCs w:val="27"/>
        </w:rPr>
      </w:pPr>
      <w:del w:id="1338"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3" w:author="rkbansal" w:date="2019-12-27T19:43:00Z"/>
          <w:rFonts w:ascii="Consolas" w:hAnsi="Consolas"/>
          <w:color w:val="000000"/>
          <w:sz w:val="23"/>
          <w:szCs w:val="23"/>
        </w:rPr>
      </w:pPr>
      <w:del w:id="134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5" w:author="rkbansal" w:date="2019-12-27T19:43:00Z"/>
          <w:rFonts w:ascii="Consolas" w:hAnsi="Consolas"/>
          <w:color w:val="000000"/>
          <w:sz w:val="23"/>
          <w:szCs w:val="23"/>
        </w:rPr>
      </w:pPr>
      <w:del w:id="1346"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7" w:author="rkbansal" w:date="2019-12-27T19:43:00Z"/>
          <w:rFonts w:ascii="Consolas" w:hAnsi="Consolas"/>
          <w:color w:val="000000"/>
          <w:sz w:val="23"/>
          <w:szCs w:val="23"/>
        </w:rPr>
      </w:pPr>
      <w:del w:id="134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9" w:author="rkbansal" w:date="2019-12-27T19:43:00Z"/>
          <w:rFonts w:ascii="Consolas" w:hAnsi="Consolas"/>
          <w:color w:val="000000"/>
          <w:sz w:val="23"/>
          <w:szCs w:val="23"/>
        </w:rPr>
      </w:pPr>
      <w:del w:id="135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51" w:author="rkbansal" w:date="2019-12-27T19:43:00Z"/>
          <w:rFonts w:ascii="Consolas" w:hAnsi="Consolas"/>
          <w:color w:val="000000"/>
          <w:sz w:val="23"/>
          <w:szCs w:val="23"/>
        </w:rPr>
      </w:pPr>
      <w:del w:id="135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53" w:author="rkbansal" w:date="2019-12-27T19:43:00Z"/>
          <w:rFonts w:ascii="Helvetica" w:hAnsi="Helvetica"/>
          <w:color w:val="333333"/>
          <w:sz w:val="27"/>
          <w:szCs w:val="27"/>
        </w:rPr>
      </w:pPr>
      <w:del w:id="1354"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55"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56" w:author="rkbansal" w:date="2019-12-27T19:43:00Z"/>
                <w:rFonts w:ascii="Times New Roman" w:hAnsi="Times New Roman"/>
              </w:rPr>
            </w:pPr>
            <w:del w:id="1357"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58" w:author="rkbansal" w:date="2019-12-27T19:43:00Z"/>
        </w:trPr>
        <w:tc>
          <w:tcPr>
            <w:tcW w:w="0" w:type="auto"/>
            <w:vMerge/>
            <w:shd w:val="clear" w:color="auto" w:fill="F8F8F8"/>
            <w:vAlign w:val="center"/>
            <w:hideMark/>
          </w:tcPr>
          <w:p w14:paraId="716CEB35" w14:textId="750571F0" w:rsidR="00423757" w:rsidDel="00FB4E73" w:rsidRDefault="00423757">
            <w:pPr>
              <w:rPr>
                <w:del w:id="1359"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60" w:author="rkbansal" w:date="2019-12-27T19:43:00Z"/>
                <w:color w:val="6F6F6F"/>
              </w:rPr>
            </w:pPr>
            <w:del w:id="1361"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62" w:author="rkbansal" w:date="2019-12-27T19:44:00Z"/>
        </w:rPr>
        <w:pPrChange w:id="1363" w:author="rkbansal" w:date="2019-12-27T19:45:00Z">
          <w:pPr>
            <w:pStyle w:val="Heading2"/>
            <w:shd w:val="clear" w:color="auto" w:fill="FFFFFF"/>
            <w:spacing w:before="300" w:after="75"/>
          </w:pPr>
        </w:pPrChange>
      </w:pPr>
      <w:ins w:id="1364"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65" w:author="rkbansal" w:date="2019-12-27T19:44:00Z"/>
          <w:rFonts w:ascii="Cambria" w:hAnsi="Cambria"/>
          <w:color w:val="222635"/>
          <w:sz w:val="29"/>
          <w:szCs w:val="29"/>
        </w:rPr>
      </w:pPr>
      <w:ins w:id="1366"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67" w:author="rkbansal" w:date="2019-12-27T19:44:00Z"/>
        </w:rPr>
        <w:pPrChange w:id="1368" w:author="rkbansal" w:date="2019-12-27T19:45:00Z">
          <w:pPr>
            <w:pStyle w:val="Heading2"/>
            <w:shd w:val="clear" w:color="auto" w:fill="FFFFFF"/>
            <w:spacing w:before="300" w:after="75"/>
          </w:pPr>
        </w:pPrChange>
      </w:pPr>
      <w:ins w:id="1369"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70" w:author="rkbansal" w:date="2019-12-27T19:44:00Z"/>
          <w:rFonts w:ascii="Cambria" w:hAnsi="Cambria"/>
          <w:color w:val="222635"/>
          <w:sz w:val="29"/>
          <w:szCs w:val="29"/>
        </w:rPr>
      </w:pPr>
      <w:ins w:id="1371" w:author="rkbansal" w:date="2019-12-28T09:59:00Z">
        <w:r>
          <w:rPr>
            <w:rFonts w:ascii="Cambria" w:hAnsi="Cambria"/>
            <w:color w:val="222635"/>
            <w:sz w:val="29"/>
            <w:szCs w:val="29"/>
          </w:rPr>
          <w:t>For exa</w:t>
        </w:r>
      </w:ins>
      <w:ins w:id="1372" w:author="rkbansal" w:date="2019-12-28T10:00:00Z">
        <w:r>
          <w:rPr>
            <w:rFonts w:ascii="Cambria" w:hAnsi="Cambria"/>
            <w:color w:val="222635"/>
            <w:sz w:val="29"/>
            <w:szCs w:val="29"/>
          </w:rPr>
          <w:t>mple,</w:t>
        </w:r>
      </w:ins>
      <w:ins w:id="1373" w:author="rkbansal" w:date="2019-12-27T19:44:00Z">
        <w:r w:rsidR="00FB4E73">
          <w:rPr>
            <w:rFonts w:ascii="Cambria" w:hAnsi="Cambria"/>
            <w:color w:val="222635"/>
            <w:sz w:val="29"/>
            <w:szCs w:val="29"/>
          </w:rPr>
          <w:t xml:space="preserve"> </w:t>
        </w:r>
        <w:proofErr w:type="spellStart"/>
        <w:r w:rsidR="00FB4E73">
          <w:rPr>
            <w:rFonts w:ascii="Cambria" w:hAnsi="Cambria"/>
            <w:color w:val="222635"/>
            <w:sz w:val="29"/>
            <w:szCs w:val="29"/>
          </w:rPr>
          <w:t>EmployeeDashBoard</w:t>
        </w:r>
        <w:proofErr w:type="spellEnd"/>
        <w:r w:rsidR="00FB4E73">
          <w:rPr>
            <w:rFonts w:ascii="Cambria" w:hAnsi="Cambria"/>
            <w:color w:val="222635"/>
            <w:sz w:val="29"/>
            <w:szCs w:val="29"/>
          </w:rPr>
          <w:t xml:space="preserve"> service </w:t>
        </w:r>
      </w:ins>
      <w:ins w:id="1374" w:author="rkbansal" w:date="2019-12-28T10:00:00Z">
        <w:r>
          <w:rPr>
            <w:rFonts w:ascii="Cambria" w:hAnsi="Cambria"/>
            <w:color w:val="222635"/>
            <w:sz w:val="29"/>
            <w:szCs w:val="29"/>
          </w:rPr>
          <w:t xml:space="preserve">has to </w:t>
        </w:r>
      </w:ins>
      <w:ins w:id="1375" w:author="rkbansal" w:date="2019-12-27T19:44:00Z">
        <w:r w:rsidR="00FB4E73">
          <w:rPr>
            <w:rFonts w:ascii="Cambria" w:hAnsi="Cambria"/>
            <w:color w:val="222635"/>
            <w:sz w:val="29"/>
            <w:szCs w:val="29"/>
          </w:rPr>
          <w:t xml:space="preserve">communicate with </w:t>
        </w:r>
        <w:proofErr w:type="spellStart"/>
        <w:r w:rsidR="00FB4E73">
          <w:rPr>
            <w:rFonts w:ascii="Cambria" w:hAnsi="Cambria"/>
            <w:color w:val="222635"/>
            <w:sz w:val="29"/>
            <w:szCs w:val="29"/>
          </w:rPr>
          <w:t>EmployeeService</w:t>
        </w:r>
        <w:proofErr w:type="spellEnd"/>
        <w:r w:rsidR="00FB4E73">
          <w:rPr>
            <w:rFonts w:ascii="Cambria" w:hAnsi="Cambria"/>
            <w:color w:val="222635"/>
            <w:sz w:val="29"/>
            <w:szCs w:val="29"/>
          </w:rPr>
          <w:t xml:space="preserve">, we programmatically construct the URL of the dependent microservice, then called the service using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so we need to be aware of the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76" w:author="rkbansal" w:date="2019-12-27T19:44:00Z"/>
          <w:rFonts w:ascii="Cambria" w:hAnsi="Cambria"/>
          <w:color w:val="222635"/>
          <w:sz w:val="29"/>
          <w:szCs w:val="29"/>
        </w:rPr>
      </w:pPr>
      <w:ins w:id="1377"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78" w:author="rkbansal" w:date="2019-12-27T19:47:00Z"/>
        </w:rPr>
        <w:pPrChange w:id="1379" w:author="rkbansal" w:date="2019-12-27T19:48:00Z">
          <w:pPr>
            <w:pStyle w:val="Heading6"/>
          </w:pPr>
        </w:pPrChange>
      </w:pPr>
      <w:ins w:id="1380"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81" w:author="rkbansal" w:date="2019-12-27T19:43:00Z"/>
          <w:b/>
          <w:bCs/>
        </w:rPr>
      </w:pPr>
      <w:ins w:id="1382" w:author="rkbansal" w:date="2019-12-27T19:46:00Z">
        <w:r w:rsidRPr="00FB4E73">
          <w:rPr>
            <w:b/>
            <w:bCs/>
            <w:rPrChange w:id="1383" w:author="rkbansal" w:date="2019-12-27T19:48:00Z">
              <w:rPr>
                <w:rFonts w:ascii="Helvetica" w:hAnsi="Helvetica" w:cs="Helvetica"/>
                <w:color w:val="222635"/>
                <w:spacing w:val="-8"/>
                <w:sz w:val="45"/>
                <w:szCs w:val="45"/>
              </w:rPr>
            </w:rPrChange>
          </w:rPr>
          <w:t>Coding Time</w:t>
        </w:r>
      </w:ins>
      <w:del w:id="1384" w:author="rkbansal" w:date="2019-12-27T19:43:00Z">
        <w:r w:rsidR="00423757" w:rsidRPr="00FB4E73" w:rsidDel="00FB4E73">
          <w:rPr>
            <w:b/>
            <w:bCs/>
            <w:rPrChange w:id="1385" w:author="rkbansal" w:date="2019-12-27T19:48:00Z">
              <w:rPr/>
            </w:rPrChange>
          </w:rPr>
          <w:delText>application.yml</w:delText>
        </w:r>
      </w:del>
    </w:p>
    <w:p w14:paraId="00A346BE" w14:textId="6A8BCAE9" w:rsidR="00FB4E73" w:rsidRDefault="00FB4E73" w:rsidP="00FB4E73">
      <w:pPr>
        <w:rPr>
          <w:ins w:id="1386" w:author="rkbansal" w:date="2019-12-27T19:48:00Z"/>
        </w:rPr>
      </w:pPr>
    </w:p>
    <w:p w14:paraId="0BB38CAA" w14:textId="2712A31B" w:rsidR="00FB4E73" w:rsidRPr="00FB4E73" w:rsidRDefault="00FB4E73" w:rsidP="00FB4E73">
      <w:pPr>
        <w:shd w:val="clear" w:color="auto" w:fill="FFFFFF"/>
        <w:spacing w:before="75" w:after="225" w:line="240" w:lineRule="auto"/>
        <w:rPr>
          <w:ins w:id="1387" w:author="rkbansal" w:date="2019-12-27T19:48:00Z"/>
          <w:rFonts w:ascii="Cambria" w:eastAsia="Times New Roman" w:hAnsi="Cambria" w:cs="Times New Roman"/>
          <w:color w:val="222635"/>
          <w:sz w:val="29"/>
          <w:szCs w:val="29"/>
          <w:lang w:eastAsia="en-IN"/>
        </w:rPr>
      </w:pPr>
      <w:ins w:id="1388" w:author="rkbansal" w:date="2019-12-27T19:48:00Z">
        <w:r w:rsidRPr="00FB4E73">
          <w:rPr>
            <w:rFonts w:ascii="Cambria" w:eastAsia="Times New Roman" w:hAnsi="Cambria" w:cs="Times New Roman"/>
            <w:color w:val="222635"/>
            <w:sz w:val="29"/>
            <w:szCs w:val="29"/>
            <w:lang w:eastAsia="en-IN"/>
          </w:rPr>
          <w:t>Here, we will alter our </w:t>
        </w:r>
      </w:ins>
      <w:ins w:id="1389" w:author="rkbansal" w:date="2020-02-17T22:07:00Z">
        <w:r w:rsidR="00E7530C">
          <w:rPr>
            <w:rFonts w:ascii="Cambria" w:eastAsia="Times New Roman" w:hAnsi="Cambria" w:cs="Times New Roman"/>
            <w:b/>
            <w:bCs/>
            <w:color w:val="222635"/>
            <w:sz w:val="29"/>
            <w:szCs w:val="29"/>
            <w:lang w:eastAsia="en-IN"/>
          </w:rPr>
          <w:t xml:space="preserve">Auth Service </w:t>
        </w:r>
      </w:ins>
      <w:ins w:id="1390"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91" w:author="rkbansal" w:date="2019-12-27T19:48:00Z"/>
          <w:rFonts w:ascii="Cambria" w:eastAsia="Times New Roman" w:hAnsi="Cambria" w:cs="Times New Roman"/>
          <w:color w:val="222635"/>
          <w:sz w:val="29"/>
          <w:szCs w:val="29"/>
          <w:lang w:eastAsia="en-IN"/>
        </w:rPr>
      </w:pPr>
      <w:ins w:id="1392"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93"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94"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95" w:author="rkbansal" w:date="2019-12-27T19:48:00Z"/>
        </w:rPr>
        <w:pPrChange w:id="1396" w:author="rkbansal" w:date="2019-12-27T19:48:00Z">
          <w:pPr>
            <w:pStyle w:val="NormalWeb"/>
            <w:shd w:val="clear" w:color="auto" w:fill="FFFFFF"/>
            <w:spacing w:before="225" w:beforeAutospacing="0" w:after="225" w:afterAutospacing="0"/>
          </w:pPr>
        </w:pPrChange>
      </w:pPr>
      <w:ins w:id="1397"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98" w:author="rkbansal" w:date="2020-02-17T22:16:00Z"/>
          <w:rFonts w:ascii="Cambria" w:eastAsia="Times New Roman" w:hAnsi="Cambria" w:cs="Times New Roman"/>
          <w:color w:val="222635"/>
          <w:sz w:val="29"/>
          <w:szCs w:val="29"/>
          <w:lang w:eastAsia="en-IN"/>
        </w:rPr>
      </w:pPr>
      <w:ins w:id="1399"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400" w:author="rkbansal" w:date="2020-02-17T22:08:00Z">
        <w:r w:rsidR="00293463">
          <w:rPr>
            <w:rFonts w:ascii="Cambria" w:eastAsia="Times New Roman" w:hAnsi="Cambria" w:cs="Times New Roman"/>
            <w:b/>
            <w:bCs/>
            <w:color w:val="222635"/>
            <w:sz w:val="29"/>
            <w:szCs w:val="29"/>
            <w:lang w:eastAsia="en-IN"/>
          </w:rPr>
          <w:t>user-mgmt-service</w:t>
        </w:r>
      </w:ins>
      <w:ins w:id="1401"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402" w:author="rkbansal" w:date="2020-02-17T22:16:00Z"/>
          <w:rFonts w:ascii="Cambria" w:eastAsia="Times New Roman" w:hAnsi="Cambria" w:cs="Times New Roman"/>
          <w:color w:val="222635"/>
          <w:sz w:val="29"/>
          <w:szCs w:val="29"/>
          <w:lang w:eastAsia="en-IN"/>
        </w:rPr>
      </w:pPr>
      <w:ins w:id="1403"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404" w:author="rkbansal" w:date="2019-12-27T19:49:00Z"/>
          <w:rFonts w:ascii="Cambria" w:eastAsia="Times New Roman" w:hAnsi="Cambria" w:cs="Times New Roman"/>
          <w:color w:val="222635"/>
          <w:sz w:val="29"/>
          <w:szCs w:val="29"/>
          <w:lang w:eastAsia="en-IN"/>
        </w:rPr>
      </w:pPr>
      <w:ins w:id="1405" w:author="rkbansal" w:date="2019-12-27T19:49:00Z">
        <w:r w:rsidRPr="00FB4E73">
          <w:rPr>
            <w:rFonts w:ascii="Cambria" w:eastAsia="Times New Roman" w:hAnsi="Cambria" w:cs="Times New Roman"/>
            <w:color w:val="222635"/>
            <w:sz w:val="29"/>
            <w:szCs w:val="29"/>
            <w:lang w:eastAsia="en-IN"/>
          </w:rPr>
          <w:t>Feign will call this URL when we call the </w:t>
        </w:r>
      </w:ins>
      <w:ins w:id="1406" w:author="rkbansal" w:date="2020-02-17T22:08:00Z">
        <w:r w:rsidR="00293463">
          <w:rPr>
            <w:rFonts w:ascii="Cambria" w:eastAsia="Times New Roman" w:hAnsi="Cambria" w:cs="Times New Roman"/>
            <w:b/>
            <w:bCs/>
            <w:color w:val="222635"/>
            <w:sz w:val="29"/>
            <w:szCs w:val="29"/>
            <w:lang w:eastAsia="en-IN"/>
          </w:rPr>
          <w:t>auth-service</w:t>
        </w:r>
      </w:ins>
      <w:ins w:id="1407"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408" w:author="rkbansal" w:date="2019-12-30T11:17:00Z"/>
          <w:rFonts w:ascii="Cambria" w:eastAsia="Times New Roman" w:hAnsi="Cambria" w:cs="Times New Roman"/>
          <w:color w:val="222635"/>
          <w:sz w:val="29"/>
          <w:szCs w:val="29"/>
          <w:lang w:eastAsia="en-IN"/>
        </w:rPr>
      </w:pPr>
      <w:ins w:id="1409"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proofErr w:type="spellStart"/>
      <w:ins w:id="1410" w:author="rkbansal" w:date="2020-02-17T22:09:00Z">
        <w:r w:rsidR="00293463">
          <w:rPr>
            <w:rFonts w:ascii="Cambria" w:eastAsia="Times New Roman" w:hAnsi="Cambria" w:cs="Times New Roman"/>
            <w:color w:val="222635"/>
            <w:sz w:val="29"/>
            <w:szCs w:val="29"/>
            <w:lang w:eastAsia="en-IN"/>
          </w:rPr>
          <w:t>UserMgmtService</w:t>
        </w:r>
      </w:ins>
      <w:proofErr w:type="spellEnd"/>
      <w:ins w:id="1411"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proofErr w:type="spellStart"/>
      <w:ins w:id="1412" w:author="rkbansal" w:date="2020-02-17T22:09:00Z">
        <w:r w:rsidR="00293463">
          <w:rPr>
            <w:rFonts w:ascii="Cambria" w:eastAsia="Times New Roman" w:hAnsi="Cambria" w:cs="Times New Roman"/>
            <w:color w:val="222635"/>
            <w:sz w:val="29"/>
            <w:szCs w:val="29"/>
            <w:lang w:eastAsia="en-IN"/>
          </w:rPr>
          <w:t>UserMgmtService</w:t>
        </w:r>
      </w:ins>
      <w:proofErr w:type="spellEnd"/>
      <w:ins w:id="1413"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14" w:author="rkbansal" w:date="2019-12-27T19:49:00Z"/>
          <w:rFonts w:ascii="Cambria" w:eastAsia="Times New Roman" w:hAnsi="Cambria" w:cs="Times New Roman"/>
          <w:color w:val="222635"/>
          <w:sz w:val="29"/>
          <w:szCs w:val="29"/>
          <w:lang w:eastAsia="en-IN"/>
        </w:rPr>
      </w:pPr>
      <w:ins w:id="1415" w:author="rkbansal" w:date="2019-12-30T11:17:00Z">
        <w:r w:rsidRPr="009A61F7">
          <w:rPr>
            <w:rFonts w:ascii="Cambria" w:eastAsia="Times New Roman" w:hAnsi="Cambria" w:cs="Times New Roman"/>
            <w:color w:val="222635"/>
            <w:sz w:val="29"/>
            <w:szCs w:val="29"/>
            <w:lang w:eastAsia="en-IN"/>
            <w:rPrChange w:id="1416" w:author="rkbansal" w:date="2019-12-30T11:18:00Z">
              <w:rPr>
                <w:rFonts w:ascii="Consolas" w:hAnsi="Consolas" w:cs="Consolas"/>
                <w:color w:val="3F5FBF"/>
                <w:sz w:val="20"/>
                <w:szCs w:val="20"/>
              </w:rPr>
            </w:rPrChange>
          </w:rPr>
          <w:t xml:space="preserve">To send HTTP Request to a destination </w:t>
        </w:r>
      </w:ins>
      <w:ins w:id="1417" w:author="rkbansal" w:date="2019-12-30T11:18:00Z">
        <w:r>
          <w:rPr>
            <w:rFonts w:ascii="Cambria" w:eastAsia="Times New Roman" w:hAnsi="Cambria" w:cs="Times New Roman"/>
            <w:color w:val="222635"/>
            <w:sz w:val="29"/>
            <w:szCs w:val="29"/>
            <w:lang w:eastAsia="en-IN"/>
          </w:rPr>
          <w:t>employee service</w:t>
        </w:r>
      </w:ins>
      <w:ins w:id="1418" w:author="rkbansal" w:date="2019-12-30T11:17:00Z">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20"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3F5FBF"/>
                <w:sz w:val="20"/>
                <w:szCs w:val="20"/>
              </w:rPr>
            </w:rPrChange>
          </w:rPr>
          <w:t xml:space="preserve"> we will need to</w:t>
        </w:r>
      </w:ins>
      <w:ins w:id="1422" w:author="rkbansal" w:date="2019-12-30T11:18:00Z">
        <w:r>
          <w:rPr>
            <w:rFonts w:ascii="Cambria" w:eastAsia="Times New Roman" w:hAnsi="Cambria" w:cs="Times New Roman"/>
            <w:color w:val="222635"/>
            <w:sz w:val="29"/>
            <w:szCs w:val="29"/>
            <w:lang w:eastAsia="en-IN"/>
          </w:rPr>
          <w:t xml:space="preserve"> </w:t>
        </w:r>
      </w:ins>
      <w:ins w:id="1423" w:author="rkbansal" w:date="2019-12-30T11:17:00Z">
        <w:r w:rsidRPr="009A61F7">
          <w:rPr>
            <w:rFonts w:ascii="Cambria" w:eastAsia="Times New Roman" w:hAnsi="Cambria" w:cs="Times New Roman"/>
            <w:color w:val="222635"/>
            <w:sz w:val="29"/>
            <w:szCs w:val="29"/>
            <w:lang w:eastAsia="en-IN"/>
            <w:rPrChange w:id="1424"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25" w:author="rkbansal" w:date="2019-12-30T11:18:00Z">
              <w:rPr>
                <w:rFonts w:ascii="Consolas" w:hAnsi="Consolas" w:cs="Consolas"/>
                <w:b/>
                <w:bCs/>
                <w:color w:val="7F9FBF"/>
                <w:sz w:val="20"/>
                <w:szCs w:val="20"/>
              </w:rPr>
            </w:rPrChange>
          </w:rPr>
          <w:t>@FeignClient</w:t>
        </w:r>
      </w:ins>
      <w:ins w:id="1426" w:author="rkbansal" w:date="2019-12-30T11:18:00Z">
        <w:r>
          <w:rPr>
            <w:rFonts w:ascii="Cambria" w:eastAsia="Times New Roman" w:hAnsi="Cambria" w:cs="Times New Roman"/>
            <w:color w:val="222635"/>
            <w:sz w:val="29"/>
            <w:szCs w:val="29"/>
            <w:lang w:eastAsia="en-IN"/>
          </w:rPr>
          <w:t xml:space="preserve"> </w:t>
        </w:r>
      </w:ins>
      <w:ins w:id="1427" w:author="rkbansal" w:date="2019-12-30T11:17:00Z">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2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3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3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32" w:author="rkbansal" w:date="2019-12-30T11:18:00Z">
              <w:rPr>
                <w:rFonts w:ascii="Consolas" w:hAnsi="Consolas" w:cs="Consolas"/>
                <w:color w:val="3F5FBF"/>
                <w:sz w:val="20"/>
                <w:szCs w:val="20"/>
              </w:rPr>
            </w:rPrChange>
          </w:rPr>
          <w:t>service under which the destination</w:t>
        </w:r>
      </w:ins>
      <w:ins w:id="1433" w:author="rkbansal" w:date="2019-12-30T11:18:00Z">
        <w:r>
          <w:rPr>
            <w:rFonts w:ascii="Cambria" w:eastAsia="Times New Roman" w:hAnsi="Cambria" w:cs="Times New Roman"/>
            <w:color w:val="222635"/>
            <w:sz w:val="29"/>
            <w:szCs w:val="29"/>
            <w:lang w:eastAsia="en-IN"/>
          </w:rPr>
          <w:t xml:space="preserve"> </w:t>
        </w:r>
      </w:ins>
      <w:ins w:id="1434" w:author="rkbansal" w:date="2019-12-30T11:17:00Z">
        <w:r w:rsidRPr="009A61F7">
          <w:rPr>
            <w:rFonts w:ascii="Cambria" w:eastAsia="Times New Roman" w:hAnsi="Cambria" w:cs="Times New Roman"/>
            <w:color w:val="222635"/>
            <w:sz w:val="29"/>
            <w:szCs w:val="29"/>
            <w:lang w:eastAsia="en-IN"/>
            <w:rPrChange w:id="143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3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3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3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39" w:author="rkbansal" w:date="2019-12-27T19:49:00Z"/>
          <w:rFonts w:ascii="Cambria" w:eastAsia="Times New Roman" w:hAnsi="Cambria" w:cs="Times New Roman"/>
          <w:color w:val="222635"/>
          <w:sz w:val="29"/>
          <w:szCs w:val="29"/>
          <w:lang w:eastAsia="en-IN"/>
        </w:rPr>
      </w:pPr>
      <w:ins w:id="144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proofErr w:type="spellStart"/>
        <w:r w:rsidRPr="00FB4E73">
          <w:rPr>
            <w:rFonts w:ascii="Consolas" w:eastAsia="Times New Roman" w:hAnsi="Consolas" w:cs="Courier New"/>
            <w:color w:val="C7254E"/>
            <w:sz w:val="26"/>
            <w:szCs w:val="26"/>
            <w:shd w:val="clear" w:color="auto" w:fill="F9F2F4"/>
            <w:lang w:eastAsia="en-IN"/>
          </w:rPr>
          <w:t>java.lang.IllegalStateException</w:t>
        </w:r>
        <w:proofErr w:type="spellEnd"/>
        <w:r w:rsidRPr="00FB4E73">
          <w:rPr>
            <w:rFonts w:ascii="Consolas" w:eastAsia="Times New Roman" w:hAnsi="Consolas" w:cs="Courier New"/>
            <w:color w:val="C7254E"/>
            <w:sz w:val="26"/>
            <w:szCs w:val="26"/>
            <w:shd w:val="clear" w:color="auto" w:fill="F9F2F4"/>
            <w:lang w:eastAsia="en-IN"/>
          </w:rPr>
          <w:t xml:space="preserve">: </w:t>
        </w:r>
        <w:proofErr w:type="spellStart"/>
        <w:r w:rsidRPr="00FB4E73">
          <w:rPr>
            <w:rFonts w:ascii="Consolas" w:eastAsia="Times New Roman" w:hAnsi="Consolas" w:cs="Courier New"/>
            <w:color w:val="C7254E"/>
            <w:sz w:val="26"/>
            <w:szCs w:val="26"/>
            <w:shd w:val="clear" w:color="auto" w:fill="F9F2F4"/>
            <w:lang w:eastAsia="en-IN"/>
          </w:rPr>
          <w:t>PathVariable</w:t>
        </w:r>
        <w:proofErr w:type="spellEnd"/>
        <w:r w:rsidRPr="00FB4E73">
          <w:rPr>
            <w:rFonts w:ascii="Consolas" w:eastAsia="Times New Roman" w:hAnsi="Consolas" w:cs="Courier New"/>
            <w:color w:val="C7254E"/>
            <w:sz w:val="26"/>
            <w:szCs w:val="26"/>
            <w:shd w:val="clear" w:color="auto" w:fill="F9F2F4"/>
            <w:lang w:eastAsia="en-IN"/>
          </w:rPr>
          <w:t xml:space="preserv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41" w:author="rkbansal" w:date="2019-12-27T19:43:00Z"/>
          <w:rStyle w:val="hl-comment"/>
          <w:b/>
          <w:bCs/>
        </w:rPr>
      </w:pPr>
      <w:ins w:id="144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43" w:author="rkbansal" w:date="2019-12-27T19:43:00Z">
        <w:r w:rsidR="00423757" w:rsidRPr="00FB4E73" w:rsidDel="00FB4E73">
          <w:rPr>
            <w:rStyle w:val="hl-comment"/>
            <w:b/>
            <w:bCs/>
            <w:rPrChange w:id="144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45" w:author="rkbansal" w:date="2019-12-27T19:50:00Z"/>
          <w:rStyle w:val="hl-comment"/>
          <w:b/>
          <w:bCs/>
        </w:rPr>
        <w:pPrChange w:id="1446" w:author="rkbansal" w:date="2019-12-27T19:54:00Z">
          <w:pPr>
            <w:pStyle w:val="Heading5"/>
          </w:pPr>
        </w:pPrChange>
      </w:pPr>
    </w:p>
    <w:p w14:paraId="17C38941" w14:textId="5FE7E162" w:rsidR="00FB4E73" w:rsidRDefault="00FB4E73" w:rsidP="00FB4E73">
      <w:pPr>
        <w:rPr>
          <w:ins w:id="1447" w:author="rkbansal" w:date="2019-12-27T19:50:00Z"/>
          <w:rFonts w:ascii="Cambria" w:hAnsi="Cambria"/>
          <w:color w:val="222635"/>
          <w:sz w:val="29"/>
          <w:szCs w:val="29"/>
          <w:shd w:val="clear" w:color="auto" w:fill="FFFFFF"/>
        </w:rPr>
      </w:pPr>
      <w:ins w:id="144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proofErr w:type="spellStart"/>
      <w:ins w:id="1449" w:author="rkbansal" w:date="2020-02-17T22:12:00Z">
        <w:r w:rsidR="003E3FE2">
          <w:rPr>
            <w:rFonts w:ascii="Cambria" w:hAnsi="Cambria"/>
            <w:color w:val="222635"/>
            <w:sz w:val="29"/>
            <w:szCs w:val="29"/>
            <w:shd w:val="clear" w:color="auto" w:fill="FFFFFF"/>
          </w:rPr>
          <w:t>UserDetailsServiceImpl</w:t>
        </w:r>
      </w:ins>
      <w:proofErr w:type="spellEnd"/>
      <w:ins w:id="1450" w:author="rkbansal" w:date="2019-12-27T19:50:00Z">
        <w:r>
          <w:rPr>
            <w:rFonts w:ascii="Cambria" w:hAnsi="Cambria"/>
            <w:color w:val="222635"/>
            <w:sz w:val="29"/>
            <w:szCs w:val="29"/>
            <w:shd w:val="clear" w:color="auto" w:fill="FFFFFF"/>
          </w:rPr>
          <w:t xml:space="preserve"> where we </w:t>
        </w:r>
        <w:proofErr w:type="spellStart"/>
        <w:r>
          <w:rPr>
            <w:rFonts w:ascii="Cambria" w:hAnsi="Cambria"/>
            <w:color w:val="222635"/>
            <w:sz w:val="29"/>
            <w:szCs w:val="29"/>
            <w:shd w:val="clear" w:color="auto" w:fill="FFFFFF"/>
          </w:rPr>
          <w:t>autowire</w:t>
        </w:r>
        <w:proofErr w:type="spellEnd"/>
        <w:r>
          <w:rPr>
            <w:rFonts w:ascii="Cambria" w:hAnsi="Cambria"/>
            <w:color w:val="222635"/>
            <w:sz w:val="29"/>
            <w:szCs w:val="29"/>
            <w:shd w:val="clear" w:color="auto" w:fill="FFFFFF"/>
          </w:rPr>
          <w:t xml:space="preserve"> our Interface so Spring can Inject actual implementation during runtime. Then, we call that implementation to call the </w:t>
        </w:r>
        <w:proofErr w:type="spellStart"/>
        <w:r>
          <w:rPr>
            <w:rFonts w:ascii="Cambria" w:hAnsi="Cambria"/>
            <w:color w:val="222635"/>
            <w:sz w:val="29"/>
            <w:szCs w:val="29"/>
            <w:shd w:val="clear" w:color="auto" w:fill="FFFFFF"/>
          </w:rPr>
          <w:t>EmployeeService</w:t>
        </w:r>
        <w:proofErr w:type="spellEnd"/>
        <w:r>
          <w:rPr>
            <w:rFonts w:ascii="Cambria" w:hAnsi="Cambria"/>
            <w:color w:val="222635"/>
            <w:sz w:val="29"/>
            <w:szCs w:val="29"/>
            <w:shd w:val="clear" w:color="auto" w:fill="FFFFFF"/>
          </w:rPr>
          <w:t xml:space="preserve"> REST API.</w:t>
        </w:r>
      </w:ins>
    </w:p>
    <w:p w14:paraId="78549E40" w14:textId="4FEA4711" w:rsidR="00FB4E73" w:rsidRDefault="003E3FE2" w:rsidP="00FB4E73">
      <w:pPr>
        <w:rPr>
          <w:ins w:id="1451" w:author="rkbansal" w:date="2019-12-27T19:51:00Z"/>
        </w:rPr>
      </w:pPr>
      <w:ins w:id="145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53" w:author="rkbansal" w:date="2019-12-27T19:52:00Z"/>
          <w:rStyle w:val="Strong"/>
          <w:rFonts w:ascii="Cambria" w:hAnsi="Cambria"/>
          <w:color w:val="222635"/>
          <w:sz w:val="29"/>
          <w:szCs w:val="29"/>
          <w:shd w:val="clear" w:color="auto" w:fill="FFFFFF"/>
        </w:rPr>
      </w:pPr>
      <w:ins w:id="145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proofErr w:type="spellStart"/>
      <w:ins w:id="1455" w:author="rkbansal" w:date="2020-02-17T22:14:00Z">
        <w:r w:rsidR="00B67511">
          <w:rPr>
            <w:rFonts w:ascii="Cambria" w:hAnsi="Cambria"/>
            <w:color w:val="222635"/>
            <w:sz w:val="29"/>
            <w:szCs w:val="29"/>
            <w:shd w:val="clear" w:color="auto" w:fill="FFFFFF"/>
          </w:rPr>
          <w:t>AuthServiceApplication</w:t>
        </w:r>
      </w:ins>
      <w:proofErr w:type="spellEnd"/>
      <w:ins w:id="145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57" w:author="rkbansal" w:date="2019-12-27T19:49:00Z"/>
          <w:rPrChange w:id="1458" w:author="rkbansal" w:date="2019-12-27T19:50:00Z">
            <w:rPr>
              <w:ins w:id="1459" w:author="rkbansal" w:date="2019-12-27T19:49:00Z"/>
              <w:rFonts w:ascii="Consolas" w:hAnsi="Consolas"/>
              <w:color w:val="000000"/>
              <w:sz w:val="23"/>
              <w:szCs w:val="23"/>
            </w:rPr>
          </w:rPrChange>
        </w:rPr>
        <w:pPrChange w:id="146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6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62" w:author="rkbansal" w:date="2019-12-27T19:53:00Z"/>
          <w:rFonts w:ascii="Cambria" w:hAnsi="Cambria"/>
          <w:color w:val="222635"/>
          <w:sz w:val="29"/>
          <w:szCs w:val="29"/>
        </w:rPr>
      </w:pPr>
      <w:ins w:id="146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64" w:author="rkbansal" w:date="2019-12-27T19:53:00Z"/>
          <w:b/>
          <w:bCs/>
          <w:rPrChange w:id="1465" w:author="rkbansal" w:date="2019-12-27T19:53:00Z">
            <w:rPr>
              <w:ins w:id="1466" w:author="rkbansal" w:date="2019-12-27T19:53:00Z"/>
            </w:rPr>
          </w:rPrChange>
        </w:rPr>
        <w:pPrChange w:id="1467" w:author="rkbansal" w:date="2019-12-27T19:53:00Z">
          <w:pPr>
            <w:pStyle w:val="Heading2"/>
            <w:shd w:val="clear" w:color="auto" w:fill="FFFFFF"/>
            <w:spacing w:before="300" w:after="75"/>
          </w:pPr>
        </w:pPrChange>
      </w:pPr>
      <w:ins w:id="1468" w:author="rkbansal" w:date="2019-12-27T19:53:00Z">
        <w:r w:rsidRPr="006C1C8C">
          <w:rPr>
            <w:b/>
            <w:bCs/>
            <w:rPrChange w:id="146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70" w:author="rkbansal" w:date="2019-12-27T19:53:00Z"/>
          <w:rFonts w:ascii="Cambria" w:hAnsi="Cambria"/>
          <w:color w:val="222635"/>
          <w:sz w:val="29"/>
          <w:szCs w:val="29"/>
        </w:rPr>
      </w:pPr>
      <w:ins w:id="147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72" w:author="rkbansal" w:date="2019-12-27T19:53:00Z"/>
          <w:rFonts w:ascii="Cambria" w:hAnsi="Cambria"/>
          <w:color w:val="222635"/>
          <w:sz w:val="29"/>
          <w:szCs w:val="29"/>
        </w:rPr>
      </w:pPr>
      <w:proofErr w:type="spellStart"/>
      <w:ins w:id="1473" w:author="rkbansal" w:date="2020-02-17T22:13:00Z">
        <w:r>
          <w:rPr>
            <w:rFonts w:ascii="Cambria" w:hAnsi="Cambria"/>
            <w:color w:val="222635"/>
            <w:sz w:val="29"/>
            <w:szCs w:val="29"/>
          </w:rPr>
          <w:t>UserMgmtService</w:t>
        </w:r>
      </w:ins>
      <w:proofErr w:type="spellEnd"/>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74" w:author="rkbansal" w:date="2019-12-27T19:53:00Z"/>
          <w:rFonts w:ascii="Cambria" w:hAnsi="Cambria"/>
          <w:color w:val="222635"/>
          <w:sz w:val="29"/>
          <w:szCs w:val="29"/>
        </w:rPr>
      </w:pPr>
      <w:proofErr w:type="spellStart"/>
      <w:ins w:id="1475" w:author="rkbansal" w:date="2019-12-27T19:53:00Z">
        <w:r>
          <w:rPr>
            <w:rFonts w:ascii="Cambria" w:hAnsi="Cambria"/>
            <w:color w:val="222635"/>
            <w:sz w:val="29"/>
            <w:szCs w:val="29"/>
          </w:rPr>
          <w:t>EurekaServer</w:t>
        </w:r>
        <w:proofErr w:type="spellEnd"/>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76" w:author="rkbansal" w:date="2019-12-27T19:53:00Z"/>
          <w:rFonts w:ascii="Cambria" w:hAnsi="Cambria"/>
          <w:color w:val="222635"/>
          <w:sz w:val="29"/>
          <w:szCs w:val="29"/>
        </w:rPr>
      </w:pPr>
      <w:proofErr w:type="spellStart"/>
      <w:ins w:id="1477" w:author="rkbansal" w:date="2020-02-17T22:13:00Z">
        <w:r>
          <w:rPr>
            <w:rFonts w:ascii="Cambria" w:hAnsi="Cambria"/>
            <w:color w:val="222635"/>
            <w:sz w:val="29"/>
            <w:szCs w:val="29"/>
          </w:rPr>
          <w:t>AuthService</w:t>
        </w:r>
      </w:ins>
      <w:proofErr w:type="spellEnd"/>
    </w:p>
    <w:p w14:paraId="08F59FC4" w14:textId="2FE3E402" w:rsidR="00D02FC8" w:rsidRDefault="00344EF5" w:rsidP="00D02FC8">
      <w:pPr>
        <w:pStyle w:val="NormalWeb"/>
        <w:shd w:val="clear" w:color="auto" w:fill="FFFFFF"/>
        <w:spacing w:before="75" w:beforeAutospacing="0" w:after="225" w:afterAutospacing="0"/>
        <w:rPr>
          <w:ins w:id="1478" w:author="rkbansal" w:date="2019-12-27T19:53:00Z"/>
          <w:rFonts w:ascii="Cambria" w:hAnsi="Cambria"/>
          <w:color w:val="222635"/>
          <w:sz w:val="29"/>
          <w:szCs w:val="29"/>
        </w:rPr>
      </w:pPr>
      <w:ins w:id="1479" w:author="rkbansal" w:date="2020-02-17T22:14:00Z">
        <w:r>
          <w:rPr>
            <w:rFonts w:ascii="Cambria" w:hAnsi="Cambria"/>
            <w:color w:val="222635"/>
            <w:sz w:val="29"/>
            <w:szCs w:val="29"/>
          </w:rPr>
          <w:t>Now</w:t>
        </w:r>
      </w:ins>
      <w:ins w:id="148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81" w:author="rkbansal" w:date="2019-12-27T19:43:00Z"/>
          <w:b/>
          <w:bCs/>
          <w:rPrChange w:id="1482" w:author="rkbansal" w:date="2019-12-27T19:48:00Z">
            <w:rPr>
              <w:del w:id="1483" w:author="rkbansal" w:date="2019-12-27T19:43:00Z"/>
              <w:rFonts w:ascii="Consolas" w:hAnsi="Consolas"/>
              <w:color w:val="000000"/>
              <w:sz w:val="23"/>
              <w:szCs w:val="23"/>
            </w:rPr>
          </w:rPrChange>
        </w:rPr>
        <w:pPrChange w:id="148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5" w:author="rkbansal" w:date="2019-12-27T19:43:00Z">
        <w:r w:rsidRPr="00FB4E73" w:rsidDel="00FB4E73">
          <w:rPr>
            <w:rStyle w:val="hl-attribute"/>
            <w:b/>
            <w:bCs/>
            <w:rPrChange w:id="1486" w:author="rkbansal" w:date="2019-12-27T19:48:00Z">
              <w:rPr>
                <w:rStyle w:val="hl-attribute"/>
                <w:rFonts w:ascii="Consolas" w:hAnsi="Consolas"/>
                <w:color w:val="7F007F"/>
                <w:sz w:val="23"/>
                <w:szCs w:val="23"/>
              </w:rPr>
            </w:rPrChange>
          </w:rPr>
          <w:delText>feign</w:delText>
        </w:r>
        <w:r w:rsidRPr="00FB4E73" w:rsidDel="00FB4E73">
          <w:rPr>
            <w:b/>
            <w:bCs/>
            <w:rPrChange w:id="148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88" w:author="rkbansal" w:date="2019-12-27T19:43:00Z"/>
          <w:b/>
          <w:bCs/>
          <w:rPrChange w:id="1489" w:author="rkbansal" w:date="2019-12-27T19:48:00Z">
            <w:rPr>
              <w:del w:id="1490" w:author="rkbansal" w:date="2019-12-27T19:43:00Z"/>
              <w:rFonts w:ascii="Consolas" w:hAnsi="Consolas"/>
              <w:color w:val="000000"/>
              <w:sz w:val="23"/>
              <w:szCs w:val="23"/>
            </w:rPr>
          </w:rPrChange>
        </w:rPr>
        <w:pPrChange w:id="149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92" w:author="rkbansal" w:date="2019-12-27T19:43:00Z">
        <w:r w:rsidRPr="00FB4E73" w:rsidDel="00FB4E73">
          <w:rPr>
            <w:rStyle w:val="hl-attribute"/>
            <w:b/>
            <w:bCs/>
            <w:rPrChange w:id="149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9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95" w:author="rkbansal" w:date="2019-12-27T19:43:00Z"/>
          <w:b/>
          <w:bCs/>
          <w:rPrChange w:id="1496" w:author="rkbansal" w:date="2019-12-27T19:48:00Z">
            <w:rPr>
              <w:del w:id="1497" w:author="rkbansal" w:date="2019-12-27T19:43:00Z"/>
              <w:rFonts w:ascii="Consolas" w:hAnsi="Consolas"/>
              <w:color w:val="000000"/>
              <w:sz w:val="23"/>
              <w:szCs w:val="23"/>
            </w:rPr>
          </w:rPrChange>
        </w:rPr>
        <w:pPrChange w:id="149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99" w:author="rkbansal" w:date="2019-12-27T19:43:00Z">
        <w:r w:rsidRPr="00FB4E73" w:rsidDel="00FB4E73">
          <w:rPr>
            <w:rStyle w:val="hl-attribute"/>
            <w:b/>
            <w:bCs/>
            <w:rPrChange w:id="150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501" w:author="rkbansal" w:date="2019-12-27T19:48:00Z">
              <w:rPr>
                <w:rFonts w:ascii="Consolas" w:hAnsi="Consolas"/>
                <w:color w:val="000000"/>
                <w:sz w:val="23"/>
                <w:szCs w:val="23"/>
              </w:rPr>
            </w:rPrChange>
          </w:rPr>
          <w:delText xml:space="preserve">: </w:delText>
        </w:r>
        <w:r w:rsidRPr="00FB4E73" w:rsidDel="00FB4E73">
          <w:rPr>
            <w:rStyle w:val="hl-keyword"/>
            <w:b/>
            <w:bCs/>
            <w:rPrChange w:id="150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503" w:author="rkbansal" w:date="2019-12-27T19:43:00Z"/>
          <w:b/>
          <w:bCs/>
          <w:rPrChange w:id="1504" w:author="rkbansal" w:date="2019-12-27T19:48:00Z">
            <w:rPr>
              <w:del w:id="1505" w:author="rkbansal" w:date="2019-12-27T19:43:00Z"/>
              <w:rFonts w:ascii="Consolas" w:hAnsi="Consolas"/>
              <w:color w:val="000000"/>
              <w:sz w:val="23"/>
              <w:szCs w:val="23"/>
            </w:rPr>
          </w:rPrChange>
        </w:rPr>
        <w:pPrChange w:id="15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507" w:author="rkbansal" w:date="2019-12-27T19:43:00Z"/>
          <w:b/>
          <w:bCs/>
          <w:rPrChange w:id="1508" w:author="rkbansal" w:date="2019-12-27T19:48:00Z">
            <w:rPr>
              <w:del w:id="1509" w:author="rkbansal" w:date="2019-12-27T19:43:00Z"/>
              <w:rFonts w:ascii="Consolas" w:hAnsi="Consolas"/>
              <w:color w:val="000000"/>
              <w:sz w:val="23"/>
              <w:szCs w:val="23"/>
            </w:rPr>
          </w:rPrChange>
        </w:rPr>
        <w:pPrChange w:id="151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1" w:author="rkbansal" w:date="2019-12-27T19:43:00Z">
        <w:r w:rsidRPr="00FB4E73" w:rsidDel="00FB4E73">
          <w:rPr>
            <w:rStyle w:val="hl-comment"/>
            <w:b/>
            <w:bCs/>
            <w:rPrChange w:id="151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13" w:author="rkbansal" w:date="2019-12-27T19:43:00Z"/>
          <w:b/>
          <w:bCs/>
          <w:rPrChange w:id="1514" w:author="rkbansal" w:date="2019-12-27T19:48:00Z">
            <w:rPr>
              <w:del w:id="1515" w:author="rkbansal" w:date="2019-12-27T19:43:00Z"/>
              <w:rFonts w:ascii="Consolas" w:hAnsi="Consolas"/>
              <w:color w:val="000000"/>
              <w:sz w:val="23"/>
              <w:szCs w:val="23"/>
            </w:rPr>
          </w:rPrChange>
        </w:rPr>
        <w:pPrChange w:id="151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7" w:author="rkbansal" w:date="2019-12-27T19:43:00Z">
        <w:r w:rsidRPr="00FB4E73" w:rsidDel="00FB4E73">
          <w:rPr>
            <w:rStyle w:val="hl-attribute"/>
            <w:b/>
            <w:bCs/>
            <w:rPrChange w:id="1518" w:author="rkbansal" w:date="2019-12-27T19:48:00Z">
              <w:rPr>
                <w:rStyle w:val="hl-attribute"/>
                <w:rFonts w:ascii="Consolas" w:hAnsi="Consolas"/>
                <w:color w:val="7F007F"/>
                <w:sz w:val="23"/>
                <w:szCs w:val="23"/>
              </w:rPr>
            </w:rPrChange>
          </w:rPr>
          <w:delText>hystrix</w:delText>
        </w:r>
        <w:r w:rsidRPr="00FB4E73" w:rsidDel="00FB4E73">
          <w:rPr>
            <w:b/>
            <w:bCs/>
            <w:rPrChange w:id="151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20" w:author="rkbansal" w:date="2019-12-27T19:43:00Z"/>
          <w:b/>
          <w:bCs/>
          <w:rPrChange w:id="1521" w:author="rkbansal" w:date="2019-12-27T19:48:00Z">
            <w:rPr>
              <w:del w:id="1522" w:author="rkbansal" w:date="2019-12-27T19:43:00Z"/>
              <w:rFonts w:ascii="Consolas" w:hAnsi="Consolas"/>
              <w:color w:val="000000"/>
              <w:sz w:val="23"/>
              <w:szCs w:val="23"/>
            </w:rPr>
          </w:rPrChange>
        </w:rPr>
        <w:pPrChange w:id="152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4" w:author="rkbansal" w:date="2019-12-27T19:43:00Z">
        <w:r w:rsidRPr="00FB4E73" w:rsidDel="00FB4E73">
          <w:rPr>
            <w:rStyle w:val="hl-attribute"/>
            <w:b/>
            <w:bCs/>
            <w:rPrChange w:id="152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2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27" w:author="rkbansal" w:date="2019-12-27T19:43:00Z"/>
          <w:b/>
          <w:bCs/>
          <w:rPrChange w:id="1528" w:author="rkbansal" w:date="2019-12-27T19:48:00Z">
            <w:rPr>
              <w:del w:id="1529" w:author="rkbansal" w:date="2019-12-27T19:43:00Z"/>
              <w:rFonts w:ascii="Consolas" w:hAnsi="Consolas"/>
              <w:color w:val="000000"/>
              <w:sz w:val="23"/>
              <w:szCs w:val="23"/>
            </w:rPr>
          </w:rPrChange>
        </w:rPr>
        <w:pPrChange w:id="153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1" w:author="rkbansal" w:date="2019-12-27T19:43:00Z">
        <w:r w:rsidRPr="00FB4E73" w:rsidDel="00FB4E73">
          <w:rPr>
            <w:rStyle w:val="hl-attribute"/>
            <w:b/>
            <w:bCs/>
            <w:rPrChange w:id="153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3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34" w:author="rkbansal" w:date="2019-12-27T19:43:00Z"/>
          <w:b/>
          <w:bCs/>
          <w:rPrChange w:id="1535" w:author="rkbansal" w:date="2019-12-27T19:48:00Z">
            <w:rPr>
              <w:del w:id="1536" w:author="rkbansal" w:date="2019-12-27T19:43:00Z"/>
              <w:rFonts w:ascii="Consolas" w:hAnsi="Consolas"/>
              <w:color w:val="000000"/>
              <w:sz w:val="23"/>
              <w:szCs w:val="23"/>
            </w:rPr>
          </w:rPrChange>
        </w:rPr>
        <w:pPrChange w:id="153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8" w:author="rkbansal" w:date="2019-12-27T19:43:00Z">
        <w:r w:rsidRPr="00FB4E73" w:rsidDel="00FB4E73">
          <w:rPr>
            <w:rStyle w:val="hl-attribute"/>
            <w:b/>
            <w:bCs/>
            <w:rPrChange w:id="153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4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41" w:author="rkbansal" w:date="2019-12-27T19:43:00Z"/>
          <w:b/>
          <w:bCs/>
          <w:rPrChange w:id="1542" w:author="rkbansal" w:date="2019-12-27T19:48:00Z">
            <w:rPr>
              <w:del w:id="1543" w:author="rkbansal" w:date="2019-12-27T19:43:00Z"/>
              <w:rFonts w:ascii="Consolas" w:hAnsi="Consolas"/>
              <w:color w:val="000000"/>
              <w:sz w:val="23"/>
              <w:szCs w:val="23"/>
            </w:rPr>
          </w:rPrChange>
        </w:rPr>
        <w:pPrChange w:id="154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5" w:author="rkbansal" w:date="2019-12-27T19:43:00Z">
        <w:r w:rsidRPr="00FB4E73" w:rsidDel="00FB4E73">
          <w:rPr>
            <w:rStyle w:val="hl-attribute"/>
            <w:b/>
            <w:bCs/>
            <w:rPrChange w:id="154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4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48" w:author="rkbansal" w:date="2019-12-27T19:43:00Z"/>
          <w:b/>
          <w:bCs/>
          <w:rPrChange w:id="1549" w:author="rkbansal" w:date="2019-12-27T19:48:00Z">
            <w:rPr>
              <w:del w:id="1550" w:author="rkbansal" w:date="2019-12-27T19:43:00Z"/>
              <w:rFonts w:ascii="Consolas" w:hAnsi="Consolas"/>
              <w:color w:val="000000"/>
              <w:sz w:val="23"/>
              <w:szCs w:val="23"/>
            </w:rPr>
          </w:rPrChange>
        </w:rPr>
        <w:pPrChange w:id="155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52" w:author="rkbansal" w:date="2019-12-27T19:43:00Z">
        <w:r w:rsidRPr="00FB4E73" w:rsidDel="00FB4E73">
          <w:rPr>
            <w:rStyle w:val="hl-attribute"/>
            <w:b/>
            <w:bCs/>
            <w:rPrChange w:id="155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54" w:author="rkbansal" w:date="2019-12-27T19:48:00Z">
              <w:rPr>
                <w:rFonts w:ascii="Consolas" w:hAnsi="Consolas"/>
                <w:color w:val="000000"/>
                <w:sz w:val="23"/>
                <w:szCs w:val="23"/>
              </w:rPr>
            </w:rPrChange>
          </w:rPr>
          <w:delText>: SEMAPHORE</w:delText>
        </w:r>
        <w:bookmarkStart w:id="1555" w:name="_creating_feign_clients_manually"/>
        <w:bookmarkEnd w:id="1555"/>
      </w:del>
    </w:p>
    <w:p w14:paraId="0D0C0733" w14:textId="1D9C67CD" w:rsidR="00803BB9" w:rsidRPr="00FB4E73" w:rsidDel="00FB4E73" w:rsidRDefault="00803BB9">
      <w:pPr>
        <w:pStyle w:val="Heading5"/>
        <w:rPr>
          <w:del w:id="1556" w:author="rkbansal" w:date="2019-12-27T19:43:00Z"/>
          <w:rStyle w:val="Strong"/>
          <w:rPrChange w:id="1557" w:author="rkbansal" w:date="2019-12-27T19:48:00Z">
            <w:rPr>
              <w:del w:id="1558" w:author="rkbansal" w:date="2019-12-27T19:43:00Z"/>
              <w:rStyle w:val="Strong"/>
              <w:rFonts w:ascii="Courier New" w:hAnsi="Courier New" w:cs="Lucida Sans Unicode"/>
              <w:i/>
              <w:iCs/>
              <w:spacing w:val="-3"/>
              <w:sz w:val="20"/>
              <w:szCs w:val="20"/>
              <w:lang w:eastAsia="en-IN"/>
            </w:rPr>
          </w:rPrChange>
        </w:rPr>
        <w:pPrChange w:id="1559" w:author="rkbansal" w:date="2019-12-27T19:48:00Z">
          <w:pPr>
            <w:shd w:val="clear" w:color="auto" w:fill="FFFFFF"/>
            <w:spacing w:after="240" w:line="240" w:lineRule="auto"/>
            <w:ind w:firstLine="714"/>
            <w:jc w:val="both"/>
          </w:pPr>
        </w:pPrChange>
      </w:pPr>
      <w:del w:id="1560" w:author="rkbansal" w:date="2019-12-27T19:43:00Z">
        <w:r w:rsidRPr="00FB4E73" w:rsidDel="00FB4E73">
          <w:rPr>
            <w:rStyle w:val="Strong"/>
            <w:rPrChange w:id="156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62" w:author="rkbansal" w:date="2019-12-27T19:48:00Z">
            <w:rPr>
              <w:rStyle w:val="Strong"/>
              <w:rFonts w:eastAsia="Times New Roman" w:cs="Times New Roman"/>
              <w:b w:val="0"/>
              <w:bCs w:val="0"/>
              <w:spacing w:val="-1"/>
              <w:lang w:eastAsia="en-IN"/>
            </w:rPr>
          </w:rPrChange>
        </w:rPr>
        <w:pPrChange w:id="156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6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65" w:author="Rajiv Bansal" w:date="2019-08-04T11:27:00Z"/>
          <w:rFonts w:ascii="Segoe UI" w:hAnsi="Segoe UI" w:cs="Segoe UI"/>
          <w:color w:val="000000"/>
        </w:rPr>
      </w:pPr>
      <w:ins w:id="156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7" w:author="Rajiv Bansal" w:date="2019-08-04T11:27:00Z"/>
          <w:rFonts w:ascii="inherit" w:hAnsi="inherit"/>
          <w:color w:val="000000"/>
          <w:sz w:val="22"/>
          <w:szCs w:val="22"/>
        </w:rPr>
      </w:pPr>
      <w:ins w:id="156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2" w:author="Rajiv Bansal" w:date="2019-08-04T11:27:00Z"/>
          <w:rFonts w:ascii="inherit" w:hAnsi="inherit"/>
          <w:color w:val="000000"/>
          <w:sz w:val="22"/>
          <w:szCs w:val="22"/>
        </w:rPr>
      </w:pPr>
      <w:ins w:id="157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4" w:author="Rajiv Bansal" w:date="2019-08-04T11:27:00Z"/>
          <w:rFonts w:ascii="inherit" w:hAnsi="inherit"/>
          <w:color w:val="000000"/>
          <w:sz w:val="22"/>
          <w:szCs w:val="22"/>
        </w:rPr>
      </w:pPr>
      <w:ins w:id="157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6" w:author="Rajiv Bansal" w:date="2019-08-04T11:27:00Z"/>
          <w:rFonts w:ascii="inherit" w:hAnsi="inherit"/>
          <w:color w:val="000000"/>
          <w:sz w:val="22"/>
          <w:szCs w:val="22"/>
        </w:rPr>
      </w:pPr>
      <w:ins w:id="157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8" w:author="Rajiv Bansal" w:date="2019-08-04T11:27:00Z"/>
          <w:rFonts w:ascii="inherit" w:hAnsi="inherit"/>
          <w:color w:val="000000"/>
          <w:sz w:val="22"/>
          <w:szCs w:val="22"/>
        </w:rPr>
      </w:pPr>
      <w:ins w:id="157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80" w:author="Rajiv Bansal" w:date="2019-08-04T11:27:00Z"/>
          <w:rFonts w:ascii="inherit" w:hAnsi="inherit"/>
          <w:color w:val="000000"/>
          <w:sz w:val="22"/>
          <w:szCs w:val="22"/>
        </w:rPr>
      </w:pPr>
      <w:ins w:id="158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82" w:author="Rajiv Bansal" w:date="2019-08-04T11:27:00Z"/>
          <w:rFonts w:ascii="Segoe UI" w:hAnsi="Segoe UI" w:cs="Segoe UI"/>
          <w:color w:val="000000"/>
          <w:sz w:val="36"/>
          <w:szCs w:val="36"/>
        </w:rPr>
        <w:pPrChange w:id="1583" w:author="Rajiv Bansal" w:date="2019-08-04T11:28:00Z">
          <w:pPr>
            <w:pStyle w:val="Heading2"/>
            <w:pBdr>
              <w:bottom w:val="single" w:sz="6" w:space="4" w:color="EAECEF"/>
            </w:pBdr>
            <w:shd w:val="clear" w:color="auto" w:fill="FFFFFF"/>
            <w:spacing w:before="450" w:after="240"/>
          </w:pPr>
        </w:pPrChange>
      </w:pPr>
      <w:ins w:id="158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85" w:author="Rajiv Bansal" w:date="2019-08-04T11:27:00Z"/>
          <w:rFonts w:ascii="Segoe UI" w:hAnsi="Segoe UI" w:cs="Segoe UI"/>
          <w:color w:val="000000"/>
        </w:rPr>
      </w:pPr>
      <w:ins w:id="1586" w:author="Rajiv Bansal" w:date="2019-08-04T11:27:00Z">
        <w:r>
          <w:rPr>
            <w:rFonts w:ascii="Segoe UI" w:hAnsi="Segoe UI" w:cs="Segoe UI"/>
            <w:color w:val="000000"/>
          </w:rPr>
          <w:t xml:space="preserve">Server side load balancing is involved in monolithic applications where we have limited number of application instances behind the load </w:t>
        </w:r>
        <w:proofErr w:type="spellStart"/>
        <w:r>
          <w:rPr>
            <w:rFonts w:ascii="Segoe UI" w:hAnsi="Segoe UI" w:cs="Segoe UI"/>
            <w:color w:val="000000"/>
          </w:rPr>
          <w:t>load</w:t>
        </w:r>
        <w:proofErr w:type="spellEnd"/>
        <w:r>
          <w:rPr>
            <w:rFonts w:ascii="Segoe UI" w:hAnsi="Segoe UI" w:cs="Segoe UI"/>
            <w:color w:val="000000"/>
          </w:rPr>
          <w:t xml:space="preserve">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87" w:author="Rajiv Bansal" w:date="2019-08-04T11:27:00Z"/>
          <w:rFonts w:ascii="Segoe UI" w:hAnsi="Segoe UI" w:cs="Segoe UI"/>
          <w:color w:val="000000"/>
        </w:rPr>
      </w:pPr>
      <w:ins w:id="158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89" w:author="Rajiv Bansal" w:date="2019-08-04T11:27:00Z"/>
          <w:rFonts w:ascii="Segoe UI" w:hAnsi="Segoe UI" w:cs="Segoe UI"/>
          <w:color w:val="000000"/>
          <w:sz w:val="29"/>
          <w:szCs w:val="29"/>
        </w:rPr>
        <w:pPrChange w:id="1590" w:author="Rajiv Bansal" w:date="2019-08-04T11:28:00Z">
          <w:pPr>
            <w:pStyle w:val="Heading4"/>
            <w:shd w:val="clear" w:color="auto" w:fill="FFFFFF"/>
            <w:spacing w:before="360" w:after="240"/>
          </w:pPr>
        </w:pPrChange>
      </w:pPr>
      <w:ins w:id="159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92" w:author="Rajiv Bansal" w:date="2019-08-04T11:27:00Z"/>
          <w:rFonts w:ascii="Segoe UI" w:hAnsi="Segoe UI" w:cs="Segoe UI"/>
          <w:color w:val="000000"/>
        </w:rPr>
      </w:pPr>
      <w:ins w:id="1593" w:author="Rajiv Bansal" w:date="2019-08-04T11:27:00Z">
        <w:r>
          <w:rPr>
            <w:rFonts w:ascii="Segoe UI" w:hAnsi="Segoe UI" w:cs="Segoe UI"/>
            <w:color w:val="000000"/>
          </w:rPr>
          <w:t xml:space="preserve">Mostly server side load balancing is a manual effort and we need to add/remove instances manually to the load balancer to work. So ideally we are </w:t>
        </w:r>
        <w:proofErr w:type="spellStart"/>
        <w:r>
          <w:rPr>
            <w:rFonts w:ascii="Segoe UI" w:hAnsi="Segoe UI" w:cs="Segoe UI"/>
            <w:color w:val="000000"/>
          </w:rPr>
          <w:t>loosing</w:t>
        </w:r>
        <w:proofErr w:type="spellEnd"/>
        <w:r>
          <w:rPr>
            <w:rFonts w:ascii="Segoe UI" w:hAnsi="Segoe UI" w:cs="Segoe UI"/>
            <w:color w:val="000000"/>
          </w:rPr>
          <w:t xml:space="preserve"> the today’s on demand scalability to auto-discover and configure when any new instances will be </w:t>
        </w:r>
        <w:proofErr w:type="spellStart"/>
        <w:r>
          <w:rPr>
            <w:rFonts w:ascii="Segoe UI" w:hAnsi="Segoe UI" w:cs="Segoe UI"/>
            <w:color w:val="000000"/>
          </w:rPr>
          <w:t>spinned</w:t>
        </w:r>
        <w:proofErr w:type="spellEnd"/>
        <w:r>
          <w:rPr>
            <w:rFonts w:ascii="Segoe UI" w:hAnsi="Segoe UI" w:cs="Segoe UI"/>
            <w:color w:val="000000"/>
          </w:rPr>
          <w:t xml:space="preserve"> of.</w:t>
        </w:r>
      </w:ins>
    </w:p>
    <w:p w14:paraId="33AD3C9F" w14:textId="77777777" w:rsidR="00423757" w:rsidRDefault="00423757" w:rsidP="00423757">
      <w:pPr>
        <w:pStyle w:val="NormalWeb"/>
        <w:shd w:val="clear" w:color="auto" w:fill="FFFFFF"/>
        <w:spacing w:before="150" w:beforeAutospacing="0" w:after="240" w:afterAutospacing="0"/>
        <w:rPr>
          <w:ins w:id="1594" w:author="Rajiv Bansal" w:date="2019-08-04T11:27:00Z"/>
          <w:rFonts w:ascii="Segoe UI" w:hAnsi="Segoe UI" w:cs="Segoe UI"/>
          <w:color w:val="000000"/>
        </w:rPr>
      </w:pPr>
      <w:ins w:id="159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96" w:author="Rajiv Bansal" w:date="2019-08-04T11:27:00Z"/>
          <w:rFonts w:ascii="Segoe UI" w:hAnsi="Segoe UI" w:cs="Segoe UI"/>
          <w:color w:val="000000"/>
        </w:rPr>
        <w:pPrChange w:id="1597" w:author="Rajiv Bansal" w:date="2019-08-04T11:28:00Z">
          <w:pPr>
            <w:pStyle w:val="Heading2"/>
            <w:pBdr>
              <w:bottom w:val="single" w:sz="6" w:space="4" w:color="EAECEF"/>
            </w:pBdr>
            <w:shd w:val="clear" w:color="auto" w:fill="FFFFFF"/>
            <w:spacing w:before="450" w:after="240"/>
          </w:pPr>
        </w:pPrChange>
      </w:pPr>
      <w:ins w:id="159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99" w:author="Rajiv Bansal" w:date="2019-08-04T11:27:00Z"/>
          <w:rFonts w:ascii="Segoe UI" w:hAnsi="Segoe UI" w:cs="Segoe UI"/>
          <w:color w:val="000000"/>
        </w:rPr>
      </w:pPr>
      <w:ins w:id="160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601" w:author="Rajiv Bansal" w:date="2019-08-04T11:27:00Z"/>
          <w:rFonts w:ascii="Segoe UI" w:hAnsi="Segoe UI" w:cs="Segoe UI"/>
          <w:color w:val="000000"/>
        </w:rPr>
      </w:pPr>
      <w:ins w:id="160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xml:space="preserve">. In spring boot applications, we have couple of options in the service discovery space such as eureka, </w:t>
        </w:r>
        <w:proofErr w:type="spellStart"/>
        <w:r>
          <w:rPr>
            <w:rFonts w:ascii="Segoe UI" w:hAnsi="Segoe UI" w:cs="Segoe UI"/>
            <w:color w:val="000000"/>
          </w:rPr>
          <w:t>consoul</w:t>
        </w:r>
        <w:proofErr w:type="spellEnd"/>
        <w:r>
          <w:rPr>
            <w:rFonts w:ascii="Segoe UI" w:hAnsi="Segoe UI" w:cs="Segoe UI"/>
            <w:color w:val="000000"/>
          </w:rPr>
          <w:t>, zookeeper etc.</w:t>
        </w:r>
      </w:ins>
    </w:p>
    <w:p w14:paraId="26B29342" w14:textId="77777777" w:rsidR="00423757" w:rsidRDefault="00423757" w:rsidP="00423757">
      <w:pPr>
        <w:pStyle w:val="NormalWeb"/>
        <w:shd w:val="clear" w:color="auto" w:fill="FFFFFF"/>
        <w:spacing w:before="150" w:beforeAutospacing="0" w:after="240" w:afterAutospacing="0"/>
        <w:rPr>
          <w:ins w:id="1603" w:author="Rajiv Bansal" w:date="2019-08-04T11:27:00Z"/>
          <w:rFonts w:ascii="Segoe UI" w:hAnsi="Segoe UI" w:cs="Segoe UI"/>
          <w:color w:val="000000"/>
        </w:rPr>
      </w:pPr>
      <w:ins w:id="160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605" w:author="Rajiv Bansal" w:date="2019-08-04T11:27:00Z"/>
          <w:rFonts w:ascii="Segoe UI" w:hAnsi="Segoe UI" w:cs="Segoe UI"/>
          <w:color w:val="000000"/>
        </w:rPr>
      </w:pPr>
      <w:ins w:id="160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607" w:author="Rajiv Bansal" w:date="2019-08-04T11:27:00Z"/>
          <w:rFonts w:ascii="Segoe UI" w:hAnsi="Segoe UI" w:cs="Segoe UI"/>
          <w:color w:val="000000"/>
        </w:rPr>
        <w:pPrChange w:id="1608" w:author="Rajiv Bansal" w:date="2019-08-04T11:28:00Z">
          <w:pPr>
            <w:pStyle w:val="Heading2"/>
            <w:pBdr>
              <w:bottom w:val="single" w:sz="6" w:space="4" w:color="EAECEF"/>
            </w:pBdr>
            <w:shd w:val="clear" w:color="auto" w:fill="FFFFFF"/>
            <w:spacing w:before="450" w:after="240"/>
          </w:pPr>
        </w:pPrChange>
      </w:pPr>
      <w:ins w:id="160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12" w:author="Rajiv Bansal" w:date="2019-08-04T11:27:00Z"/>
          <w:rFonts w:ascii="Segoe UI" w:hAnsi="Segoe UI" w:cs="Segoe UI"/>
          <w:color w:val="000000"/>
        </w:rPr>
      </w:pPr>
      <w:ins w:id="161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14" w:author="Rajiv Bansal" w:date="2019-08-04T11:27:00Z"/>
          <w:rFonts w:ascii="Segoe UI" w:hAnsi="Segoe UI" w:cs="Segoe UI"/>
          <w:color w:val="000000"/>
        </w:rPr>
      </w:pPr>
      <w:ins w:id="161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16" w:author="Rajiv Bansal" w:date="2019-08-04T11:27:00Z"/>
          <w:rFonts w:ascii="Segoe UI" w:hAnsi="Segoe UI" w:cs="Segoe UI"/>
          <w:color w:val="000000"/>
        </w:rPr>
      </w:pPr>
      <w:ins w:id="161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18" w:author="Rajiv Bansal" w:date="2019-08-04T11:27:00Z"/>
          <w:rFonts w:ascii="Segoe UI" w:hAnsi="Segoe UI" w:cs="Segoe UI"/>
          <w:color w:val="000000"/>
        </w:rPr>
      </w:pPr>
      <w:ins w:id="161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20" w:author="Rajiv Bansal" w:date="2019-08-04T11:27:00Z"/>
          <w:rFonts w:ascii="Segoe UI" w:hAnsi="Segoe UI" w:cs="Segoe UI"/>
          <w:color w:val="000000"/>
        </w:rPr>
      </w:pPr>
      <w:ins w:id="162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2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23" w:author="Rajiv Bansal" w:date="2019-08-04T11:27:00Z"/>
              </w:rPr>
            </w:pPr>
            <w:ins w:id="1624" w:author="Rajiv Bansal" w:date="2019-08-04T11:27:00Z">
              <w:r>
                <w:t>pom.xml</w:t>
              </w:r>
            </w:ins>
          </w:p>
        </w:tc>
      </w:tr>
      <w:tr w:rsidR="00423757" w14:paraId="3867CCA5" w14:textId="77777777" w:rsidTr="00423757">
        <w:trPr>
          <w:ins w:id="1625" w:author="Rajiv Bansal" w:date="2019-08-04T11:27:00Z"/>
        </w:trPr>
        <w:tc>
          <w:tcPr>
            <w:tcW w:w="15495" w:type="dxa"/>
            <w:vAlign w:val="center"/>
            <w:hideMark/>
          </w:tcPr>
          <w:p w14:paraId="408A0C3F" w14:textId="77777777" w:rsidR="00423757" w:rsidRDefault="00423757" w:rsidP="00423757">
            <w:pPr>
              <w:rPr>
                <w:ins w:id="1626" w:author="Rajiv Bansal" w:date="2019-08-04T11:27:00Z"/>
              </w:rPr>
            </w:pPr>
            <w:ins w:id="1627" w:author="Rajiv Bansal" w:date="2019-08-04T11:27:00Z">
              <w:r>
                <w:rPr>
                  <w:rStyle w:val="HTMLCode"/>
                  <w:rFonts w:eastAsiaTheme="minorHAnsi"/>
                </w:rPr>
                <w:t>&lt;dependency&gt;</w:t>
              </w:r>
            </w:ins>
          </w:p>
          <w:p w14:paraId="0B04A588" w14:textId="77777777" w:rsidR="00423757" w:rsidRDefault="00423757" w:rsidP="00423757">
            <w:pPr>
              <w:rPr>
                <w:ins w:id="1628" w:author="Rajiv Bansal" w:date="2019-08-04T11:27:00Z"/>
              </w:rPr>
            </w:pPr>
            <w:ins w:id="1629"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proofErr w:type="spellStart"/>
              <w:r>
                <w:rPr>
                  <w:rStyle w:val="HTMLCode"/>
                  <w:rFonts w:eastAsiaTheme="minorHAnsi"/>
                </w:rPr>
                <w:t>com.netflix.ribbon</w:t>
              </w:r>
              <w:proofErr w:type="spellEnd"/>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ins>
          </w:p>
          <w:p w14:paraId="4C4F0150" w14:textId="77777777" w:rsidR="00423757" w:rsidRDefault="00423757" w:rsidP="00423757">
            <w:pPr>
              <w:rPr>
                <w:ins w:id="1630" w:author="Rajiv Bansal" w:date="2019-08-04T11:27:00Z"/>
              </w:rPr>
            </w:pPr>
            <w:ins w:id="1631"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artifactId</w:t>
              </w:r>
              <w:proofErr w:type="spellEnd"/>
              <w:r>
                <w:rPr>
                  <w:rStyle w:val="HTMLCode"/>
                  <w:rFonts w:eastAsiaTheme="minorHAnsi"/>
                </w:rPr>
                <w:t>&gt;ribbon&lt;/</w:t>
              </w:r>
              <w:proofErr w:type="spellStart"/>
              <w:r>
                <w:rPr>
                  <w:rStyle w:val="HTMLCode"/>
                  <w:rFonts w:eastAsiaTheme="minorHAnsi"/>
                </w:rPr>
                <w:t>artifactId</w:t>
              </w:r>
              <w:proofErr w:type="spellEnd"/>
              <w:r>
                <w:rPr>
                  <w:rStyle w:val="HTMLCode"/>
                  <w:rFonts w:eastAsiaTheme="minorHAnsi"/>
                </w:rPr>
                <w:t>&gt;</w:t>
              </w:r>
            </w:ins>
          </w:p>
          <w:p w14:paraId="0DF228AA" w14:textId="77777777" w:rsidR="00423757" w:rsidRDefault="00423757" w:rsidP="00423757">
            <w:pPr>
              <w:rPr>
                <w:ins w:id="1632" w:author="Rajiv Bansal" w:date="2019-08-04T11:27:00Z"/>
              </w:rPr>
            </w:pPr>
            <w:ins w:id="163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34" w:author="Rajiv Bansal" w:date="2019-08-04T11:27:00Z"/>
              </w:rPr>
            </w:pPr>
            <w:ins w:id="1635" w:author="Rajiv Bansal" w:date="2019-08-04T11:27:00Z">
              <w:r>
                <w:rPr>
                  <w:rStyle w:val="HTMLCode"/>
                  <w:rFonts w:eastAsiaTheme="minorHAnsi"/>
                </w:rPr>
                <w:t>&lt;/dependency&gt;</w:t>
              </w:r>
            </w:ins>
          </w:p>
        </w:tc>
      </w:tr>
    </w:tbl>
    <w:p w14:paraId="0122B8B3" w14:textId="77777777" w:rsidR="00423757" w:rsidRDefault="00423757">
      <w:pPr>
        <w:pStyle w:val="Heading5"/>
        <w:rPr>
          <w:ins w:id="1636" w:author="Rajiv Bansal" w:date="2019-08-04T11:27:00Z"/>
          <w:rFonts w:ascii="Segoe UI" w:hAnsi="Segoe UI" w:cs="Segoe UI"/>
          <w:color w:val="000000"/>
          <w:sz w:val="36"/>
          <w:szCs w:val="36"/>
        </w:rPr>
        <w:pPrChange w:id="1637" w:author="Rajiv Bansal" w:date="2019-08-04T11:28:00Z">
          <w:pPr>
            <w:pStyle w:val="Heading2"/>
            <w:pBdr>
              <w:bottom w:val="single" w:sz="6" w:space="4" w:color="EAECEF"/>
            </w:pBdr>
            <w:shd w:val="clear" w:color="auto" w:fill="FFFFFF"/>
            <w:spacing w:before="450" w:after="240"/>
          </w:pPr>
        </w:pPrChange>
      </w:pPr>
      <w:ins w:id="163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39" w:author="Rajiv Bansal" w:date="2019-08-04T11:27:00Z"/>
          <w:rFonts w:ascii="Segoe UI" w:hAnsi="Segoe UI" w:cs="Segoe UI"/>
          <w:color w:val="000000"/>
          <w:sz w:val="29"/>
          <w:szCs w:val="29"/>
        </w:rPr>
        <w:pPrChange w:id="1640" w:author="Rajiv Bansal" w:date="2019-08-04T11:28:00Z">
          <w:pPr>
            <w:pStyle w:val="Heading4"/>
            <w:shd w:val="clear" w:color="auto" w:fill="FFFFFF"/>
            <w:spacing w:before="360" w:after="240"/>
          </w:pPr>
        </w:pPrChange>
      </w:pPr>
      <w:ins w:id="164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50" w:author="Rajiv Bansal" w:date="2019-08-04T11:27:00Z"/>
          <w:rFonts w:ascii="Segoe UI" w:hAnsi="Segoe UI" w:cs="Segoe UI"/>
          <w:color w:val="000000"/>
        </w:rPr>
      </w:pPr>
      <w:ins w:id="165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52" w:author="Rajiv Bansal" w:date="2019-08-04T11:27:00Z"/>
          <w:rFonts w:ascii="Segoe UI" w:hAnsi="Segoe UI" w:cs="Segoe UI"/>
          <w:color w:val="000000"/>
        </w:rPr>
      </w:pPr>
      <w:ins w:id="165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54" w:author="Rajiv Bansal" w:date="2019-08-04T11:27:00Z"/>
          <w:rFonts w:ascii="Segoe UI" w:hAnsi="Segoe UI" w:cs="Segoe UI"/>
          <w:color w:val="000000"/>
        </w:rPr>
      </w:pPr>
      <w:ins w:id="165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56" w:author="Rajiv Bansal" w:date="2019-08-04T11:27:00Z"/>
          <w:rFonts w:ascii="Segoe UI" w:hAnsi="Segoe UI" w:cs="Segoe UI"/>
          <w:color w:val="000000"/>
        </w:rPr>
      </w:pPr>
      <w:ins w:id="165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58" w:author="Rajiv Bansal" w:date="2019-08-04T11:27:00Z"/>
          <w:rFonts w:ascii="Segoe UI" w:hAnsi="Segoe UI" w:cs="Segoe UI"/>
          <w:color w:val="000000"/>
        </w:rPr>
      </w:pPr>
      <w:ins w:id="165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60" w:author="Rajiv Bansal" w:date="2019-08-04T11:27:00Z"/>
          <w:rFonts w:ascii="Segoe UI" w:hAnsi="Segoe UI" w:cs="Segoe UI"/>
          <w:color w:val="000000"/>
          <w:sz w:val="29"/>
          <w:szCs w:val="29"/>
        </w:rPr>
        <w:pPrChange w:id="1661" w:author="Rajiv Bansal" w:date="2019-08-04T11:28:00Z">
          <w:pPr>
            <w:pStyle w:val="Heading4"/>
            <w:shd w:val="clear" w:color="auto" w:fill="FFFFFF"/>
            <w:spacing w:before="360" w:after="240"/>
          </w:pPr>
        </w:pPrChange>
      </w:pPr>
      <w:ins w:id="166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63" w:author="Rajiv Bansal" w:date="2019-08-04T11:27:00Z"/>
          <w:rFonts w:ascii="Segoe UI" w:hAnsi="Segoe UI" w:cs="Segoe UI"/>
          <w:color w:val="000000"/>
        </w:rPr>
      </w:pPr>
      <w:ins w:id="1664" w:author="Rajiv Bansal" w:date="2019-08-04T11:27:00Z">
        <w:r>
          <w:rPr>
            <w:rFonts w:ascii="Segoe UI" w:hAnsi="Segoe UI" w:cs="Segoe UI"/>
            <w:color w:val="000000"/>
          </w:rPr>
          <w:t xml:space="preserve">We will create a simple microservice using Spring boot and will expose </w:t>
        </w:r>
        <w:proofErr w:type="spellStart"/>
        <w:r>
          <w:rPr>
            <w:rFonts w:ascii="Segoe UI" w:hAnsi="Segoe UI" w:cs="Segoe UI"/>
            <w:color w:val="000000"/>
          </w:rPr>
          <w:t>oe</w:t>
        </w:r>
        <w:proofErr w:type="spellEnd"/>
        <w:r>
          <w:rPr>
            <w:rFonts w:ascii="Segoe UI" w:hAnsi="Segoe UI" w:cs="Segoe UI"/>
            <w:color w:val="000000"/>
          </w:rPr>
          <w:t xml:space="preserv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65" w:author="Rajiv Bansal" w:date="2019-08-04T11:27:00Z"/>
          <w:rFonts w:ascii="Segoe UI" w:hAnsi="Segoe UI" w:cs="Segoe UI"/>
          <w:color w:val="000000"/>
        </w:rPr>
      </w:pPr>
      <w:ins w:id="166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67" w:author="Rajiv Bansal" w:date="2019-08-04T11:27:00Z"/>
          <w:rFonts w:ascii="Times New Roman" w:hAnsi="Times New Roman" w:cs="Times New Roman"/>
        </w:rPr>
      </w:pPr>
      <w:ins w:id="166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69" w:author="Rajiv Bansal" w:date="2019-08-04T11:27:00Z"/>
          <w:rFonts w:ascii="Segoe UI" w:hAnsi="Segoe UI" w:cs="Segoe UI"/>
          <w:color w:val="000000"/>
        </w:rPr>
        <w:pPrChange w:id="1670" w:author="Rajiv Bansal" w:date="2019-08-04T11:28:00Z">
          <w:pPr>
            <w:pStyle w:val="Heading6"/>
            <w:shd w:val="clear" w:color="auto" w:fill="FFFFFF"/>
            <w:spacing w:before="360" w:after="240"/>
          </w:pPr>
        </w:pPrChange>
      </w:pPr>
      <w:ins w:id="167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72" w:author="Rajiv Bansal" w:date="2019-08-04T11:27:00Z"/>
          <w:rFonts w:ascii="Segoe UI" w:hAnsi="Segoe UI" w:cs="Segoe UI"/>
          <w:color w:val="000000"/>
        </w:rPr>
      </w:pPr>
      <w:ins w:id="167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7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75" w:author="Rajiv Bansal" w:date="2019-08-04T11:27:00Z"/>
              </w:rPr>
            </w:pPr>
            <w:ins w:id="1676" w:author="Rajiv Bansal" w:date="2019-08-04T11:27:00Z">
              <w:r>
                <w:t>MyRestController.java</w:t>
              </w:r>
            </w:ins>
          </w:p>
        </w:tc>
      </w:tr>
      <w:tr w:rsidR="00423757" w14:paraId="7A05F5C2" w14:textId="77777777" w:rsidTr="00423757">
        <w:trPr>
          <w:ins w:id="1677" w:author="Rajiv Bansal" w:date="2019-08-04T11:27:00Z"/>
        </w:trPr>
        <w:tc>
          <w:tcPr>
            <w:tcW w:w="15495" w:type="dxa"/>
            <w:vAlign w:val="center"/>
            <w:hideMark/>
          </w:tcPr>
          <w:p w14:paraId="10A7634A" w14:textId="77777777" w:rsidR="00423757" w:rsidRDefault="00423757">
            <w:pPr>
              <w:rPr>
                <w:ins w:id="1678" w:author="Rajiv Bansal" w:date="2019-08-04T11:27:00Z"/>
              </w:rPr>
            </w:pPr>
            <w:ins w:id="1679" w:author="Rajiv Bansal" w:date="2019-08-04T11:27:00Z">
              <w:r>
                <w:rPr>
                  <w:rStyle w:val="HTMLCode"/>
                  <w:rFonts w:eastAsiaTheme="minorHAnsi"/>
                </w:rPr>
                <w:lastRenderedPageBreak/>
                <w:t>package</w:t>
              </w:r>
              <w:r>
                <w:t> </w:t>
              </w:r>
              <w:proofErr w:type="spellStart"/>
              <w:r>
                <w:rPr>
                  <w:rStyle w:val="HTMLCode"/>
                  <w:rFonts w:eastAsiaTheme="minorHAnsi"/>
                </w:rPr>
                <w:t>com.example.ribbonserver</w:t>
              </w:r>
              <w:proofErr w:type="spellEnd"/>
              <w:r>
                <w:rPr>
                  <w:rStyle w:val="HTMLCode"/>
                  <w:rFonts w:eastAsiaTheme="minorHAnsi"/>
                </w:rPr>
                <w:t>;</w:t>
              </w:r>
            </w:ins>
          </w:p>
          <w:p w14:paraId="0098C9E8" w14:textId="77777777" w:rsidR="00423757" w:rsidRDefault="00423757">
            <w:pPr>
              <w:rPr>
                <w:ins w:id="1680" w:author="Rajiv Bansal" w:date="2019-08-04T11:27:00Z"/>
              </w:rPr>
            </w:pPr>
            <w:ins w:id="1681" w:author="Rajiv Bansal" w:date="2019-08-04T11:27:00Z">
              <w:r>
                <w:t> </w:t>
              </w:r>
            </w:ins>
          </w:p>
          <w:p w14:paraId="0086695B" w14:textId="77777777" w:rsidR="00423757" w:rsidRDefault="00423757">
            <w:pPr>
              <w:rPr>
                <w:ins w:id="1682" w:author="Rajiv Bansal" w:date="2019-08-04T11:27:00Z"/>
              </w:rPr>
            </w:pPr>
            <w:ins w:id="1683" w:author="Rajiv Bansal" w:date="2019-08-04T11:27:00Z">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ins>
          </w:p>
          <w:p w14:paraId="3F8471A5" w14:textId="77777777" w:rsidR="00423757" w:rsidRDefault="00423757">
            <w:pPr>
              <w:rPr>
                <w:ins w:id="1684" w:author="Rajiv Bansal" w:date="2019-08-04T11:27:00Z"/>
              </w:rPr>
            </w:pPr>
            <w:ins w:id="1685" w:author="Rajiv Bansal" w:date="2019-08-04T11:27:00Z">
              <w:r>
                <w:rPr>
                  <w:rStyle w:val="HTMLCode"/>
                  <w:rFonts w:eastAsiaTheme="minorHAnsi"/>
                </w:rPr>
                <w:t>import</w:t>
              </w:r>
              <w:r>
                <w:t> </w:t>
              </w:r>
              <w:proofErr w:type="spellStart"/>
              <w:r>
                <w:rPr>
                  <w:rStyle w:val="HTMLCode"/>
                  <w:rFonts w:eastAsiaTheme="minorHAnsi"/>
                </w:rPr>
                <w:t>org.springframework.core.env.Environment</w:t>
              </w:r>
              <w:proofErr w:type="spellEnd"/>
              <w:r>
                <w:rPr>
                  <w:rStyle w:val="HTMLCode"/>
                  <w:rFonts w:eastAsiaTheme="minorHAnsi"/>
                </w:rPr>
                <w:t>;</w:t>
              </w:r>
            </w:ins>
          </w:p>
          <w:p w14:paraId="5708A503" w14:textId="77777777" w:rsidR="00423757" w:rsidRDefault="00423757">
            <w:pPr>
              <w:rPr>
                <w:ins w:id="1686" w:author="Rajiv Bansal" w:date="2019-08-04T11:27:00Z"/>
              </w:rPr>
            </w:pPr>
            <w:ins w:id="1687" w:author="Rajiv Bansal" w:date="2019-08-04T11:27:00Z">
              <w:r>
                <w:rPr>
                  <w:rStyle w:val="HTMLCode"/>
                  <w:rFonts w:eastAsiaTheme="minorHAnsi"/>
                </w:rPr>
                <w:t>import</w:t>
              </w:r>
              <w:r>
                <w:t> </w:t>
              </w:r>
              <w:proofErr w:type="spellStart"/>
              <w:r>
                <w:rPr>
                  <w:rStyle w:val="HTMLCode"/>
                  <w:rFonts w:eastAsiaTheme="minorHAnsi"/>
                </w:rPr>
                <w:t>org.springframework.web.bind.annotation.GetMapping</w:t>
              </w:r>
              <w:proofErr w:type="spellEnd"/>
              <w:r>
                <w:rPr>
                  <w:rStyle w:val="HTMLCode"/>
                  <w:rFonts w:eastAsiaTheme="minorHAnsi"/>
                </w:rPr>
                <w:t>;</w:t>
              </w:r>
            </w:ins>
          </w:p>
          <w:p w14:paraId="01AF3C0F" w14:textId="77777777" w:rsidR="00423757" w:rsidRDefault="00423757">
            <w:pPr>
              <w:rPr>
                <w:ins w:id="1688" w:author="Rajiv Bansal" w:date="2019-08-04T11:27:00Z"/>
              </w:rPr>
            </w:pPr>
            <w:ins w:id="1689" w:author="Rajiv Bansal" w:date="2019-08-04T11:27:00Z">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ins>
          </w:p>
          <w:p w14:paraId="3A9FC85E" w14:textId="77777777" w:rsidR="00423757" w:rsidRDefault="00423757">
            <w:pPr>
              <w:rPr>
                <w:ins w:id="1690" w:author="Rajiv Bansal" w:date="2019-08-04T11:27:00Z"/>
              </w:rPr>
            </w:pPr>
            <w:ins w:id="1691" w:author="Rajiv Bansal" w:date="2019-08-04T11:27:00Z">
              <w:r>
                <w:t> </w:t>
              </w:r>
            </w:ins>
          </w:p>
          <w:p w14:paraId="1ED68B7B" w14:textId="77777777" w:rsidR="00423757" w:rsidRDefault="00423757">
            <w:pPr>
              <w:rPr>
                <w:ins w:id="1692" w:author="Rajiv Bansal" w:date="2019-08-04T11:27:00Z"/>
              </w:rPr>
            </w:pPr>
            <w:ins w:id="1693" w:author="Rajiv Bansal" w:date="2019-08-04T11:27:00Z">
              <w:r>
                <w:rPr>
                  <w:rStyle w:val="HTMLCode"/>
                  <w:rFonts w:eastAsiaTheme="minorHAnsi"/>
                </w:rPr>
                <w:t>@RestController</w:t>
              </w:r>
            </w:ins>
          </w:p>
          <w:p w14:paraId="27B1A32F" w14:textId="77777777" w:rsidR="00423757" w:rsidRDefault="00423757">
            <w:pPr>
              <w:rPr>
                <w:ins w:id="1694" w:author="Rajiv Bansal" w:date="2019-08-04T11:27:00Z"/>
              </w:rPr>
            </w:pPr>
            <w:ins w:id="1695"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MyRestController</w:t>
              </w:r>
              <w:proofErr w:type="spellEnd"/>
              <w:r>
                <w:rPr>
                  <w:rStyle w:val="HTMLCode"/>
                  <w:rFonts w:eastAsiaTheme="minorHAnsi"/>
                </w:rPr>
                <w:t xml:space="preserve"> {</w:t>
              </w:r>
            </w:ins>
          </w:p>
          <w:p w14:paraId="64CE1013" w14:textId="77777777" w:rsidR="00423757" w:rsidRDefault="00423757">
            <w:pPr>
              <w:rPr>
                <w:ins w:id="1696" w:author="Rajiv Bansal" w:date="2019-08-04T11:27:00Z"/>
              </w:rPr>
            </w:pPr>
            <w:ins w:id="1697" w:author="Rajiv Bansal" w:date="2019-08-04T11:27:00Z">
              <w:r>
                <w:t> </w:t>
              </w:r>
            </w:ins>
          </w:p>
          <w:p w14:paraId="504B861D"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700" w:author="Rajiv Bansal" w:date="2019-08-04T11:27:00Z"/>
              </w:rPr>
            </w:pPr>
            <w:ins w:id="1701" w:author="Rajiv Bansal" w:date="2019-08-04T11:27:00Z">
              <w:r>
                <w:rPr>
                  <w:rStyle w:val="HTMLCode"/>
                  <w:rFonts w:eastAsiaTheme="minorHAnsi"/>
                  <w:color w:val="FF0779"/>
                </w:rPr>
                <w:t>    </w:t>
              </w:r>
              <w:r>
                <w:rPr>
                  <w:rStyle w:val="HTMLCode"/>
                  <w:rFonts w:eastAsiaTheme="minorHAnsi"/>
                </w:rPr>
                <w:t xml:space="preserve">Environment </w:t>
              </w:r>
              <w:proofErr w:type="spellStart"/>
              <w:r>
                <w:rPr>
                  <w:rStyle w:val="HTMLCode"/>
                  <w:rFonts w:eastAsiaTheme="minorHAnsi"/>
                </w:rPr>
                <w:t>environment</w:t>
              </w:r>
              <w:proofErr w:type="spellEnd"/>
              <w:r>
                <w:rPr>
                  <w:rStyle w:val="HTMLCode"/>
                  <w:rFonts w:eastAsiaTheme="minorHAnsi"/>
                </w:rPr>
                <w:t>;</w:t>
              </w:r>
            </w:ins>
          </w:p>
          <w:p w14:paraId="44C71722" w14:textId="77777777" w:rsidR="00423757" w:rsidRDefault="00423757">
            <w:pPr>
              <w:rPr>
                <w:ins w:id="1702" w:author="Rajiv Bansal" w:date="2019-08-04T11:27:00Z"/>
              </w:rPr>
            </w:pPr>
            <w:ins w:id="1703" w:author="Rajiv Bansal" w:date="2019-08-04T11:27:00Z">
              <w:r>
                <w:t> </w:t>
              </w:r>
            </w:ins>
          </w:p>
          <w:p w14:paraId="24CF5296"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10" w:author="Rajiv Bansal" w:date="2019-08-04T11:27:00Z"/>
              </w:rPr>
            </w:pPr>
            <w:ins w:id="171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12" w:author="Rajiv Bansal" w:date="2019-08-04T11:27:00Z"/>
              </w:rPr>
            </w:pPr>
            <w:ins w:id="1713" w:author="Rajiv Bansal" w:date="2019-08-04T11:27:00Z">
              <w:r>
                <w:t> </w:t>
              </w:r>
            </w:ins>
          </w:p>
          <w:p w14:paraId="730738A1" w14:textId="77777777" w:rsidR="00423757" w:rsidRDefault="00423757">
            <w:pPr>
              <w:rPr>
                <w:ins w:id="1714" w:author="Rajiv Bansal" w:date="2019-08-04T11:27:00Z"/>
              </w:rPr>
            </w:pPr>
            <w:ins w:id="171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18" w:author="Rajiv Bansal" w:date="2019-08-04T11:27:00Z"/>
              </w:rPr>
            </w:pPr>
            <w:ins w:id="1719"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("Inside </w:t>
              </w:r>
              <w:proofErr w:type="spellStart"/>
              <w:r>
                <w:rPr>
                  <w:rStyle w:val="HTMLCode"/>
                  <w:rFonts w:eastAsiaTheme="minorHAnsi"/>
                </w:rPr>
                <w:t>MyRestController</w:t>
              </w:r>
              <w:proofErr w:type="spellEnd"/>
              <w:r>
                <w:rPr>
                  <w:rStyle w:val="HTMLCode"/>
                  <w:rFonts w:eastAsiaTheme="minorHAnsi"/>
                </w:rPr>
                <w:t>::backend...");</w:t>
              </w:r>
            </w:ins>
          </w:p>
          <w:p w14:paraId="1CB829A2" w14:textId="77777777" w:rsidR="00423757" w:rsidRDefault="00423757">
            <w:pPr>
              <w:rPr>
                <w:ins w:id="1720" w:author="Rajiv Bansal" w:date="2019-08-04T11:27:00Z"/>
              </w:rPr>
            </w:pPr>
            <w:ins w:id="1721" w:author="Rajiv Bansal" w:date="2019-08-04T11:27:00Z">
              <w:r>
                <w:t> </w:t>
              </w:r>
            </w:ins>
          </w:p>
          <w:p w14:paraId="6021E997"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serverPort</w:t>
              </w:r>
              <w:proofErr w:type="spellEnd"/>
              <w:r>
                <w:rPr>
                  <w:rStyle w:val="HTMLCode"/>
                  <w:rFonts w:eastAsiaTheme="minorHAnsi"/>
                </w:rPr>
                <w:t xml:space="preserve"> = </w:t>
              </w:r>
              <w:proofErr w:type="spellStart"/>
              <w:r>
                <w:rPr>
                  <w:rStyle w:val="HTMLCode"/>
                  <w:rFonts w:eastAsiaTheme="minorHAnsi"/>
                </w:rPr>
                <w:t>environment.getProperty</w:t>
              </w:r>
              <w:proofErr w:type="spellEnd"/>
              <w:r>
                <w:rPr>
                  <w:rStyle w:val="HTMLCode"/>
                  <w:rFonts w:eastAsiaTheme="minorHAnsi"/>
                </w:rPr>
                <w:t>("</w:t>
              </w:r>
              <w:proofErr w:type="spellStart"/>
              <w:r>
                <w:rPr>
                  <w:rStyle w:val="HTMLCode"/>
                  <w:rFonts w:eastAsiaTheme="minorHAnsi"/>
                </w:rPr>
                <w:t>local.server.port</w:t>
              </w:r>
              <w:proofErr w:type="spellEnd"/>
              <w:r>
                <w:rPr>
                  <w:rStyle w:val="HTMLCode"/>
                  <w:rFonts w:eastAsiaTheme="minorHAnsi"/>
                </w:rPr>
                <w:t>");</w:t>
              </w:r>
            </w:ins>
          </w:p>
          <w:p w14:paraId="100B3979" w14:textId="77777777" w:rsidR="00423757" w:rsidRDefault="00423757">
            <w:pPr>
              <w:rPr>
                <w:ins w:id="1724" w:author="Rajiv Bansal" w:date="2019-08-04T11:27:00Z"/>
              </w:rPr>
            </w:pPr>
            <w:ins w:id="1725" w:author="Rajiv Bansal" w:date="2019-08-04T11:27:00Z">
              <w:r>
                <w:t> </w:t>
              </w:r>
            </w:ins>
          </w:p>
          <w:p w14:paraId="19A894DA" w14:textId="77777777" w:rsidR="00423757" w:rsidRDefault="00423757">
            <w:pPr>
              <w:rPr>
                <w:ins w:id="1726" w:author="Rajiv Bansal" w:date="2019-08-04T11:27:00Z"/>
              </w:rPr>
            </w:pPr>
            <w:ins w:id="1727"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73632404" w14:textId="77777777" w:rsidR="00423757" w:rsidRDefault="00423757">
            <w:pPr>
              <w:rPr>
                <w:ins w:id="1728" w:author="Rajiv Bansal" w:date="2019-08-04T11:27:00Z"/>
              </w:rPr>
            </w:pPr>
            <w:ins w:id="1729" w:author="Rajiv Bansal" w:date="2019-08-04T11:27:00Z">
              <w:r>
                <w:t> </w:t>
              </w:r>
            </w:ins>
          </w:p>
          <w:p w14:paraId="3D69AFD4" w14:textId="77777777" w:rsidR="00423757" w:rsidRDefault="00423757">
            <w:pPr>
              <w:rPr>
                <w:ins w:id="1730" w:author="Rajiv Bansal" w:date="2019-08-04T11:27:00Z"/>
              </w:rPr>
            </w:pPr>
            <w:ins w:id="173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1A8B33F5" w14:textId="77777777" w:rsidR="00423757" w:rsidRDefault="00423757">
            <w:pPr>
              <w:rPr>
                <w:ins w:id="1732" w:author="Rajiv Bansal" w:date="2019-08-04T11:27:00Z"/>
              </w:rPr>
            </w:pPr>
            <w:ins w:id="173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34" w:author="Rajiv Bansal" w:date="2019-08-04T11:27:00Z"/>
              </w:rPr>
            </w:pPr>
            <w:ins w:id="1735" w:author="Rajiv Bansal" w:date="2019-08-04T11:27:00Z">
              <w:r>
                <w:rPr>
                  <w:rStyle w:val="HTMLCode"/>
                  <w:rFonts w:eastAsiaTheme="minorHAnsi"/>
                </w:rPr>
                <w:t>}</w:t>
              </w:r>
            </w:ins>
          </w:p>
        </w:tc>
      </w:tr>
    </w:tbl>
    <w:p w14:paraId="51B2128E" w14:textId="77777777" w:rsidR="00423757" w:rsidRDefault="00423757">
      <w:pPr>
        <w:pStyle w:val="Heading9"/>
        <w:rPr>
          <w:ins w:id="1736" w:author="Rajiv Bansal" w:date="2019-08-04T11:27:00Z"/>
          <w:rFonts w:ascii="Segoe UI" w:hAnsi="Segoe UI" w:cs="Segoe UI"/>
          <w:color w:val="000000"/>
        </w:rPr>
        <w:pPrChange w:id="1737" w:author="Rajiv Bansal" w:date="2019-08-04T11:28:00Z">
          <w:pPr>
            <w:pStyle w:val="Heading6"/>
            <w:shd w:val="clear" w:color="auto" w:fill="FFFFFF"/>
            <w:spacing w:before="360" w:after="240"/>
          </w:pPr>
        </w:pPrChange>
      </w:pPr>
      <w:ins w:id="173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39" w:author="Rajiv Bansal" w:date="2019-08-04T11:27:00Z"/>
          <w:rFonts w:ascii="Segoe UI" w:hAnsi="Segoe UI" w:cs="Segoe UI"/>
          <w:color w:val="000000"/>
        </w:rPr>
      </w:pPr>
      <w:ins w:id="174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xml:space="preserve"> in the application class. Also we need to add below entries in the application </w:t>
        </w:r>
        <w:proofErr w:type="spellStart"/>
        <w:r>
          <w:rPr>
            <w:rFonts w:ascii="Segoe UI" w:hAnsi="Segoe UI" w:cs="Segoe UI"/>
            <w:color w:val="000000"/>
          </w:rPr>
          <w:t>propererty</w:t>
        </w:r>
        <w:proofErr w:type="spellEnd"/>
        <w:r>
          <w:rPr>
            <w:rFonts w:ascii="Segoe UI" w:hAnsi="Segoe UI" w:cs="Segoe UI"/>
            <w:color w:val="000000"/>
          </w:rPr>
          <w:t xml:space="preserve">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4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42" w:author="Rajiv Bansal" w:date="2019-08-04T11:27:00Z"/>
              </w:rPr>
            </w:pPr>
            <w:ins w:id="1743" w:author="Rajiv Bansal" w:date="2019-08-04T11:27:00Z">
              <w:r>
                <w:t>RibbonServerApplication.java</w:t>
              </w:r>
            </w:ins>
          </w:p>
        </w:tc>
      </w:tr>
      <w:tr w:rsidR="00423757" w14:paraId="09A58CBB" w14:textId="77777777" w:rsidTr="00423757">
        <w:trPr>
          <w:ins w:id="1744" w:author="Rajiv Bansal" w:date="2019-08-04T11:27:00Z"/>
        </w:trPr>
        <w:tc>
          <w:tcPr>
            <w:tcW w:w="15495" w:type="dxa"/>
            <w:vAlign w:val="center"/>
            <w:hideMark/>
          </w:tcPr>
          <w:p w14:paraId="31F4C338" w14:textId="77777777" w:rsidR="00423757" w:rsidRDefault="00423757">
            <w:pPr>
              <w:rPr>
                <w:ins w:id="1745" w:author="Rajiv Bansal" w:date="2019-08-04T11:27:00Z"/>
              </w:rPr>
            </w:pPr>
            <w:ins w:id="1746" w:author="Rajiv Bansal" w:date="2019-08-04T11:27:00Z">
              <w:r>
                <w:rPr>
                  <w:rStyle w:val="HTMLCode"/>
                  <w:rFonts w:eastAsiaTheme="minorHAnsi"/>
                </w:rPr>
                <w:t>package</w:t>
              </w:r>
              <w:r>
                <w:t> </w:t>
              </w:r>
              <w:proofErr w:type="spellStart"/>
              <w:r>
                <w:rPr>
                  <w:rStyle w:val="HTMLCode"/>
                  <w:rFonts w:eastAsiaTheme="minorHAnsi"/>
                </w:rPr>
                <w:t>com.example.ribbonserver</w:t>
              </w:r>
              <w:proofErr w:type="spellEnd"/>
              <w:r>
                <w:rPr>
                  <w:rStyle w:val="HTMLCode"/>
                  <w:rFonts w:eastAsiaTheme="minorHAnsi"/>
                </w:rPr>
                <w:t>;</w:t>
              </w:r>
            </w:ins>
          </w:p>
          <w:p w14:paraId="15F2097F" w14:textId="77777777" w:rsidR="00423757" w:rsidRDefault="00423757">
            <w:pPr>
              <w:rPr>
                <w:ins w:id="1747" w:author="Rajiv Bansal" w:date="2019-08-04T11:27:00Z"/>
              </w:rPr>
            </w:pPr>
            <w:ins w:id="1748" w:author="Rajiv Bansal" w:date="2019-08-04T11:27:00Z">
              <w:r>
                <w:t> </w:t>
              </w:r>
            </w:ins>
          </w:p>
          <w:p w14:paraId="016311ED" w14:textId="77777777" w:rsidR="00423757" w:rsidRDefault="00423757">
            <w:pPr>
              <w:rPr>
                <w:ins w:id="1749" w:author="Rajiv Bansal" w:date="2019-08-04T11:27:00Z"/>
              </w:rPr>
            </w:pPr>
            <w:ins w:id="1750"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50B35AD5" w14:textId="77777777" w:rsidR="00423757" w:rsidRDefault="00423757">
            <w:pPr>
              <w:rPr>
                <w:ins w:id="1751" w:author="Rajiv Bansal" w:date="2019-08-04T11:27:00Z"/>
              </w:rPr>
            </w:pPr>
            <w:ins w:id="175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53" w:author="Rajiv Bansal" w:date="2019-08-04T11:27:00Z"/>
              </w:rPr>
            </w:pPr>
            <w:ins w:id="175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55" w:author="Rajiv Bansal" w:date="2019-08-04T11:27:00Z"/>
              </w:rPr>
            </w:pPr>
            <w:ins w:id="1756" w:author="Rajiv Bansal" w:date="2019-08-04T11:27:00Z">
              <w:r>
                <w:t> </w:t>
              </w:r>
            </w:ins>
          </w:p>
          <w:p w14:paraId="2E611C53" w14:textId="77777777" w:rsidR="00423757" w:rsidRDefault="00423757">
            <w:pPr>
              <w:rPr>
                <w:ins w:id="1757" w:author="Rajiv Bansal" w:date="2019-08-04T11:27:00Z"/>
              </w:rPr>
            </w:pPr>
            <w:ins w:id="1758" w:author="Rajiv Bansal" w:date="2019-08-04T11:27:00Z">
              <w:r>
                <w:rPr>
                  <w:rStyle w:val="HTMLCode"/>
                  <w:rFonts w:eastAsiaTheme="minorHAnsi"/>
                </w:rPr>
                <w:t>@SpringBootApplication</w:t>
              </w:r>
            </w:ins>
          </w:p>
          <w:p w14:paraId="5E887B03" w14:textId="77777777" w:rsidR="00423757" w:rsidRDefault="00423757">
            <w:pPr>
              <w:rPr>
                <w:ins w:id="1759" w:author="Rajiv Bansal" w:date="2019-08-04T11:27:00Z"/>
              </w:rPr>
            </w:pPr>
            <w:ins w:id="1760" w:author="Rajiv Bansal" w:date="2019-08-04T11:27:00Z">
              <w:r>
                <w:rPr>
                  <w:rStyle w:val="HTMLCode"/>
                  <w:rFonts w:eastAsiaTheme="minorHAnsi"/>
                </w:rPr>
                <w:t>@EnableDiscoveryClient</w:t>
              </w:r>
            </w:ins>
          </w:p>
          <w:p w14:paraId="34E3FA48" w14:textId="77777777" w:rsidR="00423757" w:rsidRDefault="00423757">
            <w:pPr>
              <w:rPr>
                <w:ins w:id="1761" w:author="Rajiv Bansal" w:date="2019-08-04T11:27:00Z"/>
              </w:rPr>
            </w:pPr>
            <w:ins w:id="1762"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RibbonServerApplication</w:t>
              </w:r>
              <w:proofErr w:type="spellEnd"/>
              <w:r>
                <w:rPr>
                  <w:rStyle w:val="HTMLCode"/>
                  <w:rFonts w:eastAsiaTheme="minorHAnsi"/>
                </w:rPr>
                <w:t xml:space="preserve"> {</w:t>
              </w:r>
            </w:ins>
          </w:p>
          <w:p w14:paraId="29056DFB" w14:textId="77777777" w:rsidR="00423757" w:rsidRDefault="00423757">
            <w:pPr>
              <w:rPr>
                <w:ins w:id="1763" w:author="Rajiv Bansal" w:date="2019-08-04T11:27:00Z"/>
              </w:rPr>
            </w:pPr>
            <w:ins w:id="1764" w:author="Rajiv Bansal" w:date="2019-08-04T11:27:00Z">
              <w:r>
                <w:t> </w:t>
              </w:r>
            </w:ins>
          </w:p>
          <w:p w14:paraId="5058F725" w14:textId="77777777" w:rsidR="00423757" w:rsidRDefault="00423757">
            <w:pPr>
              <w:rPr>
                <w:ins w:id="1765" w:author="Rajiv Bansal" w:date="2019-08-04T11:27:00Z"/>
              </w:rPr>
            </w:pPr>
            <w:ins w:id="176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000E32CB" w14:textId="77777777" w:rsidR="00423757" w:rsidRDefault="00423757">
            <w:pPr>
              <w:rPr>
                <w:ins w:id="1767" w:author="Rajiv Bansal" w:date="2019-08-04T11:27:00Z"/>
              </w:rPr>
            </w:pPr>
            <w:ins w:id="1768"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BBF3BE3" w14:textId="77777777" w:rsidR="00423757" w:rsidRDefault="00423757">
            <w:pPr>
              <w:rPr>
                <w:ins w:id="1769" w:author="Rajiv Bansal" w:date="2019-08-04T11:27:00Z"/>
              </w:rPr>
            </w:pPr>
            <w:ins w:id="177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71" w:author="Rajiv Bansal" w:date="2019-08-04T11:27:00Z"/>
              </w:rPr>
            </w:pPr>
            <w:ins w:id="1772" w:author="Rajiv Bansal" w:date="2019-08-04T11:27:00Z">
              <w:r>
                <w:rPr>
                  <w:rStyle w:val="HTMLCode"/>
                  <w:rFonts w:eastAsiaTheme="minorHAnsi"/>
                </w:rPr>
                <w:t>}</w:t>
              </w:r>
            </w:ins>
          </w:p>
        </w:tc>
      </w:tr>
      <w:tr w:rsidR="00423757" w14:paraId="43CE8DA7" w14:textId="77777777" w:rsidTr="00423757">
        <w:trPr>
          <w:ins w:id="177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74" w:author="Rajiv Bansal" w:date="2019-08-04T11:27:00Z"/>
              </w:rPr>
            </w:pPr>
            <w:ins w:id="1775" w:author="Rajiv Bansal" w:date="2019-08-04T11:27:00Z">
              <w:r>
                <w:t>application.properties</w:t>
              </w:r>
            </w:ins>
          </w:p>
        </w:tc>
      </w:tr>
      <w:tr w:rsidR="00423757" w14:paraId="01DED13A" w14:textId="77777777" w:rsidTr="00423757">
        <w:trPr>
          <w:ins w:id="1776" w:author="Rajiv Bansal" w:date="2019-08-04T11:27:00Z"/>
        </w:trPr>
        <w:tc>
          <w:tcPr>
            <w:tcW w:w="15495" w:type="dxa"/>
            <w:vAlign w:val="center"/>
            <w:hideMark/>
          </w:tcPr>
          <w:p w14:paraId="661D1A54" w14:textId="77777777" w:rsidR="00423757" w:rsidRDefault="00423757">
            <w:pPr>
              <w:rPr>
                <w:ins w:id="1777" w:author="Rajiv Bansal" w:date="2019-08-04T11:27:00Z"/>
              </w:rPr>
            </w:pPr>
            <w:ins w:id="1778" w:author="Rajiv Bansal" w:date="2019-08-04T11:27:00Z">
              <w:r>
                <w:rPr>
                  <w:rStyle w:val="HTMLCode"/>
                  <w:rFonts w:eastAsiaTheme="minorHAnsi"/>
                </w:rPr>
                <w:t>spring.application.name=server</w:t>
              </w:r>
            </w:ins>
          </w:p>
          <w:p w14:paraId="0588007B" w14:textId="77777777" w:rsidR="00423757" w:rsidRDefault="00423757">
            <w:pPr>
              <w:rPr>
                <w:ins w:id="1779" w:author="Rajiv Bansal" w:date="2019-08-04T11:27:00Z"/>
              </w:rPr>
            </w:pPr>
            <w:proofErr w:type="spellStart"/>
            <w:ins w:id="1780" w:author="Rajiv Bansal" w:date="2019-08-04T11:27:00Z">
              <w:r>
                <w:rPr>
                  <w:rStyle w:val="HTMLCode"/>
                  <w:rFonts w:eastAsiaTheme="minorHAnsi"/>
                </w:rPr>
                <w:t>server.port</w:t>
              </w:r>
              <w:proofErr w:type="spellEnd"/>
              <w:r>
                <w:rPr>
                  <w:rStyle w:val="HTMLCode"/>
                  <w:rFonts w:eastAsiaTheme="minorHAnsi"/>
                </w:rPr>
                <w:t xml:space="preserve"> = 9090</w:t>
              </w:r>
            </w:ins>
          </w:p>
          <w:p w14:paraId="4D871ABE" w14:textId="77777777" w:rsidR="00423757" w:rsidRDefault="00423757">
            <w:pPr>
              <w:rPr>
                <w:ins w:id="1781" w:author="Rajiv Bansal" w:date="2019-08-04T11:27:00Z"/>
              </w:rPr>
            </w:pPr>
            <w:ins w:id="1782" w:author="Rajiv Bansal" w:date="2019-08-04T11:27:00Z">
              <w:r>
                <w:lastRenderedPageBreak/>
                <w:t> </w:t>
              </w:r>
            </w:ins>
          </w:p>
          <w:p w14:paraId="5319BD5E" w14:textId="77777777" w:rsidR="00423757" w:rsidRDefault="00423757">
            <w:pPr>
              <w:rPr>
                <w:ins w:id="1783" w:author="Rajiv Bansal" w:date="2019-08-04T11:27:00Z"/>
              </w:rPr>
            </w:pPr>
            <w:proofErr w:type="spellStart"/>
            <w:ins w:id="1784" w:author="Rajiv Bansal" w:date="2019-08-04T11:27:00Z">
              <w:r>
                <w:rPr>
                  <w:rStyle w:val="HTMLCode"/>
                  <w:rFonts w:eastAsiaTheme="minorHAnsi"/>
                </w:rPr>
                <w:t>eureka.client.serviceUrl.defaultZone</w:t>
              </w:r>
              <w:proofErr w:type="spellEnd"/>
              <w:r>
                <w:rPr>
                  <w:rStyle w:val="HTMLCode"/>
                  <w:rFonts w:eastAsiaTheme="minorHAnsi"/>
                </w:rPr>
                <w:t>= http://${registry.host:localhost}:${registry.port:8761}/eureka/</w:t>
              </w:r>
            </w:ins>
          </w:p>
          <w:p w14:paraId="1D82B0E4" w14:textId="77777777" w:rsidR="00423757" w:rsidRDefault="00423757">
            <w:pPr>
              <w:rPr>
                <w:ins w:id="1785" w:author="Rajiv Bansal" w:date="2019-08-04T11:27:00Z"/>
              </w:rPr>
            </w:pPr>
            <w:proofErr w:type="spellStart"/>
            <w:ins w:id="1786" w:author="Rajiv Bansal" w:date="2019-08-04T11:27:00Z">
              <w:r>
                <w:rPr>
                  <w:rStyle w:val="HTMLCode"/>
                  <w:rFonts w:eastAsiaTheme="minorHAnsi"/>
                </w:rPr>
                <w:t>eureka.client.healthcheck.enabled</w:t>
              </w:r>
              <w:proofErr w:type="spellEnd"/>
              <w:r>
                <w:rPr>
                  <w:rStyle w:val="HTMLCode"/>
                  <w:rFonts w:eastAsiaTheme="minorHAnsi"/>
                </w:rPr>
                <w:t>= true</w:t>
              </w:r>
            </w:ins>
          </w:p>
          <w:p w14:paraId="39C8EA54" w14:textId="77777777" w:rsidR="00423757" w:rsidRDefault="00423757">
            <w:pPr>
              <w:rPr>
                <w:ins w:id="1787" w:author="Rajiv Bansal" w:date="2019-08-04T11:27:00Z"/>
              </w:rPr>
            </w:pPr>
            <w:proofErr w:type="spellStart"/>
            <w:ins w:id="1788" w:author="Rajiv Bansal" w:date="2019-08-04T11:27:00Z">
              <w:r>
                <w:rPr>
                  <w:rStyle w:val="HTMLCode"/>
                  <w:rFonts w:eastAsiaTheme="minorHAnsi"/>
                </w:rPr>
                <w:t>eureka.instance.leaseRenewalIntervalInSeconds</w:t>
              </w:r>
              <w:proofErr w:type="spellEnd"/>
              <w:r>
                <w:rPr>
                  <w:rStyle w:val="HTMLCode"/>
                  <w:rFonts w:eastAsiaTheme="minorHAnsi"/>
                </w:rPr>
                <w:t>= 1</w:t>
              </w:r>
            </w:ins>
          </w:p>
          <w:p w14:paraId="6BD267A3" w14:textId="77777777" w:rsidR="00423757" w:rsidRDefault="00423757">
            <w:pPr>
              <w:rPr>
                <w:ins w:id="1789" w:author="Rajiv Bansal" w:date="2019-08-04T11:27:00Z"/>
              </w:rPr>
            </w:pPr>
            <w:proofErr w:type="spellStart"/>
            <w:ins w:id="1790" w:author="Rajiv Bansal" w:date="2019-08-04T11:27:00Z">
              <w:r>
                <w:rPr>
                  <w:rStyle w:val="HTMLCode"/>
                  <w:rFonts w:eastAsiaTheme="minorHAnsi"/>
                </w:rPr>
                <w:t>eureka.instance.leaseExpirationDurationInSeconds</w:t>
              </w:r>
              <w:proofErr w:type="spellEnd"/>
              <w:r>
                <w:rPr>
                  <w:rStyle w:val="HTMLCode"/>
                  <w:rFonts w:eastAsiaTheme="minorHAnsi"/>
                </w:rPr>
                <w:t>= 2</w:t>
              </w:r>
            </w:ins>
          </w:p>
        </w:tc>
      </w:tr>
    </w:tbl>
    <w:p w14:paraId="5C0D5F08" w14:textId="77777777" w:rsidR="00423757" w:rsidRDefault="00423757">
      <w:pPr>
        <w:pStyle w:val="Heading7"/>
        <w:rPr>
          <w:ins w:id="1791" w:author="Rajiv Bansal" w:date="2019-08-04T11:27:00Z"/>
          <w:rFonts w:ascii="Segoe UI" w:hAnsi="Segoe UI" w:cs="Segoe UI"/>
          <w:color w:val="000000"/>
          <w:sz w:val="29"/>
          <w:szCs w:val="29"/>
        </w:rPr>
        <w:pPrChange w:id="1792" w:author="Rajiv Bansal" w:date="2019-08-04T11:28:00Z">
          <w:pPr>
            <w:pStyle w:val="Heading4"/>
            <w:shd w:val="clear" w:color="auto" w:fill="FFFFFF"/>
            <w:spacing w:before="360" w:after="240"/>
          </w:pPr>
        </w:pPrChange>
      </w:pPr>
      <w:ins w:id="1793" w:author="Rajiv Bansal" w:date="2019-08-04T11:27:00Z">
        <w:r>
          <w:rPr>
            <w:rFonts w:ascii="Segoe UI" w:hAnsi="Segoe UI" w:cs="Segoe UI"/>
            <w:color w:val="000000"/>
            <w:sz w:val="29"/>
            <w:szCs w:val="29"/>
          </w:rPr>
          <w:lastRenderedPageBreak/>
          <w:t xml:space="preserve">4.3. Eureka service </w:t>
        </w:r>
        <w:proofErr w:type="spellStart"/>
        <w:r>
          <w:rPr>
            <w:rFonts w:ascii="Segoe UI" w:hAnsi="Segoe UI" w:cs="Segoe UI"/>
            <w:color w:val="000000"/>
            <w:sz w:val="29"/>
            <w:szCs w:val="29"/>
          </w:rPr>
          <w:t>regstry</w:t>
        </w:r>
        <w:proofErr w:type="spellEnd"/>
        <w:r>
          <w:rPr>
            <w:rFonts w:ascii="Segoe UI" w:hAnsi="Segoe UI" w:cs="Segoe UI"/>
            <w:color w:val="000000"/>
            <w:sz w:val="29"/>
            <w:szCs w:val="29"/>
          </w:rPr>
          <w:t xml:space="preserve"> server</w:t>
        </w:r>
      </w:ins>
    </w:p>
    <w:p w14:paraId="0803A242" w14:textId="77777777" w:rsidR="00423757" w:rsidRDefault="00423757">
      <w:pPr>
        <w:pStyle w:val="NormalWeb"/>
        <w:shd w:val="clear" w:color="auto" w:fill="FFFFFF"/>
        <w:spacing w:before="150" w:beforeAutospacing="0" w:after="240" w:afterAutospacing="0"/>
        <w:rPr>
          <w:ins w:id="1794" w:author="Rajiv Bansal" w:date="2019-08-04T11:27:00Z"/>
          <w:rFonts w:ascii="Segoe UI" w:hAnsi="Segoe UI" w:cs="Segoe UI"/>
          <w:color w:val="000000"/>
        </w:rPr>
      </w:pPr>
      <w:ins w:id="179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96" w:author="Rajiv Bansal" w:date="2019-08-04T11:27:00Z"/>
          <w:rFonts w:ascii="Segoe UI" w:hAnsi="Segoe UI" w:cs="Segoe UI"/>
          <w:color w:val="000000"/>
        </w:rPr>
        <w:pPrChange w:id="1797" w:author="Rajiv Bansal" w:date="2019-08-04T11:28:00Z">
          <w:pPr>
            <w:pStyle w:val="Heading6"/>
            <w:shd w:val="clear" w:color="auto" w:fill="FFFFFF"/>
            <w:spacing w:before="360" w:after="240"/>
          </w:pPr>
        </w:pPrChange>
      </w:pPr>
      <w:ins w:id="179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99" w:author="Rajiv Bansal" w:date="2019-08-04T11:27:00Z"/>
          <w:rFonts w:ascii="Segoe UI" w:hAnsi="Segoe UI" w:cs="Segoe UI"/>
          <w:color w:val="000000"/>
        </w:rPr>
      </w:pPr>
      <w:ins w:id="180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80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802" w:author="Rajiv Bansal" w:date="2019-08-04T11:27:00Z"/>
              </w:rPr>
            </w:pPr>
            <w:ins w:id="1803" w:author="Rajiv Bansal" w:date="2019-08-04T11:27:00Z">
              <w:r>
                <w:t>RibbonEurekaServerApplication.java</w:t>
              </w:r>
            </w:ins>
          </w:p>
        </w:tc>
      </w:tr>
      <w:tr w:rsidR="00423757" w14:paraId="11689C58" w14:textId="77777777" w:rsidTr="00423757">
        <w:trPr>
          <w:ins w:id="1804" w:author="Rajiv Bansal" w:date="2019-08-04T11:27:00Z"/>
        </w:trPr>
        <w:tc>
          <w:tcPr>
            <w:tcW w:w="15495" w:type="dxa"/>
            <w:vAlign w:val="center"/>
            <w:hideMark/>
          </w:tcPr>
          <w:p w14:paraId="66972100" w14:textId="77777777" w:rsidR="00423757" w:rsidRDefault="00423757">
            <w:pPr>
              <w:rPr>
                <w:ins w:id="1805" w:author="Rajiv Bansal" w:date="2019-08-04T11:27:00Z"/>
              </w:rPr>
            </w:pPr>
            <w:ins w:id="1806" w:author="Rajiv Bansal" w:date="2019-08-04T11:27:00Z">
              <w:r>
                <w:rPr>
                  <w:rStyle w:val="HTMLCode"/>
                  <w:rFonts w:eastAsiaTheme="minorHAnsi"/>
                </w:rPr>
                <w:t>package</w:t>
              </w:r>
              <w:r>
                <w:t> </w:t>
              </w:r>
              <w:proofErr w:type="spellStart"/>
              <w:r>
                <w:rPr>
                  <w:rStyle w:val="HTMLCode"/>
                  <w:rFonts w:eastAsiaTheme="minorHAnsi"/>
                </w:rPr>
                <w:t>com.example.ribboneurekaserver</w:t>
              </w:r>
              <w:proofErr w:type="spellEnd"/>
              <w:r>
                <w:rPr>
                  <w:rStyle w:val="HTMLCode"/>
                  <w:rFonts w:eastAsiaTheme="minorHAnsi"/>
                </w:rPr>
                <w:t>;</w:t>
              </w:r>
            </w:ins>
          </w:p>
          <w:p w14:paraId="4ED9E453" w14:textId="77777777" w:rsidR="00423757" w:rsidRDefault="00423757">
            <w:pPr>
              <w:rPr>
                <w:ins w:id="1807" w:author="Rajiv Bansal" w:date="2019-08-04T11:27:00Z"/>
              </w:rPr>
            </w:pPr>
            <w:ins w:id="1808" w:author="Rajiv Bansal" w:date="2019-08-04T11:27:00Z">
              <w:r>
                <w:t> </w:t>
              </w:r>
            </w:ins>
          </w:p>
          <w:p w14:paraId="18193080" w14:textId="77777777" w:rsidR="00423757" w:rsidRDefault="00423757">
            <w:pPr>
              <w:rPr>
                <w:ins w:id="1809" w:author="Rajiv Bansal" w:date="2019-08-04T11:27:00Z"/>
              </w:rPr>
            </w:pPr>
            <w:ins w:id="1810"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19666B01" w14:textId="77777777" w:rsidR="00423757" w:rsidRDefault="00423757">
            <w:pPr>
              <w:rPr>
                <w:ins w:id="1811" w:author="Rajiv Bansal" w:date="2019-08-04T11:27:00Z"/>
              </w:rPr>
            </w:pPr>
            <w:ins w:id="181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13" w:author="Rajiv Bansal" w:date="2019-08-04T11:27:00Z"/>
              </w:rPr>
            </w:pPr>
            <w:ins w:id="181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15" w:author="Rajiv Bansal" w:date="2019-08-04T11:27:00Z"/>
              </w:rPr>
            </w:pPr>
            <w:ins w:id="1816" w:author="Rajiv Bansal" w:date="2019-08-04T11:27:00Z">
              <w:r>
                <w:t> </w:t>
              </w:r>
            </w:ins>
          </w:p>
          <w:p w14:paraId="5BD6C935" w14:textId="77777777" w:rsidR="00423757" w:rsidRDefault="00423757">
            <w:pPr>
              <w:rPr>
                <w:ins w:id="1817" w:author="Rajiv Bansal" w:date="2019-08-04T11:27:00Z"/>
              </w:rPr>
            </w:pPr>
            <w:ins w:id="1818" w:author="Rajiv Bansal" w:date="2019-08-04T11:27:00Z">
              <w:r>
                <w:rPr>
                  <w:rStyle w:val="HTMLCode"/>
                  <w:rFonts w:eastAsiaTheme="minorHAnsi"/>
                </w:rPr>
                <w:t>@SpringBootApplication</w:t>
              </w:r>
            </w:ins>
          </w:p>
          <w:p w14:paraId="59F1CF0B" w14:textId="77777777" w:rsidR="00423757" w:rsidRDefault="00423757">
            <w:pPr>
              <w:rPr>
                <w:ins w:id="1819" w:author="Rajiv Bansal" w:date="2019-08-04T11:27:00Z"/>
              </w:rPr>
            </w:pPr>
            <w:ins w:id="1820" w:author="Rajiv Bansal" w:date="2019-08-04T11:27:00Z">
              <w:r>
                <w:rPr>
                  <w:rStyle w:val="HTMLCode"/>
                  <w:rFonts w:eastAsiaTheme="minorHAnsi"/>
                </w:rPr>
                <w:t>@EnableEurekaServer</w:t>
              </w:r>
            </w:ins>
          </w:p>
          <w:p w14:paraId="2CA0BC34" w14:textId="77777777" w:rsidR="00423757" w:rsidRDefault="00423757">
            <w:pPr>
              <w:rPr>
                <w:ins w:id="1821" w:author="Rajiv Bansal" w:date="2019-08-04T11:27:00Z"/>
              </w:rPr>
            </w:pPr>
            <w:ins w:id="1822"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RibbonEurekaServerApplication</w:t>
              </w:r>
              <w:proofErr w:type="spellEnd"/>
              <w:r>
                <w:rPr>
                  <w:rStyle w:val="HTMLCode"/>
                  <w:rFonts w:eastAsiaTheme="minorHAnsi"/>
                </w:rPr>
                <w:t xml:space="preserve"> {</w:t>
              </w:r>
            </w:ins>
          </w:p>
          <w:p w14:paraId="2D60DD40" w14:textId="77777777" w:rsidR="00423757" w:rsidRDefault="00423757">
            <w:pPr>
              <w:rPr>
                <w:ins w:id="1823" w:author="Rajiv Bansal" w:date="2019-08-04T11:27:00Z"/>
              </w:rPr>
            </w:pPr>
            <w:ins w:id="1824" w:author="Rajiv Bansal" w:date="2019-08-04T11:27:00Z">
              <w:r>
                <w:t> </w:t>
              </w:r>
            </w:ins>
          </w:p>
          <w:p w14:paraId="7814A93A" w14:textId="77777777" w:rsidR="00423757" w:rsidRDefault="00423757">
            <w:pPr>
              <w:rPr>
                <w:ins w:id="1825" w:author="Rajiv Bansal" w:date="2019-08-04T11:27:00Z"/>
              </w:rPr>
            </w:pPr>
            <w:ins w:id="182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4BAD1320" w14:textId="77777777" w:rsidR="00423757" w:rsidRDefault="00423757">
            <w:pPr>
              <w:rPr>
                <w:ins w:id="1827" w:author="Rajiv Bansal" w:date="2019-08-04T11:27:00Z"/>
              </w:rPr>
            </w:pPr>
            <w:ins w:id="1828" w:author="Rajiv Bansal" w:date="2019-08-04T11:27:00Z">
              <w:r>
                <w:rPr>
                  <w:rStyle w:val="HTMLCode"/>
                  <w:rFonts w:eastAsiaTheme="minorHAnsi"/>
                  <w:color w:val="FF0779"/>
                </w:rPr>
                <w:t>        </w:t>
              </w:r>
              <w:r>
                <w:rPr>
                  <w:rStyle w:val="HTMLCode"/>
                  <w:rFonts w:eastAsiaTheme="minorHAnsi"/>
                </w:rPr>
                <w:t xml:space="preserve">SpringApplication.run(RibbonEurekaServerApplication.class, </w:t>
              </w:r>
              <w:proofErr w:type="spellStart"/>
              <w:r>
                <w:rPr>
                  <w:rStyle w:val="HTMLCode"/>
                  <w:rFonts w:eastAsiaTheme="minorHAnsi"/>
                </w:rPr>
                <w:t>args</w:t>
              </w:r>
              <w:proofErr w:type="spellEnd"/>
              <w:r>
                <w:rPr>
                  <w:rStyle w:val="HTMLCode"/>
                  <w:rFonts w:eastAsiaTheme="minorHAnsi"/>
                </w:rPr>
                <w:t>);</w:t>
              </w:r>
            </w:ins>
          </w:p>
          <w:p w14:paraId="49C3929C" w14:textId="77777777" w:rsidR="00423757" w:rsidRDefault="00423757">
            <w:pPr>
              <w:rPr>
                <w:ins w:id="1829" w:author="Rajiv Bansal" w:date="2019-08-04T11:27:00Z"/>
              </w:rPr>
            </w:pPr>
            <w:ins w:id="183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31" w:author="Rajiv Bansal" w:date="2019-08-04T11:27:00Z"/>
              </w:rPr>
            </w:pPr>
            <w:ins w:id="1832" w:author="Rajiv Bansal" w:date="2019-08-04T11:27:00Z">
              <w:r>
                <w:rPr>
                  <w:rStyle w:val="HTMLCode"/>
                  <w:rFonts w:eastAsiaTheme="minorHAnsi"/>
                </w:rPr>
                <w:t>}</w:t>
              </w:r>
            </w:ins>
          </w:p>
        </w:tc>
      </w:tr>
      <w:tr w:rsidR="00423757" w14:paraId="1865B8FB" w14:textId="77777777" w:rsidTr="00423757">
        <w:trPr>
          <w:ins w:id="183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34" w:author="Rajiv Bansal" w:date="2019-08-04T11:27:00Z"/>
              </w:rPr>
            </w:pPr>
            <w:ins w:id="1835" w:author="Rajiv Bansal" w:date="2019-08-04T11:27:00Z">
              <w:r>
                <w:t>application.properties</w:t>
              </w:r>
            </w:ins>
          </w:p>
        </w:tc>
      </w:tr>
      <w:tr w:rsidR="00423757" w14:paraId="473331C4" w14:textId="77777777" w:rsidTr="00423757">
        <w:trPr>
          <w:ins w:id="1836" w:author="Rajiv Bansal" w:date="2019-08-04T11:27:00Z"/>
        </w:trPr>
        <w:tc>
          <w:tcPr>
            <w:tcW w:w="15495" w:type="dxa"/>
            <w:vAlign w:val="center"/>
            <w:hideMark/>
          </w:tcPr>
          <w:p w14:paraId="11763B8B" w14:textId="77777777" w:rsidR="00423757" w:rsidRDefault="00423757">
            <w:pPr>
              <w:rPr>
                <w:ins w:id="1837" w:author="Rajiv Bansal" w:date="2019-08-04T11:27:00Z"/>
              </w:rPr>
            </w:pPr>
            <w:ins w:id="1838" w:author="Rajiv Bansal" w:date="2019-08-04T11:27:00Z">
              <w:r>
                <w:rPr>
                  <w:rStyle w:val="HTMLCode"/>
                  <w:rFonts w:eastAsiaTheme="minorHAnsi"/>
                </w:rPr>
                <w:t>spring.application.name= ${</w:t>
              </w:r>
              <w:proofErr w:type="spellStart"/>
              <w:r>
                <w:rPr>
                  <w:rStyle w:val="HTMLCode"/>
                  <w:rFonts w:eastAsiaTheme="minorHAnsi"/>
                </w:rPr>
                <w:t>springboot.app.name:eureka-serviceregistry</w:t>
              </w:r>
              <w:proofErr w:type="spellEnd"/>
              <w:r>
                <w:rPr>
                  <w:rStyle w:val="HTMLCode"/>
                  <w:rFonts w:eastAsiaTheme="minorHAnsi"/>
                </w:rPr>
                <w:t>}</w:t>
              </w:r>
            </w:ins>
          </w:p>
          <w:p w14:paraId="7FD70C79" w14:textId="77777777" w:rsidR="00423757" w:rsidRDefault="00423757">
            <w:pPr>
              <w:rPr>
                <w:ins w:id="1839" w:author="Rajiv Bansal" w:date="2019-08-04T11:27:00Z"/>
              </w:rPr>
            </w:pPr>
            <w:proofErr w:type="spellStart"/>
            <w:ins w:id="1840" w:author="Rajiv Bansal" w:date="2019-08-04T11:27:00Z">
              <w:r>
                <w:rPr>
                  <w:rStyle w:val="HTMLCode"/>
                  <w:rFonts w:eastAsiaTheme="minorHAnsi"/>
                </w:rPr>
                <w:t>server.port</w:t>
              </w:r>
              <w:proofErr w:type="spellEnd"/>
              <w:r>
                <w:rPr>
                  <w:rStyle w:val="HTMLCode"/>
                  <w:rFonts w:eastAsiaTheme="minorHAnsi"/>
                </w:rPr>
                <w:t xml:space="preserve"> = ${server-port:8761}</w:t>
              </w:r>
            </w:ins>
          </w:p>
          <w:p w14:paraId="78067B02" w14:textId="77777777" w:rsidR="00423757" w:rsidRDefault="00423757">
            <w:pPr>
              <w:rPr>
                <w:ins w:id="1841" w:author="Rajiv Bansal" w:date="2019-08-04T11:27:00Z"/>
              </w:rPr>
            </w:pPr>
            <w:proofErr w:type="spellStart"/>
            <w:ins w:id="1842" w:author="Rajiv Bansal" w:date="2019-08-04T11:27:00Z">
              <w:r>
                <w:rPr>
                  <w:rStyle w:val="HTMLCode"/>
                  <w:rFonts w:eastAsiaTheme="minorHAnsi"/>
                </w:rPr>
                <w:t>eureka.instance.hostname</w:t>
              </w:r>
              <w:proofErr w:type="spellEnd"/>
              <w:r>
                <w:rPr>
                  <w:rStyle w:val="HTMLCode"/>
                  <w:rFonts w:eastAsiaTheme="minorHAnsi"/>
                </w:rPr>
                <w:t>= ${</w:t>
              </w:r>
              <w:proofErr w:type="spellStart"/>
              <w:r>
                <w:rPr>
                  <w:rStyle w:val="HTMLCode"/>
                  <w:rFonts w:eastAsiaTheme="minorHAnsi"/>
                </w:rPr>
                <w:t>springboot.app.name:eureka-serviceregistry</w:t>
              </w:r>
              <w:proofErr w:type="spellEnd"/>
              <w:r>
                <w:rPr>
                  <w:rStyle w:val="HTMLCode"/>
                  <w:rFonts w:eastAsiaTheme="minorHAnsi"/>
                </w:rPr>
                <w:t>}</w:t>
              </w:r>
            </w:ins>
          </w:p>
          <w:p w14:paraId="2BAA0213" w14:textId="77777777" w:rsidR="00423757" w:rsidRDefault="00423757">
            <w:pPr>
              <w:rPr>
                <w:ins w:id="1843" w:author="Rajiv Bansal" w:date="2019-08-04T11:27:00Z"/>
              </w:rPr>
            </w:pPr>
            <w:proofErr w:type="spellStart"/>
            <w:ins w:id="1844" w:author="Rajiv Bansal" w:date="2019-08-04T11:27:00Z">
              <w:r>
                <w:rPr>
                  <w:rStyle w:val="HTMLCode"/>
                  <w:rFonts w:eastAsiaTheme="minorHAnsi"/>
                </w:rPr>
                <w:t>eureka.client.registerWithEureka</w:t>
              </w:r>
              <w:proofErr w:type="spellEnd"/>
              <w:r>
                <w:rPr>
                  <w:rStyle w:val="HTMLCode"/>
                  <w:rFonts w:eastAsiaTheme="minorHAnsi"/>
                </w:rPr>
                <w:t>= false</w:t>
              </w:r>
            </w:ins>
          </w:p>
          <w:p w14:paraId="341E609B" w14:textId="77777777" w:rsidR="00423757" w:rsidRDefault="00423757">
            <w:pPr>
              <w:rPr>
                <w:ins w:id="1845" w:author="Rajiv Bansal" w:date="2019-08-04T11:27:00Z"/>
              </w:rPr>
            </w:pPr>
            <w:proofErr w:type="spellStart"/>
            <w:ins w:id="1846" w:author="Rajiv Bansal" w:date="2019-08-04T11:27:00Z">
              <w:r>
                <w:rPr>
                  <w:rStyle w:val="HTMLCode"/>
                  <w:rFonts w:eastAsiaTheme="minorHAnsi"/>
                </w:rPr>
                <w:t>eureka.client.fetchRegistry</w:t>
              </w:r>
              <w:proofErr w:type="spellEnd"/>
              <w:r>
                <w:rPr>
                  <w:rStyle w:val="HTMLCode"/>
                  <w:rFonts w:eastAsiaTheme="minorHAnsi"/>
                </w:rPr>
                <w:t>= false</w:t>
              </w:r>
            </w:ins>
          </w:p>
          <w:p w14:paraId="0C6CDBA6" w14:textId="77777777" w:rsidR="00423757" w:rsidRDefault="00423757">
            <w:pPr>
              <w:rPr>
                <w:ins w:id="1847" w:author="Rajiv Bansal" w:date="2019-08-04T11:27:00Z"/>
              </w:rPr>
            </w:pPr>
            <w:proofErr w:type="spellStart"/>
            <w:ins w:id="1848" w:author="Rajiv Bansal" w:date="2019-08-04T11:27:00Z">
              <w:r>
                <w:rPr>
                  <w:rStyle w:val="HTMLCode"/>
                  <w:rFonts w:eastAsiaTheme="minorHAnsi"/>
                </w:rPr>
                <w:t>eureka.client.serviceUrl.defaultZone</w:t>
              </w:r>
              <w:proofErr w:type="spellEnd"/>
              <w:r>
                <w:rPr>
                  <w:rStyle w:val="HTMLCode"/>
                  <w:rFonts w:eastAsiaTheme="minorHAnsi"/>
                </w:rPr>
                <w:t>: http://${registry.host:localhost}:${server.port}/eureka/</w:t>
              </w:r>
            </w:ins>
          </w:p>
        </w:tc>
      </w:tr>
    </w:tbl>
    <w:p w14:paraId="12090A77" w14:textId="77777777" w:rsidR="00423757" w:rsidRDefault="00423757">
      <w:pPr>
        <w:pStyle w:val="Heading7"/>
        <w:rPr>
          <w:ins w:id="1849" w:author="Rajiv Bansal" w:date="2019-08-04T11:27:00Z"/>
          <w:rFonts w:ascii="Segoe UI" w:hAnsi="Segoe UI" w:cs="Segoe UI"/>
          <w:color w:val="000000"/>
          <w:sz w:val="29"/>
          <w:szCs w:val="29"/>
        </w:rPr>
        <w:pPrChange w:id="1850" w:author="Rajiv Bansal" w:date="2019-08-04T11:28:00Z">
          <w:pPr>
            <w:pStyle w:val="Heading4"/>
            <w:shd w:val="clear" w:color="auto" w:fill="FFFFFF"/>
            <w:spacing w:before="360" w:after="240"/>
          </w:pPr>
        </w:pPrChange>
      </w:pPr>
      <w:ins w:id="185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52" w:author="Rajiv Bansal" w:date="2019-08-04T11:27:00Z"/>
          <w:rFonts w:ascii="Segoe UI" w:hAnsi="Segoe UI" w:cs="Segoe UI"/>
          <w:color w:val="000000"/>
        </w:rPr>
      </w:pPr>
      <w:ins w:id="185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xml:space="preserve"> with added </w:t>
        </w:r>
        <w:proofErr w:type="spellStart"/>
        <w:r>
          <w:rPr>
            <w:rFonts w:ascii="Segoe UI" w:hAnsi="Segoe UI" w:cs="Segoe UI"/>
            <w:color w:val="000000"/>
          </w:rPr>
          <w:t>depedency</w:t>
        </w:r>
        <w:proofErr w:type="spellEnd"/>
        <w:r>
          <w:rPr>
            <w:rFonts w:ascii="Segoe UI" w:hAnsi="Segoe UI" w:cs="Segoe UI"/>
            <w:color w:val="000000"/>
          </w:rPr>
          <w:t> </w:t>
        </w:r>
        <w:r>
          <w:rPr>
            <w:rStyle w:val="HTMLCode"/>
            <w:rFonts w:ascii="Consolas" w:hAnsi="Consolas"/>
            <w:color w:val="FF0779"/>
            <w:sz w:val="21"/>
            <w:szCs w:val="21"/>
          </w:rPr>
          <w:t>spring-cloud-starter-</w:t>
        </w:r>
        <w:proofErr w:type="spellStart"/>
        <w:r>
          <w:rPr>
            <w:rStyle w:val="HTMLCode"/>
            <w:rFonts w:ascii="Consolas" w:hAnsi="Consolas"/>
            <w:color w:val="FF0779"/>
            <w:sz w:val="21"/>
            <w:szCs w:val="21"/>
          </w:rPr>
          <w:t>netflix</w:t>
        </w:r>
        <w:proofErr w:type="spellEnd"/>
        <w:r>
          <w:rPr>
            <w:rStyle w:val="HTMLCode"/>
            <w:rFonts w:ascii="Consolas" w:hAnsi="Consolas"/>
            <w:color w:val="FF0779"/>
            <w:sz w:val="21"/>
            <w:szCs w:val="21"/>
          </w:rPr>
          <w:t>-ribbon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54" w:author="Rajiv Bansal" w:date="2019-08-04T11:27:00Z"/>
          <w:rFonts w:ascii="Segoe UI" w:hAnsi="Segoe UI" w:cs="Segoe UI"/>
          <w:color w:val="000000"/>
        </w:rPr>
        <w:pPrChange w:id="1855" w:author="Rajiv Bansal" w:date="2019-08-04T11:28:00Z">
          <w:pPr>
            <w:pStyle w:val="Heading6"/>
            <w:shd w:val="clear" w:color="auto" w:fill="FFFFFF"/>
            <w:spacing w:before="360" w:after="240"/>
          </w:pPr>
        </w:pPrChange>
      </w:pPr>
      <w:ins w:id="185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57" w:author="Rajiv Bansal" w:date="2019-08-04T11:27:00Z"/>
          <w:rFonts w:ascii="Segoe UI" w:hAnsi="Segoe UI" w:cs="Segoe UI"/>
          <w:color w:val="000000"/>
        </w:rPr>
      </w:pPr>
      <w:ins w:id="185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5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60" w:author="Rajiv Bansal" w:date="2019-08-04T11:27:00Z"/>
              </w:rPr>
            </w:pPr>
            <w:ins w:id="1861" w:author="Rajiv Bansal" w:date="2019-08-04T11:27:00Z">
              <w:r>
                <w:t>RibbonClientApplication.java</w:t>
              </w:r>
            </w:ins>
          </w:p>
        </w:tc>
      </w:tr>
      <w:tr w:rsidR="00423757" w14:paraId="0FF73B93" w14:textId="77777777" w:rsidTr="00423757">
        <w:trPr>
          <w:ins w:id="1862" w:author="Rajiv Bansal" w:date="2019-08-04T11:27:00Z"/>
        </w:trPr>
        <w:tc>
          <w:tcPr>
            <w:tcW w:w="15495" w:type="dxa"/>
            <w:vAlign w:val="center"/>
            <w:hideMark/>
          </w:tcPr>
          <w:p w14:paraId="0922982E" w14:textId="77777777" w:rsidR="00423757" w:rsidRDefault="00423757" w:rsidP="00423757">
            <w:pPr>
              <w:rPr>
                <w:ins w:id="1863" w:author="Rajiv Bansal" w:date="2019-08-04T11:27:00Z"/>
              </w:rPr>
            </w:pPr>
            <w:ins w:id="1864" w:author="Rajiv Bansal" w:date="2019-08-04T11:27:00Z">
              <w:r>
                <w:rPr>
                  <w:rStyle w:val="HTMLCode"/>
                  <w:rFonts w:eastAsiaTheme="minorHAnsi"/>
                </w:rPr>
                <w:t>package</w:t>
              </w:r>
              <w:r>
                <w:t> </w:t>
              </w:r>
              <w:proofErr w:type="spellStart"/>
              <w:r>
                <w:rPr>
                  <w:rStyle w:val="HTMLCode"/>
                  <w:rFonts w:eastAsiaTheme="minorHAnsi"/>
                </w:rPr>
                <w:t>com.example.ribbonclient</w:t>
              </w:r>
              <w:proofErr w:type="spellEnd"/>
              <w:r>
                <w:rPr>
                  <w:rStyle w:val="HTMLCode"/>
                  <w:rFonts w:eastAsiaTheme="minorHAnsi"/>
                </w:rPr>
                <w:t>;</w:t>
              </w:r>
            </w:ins>
          </w:p>
          <w:p w14:paraId="0F34BF8E" w14:textId="77777777" w:rsidR="00423757" w:rsidRDefault="00423757" w:rsidP="00423757">
            <w:pPr>
              <w:rPr>
                <w:ins w:id="1865" w:author="Rajiv Bansal" w:date="2019-08-04T11:27:00Z"/>
              </w:rPr>
            </w:pPr>
            <w:ins w:id="1866" w:author="Rajiv Bansal" w:date="2019-08-04T11:27:00Z">
              <w:r>
                <w:t> </w:t>
              </w:r>
            </w:ins>
          </w:p>
          <w:p w14:paraId="75A56FD1" w14:textId="77777777" w:rsidR="00423757" w:rsidRDefault="00423757" w:rsidP="00423757">
            <w:pPr>
              <w:rPr>
                <w:ins w:id="1867" w:author="Rajiv Bansal" w:date="2019-08-04T11:27:00Z"/>
              </w:rPr>
            </w:pPr>
            <w:ins w:id="1868"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66BF9ED5" w14:textId="77777777" w:rsidR="00423757" w:rsidRDefault="00423757" w:rsidP="00423757">
            <w:pPr>
              <w:rPr>
                <w:ins w:id="1869" w:author="Rajiv Bansal" w:date="2019-08-04T11:27:00Z"/>
              </w:rPr>
            </w:pPr>
            <w:ins w:id="187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71" w:author="Rajiv Bansal" w:date="2019-08-04T11:27:00Z"/>
              </w:rPr>
            </w:pPr>
            <w:ins w:id="187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73" w:author="Rajiv Bansal" w:date="2019-08-04T11:27:00Z"/>
              </w:rPr>
            </w:pPr>
            <w:ins w:id="1874" w:author="Rajiv Bansal" w:date="2019-08-04T11:27:00Z">
              <w:r>
                <w:rPr>
                  <w:rStyle w:val="HTMLCode"/>
                  <w:rFonts w:eastAsiaTheme="minorHAnsi"/>
                </w:rPr>
                <w:t>import</w:t>
              </w:r>
              <w:r>
                <w:t> </w:t>
              </w:r>
              <w:proofErr w:type="spellStart"/>
              <w:r>
                <w:rPr>
                  <w:rStyle w:val="HTMLCode"/>
                  <w:rFonts w:eastAsiaTheme="minorHAnsi"/>
                </w:rPr>
                <w:t>org.springframework.cloud.netflix.ribbon.RibbonClient</w:t>
              </w:r>
              <w:proofErr w:type="spellEnd"/>
              <w:r>
                <w:rPr>
                  <w:rStyle w:val="HTMLCode"/>
                  <w:rFonts w:eastAsiaTheme="minorHAnsi"/>
                </w:rPr>
                <w:t>;</w:t>
              </w:r>
            </w:ins>
          </w:p>
          <w:p w14:paraId="105C561B" w14:textId="77777777" w:rsidR="00423757" w:rsidRDefault="00423757" w:rsidP="00423757">
            <w:pPr>
              <w:rPr>
                <w:ins w:id="1875" w:author="Rajiv Bansal" w:date="2019-08-04T11:27:00Z"/>
              </w:rPr>
            </w:pPr>
            <w:ins w:id="1876" w:author="Rajiv Bansal" w:date="2019-08-04T11:27:00Z">
              <w:r>
                <w:t> </w:t>
              </w:r>
            </w:ins>
          </w:p>
          <w:p w14:paraId="41600AD9" w14:textId="77777777" w:rsidR="00423757" w:rsidRDefault="00423757" w:rsidP="00423757">
            <w:pPr>
              <w:rPr>
                <w:ins w:id="1877" w:author="Rajiv Bansal" w:date="2019-08-04T11:27:00Z"/>
              </w:rPr>
            </w:pPr>
            <w:ins w:id="1878" w:author="Rajiv Bansal" w:date="2019-08-04T11:27:00Z">
              <w:r>
                <w:rPr>
                  <w:rStyle w:val="HTMLCode"/>
                  <w:rFonts w:eastAsiaTheme="minorHAnsi"/>
                </w:rPr>
                <w:t>@EnableDiscoveryClient</w:t>
              </w:r>
            </w:ins>
          </w:p>
          <w:p w14:paraId="1C8CF3C9" w14:textId="77777777" w:rsidR="00423757" w:rsidRDefault="00423757" w:rsidP="00423757">
            <w:pPr>
              <w:rPr>
                <w:ins w:id="1879" w:author="Rajiv Bansal" w:date="2019-08-04T11:27:00Z"/>
              </w:rPr>
            </w:pPr>
            <w:ins w:id="1880" w:author="Rajiv Bansal" w:date="2019-08-04T11:27:00Z">
              <w:r>
                <w:rPr>
                  <w:rStyle w:val="HTMLCode"/>
                  <w:rFonts w:eastAsiaTheme="minorHAnsi"/>
                </w:rPr>
                <w:t>@SpringBootApplication</w:t>
              </w:r>
            </w:ins>
          </w:p>
          <w:p w14:paraId="66712E66" w14:textId="77777777" w:rsidR="00423757" w:rsidRDefault="00423757" w:rsidP="00423757">
            <w:pPr>
              <w:rPr>
                <w:ins w:id="1881" w:author="Rajiv Bansal" w:date="2019-08-04T11:27:00Z"/>
              </w:rPr>
            </w:pPr>
            <w:ins w:id="1882" w:author="Rajiv Bansal" w:date="2019-08-04T11:27:00Z">
              <w:r>
                <w:rPr>
                  <w:rStyle w:val="HTMLCode"/>
                  <w:rFonts w:eastAsiaTheme="minorHAnsi"/>
                </w:rPr>
                <w:t xml:space="preserve">@RibbonClient(name = "server", configuration = </w:t>
              </w:r>
              <w:proofErr w:type="spellStart"/>
              <w:r>
                <w:rPr>
                  <w:rStyle w:val="HTMLCode"/>
                  <w:rFonts w:eastAsiaTheme="minorHAnsi"/>
                </w:rPr>
                <w:t>RibbonConfiguration.class</w:t>
              </w:r>
              <w:proofErr w:type="spellEnd"/>
              <w:r>
                <w:rPr>
                  <w:rStyle w:val="HTMLCode"/>
                  <w:rFonts w:eastAsiaTheme="minorHAnsi"/>
                </w:rPr>
                <w:t>)</w:t>
              </w:r>
            </w:ins>
          </w:p>
          <w:p w14:paraId="1F0DEABB" w14:textId="77777777" w:rsidR="00423757" w:rsidRDefault="00423757" w:rsidP="00423757">
            <w:pPr>
              <w:rPr>
                <w:ins w:id="1883" w:author="Rajiv Bansal" w:date="2019-08-04T11:27:00Z"/>
              </w:rPr>
            </w:pPr>
            <w:ins w:id="1884" w:author="Rajiv Bansal" w:date="2019-08-04T11:27:00Z">
              <w:r>
                <w:rPr>
                  <w:rStyle w:val="HTMLCode"/>
                  <w:rFonts w:eastAsiaTheme="minorHAnsi"/>
                </w:rPr>
                <w:lastRenderedPageBreak/>
                <w:t>public</w:t>
              </w:r>
              <w:r>
                <w:t> </w:t>
              </w:r>
              <w:r>
                <w:rPr>
                  <w:rStyle w:val="HTMLCode"/>
                  <w:rFonts w:eastAsiaTheme="minorHAnsi"/>
                </w:rPr>
                <w:t>class</w:t>
              </w:r>
              <w:r>
                <w:t> </w:t>
              </w:r>
              <w:proofErr w:type="spellStart"/>
              <w:r>
                <w:rPr>
                  <w:rStyle w:val="HTMLCode"/>
                  <w:rFonts w:eastAsiaTheme="minorHAnsi"/>
                </w:rPr>
                <w:t>RibbonClientApplication</w:t>
              </w:r>
              <w:proofErr w:type="spellEnd"/>
              <w:r>
                <w:rPr>
                  <w:rStyle w:val="HTMLCode"/>
                  <w:rFonts w:eastAsiaTheme="minorHAnsi"/>
                </w:rPr>
                <w:t xml:space="preserve"> {</w:t>
              </w:r>
            </w:ins>
          </w:p>
          <w:p w14:paraId="73F2BC15" w14:textId="77777777" w:rsidR="00423757" w:rsidRDefault="00423757" w:rsidP="00423757">
            <w:pPr>
              <w:rPr>
                <w:ins w:id="1885" w:author="Rajiv Bansal" w:date="2019-08-04T11:27:00Z"/>
              </w:rPr>
            </w:pPr>
            <w:ins w:id="1886" w:author="Rajiv Bansal" w:date="2019-08-04T11:27:00Z">
              <w:r>
                <w:t> </w:t>
              </w:r>
            </w:ins>
          </w:p>
          <w:p w14:paraId="42265BA7" w14:textId="77777777" w:rsidR="00423757" w:rsidRDefault="00423757" w:rsidP="00423757">
            <w:pPr>
              <w:rPr>
                <w:ins w:id="1887" w:author="Rajiv Bansal" w:date="2019-08-04T11:27:00Z"/>
              </w:rPr>
            </w:pPr>
            <w:ins w:id="188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5496F068" w14:textId="77777777" w:rsidR="00423757" w:rsidRDefault="00423757" w:rsidP="00423757">
            <w:pPr>
              <w:rPr>
                <w:ins w:id="1889" w:author="Rajiv Bansal" w:date="2019-08-04T11:27:00Z"/>
              </w:rPr>
            </w:pPr>
            <w:ins w:id="1890"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D919E59" w14:textId="77777777" w:rsidR="00423757" w:rsidRDefault="00423757" w:rsidP="00423757">
            <w:pPr>
              <w:rPr>
                <w:ins w:id="1891" w:author="Rajiv Bansal" w:date="2019-08-04T11:27:00Z"/>
              </w:rPr>
            </w:pPr>
            <w:ins w:id="189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93" w:author="Rajiv Bansal" w:date="2019-08-04T11:27:00Z"/>
              </w:rPr>
            </w:pPr>
            <w:ins w:id="189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95" w:author="Rajiv Bansal" w:date="2019-08-04T11:27:00Z"/>
          <w:rFonts w:ascii="Segoe UI" w:hAnsi="Segoe UI" w:cs="Segoe UI"/>
          <w:color w:val="000000"/>
        </w:rPr>
      </w:pPr>
      <w:ins w:id="189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proofErr w:type="spellStart"/>
        <w:r>
          <w:rPr>
            <w:rStyle w:val="Strong"/>
            <w:rFonts w:ascii="Segoe UI" w:eastAsiaTheme="majorEastAsia" w:hAnsi="Segoe UI" w:cs="Segoe UI"/>
            <w:color w:val="000000"/>
          </w:rPr>
          <w:t>server.ribbon.listOfServers</w:t>
        </w:r>
        <w:proofErr w:type="spellEnd"/>
        <w:r>
          <w:rPr>
            <w:rFonts w:ascii="Segoe UI" w:hAnsi="Segoe UI" w:cs="Segoe UI"/>
            <w:color w:val="000000"/>
          </w:rPr>
          <w:t xml:space="preserve"> is disabled, we can enable this to manually add server to this load balancer. We will check this in the testing section. Other properties are </w:t>
        </w:r>
        <w:proofErr w:type="spellStart"/>
        <w:r>
          <w:rPr>
            <w:rFonts w:ascii="Segoe UI" w:hAnsi="Segoe UI" w:cs="Segoe UI"/>
            <w:color w:val="000000"/>
          </w:rPr>
          <w:t>self explanatory</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9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98" w:author="Rajiv Bansal" w:date="2019-08-04T11:27:00Z"/>
              </w:rPr>
            </w:pPr>
            <w:ins w:id="1899" w:author="Rajiv Bansal" w:date="2019-08-04T11:27:00Z">
              <w:r>
                <w:t>application.properties</w:t>
              </w:r>
            </w:ins>
          </w:p>
        </w:tc>
      </w:tr>
      <w:tr w:rsidR="00423757" w14:paraId="3CCC43D6" w14:textId="77777777" w:rsidTr="00423757">
        <w:trPr>
          <w:ins w:id="1900" w:author="Rajiv Bansal" w:date="2019-08-04T11:27:00Z"/>
        </w:trPr>
        <w:tc>
          <w:tcPr>
            <w:tcW w:w="15495" w:type="dxa"/>
            <w:vAlign w:val="center"/>
            <w:hideMark/>
          </w:tcPr>
          <w:p w14:paraId="75F70C25" w14:textId="77777777" w:rsidR="00423757" w:rsidRDefault="00423757" w:rsidP="00423757">
            <w:pPr>
              <w:rPr>
                <w:ins w:id="1901" w:author="Rajiv Bansal" w:date="2019-08-04T11:27:00Z"/>
              </w:rPr>
            </w:pPr>
            <w:ins w:id="1902" w:author="Rajiv Bansal" w:date="2019-08-04T11:27:00Z">
              <w:r>
                <w:rPr>
                  <w:rStyle w:val="HTMLCode"/>
                  <w:rFonts w:eastAsiaTheme="minorHAnsi"/>
                </w:rPr>
                <w:t>spring.application.name=client</w:t>
              </w:r>
            </w:ins>
          </w:p>
          <w:p w14:paraId="2199DAC2" w14:textId="77777777" w:rsidR="00423757" w:rsidRDefault="00423757" w:rsidP="00423757">
            <w:pPr>
              <w:rPr>
                <w:ins w:id="1903" w:author="Rajiv Bansal" w:date="2019-08-04T11:27:00Z"/>
              </w:rPr>
            </w:pPr>
            <w:proofErr w:type="spellStart"/>
            <w:ins w:id="1904" w:author="Rajiv Bansal" w:date="2019-08-04T11:27:00Z">
              <w:r>
                <w:rPr>
                  <w:rStyle w:val="HTMLCode"/>
                  <w:rFonts w:eastAsiaTheme="minorHAnsi"/>
                </w:rPr>
                <w:t>server.port</w:t>
              </w:r>
              <w:proofErr w:type="spellEnd"/>
              <w:r>
                <w:rPr>
                  <w:rStyle w:val="HTMLCode"/>
                  <w:rFonts w:eastAsiaTheme="minorHAnsi"/>
                </w:rPr>
                <w:t>=8888</w:t>
              </w:r>
            </w:ins>
          </w:p>
          <w:p w14:paraId="266A0CEF" w14:textId="77777777" w:rsidR="00423757" w:rsidRDefault="00423757" w:rsidP="00423757">
            <w:pPr>
              <w:rPr>
                <w:ins w:id="1905" w:author="Rajiv Bansal" w:date="2019-08-04T11:27:00Z"/>
              </w:rPr>
            </w:pPr>
            <w:ins w:id="1906" w:author="Rajiv Bansal" w:date="2019-08-04T11:27:00Z">
              <w:r>
                <w:t> </w:t>
              </w:r>
            </w:ins>
          </w:p>
          <w:p w14:paraId="4D7EF91A" w14:textId="77777777" w:rsidR="00423757" w:rsidRDefault="00423757" w:rsidP="00423757">
            <w:pPr>
              <w:rPr>
                <w:ins w:id="1907" w:author="Rajiv Bansal" w:date="2019-08-04T11:27:00Z"/>
              </w:rPr>
            </w:pPr>
            <w:proofErr w:type="spellStart"/>
            <w:ins w:id="1908" w:author="Rajiv Bansal" w:date="2019-08-04T11:27:00Z">
              <w:r>
                <w:rPr>
                  <w:rStyle w:val="HTMLCode"/>
                  <w:rFonts w:eastAsiaTheme="minorHAnsi"/>
                </w:rPr>
                <w:t>eureka.client.serviceUrl.defaultZone</w:t>
              </w:r>
              <w:proofErr w:type="spellEnd"/>
              <w:r>
                <w:rPr>
                  <w:rStyle w:val="HTMLCode"/>
                  <w:rFonts w:eastAsiaTheme="minorHAnsi"/>
                </w:rPr>
                <w:t>= http://${registry.host:localhost}:${registry.port:8761}/eureka/</w:t>
              </w:r>
            </w:ins>
          </w:p>
          <w:p w14:paraId="1B2730D7" w14:textId="77777777" w:rsidR="00423757" w:rsidRDefault="00423757" w:rsidP="00423757">
            <w:pPr>
              <w:rPr>
                <w:ins w:id="1909" w:author="Rajiv Bansal" w:date="2019-08-04T11:27:00Z"/>
              </w:rPr>
            </w:pPr>
            <w:proofErr w:type="spellStart"/>
            <w:ins w:id="1910" w:author="Rajiv Bansal" w:date="2019-08-04T11:27:00Z">
              <w:r>
                <w:rPr>
                  <w:rStyle w:val="HTMLCode"/>
                  <w:rFonts w:eastAsiaTheme="minorHAnsi"/>
                </w:rPr>
                <w:t>eureka.client.healthcheck.enabled</w:t>
              </w:r>
              <w:proofErr w:type="spellEnd"/>
              <w:r>
                <w:rPr>
                  <w:rStyle w:val="HTMLCode"/>
                  <w:rFonts w:eastAsiaTheme="minorHAnsi"/>
                </w:rPr>
                <w:t>= true</w:t>
              </w:r>
            </w:ins>
          </w:p>
          <w:p w14:paraId="49896C24" w14:textId="77777777" w:rsidR="00423757" w:rsidRDefault="00423757" w:rsidP="00423757">
            <w:pPr>
              <w:rPr>
                <w:ins w:id="1911" w:author="Rajiv Bansal" w:date="2019-08-04T11:27:00Z"/>
              </w:rPr>
            </w:pPr>
            <w:proofErr w:type="spellStart"/>
            <w:ins w:id="1912" w:author="Rajiv Bansal" w:date="2019-08-04T11:27:00Z">
              <w:r>
                <w:rPr>
                  <w:rStyle w:val="HTMLCode"/>
                  <w:rFonts w:eastAsiaTheme="minorHAnsi"/>
                </w:rPr>
                <w:t>eureka.instance.leaseRenewalIntervalInSeconds</w:t>
              </w:r>
              <w:proofErr w:type="spellEnd"/>
              <w:r>
                <w:rPr>
                  <w:rStyle w:val="HTMLCode"/>
                  <w:rFonts w:eastAsiaTheme="minorHAnsi"/>
                </w:rPr>
                <w:t>= 1</w:t>
              </w:r>
            </w:ins>
          </w:p>
          <w:p w14:paraId="38067838" w14:textId="77777777" w:rsidR="00423757" w:rsidRDefault="00423757" w:rsidP="00423757">
            <w:pPr>
              <w:rPr>
                <w:ins w:id="1913" w:author="Rajiv Bansal" w:date="2019-08-04T11:27:00Z"/>
              </w:rPr>
            </w:pPr>
            <w:proofErr w:type="spellStart"/>
            <w:ins w:id="1914" w:author="Rajiv Bansal" w:date="2019-08-04T11:27:00Z">
              <w:r>
                <w:rPr>
                  <w:rStyle w:val="HTMLCode"/>
                  <w:rFonts w:eastAsiaTheme="minorHAnsi"/>
                </w:rPr>
                <w:t>eureka.instance.leaseExpirationDurationInSeconds</w:t>
              </w:r>
              <w:proofErr w:type="spellEnd"/>
              <w:r>
                <w:rPr>
                  <w:rStyle w:val="HTMLCode"/>
                  <w:rFonts w:eastAsiaTheme="minorHAnsi"/>
                </w:rPr>
                <w:t>= 2</w:t>
              </w:r>
            </w:ins>
          </w:p>
          <w:p w14:paraId="6B3EDFB2" w14:textId="77777777" w:rsidR="00423757" w:rsidRDefault="00423757" w:rsidP="00423757">
            <w:pPr>
              <w:rPr>
                <w:ins w:id="1915" w:author="Rajiv Bansal" w:date="2019-08-04T11:27:00Z"/>
              </w:rPr>
            </w:pPr>
            <w:ins w:id="1916" w:author="Rajiv Bansal" w:date="2019-08-04T11:27:00Z">
              <w:r>
                <w:t> </w:t>
              </w:r>
            </w:ins>
          </w:p>
          <w:p w14:paraId="6618AA52" w14:textId="77777777" w:rsidR="00423757" w:rsidRDefault="00423757" w:rsidP="00423757">
            <w:pPr>
              <w:rPr>
                <w:ins w:id="1917" w:author="Rajiv Bansal" w:date="2019-08-04T11:27:00Z"/>
              </w:rPr>
            </w:pPr>
            <w:proofErr w:type="spellStart"/>
            <w:ins w:id="1918" w:author="Rajiv Bansal" w:date="2019-08-04T11:27:00Z">
              <w:r>
                <w:rPr>
                  <w:rStyle w:val="HTMLCode"/>
                  <w:rFonts w:eastAsiaTheme="minorHAnsi"/>
                </w:rPr>
                <w:t>server.ribbon.eureka.enabled</w:t>
              </w:r>
              <w:proofErr w:type="spellEnd"/>
              <w:r>
                <w:rPr>
                  <w:rStyle w:val="HTMLCode"/>
                  <w:rFonts w:eastAsiaTheme="minorHAnsi"/>
                </w:rPr>
                <w:t>=true</w:t>
              </w:r>
            </w:ins>
          </w:p>
          <w:p w14:paraId="5B4AF2F7" w14:textId="77777777" w:rsidR="00423757" w:rsidRDefault="00423757" w:rsidP="00423757">
            <w:pPr>
              <w:rPr>
                <w:ins w:id="1919" w:author="Rajiv Bansal" w:date="2019-08-04T11:27:00Z"/>
              </w:rPr>
            </w:pPr>
            <w:ins w:id="192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21" w:author="Rajiv Bansal" w:date="2019-08-04T11:27:00Z"/>
              </w:rPr>
            </w:pPr>
            <w:proofErr w:type="spellStart"/>
            <w:ins w:id="1922" w:author="Rajiv Bansal" w:date="2019-08-04T11:27:00Z">
              <w:r>
                <w:rPr>
                  <w:rStyle w:val="HTMLCode"/>
                  <w:rFonts w:eastAsiaTheme="minorHAnsi"/>
                </w:rPr>
                <w:t>server.ribbon.ServerListRefreshInterval</w:t>
              </w:r>
              <w:proofErr w:type="spellEnd"/>
              <w:r>
                <w:rPr>
                  <w:rStyle w:val="HTMLCode"/>
                  <w:rFonts w:eastAsiaTheme="minorHAnsi"/>
                </w:rPr>
                <w:t>=1000</w:t>
              </w:r>
            </w:ins>
          </w:p>
          <w:p w14:paraId="743F55D2" w14:textId="77777777" w:rsidR="00423757" w:rsidRDefault="00423757" w:rsidP="00423757">
            <w:pPr>
              <w:rPr>
                <w:ins w:id="1923" w:author="Rajiv Bansal" w:date="2019-08-04T11:27:00Z"/>
              </w:rPr>
            </w:pPr>
            <w:ins w:id="192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25" w:author="Rajiv Bansal" w:date="2019-08-04T11:27:00Z"/>
          <w:rFonts w:ascii="Segoe UI" w:hAnsi="Segoe UI" w:cs="Segoe UI"/>
          <w:color w:val="000000"/>
        </w:rPr>
      </w:pPr>
      <w:ins w:id="192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2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28" w:author="Rajiv Bansal" w:date="2019-08-04T11:27:00Z"/>
              </w:rPr>
            </w:pPr>
            <w:ins w:id="1929" w:author="Rajiv Bansal" w:date="2019-08-04T11:27:00Z">
              <w:r>
                <w:t>RibbonConfiguration.java</w:t>
              </w:r>
            </w:ins>
          </w:p>
        </w:tc>
      </w:tr>
      <w:tr w:rsidR="00423757" w14:paraId="3F783CB0" w14:textId="77777777" w:rsidTr="00423757">
        <w:trPr>
          <w:ins w:id="1930" w:author="Rajiv Bansal" w:date="2019-08-04T11:27:00Z"/>
        </w:trPr>
        <w:tc>
          <w:tcPr>
            <w:tcW w:w="15495" w:type="dxa"/>
            <w:vAlign w:val="center"/>
            <w:hideMark/>
          </w:tcPr>
          <w:p w14:paraId="44F0A655" w14:textId="77777777" w:rsidR="00423757" w:rsidRDefault="00423757" w:rsidP="00423757">
            <w:pPr>
              <w:rPr>
                <w:ins w:id="1931" w:author="Rajiv Bansal" w:date="2019-08-04T11:27:00Z"/>
              </w:rPr>
            </w:pPr>
            <w:ins w:id="1932" w:author="Rajiv Bansal" w:date="2019-08-04T11:27:00Z">
              <w:r>
                <w:rPr>
                  <w:rStyle w:val="HTMLCode"/>
                  <w:rFonts w:eastAsiaTheme="minorHAnsi"/>
                </w:rPr>
                <w:t>package</w:t>
              </w:r>
              <w:r>
                <w:t> </w:t>
              </w:r>
              <w:proofErr w:type="spellStart"/>
              <w:r>
                <w:rPr>
                  <w:rStyle w:val="HTMLCode"/>
                  <w:rFonts w:eastAsiaTheme="minorHAnsi"/>
                </w:rPr>
                <w:t>com.example.ribbonclient</w:t>
              </w:r>
              <w:proofErr w:type="spellEnd"/>
              <w:r>
                <w:rPr>
                  <w:rStyle w:val="HTMLCode"/>
                  <w:rFonts w:eastAsiaTheme="minorHAnsi"/>
                </w:rPr>
                <w:t>;</w:t>
              </w:r>
            </w:ins>
          </w:p>
          <w:p w14:paraId="5F29F5CD"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proofErr w:type="spellStart"/>
              <w:r>
                <w:rPr>
                  <w:rStyle w:val="HTMLCode"/>
                  <w:rFonts w:eastAsiaTheme="minorHAnsi"/>
                </w:rPr>
                <w:t>com.netflix.client.config.IClientConfig</w:t>
              </w:r>
              <w:proofErr w:type="spellEnd"/>
              <w:r>
                <w:rPr>
                  <w:rStyle w:val="HTMLCode"/>
                  <w:rFonts w:eastAsiaTheme="minorHAnsi"/>
                </w:rPr>
                <w:t>;</w:t>
              </w:r>
            </w:ins>
          </w:p>
          <w:p w14:paraId="67C79B07"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proofErr w:type="spellStart"/>
              <w:r>
                <w:rPr>
                  <w:rStyle w:val="HTMLCode"/>
                  <w:rFonts w:eastAsiaTheme="minorHAnsi"/>
                </w:rPr>
                <w:t>com.netflix.loadbalancer.AvailabilityFilteringRule</w:t>
              </w:r>
              <w:proofErr w:type="spellEnd"/>
              <w:r>
                <w:rPr>
                  <w:rStyle w:val="HTMLCode"/>
                  <w:rFonts w:eastAsiaTheme="minorHAnsi"/>
                </w:rPr>
                <w:t>;</w:t>
              </w:r>
            </w:ins>
          </w:p>
          <w:p w14:paraId="6F934869"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proofErr w:type="spellStart"/>
              <w:r>
                <w:rPr>
                  <w:rStyle w:val="HTMLCode"/>
                  <w:rFonts w:eastAsiaTheme="minorHAnsi"/>
                </w:rPr>
                <w:t>com.netflix.loadbalancer.IPing</w:t>
              </w:r>
              <w:proofErr w:type="spellEnd"/>
              <w:r>
                <w:rPr>
                  <w:rStyle w:val="HTMLCode"/>
                  <w:rFonts w:eastAsiaTheme="minorHAnsi"/>
                </w:rPr>
                <w:t>;</w:t>
              </w:r>
            </w:ins>
          </w:p>
          <w:p w14:paraId="004DE16E" w14:textId="77777777" w:rsidR="00423757" w:rsidRDefault="00423757" w:rsidP="00423757">
            <w:pPr>
              <w:rPr>
                <w:ins w:id="1939" w:author="Rajiv Bansal" w:date="2019-08-04T11:27:00Z"/>
              </w:rPr>
            </w:pPr>
            <w:ins w:id="1940" w:author="Rajiv Bansal" w:date="2019-08-04T11:27:00Z">
              <w:r>
                <w:rPr>
                  <w:rStyle w:val="HTMLCode"/>
                  <w:rFonts w:eastAsiaTheme="minorHAnsi"/>
                </w:rPr>
                <w:t>import</w:t>
              </w:r>
              <w:r>
                <w:t> </w:t>
              </w:r>
              <w:proofErr w:type="spellStart"/>
              <w:r>
                <w:rPr>
                  <w:rStyle w:val="HTMLCode"/>
                  <w:rFonts w:eastAsiaTheme="minorHAnsi"/>
                </w:rPr>
                <w:t>com.netflix.loadbalancer.IRule</w:t>
              </w:r>
              <w:proofErr w:type="spellEnd"/>
              <w:r>
                <w:rPr>
                  <w:rStyle w:val="HTMLCode"/>
                  <w:rFonts w:eastAsiaTheme="minorHAnsi"/>
                </w:rPr>
                <w:t>;</w:t>
              </w:r>
            </w:ins>
          </w:p>
          <w:p w14:paraId="46CDE10C" w14:textId="77777777" w:rsidR="00423757" w:rsidRDefault="00423757" w:rsidP="00423757">
            <w:pPr>
              <w:rPr>
                <w:ins w:id="1941" w:author="Rajiv Bansal" w:date="2019-08-04T11:27:00Z"/>
              </w:rPr>
            </w:pPr>
            <w:ins w:id="1942" w:author="Rajiv Bansal" w:date="2019-08-04T11:27:00Z">
              <w:r>
                <w:rPr>
                  <w:rStyle w:val="HTMLCode"/>
                  <w:rFonts w:eastAsiaTheme="minorHAnsi"/>
                </w:rPr>
                <w:t>import</w:t>
              </w:r>
              <w:r>
                <w:t> </w:t>
              </w:r>
              <w:proofErr w:type="spellStart"/>
              <w:r>
                <w:rPr>
                  <w:rStyle w:val="HTMLCode"/>
                  <w:rFonts w:eastAsiaTheme="minorHAnsi"/>
                </w:rPr>
                <w:t>com.netflix.loadbalancer.PingUrl</w:t>
              </w:r>
              <w:proofErr w:type="spellEnd"/>
              <w:r>
                <w:rPr>
                  <w:rStyle w:val="HTMLCode"/>
                  <w:rFonts w:eastAsiaTheme="minorHAnsi"/>
                </w:rPr>
                <w:t>;</w:t>
              </w:r>
            </w:ins>
          </w:p>
          <w:p w14:paraId="633F6A04" w14:textId="77777777" w:rsidR="00423757" w:rsidRDefault="00423757" w:rsidP="00423757">
            <w:pPr>
              <w:rPr>
                <w:ins w:id="1943" w:author="Rajiv Bansal" w:date="2019-08-04T11:27:00Z"/>
              </w:rPr>
            </w:pPr>
            <w:ins w:id="1944" w:author="Rajiv Bansal" w:date="2019-08-04T11:27:00Z">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ins>
          </w:p>
          <w:p w14:paraId="12D30FD2" w14:textId="77777777" w:rsidR="00423757" w:rsidRDefault="00423757" w:rsidP="00423757">
            <w:pPr>
              <w:rPr>
                <w:ins w:id="1945" w:author="Rajiv Bansal" w:date="2019-08-04T11:27:00Z"/>
              </w:rPr>
            </w:pPr>
            <w:ins w:id="1946" w:author="Rajiv Bansal" w:date="2019-08-04T11:27:00Z">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ins>
          </w:p>
          <w:p w14:paraId="4612A223" w14:textId="77777777" w:rsidR="00423757" w:rsidRDefault="00423757" w:rsidP="00423757">
            <w:pPr>
              <w:rPr>
                <w:ins w:id="1947" w:author="Rajiv Bansal" w:date="2019-08-04T11:27:00Z"/>
              </w:rPr>
            </w:pPr>
            <w:ins w:id="1948" w:author="Rajiv Bansal" w:date="2019-08-04T11:27:00Z">
              <w:r>
                <w:rPr>
                  <w:rStyle w:val="HTMLCode"/>
                  <w:rFonts w:eastAsiaTheme="minorHAnsi"/>
                </w:rPr>
                <w:t>import</w:t>
              </w:r>
              <w:r>
                <w:t> </w:t>
              </w:r>
              <w:proofErr w:type="spellStart"/>
              <w:r>
                <w:rPr>
                  <w:rStyle w:val="HTMLCode"/>
                  <w:rFonts w:eastAsiaTheme="minorHAnsi"/>
                </w:rPr>
                <w:t>org.springframework.context.annotation.Configuration</w:t>
              </w:r>
              <w:proofErr w:type="spellEnd"/>
              <w:r>
                <w:rPr>
                  <w:rStyle w:val="HTMLCode"/>
                  <w:rFonts w:eastAsiaTheme="minorHAnsi"/>
                </w:rPr>
                <w:t>;</w:t>
              </w:r>
            </w:ins>
          </w:p>
          <w:p w14:paraId="53E2F10E" w14:textId="77777777" w:rsidR="00423757" w:rsidRDefault="00423757" w:rsidP="00423757">
            <w:pPr>
              <w:rPr>
                <w:ins w:id="1949" w:author="Rajiv Bansal" w:date="2019-08-04T11:27:00Z"/>
              </w:rPr>
            </w:pPr>
            <w:ins w:id="1950" w:author="Rajiv Bansal" w:date="2019-08-04T11:27:00Z">
              <w:r>
                <w:t> </w:t>
              </w:r>
            </w:ins>
          </w:p>
          <w:p w14:paraId="444685D8" w14:textId="77777777" w:rsidR="00423757" w:rsidRDefault="00423757" w:rsidP="00423757">
            <w:pPr>
              <w:rPr>
                <w:ins w:id="1951" w:author="Rajiv Bansal" w:date="2019-08-04T11:27:00Z"/>
              </w:rPr>
            </w:pPr>
            <w:ins w:id="1952"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RibbonConfiguration</w:t>
              </w:r>
              <w:proofErr w:type="spellEnd"/>
              <w:r>
                <w:rPr>
                  <w:rStyle w:val="HTMLCode"/>
                  <w:rFonts w:eastAsiaTheme="minorHAnsi"/>
                </w:rPr>
                <w:t xml:space="preserve"> {</w:t>
              </w:r>
            </w:ins>
          </w:p>
          <w:p w14:paraId="60898E8D" w14:textId="77777777" w:rsidR="00423757" w:rsidRDefault="00423757" w:rsidP="00423757">
            <w:pPr>
              <w:rPr>
                <w:ins w:id="1953" w:author="Rajiv Bansal" w:date="2019-08-04T11:27:00Z"/>
              </w:rPr>
            </w:pPr>
            <w:ins w:id="1954" w:author="Rajiv Bansal" w:date="2019-08-04T11:27:00Z">
              <w:r>
                <w:t> </w:t>
              </w:r>
            </w:ins>
          </w:p>
          <w:p w14:paraId="182EA452"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57" w:author="Rajiv Bansal" w:date="2019-08-04T11:27:00Z"/>
              </w:rPr>
            </w:pPr>
            <w:ins w:id="1958" w:author="Rajiv Bansal" w:date="2019-08-04T11:27:00Z">
              <w:r>
                <w:rPr>
                  <w:rStyle w:val="HTMLCode"/>
                  <w:rFonts w:eastAsiaTheme="minorHAnsi"/>
                  <w:color w:val="FF0779"/>
                </w:rPr>
                <w:t>    </w:t>
              </w:r>
              <w:proofErr w:type="spellStart"/>
              <w:r>
                <w:rPr>
                  <w:rStyle w:val="HTMLCode"/>
                  <w:rFonts w:eastAsiaTheme="minorHAnsi"/>
                </w:rPr>
                <w:t>IClientConfig</w:t>
              </w:r>
              <w:proofErr w:type="spellEnd"/>
              <w:r>
                <w:rPr>
                  <w:rStyle w:val="HTMLCode"/>
                  <w:rFonts w:eastAsiaTheme="minorHAnsi"/>
                </w:rPr>
                <w:t xml:space="preserve"> config;</w:t>
              </w:r>
            </w:ins>
          </w:p>
          <w:p w14:paraId="731D9055" w14:textId="77777777" w:rsidR="00423757" w:rsidRDefault="00423757" w:rsidP="00423757">
            <w:pPr>
              <w:rPr>
                <w:ins w:id="1959" w:author="Rajiv Bansal" w:date="2019-08-04T11:27:00Z"/>
              </w:rPr>
            </w:pPr>
            <w:ins w:id="1960" w:author="Rajiv Bansal" w:date="2019-08-04T11:27:00Z">
              <w:r>
                <w:t> </w:t>
              </w:r>
            </w:ins>
          </w:p>
          <w:p w14:paraId="50371506"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IPing</w:t>
              </w:r>
              <w:proofErr w:type="spellEnd"/>
              <w:r>
                <w:rPr>
                  <w:rStyle w:val="HTMLCode"/>
                  <w:rFonts w:eastAsiaTheme="minorHAnsi"/>
                </w:rPr>
                <w:t xml:space="preserve"> </w:t>
              </w:r>
              <w:proofErr w:type="spellStart"/>
              <w:r>
                <w:rPr>
                  <w:rStyle w:val="HTMLCode"/>
                  <w:rFonts w:eastAsiaTheme="minorHAnsi"/>
                </w:rPr>
                <w:t>ribbonPing</w:t>
              </w:r>
              <w:proofErr w:type="spellEnd"/>
              <w:r>
                <w:rPr>
                  <w:rStyle w:val="HTMLCode"/>
                  <w:rFonts w:eastAsiaTheme="minorHAnsi"/>
                </w:rPr>
                <w:t>(</w:t>
              </w:r>
              <w:proofErr w:type="spellStart"/>
              <w:r>
                <w:rPr>
                  <w:rStyle w:val="HTMLCode"/>
                  <w:rFonts w:eastAsiaTheme="minorHAnsi"/>
                </w:rPr>
                <w:t>IClientConfig</w:t>
              </w:r>
              <w:proofErr w:type="spellEnd"/>
              <w:r>
                <w:rPr>
                  <w:rStyle w:val="HTMLCode"/>
                  <w:rFonts w:eastAsiaTheme="minorHAnsi"/>
                </w:rPr>
                <w:t xml:space="preserve"> config) {</w:t>
              </w:r>
            </w:ins>
          </w:p>
          <w:p w14:paraId="4A8C0BA5"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PingUrl</w:t>
              </w:r>
              <w:proofErr w:type="spellEnd"/>
              <w:r>
                <w:rPr>
                  <w:rStyle w:val="HTMLCode"/>
                  <w:rFonts w:eastAsiaTheme="minorHAnsi"/>
                </w:rPr>
                <w:t>();</w:t>
              </w:r>
            </w:ins>
          </w:p>
          <w:p w14:paraId="79A78464"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69" w:author="Rajiv Bansal" w:date="2019-08-04T11:27:00Z"/>
              </w:rPr>
            </w:pPr>
            <w:ins w:id="1970" w:author="Rajiv Bansal" w:date="2019-08-04T11:27:00Z">
              <w:r>
                <w:t> </w:t>
              </w:r>
            </w:ins>
          </w:p>
          <w:p w14:paraId="482D090C" w14:textId="77777777" w:rsidR="00423757" w:rsidRDefault="00423757" w:rsidP="00423757">
            <w:pPr>
              <w:rPr>
                <w:ins w:id="1971" w:author="Rajiv Bansal" w:date="2019-08-04T11:27:00Z"/>
              </w:rPr>
            </w:pPr>
            <w:ins w:id="197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73" w:author="Rajiv Bansal" w:date="2019-08-04T11:27:00Z"/>
              </w:rPr>
            </w:pPr>
            <w:ins w:id="1974"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IRule</w:t>
              </w:r>
              <w:proofErr w:type="spellEnd"/>
              <w:r>
                <w:rPr>
                  <w:rStyle w:val="HTMLCode"/>
                  <w:rFonts w:eastAsiaTheme="minorHAnsi"/>
                </w:rPr>
                <w:t xml:space="preserve"> </w:t>
              </w:r>
              <w:proofErr w:type="spellStart"/>
              <w:r>
                <w:rPr>
                  <w:rStyle w:val="HTMLCode"/>
                  <w:rFonts w:eastAsiaTheme="minorHAnsi"/>
                </w:rPr>
                <w:t>ribbonRule</w:t>
              </w:r>
              <w:proofErr w:type="spellEnd"/>
              <w:r>
                <w:rPr>
                  <w:rStyle w:val="HTMLCode"/>
                  <w:rFonts w:eastAsiaTheme="minorHAnsi"/>
                </w:rPr>
                <w:t>(</w:t>
              </w:r>
              <w:proofErr w:type="spellStart"/>
              <w:r>
                <w:rPr>
                  <w:rStyle w:val="HTMLCode"/>
                  <w:rFonts w:eastAsiaTheme="minorHAnsi"/>
                </w:rPr>
                <w:t>IClientConfig</w:t>
              </w:r>
              <w:proofErr w:type="spellEnd"/>
              <w:r>
                <w:rPr>
                  <w:rStyle w:val="HTMLCode"/>
                  <w:rFonts w:eastAsiaTheme="minorHAnsi"/>
                </w:rPr>
                <w:t xml:space="preserve"> config) {</w:t>
              </w:r>
            </w:ins>
          </w:p>
          <w:p w14:paraId="3F1CE8EA" w14:textId="77777777" w:rsidR="00423757" w:rsidRDefault="00423757" w:rsidP="00423757">
            <w:pPr>
              <w:rPr>
                <w:ins w:id="1975" w:author="Rajiv Bansal" w:date="2019-08-04T11:27:00Z"/>
              </w:rPr>
            </w:pPr>
            <w:ins w:id="197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AvailabilityFilteringRule</w:t>
              </w:r>
              <w:proofErr w:type="spellEnd"/>
              <w:r>
                <w:rPr>
                  <w:rStyle w:val="HTMLCode"/>
                  <w:rFonts w:eastAsiaTheme="minorHAnsi"/>
                </w:rPr>
                <w:t>();</w:t>
              </w:r>
            </w:ins>
          </w:p>
          <w:p w14:paraId="53202A88" w14:textId="77777777" w:rsidR="00423757" w:rsidRDefault="00423757" w:rsidP="00423757">
            <w:pPr>
              <w:rPr>
                <w:ins w:id="1977" w:author="Rajiv Bansal" w:date="2019-08-04T11:27:00Z"/>
              </w:rPr>
            </w:pPr>
            <w:ins w:id="197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79" w:author="Rajiv Bansal" w:date="2019-08-04T11:27:00Z"/>
              </w:rPr>
            </w:pPr>
            <w:ins w:id="1980" w:author="Rajiv Bansal" w:date="2019-08-04T11:27:00Z">
              <w:r>
                <w:rPr>
                  <w:rStyle w:val="HTMLCode"/>
                  <w:rFonts w:eastAsiaTheme="minorHAnsi"/>
                </w:rPr>
                <w:t>}</w:t>
              </w:r>
            </w:ins>
          </w:p>
        </w:tc>
      </w:tr>
    </w:tbl>
    <w:p w14:paraId="02BCF7C5" w14:textId="77777777" w:rsidR="00423757" w:rsidRDefault="00423757">
      <w:pPr>
        <w:pStyle w:val="Heading5"/>
        <w:rPr>
          <w:ins w:id="1981" w:author="Rajiv Bansal" w:date="2019-08-04T11:27:00Z"/>
          <w:rFonts w:ascii="Segoe UI" w:hAnsi="Segoe UI" w:cs="Segoe UI"/>
          <w:color w:val="000000"/>
          <w:sz w:val="36"/>
          <w:szCs w:val="36"/>
        </w:rPr>
        <w:pPrChange w:id="1982" w:author="Rajiv Bansal" w:date="2019-08-04T11:29:00Z">
          <w:pPr>
            <w:pStyle w:val="Heading2"/>
            <w:pBdr>
              <w:bottom w:val="single" w:sz="6" w:space="4" w:color="EAECEF"/>
            </w:pBdr>
            <w:shd w:val="clear" w:color="auto" w:fill="FFFFFF"/>
            <w:spacing w:before="450" w:after="240"/>
          </w:pPr>
        </w:pPrChange>
      </w:pPr>
      <w:ins w:id="198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84" w:author="Rajiv Bansal" w:date="2019-08-04T11:27:00Z"/>
          <w:rFonts w:ascii="Segoe UI" w:hAnsi="Segoe UI" w:cs="Segoe UI"/>
          <w:color w:val="000000"/>
          <w:sz w:val="29"/>
          <w:szCs w:val="29"/>
        </w:rPr>
        <w:pPrChange w:id="1985" w:author="Rajiv Bansal" w:date="2019-08-04T11:29:00Z">
          <w:pPr>
            <w:pStyle w:val="Heading4"/>
            <w:shd w:val="clear" w:color="auto" w:fill="FFFFFF"/>
            <w:spacing w:before="360" w:after="240"/>
          </w:pPr>
        </w:pPrChange>
      </w:pPr>
      <w:ins w:id="198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87" w:author="Rajiv Bansal" w:date="2019-08-04T11:27:00Z"/>
          <w:rFonts w:ascii="Segoe UI" w:hAnsi="Segoe UI" w:cs="Segoe UI"/>
          <w:color w:val="000000"/>
        </w:rPr>
      </w:pPr>
      <w:ins w:id="1988" w:author="Rajiv Bansal" w:date="2019-08-04T11:27:00Z">
        <w:r>
          <w:rPr>
            <w:rFonts w:ascii="Segoe UI" w:hAnsi="Segoe UI" w:cs="Segoe UI"/>
            <w:color w:val="000000"/>
          </w:rPr>
          <w:t>Do the final build use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89" w:author="Rajiv Bansal" w:date="2019-08-04T11:27:00Z"/>
          <w:rFonts w:ascii="Segoe UI" w:hAnsi="Segoe UI" w:cs="Segoe UI"/>
          <w:color w:val="000000"/>
        </w:rPr>
      </w:pPr>
      <w:ins w:id="199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command.</w:t>
        </w:r>
      </w:ins>
    </w:p>
    <w:p w14:paraId="06988F2B" w14:textId="77777777" w:rsidR="00423757" w:rsidRDefault="00423757">
      <w:pPr>
        <w:pStyle w:val="Heading7"/>
        <w:rPr>
          <w:ins w:id="1993" w:author="Rajiv Bansal" w:date="2019-08-04T11:27:00Z"/>
          <w:rFonts w:ascii="Segoe UI" w:hAnsi="Segoe UI" w:cs="Segoe UI"/>
          <w:color w:val="000000"/>
          <w:sz w:val="29"/>
          <w:szCs w:val="29"/>
        </w:rPr>
        <w:pPrChange w:id="1994" w:author="Rajiv Bansal" w:date="2019-08-04T11:29:00Z">
          <w:pPr>
            <w:pStyle w:val="Heading4"/>
            <w:shd w:val="clear" w:color="auto" w:fill="FFFFFF"/>
            <w:spacing w:before="360" w:after="240"/>
          </w:pPr>
        </w:pPrChange>
      </w:pPr>
      <w:ins w:id="199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96" w:author="Rajiv Bansal" w:date="2019-08-04T11:27:00Z"/>
          <w:rFonts w:ascii="Segoe UI" w:hAnsi="Segoe UI" w:cs="Segoe UI"/>
          <w:color w:val="000000"/>
        </w:rPr>
      </w:pPr>
      <w:ins w:id="199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98" w:author="Rajiv Bansal" w:date="2019-08-04T11:27:00Z"/>
          <w:rFonts w:ascii="Segoe UI" w:hAnsi="Segoe UI" w:cs="Segoe UI"/>
          <w:color w:val="000000"/>
          <w:sz w:val="29"/>
          <w:szCs w:val="29"/>
        </w:rPr>
        <w:pPrChange w:id="1999" w:author="Rajiv Bansal" w:date="2019-08-04T11:29:00Z">
          <w:pPr>
            <w:pStyle w:val="Heading4"/>
            <w:shd w:val="clear" w:color="auto" w:fill="FFFFFF"/>
            <w:spacing w:before="360" w:after="240"/>
          </w:pPr>
        </w:pPrChange>
      </w:pPr>
      <w:ins w:id="200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2001" w:author="Rajiv Bansal" w:date="2019-08-04T11:27:00Z"/>
          <w:rFonts w:ascii="Segoe UI" w:hAnsi="Segoe UI" w:cs="Segoe UI"/>
          <w:color w:val="000000"/>
        </w:rPr>
      </w:pPr>
      <w:ins w:id="200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xml:space="preserve"> in browser and check that eureka server is running with all microservices are </w:t>
        </w:r>
        <w:proofErr w:type="spellStart"/>
        <w:r>
          <w:rPr>
            <w:rFonts w:ascii="Segoe UI" w:hAnsi="Segoe UI" w:cs="Segoe UI"/>
            <w:color w:val="000000"/>
          </w:rPr>
          <w:t>registed</w:t>
        </w:r>
        <w:proofErr w:type="spellEnd"/>
        <w:r>
          <w:rPr>
            <w:rFonts w:ascii="Segoe UI" w:hAnsi="Segoe UI" w:cs="Segoe UI"/>
            <w:color w:val="000000"/>
          </w:rPr>
          <w:t xml:space="preserve"> with desired number of instances.</w:t>
        </w:r>
      </w:ins>
    </w:p>
    <w:p w14:paraId="0BF9615D" w14:textId="77777777" w:rsidR="00423757" w:rsidRDefault="00423757">
      <w:pPr>
        <w:pStyle w:val="Heading7"/>
        <w:rPr>
          <w:ins w:id="2003" w:author="Rajiv Bansal" w:date="2019-08-04T11:27:00Z"/>
          <w:rFonts w:ascii="Segoe UI" w:hAnsi="Segoe UI" w:cs="Segoe UI"/>
          <w:color w:val="000000"/>
          <w:sz w:val="29"/>
          <w:szCs w:val="29"/>
        </w:rPr>
        <w:pPrChange w:id="2004" w:author="Rajiv Bansal" w:date="2019-08-04T11:29:00Z">
          <w:pPr>
            <w:pStyle w:val="Heading4"/>
            <w:shd w:val="clear" w:color="auto" w:fill="FFFFFF"/>
            <w:spacing w:before="360" w:after="240"/>
          </w:pPr>
        </w:pPrChange>
      </w:pPr>
      <w:ins w:id="200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2006" w:author="Rajiv Bansal" w:date="2019-08-04T11:27:00Z"/>
          <w:rFonts w:ascii="Segoe UI" w:hAnsi="Segoe UI" w:cs="Segoe UI"/>
          <w:color w:val="000000"/>
        </w:rPr>
      </w:pPr>
      <w:ins w:id="2007" w:author="Rajiv Bansal" w:date="2019-08-04T11:27:00Z">
        <w:r>
          <w:rPr>
            <w:rFonts w:ascii="Segoe UI" w:hAnsi="Segoe UI" w:cs="Segoe UI"/>
            <w:color w:val="000000"/>
          </w:rPr>
          <w:t>In the frontend microservice, we are calling the backend microservice using </w:t>
        </w:r>
        <w:proofErr w:type="spellStart"/>
        <w:r>
          <w:rPr>
            <w:rStyle w:val="Strong"/>
            <w:rFonts w:ascii="Segoe UI" w:eastAsiaTheme="majorEastAsia" w:hAnsi="Segoe UI" w:cs="Segoe UI"/>
            <w:color w:val="000000"/>
          </w:rPr>
          <w:t>RestTemplate</w:t>
        </w:r>
        <w:proofErr w:type="spellEnd"/>
        <w:r>
          <w:rPr>
            <w:rFonts w:ascii="Segoe UI" w:hAnsi="Segoe UI" w:cs="Segoe UI"/>
            <w:color w:val="000000"/>
          </w:rPr>
          <w:t xml:space="preserve">. Rest </w:t>
        </w:r>
        <w:proofErr w:type="spellStart"/>
        <w:r>
          <w:rPr>
            <w:rFonts w:ascii="Segoe UI" w:hAnsi="Segoe UI" w:cs="Segoe UI"/>
            <w:color w:val="000000"/>
          </w:rPr>
          <w:t>tempate</w:t>
        </w:r>
        <w:proofErr w:type="spellEnd"/>
        <w:r>
          <w:rPr>
            <w:rFonts w:ascii="Segoe UI" w:hAnsi="Segoe UI" w:cs="Segoe UI"/>
            <w:color w:val="000000"/>
          </w:rPr>
          <w:t xml:space="preserv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2008" w:author="Rajiv Bansal" w:date="2019-08-04T11:27:00Z"/>
          <w:rFonts w:ascii="Segoe UI" w:hAnsi="Segoe UI" w:cs="Segoe UI"/>
          <w:color w:val="000000"/>
        </w:rPr>
      </w:pPr>
      <w:ins w:id="200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10" w:author="Rajiv Bansal" w:date="2019-08-04T11:27:00Z"/>
          <w:rFonts w:ascii="Segoe UI" w:hAnsi="Segoe UI" w:cs="Segoe UI"/>
          <w:color w:val="000000"/>
        </w:rPr>
      </w:pPr>
      <w:ins w:id="2011" w:author="Rajiv Bansal" w:date="2019-08-04T11:27:00Z">
        <w:r>
          <w:rPr>
            <w:rFonts w:ascii="Segoe UI" w:hAnsi="Segoe UI" w:cs="Segoe UI"/>
            <w:color w:val="000000"/>
          </w:rPr>
          <w:t xml:space="preserve">To understand this backend server is returning it’s running port and we are displaying that in client microservice response as well. Try refreshing this </w:t>
        </w:r>
        <w:proofErr w:type="spellStart"/>
        <w:r>
          <w:rPr>
            <w:rFonts w:ascii="Segoe UI" w:hAnsi="Segoe UI" w:cs="Segoe UI"/>
            <w:color w:val="000000"/>
          </w:rPr>
          <w:t>url</w:t>
        </w:r>
        <w:proofErr w:type="spellEnd"/>
        <w:r>
          <w:rPr>
            <w:rFonts w:ascii="Segoe UI" w:hAnsi="Segoe UI" w:cs="Segoe UI"/>
            <w:color w:val="000000"/>
          </w:rPr>
          <w:t xml:space="preserve">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12" w:author="Rajiv Bansal" w:date="2019-08-04T11:27:00Z"/>
          <w:rFonts w:ascii="Segoe UI" w:hAnsi="Segoe UI" w:cs="Segoe UI"/>
          <w:color w:val="000000"/>
          <w:sz w:val="29"/>
          <w:szCs w:val="29"/>
        </w:rPr>
        <w:pPrChange w:id="2013" w:author="Rajiv Bansal" w:date="2019-08-04T11:29:00Z">
          <w:pPr>
            <w:pStyle w:val="Heading4"/>
            <w:shd w:val="clear" w:color="auto" w:fill="FFFFFF"/>
            <w:spacing w:before="360" w:after="240"/>
          </w:pPr>
        </w:pPrChange>
      </w:pPr>
      <w:ins w:id="201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15" w:author="Rajiv Bansal" w:date="2019-08-04T11:27:00Z"/>
          <w:rFonts w:ascii="Segoe UI" w:hAnsi="Segoe UI" w:cs="Segoe UI"/>
          <w:color w:val="000000"/>
        </w:rPr>
      </w:pPr>
      <w:ins w:id="201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1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18" w:author="Rajiv Bansal" w:date="2019-08-04T11:27:00Z"/>
              </w:rPr>
            </w:pPr>
            <w:ins w:id="2019" w:author="Rajiv Bansal" w:date="2019-08-04T11:27:00Z">
              <w:r>
                <w:t>application.properties</w:t>
              </w:r>
            </w:ins>
          </w:p>
        </w:tc>
      </w:tr>
      <w:tr w:rsidR="00423757" w14:paraId="7ABB414A" w14:textId="77777777" w:rsidTr="00423757">
        <w:trPr>
          <w:ins w:id="2020" w:author="Rajiv Bansal" w:date="2019-08-04T11:27:00Z"/>
        </w:trPr>
        <w:tc>
          <w:tcPr>
            <w:tcW w:w="15495" w:type="dxa"/>
            <w:vAlign w:val="center"/>
            <w:hideMark/>
          </w:tcPr>
          <w:p w14:paraId="44665C37" w14:textId="77777777" w:rsidR="00423757" w:rsidRDefault="00423757" w:rsidP="00423757">
            <w:pPr>
              <w:rPr>
                <w:ins w:id="2021" w:author="Rajiv Bansal" w:date="2019-08-04T11:27:00Z"/>
              </w:rPr>
            </w:pPr>
            <w:ins w:id="202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23" w:author="Rajiv Bansal" w:date="2019-08-04T11:27:00Z"/>
              </w:rPr>
            </w:pPr>
            <w:proofErr w:type="spellStart"/>
            <w:ins w:id="2024" w:author="Rajiv Bansal" w:date="2019-08-04T11:27:00Z">
              <w:r>
                <w:rPr>
                  <w:rStyle w:val="HTMLCode"/>
                  <w:rFonts w:eastAsiaTheme="minorHAnsi"/>
                </w:rPr>
                <w:t>server.ribbon.eureka.enabled</w:t>
              </w:r>
              <w:proofErr w:type="spellEnd"/>
              <w:r>
                <w:rPr>
                  <w:rStyle w:val="HTMLCode"/>
                  <w:rFonts w:eastAsiaTheme="minorHAnsi"/>
                </w:rPr>
                <w:t>=false</w:t>
              </w:r>
            </w:ins>
          </w:p>
        </w:tc>
      </w:tr>
    </w:tbl>
    <w:p w14:paraId="7CC4AE16" w14:textId="77777777" w:rsidR="00423757" w:rsidRDefault="00423757" w:rsidP="00423757">
      <w:pPr>
        <w:pStyle w:val="NormalWeb"/>
        <w:shd w:val="clear" w:color="auto" w:fill="FFFFFF"/>
        <w:spacing w:before="150" w:beforeAutospacing="0" w:after="240" w:afterAutospacing="0"/>
        <w:rPr>
          <w:ins w:id="2025" w:author="Rajiv Bansal" w:date="2019-08-04T11:27:00Z"/>
          <w:rFonts w:ascii="Segoe UI" w:hAnsi="Segoe UI" w:cs="Segoe UI"/>
          <w:color w:val="000000"/>
        </w:rPr>
      </w:pPr>
      <w:ins w:id="2026" w:author="Rajiv Bansal" w:date="2019-08-04T11:27:00Z">
        <w:r>
          <w:rPr>
            <w:rFonts w:ascii="Segoe UI" w:hAnsi="Segoe UI" w:cs="Segoe UI"/>
            <w:color w:val="000000"/>
          </w:rPr>
          <w:t xml:space="preserve">Now test the client </w:t>
        </w:r>
        <w:proofErr w:type="spellStart"/>
        <w:r>
          <w:rPr>
            <w:rFonts w:ascii="Segoe UI" w:hAnsi="Segoe UI" w:cs="Segoe UI"/>
            <w:color w:val="000000"/>
          </w:rPr>
          <w:t>url</w:t>
        </w:r>
        <w:proofErr w:type="spellEnd"/>
        <w:r>
          <w:rPr>
            <w:rFonts w:ascii="Segoe UI" w:hAnsi="Segoe UI" w:cs="Segoe UI"/>
            <w:color w:val="000000"/>
          </w:rPr>
          <w:t>.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27" w:author="Rajiv Bansal" w:date="2019-08-04T11:27:00Z"/>
          <w:rFonts w:ascii="Segoe UI" w:hAnsi="Segoe UI" w:cs="Segoe UI"/>
          <w:color w:val="000000"/>
        </w:rPr>
      </w:pPr>
      <w:ins w:id="202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29" w:author="Rajiv Bansal" w:date="2019-08-04T14:23:00Z"/>
          <w:rStyle w:val="Strong"/>
          <w:rFonts w:ascii="Georgia" w:eastAsiaTheme="minorHAnsi" w:hAnsi="Georgia" w:cs="Lucida Sans Unicode"/>
          <w:i w:val="0"/>
          <w:iCs w:val="0"/>
          <w:color w:val="auto"/>
          <w:spacing w:val="-3"/>
        </w:rPr>
      </w:pPr>
      <w:del w:id="203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31" w:author="Rajiv Bansal" w:date="2019-08-04T14:23:00Z"/>
          <w:spacing w:val="-1"/>
          <w:shd w:val="clear" w:color="auto" w:fill="FFFFFF"/>
        </w:rPr>
      </w:pPr>
      <w:del w:id="203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33" w:author="Rajiv Bansal" w:date="2019-08-04T14:23:00Z"/>
          <w:rFonts w:eastAsia="Times New Roman" w:cs="Times New Roman"/>
          <w:spacing w:val="-1"/>
          <w:lang w:eastAsia="en-IN"/>
        </w:rPr>
      </w:pPr>
      <w:del w:id="203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35" w:author="Rajiv Bansal" w:date="2019-08-04T14:23:00Z"/>
          <w:rFonts w:eastAsia="Times New Roman" w:cs="Times New Roman"/>
          <w:spacing w:val="-1"/>
          <w:lang w:eastAsia="en-IN"/>
        </w:rPr>
      </w:pPr>
      <w:del w:id="203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37" w:author="Rajiv Bansal" w:date="2019-08-04T14:23:00Z"/>
          <w:rStyle w:val="Strong"/>
          <w:rFonts w:cs="Lucida Sans Unicode"/>
          <w:spacing w:val="-3"/>
        </w:rPr>
      </w:pPr>
    </w:p>
    <w:p w14:paraId="78DBBB4B" w14:textId="2CC70009" w:rsidR="00F2201F" w:rsidRPr="00412979" w:rsidDel="00305C1D" w:rsidRDefault="00F2201F">
      <w:pPr>
        <w:ind w:firstLine="360"/>
        <w:rPr>
          <w:del w:id="2038" w:author="Rajiv Bansal" w:date="2019-08-04T14:23:00Z"/>
          <w:i/>
          <w:iCs/>
        </w:rPr>
      </w:pPr>
      <w:del w:id="203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40" w:author="Rajiv Bansal" w:date="2019-08-04T14:23:00Z"/>
          <w:rFonts w:ascii="Georgia" w:hAnsi="Georgia"/>
          <w:spacing w:val="-1"/>
        </w:rPr>
      </w:pPr>
      <w:del w:id="204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42" w:author="Rajiv Bansal" w:date="2019-08-04T14:23:00Z"/>
          <w:rFonts w:ascii="Georgia" w:hAnsi="Georgia"/>
          <w:spacing w:val="-1"/>
        </w:rPr>
      </w:pPr>
      <w:del w:id="204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44" w:author="Rajiv Bansal" w:date="2019-08-04T14:23:00Z"/>
          <w:rFonts w:ascii="Georgia" w:hAnsi="Georgia"/>
          <w:spacing w:val="-1"/>
        </w:rPr>
      </w:pPr>
      <w:del w:id="204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6" w:author="Rajiv Bansal" w:date="2019-08-04T14:23:00Z"/>
          <w:rFonts w:ascii="Georgia" w:hAnsi="Georgia" w:cs="Segoe UI"/>
          <w:spacing w:val="-1"/>
        </w:rPr>
        <w:pPrChange w:id="204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49" w:author="Rajiv Bansal" w:date="2019-08-04T14:23:00Z"/>
          <w:rFonts w:ascii="Georgia" w:hAnsi="Georgia" w:cs="Segoe UI"/>
          <w:spacing w:val="-1"/>
        </w:rPr>
        <w:pPrChange w:id="205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5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52" w:author="Rajiv Bansal" w:date="2019-08-04T14:23:00Z"/>
          <w:rFonts w:ascii="Georgia" w:hAnsi="Georgia" w:cs="Segoe UI"/>
          <w:spacing w:val="-1"/>
        </w:rPr>
        <w:pPrChange w:id="205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5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5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56" w:author="Rajiv Bansal" w:date="2019-08-04T14:23:00Z"/>
          <w:rStyle w:val="Emphasis"/>
          <w:color w:val="FF0000"/>
          <w:spacing w:val="-1"/>
          <w:shd w:val="clear" w:color="auto" w:fill="FFFFFF"/>
        </w:rPr>
      </w:pPr>
      <w:del w:id="205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58" w:author="Rajiv Bansal" w:date="2019-08-04T14:23:00Z"/>
          <w:rStyle w:val="Strong"/>
          <w:rFonts w:cs="Lucida Sans Unicode"/>
          <w:spacing w:val="-3"/>
        </w:rPr>
      </w:pPr>
      <w:del w:id="205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60" w:author="Rajiv Bansal" w:date="2019-08-04T14:23:00Z"/>
          <w:rFonts w:eastAsia="Times New Roman" w:cs="Segoe UI"/>
          <w:b/>
          <w:bCs/>
          <w:color w:val="000000"/>
          <w:lang w:eastAsia="en-IN"/>
        </w:rPr>
      </w:pPr>
      <w:del w:id="206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6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63" w:author="Rajiv Bansal" w:date="2019-08-04T14:23:00Z"/>
          <w:rFonts w:ascii="Segoe UI" w:hAnsi="Segoe UI" w:cs="Segoe UI"/>
          <w:color w:val="000000"/>
        </w:rPr>
      </w:pPr>
      <w:del w:id="206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65" w:author="Rajiv Bansal" w:date="2019-08-04T14:23:00Z"/>
          <w:rFonts w:ascii="Times New Roman" w:hAnsi="Times New Roman" w:cs="Times New Roman"/>
        </w:rPr>
      </w:pPr>
      <w:del w:id="206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67" w:author="Rajiv Bansal" w:date="2019-08-04T14:23:00Z"/>
        </w:rPr>
      </w:pPr>
      <w:del w:id="206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69" w:author="Rajiv Bansal" w:date="2019-08-04T14:23:00Z"/>
          <w:rFonts w:ascii="Segoe UI" w:hAnsi="Segoe UI" w:cs="Segoe UI"/>
          <w:color w:val="000000"/>
        </w:rPr>
      </w:pPr>
      <w:del w:id="207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71" w:author="Rajiv Bansal" w:date="2019-08-04T14:23:00Z"/>
          <w:rFonts w:ascii="Segoe UI" w:hAnsi="Segoe UI" w:cs="Segoe UI"/>
          <w:color w:val="000000"/>
        </w:rPr>
      </w:pPr>
      <w:del w:id="207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73" w:author="Rajiv Bansal" w:date="2019-08-04T14:23:00Z"/>
          <w:rFonts w:ascii="Segoe UI" w:hAnsi="Segoe UI" w:cs="Segoe UI"/>
          <w:color w:val="000000"/>
        </w:rPr>
      </w:pPr>
      <w:del w:id="207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79" w:author="Rajiv Bansal" w:date="2019-08-04T14:23:00Z"/>
          <w:rFonts w:ascii="Times New Roman" w:hAnsi="Times New Roman" w:cs="Times New Roman"/>
        </w:rPr>
      </w:pPr>
      <w:del w:id="208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81" w:author="Rajiv Bansal" w:date="2019-08-04T14:23:00Z"/>
          <w:b/>
          <w:bCs/>
        </w:rPr>
      </w:pPr>
      <w:del w:id="208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87" w:author="Rajiv Bansal" w:date="2019-08-04T14:23:00Z"/>
          <w:rFonts w:ascii="Segoe UI" w:hAnsi="Segoe UI" w:cs="Segoe UI"/>
          <w:color w:val="000000"/>
        </w:rPr>
      </w:pPr>
      <w:del w:id="208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93" w:author="Rajiv Bansal" w:date="2019-08-04T14:23:00Z"/>
          <w:rFonts w:ascii="Segoe UI" w:hAnsi="Segoe UI" w:cs="Segoe UI"/>
          <w:color w:val="000000"/>
        </w:rPr>
      </w:pPr>
      <w:del w:id="209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95" w:author="Rajiv Bansal" w:date="2019-08-04T14:23:00Z"/>
          <w:rFonts w:ascii="Segoe UI" w:hAnsi="Segoe UI" w:cs="Segoe UI"/>
          <w:color w:val="000000"/>
        </w:rPr>
      </w:pPr>
      <w:del w:id="209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103" w:author="Rajiv Bansal" w:date="2019-08-04T14:23:00Z"/>
        </w:rPr>
      </w:pPr>
      <w:del w:id="210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105" w:author="Rajiv Bansal" w:date="2019-08-04T14:23:00Z"/>
          <w:rFonts w:ascii="Segoe UI" w:hAnsi="Segoe UI" w:cs="Segoe UI"/>
          <w:color w:val="000000"/>
        </w:rPr>
      </w:pPr>
      <w:del w:id="210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109" w:author="Rajiv Bansal" w:date="2019-08-04T14:23:00Z"/>
          <w:rFonts w:ascii="Segoe UI" w:hAnsi="Segoe UI" w:cs="Segoe UI"/>
          <w:color w:val="000000"/>
        </w:rPr>
      </w:pPr>
      <w:del w:id="211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11" w:author="Rajiv Bansal" w:date="2019-08-04T14:23:00Z"/>
          <w:rFonts w:ascii="Segoe UI" w:hAnsi="Segoe UI" w:cs="Segoe UI"/>
          <w:color w:val="000000"/>
        </w:rPr>
      </w:pPr>
      <w:del w:id="211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13" w:author="Rajiv Bansal" w:date="2019-08-04T14:23:00Z"/>
          <w:rFonts w:ascii="Segoe UI" w:hAnsi="Segoe UI" w:cs="Segoe UI"/>
          <w:color w:val="000000"/>
        </w:rPr>
      </w:pPr>
      <w:del w:id="211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15" w:author="Rajiv Bansal" w:date="2019-08-04T14:23:00Z"/>
          <w:b/>
          <w:bCs/>
        </w:rPr>
      </w:pPr>
      <w:del w:id="211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17" w:author="Rajiv Bansal" w:date="2019-08-04T14:23:00Z"/>
          <w:rFonts w:ascii="Segoe UI" w:hAnsi="Segoe UI" w:cs="Segoe UI"/>
          <w:color w:val="000000"/>
        </w:rPr>
      </w:pPr>
      <w:del w:id="211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19" w:author="Rajiv Bansal" w:date="2019-08-04T14:23:00Z"/>
        </w:rPr>
        <w:pPrChange w:id="2120" w:author="Rajiv Bansal" w:date="2019-08-04T11:29:00Z">
          <w:pPr>
            <w:pStyle w:val="Heading7"/>
          </w:pPr>
        </w:pPrChange>
      </w:pPr>
      <w:del w:id="212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22" w:author="Rajiv Bansal" w:date="2019-08-04T14:23:00Z"/>
          <w:rFonts w:ascii="Segoe UI" w:hAnsi="Segoe UI" w:cs="Segoe UI"/>
          <w:color w:val="000000"/>
        </w:rPr>
      </w:pPr>
      <w:del w:id="212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24" w:author="Rajiv Bansal" w:date="2019-08-04T14:23:00Z"/>
          <w:rFonts w:ascii="Times New Roman" w:hAnsi="Times New Roman" w:cs="Times New Roman"/>
        </w:rPr>
      </w:pPr>
      <w:del w:id="212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26" w:author="Rajiv Bansal" w:date="2019-08-04T14:23:00Z"/>
          <w:rFonts w:ascii="Segoe UI" w:hAnsi="Segoe UI" w:cs="Segoe UI"/>
          <w:color w:val="000000"/>
        </w:rPr>
      </w:pPr>
      <w:del w:id="212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28" w:author="Rajiv Bansal" w:date="2019-08-04T14:23:00Z"/>
        </w:rPr>
        <w:pPrChange w:id="2129" w:author="Rajiv Bansal" w:date="2019-08-04T11:29:00Z">
          <w:pPr>
            <w:pStyle w:val="Heading7"/>
          </w:pPr>
        </w:pPrChange>
      </w:pPr>
      <w:del w:id="213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31" w:author="Rajiv Bansal" w:date="2019-08-04T14:23:00Z"/>
          <w:rFonts w:ascii="Segoe UI" w:hAnsi="Segoe UI" w:cs="Segoe UI"/>
          <w:color w:val="000000"/>
        </w:rPr>
      </w:pPr>
      <w:del w:id="213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33" w:author="Rajiv Bansal" w:date="2019-08-04T14:23:00Z"/>
          <w:rFonts w:ascii="Segoe UI" w:hAnsi="Segoe UI" w:cs="Segoe UI"/>
          <w:color w:val="000000"/>
        </w:rPr>
      </w:pPr>
      <w:del w:id="213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35" w:author="Rajiv Bansal" w:date="2019-08-04T14:23:00Z"/>
        </w:trPr>
        <w:tc>
          <w:tcPr>
            <w:tcW w:w="15495" w:type="dxa"/>
            <w:vAlign w:val="center"/>
            <w:hideMark/>
          </w:tcPr>
          <w:p w14:paraId="6BC62E58" w14:textId="0B4476D9" w:rsidR="00B305A1" w:rsidDel="00305C1D" w:rsidRDefault="00B305A1">
            <w:pPr>
              <w:rPr>
                <w:del w:id="2136" w:author="Rajiv Bansal" w:date="2019-08-04T14:23:00Z"/>
                <w:rFonts w:ascii="Times New Roman" w:hAnsi="Times New Roman" w:cs="Times New Roman"/>
              </w:rPr>
            </w:pPr>
            <w:del w:id="213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38" w:author="Rajiv Bansal" w:date="2019-08-04T14:23:00Z"/>
              </w:rPr>
            </w:pPr>
            <w:del w:id="2139" w:author="Rajiv Bansal" w:date="2019-08-04T14:23:00Z">
              <w:r w:rsidDel="00305C1D">
                <w:delText> </w:delText>
              </w:r>
            </w:del>
          </w:p>
          <w:p w14:paraId="1735B883" w14:textId="25097B84"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42" w:author="Rajiv Bansal" w:date="2019-08-04T14:23:00Z"/>
              </w:rPr>
            </w:pPr>
            <w:del w:id="214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44" w:author="Rajiv Bansal" w:date="2019-08-04T14:23:00Z"/>
              </w:rPr>
            </w:pPr>
            <w:del w:id="214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46" w:author="Rajiv Bansal" w:date="2019-08-04T14:23:00Z"/>
              </w:rPr>
            </w:pPr>
            <w:del w:id="214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48" w:author="Rajiv Bansal" w:date="2019-08-04T14:23:00Z"/>
              </w:rPr>
            </w:pPr>
            <w:del w:id="21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50" w:author="Rajiv Bansal" w:date="2019-08-04T14:23:00Z"/>
              </w:rPr>
            </w:pPr>
            <w:del w:id="215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52" w:author="Rajiv Bansal" w:date="2019-08-04T14:23:00Z"/>
              </w:rPr>
            </w:pPr>
            <w:del w:id="2153" w:author="Rajiv Bansal" w:date="2019-08-04T14:23:00Z">
              <w:r w:rsidDel="00305C1D">
                <w:delText> </w:delText>
              </w:r>
            </w:del>
          </w:p>
          <w:p w14:paraId="0981D894" w14:textId="1F34467D" w:rsidR="00B305A1" w:rsidDel="00305C1D" w:rsidRDefault="00B305A1">
            <w:pPr>
              <w:rPr>
                <w:del w:id="2154" w:author="Rajiv Bansal" w:date="2019-08-04T14:23:00Z"/>
              </w:rPr>
            </w:pPr>
            <w:del w:id="215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56" w:author="Rajiv Bansal" w:date="2019-08-04T14:23:00Z"/>
              </w:rPr>
            </w:pPr>
            <w:del w:id="215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58" w:author="Rajiv Bansal" w:date="2019-08-04T14:23:00Z"/>
              </w:rPr>
            </w:pPr>
            <w:del w:id="215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60" w:author="Rajiv Bansal" w:date="2019-08-04T14:23:00Z"/>
              </w:rPr>
            </w:pPr>
            <w:del w:id="2161" w:author="Rajiv Bansal" w:date="2019-08-04T14:23:00Z">
              <w:r w:rsidDel="00305C1D">
                <w:rPr>
                  <w:rStyle w:val="HTMLCode"/>
                  <w:rFonts w:eastAsiaTheme="minorHAnsi"/>
                </w:rPr>
                <w:delText>{</w:delText>
              </w:r>
            </w:del>
          </w:p>
          <w:p w14:paraId="008BAEB3" w14:textId="00C1D877" w:rsidR="00B305A1" w:rsidDel="00305C1D" w:rsidRDefault="00B305A1">
            <w:pPr>
              <w:rPr>
                <w:del w:id="2162" w:author="Rajiv Bansal" w:date="2019-08-04T14:23:00Z"/>
              </w:rPr>
            </w:pPr>
            <w:del w:id="216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72" w:author="Rajiv Bansal" w:date="2019-08-04T14:23:00Z"/>
              </w:rPr>
            </w:pPr>
            <w:del w:id="2173" w:author="Rajiv Bansal" w:date="2019-08-04T14:23:00Z">
              <w:r w:rsidDel="00305C1D">
                <w:delText> </w:delText>
              </w:r>
            </w:del>
          </w:p>
          <w:p w14:paraId="64EA9ED6" w14:textId="788F196A" w:rsidR="00B305A1" w:rsidDel="00305C1D" w:rsidRDefault="00B305A1">
            <w:pPr>
              <w:rPr>
                <w:del w:id="2174" w:author="Rajiv Bansal" w:date="2019-08-04T14:23:00Z"/>
              </w:rPr>
            </w:pPr>
            <w:del w:id="217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84" w:author="Rajiv Bansal" w:date="2019-08-04T14:23:00Z"/>
              </w:rPr>
            </w:pPr>
            <w:del w:id="2185" w:author="Rajiv Bansal" w:date="2019-08-04T14:23:00Z">
              <w:r w:rsidDel="00305C1D">
                <w:delText> </w:delText>
              </w:r>
            </w:del>
          </w:p>
          <w:p w14:paraId="477FA8AE" w14:textId="42EA4E8D"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88" w:author="Rajiv Bansal" w:date="2019-08-04T14:23:00Z"/>
              </w:rPr>
            </w:pPr>
            <w:del w:id="21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94" w:author="Rajiv Bansal" w:date="2019-08-04T14:23:00Z"/>
              </w:rPr>
            </w:pPr>
            <w:del w:id="2195" w:author="Rajiv Bansal" w:date="2019-08-04T14:23:00Z">
              <w:r w:rsidDel="00305C1D">
                <w:rPr>
                  <w:rStyle w:val="HTMLCode"/>
                  <w:rFonts w:eastAsiaTheme="minorHAnsi"/>
                </w:rPr>
                <w:delText>}</w:delText>
              </w:r>
            </w:del>
          </w:p>
          <w:p w14:paraId="547CEFAF" w14:textId="5511E84E" w:rsidR="00B305A1" w:rsidDel="00305C1D" w:rsidRDefault="00B305A1">
            <w:pPr>
              <w:rPr>
                <w:del w:id="2196" w:author="Rajiv Bansal" w:date="2019-08-04T14:23:00Z"/>
              </w:rPr>
            </w:pPr>
            <w:del w:id="2197" w:author="Rajiv Bansal" w:date="2019-08-04T14:23:00Z">
              <w:r w:rsidDel="00305C1D">
                <w:delText> </w:delText>
              </w:r>
            </w:del>
          </w:p>
          <w:p w14:paraId="5803EBBB" w14:textId="79D79AD8" w:rsidR="00B305A1" w:rsidDel="00305C1D" w:rsidRDefault="00B305A1">
            <w:pPr>
              <w:rPr>
                <w:del w:id="2198" w:author="Rajiv Bansal" w:date="2019-08-04T14:23:00Z"/>
              </w:rPr>
            </w:pPr>
            <w:del w:id="219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200" w:author="Rajiv Bansal" w:date="2019-08-04T14:23:00Z"/>
              </w:rPr>
            </w:pPr>
            <w:del w:id="2201" w:author="Rajiv Bansal" w:date="2019-08-04T14:23:00Z">
              <w:r w:rsidDel="00305C1D">
                <w:rPr>
                  <w:rStyle w:val="HTMLCode"/>
                  <w:rFonts w:eastAsiaTheme="minorHAnsi"/>
                </w:rPr>
                <w:delText>{</w:delText>
              </w:r>
            </w:del>
          </w:p>
          <w:p w14:paraId="629E1656" w14:textId="1B5B6C2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208" w:author="Rajiv Bansal" w:date="2019-08-04T14:23:00Z"/>
              </w:rPr>
            </w:pPr>
            <w:del w:id="2209" w:author="Rajiv Bansal" w:date="2019-08-04T14:23:00Z">
              <w:r w:rsidDel="00305C1D">
                <w:delText> </w:delText>
              </w:r>
            </w:del>
          </w:p>
          <w:p w14:paraId="3F3DF390" w14:textId="5D05B1E0"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12" w:author="Rajiv Bansal" w:date="2019-08-04T14:23:00Z"/>
              </w:rPr>
            </w:pPr>
            <w:del w:id="221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20" w:author="Rajiv Bansal" w:date="2019-08-04T14:23:00Z"/>
              </w:rPr>
            </w:pPr>
            <w:del w:id="222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22" w:author="Rajiv Bansal" w:date="2019-08-04T14:23:00Z"/>
              </w:rPr>
            </w:pPr>
            <w:del w:id="2223" w:author="Rajiv Bansal" w:date="2019-08-04T14:23:00Z">
              <w:r w:rsidDel="00305C1D">
                <w:delText> </w:delText>
              </w:r>
            </w:del>
          </w:p>
          <w:p w14:paraId="375D7ED4" w14:textId="24267A4C"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28" w:author="Rajiv Bansal" w:date="2019-08-04T14:23:00Z"/>
              </w:rPr>
            </w:pPr>
            <w:del w:id="22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30" w:author="Rajiv Bansal" w:date="2019-08-04T14:23:00Z"/>
              </w:rPr>
            </w:pPr>
            <w:del w:id="2231" w:author="Rajiv Bansal" w:date="2019-08-04T14:23:00Z">
              <w:r w:rsidDel="00305C1D">
                <w:delText> </w:delText>
              </w:r>
            </w:del>
          </w:p>
          <w:p w14:paraId="459CF86E" w14:textId="1365D94B"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36" w:author="Rajiv Bansal" w:date="2019-08-04T14:23:00Z"/>
              </w:rPr>
            </w:pPr>
            <w:del w:id="22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38" w:author="Rajiv Bansal" w:date="2019-08-04T14:23:00Z"/>
              </w:rPr>
            </w:pPr>
            <w:del w:id="2239" w:author="Rajiv Bansal" w:date="2019-08-04T14:23:00Z">
              <w:r w:rsidDel="00305C1D">
                <w:delText> </w:delText>
              </w:r>
            </w:del>
          </w:p>
          <w:p w14:paraId="60308CAD" w14:textId="75F74DAB" w:rsidR="00B305A1" w:rsidDel="00305C1D" w:rsidRDefault="00B305A1">
            <w:pPr>
              <w:rPr>
                <w:del w:id="2240" w:author="Rajiv Bansal" w:date="2019-08-04T14:23:00Z"/>
              </w:rPr>
            </w:pPr>
            <w:del w:id="22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42" w:author="Rajiv Bansal" w:date="2019-08-04T14:23:00Z"/>
              </w:rPr>
            </w:pPr>
            <w:del w:id="22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44" w:author="Rajiv Bansal" w:date="2019-08-04T14:23:00Z"/>
              </w:rPr>
            </w:pPr>
            <w:del w:id="22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46" w:author="Rajiv Bansal" w:date="2019-08-04T14:23:00Z"/>
              </w:rPr>
            </w:pPr>
            <w:del w:id="224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48" w:author="Rajiv Bansal" w:date="2019-08-04T14:23:00Z"/>
        </w:rPr>
        <w:pPrChange w:id="2249" w:author="Rajiv Bansal" w:date="2019-08-04T11:29:00Z">
          <w:pPr>
            <w:pStyle w:val="Heading7"/>
          </w:pPr>
        </w:pPrChange>
      </w:pPr>
      <w:del w:id="225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51" w:author="Rajiv Bansal" w:date="2019-08-04T14:23:00Z"/>
          <w:rFonts w:ascii="Segoe UI" w:hAnsi="Segoe UI" w:cs="Segoe UI"/>
          <w:color w:val="000000"/>
        </w:rPr>
      </w:pPr>
      <w:del w:id="225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53" w:author="Rajiv Bansal" w:date="2019-08-04T14:23:00Z"/>
        </w:trPr>
        <w:tc>
          <w:tcPr>
            <w:tcW w:w="15495" w:type="dxa"/>
            <w:vAlign w:val="center"/>
            <w:hideMark/>
          </w:tcPr>
          <w:p w14:paraId="50485687" w14:textId="7E9EAAD6" w:rsidR="00B305A1" w:rsidDel="00305C1D" w:rsidRDefault="00B305A1">
            <w:pPr>
              <w:rPr>
                <w:del w:id="2254" w:author="Rajiv Bansal" w:date="2019-08-04T14:23:00Z"/>
                <w:rFonts w:ascii="Times New Roman" w:hAnsi="Times New Roman" w:cs="Times New Roman"/>
              </w:rPr>
            </w:pPr>
            <w:del w:id="225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56" w:author="Rajiv Bansal" w:date="2019-08-04T14:23:00Z"/>
              </w:rPr>
            </w:pPr>
            <w:del w:id="225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58" w:author="Rajiv Bansal" w:date="2019-08-04T14:23:00Z"/>
          <w:rFonts w:ascii="Segoe UI" w:hAnsi="Segoe UI" w:cs="Segoe UI"/>
          <w:color w:val="000000"/>
        </w:rPr>
      </w:pPr>
      <w:del w:id="225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60" w:author="Rajiv Bansal" w:date="2019-08-04T14:23:00Z"/>
        </w:rPr>
        <w:pPrChange w:id="2261" w:author="Rajiv Bansal" w:date="2019-08-04T11:29:00Z">
          <w:pPr>
            <w:pStyle w:val="Heading7"/>
          </w:pPr>
        </w:pPrChange>
      </w:pPr>
      <w:del w:id="226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65" w:author="Rajiv Bansal" w:date="2019-08-04T14:23:00Z"/>
          <w:rFonts w:ascii="Segoe UI" w:hAnsi="Segoe UI" w:cs="Segoe UI"/>
          <w:color w:val="000000"/>
        </w:rPr>
      </w:pPr>
      <w:del w:id="226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67" w:author="Rajiv Bansal" w:date="2019-08-04T14:23:00Z"/>
          <w:rFonts w:ascii="Times New Roman" w:hAnsi="Times New Roman" w:cs="Times New Roman"/>
        </w:rPr>
      </w:pPr>
      <w:del w:id="226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69" w:author="Rajiv Bansal" w:date="2019-08-04T14:23:00Z"/>
          <w:rFonts w:ascii="Segoe UI" w:hAnsi="Segoe UI" w:cs="Segoe UI"/>
          <w:color w:val="000000"/>
        </w:rPr>
      </w:pPr>
      <w:del w:id="227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71" w:author="Rajiv Bansal" w:date="2019-08-04T14:23:00Z"/>
          <w:rFonts w:ascii="Times New Roman" w:hAnsi="Times New Roman" w:cs="Times New Roman"/>
        </w:rPr>
      </w:pPr>
      <w:del w:id="227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73" w:author="Rajiv Bansal" w:date="2019-08-04T14:23:00Z"/>
          <w:rFonts w:ascii="Segoe UI" w:hAnsi="Segoe UI" w:cs="Segoe UI"/>
          <w:color w:val="000000"/>
        </w:rPr>
      </w:pPr>
      <w:del w:id="227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75" w:author="Rajiv Bansal" w:date="2019-08-04T14:23:00Z"/>
        </w:rPr>
      </w:pPr>
      <w:del w:id="227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77" w:author="Rajiv Bansal" w:date="2019-08-04T14:23:00Z"/>
          <w:rFonts w:ascii="Segoe UI" w:hAnsi="Segoe UI" w:cs="Segoe UI"/>
          <w:color w:val="000000"/>
        </w:rPr>
      </w:pPr>
      <w:del w:id="227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79" w:author="Rajiv Bansal" w:date="2019-08-04T14:23:00Z"/>
        </w:rPr>
        <w:pPrChange w:id="2280" w:author="Rajiv Bansal" w:date="2019-08-04T11:29:00Z">
          <w:pPr>
            <w:pStyle w:val="Heading7"/>
          </w:pPr>
        </w:pPrChange>
      </w:pPr>
      <w:del w:id="228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82" w:author="Rajiv Bansal" w:date="2019-08-04T14:23:00Z"/>
          <w:rFonts w:ascii="Segoe UI" w:hAnsi="Segoe UI" w:cs="Segoe UI"/>
          <w:color w:val="000000"/>
        </w:rPr>
      </w:pPr>
      <w:del w:id="228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84" w:author="Rajiv Bansal" w:date="2019-08-04T14:23:00Z"/>
          <w:rFonts w:ascii="Times New Roman" w:hAnsi="Times New Roman" w:cs="Times New Roman"/>
        </w:rPr>
      </w:pPr>
      <w:del w:id="228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86" w:author="Rajiv Bansal" w:date="2019-08-04T14:23:00Z"/>
          <w:rFonts w:ascii="Segoe UI" w:hAnsi="Segoe UI" w:cs="Segoe UI"/>
          <w:color w:val="000000"/>
        </w:rPr>
      </w:pPr>
      <w:del w:id="228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88" w:author="Rajiv Bansal" w:date="2019-08-04T14:23:00Z"/>
        </w:rPr>
        <w:pPrChange w:id="2289" w:author="Rajiv Bansal" w:date="2019-08-04T11:29:00Z">
          <w:pPr>
            <w:pStyle w:val="Heading7"/>
          </w:pPr>
        </w:pPrChange>
      </w:pPr>
      <w:del w:id="229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91" w:author="Rajiv Bansal" w:date="2019-08-04T14:23:00Z"/>
          <w:rFonts w:ascii="Segoe UI" w:hAnsi="Segoe UI" w:cs="Segoe UI"/>
          <w:color w:val="000000"/>
        </w:rPr>
      </w:pPr>
      <w:del w:id="229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93" w:author="Rajiv Bansal" w:date="2019-08-04T14:23:00Z"/>
        </w:trPr>
        <w:tc>
          <w:tcPr>
            <w:tcW w:w="15495" w:type="dxa"/>
            <w:vAlign w:val="center"/>
            <w:hideMark/>
          </w:tcPr>
          <w:p w14:paraId="0F905521" w14:textId="798A9790" w:rsidR="00B305A1" w:rsidDel="00305C1D" w:rsidRDefault="00B305A1">
            <w:pPr>
              <w:rPr>
                <w:del w:id="2294" w:author="Rajiv Bansal" w:date="2019-08-04T14:23:00Z"/>
                <w:rFonts w:ascii="Times New Roman" w:hAnsi="Times New Roman" w:cs="Times New Roman"/>
              </w:rPr>
            </w:pPr>
            <w:del w:id="229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96" w:author="Rajiv Bansal" w:date="2019-08-04T14:23:00Z"/>
              </w:rPr>
            </w:pPr>
            <w:del w:id="2297" w:author="Rajiv Bansal" w:date="2019-08-04T14:23:00Z">
              <w:r w:rsidDel="00305C1D">
                <w:delText> </w:delText>
              </w:r>
            </w:del>
          </w:p>
          <w:p w14:paraId="4432B135" w14:textId="16021507"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304" w:author="Rajiv Bansal" w:date="2019-08-04T14:23:00Z"/>
              </w:rPr>
            </w:pPr>
            <w:del w:id="23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306" w:author="Rajiv Bansal" w:date="2019-08-04T14:23:00Z"/>
              </w:rPr>
            </w:pPr>
            <w:del w:id="23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308" w:author="Rajiv Bansal" w:date="2019-08-04T14:23:00Z"/>
              </w:rPr>
            </w:pPr>
            <w:del w:id="23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10" w:author="Rajiv Bansal" w:date="2019-08-04T14:23:00Z"/>
              </w:rPr>
            </w:pPr>
            <w:del w:id="23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12" w:author="Rajiv Bansal" w:date="2019-08-04T14:23:00Z"/>
              </w:rPr>
            </w:pPr>
            <w:del w:id="23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14" w:author="Rajiv Bansal" w:date="2019-08-04T14:23:00Z"/>
              </w:rPr>
            </w:pPr>
            <w:del w:id="2315" w:author="Rajiv Bansal" w:date="2019-08-04T14:23:00Z">
              <w:r w:rsidDel="00305C1D">
                <w:delText> </w:delText>
              </w:r>
            </w:del>
          </w:p>
          <w:p w14:paraId="54CF5C57" w14:textId="656BF3E4" w:rsidR="00B305A1" w:rsidDel="00305C1D" w:rsidRDefault="00B305A1">
            <w:pPr>
              <w:rPr>
                <w:del w:id="2316" w:author="Rajiv Bansal" w:date="2019-08-04T14:23:00Z"/>
              </w:rPr>
            </w:pPr>
            <w:del w:id="231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18" w:author="Rajiv Bansal" w:date="2019-08-04T14:23:00Z"/>
              </w:rPr>
            </w:pPr>
            <w:del w:id="231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20" w:author="Rajiv Bansal" w:date="2019-08-04T14:23:00Z"/>
              </w:rPr>
            </w:pPr>
            <w:del w:id="232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22" w:author="Rajiv Bansal" w:date="2019-08-04T14:23:00Z"/>
              </w:rPr>
            </w:pPr>
            <w:del w:id="2323" w:author="Rajiv Bansal" w:date="2019-08-04T14:23:00Z">
              <w:r w:rsidDel="00305C1D">
                <w:delText> </w:delText>
              </w:r>
            </w:del>
          </w:p>
          <w:p w14:paraId="333F32C3" w14:textId="395A65BA"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30" w:author="Rajiv Bansal" w:date="2019-08-04T14:23:00Z"/>
              </w:rPr>
            </w:pPr>
            <w:del w:id="2331" w:author="Rajiv Bansal" w:date="2019-08-04T14:23:00Z">
              <w:r w:rsidDel="00305C1D">
                <w:delText> </w:delText>
              </w:r>
            </w:del>
          </w:p>
          <w:p w14:paraId="3148F924" w14:textId="4C2C2129"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54" w:author="Rajiv Bansal" w:date="2019-08-04T14:23:00Z"/>
              </w:rPr>
            </w:pPr>
            <w:del w:id="23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56" w:author="Rajiv Bansal" w:date="2019-08-04T14:23:00Z"/>
              </w:rPr>
            </w:pPr>
            <w:del w:id="235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58" w:author="Rajiv Bansal" w:date="2019-08-04T14:23:00Z"/>
              </w:rPr>
            </w:pPr>
            <w:del w:id="23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60" w:author="Rajiv Bansal" w:date="2019-08-04T14:23:00Z"/>
              </w:rPr>
            </w:pPr>
            <w:del w:id="23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62" w:author="Rajiv Bansal" w:date="2019-08-04T14:23:00Z"/>
              </w:rPr>
            </w:pPr>
            <w:del w:id="23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64" w:author="Rajiv Bansal" w:date="2019-08-04T14:23:00Z"/>
              </w:rPr>
            </w:pPr>
            <w:del w:id="236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66" w:author="Rajiv Bansal" w:date="2019-08-04T14:23:00Z"/>
        </w:rPr>
        <w:pPrChange w:id="2367" w:author="Rajiv Bansal" w:date="2019-08-04T11:29:00Z">
          <w:pPr>
            <w:pStyle w:val="Heading7"/>
          </w:pPr>
        </w:pPrChange>
      </w:pPr>
      <w:del w:id="236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69" w:author="Rajiv Bansal" w:date="2019-08-04T14:23:00Z"/>
          <w:rFonts w:ascii="Segoe UI" w:hAnsi="Segoe UI" w:cs="Segoe UI"/>
          <w:color w:val="000000"/>
        </w:rPr>
      </w:pPr>
      <w:del w:id="237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71" w:author="Rajiv Bansal" w:date="2019-08-04T14:23:00Z"/>
        </w:trPr>
        <w:tc>
          <w:tcPr>
            <w:tcW w:w="15495" w:type="dxa"/>
            <w:vAlign w:val="center"/>
            <w:hideMark/>
          </w:tcPr>
          <w:p w14:paraId="364B9811" w14:textId="2CF8ED28" w:rsidR="00B305A1" w:rsidDel="00305C1D" w:rsidRDefault="00B305A1">
            <w:pPr>
              <w:rPr>
                <w:del w:id="2372" w:author="Rajiv Bansal" w:date="2019-08-04T14:23:00Z"/>
                <w:rFonts w:ascii="Times New Roman" w:hAnsi="Times New Roman" w:cs="Times New Roman"/>
              </w:rPr>
            </w:pPr>
            <w:del w:id="237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74" w:author="Rajiv Bansal" w:date="2019-08-04T14:23:00Z"/>
              </w:rPr>
            </w:pPr>
            <w:del w:id="237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76" w:author="Rajiv Bansal" w:date="2019-08-04T14:23:00Z"/>
              </w:rPr>
            </w:pPr>
            <w:del w:id="2377" w:author="Rajiv Bansal" w:date="2019-08-04T14:23:00Z">
              <w:r w:rsidDel="00305C1D">
                <w:delText> </w:delText>
              </w:r>
            </w:del>
          </w:p>
          <w:p w14:paraId="4DC95C8A" w14:textId="64AC2E40" w:rsidR="00B305A1" w:rsidDel="00305C1D" w:rsidRDefault="00B305A1">
            <w:pPr>
              <w:rPr>
                <w:del w:id="2378" w:author="Rajiv Bansal" w:date="2019-08-04T14:23:00Z"/>
              </w:rPr>
            </w:pPr>
            <w:del w:id="237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80" w:author="Rajiv Bansal" w:date="2019-08-04T14:23:00Z"/>
              </w:rPr>
            </w:pPr>
            <w:del w:id="238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82" w:author="Rajiv Bansal" w:date="2019-08-04T14:23:00Z"/>
              </w:rPr>
            </w:pPr>
            <w:del w:id="2383" w:author="Rajiv Bansal" w:date="2019-08-04T14:23:00Z">
              <w:r w:rsidDel="00305C1D">
                <w:delText> </w:delText>
              </w:r>
            </w:del>
          </w:p>
          <w:p w14:paraId="02D857FC" w14:textId="641E117A" w:rsidR="00B305A1" w:rsidDel="00305C1D" w:rsidRDefault="00B305A1">
            <w:pPr>
              <w:rPr>
                <w:del w:id="2384" w:author="Rajiv Bansal" w:date="2019-08-04T14:23:00Z"/>
              </w:rPr>
            </w:pPr>
            <w:del w:id="238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86" w:author="Rajiv Bansal" w:date="2019-08-04T14:23:00Z"/>
              </w:rPr>
            </w:pPr>
            <w:del w:id="238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88" w:author="Rajiv Bansal" w:date="2019-08-04T14:23:00Z"/>
          <w:rFonts w:ascii="Georgia" w:hAnsi="Georgia" w:cs="Segoe UI"/>
          <w:color w:val="000000"/>
        </w:rPr>
      </w:pPr>
      <w:del w:id="238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90" w:author="Rajiv Bansal" w:date="2019-08-04T14:23:00Z"/>
          <w:rFonts w:ascii="Georgia" w:hAnsi="Georgia"/>
        </w:rPr>
        <w:pPrChange w:id="2391" w:author="Rajiv Bansal" w:date="2019-08-04T11:29:00Z">
          <w:pPr>
            <w:pStyle w:val="Heading7"/>
          </w:pPr>
        </w:pPrChange>
      </w:pPr>
      <w:del w:id="239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93" w:author="Rajiv Bansal" w:date="2019-08-04T14:23:00Z"/>
          <w:rFonts w:ascii="Georgia" w:hAnsi="Georgia" w:cs="Segoe UI"/>
          <w:color w:val="000000"/>
        </w:rPr>
      </w:pPr>
      <w:del w:id="239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95" w:author="Rajiv Bansal" w:date="2019-08-04T14:23:00Z"/>
          <w:rFonts w:ascii="Georgia" w:hAnsi="Georgia" w:cs="Segoe UI"/>
          <w:color w:val="000000"/>
        </w:rPr>
      </w:pPr>
      <w:del w:id="239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97" w:author="Rajiv Bansal" w:date="2019-08-04T14:23:00Z"/>
          <w:rFonts w:cs="Segoe UI"/>
          <w:color w:val="000000"/>
        </w:rPr>
      </w:pPr>
      <w:del w:id="239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99" w:author="Rajiv Bansal" w:date="2019-08-04T14:23:00Z"/>
          <w:rFonts w:cs="Segoe UI"/>
          <w:color w:val="000000"/>
        </w:rPr>
      </w:pPr>
      <w:del w:id="240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401" w:author="Rajiv Bansal" w:date="2019-08-04T14:23:00Z"/>
          <w:rFonts w:cs="Segoe UI"/>
          <w:color w:val="000000"/>
        </w:rPr>
      </w:pPr>
      <w:del w:id="240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403" w:author="Rajiv Bansal" w:date="2019-08-04T14:23:00Z"/>
          <w:rFonts w:cs="Segoe UI"/>
          <w:color w:val="000000"/>
        </w:rPr>
      </w:pPr>
      <w:del w:id="240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405" w:author="Rajiv Bansal" w:date="2019-08-04T14:23:00Z"/>
          <w:rFonts w:ascii="Georgia" w:hAnsi="Georgia" w:cs="Segoe UI"/>
          <w:color w:val="000000"/>
        </w:rPr>
      </w:pPr>
      <w:del w:id="240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407" w:author="Rajiv Bansal" w:date="2019-08-04T14:23:00Z"/>
        </w:trPr>
        <w:tc>
          <w:tcPr>
            <w:tcW w:w="15495" w:type="dxa"/>
            <w:vAlign w:val="center"/>
            <w:hideMark/>
          </w:tcPr>
          <w:p w14:paraId="19DE0A7A" w14:textId="320B6FE9" w:rsidR="00B305A1" w:rsidDel="00305C1D" w:rsidRDefault="00B305A1">
            <w:pPr>
              <w:rPr>
                <w:del w:id="2408" w:author="Rajiv Bansal" w:date="2019-08-04T14:23:00Z"/>
                <w:rFonts w:ascii="Times New Roman" w:hAnsi="Times New Roman" w:cs="Times New Roman"/>
              </w:rPr>
            </w:pPr>
            <w:del w:id="240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10" w:author="Rajiv Bansal" w:date="2019-08-04T14:23:00Z"/>
              </w:rPr>
            </w:pPr>
            <w:del w:id="2411" w:author="Rajiv Bansal" w:date="2019-08-04T14:23:00Z">
              <w:r w:rsidDel="00305C1D">
                <w:delText> </w:delText>
              </w:r>
            </w:del>
          </w:p>
          <w:p w14:paraId="4374751D" w14:textId="381003DE" w:rsidR="00B305A1" w:rsidDel="00305C1D" w:rsidRDefault="00B305A1">
            <w:pPr>
              <w:rPr>
                <w:del w:id="2412" w:author="Rajiv Bansal" w:date="2019-08-04T14:23:00Z"/>
              </w:rPr>
            </w:pPr>
            <w:del w:id="24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14" w:author="Rajiv Bansal" w:date="2019-08-04T14:23:00Z"/>
              </w:rPr>
            </w:pPr>
            <w:del w:id="24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16" w:author="Rajiv Bansal" w:date="2019-08-04T14:23:00Z"/>
              </w:rPr>
            </w:pPr>
            <w:del w:id="24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18" w:author="Rajiv Bansal" w:date="2019-08-04T14:23:00Z"/>
              </w:rPr>
            </w:pPr>
            <w:del w:id="2419" w:author="Rajiv Bansal" w:date="2019-08-04T14:23:00Z">
              <w:r w:rsidDel="00305C1D">
                <w:delText> </w:delText>
              </w:r>
            </w:del>
          </w:p>
          <w:p w14:paraId="0FD1FEF3" w14:textId="2E3B1068" w:rsidR="00B305A1" w:rsidDel="00305C1D" w:rsidRDefault="00B305A1">
            <w:pPr>
              <w:rPr>
                <w:del w:id="2420" w:author="Rajiv Bansal" w:date="2019-08-04T14:23:00Z"/>
              </w:rPr>
            </w:pPr>
            <w:del w:id="242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22" w:author="Rajiv Bansal" w:date="2019-08-04T14:23:00Z"/>
              </w:rPr>
            </w:pPr>
            <w:del w:id="2423" w:author="Rajiv Bansal" w:date="2019-08-04T14:23:00Z">
              <w:r w:rsidDel="00305C1D">
                <w:delText> </w:delText>
              </w:r>
            </w:del>
          </w:p>
          <w:p w14:paraId="3CDDF2FA" w14:textId="3617940A"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32" w:author="Rajiv Bansal" w:date="2019-08-04T14:23:00Z"/>
              </w:rPr>
            </w:pPr>
            <w:del w:id="2433" w:author="Rajiv Bansal" w:date="2019-08-04T14:23:00Z">
              <w:r w:rsidDel="00305C1D">
                <w:delText> </w:delText>
              </w:r>
            </w:del>
          </w:p>
          <w:p w14:paraId="51CF1841" w14:textId="2CC17A99"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42" w:author="Rajiv Bansal" w:date="2019-08-04T14:23:00Z"/>
              </w:rPr>
            </w:pPr>
            <w:del w:id="2443" w:author="Rajiv Bansal" w:date="2019-08-04T14:23:00Z">
              <w:r w:rsidDel="00305C1D">
                <w:delText> </w:delText>
              </w:r>
            </w:del>
          </w:p>
          <w:p w14:paraId="4C4B4B0E" w14:textId="1EFD949E"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52" w:author="Rajiv Bansal" w:date="2019-08-04T14:23:00Z"/>
              </w:rPr>
            </w:pPr>
            <w:del w:id="2453" w:author="Rajiv Bansal" w:date="2019-08-04T14:23:00Z">
              <w:r w:rsidDel="00305C1D">
                <w:delText> </w:delText>
              </w:r>
            </w:del>
          </w:p>
          <w:p w14:paraId="6F6154B2" w14:textId="1137DB30"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60" w:author="Rajiv Bansal" w:date="2019-08-04T14:23:00Z"/>
              </w:rPr>
            </w:pPr>
            <w:del w:id="246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62" w:author="Rajiv Bansal" w:date="2019-08-04T14:23:00Z"/>
              </w:rPr>
            </w:pPr>
            <w:del w:id="2463" w:author="Rajiv Bansal" w:date="2019-08-04T14:23:00Z">
              <w:r w:rsidDel="00305C1D">
                <w:delText> </w:delText>
              </w:r>
            </w:del>
          </w:p>
          <w:p w14:paraId="3008A54A" w14:textId="4CF5B20E"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66" w:author="Rajiv Bansal" w:date="2019-08-04T14:23:00Z"/>
              </w:rPr>
            </w:pPr>
            <w:del w:id="246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68" w:author="Rajiv Bansal" w:date="2019-08-04T14:23:00Z"/>
              </w:rPr>
            </w:pPr>
            <w:del w:id="24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70" w:author="Rajiv Bansal" w:date="2019-08-04T14:23:00Z"/>
              </w:rPr>
            </w:pPr>
            <w:del w:id="247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72" w:author="Rajiv Bansal" w:date="2019-08-04T14:23:00Z"/>
          <w:rFonts w:ascii="Segoe UI" w:hAnsi="Segoe UI" w:cs="Segoe UI"/>
          <w:color w:val="000000"/>
        </w:rPr>
      </w:pPr>
      <w:del w:id="247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74" w:author="Rajiv Bansal" w:date="2019-08-04T14:23:00Z"/>
        </w:trPr>
        <w:tc>
          <w:tcPr>
            <w:tcW w:w="15495" w:type="dxa"/>
            <w:vAlign w:val="center"/>
            <w:hideMark/>
          </w:tcPr>
          <w:p w14:paraId="1AE88439" w14:textId="20249631" w:rsidR="00B305A1" w:rsidDel="00305C1D" w:rsidRDefault="00B305A1">
            <w:pPr>
              <w:rPr>
                <w:del w:id="2475" w:author="Rajiv Bansal" w:date="2019-08-04T14:23:00Z"/>
                <w:rFonts w:ascii="Times New Roman" w:hAnsi="Times New Roman" w:cs="Times New Roman"/>
              </w:rPr>
            </w:pPr>
            <w:del w:id="247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77" w:author="Rajiv Bansal" w:date="2019-08-04T14:23:00Z"/>
              </w:rPr>
            </w:pPr>
            <w:del w:id="2478" w:author="Rajiv Bansal" w:date="2019-08-04T14:23:00Z">
              <w:r w:rsidDel="00305C1D">
                <w:delText> </w:delText>
              </w:r>
            </w:del>
          </w:p>
          <w:p w14:paraId="5FB53EBA" w14:textId="3EA7ECBF" w:rsidR="00B305A1" w:rsidDel="00305C1D" w:rsidRDefault="00B305A1">
            <w:pPr>
              <w:rPr>
                <w:del w:id="2479" w:author="Rajiv Bansal" w:date="2019-08-04T14:23:00Z"/>
              </w:rPr>
            </w:pPr>
            <w:del w:id="248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81" w:author="Rajiv Bansal" w:date="2019-08-04T14:23:00Z"/>
              </w:rPr>
            </w:pPr>
            <w:del w:id="2482" w:author="Rajiv Bansal" w:date="2019-08-04T14:23:00Z">
              <w:r w:rsidDel="00305C1D">
                <w:delText> </w:delText>
              </w:r>
            </w:del>
          </w:p>
          <w:p w14:paraId="3C545B17" w14:textId="1F13E415" w:rsidR="00B305A1" w:rsidDel="00305C1D" w:rsidRDefault="00B305A1">
            <w:pPr>
              <w:rPr>
                <w:del w:id="2483" w:author="Rajiv Bansal" w:date="2019-08-04T14:23:00Z"/>
              </w:rPr>
            </w:pPr>
            <w:del w:id="248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85" w:author="Rajiv Bansal" w:date="2019-08-04T14:23:00Z"/>
              </w:rPr>
            </w:pPr>
            <w:del w:id="2486" w:author="Rajiv Bansal" w:date="2019-08-04T14:23:00Z">
              <w:r w:rsidDel="00305C1D">
                <w:delText> </w:delText>
              </w:r>
            </w:del>
          </w:p>
          <w:p w14:paraId="655C22B7" w14:textId="46F19FF2"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95" w:author="Rajiv Bansal" w:date="2019-08-04T14:23:00Z"/>
              </w:rPr>
            </w:pPr>
            <w:del w:id="2496" w:author="Rajiv Bansal" w:date="2019-08-04T14:23:00Z">
              <w:r w:rsidDel="00305C1D">
                <w:delText> </w:delText>
              </w:r>
            </w:del>
          </w:p>
          <w:p w14:paraId="0AE1EB72" w14:textId="2979EA91"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505" w:author="Rajiv Bansal" w:date="2019-08-04T14:23:00Z"/>
              </w:rPr>
            </w:pPr>
            <w:del w:id="2506" w:author="Rajiv Bansal" w:date="2019-08-04T14:23:00Z">
              <w:r w:rsidDel="00305C1D">
                <w:delText> </w:delText>
              </w:r>
            </w:del>
          </w:p>
          <w:p w14:paraId="7AD4931E" w14:textId="4B26CE11"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13" w:author="Rajiv Bansal" w:date="2019-08-04T14:23:00Z"/>
              </w:rPr>
            </w:pPr>
            <w:del w:id="25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15" w:author="Rajiv Bansal" w:date="2019-08-04T14:23:00Z"/>
              </w:rPr>
            </w:pPr>
            <w:del w:id="2516" w:author="Rajiv Bansal" w:date="2019-08-04T14:23:00Z">
              <w:r w:rsidDel="00305C1D">
                <w:delText> </w:delText>
              </w:r>
            </w:del>
          </w:p>
          <w:p w14:paraId="791DE36B" w14:textId="7A100A4D"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19" w:author="Rajiv Bansal" w:date="2019-08-04T14:23:00Z"/>
              </w:rPr>
            </w:pPr>
            <w:del w:id="25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21" w:author="Rajiv Bansal" w:date="2019-08-04T14:23:00Z"/>
              </w:rPr>
            </w:pPr>
            <w:del w:id="252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23" w:author="Rajiv Bansal" w:date="2019-08-04T14:23:00Z"/>
              </w:rPr>
            </w:pPr>
            <w:del w:id="2524" w:author="Rajiv Bansal" w:date="2019-08-04T14:23:00Z">
              <w:r w:rsidDel="00305C1D">
                <w:delText> </w:delText>
              </w:r>
            </w:del>
          </w:p>
          <w:p w14:paraId="78D70446" w14:textId="46F416AF" w:rsidR="00B305A1" w:rsidDel="00305C1D" w:rsidRDefault="00B305A1">
            <w:pPr>
              <w:rPr>
                <w:del w:id="2525" w:author="Rajiv Bansal" w:date="2019-08-04T14:23:00Z"/>
              </w:rPr>
            </w:pPr>
            <w:del w:id="252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27" w:author="Rajiv Bansal" w:date="2019-08-04T14:23:00Z"/>
              </w:rPr>
            </w:pPr>
            <w:del w:id="25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29" w:author="Rajiv Bansal" w:date="2019-08-04T14:23:00Z"/>
              </w:rPr>
            </w:pPr>
            <w:del w:id="253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31" w:author="Rajiv Bansal" w:date="2019-08-04T14:23:00Z"/>
          <w:rFonts w:ascii="Segoe UI" w:hAnsi="Segoe UI" w:cs="Segoe UI"/>
          <w:color w:val="000000"/>
        </w:rPr>
      </w:pPr>
      <w:del w:id="253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33" w:author="Rajiv Bansal" w:date="2019-08-04T14:23:00Z"/>
        </w:trPr>
        <w:tc>
          <w:tcPr>
            <w:tcW w:w="15495" w:type="dxa"/>
            <w:vAlign w:val="center"/>
            <w:hideMark/>
          </w:tcPr>
          <w:p w14:paraId="0537809C" w14:textId="7ED19597" w:rsidR="00B305A1" w:rsidDel="00305C1D" w:rsidRDefault="00B305A1">
            <w:pPr>
              <w:rPr>
                <w:del w:id="2534" w:author="Rajiv Bansal" w:date="2019-08-04T14:23:00Z"/>
                <w:rFonts w:ascii="Times New Roman" w:hAnsi="Times New Roman" w:cs="Times New Roman"/>
              </w:rPr>
            </w:pPr>
            <w:del w:id="253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36" w:author="Rajiv Bansal" w:date="2019-08-04T14:23:00Z"/>
              </w:rPr>
            </w:pPr>
            <w:del w:id="2537" w:author="Rajiv Bansal" w:date="2019-08-04T14:23:00Z">
              <w:r w:rsidDel="00305C1D">
                <w:delText> </w:delText>
              </w:r>
            </w:del>
          </w:p>
          <w:p w14:paraId="61F1C1BA" w14:textId="468FE99D" w:rsidR="00B305A1" w:rsidDel="00305C1D" w:rsidRDefault="00B305A1">
            <w:pPr>
              <w:rPr>
                <w:del w:id="2538" w:author="Rajiv Bansal" w:date="2019-08-04T14:23:00Z"/>
              </w:rPr>
            </w:pPr>
            <w:del w:id="25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40" w:author="Rajiv Bansal" w:date="2019-08-04T14:23:00Z"/>
              </w:rPr>
            </w:pPr>
            <w:del w:id="2541" w:author="Rajiv Bansal" w:date="2019-08-04T14:23:00Z">
              <w:r w:rsidDel="00305C1D">
                <w:delText> </w:delText>
              </w:r>
            </w:del>
          </w:p>
          <w:p w14:paraId="6A3D372E" w14:textId="39C3BF6E" w:rsidR="00B305A1" w:rsidDel="00305C1D" w:rsidRDefault="00B305A1">
            <w:pPr>
              <w:rPr>
                <w:del w:id="2542" w:author="Rajiv Bansal" w:date="2019-08-04T14:23:00Z"/>
              </w:rPr>
            </w:pPr>
            <w:del w:id="254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44" w:author="Rajiv Bansal" w:date="2019-08-04T14:23:00Z"/>
              </w:rPr>
            </w:pPr>
            <w:del w:id="2545" w:author="Rajiv Bansal" w:date="2019-08-04T14:23:00Z">
              <w:r w:rsidDel="00305C1D">
                <w:delText> </w:delText>
              </w:r>
            </w:del>
          </w:p>
          <w:p w14:paraId="05B6F62E" w14:textId="75B57F71"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54" w:author="Rajiv Bansal" w:date="2019-08-04T14:23:00Z"/>
              </w:rPr>
            </w:pPr>
            <w:del w:id="2555" w:author="Rajiv Bansal" w:date="2019-08-04T14:23:00Z">
              <w:r w:rsidDel="00305C1D">
                <w:delText> </w:delText>
              </w:r>
            </w:del>
          </w:p>
          <w:p w14:paraId="2FED8C2D" w14:textId="2D69E59C"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64" w:author="Rajiv Bansal" w:date="2019-08-04T14:23:00Z"/>
              </w:rPr>
            </w:pPr>
            <w:del w:id="2565" w:author="Rajiv Bansal" w:date="2019-08-04T14:23:00Z">
              <w:r w:rsidDel="00305C1D">
                <w:delText> </w:delText>
              </w:r>
            </w:del>
          </w:p>
          <w:p w14:paraId="73011031" w14:textId="3DCA8204"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74" w:author="Rajiv Bansal" w:date="2019-08-04T14:23:00Z"/>
              </w:rPr>
            </w:pPr>
            <w:del w:id="2575" w:author="Rajiv Bansal" w:date="2019-08-04T14:23:00Z">
              <w:r w:rsidDel="00305C1D">
                <w:delText> </w:delText>
              </w:r>
            </w:del>
          </w:p>
          <w:p w14:paraId="4EC5BAEE" w14:textId="1CD8A849"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78" w:author="Rajiv Bansal" w:date="2019-08-04T14:23:00Z"/>
              </w:rPr>
            </w:pPr>
            <w:del w:id="257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82" w:author="Rajiv Bansal" w:date="2019-08-04T14:23:00Z"/>
              </w:rPr>
            </w:pPr>
            <w:del w:id="258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84" w:author="Rajiv Bansal" w:date="2019-08-04T14:23:00Z"/>
              </w:rPr>
            </w:pPr>
            <w:del w:id="258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86" w:author="Rajiv Bansal" w:date="2019-08-04T14:23:00Z"/>
              </w:rPr>
            </w:pPr>
            <w:del w:id="258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88" w:author="Rajiv Bansal" w:date="2019-08-04T14:23:00Z"/>
          <w:rFonts w:ascii="Segoe UI" w:hAnsi="Segoe UI" w:cs="Segoe UI"/>
          <w:color w:val="000000"/>
        </w:rPr>
      </w:pPr>
      <w:del w:id="258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90" w:author="Rajiv Bansal" w:date="2019-08-04T14:23:00Z"/>
        </w:trPr>
        <w:tc>
          <w:tcPr>
            <w:tcW w:w="15495" w:type="dxa"/>
            <w:vAlign w:val="center"/>
            <w:hideMark/>
          </w:tcPr>
          <w:p w14:paraId="3EB2E5F5" w14:textId="0FE6F9FA" w:rsidR="00B305A1" w:rsidDel="00305C1D" w:rsidRDefault="00B305A1">
            <w:pPr>
              <w:rPr>
                <w:del w:id="2591" w:author="Rajiv Bansal" w:date="2019-08-04T14:23:00Z"/>
                <w:rFonts w:ascii="Times New Roman" w:hAnsi="Times New Roman" w:cs="Times New Roman"/>
              </w:rPr>
            </w:pPr>
            <w:del w:id="259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93" w:author="Rajiv Bansal" w:date="2019-08-04T14:23:00Z"/>
              </w:rPr>
            </w:pPr>
            <w:del w:id="2594" w:author="Rajiv Bansal" w:date="2019-08-04T14:23:00Z">
              <w:r w:rsidDel="00305C1D">
                <w:delText> </w:delText>
              </w:r>
            </w:del>
          </w:p>
          <w:p w14:paraId="00998732" w14:textId="4A556102" w:rsidR="00B305A1" w:rsidDel="00305C1D" w:rsidRDefault="00B305A1">
            <w:pPr>
              <w:rPr>
                <w:del w:id="2595" w:author="Rajiv Bansal" w:date="2019-08-04T14:23:00Z"/>
              </w:rPr>
            </w:pPr>
            <w:del w:id="259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97" w:author="Rajiv Bansal" w:date="2019-08-04T14:23:00Z"/>
              </w:rPr>
            </w:pPr>
            <w:del w:id="2598" w:author="Rajiv Bansal" w:date="2019-08-04T14:23:00Z">
              <w:r w:rsidDel="00305C1D">
                <w:delText> </w:delText>
              </w:r>
            </w:del>
          </w:p>
          <w:p w14:paraId="7B3C2E25" w14:textId="63079684" w:rsidR="00B305A1" w:rsidDel="00305C1D" w:rsidRDefault="00B305A1">
            <w:pPr>
              <w:rPr>
                <w:del w:id="2599" w:author="Rajiv Bansal" w:date="2019-08-04T14:23:00Z"/>
              </w:rPr>
            </w:pPr>
            <w:del w:id="260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601" w:author="Rajiv Bansal" w:date="2019-08-04T14:23:00Z"/>
              </w:rPr>
            </w:pPr>
            <w:del w:id="2602" w:author="Rajiv Bansal" w:date="2019-08-04T14:23:00Z">
              <w:r w:rsidDel="00305C1D">
                <w:delText> </w:delText>
              </w:r>
            </w:del>
          </w:p>
          <w:p w14:paraId="320F4BEF" w14:textId="56256B8E"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11" w:author="Rajiv Bansal" w:date="2019-08-04T14:23:00Z"/>
              </w:rPr>
            </w:pPr>
            <w:del w:id="2612" w:author="Rajiv Bansal" w:date="2019-08-04T14:23:00Z">
              <w:r w:rsidDel="00305C1D">
                <w:delText> </w:delText>
              </w:r>
            </w:del>
          </w:p>
          <w:p w14:paraId="20036EC9" w14:textId="314D4336"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21" w:author="Rajiv Bansal" w:date="2019-08-04T14:23:00Z"/>
              </w:rPr>
            </w:pPr>
            <w:del w:id="2622" w:author="Rajiv Bansal" w:date="2019-08-04T14:23:00Z">
              <w:r w:rsidDel="00305C1D">
                <w:delText> </w:delText>
              </w:r>
            </w:del>
          </w:p>
          <w:p w14:paraId="2A787918" w14:textId="2469B965"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29" w:author="Rajiv Bansal" w:date="2019-08-04T14:23:00Z"/>
              </w:rPr>
            </w:pPr>
            <w:del w:id="26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31" w:author="Rajiv Bansal" w:date="2019-08-04T14:23:00Z"/>
              </w:rPr>
            </w:pPr>
            <w:del w:id="2632" w:author="Rajiv Bansal" w:date="2019-08-04T14:23:00Z">
              <w:r w:rsidDel="00305C1D">
                <w:delText> </w:delText>
              </w:r>
            </w:del>
          </w:p>
          <w:p w14:paraId="6B094344" w14:textId="0598C04C"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35" w:author="Rajiv Bansal" w:date="2019-08-04T14:23:00Z"/>
              </w:rPr>
            </w:pPr>
            <w:del w:id="263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37" w:author="Rajiv Bansal" w:date="2019-08-04T14:23:00Z"/>
              </w:rPr>
            </w:pPr>
            <w:del w:id="263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39" w:author="Rajiv Bansal" w:date="2019-08-04T14:23:00Z"/>
              </w:rPr>
            </w:pPr>
            <w:del w:id="2640" w:author="Rajiv Bansal" w:date="2019-08-04T14:23:00Z">
              <w:r w:rsidDel="00305C1D">
                <w:delText> </w:delText>
              </w:r>
            </w:del>
          </w:p>
          <w:p w14:paraId="6FB17311" w14:textId="33580C2E" w:rsidR="00B305A1" w:rsidDel="00305C1D" w:rsidRDefault="00B305A1">
            <w:pPr>
              <w:rPr>
                <w:del w:id="2641" w:author="Rajiv Bansal" w:date="2019-08-04T14:23:00Z"/>
              </w:rPr>
            </w:pPr>
            <w:del w:id="264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43" w:author="Rajiv Bansal" w:date="2019-08-04T14:23:00Z"/>
              </w:rPr>
            </w:pPr>
            <w:del w:id="264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45" w:author="Rajiv Bansal" w:date="2019-08-04T14:23:00Z"/>
              </w:rPr>
            </w:pPr>
            <w:del w:id="264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47" w:author="Rajiv Bansal" w:date="2019-08-04T14:23:00Z"/>
        </w:rPr>
        <w:pPrChange w:id="2648" w:author="Rajiv Bansal" w:date="2019-08-04T11:29:00Z">
          <w:pPr>
            <w:pStyle w:val="Heading7"/>
          </w:pPr>
        </w:pPrChange>
      </w:pPr>
      <w:del w:id="264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50" w:author="Rajiv Bansal" w:date="2019-08-04T14:23:00Z"/>
          <w:rFonts w:ascii="Segoe UI" w:hAnsi="Segoe UI" w:cs="Segoe UI"/>
          <w:color w:val="000000"/>
        </w:rPr>
      </w:pPr>
      <w:del w:id="265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52" w:author="Rajiv Bansal" w:date="2019-08-04T14:23:00Z"/>
        </w:trPr>
        <w:tc>
          <w:tcPr>
            <w:tcW w:w="15495" w:type="dxa"/>
            <w:vAlign w:val="center"/>
            <w:hideMark/>
          </w:tcPr>
          <w:p w14:paraId="414F19E7" w14:textId="391BD3F7" w:rsidR="00B305A1" w:rsidDel="00305C1D" w:rsidRDefault="00B305A1">
            <w:pPr>
              <w:rPr>
                <w:del w:id="2653" w:author="Rajiv Bansal" w:date="2019-08-04T14:23:00Z"/>
                <w:rFonts w:ascii="Times New Roman" w:hAnsi="Times New Roman" w:cs="Times New Roman"/>
              </w:rPr>
            </w:pPr>
            <w:del w:id="2654" w:author="Rajiv Bansal" w:date="2019-08-04T14:23:00Z">
              <w:r w:rsidDel="00305C1D">
                <w:rPr>
                  <w:rStyle w:val="HTMLCode"/>
                  <w:rFonts w:eastAsiaTheme="minorHAnsi"/>
                </w:rPr>
                <w:delText>@Bean</w:delText>
              </w:r>
            </w:del>
          </w:p>
          <w:p w14:paraId="12A18CAF" w14:textId="28F39CD0" w:rsidR="00B305A1" w:rsidDel="00305C1D" w:rsidRDefault="00B305A1">
            <w:pPr>
              <w:rPr>
                <w:del w:id="2655" w:author="Rajiv Bansal" w:date="2019-08-04T14:23:00Z"/>
              </w:rPr>
            </w:pPr>
            <w:del w:id="265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57" w:author="Rajiv Bansal" w:date="2019-08-04T14:23:00Z"/>
              </w:rPr>
            </w:pPr>
            <w:del w:id="265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59" w:author="Rajiv Bansal" w:date="2019-08-04T14:23:00Z"/>
              </w:rPr>
            </w:pPr>
            <w:del w:id="2660" w:author="Rajiv Bansal" w:date="2019-08-04T14:23:00Z">
              <w:r w:rsidDel="00305C1D">
                <w:rPr>
                  <w:rStyle w:val="HTMLCode"/>
                  <w:rFonts w:eastAsiaTheme="minorHAnsi"/>
                </w:rPr>
                <w:delText>}</w:delText>
              </w:r>
            </w:del>
          </w:p>
          <w:p w14:paraId="01E63B31" w14:textId="249C8A3C" w:rsidR="00B305A1" w:rsidDel="00305C1D" w:rsidRDefault="00B305A1">
            <w:pPr>
              <w:rPr>
                <w:del w:id="2661" w:author="Rajiv Bansal" w:date="2019-08-04T14:23:00Z"/>
              </w:rPr>
            </w:pPr>
            <w:del w:id="2662" w:author="Rajiv Bansal" w:date="2019-08-04T14:23:00Z">
              <w:r w:rsidDel="00305C1D">
                <w:rPr>
                  <w:rStyle w:val="HTMLCode"/>
                  <w:rFonts w:eastAsiaTheme="minorHAnsi"/>
                </w:rPr>
                <w:delText>@Bean</w:delText>
              </w:r>
            </w:del>
          </w:p>
          <w:p w14:paraId="78796FB5" w14:textId="00049701" w:rsidR="00B305A1" w:rsidDel="00305C1D" w:rsidRDefault="00B305A1">
            <w:pPr>
              <w:rPr>
                <w:del w:id="2663" w:author="Rajiv Bansal" w:date="2019-08-04T14:23:00Z"/>
              </w:rPr>
            </w:pPr>
            <w:del w:id="266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65" w:author="Rajiv Bansal" w:date="2019-08-04T14:23:00Z"/>
              </w:rPr>
            </w:pPr>
            <w:del w:id="266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67" w:author="Rajiv Bansal" w:date="2019-08-04T14:23:00Z"/>
              </w:rPr>
            </w:pPr>
            <w:del w:id="2668" w:author="Rajiv Bansal" w:date="2019-08-04T14:23:00Z">
              <w:r w:rsidDel="00305C1D">
                <w:rPr>
                  <w:rStyle w:val="HTMLCode"/>
                  <w:rFonts w:eastAsiaTheme="minorHAnsi"/>
                </w:rPr>
                <w:delText>}</w:delText>
              </w:r>
            </w:del>
          </w:p>
          <w:p w14:paraId="670362B1" w14:textId="071D6FB1" w:rsidR="00B305A1" w:rsidDel="00305C1D" w:rsidRDefault="00B305A1">
            <w:pPr>
              <w:rPr>
                <w:del w:id="2669" w:author="Rajiv Bansal" w:date="2019-08-04T14:23:00Z"/>
              </w:rPr>
            </w:pPr>
            <w:del w:id="2670" w:author="Rajiv Bansal" w:date="2019-08-04T14:23:00Z">
              <w:r w:rsidDel="00305C1D">
                <w:rPr>
                  <w:rStyle w:val="HTMLCode"/>
                  <w:rFonts w:eastAsiaTheme="minorHAnsi"/>
                </w:rPr>
                <w:delText>@Bean</w:delText>
              </w:r>
            </w:del>
          </w:p>
          <w:p w14:paraId="07EE1139" w14:textId="6FC46B56" w:rsidR="00B305A1" w:rsidDel="00305C1D" w:rsidRDefault="00B305A1">
            <w:pPr>
              <w:rPr>
                <w:del w:id="2671" w:author="Rajiv Bansal" w:date="2019-08-04T14:23:00Z"/>
              </w:rPr>
            </w:pPr>
            <w:del w:id="267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73" w:author="Rajiv Bansal" w:date="2019-08-04T14:23:00Z"/>
              </w:rPr>
            </w:pPr>
            <w:del w:id="267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75" w:author="Rajiv Bansal" w:date="2019-08-04T14:23:00Z"/>
              </w:rPr>
            </w:pPr>
            <w:del w:id="2676" w:author="Rajiv Bansal" w:date="2019-08-04T14:23:00Z">
              <w:r w:rsidDel="00305C1D">
                <w:rPr>
                  <w:rStyle w:val="HTMLCode"/>
                  <w:rFonts w:eastAsiaTheme="minorHAnsi"/>
                </w:rPr>
                <w:delText>}</w:delText>
              </w:r>
            </w:del>
          </w:p>
          <w:p w14:paraId="3CBBBCC1" w14:textId="6C02D50D" w:rsidR="00B305A1" w:rsidDel="00305C1D" w:rsidRDefault="00B305A1">
            <w:pPr>
              <w:rPr>
                <w:del w:id="2677" w:author="Rajiv Bansal" w:date="2019-08-04T14:23:00Z"/>
              </w:rPr>
            </w:pPr>
            <w:del w:id="2678" w:author="Rajiv Bansal" w:date="2019-08-04T14:23:00Z">
              <w:r w:rsidDel="00305C1D">
                <w:rPr>
                  <w:rStyle w:val="HTMLCode"/>
                  <w:rFonts w:eastAsiaTheme="minorHAnsi"/>
                </w:rPr>
                <w:delText>@Bean</w:delText>
              </w:r>
            </w:del>
          </w:p>
          <w:p w14:paraId="09451FBE" w14:textId="105F6777" w:rsidR="00B305A1" w:rsidDel="00305C1D" w:rsidRDefault="00B305A1">
            <w:pPr>
              <w:rPr>
                <w:del w:id="2679" w:author="Rajiv Bansal" w:date="2019-08-04T14:23:00Z"/>
              </w:rPr>
            </w:pPr>
            <w:del w:id="268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81" w:author="Rajiv Bansal" w:date="2019-08-04T14:23:00Z"/>
              </w:rPr>
            </w:pPr>
            <w:del w:id="26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83" w:author="Rajiv Bansal" w:date="2019-08-04T14:23:00Z"/>
              </w:rPr>
            </w:pPr>
            <w:del w:id="268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85" w:author="Rajiv Bansal" w:date="2019-08-04T14:23:00Z"/>
          <w:b/>
          <w:bCs/>
          <w:sz w:val="36"/>
          <w:szCs w:val="36"/>
        </w:rPr>
      </w:pPr>
      <w:del w:id="268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87" w:author="Rajiv Bansal" w:date="2019-08-04T14:23:00Z"/>
          <w:rFonts w:ascii="Segoe UI" w:hAnsi="Segoe UI" w:cs="Segoe UI"/>
          <w:color w:val="000000"/>
        </w:rPr>
      </w:pPr>
      <w:del w:id="268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89" w:author="Rajiv Bansal" w:date="2019-08-04T14:23:00Z"/>
          <w:rFonts w:ascii="Segoe UI" w:hAnsi="Segoe UI" w:cs="Segoe UI"/>
          <w:color w:val="000000"/>
        </w:rPr>
      </w:pPr>
      <w:del w:id="269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91" w:author="Rajiv Bansal" w:date="2019-08-04T14:23:00Z"/>
          <w:rFonts w:ascii="Segoe UI" w:hAnsi="Segoe UI" w:cs="Segoe UI"/>
          <w:color w:val="000000"/>
        </w:rPr>
      </w:pPr>
      <w:del w:id="269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93" w:author="Rajiv Bansal" w:date="2019-08-04T14:23:00Z"/>
          <w:rFonts w:ascii="Times New Roman" w:hAnsi="Times New Roman" w:cs="Times New Roman"/>
        </w:rPr>
      </w:pPr>
      <w:del w:id="269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95" w:author="Rajiv Bansal" w:date="2019-08-04T14:23:00Z"/>
          <w:rFonts w:ascii="Segoe UI" w:hAnsi="Segoe UI" w:cs="Segoe UI"/>
          <w:color w:val="000000"/>
        </w:rPr>
      </w:pPr>
      <w:del w:id="269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97" w:author="Rajiv Bansal" w:date="2019-08-04T14:23:00Z"/>
          <w:rFonts w:ascii="Times New Roman" w:hAnsi="Times New Roman" w:cs="Times New Roman"/>
        </w:rPr>
      </w:pPr>
      <w:del w:id="269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99" w:author="Rajiv Bansal" w:date="2019-08-04T14:23:00Z"/>
          <w:rStyle w:val="Strong"/>
          <w:rFonts w:eastAsiaTheme="majorEastAsia" w:cs="Lucida Sans Unicode"/>
          <w:color w:val="2F5496" w:themeColor="accent1" w:themeShade="BF"/>
          <w:spacing w:val="-3"/>
        </w:rPr>
      </w:pPr>
      <w:del w:id="270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701" w:author="Rajiv Bansal" w:date="2019-08-04T14:20:00Z"/>
          <w:rStyle w:val="Strong"/>
          <w:rFonts w:ascii="Georgia" w:eastAsiaTheme="minorHAnsi" w:hAnsi="Georgia" w:cs="Lucida Sans Unicode"/>
          <w:i w:val="0"/>
          <w:iCs w:val="0"/>
          <w:color w:val="auto"/>
          <w:spacing w:val="-3"/>
        </w:rPr>
      </w:pPr>
      <w:del w:id="270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703" w:author="Rajiv Bansal" w:date="2019-08-04T14:20:00Z"/>
          <w:rFonts w:eastAsia="Times New Roman" w:cs="Segoe UI"/>
          <w:color w:val="000000"/>
          <w:lang w:eastAsia="en-IN"/>
        </w:rPr>
      </w:pPr>
      <w:del w:id="270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705" w:author="Rajiv Bansal" w:date="2019-08-04T14:20:00Z"/>
          <w:rFonts w:eastAsia="Times New Roman" w:cs="Segoe UI"/>
          <w:color w:val="000000"/>
          <w:lang w:eastAsia="en-IN"/>
        </w:rPr>
      </w:pPr>
      <w:del w:id="270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7" w:author="Rajiv Bansal" w:date="2019-08-04T14:20:00Z"/>
          <w:rFonts w:eastAsia="Times New Roman" w:cs="Courier New"/>
          <w:color w:val="000000"/>
          <w:lang w:eastAsia="en-IN"/>
        </w:rPr>
      </w:pPr>
      <w:del w:id="270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0" w:author="Rajiv Bansal" w:date="2019-08-04T14:20:00Z"/>
          <w:rFonts w:eastAsia="Times New Roman" w:cs="Courier New"/>
          <w:color w:val="000000"/>
          <w:lang w:eastAsia="en-IN"/>
        </w:rPr>
      </w:pPr>
      <w:del w:id="271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2" w:author="Rajiv Bansal" w:date="2019-08-04T14:20:00Z"/>
          <w:rFonts w:eastAsia="Times New Roman" w:cs="Courier New"/>
          <w:color w:val="000000"/>
          <w:lang w:eastAsia="en-IN"/>
        </w:rPr>
      </w:pPr>
      <w:del w:id="271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4" w:author="Rajiv Bansal" w:date="2019-08-04T14:20:00Z"/>
          <w:rFonts w:eastAsia="Times New Roman" w:cs="Courier New"/>
          <w:color w:val="000000"/>
          <w:lang w:eastAsia="en-IN"/>
        </w:rPr>
      </w:pPr>
      <w:del w:id="271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6" w:author="Rajiv Bansal" w:date="2019-08-04T14:20:00Z"/>
          <w:rFonts w:eastAsia="Times New Roman" w:cs="Courier New"/>
          <w:color w:val="000000"/>
          <w:lang w:eastAsia="en-IN"/>
        </w:rPr>
      </w:pPr>
      <w:del w:id="271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8" w:author="Rajiv Bansal" w:date="2019-08-04T14:20:00Z"/>
          <w:rFonts w:eastAsia="Times New Roman" w:cs="Courier New"/>
          <w:color w:val="000000"/>
          <w:lang w:eastAsia="en-IN"/>
        </w:rPr>
      </w:pPr>
      <w:del w:id="271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20" w:author="Rajiv Bansal" w:date="2019-08-04T14:20:00Z"/>
          <w:rFonts w:ascii="Georgia" w:eastAsia="Times New Roman" w:hAnsi="Georgia"/>
          <w:b/>
          <w:bCs/>
          <w:lang w:eastAsia="en-IN"/>
        </w:rPr>
      </w:pPr>
      <w:del w:id="272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26" w:author="Rajiv Bansal" w:date="2019-08-04T14:20:00Z"/>
          <w:rFonts w:eastAsia="Times New Roman" w:cs="Segoe UI"/>
          <w:color w:val="000000"/>
          <w:lang w:eastAsia="en-IN"/>
        </w:rPr>
      </w:pPr>
      <w:del w:id="272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30" w:author="Rajiv Bansal" w:date="2019-08-04T14:20:00Z"/>
          <w:rFonts w:eastAsia="Times New Roman" w:cs="Segoe UI"/>
          <w:color w:val="000000"/>
          <w:lang w:eastAsia="en-IN"/>
        </w:rPr>
      </w:pPr>
      <w:del w:id="273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32" w:author="Rajiv Bansal" w:date="2019-08-04T14:20:00Z"/>
          <w:rFonts w:eastAsia="Times New Roman" w:cs="Segoe UI"/>
          <w:color w:val="000000"/>
          <w:lang w:eastAsia="en-IN"/>
        </w:rPr>
      </w:pPr>
      <w:del w:id="273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34" w:author="Rajiv Bansal" w:date="2019-08-04T14:20:00Z"/>
          <w:rFonts w:eastAsia="Times New Roman" w:cs="Segoe UI"/>
          <w:color w:val="000000"/>
          <w:lang w:eastAsia="en-IN"/>
        </w:rPr>
      </w:pPr>
      <w:del w:id="273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36" w:author="Rajiv Bansal" w:date="2019-08-04T14:20:00Z"/>
          <w:rFonts w:ascii="Georgia" w:eastAsia="Times New Roman" w:hAnsi="Georgia"/>
          <w:lang w:eastAsia="en-IN"/>
        </w:rPr>
      </w:pPr>
      <w:del w:id="273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38" w:author="Rajiv Bansal" w:date="2019-08-04T14:20:00Z"/>
          <w:rFonts w:eastAsia="Times New Roman" w:cs="Segoe UI"/>
          <w:color w:val="000000"/>
          <w:lang w:eastAsia="en-IN"/>
        </w:rPr>
      </w:pPr>
      <w:del w:id="273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4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41" w:author="Rajiv Bansal" w:date="2019-08-04T14:20:00Z"/>
                <w:rFonts w:eastAsia="Times New Roman" w:cs="Times New Roman"/>
                <w:lang w:eastAsia="en-IN"/>
              </w:rPr>
            </w:pPr>
            <w:del w:id="274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43" w:author="Rajiv Bansal" w:date="2019-08-04T14:20:00Z"/>
          <w:rFonts w:eastAsia="Times New Roman" w:cs="Segoe UI"/>
          <w:color w:val="000000"/>
          <w:lang w:eastAsia="en-IN"/>
        </w:rPr>
      </w:pPr>
      <w:del w:id="274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45" w:author="Rajiv Bansal" w:date="2019-08-04T14:20:00Z"/>
          <w:rFonts w:eastAsia="Times New Roman" w:cs="Segoe UI"/>
          <w:color w:val="000000"/>
          <w:lang w:eastAsia="en-IN"/>
        </w:rPr>
      </w:pPr>
      <w:del w:id="274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47" w:author="Rajiv Bansal" w:date="2019-08-04T14:20:00Z"/>
          <w:rFonts w:eastAsia="Times New Roman" w:cs="Segoe UI"/>
          <w:color w:val="000000"/>
          <w:lang w:eastAsia="en-IN"/>
        </w:rPr>
      </w:pPr>
      <w:del w:id="274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4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50" w:author="Rajiv Bansal" w:date="2019-08-04T14:20:00Z"/>
                <w:rFonts w:ascii="Times New Roman" w:eastAsia="Times New Roman" w:hAnsi="Times New Roman" w:cs="Times New Roman"/>
                <w:lang w:eastAsia="en-IN"/>
              </w:rPr>
            </w:pPr>
            <w:del w:id="275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52" w:author="Rajiv Bansal" w:date="2019-08-04T14:20:00Z"/>
                <w:rFonts w:ascii="Times New Roman" w:eastAsia="Times New Roman" w:hAnsi="Times New Roman" w:cs="Times New Roman"/>
                <w:lang w:eastAsia="en-IN"/>
              </w:rPr>
            </w:pPr>
            <w:del w:id="275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54" w:author="Rajiv Bansal" w:date="2019-08-04T14:20:00Z"/>
                <w:rFonts w:ascii="Times New Roman" w:eastAsia="Times New Roman" w:hAnsi="Times New Roman" w:cs="Times New Roman"/>
                <w:lang w:eastAsia="en-IN"/>
              </w:rPr>
            </w:pPr>
            <w:del w:id="275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56" w:author="Rajiv Bansal" w:date="2019-08-04T14:20:00Z"/>
                <w:rFonts w:ascii="Times New Roman" w:eastAsia="Times New Roman" w:hAnsi="Times New Roman" w:cs="Times New Roman"/>
                <w:lang w:eastAsia="en-IN"/>
              </w:rPr>
            </w:pPr>
            <w:del w:id="275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58" w:author="Rajiv Bansal" w:date="2019-08-04T14:20:00Z"/>
          <w:rFonts w:ascii="Georgia" w:eastAsia="Times New Roman" w:hAnsi="Georgia"/>
          <w:b/>
          <w:bCs/>
          <w:lang w:eastAsia="en-IN"/>
        </w:rPr>
      </w:pPr>
      <w:del w:id="275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60" w:author="Rajiv Bansal" w:date="2019-08-04T14:20:00Z"/>
          <w:rFonts w:eastAsia="Times New Roman" w:cs="Segoe UI"/>
          <w:color w:val="000000"/>
          <w:lang w:eastAsia="en-IN"/>
        </w:rPr>
      </w:pPr>
      <w:del w:id="276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62" w:author="Rajiv Bansal" w:date="2019-08-04T14:20:00Z"/>
          <w:rFonts w:eastAsia="Times New Roman" w:cs="Segoe UI"/>
          <w:color w:val="000000"/>
          <w:lang w:eastAsia="en-IN"/>
        </w:rPr>
      </w:pPr>
      <w:del w:id="276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64" w:author="Rajiv Bansal" w:date="2019-08-04T14:20:00Z"/>
          <w:rFonts w:eastAsia="Times New Roman" w:cs="Segoe UI"/>
          <w:color w:val="000000"/>
          <w:lang w:eastAsia="en-IN"/>
        </w:rPr>
      </w:pPr>
      <w:del w:id="276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66" w:author="Rajiv Bansal" w:date="2019-08-04T14:20:00Z"/>
          <w:rFonts w:eastAsia="Times New Roman" w:cs="Segoe UI"/>
          <w:color w:val="000000"/>
          <w:lang w:eastAsia="en-IN"/>
        </w:rPr>
      </w:pPr>
      <w:del w:id="276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68" w:author="Rajiv Bansal" w:date="2019-08-04T14:20:00Z"/>
          <w:rFonts w:eastAsia="Times New Roman" w:cs="Segoe UI"/>
          <w:color w:val="000000"/>
          <w:lang w:eastAsia="en-IN"/>
        </w:rPr>
      </w:pPr>
      <w:del w:id="276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70" w:author="Rajiv Bansal" w:date="2019-08-04T14:20:00Z"/>
          <w:rFonts w:eastAsia="Times New Roman" w:cs="Segoe UI"/>
          <w:color w:val="000000"/>
          <w:lang w:eastAsia="en-IN"/>
        </w:rPr>
      </w:pPr>
      <w:del w:id="277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7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73" w:author="Rajiv Bansal" w:date="2019-08-04T14:20:00Z"/>
                <w:rFonts w:eastAsia="Times New Roman" w:cs="Times New Roman"/>
                <w:lang w:eastAsia="en-IN"/>
              </w:rPr>
            </w:pPr>
            <w:del w:id="277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75" w:author="Rajiv Bansal" w:date="2019-08-04T14:20:00Z"/>
                <w:rFonts w:eastAsia="Times New Roman" w:cs="Times New Roman"/>
                <w:lang w:eastAsia="en-IN"/>
              </w:rPr>
            </w:pPr>
            <w:del w:id="277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77" w:author="Rajiv Bansal" w:date="2019-08-04T14:20:00Z"/>
                <w:rFonts w:eastAsia="Times New Roman" w:cs="Times New Roman"/>
                <w:lang w:eastAsia="en-IN"/>
              </w:rPr>
            </w:pPr>
            <w:del w:id="277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79" w:author="Rajiv Bansal" w:date="2019-08-04T14:20:00Z"/>
                <w:rFonts w:eastAsia="Times New Roman" w:cs="Times New Roman"/>
                <w:lang w:eastAsia="en-IN"/>
              </w:rPr>
            </w:pPr>
            <w:del w:id="278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81" w:author="Rajiv Bansal" w:date="2019-08-04T14:20:00Z"/>
          <w:rFonts w:eastAsia="Times New Roman" w:cs="Segoe UI"/>
          <w:color w:val="000000"/>
          <w:lang w:eastAsia="en-IN"/>
        </w:rPr>
      </w:pPr>
      <w:del w:id="278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83" w:author="Rajiv Bansal" w:date="2019-08-04T14:20:00Z"/>
          <w:rFonts w:ascii="Georgia" w:eastAsia="Times New Roman" w:hAnsi="Georgia"/>
          <w:b/>
          <w:bCs/>
          <w:lang w:eastAsia="en-IN"/>
        </w:rPr>
      </w:pPr>
      <w:del w:id="278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85" w:author="Rajiv Bansal" w:date="2019-08-04T14:20:00Z"/>
          <w:rFonts w:eastAsia="Times New Roman" w:cs="Segoe UI"/>
          <w:color w:val="000000"/>
          <w:lang w:eastAsia="en-IN"/>
        </w:rPr>
      </w:pPr>
      <w:del w:id="278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87" w:author="Rajiv Bansal" w:date="2019-08-04T14:20:00Z"/>
          <w:rFonts w:eastAsia="Times New Roman" w:cs="Segoe UI"/>
          <w:color w:val="000000"/>
          <w:lang w:eastAsia="en-IN"/>
        </w:rPr>
      </w:pPr>
      <w:del w:id="278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89" w:author="Rajiv Bansal" w:date="2019-08-04T14:20:00Z"/>
          <w:rFonts w:ascii="Times New Roman" w:eastAsia="Times New Roman" w:hAnsi="Times New Roman" w:cs="Times New Roman"/>
          <w:lang w:eastAsia="en-IN"/>
        </w:rPr>
      </w:pPr>
      <w:del w:id="279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91" w:author="Rajiv Bansal" w:date="2019-08-04T14:20:00Z"/>
          <w:rFonts w:ascii="Georgia" w:eastAsia="Times New Roman" w:hAnsi="Georgia"/>
          <w:lang w:eastAsia="en-IN"/>
        </w:rPr>
        <w:pPrChange w:id="2792" w:author="Rajiv Bansal" w:date="2019-08-04T11:29:00Z">
          <w:pPr>
            <w:pStyle w:val="Heading7"/>
          </w:pPr>
        </w:pPrChange>
      </w:pPr>
      <w:del w:id="279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94" w:author="Rajiv Bansal" w:date="2019-08-04T14:20:00Z"/>
          <w:rFonts w:eastAsia="Times New Roman" w:cs="Segoe UI"/>
          <w:color w:val="000000"/>
          <w:lang w:eastAsia="en-IN"/>
        </w:rPr>
      </w:pPr>
      <w:del w:id="279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96" w:author="Rajiv Bansal" w:date="2019-08-04T14:20:00Z"/>
          <w:rFonts w:eastAsia="Times New Roman" w:cs="Segoe UI"/>
          <w:color w:val="000000"/>
          <w:lang w:eastAsia="en-IN"/>
        </w:rPr>
      </w:pPr>
      <w:del w:id="279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98" w:author="Rajiv Bansal" w:date="2019-08-04T14:20:00Z"/>
          <w:rFonts w:eastAsia="Times New Roman" w:cs="Segoe UI"/>
          <w:color w:val="000000"/>
          <w:lang w:eastAsia="en-IN"/>
        </w:rPr>
      </w:pPr>
      <w:del w:id="279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80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91" w:author="Rajiv Bansal" w:date="2019-08-04T14:20:00Z"/>
                <w:rFonts w:ascii="Times New Roman" w:eastAsia="Times New Roman" w:hAnsi="Times New Roman" w:cs="Times New Roman"/>
                <w:lang w:eastAsia="en-IN"/>
              </w:rPr>
            </w:pPr>
            <w:del w:id="28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93" w:author="Rajiv Bansal" w:date="2019-08-04T14:20:00Z"/>
                <w:rFonts w:ascii="Times New Roman" w:eastAsia="Times New Roman" w:hAnsi="Times New Roman" w:cs="Times New Roman"/>
                <w:lang w:eastAsia="en-IN"/>
              </w:rPr>
            </w:pPr>
            <w:del w:id="28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95" w:author="Rajiv Bansal" w:date="2019-08-04T14:20:00Z"/>
                <w:rFonts w:ascii="Times New Roman" w:eastAsia="Times New Roman" w:hAnsi="Times New Roman" w:cs="Times New Roman"/>
                <w:lang w:eastAsia="en-IN"/>
              </w:rPr>
            </w:pPr>
            <w:del w:id="28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97" w:author="Rajiv Bansal" w:date="2019-08-04T14:20:00Z"/>
                <w:rFonts w:ascii="Times New Roman" w:eastAsia="Times New Roman" w:hAnsi="Times New Roman" w:cs="Times New Roman"/>
                <w:lang w:eastAsia="en-IN"/>
              </w:rPr>
            </w:pPr>
            <w:del w:id="289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99" w:author="Rajiv Bansal" w:date="2019-08-04T14:20:00Z"/>
                <w:rFonts w:ascii="Times New Roman" w:eastAsia="Times New Roman" w:hAnsi="Times New Roman" w:cs="Times New Roman"/>
                <w:lang w:eastAsia="en-IN"/>
              </w:rPr>
            </w:pPr>
            <w:del w:id="290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901" w:author="Rajiv Bansal" w:date="2019-08-04T14:20:00Z"/>
          <w:rFonts w:ascii="Georgia" w:eastAsia="Times New Roman" w:hAnsi="Georgia"/>
          <w:lang w:eastAsia="en-IN"/>
        </w:rPr>
        <w:pPrChange w:id="2902" w:author="Rajiv Bansal" w:date="2019-08-04T11:29:00Z">
          <w:pPr>
            <w:pStyle w:val="Heading7"/>
          </w:pPr>
        </w:pPrChange>
      </w:pPr>
      <w:del w:id="290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904" w:author="Rajiv Bansal" w:date="2019-08-04T14:20:00Z"/>
          <w:rFonts w:eastAsia="Times New Roman" w:cs="Segoe UI"/>
          <w:color w:val="000000"/>
          <w:lang w:eastAsia="en-IN"/>
        </w:rPr>
      </w:pPr>
      <w:del w:id="290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90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907" w:author="Rajiv Bansal" w:date="2019-08-04T14:20:00Z"/>
                <w:rFonts w:eastAsia="Times New Roman" w:cs="Times New Roman"/>
                <w:lang w:eastAsia="en-IN"/>
              </w:rPr>
            </w:pPr>
            <w:del w:id="290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909" w:author="Rajiv Bansal" w:date="2019-08-04T14:20:00Z"/>
                <w:rFonts w:eastAsia="Times New Roman" w:cs="Times New Roman"/>
                <w:lang w:eastAsia="en-IN"/>
              </w:rPr>
            </w:pPr>
            <w:del w:id="291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11" w:author="Rajiv Bansal" w:date="2019-08-04T14:20:00Z"/>
          <w:rFonts w:eastAsia="Times New Roman" w:cs="Segoe UI"/>
          <w:color w:val="000000"/>
          <w:lang w:eastAsia="en-IN"/>
        </w:rPr>
      </w:pPr>
      <w:del w:id="291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13" w:author="Rajiv Bansal" w:date="2019-08-04T14:20:00Z"/>
          <w:rFonts w:eastAsia="Times New Roman" w:cs="Segoe UI"/>
          <w:color w:val="000000"/>
          <w:lang w:eastAsia="en-IN"/>
        </w:rPr>
      </w:pPr>
      <w:del w:id="291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15" w:author="Rajiv Bansal" w:date="2019-08-04T11:30:00Z">
            <w:rPr/>
          </w:rPrChange>
        </w:rPr>
        <w:pPrChange w:id="2916" w:author="Rajiv Bansal" w:date="2019-08-04T11:30:00Z">
          <w:pPr/>
        </w:pPrChange>
      </w:pPr>
      <w:proofErr w:type="spellStart"/>
      <w:ins w:id="2917" w:author="Rajiv Bansal" w:date="2019-08-04T11:31:00Z">
        <w:r>
          <w:rPr>
            <w:rStyle w:val="Strong"/>
            <w:rFonts w:ascii="Georgia" w:hAnsi="Georgia" w:cs="Lucida Sans Unicode"/>
            <w:i w:val="0"/>
            <w:iCs w:val="0"/>
            <w:spacing w:val="-3"/>
          </w:rPr>
          <w:t>Hystrix</w:t>
        </w:r>
        <w:proofErr w:type="spellEnd"/>
        <w:r>
          <w:rPr>
            <w:rStyle w:val="Strong"/>
            <w:rFonts w:ascii="Georgia" w:hAnsi="Georgia" w:cs="Lucida Sans Unicode"/>
            <w:i w:val="0"/>
            <w:iCs w:val="0"/>
            <w:spacing w:val="-3"/>
          </w:rPr>
          <w:t xml:space="preserve">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18" w:author="Rajiv Bansal" w:date="2019-08-04T14:07:00Z">
          <w:pPr>
            <w:shd w:val="clear" w:color="auto" w:fill="FFFFFF"/>
            <w:spacing w:after="240"/>
            <w:ind w:left="720"/>
            <w:jc w:val="both"/>
          </w:pPr>
        </w:pPrChange>
      </w:pPr>
      <w:proofErr w:type="spellStart"/>
      <w:ins w:id="2919" w:author="Rajiv Bansal" w:date="2019-08-04T14:06:00Z">
        <w:r>
          <w:rPr>
            <w:rStyle w:val="Strong"/>
            <w:spacing w:val="-1"/>
            <w:sz w:val="32"/>
            <w:szCs w:val="32"/>
            <w:shd w:val="clear" w:color="auto" w:fill="FFFFFF"/>
          </w:rPr>
          <w:t>Hystrix</w:t>
        </w:r>
        <w:proofErr w:type="spellEnd"/>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20" w:author="Rajiv Bansal" w:date="2019-08-04T14:09:00Z"/>
          <w:rFonts w:ascii="Georgia" w:hAnsi="Georgia"/>
          <w:spacing w:val="-1"/>
          <w:sz w:val="32"/>
          <w:szCs w:val="32"/>
        </w:rPr>
      </w:pPr>
      <w:ins w:id="292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22" w:author="Rajiv Bansal" w:date="2019-08-04T14:09:00Z"/>
        </w:rPr>
      </w:pPr>
      <w:ins w:id="292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24" w:author="Rajiv Bansal" w:date="2019-08-04T14:09:00Z"/>
          <w:rFonts w:ascii="Georgia" w:hAnsi="Georgia"/>
          <w:spacing w:val="-1"/>
          <w:sz w:val="32"/>
          <w:szCs w:val="32"/>
        </w:rPr>
      </w:pPr>
      <w:ins w:id="2925" w:author="Rajiv Bansal" w:date="2019-08-04T14:09:00Z">
        <w:r>
          <w:rPr>
            <w:rFonts w:ascii="Georgia" w:hAnsi="Georgia"/>
            <w:spacing w:val="-1"/>
            <w:sz w:val="32"/>
            <w:szCs w:val="32"/>
          </w:rPr>
          <w:t xml:space="preserve">Another example, </w:t>
        </w:r>
        <w:proofErr w:type="spellStart"/>
        <w:r>
          <w:rPr>
            <w:rFonts w:ascii="Georgia" w:hAnsi="Georgia"/>
            <w:spacing w:val="-1"/>
            <w:sz w:val="32"/>
            <w:szCs w:val="32"/>
          </w:rPr>
          <w:t>lets</w:t>
        </w:r>
        <w:proofErr w:type="spellEnd"/>
        <w:r>
          <w:rPr>
            <w:rFonts w:ascii="Georgia" w:hAnsi="Georgia"/>
            <w:spacing w:val="-1"/>
            <w:sz w:val="32"/>
            <w:szCs w:val="32"/>
          </w:rPr>
          <w:t xml:space="preserve">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28" w:author="Rajiv Bansal" w:date="2019-08-04T14:09:00Z"/>
          <w:rFonts w:ascii="Georgia" w:hAnsi="Georgia"/>
          <w:spacing w:val="-1"/>
          <w:sz w:val="32"/>
          <w:szCs w:val="32"/>
        </w:rPr>
      </w:pPr>
      <w:proofErr w:type="spellStart"/>
      <w:ins w:id="2929" w:author="Rajiv Bansal" w:date="2019-08-04T14:09:00Z">
        <w:r>
          <w:rPr>
            <w:rStyle w:val="Strong"/>
            <w:rFonts w:ascii="Georgia" w:eastAsiaTheme="majorEastAsia" w:hAnsi="Georgia"/>
            <w:spacing w:val="-1"/>
            <w:sz w:val="32"/>
            <w:szCs w:val="32"/>
          </w:rPr>
          <w:t>Hystrix</w:t>
        </w:r>
        <w:proofErr w:type="spellEnd"/>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ins w:id="2933" w:author="Rajiv Bansal" w:date="2019-08-04T14:09:00Z">
        <w:r>
          <w:rPr>
            <w:rFonts w:ascii="Georgia" w:hAnsi="Georgia"/>
            <w:spacing w:val="-1"/>
            <w:sz w:val="32"/>
            <w:szCs w:val="32"/>
          </w:rPr>
          <w:t xml:space="preserve">So, we’ll add </w:t>
        </w:r>
        <w:proofErr w:type="spellStart"/>
        <w:r>
          <w:rPr>
            <w:rFonts w:ascii="Georgia" w:hAnsi="Georgia"/>
            <w:spacing w:val="-1"/>
            <w:sz w:val="32"/>
            <w:szCs w:val="32"/>
          </w:rPr>
          <w:t>Hystrix</w:t>
        </w:r>
        <w:proofErr w:type="spellEnd"/>
        <w:r>
          <w:rPr>
            <w:rFonts w:ascii="Georgia" w:hAnsi="Georgia"/>
            <w:spacing w:val="-1"/>
            <w:sz w:val="32"/>
            <w:szCs w:val="32"/>
          </w:rPr>
          <w:t xml:space="preserve">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34" w:author="Rajiv Bansal" w:date="2019-08-04T14:09:00Z"/>
        </w:rPr>
      </w:pPr>
      <w:ins w:id="293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proofErr w:type="spellStart"/>
        <w:r>
          <w:rPr>
            <w:rStyle w:val="ok"/>
            <w:rFonts w:eastAsiaTheme="majorEastAsia"/>
            <w:spacing w:val="-5"/>
            <w:sz w:val="24"/>
            <w:szCs w:val="24"/>
          </w:rPr>
          <w:t>org.springframework.cloud</w:t>
        </w:r>
        <w:proofErr w:type="spellEnd"/>
        <w:r>
          <w:rPr>
            <w:rStyle w:val="ok"/>
            <w:rFonts w:eastAsiaTheme="majorEastAsia"/>
            <w:spacing w:val="-5"/>
            <w:sz w:val="24"/>
            <w:szCs w:val="24"/>
          </w:rPr>
          <w:t>&lt;/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&gt;spring-cloud-starter-</w:t>
        </w:r>
        <w:proofErr w:type="spellStart"/>
        <w:r>
          <w:rPr>
            <w:rStyle w:val="ok"/>
            <w:rFonts w:eastAsiaTheme="majorEastAsia"/>
            <w:spacing w:val="-5"/>
            <w:sz w:val="24"/>
            <w:szCs w:val="24"/>
          </w:rPr>
          <w:t>netflix</w:t>
        </w:r>
        <w:proofErr w:type="spellEnd"/>
        <w:r>
          <w:rPr>
            <w:rStyle w:val="ok"/>
            <w:rFonts w:eastAsiaTheme="majorEastAsia"/>
            <w:spacing w:val="-5"/>
            <w:sz w:val="24"/>
            <w:szCs w:val="24"/>
          </w:rPr>
          <w:t>-</w:t>
        </w:r>
        <w:proofErr w:type="spellStart"/>
        <w:r>
          <w:rPr>
            <w:rStyle w:val="ok"/>
            <w:rFonts w:eastAsiaTheme="majorEastAsia"/>
            <w:spacing w:val="-5"/>
            <w:sz w:val="24"/>
            <w:szCs w:val="24"/>
          </w:rPr>
          <w:t>hystrix</w:t>
        </w:r>
        <w:proofErr w:type="spellEnd"/>
        <w:r>
          <w:rPr>
            <w:rStyle w:val="ok"/>
            <w:rFonts w:eastAsiaTheme="majorEastAsia"/>
            <w:spacing w:val="-5"/>
            <w:sz w:val="24"/>
            <w:szCs w:val="24"/>
          </w:rPr>
          <w:t>&lt;/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36" w:author="Rajiv Bansal" w:date="2019-08-04T14:09:00Z"/>
          <w:rFonts w:ascii="Georgia" w:hAnsi="Georgia"/>
          <w:spacing w:val="-1"/>
          <w:sz w:val="32"/>
          <w:szCs w:val="32"/>
        </w:rPr>
      </w:pPr>
      <w:ins w:id="293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38" w:author="Rajiv Bansal" w:date="2019-08-04T14:09:00Z"/>
        </w:rPr>
      </w:pPr>
      <w:ins w:id="293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 xml:space="preserve">@EnableCircuitBreaker      // Enable circuit </w:t>
        </w:r>
        <w:proofErr w:type="spellStart"/>
        <w:r>
          <w:rPr>
            <w:rStyle w:val="Strong"/>
            <w:rFonts w:eastAsiaTheme="majorEastAsia"/>
            <w:spacing w:val="-5"/>
            <w:sz w:val="24"/>
            <w:szCs w:val="24"/>
          </w:rPr>
          <w:t>breakers</w:t>
        </w:r>
        <w:r>
          <w:rPr>
            <w:rStyle w:val="ok"/>
            <w:rFonts w:eastAsiaTheme="majorEastAsia"/>
            <w:spacing w:val="-5"/>
            <w:sz w:val="24"/>
            <w:szCs w:val="24"/>
          </w:rPr>
          <w:t>public</w:t>
        </w:r>
        <w:proofErr w:type="spellEnd"/>
        <w:r>
          <w:rPr>
            <w:rStyle w:val="ok"/>
            <w:rFonts w:eastAsiaTheme="majorEastAsia"/>
            <w:spacing w:val="-5"/>
            <w:sz w:val="24"/>
            <w:szCs w:val="24"/>
          </w:rPr>
          <w:t xml:space="preserve"> class </w:t>
        </w:r>
        <w:proofErr w:type="spellStart"/>
        <w:r>
          <w:rPr>
            <w:rStyle w:val="ok"/>
            <w:rFonts w:eastAsiaTheme="majorEastAsia"/>
            <w:spacing w:val="-5"/>
            <w:sz w:val="24"/>
            <w:szCs w:val="24"/>
          </w:rPr>
          <w:t>SpringEurekaGalleryApp</w:t>
        </w:r>
        <w:proofErr w:type="spellEnd"/>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 xml:space="preserve">  public static void main(String[] </w:t>
        </w:r>
        <w:proofErr w:type="spellStart"/>
        <w:r>
          <w:rPr>
            <w:rStyle w:val="ok"/>
            <w:rFonts w:eastAsiaTheme="majorEastAsia"/>
            <w:spacing w:val="-5"/>
            <w:sz w:val="24"/>
            <w:szCs w:val="24"/>
          </w:rPr>
          <w:t>args</w:t>
        </w:r>
        <w:proofErr w:type="spellEnd"/>
        <w:r>
          <w:rPr>
            <w:rStyle w:val="ok"/>
            <w:rFonts w:eastAsiaTheme="majorEastAsia"/>
            <w:spacing w:val="-5"/>
            <w:sz w:val="24"/>
            <w:szCs w:val="24"/>
          </w:rPr>
          <w:t>) {</w:t>
        </w:r>
        <w:r>
          <w:rPr>
            <w:spacing w:val="-5"/>
            <w:sz w:val="24"/>
            <w:szCs w:val="24"/>
          </w:rPr>
          <w:br/>
        </w:r>
        <w:r>
          <w:rPr>
            <w:rStyle w:val="ok"/>
            <w:rFonts w:eastAsiaTheme="majorEastAsia"/>
            <w:spacing w:val="-5"/>
            <w:sz w:val="24"/>
            <w:szCs w:val="24"/>
          </w:rPr>
          <w:t xml:space="preserve">    </w:t>
        </w:r>
        <w:proofErr w:type="spellStart"/>
        <w:r>
          <w:rPr>
            <w:rStyle w:val="ok"/>
            <w:rFonts w:eastAsiaTheme="majorEastAsia"/>
            <w:spacing w:val="-5"/>
            <w:sz w:val="24"/>
            <w:szCs w:val="24"/>
          </w:rPr>
          <w:t>SpringApplication.run</w:t>
        </w:r>
        <w:proofErr w:type="spellEnd"/>
        <w:r>
          <w:rPr>
            <w:rStyle w:val="ok"/>
            <w:rFonts w:eastAsiaTheme="majorEastAsia"/>
            <w:spacing w:val="-5"/>
            <w:sz w:val="24"/>
            <w:szCs w:val="24"/>
          </w:rPr>
          <w:t>(</w:t>
        </w:r>
        <w:proofErr w:type="spellStart"/>
        <w:r>
          <w:rPr>
            <w:rStyle w:val="ok"/>
            <w:rFonts w:eastAsiaTheme="majorEastAsia"/>
            <w:spacing w:val="-5"/>
            <w:sz w:val="24"/>
            <w:szCs w:val="24"/>
          </w:rPr>
          <w:t>SpringEurekaGalleryApp.class</w:t>
        </w:r>
        <w:proofErr w:type="spellEnd"/>
        <w:r>
          <w:rPr>
            <w:rStyle w:val="ok"/>
            <w:rFonts w:eastAsiaTheme="majorEastAsia"/>
            <w:spacing w:val="-5"/>
            <w:sz w:val="24"/>
            <w:szCs w:val="24"/>
          </w:rPr>
          <w:t xml:space="preserve">, </w:t>
        </w:r>
        <w:proofErr w:type="spellStart"/>
        <w:r>
          <w:rPr>
            <w:rStyle w:val="ok"/>
            <w:rFonts w:eastAsiaTheme="majorEastAsia"/>
            <w:spacing w:val="-5"/>
            <w:sz w:val="24"/>
            <w:szCs w:val="24"/>
          </w:rPr>
          <w:t>args</w:t>
        </w:r>
        <w:proofErr w:type="spellEnd"/>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40" w:author="Rajiv Bansal" w:date="2019-08-04T14:09:00Z"/>
          <w:rFonts w:ascii="Georgia" w:hAnsi="Georgia"/>
          <w:spacing w:val="-1"/>
          <w:sz w:val="32"/>
          <w:szCs w:val="32"/>
        </w:rPr>
      </w:pPr>
      <w:ins w:id="294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 xml:space="preserve">annotation, and wraps that method so that </w:t>
        </w:r>
        <w:proofErr w:type="spellStart"/>
        <w:r>
          <w:rPr>
            <w:rFonts w:ascii="Georgia" w:hAnsi="Georgia"/>
            <w:spacing w:val="-1"/>
            <w:sz w:val="32"/>
            <w:szCs w:val="32"/>
          </w:rPr>
          <w:t>Hystrix</w:t>
        </w:r>
        <w:proofErr w:type="spellEnd"/>
        <w:r>
          <w:rPr>
            <w:rFonts w:ascii="Georgia" w:hAnsi="Georgia"/>
            <w:spacing w:val="-1"/>
            <w:sz w:val="32"/>
            <w:szCs w:val="32"/>
          </w:rPr>
          <w:t xml:space="preserve"> can monitor it.</w:t>
        </w:r>
      </w:ins>
    </w:p>
    <w:p w14:paraId="1E384284" w14:textId="77777777" w:rsidR="0084694C" w:rsidRDefault="0084694C" w:rsidP="0084694C">
      <w:pPr>
        <w:pStyle w:val="ln"/>
        <w:shd w:val="clear" w:color="auto" w:fill="FFFFFF"/>
        <w:spacing w:before="480" w:beforeAutospacing="0" w:after="0" w:afterAutospacing="0"/>
        <w:rPr>
          <w:ins w:id="2942" w:author="Rajiv Bansal" w:date="2019-08-04T14:09:00Z"/>
          <w:rFonts w:ascii="Georgia" w:hAnsi="Georgia"/>
          <w:spacing w:val="-1"/>
          <w:sz w:val="32"/>
          <w:szCs w:val="32"/>
        </w:rPr>
      </w:pPr>
      <w:proofErr w:type="spellStart"/>
      <w:ins w:id="2943" w:author="Rajiv Bansal" w:date="2019-08-04T14:09:00Z">
        <w:r>
          <w:rPr>
            <w:rFonts w:ascii="Georgia" w:hAnsi="Georgia"/>
            <w:spacing w:val="-1"/>
            <w:sz w:val="32"/>
            <w:szCs w:val="32"/>
          </w:rPr>
          <w:t>Hystrix</w:t>
        </w:r>
        <w:proofErr w:type="spellEnd"/>
        <w:r>
          <w:rPr>
            <w:rFonts w:ascii="Georgia" w:hAnsi="Georgia"/>
            <w:spacing w:val="-1"/>
            <w:sz w:val="32"/>
            <w:szCs w:val="32"/>
          </w:rPr>
          <w:t xml:space="preserve"> watches for failures in that method, and if failures reached a threshold (limit), </w:t>
        </w:r>
        <w:proofErr w:type="spellStart"/>
        <w:r>
          <w:rPr>
            <w:rFonts w:ascii="Georgia" w:hAnsi="Georgia"/>
            <w:spacing w:val="-1"/>
            <w:sz w:val="32"/>
            <w:szCs w:val="32"/>
          </w:rPr>
          <w:t>Hystrix</w:t>
        </w:r>
        <w:proofErr w:type="spellEnd"/>
        <w:r>
          <w:rPr>
            <w:rFonts w:ascii="Georgia" w:hAnsi="Georgia"/>
            <w:spacing w:val="-1"/>
            <w:sz w:val="32"/>
            <w:szCs w:val="32"/>
          </w:rPr>
          <w:t xml:space="preserve"> opens the circuit so that subsequent calls will automatically fail. Therefore, and while the circuit is open, </w:t>
        </w:r>
        <w:proofErr w:type="spellStart"/>
        <w:r>
          <w:rPr>
            <w:rFonts w:ascii="Georgia" w:hAnsi="Georgia"/>
            <w:spacing w:val="-1"/>
            <w:sz w:val="32"/>
            <w:szCs w:val="32"/>
          </w:rPr>
          <w:t>Hystrix</w:t>
        </w:r>
        <w:proofErr w:type="spellEnd"/>
        <w:r>
          <w:rPr>
            <w:rFonts w:ascii="Georgia" w:hAnsi="Georgia"/>
            <w:spacing w:val="-1"/>
            <w:sz w:val="32"/>
            <w:szCs w:val="32"/>
          </w:rPr>
          <w:t xml:space="preserve">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44" w:author="Rajiv Bansal" w:date="2019-08-04T14:10:00Z"/>
          <w:rFonts w:ascii="Georgia" w:hAnsi="Georgia"/>
          <w:spacing w:val="-1"/>
          <w:sz w:val="32"/>
          <w:szCs w:val="32"/>
        </w:rPr>
      </w:pPr>
      <w:ins w:id="2945" w:author="Rajiv Bansal" w:date="2019-08-04T14:09:00Z">
        <w:r>
          <w:rPr>
            <w:rFonts w:ascii="Georgia" w:hAnsi="Georgia"/>
            <w:spacing w:val="-1"/>
            <w:sz w:val="32"/>
            <w:szCs w:val="32"/>
          </w:rPr>
          <w:t>So, In the controller class, update </w:t>
        </w:r>
        <w:proofErr w:type="spellStart"/>
        <w:r>
          <w:rPr>
            <w:rStyle w:val="HTMLCode"/>
            <w:spacing w:val="-1"/>
          </w:rPr>
          <w:t>getGallery</w:t>
        </w:r>
        <w:proofErr w:type="spellEnd"/>
        <w:r>
          <w:rPr>
            <w:rStyle w:val="HTMLCode"/>
            <w:spacing w:val="-1"/>
          </w:rPr>
          <w:t>()</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4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47">
          <w:tblGrid>
            <w:gridCol w:w="3068"/>
            <w:gridCol w:w="11535"/>
          </w:tblGrid>
        </w:tblGridChange>
      </w:tblGrid>
      <w:tr w:rsidR="0084694C" w:rsidRPr="0084694C" w14:paraId="7ABA1ECE" w14:textId="77777777" w:rsidTr="0084694C">
        <w:trPr>
          <w:gridAfter w:val="1"/>
          <w:wAfter w:w="14583" w:type="dxa"/>
          <w:ins w:id="2948" w:author="Rajiv Bansal" w:date="2019-08-04T14:10:00Z"/>
          <w:trPrChange w:id="294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5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5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52" w:author="Rajiv Bansal" w:date="2019-08-04T14:10:00Z"/>
        </w:trPr>
        <w:tc>
          <w:tcPr>
            <w:tcW w:w="20" w:type="dxa"/>
            <w:shd w:val="clear" w:color="auto" w:fill="auto"/>
            <w:noWrap/>
            <w:hideMark/>
            <w:tcPrChange w:id="295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5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5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58" w:author="Rajiv Bansal" w:date="2019-08-04T14:10:00Z"/>
        </w:trPr>
        <w:tc>
          <w:tcPr>
            <w:tcW w:w="20" w:type="dxa"/>
            <w:shd w:val="clear" w:color="auto" w:fill="auto"/>
            <w:noWrap/>
            <w:hideMark/>
            <w:tcPrChange w:id="295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6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62" w:author="Rajiv Bansal" w:date="2019-08-04T14:10:00Z"/>
                <w:rFonts w:ascii="Consolas" w:eastAsia="Times New Roman" w:hAnsi="Consolas" w:cs="Times New Roman"/>
                <w:color w:val="24292E"/>
                <w:sz w:val="18"/>
                <w:szCs w:val="18"/>
                <w:lang w:eastAsia="en-IN"/>
              </w:rPr>
            </w:pPr>
            <w:ins w:id="296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java.util.List</w:t>
              </w:r>
              <w:proofErr w:type="spellEnd"/>
              <w:r w:rsidRPr="0084694C">
                <w:rPr>
                  <w:rFonts w:ascii="Consolas" w:eastAsia="Times New Roman" w:hAnsi="Consolas" w:cs="Times New Roman"/>
                  <w:color w:val="24292E"/>
                  <w:sz w:val="18"/>
                  <w:szCs w:val="18"/>
                  <w:lang w:eastAsia="en-IN"/>
                </w:rPr>
                <w:t>;</w:t>
              </w:r>
            </w:ins>
          </w:p>
        </w:tc>
      </w:tr>
      <w:tr w:rsidR="0084694C" w:rsidRPr="0084694C" w14:paraId="5876851D" w14:textId="77777777" w:rsidTr="0084694C">
        <w:trPr>
          <w:ins w:id="2964" w:author="Rajiv Bansal" w:date="2019-08-04T14:10:00Z"/>
        </w:trPr>
        <w:tc>
          <w:tcPr>
            <w:tcW w:w="20" w:type="dxa"/>
            <w:shd w:val="clear" w:color="auto" w:fill="auto"/>
            <w:noWrap/>
            <w:hideMark/>
            <w:tcPrChange w:id="296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6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6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70" w:author="Rajiv Bansal" w:date="2019-08-04T14:10:00Z"/>
        </w:trPr>
        <w:tc>
          <w:tcPr>
            <w:tcW w:w="20" w:type="dxa"/>
            <w:shd w:val="clear" w:color="auto" w:fill="auto"/>
            <w:noWrap/>
            <w:hideMark/>
            <w:tcPrChange w:id="297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7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7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74" w:author="Rajiv Bansal" w:date="2019-08-04T14:10:00Z"/>
                <w:rFonts w:ascii="Consolas" w:eastAsia="Times New Roman" w:hAnsi="Consolas" w:cs="Times New Roman"/>
                <w:color w:val="24292E"/>
                <w:sz w:val="18"/>
                <w:szCs w:val="18"/>
                <w:lang w:eastAsia="en-IN"/>
              </w:rPr>
            </w:pPr>
            <w:ins w:id="297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org.springframework.beans.factory.annotation.Autowired</w:t>
              </w:r>
              <w:proofErr w:type="spellEnd"/>
              <w:r w:rsidRPr="0084694C">
                <w:rPr>
                  <w:rFonts w:ascii="Consolas" w:eastAsia="Times New Roman" w:hAnsi="Consolas" w:cs="Times New Roman"/>
                  <w:color w:val="24292E"/>
                  <w:sz w:val="18"/>
                  <w:szCs w:val="18"/>
                  <w:lang w:eastAsia="en-IN"/>
                </w:rPr>
                <w:t>;</w:t>
              </w:r>
            </w:ins>
          </w:p>
        </w:tc>
      </w:tr>
      <w:tr w:rsidR="0084694C" w:rsidRPr="0084694C" w14:paraId="6C66F515" w14:textId="77777777" w:rsidTr="0084694C">
        <w:trPr>
          <w:ins w:id="2976" w:author="Rajiv Bansal" w:date="2019-08-04T14:10:00Z"/>
        </w:trPr>
        <w:tc>
          <w:tcPr>
            <w:tcW w:w="20" w:type="dxa"/>
            <w:shd w:val="clear" w:color="auto" w:fill="auto"/>
            <w:noWrap/>
            <w:hideMark/>
            <w:tcPrChange w:id="297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80" w:author="Rajiv Bansal" w:date="2019-08-04T14:10:00Z"/>
                <w:rFonts w:ascii="Consolas" w:eastAsia="Times New Roman" w:hAnsi="Consolas" w:cs="Times New Roman"/>
                <w:color w:val="24292E"/>
                <w:sz w:val="18"/>
                <w:szCs w:val="18"/>
                <w:lang w:eastAsia="en-IN"/>
              </w:rPr>
            </w:pPr>
            <w:ins w:id="298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org.springframework.core.env.Environment</w:t>
              </w:r>
              <w:proofErr w:type="spellEnd"/>
              <w:r w:rsidRPr="0084694C">
                <w:rPr>
                  <w:rFonts w:ascii="Consolas" w:eastAsia="Times New Roman" w:hAnsi="Consolas" w:cs="Times New Roman"/>
                  <w:color w:val="24292E"/>
                  <w:sz w:val="18"/>
                  <w:szCs w:val="18"/>
                  <w:lang w:eastAsia="en-IN"/>
                </w:rPr>
                <w:t>;</w:t>
              </w:r>
            </w:ins>
          </w:p>
        </w:tc>
      </w:tr>
      <w:tr w:rsidR="0084694C" w:rsidRPr="0084694C" w14:paraId="3BEB8F21" w14:textId="77777777" w:rsidTr="0084694C">
        <w:trPr>
          <w:ins w:id="2982" w:author="Rajiv Bansal" w:date="2019-08-04T14:10:00Z"/>
        </w:trPr>
        <w:tc>
          <w:tcPr>
            <w:tcW w:w="20" w:type="dxa"/>
            <w:shd w:val="clear" w:color="auto" w:fill="auto"/>
            <w:noWrap/>
            <w:hideMark/>
            <w:tcPrChange w:id="298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86" w:author="Rajiv Bansal" w:date="2019-08-04T14:10:00Z"/>
                <w:rFonts w:ascii="Consolas" w:eastAsia="Times New Roman" w:hAnsi="Consolas" w:cs="Times New Roman"/>
                <w:color w:val="24292E"/>
                <w:sz w:val="18"/>
                <w:szCs w:val="18"/>
                <w:lang w:eastAsia="en-IN"/>
              </w:rPr>
            </w:pPr>
            <w:ins w:id="298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org.springframework.web.bind.annotation.PathVariable</w:t>
              </w:r>
              <w:proofErr w:type="spellEnd"/>
              <w:r w:rsidRPr="0084694C">
                <w:rPr>
                  <w:rFonts w:ascii="Consolas" w:eastAsia="Times New Roman" w:hAnsi="Consolas" w:cs="Times New Roman"/>
                  <w:color w:val="24292E"/>
                  <w:sz w:val="18"/>
                  <w:szCs w:val="18"/>
                  <w:lang w:eastAsia="en-IN"/>
                </w:rPr>
                <w:t>;</w:t>
              </w:r>
            </w:ins>
          </w:p>
        </w:tc>
      </w:tr>
      <w:tr w:rsidR="0084694C" w:rsidRPr="0084694C" w14:paraId="7A2B5511" w14:textId="77777777" w:rsidTr="0084694C">
        <w:trPr>
          <w:ins w:id="2988" w:author="Rajiv Bansal" w:date="2019-08-04T14:10:00Z"/>
        </w:trPr>
        <w:tc>
          <w:tcPr>
            <w:tcW w:w="20" w:type="dxa"/>
            <w:shd w:val="clear" w:color="auto" w:fill="auto"/>
            <w:noWrap/>
            <w:hideMark/>
            <w:tcPrChange w:id="298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92" w:author="Rajiv Bansal" w:date="2019-08-04T14:10:00Z"/>
                <w:rFonts w:ascii="Consolas" w:eastAsia="Times New Roman" w:hAnsi="Consolas" w:cs="Times New Roman"/>
                <w:color w:val="24292E"/>
                <w:sz w:val="18"/>
                <w:szCs w:val="18"/>
                <w:lang w:eastAsia="en-IN"/>
              </w:rPr>
            </w:pPr>
            <w:ins w:id="299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org.springframework.web.bind.annotation.RequestMapping</w:t>
              </w:r>
              <w:proofErr w:type="spellEnd"/>
              <w:r w:rsidRPr="0084694C">
                <w:rPr>
                  <w:rFonts w:ascii="Consolas" w:eastAsia="Times New Roman" w:hAnsi="Consolas" w:cs="Times New Roman"/>
                  <w:color w:val="24292E"/>
                  <w:sz w:val="18"/>
                  <w:szCs w:val="18"/>
                  <w:lang w:eastAsia="en-IN"/>
                </w:rPr>
                <w:t>;</w:t>
              </w:r>
            </w:ins>
          </w:p>
        </w:tc>
      </w:tr>
      <w:tr w:rsidR="0084694C" w:rsidRPr="0084694C" w14:paraId="2C48ACD2" w14:textId="77777777" w:rsidTr="0084694C">
        <w:trPr>
          <w:ins w:id="2994" w:author="Rajiv Bansal" w:date="2019-08-04T14:10:00Z"/>
        </w:trPr>
        <w:tc>
          <w:tcPr>
            <w:tcW w:w="20" w:type="dxa"/>
            <w:shd w:val="clear" w:color="auto" w:fill="auto"/>
            <w:noWrap/>
            <w:hideMark/>
            <w:tcPrChange w:id="299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9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98" w:author="Rajiv Bansal" w:date="2019-08-04T14:10:00Z"/>
                <w:rFonts w:ascii="Consolas" w:eastAsia="Times New Roman" w:hAnsi="Consolas" w:cs="Times New Roman"/>
                <w:color w:val="24292E"/>
                <w:sz w:val="18"/>
                <w:szCs w:val="18"/>
                <w:lang w:eastAsia="en-IN"/>
              </w:rPr>
            </w:pPr>
            <w:ins w:id="299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org.springframework.web.bind.annotation.RestController</w:t>
              </w:r>
              <w:proofErr w:type="spellEnd"/>
              <w:r w:rsidRPr="0084694C">
                <w:rPr>
                  <w:rFonts w:ascii="Consolas" w:eastAsia="Times New Roman" w:hAnsi="Consolas" w:cs="Times New Roman"/>
                  <w:color w:val="24292E"/>
                  <w:sz w:val="18"/>
                  <w:szCs w:val="18"/>
                  <w:lang w:eastAsia="en-IN"/>
                </w:rPr>
                <w:t>;</w:t>
              </w:r>
            </w:ins>
          </w:p>
        </w:tc>
      </w:tr>
      <w:tr w:rsidR="0084694C" w:rsidRPr="0084694C" w14:paraId="53E2B524" w14:textId="77777777" w:rsidTr="0084694C">
        <w:trPr>
          <w:ins w:id="3000" w:author="Rajiv Bansal" w:date="2019-08-04T14:10:00Z"/>
        </w:trPr>
        <w:tc>
          <w:tcPr>
            <w:tcW w:w="20" w:type="dxa"/>
            <w:shd w:val="clear" w:color="auto" w:fill="auto"/>
            <w:noWrap/>
            <w:hideMark/>
            <w:tcPrChange w:id="300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300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0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3004" w:author="Rajiv Bansal" w:date="2019-08-04T14:10:00Z"/>
                <w:rFonts w:ascii="Consolas" w:eastAsia="Times New Roman" w:hAnsi="Consolas" w:cs="Times New Roman"/>
                <w:color w:val="24292E"/>
                <w:sz w:val="18"/>
                <w:szCs w:val="18"/>
                <w:lang w:eastAsia="en-IN"/>
              </w:rPr>
            </w:pPr>
            <w:ins w:id="300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org.springframework.web.client.RestTemplate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700DDC51" w14:textId="77777777" w:rsidTr="0084694C">
        <w:trPr>
          <w:ins w:id="3006" w:author="Rajiv Bansal" w:date="2019-08-04T14:10:00Z"/>
        </w:trPr>
        <w:tc>
          <w:tcPr>
            <w:tcW w:w="20" w:type="dxa"/>
            <w:shd w:val="clear" w:color="auto" w:fill="auto"/>
            <w:noWrap/>
            <w:hideMark/>
            <w:tcPrChange w:id="300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300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0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1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1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12" w:author="Rajiv Bansal" w:date="2019-08-04T14:10:00Z"/>
        </w:trPr>
        <w:tc>
          <w:tcPr>
            <w:tcW w:w="20" w:type="dxa"/>
            <w:shd w:val="clear" w:color="auto" w:fill="auto"/>
            <w:noWrap/>
            <w:hideMark/>
            <w:tcPrChange w:id="301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1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1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16" w:author="Rajiv Bansal" w:date="2019-08-04T14:10:00Z"/>
                <w:rFonts w:ascii="Consolas" w:eastAsia="Times New Roman" w:hAnsi="Consolas" w:cs="Times New Roman"/>
                <w:color w:val="24292E"/>
                <w:sz w:val="18"/>
                <w:szCs w:val="18"/>
                <w:lang w:eastAsia="en-IN"/>
              </w:rPr>
            </w:pPr>
            <w:ins w:id="301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com.eureka.gallery.entities.Gallery</w:t>
              </w:r>
              <w:proofErr w:type="spellEnd"/>
              <w:r w:rsidRPr="0084694C">
                <w:rPr>
                  <w:rFonts w:ascii="Consolas" w:eastAsia="Times New Roman" w:hAnsi="Consolas" w:cs="Times New Roman"/>
                  <w:color w:val="24292E"/>
                  <w:sz w:val="18"/>
                  <w:szCs w:val="18"/>
                  <w:lang w:eastAsia="en-IN"/>
                </w:rPr>
                <w:t>;</w:t>
              </w:r>
            </w:ins>
          </w:p>
        </w:tc>
      </w:tr>
      <w:tr w:rsidR="0084694C" w:rsidRPr="0084694C" w14:paraId="6435730F" w14:textId="77777777" w:rsidTr="0084694C">
        <w:trPr>
          <w:ins w:id="3018" w:author="Rajiv Bansal" w:date="2019-08-04T14:10:00Z"/>
        </w:trPr>
        <w:tc>
          <w:tcPr>
            <w:tcW w:w="20" w:type="dxa"/>
            <w:shd w:val="clear" w:color="auto" w:fill="auto"/>
            <w:noWrap/>
            <w:hideMark/>
            <w:tcPrChange w:id="301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2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22" w:author="Rajiv Bansal" w:date="2019-08-04T14:10:00Z"/>
                <w:rFonts w:ascii="Consolas" w:eastAsia="Times New Roman" w:hAnsi="Consolas" w:cs="Times New Roman"/>
                <w:color w:val="24292E"/>
                <w:sz w:val="18"/>
                <w:szCs w:val="18"/>
                <w:lang w:eastAsia="en-IN"/>
              </w:rPr>
            </w:pPr>
            <w:ins w:id="302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com.netflix.hystrix.contrib.javanica.annotation.HystrixCommand</w:t>
              </w:r>
              <w:proofErr w:type="spellEnd"/>
              <w:r w:rsidRPr="0084694C">
                <w:rPr>
                  <w:rFonts w:ascii="Consolas" w:eastAsia="Times New Roman" w:hAnsi="Consolas" w:cs="Times New Roman"/>
                  <w:color w:val="24292E"/>
                  <w:sz w:val="18"/>
                  <w:szCs w:val="18"/>
                  <w:lang w:eastAsia="en-IN"/>
                </w:rPr>
                <w:t>;</w:t>
              </w:r>
            </w:ins>
          </w:p>
        </w:tc>
      </w:tr>
      <w:tr w:rsidR="0084694C" w:rsidRPr="0084694C" w14:paraId="144D8B51" w14:textId="77777777" w:rsidTr="0084694C">
        <w:trPr>
          <w:ins w:id="3024" w:author="Rajiv Bansal" w:date="2019-08-04T14:10:00Z"/>
        </w:trPr>
        <w:tc>
          <w:tcPr>
            <w:tcW w:w="20" w:type="dxa"/>
            <w:shd w:val="clear" w:color="auto" w:fill="auto"/>
            <w:noWrap/>
            <w:hideMark/>
            <w:tcPrChange w:id="302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2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2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2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30" w:author="Rajiv Bansal" w:date="2019-08-04T14:10:00Z"/>
        </w:trPr>
        <w:tc>
          <w:tcPr>
            <w:tcW w:w="20" w:type="dxa"/>
            <w:shd w:val="clear" w:color="auto" w:fill="auto"/>
            <w:noWrap/>
            <w:hideMark/>
            <w:tcPrChange w:id="303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3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3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34" w:author="Rajiv Bansal" w:date="2019-08-04T14:10:00Z"/>
                <w:rFonts w:ascii="Consolas" w:eastAsia="Times New Roman" w:hAnsi="Consolas" w:cs="Times New Roman"/>
                <w:color w:val="24292E"/>
                <w:sz w:val="18"/>
                <w:szCs w:val="18"/>
                <w:lang w:eastAsia="en-IN"/>
              </w:rPr>
            </w:pPr>
            <w:ins w:id="303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36" w:author="Rajiv Bansal" w:date="2019-08-04T14:10:00Z"/>
        </w:trPr>
        <w:tc>
          <w:tcPr>
            <w:tcW w:w="20" w:type="dxa"/>
            <w:shd w:val="clear" w:color="auto" w:fill="auto"/>
            <w:noWrap/>
            <w:hideMark/>
            <w:tcPrChange w:id="303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3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40" w:author="Rajiv Bansal" w:date="2019-08-04T14:10:00Z"/>
                <w:rFonts w:ascii="Consolas" w:eastAsia="Times New Roman" w:hAnsi="Consolas" w:cs="Times New Roman"/>
                <w:color w:val="24292E"/>
                <w:sz w:val="18"/>
                <w:szCs w:val="18"/>
                <w:lang w:eastAsia="en-IN"/>
              </w:rPr>
            </w:pPr>
            <w:ins w:id="304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42" w:author="Rajiv Bansal" w:date="2019-08-04T14:10:00Z"/>
        </w:trPr>
        <w:tc>
          <w:tcPr>
            <w:tcW w:w="20" w:type="dxa"/>
            <w:shd w:val="clear" w:color="auto" w:fill="auto"/>
            <w:noWrap/>
            <w:hideMark/>
            <w:tcPrChange w:id="304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46" w:author="Rajiv Bansal" w:date="2019-08-04T14:10:00Z"/>
                <w:rFonts w:ascii="Consolas" w:eastAsia="Times New Roman" w:hAnsi="Consolas" w:cs="Times New Roman"/>
                <w:color w:val="24292E"/>
                <w:sz w:val="18"/>
                <w:szCs w:val="18"/>
                <w:lang w:eastAsia="en-IN"/>
              </w:rPr>
            </w:pPr>
            <w:ins w:id="304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6F42C1"/>
                  <w:sz w:val="18"/>
                  <w:szCs w:val="18"/>
                  <w:lang w:eastAsia="en-IN"/>
                </w:rPr>
                <w:t>HomeController</w:t>
              </w:r>
              <w:proofErr w:type="spellEnd"/>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48" w:author="Rajiv Bansal" w:date="2019-08-04T14:10:00Z"/>
        </w:trPr>
        <w:tc>
          <w:tcPr>
            <w:tcW w:w="20" w:type="dxa"/>
            <w:shd w:val="clear" w:color="auto" w:fill="auto"/>
            <w:noWrap/>
            <w:hideMark/>
            <w:tcPrChange w:id="304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5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52" w:author="Rajiv Bansal" w:date="2019-08-04T14:10:00Z"/>
                <w:rFonts w:ascii="Consolas" w:eastAsia="Times New Roman" w:hAnsi="Consolas" w:cs="Times New Roman"/>
                <w:color w:val="24292E"/>
                <w:sz w:val="18"/>
                <w:szCs w:val="18"/>
                <w:lang w:eastAsia="en-IN"/>
              </w:rPr>
            </w:pPr>
            <w:ins w:id="305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54" w:author="Rajiv Bansal" w:date="2019-08-04T14:10:00Z"/>
        </w:trPr>
        <w:tc>
          <w:tcPr>
            <w:tcW w:w="20" w:type="dxa"/>
            <w:shd w:val="clear" w:color="auto" w:fill="auto"/>
            <w:noWrap/>
            <w:hideMark/>
            <w:tcPrChange w:id="305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58" w:author="Rajiv Bansal" w:date="2019-08-04T14:10:00Z"/>
                <w:rFonts w:ascii="Consolas" w:eastAsia="Times New Roman" w:hAnsi="Consolas" w:cs="Times New Roman"/>
                <w:color w:val="24292E"/>
                <w:sz w:val="18"/>
                <w:szCs w:val="18"/>
                <w:lang w:eastAsia="en-IN"/>
              </w:rPr>
            </w:pPr>
            <w:ins w:id="305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246B988F" w14:textId="77777777" w:rsidTr="0084694C">
        <w:trPr>
          <w:ins w:id="3060" w:author="Rajiv Bansal" w:date="2019-08-04T14:10:00Z"/>
        </w:trPr>
        <w:tc>
          <w:tcPr>
            <w:tcW w:w="20" w:type="dxa"/>
            <w:shd w:val="clear" w:color="auto" w:fill="auto"/>
            <w:noWrap/>
            <w:hideMark/>
            <w:tcPrChange w:id="306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64" w:author="Rajiv Bansal" w:date="2019-08-04T14:10:00Z"/>
                <w:rFonts w:ascii="Consolas" w:eastAsia="Times New Roman" w:hAnsi="Consolas" w:cs="Times New Roman"/>
                <w:color w:val="24292E"/>
                <w:sz w:val="18"/>
                <w:szCs w:val="18"/>
                <w:lang w:eastAsia="en-IN"/>
              </w:rPr>
            </w:pPr>
            <w:ins w:id="306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66" w:author="Rajiv Bansal" w:date="2019-08-04T14:10:00Z"/>
        </w:trPr>
        <w:tc>
          <w:tcPr>
            <w:tcW w:w="20" w:type="dxa"/>
            <w:shd w:val="clear" w:color="auto" w:fill="auto"/>
            <w:noWrap/>
            <w:hideMark/>
            <w:tcPrChange w:id="306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70" w:author="Rajiv Bansal" w:date="2019-08-04T14:10:00Z"/>
                <w:rFonts w:ascii="Consolas" w:eastAsia="Times New Roman" w:hAnsi="Consolas" w:cs="Times New Roman"/>
                <w:color w:val="24292E"/>
                <w:sz w:val="18"/>
                <w:szCs w:val="18"/>
                <w:lang w:eastAsia="en-IN"/>
              </w:rPr>
            </w:pPr>
            <w:ins w:id="307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72" w:author="Rajiv Bansal" w:date="2019-08-04T14:10:00Z"/>
        </w:trPr>
        <w:tc>
          <w:tcPr>
            <w:tcW w:w="20" w:type="dxa"/>
            <w:shd w:val="clear" w:color="auto" w:fill="auto"/>
            <w:noWrap/>
            <w:hideMark/>
            <w:tcPrChange w:id="307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76" w:author="Rajiv Bansal" w:date="2019-08-04T14:10:00Z"/>
                <w:rFonts w:ascii="Consolas" w:eastAsia="Times New Roman" w:hAnsi="Consolas" w:cs="Times New Roman"/>
                <w:color w:val="24292E"/>
                <w:sz w:val="18"/>
                <w:szCs w:val="18"/>
                <w:lang w:eastAsia="en-IN"/>
              </w:rPr>
            </w:pPr>
            <w:ins w:id="307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78" w:author="Rajiv Bansal" w:date="2019-08-04T14:10:00Z"/>
        </w:trPr>
        <w:tc>
          <w:tcPr>
            <w:tcW w:w="20" w:type="dxa"/>
            <w:shd w:val="clear" w:color="auto" w:fill="auto"/>
            <w:noWrap/>
            <w:hideMark/>
            <w:tcPrChange w:id="307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82" w:author="Rajiv Bansal" w:date="2019-08-04T14:10:00Z"/>
                <w:rFonts w:ascii="Consolas" w:eastAsia="Times New Roman" w:hAnsi="Consolas" w:cs="Times New Roman"/>
                <w:color w:val="24292E"/>
                <w:sz w:val="18"/>
                <w:szCs w:val="18"/>
                <w:lang w:eastAsia="en-IN"/>
              </w:rPr>
            </w:pPr>
            <w:ins w:id="308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spellStart"/>
              <w:r w:rsidRPr="0084694C">
                <w:rPr>
                  <w:rFonts w:ascii="Consolas" w:eastAsia="Times New Roman" w:hAnsi="Consolas" w:cs="Times New Roman"/>
                  <w:color w:val="6F42C1"/>
                  <w:sz w:val="18"/>
                  <w:szCs w:val="18"/>
                  <w:lang w:eastAsia="en-IN"/>
                </w:rPr>
                <w:t>getGallery</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84" w:author="Rajiv Bansal" w:date="2019-08-04T14:10:00Z"/>
        </w:trPr>
        <w:tc>
          <w:tcPr>
            <w:tcW w:w="20" w:type="dxa"/>
            <w:shd w:val="clear" w:color="auto" w:fill="auto"/>
            <w:noWrap/>
            <w:hideMark/>
            <w:tcPrChange w:id="308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88" w:author="Rajiv Bansal" w:date="2019-08-04T14:10:00Z"/>
                <w:rFonts w:ascii="Consolas" w:eastAsia="Times New Roman" w:hAnsi="Consolas" w:cs="Times New Roman"/>
                <w:color w:val="24292E"/>
                <w:sz w:val="18"/>
                <w:szCs w:val="18"/>
                <w:lang w:eastAsia="en-IN"/>
              </w:rPr>
            </w:pPr>
            <w:ins w:id="308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90" w:author="Rajiv Bansal" w:date="2019-08-04T14:10:00Z"/>
        </w:trPr>
        <w:tc>
          <w:tcPr>
            <w:tcW w:w="20" w:type="dxa"/>
            <w:shd w:val="clear" w:color="auto" w:fill="auto"/>
            <w:noWrap/>
            <w:hideMark/>
            <w:tcPrChange w:id="309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94" w:author="Rajiv Bansal" w:date="2019-08-04T14:10:00Z"/>
                <w:rFonts w:ascii="Consolas" w:eastAsia="Times New Roman" w:hAnsi="Consolas" w:cs="Times New Roman"/>
                <w:color w:val="24292E"/>
                <w:sz w:val="18"/>
                <w:szCs w:val="18"/>
                <w:lang w:eastAsia="en-IN"/>
              </w:rPr>
            </w:pPr>
            <w:ins w:id="309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w:t>
              </w:r>
              <w:proofErr w:type="spellStart"/>
              <w:r w:rsidRPr="0084694C">
                <w:rPr>
                  <w:rFonts w:ascii="Consolas" w:eastAsia="Times New Roman" w:hAnsi="Consolas" w:cs="Times New Roman"/>
                  <w:color w:val="24292E"/>
                  <w:sz w:val="18"/>
                  <w:szCs w:val="18"/>
                  <w:lang w:eastAsia="en-IN"/>
                </w:rPr>
                <w:t>gallery</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96" w:author="Rajiv Bansal" w:date="2019-08-04T14:10:00Z"/>
        </w:trPr>
        <w:tc>
          <w:tcPr>
            <w:tcW w:w="20" w:type="dxa"/>
            <w:shd w:val="clear" w:color="auto" w:fill="auto"/>
            <w:noWrap/>
            <w:hideMark/>
            <w:tcPrChange w:id="309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100" w:author="Rajiv Bansal" w:date="2019-08-04T14:10:00Z"/>
                <w:rFonts w:ascii="Consolas" w:eastAsia="Times New Roman" w:hAnsi="Consolas" w:cs="Times New Roman"/>
                <w:color w:val="24292E"/>
                <w:sz w:val="18"/>
                <w:szCs w:val="18"/>
                <w:lang w:eastAsia="en-IN"/>
              </w:rPr>
            </w:pPr>
            <w:ins w:id="310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w:t>
              </w:r>
              <w:proofErr w:type="spellEnd"/>
              <w:r w:rsidRPr="0084694C">
                <w:rPr>
                  <w:rFonts w:ascii="Consolas" w:eastAsia="Times New Roman" w:hAnsi="Consolas" w:cs="Times New Roman"/>
                  <w:color w:val="24292E"/>
                  <w:sz w:val="18"/>
                  <w:szCs w:val="18"/>
                  <w:lang w:eastAsia="en-IN"/>
                </w:rPr>
                <w:t>(id);</w:t>
              </w:r>
            </w:ins>
          </w:p>
        </w:tc>
      </w:tr>
      <w:tr w:rsidR="0084694C" w:rsidRPr="0084694C" w14:paraId="180487A5" w14:textId="77777777" w:rsidTr="0084694C">
        <w:trPr>
          <w:ins w:id="3102" w:author="Rajiv Bansal" w:date="2019-08-04T14:10:00Z"/>
        </w:trPr>
        <w:tc>
          <w:tcPr>
            <w:tcW w:w="20" w:type="dxa"/>
            <w:shd w:val="clear" w:color="auto" w:fill="auto"/>
            <w:noWrap/>
            <w:hideMark/>
            <w:tcPrChange w:id="310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10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106" w:author="Rajiv Bansal" w:date="2019-08-04T14:10:00Z"/>
                <w:rFonts w:ascii="Consolas" w:eastAsia="Times New Roman" w:hAnsi="Consolas" w:cs="Times New Roman"/>
                <w:color w:val="24292E"/>
                <w:sz w:val="18"/>
                <w:szCs w:val="18"/>
                <w:lang w:eastAsia="en-IN"/>
              </w:rPr>
            </w:pPr>
            <w:ins w:id="310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108" w:author="Rajiv Bansal" w:date="2019-08-04T14:10:00Z"/>
        </w:trPr>
        <w:tc>
          <w:tcPr>
            <w:tcW w:w="20" w:type="dxa"/>
            <w:shd w:val="clear" w:color="auto" w:fill="auto"/>
            <w:noWrap/>
            <w:hideMark/>
            <w:tcPrChange w:id="310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12" w:author="Rajiv Bansal" w:date="2019-08-04T14:10:00Z"/>
                <w:rFonts w:ascii="Consolas" w:eastAsia="Times New Roman" w:hAnsi="Consolas" w:cs="Times New Roman"/>
                <w:color w:val="24292E"/>
                <w:sz w:val="18"/>
                <w:szCs w:val="18"/>
                <w:lang w:eastAsia="en-IN"/>
              </w:rPr>
            </w:pPr>
            <w:ins w:id="311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14" w:author="Rajiv Bansal" w:date="2019-08-04T14:10:00Z"/>
        </w:trPr>
        <w:tc>
          <w:tcPr>
            <w:tcW w:w="20" w:type="dxa"/>
            <w:shd w:val="clear" w:color="auto" w:fill="auto"/>
            <w:noWrap/>
            <w:hideMark/>
            <w:tcPrChange w:id="311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18" w:author="Rajiv Bansal" w:date="2019-08-04T14:10:00Z"/>
                <w:rFonts w:ascii="Consolas" w:eastAsia="Times New Roman" w:hAnsi="Consolas" w:cs="Times New Roman"/>
                <w:color w:val="24292E"/>
                <w:sz w:val="18"/>
                <w:szCs w:val="18"/>
                <w:lang w:eastAsia="en-IN"/>
              </w:rPr>
            </w:pPr>
            <w:ins w:id="311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20" w:author="Rajiv Bansal" w:date="2019-08-04T14:10:00Z"/>
        </w:trPr>
        <w:tc>
          <w:tcPr>
            <w:tcW w:w="20" w:type="dxa"/>
            <w:shd w:val="clear" w:color="auto" w:fill="auto"/>
            <w:noWrap/>
            <w:hideMark/>
            <w:tcPrChange w:id="312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2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24" w:author="Rajiv Bansal" w:date="2019-08-04T14:10:00Z"/>
                <w:rFonts w:ascii="Consolas" w:eastAsia="Times New Roman" w:hAnsi="Consolas" w:cs="Times New Roman"/>
                <w:color w:val="24292E"/>
                <w:sz w:val="18"/>
                <w:szCs w:val="18"/>
                <w:lang w:eastAsia="en-IN"/>
              </w:rPr>
            </w:pPr>
            <w:ins w:id="312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proofErr w:type="spellEnd"/>
              <w:r w:rsidRPr="0084694C">
                <w:rPr>
                  <w:rFonts w:ascii="Consolas" w:eastAsia="Times New Roman" w:hAnsi="Consolas" w:cs="Times New Roman"/>
                  <w:color w:val="24292E"/>
                  <w:sz w:val="18"/>
                  <w:szCs w:val="18"/>
                  <w:lang w:eastAsia="en-IN"/>
                </w:rPr>
                <w:t>);</w:t>
              </w:r>
            </w:ins>
          </w:p>
        </w:tc>
      </w:tr>
      <w:tr w:rsidR="0084694C" w:rsidRPr="0084694C" w14:paraId="2754DD29" w14:textId="77777777" w:rsidTr="0084694C">
        <w:trPr>
          <w:ins w:id="3126" w:author="Rajiv Bansal" w:date="2019-08-04T14:10:00Z"/>
        </w:trPr>
        <w:tc>
          <w:tcPr>
            <w:tcW w:w="20" w:type="dxa"/>
            <w:shd w:val="clear" w:color="auto" w:fill="auto"/>
            <w:noWrap/>
            <w:hideMark/>
            <w:tcPrChange w:id="312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30" w:author="Rajiv Bansal" w:date="2019-08-04T14:10:00Z"/>
                <w:rFonts w:ascii="Consolas" w:eastAsia="Times New Roman" w:hAnsi="Consolas" w:cs="Times New Roman"/>
                <w:color w:val="24292E"/>
                <w:sz w:val="18"/>
                <w:szCs w:val="18"/>
                <w:lang w:eastAsia="en-IN"/>
              </w:rPr>
            </w:pPr>
            <w:ins w:id="313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w:t>
              </w:r>
              <w:proofErr w:type="spellEnd"/>
              <w:r w:rsidRPr="0084694C">
                <w:rPr>
                  <w:rFonts w:ascii="Consolas" w:eastAsia="Times New Roman" w:hAnsi="Consolas" w:cs="Times New Roman"/>
                  <w:color w:val="24292E"/>
                  <w:sz w:val="18"/>
                  <w:szCs w:val="18"/>
                  <w:lang w:eastAsia="en-IN"/>
                </w:rPr>
                <w:t>(images);</w:t>
              </w:r>
            </w:ins>
          </w:p>
        </w:tc>
      </w:tr>
      <w:tr w:rsidR="0084694C" w:rsidRPr="0084694C" w14:paraId="32AAA26E" w14:textId="77777777" w:rsidTr="0084694C">
        <w:trPr>
          <w:ins w:id="3132" w:author="Rajiv Bansal" w:date="2019-08-04T14:10:00Z"/>
        </w:trPr>
        <w:tc>
          <w:tcPr>
            <w:tcW w:w="20" w:type="dxa"/>
            <w:shd w:val="clear" w:color="auto" w:fill="auto"/>
            <w:noWrap/>
            <w:hideMark/>
            <w:tcPrChange w:id="313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36" w:author="Rajiv Bansal" w:date="2019-08-04T14:10:00Z"/>
                <w:rFonts w:ascii="Consolas" w:eastAsia="Times New Roman" w:hAnsi="Consolas" w:cs="Times New Roman"/>
                <w:color w:val="24292E"/>
                <w:sz w:val="18"/>
                <w:szCs w:val="18"/>
                <w:lang w:eastAsia="en-IN"/>
              </w:rPr>
            </w:pPr>
            <w:ins w:id="313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38" w:author="Rajiv Bansal" w:date="2019-08-04T14:10:00Z"/>
        </w:trPr>
        <w:tc>
          <w:tcPr>
            <w:tcW w:w="20" w:type="dxa"/>
            <w:shd w:val="clear" w:color="auto" w:fill="auto"/>
            <w:noWrap/>
            <w:hideMark/>
            <w:tcPrChange w:id="313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4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42" w:author="Rajiv Bansal" w:date="2019-08-04T14:10:00Z"/>
                <w:rFonts w:ascii="Consolas" w:eastAsia="Times New Roman" w:hAnsi="Consolas" w:cs="Times New Roman"/>
                <w:color w:val="24292E"/>
                <w:sz w:val="18"/>
                <w:szCs w:val="18"/>
                <w:lang w:eastAsia="en-IN"/>
              </w:rPr>
            </w:pPr>
            <w:ins w:id="314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44" w:author="Rajiv Bansal" w:date="2019-08-04T14:10:00Z"/>
        </w:trPr>
        <w:tc>
          <w:tcPr>
            <w:tcW w:w="20" w:type="dxa"/>
            <w:shd w:val="clear" w:color="auto" w:fill="auto"/>
            <w:noWrap/>
            <w:hideMark/>
            <w:tcPrChange w:id="314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48" w:author="Rajiv Bansal" w:date="2019-08-04T14:10:00Z"/>
                <w:rFonts w:ascii="Consolas" w:eastAsia="Times New Roman" w:hAnsi="Consolas" w:cs="Times New Roman"/>
                <w:color w:val="24292E"/>
                <w:sz w:val="18"/>
                <w:szCs w:val="18"/>
                <w:lang w:eastAsia="en-IN"/>
              </w:rPr>
            </w:pPr>
            <w:ins w:id="314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50" w:author="Rajiv Bansal" w:date="2019-08-04T14:10:00Z"/>
        </w:trPr>
        <w:tc>
          <w:tcPr>
            <w:tcW w:w="20" w:type="dxa"/>
            <w:shd w:val="clear" w:color="auto" w:fill="auto"/>
            <w:noWrap/>
            <w:hideMark/>
            <w:tcPrChange w:id="315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54" w:author="Rajiv Bansal" w:date="2019-08-04T14:10:00Z"/>
                <w:rFonts w:ascii="Consolas" w:eastAsia="Times New Roman" w:hAnsi="Consolas" w:cs="Times New Roman"/>
                <w:color w:val="24292E"/>
                <w:sz w:val="18"/>
                <w:szCs w:val="18"/>
                <w:lang w:eastAsia="en-IN"/>
              </w:rPr>
            </w:pPr>
            <w:ins w:id="315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56" w:author="Rajiv Bansal" w:date="2019-08-04T14:10:00Z"/>
        </w:trPr>
        <w:tc>
          <w:tcPr>
            <w:tcW w:w="20" w:type="dxa"/>
            <w:shd w:val="clear" w:color="auto" w:fill="auto"/>
            <w:noWrap/>
            <w:hideMark/>
            <w:tcPrChange w:id="315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60" w:author="Rajiv Bansal" w:date="2019-08-04T14:10:00Z"/>
                <w:rFonts w:ascii="Consolas" w:eastAsia="Times New Roman" w:hAnsi="Consolas" w:cs="Times New Roman"/>
                <w:color w:val="24292E"/>
                <w:sz w:val="18"/>
                <w:szCs w:val="18"/>
                <w:lang w:eastAsia="en-IN"/>
              </w:rPr>
            </w:pPr>
            <w:ins w:id="31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62" w:author="Rajiv Bansal" w:date="2019-08-04T14:10:00Z"/>
        </w:trPr>
        <w:tc>
          <w:tcPr>
            <w:tcW w:w="20" w:type="dxa"/>
            <w:shd w:val="clear" w:color="auto" w:fill="auto"/>
            <w:noWrap/>
            <w:hideMark/>
            <w:tcPrChange w:id="316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66" w:author="Rajiv Bansal" w:date="2019-08-04T14:10:00Z"/>
                <w:rFonts w:ascii="Consolas" w:eastAsia="Times New Roman" w:hAnsi="Consolas" w:cs="Times New Roman"/>
                <w:color w:val="24292E"/>
                <w:sz w:val="18"/>
                <w:szCs w:val="18"/>
                <w:lang w:eastAsia="en-IN"/>
              </w:rPr>
            </w:pPr>
            <w:ins w:id="31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E36209"/>
                  <w:sz w:val="18"/>
                  <w:szCs w:val="18"/>
                  <w:lang w:eastAsia="en-IN"/>
                </w:rPr>
                <w:t>galleryId</w:t>
              </w:r>
              <w:proofErr w:type="spellEnd"/>
              <w:r w:rsidRPr="0084694C">
                <w:rPr>
                  <w:rFonts w:ascii="Consolas" w:eastAsia="Times New Roman" w:hAnsi="Consolas" w:cs="Times New Roman"/>
                  <w:color w:val="24292E"/>
                  <w:sz w:val="18"/>
                  <w:szCs w:val="18"/>
                  <w:lang w:eastAsia="en-IN"/>
                </w:rPr>
                <w:t xml:space="preserve">, Throwable </w:t>
              </w:r>
              <w:proofErr w:type="spellStart"/>
              <w:r w:rsidRPr="0084694C">
                <w:rPr>
                  <w:rFonts w:ascii="Consolas" w:eastAsia="Times New Roman" w:hAnsi="Consolas" w:cs="Times New Roman"/>
                  <w:color w:val="E36209"/>
                  <w:sz w:val="18"/>
                  <w:szCs w:val="18"/>
                  <w:lang w:eastAsia="en-IN"/>
                </w:rPr>
                <w:t>hystrixCommand</w:t>
              </w:r>
              <w:proofErr w:type="spellEnd"/>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68" w:author="Rajiv Bansal" w:date="2019-08-04T14:10:00Z"/>
        </w:trPr>
        <w:tc>
          <w:tcPr>
            <w:tcW w:w="20" w:type="dxa"/>
            <w:shd w:val="clear" w:color="auto" w:fill="auto"/>
            <w:noWrap/>
            <w:hideMark/>
            <w:tcPrChange w:id="316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72" w:author="Rajiv Bansal" w:date="2019-08-04T14:10:00Z"/>
                <w:rFonts w:ascii="Consolas" w:eastAsia="Times New Roman" w:hAnsi="Consolas" w:cs="Times New Roman"/>
                <w:color w:val="24292E"/>
                <w:sz w:val="18"/>
                <w:szCs w:val="18"/>
                <w:lang w:eastAsia="en-IN"/>
              </w:rPr>
            </w:pPr>
            <w:ins w:id="317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proofErr w:type="spellStart"/>
              <w:r w:rsidRPr="0084694C">
                <w:rPr>
                  <w:rFonts w:ascii="Consolas" w:eastAsia="Times New Roman" w:hAnsi="Consolas" w:cs="Times New Roman"/>
                  <w:color w:val="24292E"/>
                  <w:sz w:val="18"/>
                  <w:szCs w:val="18"/>
                  <w:lang w:eastAsia="en-IN"/>
                </w:rPr>
                <w:t>galleryId</w:t>
              </w:r>
              <w:proofErr w:type="spellEnd"/>
              <w:r w:rsidRPr="0084694C">
                <w:rPr>
                  <w:rFonts w:ascii="Consolas" w:eastAsia="Times New Roman" w:hAnsi="Consolas" w:cs="Times New Roman"/>
                  <w:color w:val="24292E"/>
                  <w:sz w:val="18"/>
                  <w:szCs w:val="18"/>
                  <w:lang w:eastAsia="en-IN"/>
                </w:rPr>
                <w:t>);</w:t>
              </w:r>
            </w:ins>
          </w:p>
        </w:tc>
      </w:tr>
      <w:tr w:rsidR="0084694C" w:rsidRPr="0084694C" w14:paraId="2C03946B" w14:textId="77777777" w:rsidTr="0084694C">
        <w:trPr>
          <w:ins w:id="3174" w:author="Rajiv Bansal" w:date="2019-08-04T14:10:00Z"/>
        </w:trPr>
        <w:tc>
          <w:tcPr>
            <w:tcW w:w="20" w:type="dxa"/>
            <w:shd w:val="clear" w:color="auto" w:fill="auto"/>
            <w:noWrap/>
            <w:hideMark/>
            <w:tcPrChange w:id="317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78" w:author="Rajiv Bansal" w:date="2019-08-04T14:10:00Z"/>
                <w:rFonts w:ascii="Consolas" w:eastAsia="Times New Roman" w:hAnsi="Consolas" w:cs="Times New Roman"/>
                <w:color w:val="24292E"/>
                <w:sz w:val="18"/>
                <w:szCs w:val="18"/>
                <w:lang w:eastAsia="en-IN"/>
              </w:rPr>
            </w:pPr>
            <w:ins w:id="317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80" w:author="Rajiv Bansal" w:date="2019-08-04T14:10:00Z"/>
        </w:trPr>
        <w:tc>
          <w:tcPr>
            <w:tcW w:w="20" w:type="dxa"/>
            <w:shd w:val="clear" w:color="auto" w:fill="auto"/>
            <w:noWrap/>
            <w:hideMark/>
            <w:tcPrChange w:id="318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8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84" w:author="Rajiv Bansal" w:date="2019-08-04T14:10:00Z"/>
                <w:rFonts w:ascii="Consolas" w:eastAsia="Times New Roman" w:hAnsi="Consolas" w:cs="Times New Roman"/>
                <w:color w:val="24292E"/>
                <w:sz w:val="18"/>
                <w:szCs w:val="18"/>
                <w:lang w:eastAsia="en-IN"/>
              </w:rPr>
            </w:pPr>
            <w:ins w:id="318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8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87" w:author="Rajiv Bansal" w:date="2019-08-04T14:09:00Z"/>
          <w:rFonts w:ascii="Georgia" w:hAnsi="Georgia"/>
          <w:spacing w:val="-1"/>
          <w:sz w:val="32"/>
          <w:szCs w:val="32"/>
        </w:rPr>
      </w:pPr>
      <w:ins w:id="3188" w:author="Rajiv Bansal" w:date="2019-08-04T14:09:00Z">
        <w:r>
          <w:rPr>
            <w:rFonts w:ascii="Georgia" w:hAnsi="Georgia"/>
            <w:spacing w:val="-1"/>
            <w:sz w:val="32"/>
            <w:szCs w:val="32"/>
          </w:rPr>
          <w:t>In the controller class of image service, throw an exception in </w:t>
        </w:r>
        <w:proofErr w:type="spellStart"/>
        <w:r>
          <w:rPr>
            <w:rStyle w:val="HTMLCode"/>
            <w:spacing w:val="-1"/>
          </w:rPr>
          <w:t>getImages</w:t>
        </w:r>
        <w:proofErr w:type="spellEnd"/>
        <w:r>
          <w:rPr>
            <w:rStyle w:val="HTMLCode"/>
            <w:spacing w:val="-1"/>
          </w:rPr>
          <w:t>()</w:t>
        </w:r>
      </w:ins>
    </w:p>
    <w:p w14:paraId="56D888D6" w14:textId="77777777" w:rsidR="0084694C" w:rsidRDefault="0084694C" w:rsidP="0084694C">
      <w:pPr>
        <w:pStyle w:val="HTMLPreformatted"/>
        <w:rPr>
          <w:ins w:id="3189" w:author="Rajiv Bansal" w:date="2019-08-04T14:09:00Z"/>
        </w:rPr>
      </w:pPr>
      <w:ins w:id="319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91" w:author="Rajiv Bansal" w:date="2019-08-04T14:09:00Z"/>
          <w:rFonts w:ascii="Georgia" w:hAnsi="Georgia"/>
          <w:spacing w:val="-1"/>
          <w:sz w:val="32"/>
          <w:szCs w:val="32"/>
        </w:rPr>
      </w:pPr>
      <w:ins w:id="319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93" w:author="Rajiv Bansal" w:date="2019-08-04T14:09:00Z"/>
        </w:rPr>
      </w:pPr>
      <w:ins w:id="319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95" w:author="Rajiv Bansal" w:date="2019-08-04T14:13:00Z"/>
          <w:rFonts w:ascii="Segoe UI" w:hAnsi="Segoe UI" w:cs="Segoe UI"/>
          <w:color w:val="000000"/>
        </w:rPr>
      </w:pPr>
      <w:ins w:id="3196" w:author="Rajiv Bansal" w:date="2019-08-04T14:13:00Z">
        <w:r>
          <w:rPr>
            <w:rFonts w:ascii="Segoe UI" w:hAnsi="Segoe UI" w:cs="Segoe UI"/>
            <w:color w:val="000000"/>
          </w:rPr>
          <w:t> </w:t>
        </w:r>
        <w:proofErr w:type="spellStart"/>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proofErr w:type="spellEnd"/>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is an tool to build this circuit breaker.</w:t>
        </w:r>
      </w:ins>
    </w:p>
    <w:p w14:paraId="4B2E96F8" w14:textId="77777777" w:rsidR="00A32E89" w:rsidRDefault="00A32E89">
      <w:pPr>
        <w:pStyle w:val="Heading5"/>
        <w:rPr>
          <w:ins w:id="3197" w:author="Rajiv Bansal" w:date="2019-08-04T14:13:00Z"/>
          <w:rFonts w:ascii="Segoe UI" w:hAnsi="Segoe UI" w:cs="Segoe UI"/>
          <w:color w:val="000000"/>
        </w:rPr>
        <w:pPrChange w:id="3198" w:author="Rajiv Bansal" w:date="2019-08-04T14:13:00Z">
          <w:pPr>
            <w:pStyle w:val="Heading2"/>
            <w:pBdr>
              <w:bottom w:val="single" w:sz="6" w:space="4" w:color="EAECEF"/>
            </w:pBdr>
            <w:shd w:val="clear" w:color="auto" w:fill="FFFFFF"/>
            <w:spacing w:before="450" w:after="240"/>
          </w:pPr>
        </w:pPrChange>
      </w:pPr>
      <w:proofErr w:type="spellStart"/>
      <w:ins w:id="3199" w:author="Rajiv Bansal" w:date="2019-08-04T14:13:00Z">
        <w:r>
          <w:rPr>
            <w:rFonts w:ascii="Segoe UI" w:hAnsi="Segoe UI" w:cs="Segoe UI"/>
            <w:color w:val="000000"/>
          </w:rPr>
          <w:t>Hystrix</w:t>
        </w:r>
        <w:proofErr w:type="spellEnd"/>
        <w:r>
          <w:rPr>
            <w:rFonts w:ascii="Segoe UI" w:hAnsi="Segoe UI" w:cs="Segoe UI"/>
            <w:color w:val="000000"/>
          </w:rPr>
          <w:t xml:space="preserve">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200" w:author="Rajiv Bansal" w:date="2019-08-04T14:13:00Z"/>
          <w:rFonts w:ascii="Segoe UI" w:hAnsi="Segoe UI" w:cs="Segoe UI"/>
          <w:color w:val="000000"/>
        </w:rPr>
      </w:pPr>
      <w:proofErr w:type="spellStart"/>
      <w:ins w:id="3201" w:author="Rajiv Bansal" w:date="2019-08-04T14:13:00Z">
        <w:r>
          <w:rPr>
            <w:rFonts w:ascii="Segoe UI" w:hAnsi="Segoe UI" w:cs="Segoe UI"/>
            <w:color w:val="000000"/>
          </w:rPr>
          <w:t>Hystrix</w:t>
        </w:r>
        <w:proofErr w:type="spellEnd"/>
        <w:r>
          <w:rPr>
            <w:rFonts w:ascii="Segoe UI" w:hAnsi="Segoe UI" w:cs="Segoe UI"/>
            <w:color w:val="000000"/>
          </w:rPr>
          <w:t xml:space="preserve">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202" w:author="Rajiv Bansal" w:date="2019-08-04T14:13:00Z"/>
          <w:rFonts w:ascii="Segoe UI" w:hAnsi="Segoe UI" w:cs="Segoe UI"/>
          <w:color w:val="000000"/>
        </w:rPr>
      </w:pPr>
      <w:ins w:id="3203"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204" w:author="Rajiv Bansal" w:date="2019-08-04T14:13:00Z"/>
        </w:trPr>
        <w:tc>
          <w:tcPr>
            <w:tcW w:w="14895" w:type="dxa"/>
            <w:vAlign w:val="center"/>
            <w:hideMark/>
          </w:tcPr>
          <w:p w14:paraId="51E5492B" w14:textId="77777777" w:rsidR="00A32E89" w:rsidRDefault="00A32E89" w:rsidP="00A32E89">
            <w:pPr>
              <w:spacing w:after="0"/>
              <w:rPr>
                <w:ins w:id="3205" w:author="Rajiv Bansal" w:date="2019-08-04T14:13:00Z"/>
                <w:rFonts w:ascii="Times New Roman" w:hAnsi="Times New Roman" w:cs="Times New Roman"/>
              </w:rPr>
            </w:pPr>
            <w:ins w:id="3206" w:author="Rajiv Bansal" w:date="2019-08-04T14:13:00Z">
              <w:r>
                <w:rPr>
                  <w:rStyle w:val="HTMLCode"/>
                  <w:rFonts w:eastAsiaTheme="majorEastAsia"/>
                </w:rPr>
                <w:t>&lt;dependency&gt;</w:t>
              </w:r>
            </w:ins>
          </w:p>
          <w:p w14:paraId="6434D734"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5A30C4E6" w14:textId="77777777" w:rsidR="00A32E89" w:rsidRDefault="00A32E89" w:rsidP="00A32E89">
            <w:pPr>
              <w:rPr>
                <w:ins w:id="3209" w:author="Rajiv Bansal" w:date="2019-08-04T14:13:00Z"/>
              </w:rPr>
            </w:pPr>
            <w:ins w:id="3210"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&gt;spring-cloud-starter-</w:t>
              </w:r>
              <w:proofErr w:type="spellStart"/>
              <w:r>
                <w:rPr>
                  <w:rStyle w:val="HTMLCode"/>
                  <w:rFonts w:eastAsiaTheme="majorEastAsia"/>
                </w:rPr>
                <w:t>hystrix</w:t>
              </w:r>
              <w:proofErr w:type="spellEnd"/>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w:t>
              </w:r>
            </w:ins>
          </w:p>
          <w:p w14:paraId="1BFE91AF" w14:textId="77777777" w:rsidR="00A32E89" w:rsidRDefault="00A32E89" w:rsidP="00A32E89">
            <w:pPr>
              <w:rPr>
                <w:ins w:id="3211" w:author="Rajiv Bansal" w:date="2019-08-04T14:13:00Z"/>
              </w:rPr>
            </w:pPr>
            <w:ins w:id="3212" w:author="Rajiv Bansal" w:date="2019-08-04T14:13:00Z">
              <w:r>
                <w:rPr>
                  <w:rStyle w:val="HTMLCode"/>
                  <w:rFonts w:eastAsiaTheme="majorEastAsia"/>
                </w:rPr>
                <w:t>&lt;/dependency&gt;</w:t>
              </w:r>
            </w:ins>
          </w:p>
          <w:p w14:paraId="1027B028" w14:textId="77777777" w:rsidR="00A32E89" w:rsidRDefault="00A32E89" w:rsidP="00A32E89">
            <w:pPr>
              <w:rPr>
                <w:ins w:id="3213" w:author="Rajiv Bansal" w:date="2019-08-04T14:13:00Z"/>
              </w:rPr>
            </w:pPr>
            <w:ins w:id="3214" w:author="Rajiv Bansal" w:date="2019-08-04T14:13:00Z">
              <w:r>
                <w:rPr>
                  <w:rStyle w:val="HTMLCode"/>
                  <w:rFonts w:eastAsiaTheme="majorEastAsia"/>
                </w:rPr>
                <w:t>&lt;dependency&gt;</w:t>
              </w:r>
            </w:ins>
          </w:p>
          <w:p w14:paraId="5D9DB03E" w14:textId="77777777" w:rsidR="00A32E89" w:rsidRDefault="00A32E89" w:rsidP="00A32E89">
            <w:pPr>
              <w:rPr>
                <w:ins w:id="3215" w:author="Rajiv Bansal" w:date="2019-08-04T14:13:00Z"/>
              </w:rPr>
            </w:pPr>
            <w:ins w:id="3216"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057F1FD5" w14:textId="77777777" w:rsidR="00A32E89" w:rsidRDefault="00A32E89" w:rsidP="00A32E89">
            <w:pPr>
              <w:rPr>
                <w:ins w:id="3217" w:author="Rajiv Bansal" w:date="2019-08-04T14:13:00Z"/>
              </w:rPr>
            </w:pPr>
            <w:ins w:id="321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19" w:author="Rajiv Bansal" w:date="2019-08-04T14:13:00Z"/>
              </w:rPr>
            </w:pPr>
            <w:ins w:id="322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21" w:author="Rajiv Bansal" w:date="2019-08-04T14:13:00Z"/>
          <w:rFonts w:ascii="Segoe UI" w:hAnsi="Segoe UI" w:cs="Segoe UI"/>
          <w:color w:val="000000"/>
        </w:rPr>
      </w:pPr>
      <w:ins w:id="322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23" w:author="Rajiv Bansal" w:date="2019-08-04T14:13:00Z"/>
          <w:rFonts w:ascii="Segoe UI" w:hAnsi="Segoe UI" w:cs="Segoe UI"/>
          <w:color w:val="000000"/>
        </w:rPr>
      </w:pPr>
      <w:ins w:id="322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25" w:author="Rajiv Bansal" w:date="2019-08-04T14:13:00Z"/>
          <w:rFonts w:ascii="Segoe UI" w:hAnsi="Segoe UI" w:cs="Segoe UI"/>
          <w:color w:val="000000"/>
        </w:rPr>
      </w:pPr>
      <w:ins w:id="322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w:t>
        </w:r>
        <w:proofErr w:type="spellStart"/>
        <w:r>
          <w:rPr>
            <w:rStyle w:val="HTMLCode"/>
            <w:rFonts w:ascii="Consolas" w:eastAsiaTheme="majorEastAsia" w:hAnsi="Consolas"/>
            <w:color w:val="FF0779"/>
            <w:sz w:val="21"/>
            <w:szCs w:val="21"/>
          </w:rPr>
          <w:t>myFallbackMethod</w:t>
        </w:r>
        <w:proofErr w:type="spellEnd"/>
        <w:r>
          <w:rPr>
            <w:rStyle w:val="HTMLCode"/>
            <w:rFonts w:ascii="Consolas" w:eastAsiaTheme="majorEastAsia" w:hAnsi="Consolas"/>
            <w:color w:val="FF0779"/>
            <w:sz w:val="21"/>
            <w:szCs w:val="21"/>
          </w:rPr>
          <w:t>")</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7" w:author="Rajiv Bansal" w:date="2019-08-04T14:13:00Z"/>
          <w:rFonts w:ascii="inherit" w:hAnsi="inherit"/>
          <w:color w:val="000000"/>
          <w:sz w:val="22"/>
          <w:szCs w:val="22"/>
        </w:rPr>
      </w:pPr>
      <w:ins w:id="322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4" w:author="Rajiv Bansal" w:date="2019-08-04T14:13:00Z"/>
          <w:rFonts w:ascii="inherit" w:hAnsi="inherit"/>
          <w:color w:val="000000"/>
          <w:sz w:val="22"/>
          <w:szCs w:val="22"/>
        </w:rPr>
      </w:pPr>
      <w:ins w:id="323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6" w:author="Rajiv Bansal" w:date="2019-08-04T14:13:00Z"/>
          <w:rFonts w:ascii="inherit" w:hAnsi="inherit"/>
          <w:color w:val="000000"/>
          <w:sz w:val="22"/>
          <w:szCs w:val="22"/>
        </w:rPr>
      </w:pPr>
      <w:ins w:id="323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Create School Microservice -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8" w:author="Rajiv Bansal" w:date="2019-08-04T14:13:00Z"/>
          <w:rFonts w:ascii="inherit" w:hAnsi="inherit"/>
          <w:color w:val="000000"/>
          <w:sz w:val="22"/>
          <w:szCs w:val="22"/>
        </w:rPr>
      </w:pPr>
      <w:ins w:id="323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Test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0" w:author="Rajiv Bansal" w:date="2019-08-04T14:13:00Z"/>
          <w:rFonts w:ascii="inherit" w:hAnsi="inherit"/>
          <w:color w:val="000000"/>
          <w:sz w:val="22"/>
          <w:szCs w:val="22"/>
        </w:rPr>
      </w:pPr>
      <w:ins w:id="32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2" w:author="Rajiv Bansal" w:date="2019-08-04T14:13:00Z"/>
          <w:rFonts w:ascii="inherit" w:hAnsi="inherit"/>
          <w:color w:val="000000"/>
          <w:sz w:val="22"/>
          <w:szCs w:val="22"/>
        </w:rPr>
      </w:pPr>
      <w:ins w:id="324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44" w:author="Rajiv Bansal" w:date="2019-08-04T14:13:00Z"/>
          <w:rFonts w:ascii="Segoe UI" w:hAnsi="Segoe UI" w:cs="Segoe UI"/>
          <w:color w:val="000000"/>
          <w:sz w:val="36"/>
          <w:szCs w:val="36"/>
        </w:rPr>
        <w:pPrChange w:id="3245" w:author="Rajiv Bansal" w:date="2019-08-04T14:13:00Z">
          <w:pPr>
            <w:pStyle w:val="Heading2"/>
            <w:pBdr>
              <w:bottom w:val="single" w:sz="6" w:space="4" w:color="EAECEF"/>
            </w:pBdr>
            <w:shd w:val="clear" w:color="auto" w:fill="FFFFFF"/>
            <w:spacing w:before="450" w:after="240"/>
          </w:pPr>
        </w:pPrChange>
      </w:pPr>
      <w:proofErr w:type="spellStart"/>
      <w:ins w:id="3246" w:author="Rajiv Bansal" w:date="2019-08-04T14:13:00Z">
        <w:r>
          <w:rPr>
            <w:rFonts w:ascii="Segoe UI" w:hAnsi="Segoe UI" w:cs="Segoe UI"/>
            <w:color w:val="000000"/>
          </w:rPr>
          <w:lastRenderedPageBreak/>
          <w:t>Whay</w:t>
        </w:r>
        <w:proofErr w:type="spellEnd"/>
        <w:r>
          <w:rPr>
            <w:rFonts w:ascii="Segoe UI" w:hAnsi="Segoe UI" w:cs="Segoe UI"/>
            <w:color w:val="000000"/>
          </w:rPr>
          <w:t xml:space="preserve">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47" w:author="Rajiv Bansal" w:date="2019-08-04T14:13:00Z"/>
          <w:rFonts w:ascii="Segoe UI" w:hAnsi="Segoe UI" w:cs="Segoe UI"/>
          <w:color w:val="000000"/>
        </w:rPr>
      </w:pPr>
      <w:ins w:id="324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49" w:author="Rajiv Bansal" w:date="2019-08-04T14:13:00Z"/>
          <w:rFonts w:ascii="Segoe UI" w:hAnsi="Segoe UI" w:cs="Segoe UI"/>
          <w:color w:val="000000"/>
        </w:rPr>
      </w:pPr>
      <w:ins w:id="325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51" w:author="Rajiv Bansal" w:date="2019-08-04T14:13:00Z"/>
          <w:rFonts w:ascii="Segoe UI" w:hAnsi="Segoe UI" w:cs="Segoe UI"/>
          <w:color w:val="000000"/>
        </w:rPr>
      </w:pPr>
      <w:ins w:id="325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53" w:author="Rajiv Bansal" w:date="2019-08-04T14:13:00Z"/>
          <w:rFonts w:ascii="Segoe UI" w:hAnsi="Segoe UI" w:cs="Segoe UI"/>
          <w:color w:val="000000"/>
        </w:rPr>
      </w:pPr>
      <w:ins w:id="3254" w:author="Rajiv Bansal" w:date="2019-08-04T14:13:00Z">
        <w:r>
          <w:rPr>
            <w:rFonts w:ascii="Segoe UI" w:hAnsi="Segoe UI" w:cs="Segoe UI"/>
            <w:color w:val="000000"/>
          </w:rPr>
          <w:t xml:space="preserve">So circuit breaker is a kind of a wrapper of the method which is doing the service call and it monitors the service health and once it gets some issue, the circuit breaker trips and all further calls </w:t>
        </w:r>
        <w:proofErr w:type="spellStart"/>
        <w:r>
          <w:rPr>
            <w:rFonts w:ascii="Segoe UI" w:hAnsi="Segoe UI" w:cs="Segoe UI"/>
            <w:color w:val="000000"/>
          </w:rPr>
          <w:t>goto</w:t>
        </w:r>
        <w:proofErr w:type="spellEnd"/>
        <w:r>
          <w:rPr>
            <w:rFonts w:ascii="Segoe UI" w:hAnsi="Segoe UI" w:cs="Segoe UI"/>
            <w:color w:val="000000"/>
          </w:rPr>
          <w:t xml:space="preserve"> the circuit breaker fall back and finally restores automatically once the service came back !! That’s cool right?</w:t>
        </w:r>
      </w:ins>
    </w:p>
    <w:p w14:paraId="6008A4B4" w14:textId="5995ADCE" w:rsidR="00A32E89" w:rsidRDefault="00A32E89" w:rsidP="00A32E89">
      <w:pPr>
        <w:rPr>
          <w:ins w:id="3255" w:author="Rajiv Bansal" w:date="2019-08-04T14:13:00Z"/>
          <w:rFonts w:ascii="Times New Roman" w:hAnsi="Times New Roman" w:cs="Times New Roman"/>
        </w:rPr>
      </w:pPr>
      <w:ins w:id="325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57" w:author="Rajiv Bansal" w:date="2019-08-04T14:13:00Z"/>
          <w:rFonts w:ascii="Segoe UI" w:hAnsi="Segoe UI" w:cs="Segoe UI"/>
          <w:color w:val="000000"/>
        </w:rPr>
        <w:pPrChange w:id="3258" w:author="Rajiv Bansal" w:date="2019-08-04T14:14:00Z">
          <w:pPr>
            <w:pStyle w:val="Heading2"/>
            <w:pBdr>
              <w:bottom w:val="single" w:sz="6" w:space="4" w:color="EAECEF"/>
            </w:pBdr>
            <w:shd w:val="clear" w:color="auto" w:fill="FFFFFF"/>
            <w:spacing w:before="450" w:after="240"/>
          </w:pPr>
        </w:pPrChange>
      </w:pPr>
      <w:proofErr w:type="spellStart"/>
      <w:ins w:id="3259" w:author="Rajiv Bansal" w:date="2019-08-04T14:13:00Z">
        <w:r>
          <w:rPr>
            <w:rFonts w:ascii="Segoe UI" w:hAnsi="Segoe UI" w:cs="Segoe UI"/>
            <w:color w:val="000000"/>
          </w:rPr>
          <w:t>Hystrix</w:t>
        </w:r>
        <w:proofErr w:type="spellEnd"/>
        <w:r>
          <w:rPr>
            <w:rFonts w:ascii="Segoe UI" w:hAnsi="Segoe UI" w:cs="Segoe UI"/>
            <w:color w:val="000000"/>
          </w:rPr>
          <w:t xml:space="preserve"> Circuit Breaker Example</w:t>
        </w:r>
      </w:ins>
    </w:p>
    <w:p w14:paraId="05857691" w14:textId="77777777" w:rsidR="00A32E89" w:rsidRDefault="00A32E89">
      <w:pPr>
        <w:pStyle w:val="NormalWeb"/>
        <w:shd w:val="clear" w:color="auto" w:fill="FFFFFF"/>
        <w:spacing w:before="150" w:beforeAutospacing="0" w:after="240" w:afterAutospacing="0"/>
        <w:rPr>
          <w:ins w:id="3260" w:author="Rajiv Bansal" w:date="2019-08-04T14:13:00Z"/>
          <w:rFonts w:ascii="Segoe UI" w:hAnsi="Segoe UI" w:cs="Segoe UI"/>
          <w:color w:val="000000"/>
        </w:rPr>
      </w:pPr>
      <w:ins w:id="326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62" w:author="Rajiv Bansal" w:date="2019-08-04T14:13:00Z"/>
          <w:rFonts w:ascii="Segoe UI" w:hAnsi="Segoe UI" w:cs="Segoe UI"/>
          <w:color w:val="000000"/>
        </w:rPr>
      </w:pPr>
      <w:ins w:id="326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64" w:author="Rajiv Bansal" w:date="2019-08-04T14:13:00Z"/>
          <w:rFonts w:ascii="Segoe UI" w:hAnsi="Segoe UI" w:cs="Segoe UI"/>
          <w:color w:val="000000"/>
        </w:rPr>
      </w:pPr>
      <w:ins w:id="326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66" w:author="Rajiv Bansal" w:date="2019-08-04T14:13:00Z"/>
          <w:rFonts w:ascii="Segoe UI" w:hAnsi="Segoe UI" w:cs="Segoe UI"/>
          <w:color w:val="000000"/>
          <w:sz w:val="29"/>
          <w:szCs w:val="29"/>
        </w:rPr>
        <w:pPrChange w:id="3267" w:author="Rajiv Bansal" w:date="2019-08-04T14:14:00Z">
          <w:pPr>
            <w:pStyle w:val="Heading4"/>
            <w:shd w:val="clear" w:color="auto" w:fill="FFFFFF"/>
            <w:spacing w:before="360" w:after="240"/>
          </w:pPr>
        </w:pPrChange>
      </w:pPr>
      <w:ins w:id="326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71" w:author="Rajiv Bansal" w:date="2019-08-04T14:13:00Z"/>
          <w:rFonts w:ascii="Segoe UI" w:hAnsi="Segoe UI" w:cs="Segoe UI"/>
          <w:color w:val="000000"/>
        </w:rPr>
      </w:pPr>
      <w:ins w:id="327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73" w:author="Rajiv Bansal" w:date="2019-08-04T14:13:00Z"/>
          <w:rFonts w:ascii="Segoe UI" w:hAnsi="Segoe UI" w:cs="Segoe UI"/>
          <w:color w:val="000000"/>
        </w:rPr>
      </w:pPr>
      <w:ins w:id="327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75" w:author="Rajiv Bansal" w:date="2019-08-04T14:13:00Z"/>
          <w:rFonts w:ascii="Segoe UI" w:hAnsi="Segoe UI" w:cs="Segoe UI"/>
          <w:color w:val="000000"/>
        </w:rPr>
      </w:pPr>
      <w:ins w:id="3276" w:author="Rajiv Bansal" w:date="2019-08-04T14:13:00Z">
        <w:r>
          <w:rPr>
            <w:rFonts w:ascii="Segoe UI" w:hAnsi="Segoe UI" w:cs="Segoe UI"/>
            <w:color w:val="000000"/>
          </w:rPr>
          <w:t xml:space="preserve">Spring cloud </w:t>
        </w:r>
        <w:proofErr w:type="spellStart"/>
        <w:r>
          <w:rPr>
            <w:rFonts w:ascii="Segoe UI" w:hAnsi="Segoe UI" w:cs="Segoe UI"/>
            <w:color w:val="000000"/>
          </w:rPr>
          <w:t>Hystrix</w:t>
        </w:r>
        <w:proofErr w:type="spellEnd"/>
        <w:r>
          <w:rPr>
            <w:rFonts w:ascii="Segoe UI" w:hAnsi="Segoe UI" w:cs="Segoe UI"/>
            <w:color w:val="000000"/>
          </w:rPr>
          <w:t xml:space="preserve">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77" w:author="Rajiv Bansal" w:date="2019-08-04T14:13:00Z"/>
          <w:rFonts w:ascii="Segoe UI" w:hAnsi="Segoe UI" w:cs="Segoe UI"/>
          <w:color w:val="000000"/>
        </w:rPr>
      </w:pPr>
      <w:ins w:id="327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79" w:author="Rajiv Bansal" w:date="2019-08-04T14:13:00Z"/>
          <w:rFonts w:ascii="Segoe UI" w:hAnsi="Segoe UI" w:cs="Segoe UI"/>
          <w:color w:val="000000"/>
        </w:rPr>
      </w:pPr>
      <w:ins w:id="3280" w:author="Rajiv Bansal" w:date="2019-08-04T14:13:00Z">
        <w:r>
          <w:rPr>
            <w:rFonts w:ascii="Segoe UI" w:hAnsi="Segoe UI" w:cs="Segoe UI"/>
            <w:color w:val="000000"/>
          </w:rPr>
          <w:t>Spring Rest</w:t>
        </w:r>
      </w:ins>
    </w:p>
    <w:p w14:paraId="4D798C39" w14:textId="77777777" w:rsidR="00A32E89" w:rsidRDefault="00A32E89">
      <w:pPr>
        <w:pStyle w:val="Heading5"/>
        <w:rPr>
          <w:ins w:id="3281" w:author="Rajiv Bansal" w:date="2019-08-04T14:13:00Z"/>
          <w:rFonts w:ascii="Segoe UI" w:hAnsi="Segoe UI" w:cs="Segoe UI"/>
          <w:color w:val="000000"/>
        </w:rPr>
        <w:pPrChange w:id="3282" w:author="Rajiv Bansal" w:date="2019-08-04T14:14:00Z">
          <w:pPr>
            <w:pStyle w:val="Heading2"/>
            <w:pBdr>
              <w:bottom w:val="single" w:sz="6" w:space="4" w:color="EAECEF"/>
            </w:pBdr>
            <w:shd w:val="clear" w:color="auto" w:fill="FFFFFF"/>
            <w:spacing w:before="450" w:after="240"/>
          </w:pPr>
        </w:pPrChange>
      </w:pPr>
      <w:ins w:id="328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84" w:author="Rajiv Bansal" w:date="2019-08-04T14:13:00Z"/>
          <w:rFonts w:ascii="Segoe UI" w:hAnsi="Segoe UI" w:cs="Segoe UI"/>
          <w:color w:val="000000"/>
        </w:rPr>
      </w:pPr>
      <w:ins w:id="328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86" w:author="Rajiv Bansal" w:date="2019-08-04T14:13:00Z"/>
          <w:rFonts w:ascii="Segoe UI" w:hAnsi="Segoe UI" w:cs="Segoe UI"/>
          <w:color w:val="000000"/>
          <w:sz w:val="29"/>
          <w:szCs w:val="29"/>
        </w:rPr>
        <w:pPrChange w:id="3287" w:author="Rajiv Bansal" w:date="2019-08-04T14:14:00Z">
          <w:pPr>
            <w:pStyle w:val="Heading4"/>
            <w:shd w:val="clear" w:color="auto" w:fill="FFFFFF"/>
            <w:spacing w:before="360" w:after="240"/>
          </w:pPr>
        </w:pPrChange>
      </w:pPr>
      <w:ins w:id="328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89" w:author="Rajiv Bansal" w:date="2019-08-04T14:13:00Z"/>
          <w:rFonts w:ascii="Segoe UI" w:hAnsi="Segoe UI" w:cs="Segoe UI"/>
          <w:color w:val="000000"/>
        </w:rPr>
      </w:pPr>
      <w:ins w:id="329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91" w:author="Rajiv Bansal" w:date="2019-08-04T14:13:00Z"/>
          <w:rFonts w:ascii="Times New Roman" w:hAnsi="Times New Roman" w:cs="Times New Roman"/>
        </w:rPr>
      </w:pPr>
      <w:ins w:id="329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95" w:author="Rajiv Bansal" w:date="2019-08-04T14:13:00Z"/>
          <w:rFonts w:ascii="Segoe UI" w:hAnsi="Segoe UI" w:cs="Segoe UI"/>
          <w:color w:val="000000"/>
          <w:sz w:val="29"/>
          <w:szCs w:val="29"/>
        </w:rPr>
        <w:pPrChange w:id="3296" w:author="Rajiv Bansal" w:date="2019-08-04T14:14:00Z">
          <w:pPr>
            <w:pStyle w:val="Heading4"/>
            <w:shd w:val="clear" w:color="auto" w:fill="FFFFFF"/>
            <w:spacing w:before="360" w:after="240"/>
          </w:pPr>
        </w:pPrChange>
      </w:pPr>
      <w:ins w:id="329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98" w:author="Rajiv Bansal" w:date="2019-08-04T14:13:00Z"/>
          <w:rFonts w:ascii="Segoe UI" w:hAnsi="Segoe UI" w:cs="Segoe UI"/>
          <w:color w:val="000000"/>
        </w:rPr>
      </w:pPr>
      <w:ins w:id="329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300" w:author="Rajiv Bansal" w:date="2019-08-04T14:13:00Z"/>
        </w:trPr>
        <w:tc>
          <w:tcPr>
            <w:tcW w:w="15495" w:type="dxa"/>
            <w:vAlign w:val="center"/>
            <w:hideMark/>
          </w:tcPr>
          <w:p w14:paraId="6E9DD3E6" w14:textId="77777777" w:rsidR="00A32E89" w:rsidRDefault="00A32E89">
            <w:pPr>
              <w:divId w:val="33966355"/>
              <w:rPr>
                <w:ins w:id="3301" w:author="Rajiv Bansal" w:date="2019-08-04T14:13:00Z"/>
                <w:rFonts w:ascii="Times New Roman" w:hAnsi="Times New Roman" w:cs="Times New Roman"/>
              </w:rPr>
            </w:pPr>
            <w:proofErr w:type="spellStart"/>
            <w:ins w:id="3302" w:author="Rajiv Bansal" w:date="2019-08-04T14:13:00Z">
              <w:r>
                <w:rPr>
                  <w:rStyle w:val="HTMLCode"/>
                  <w:rFonts w:eastAsiaTheme="majorEastAsia"/>
                </w:rPr>
                <w:t>server.port</w:t>
              </w:r>
              <w:proofErr w:type="spellEnd"/>
              <w:r>
                <w:rPr>
                  <w:rStyle w:val="HTMLCode"/>
                  <w:rFonts w:eastAsiaTheme="majorEastAsia"/>
                </w:rPr>
                <w:t xml:space="preserve"> = 8098</w:t>
              </w:r>
            </w:ins>
          </w:p>
        </w:tc>
      </w:tr>
    </w:tbl>
    <w:p w14:paraId="4E5FDCB7" w14:textId="77777777" w:rsidR="00A32E89" w:rsidRDefault="00A32E89">
      <w:pPr>
        <w:pStyle w:val="NormalWeb"/>
        <w:shd w:val="clear" w:color="auto" w:fill="FFFFFF"/>
        <w:spacing w:before="150" w:beforeAutospacing="0" w:after="240" w:afterAutospacing="0"/>
        <w:rPr>
          <w:ins w:id="3303" w:author="Rajiv Bansal" w:date="2019-08-04T14:13:00Z"/>
          <w:rFonts w:ascii="Segoe UI" w:hAnsi="Segoe UI" w:cs="Segoe UI"/>
          <w:color w:val="000000"/>
        </w:rPr>
      </w:pPr>
      <w:ins w:id="330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EA331F2" w14:textId="77777777" w:rsidR="00A32E89" w:rsidRDefault="00A32E89">
      <w:pPr>
        <w:pStyle w:val="Heading7"/>
        <w:rPr>
          <w:ins w:id="3305" w:author="Rajiv Bansal" w:date="2019-08-04T14:13:00Z"/>
          <w:rFonts w:ascii="Segoe UI" w:hAnsi="Segoe UI" w:cs="Segoe UI"/>
          <w:color w:val="000000"/>
          <w:sz w:val="29"/>
          <w:szCs w:val="29"/>
        </w:rPr>
        <w:pPrChange w:id="3306" w:author="Rajiv Bansal" w:date="2019-08-04T14:14:00Z">
          <w:pPr>
            <w:pStyle w:val="Heading4"/>
            <w:shd w:val="clear" w:color="auto" w:fill="FFFFFF"/>
            <w:spacing w:before="360" w:after="240"/>
          </w:pPr>
        </w:pPrChange>
      </w:pPr>
      <w:ins w:id="330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308" w:author="Rajiv Bansal" w:date="2019-08-04T14:13:00Z"/>
          <w:rFonts w:ascii="Segoe UI" w:hAnsi="Segoe UI" w:cs="Segoe UI"/>
          <w:color w:val="000000"/>
        </w:rPr>
      </w:pPr>
      <w:ins w:id="3309" w:author="Rajiv Bansal" w:date="2019-08-04T14:13:00Z">
        <w:r>
          <w:rPr>
            <w:rFonts w:ascii="Segoe UI" w:hAnsi="Segoe UI" w:cs="Segoe UI"/>
            <w:color w:val="000000"/>
          </w:rPr>
          <w:t>Now add one REST controller class called </w:t>
        </w:r>
        <w:proofErr w:type="spellStart"/>
        <w:r>
          <w:rPr>
            <w:rStyle w:val="HTMLCode"/>
            <w:rFonts w:ascii="Consolas" w:eastAsiaTheme="majorEastAsia" w:hAnsi="Consolas"/>
            <w:color w:val="FF0779"/>
            <w:sz w:val="21"/>
            <w:szCs w:val="21"/>
          </w:rPr>
          <w:t>StudentServiceController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getStudentDetailsForSchool</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10" w:author="Rajiv Bansal" w:date="2019-08-04T14:13:00Z"/>
          <w:rFonts w:ascii="Segoe UI" w:hAnsi="Segoe UI" w:cs="Segoe UI"/>
          <w:color w:val="000000"/>
        </w:rPr>
      </w:pPr>
      <w:ins w:id="331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12" w:author="Rajiv Bansal" w:date="2019-08-04T14:13:00Z"/>
        </w:trPr>
        <w:tc>
          <w:tcPr>
            <w:tcW w:w="15495" w:type="dxa"/>
            <w:vAlign w:val="center"/>
            <w:hideMark/>
          </w:tcPr>
          <w:p w14:paraId="1FC5B631" w14:textId="77777777" w:rsidR="00A32E89" w:rsidRDefault="00A32E89">
            <w:pPr>
              <w:rPr>
                <w:ins w:id="3313" w:author="Rajiv Bansal" w:date="2019-08-04T14:13:00Z"/>
                <w:rFonts w:ascii="Times New Roman" w:hAnsi="Times New Roman" w:cs="Times New Roman"/>
              </w:rPr>
            </w:pPr>
            <w:ins w:id="331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15" w:author="Rajiv Bansal" w:date="2019-08-04T14:13:00Z"/>
              </w:rPr>
            </w:pPr>
            <w:ins w:id="3316" w:author="Rajiv Bansal" w:date="2019-08-04T14:13:00Z">
              <w:r>
                <w:t> </w:t>
              </w:r>
            </w:ins>
          </w:p>
          <w:p w14:paraId="1F227464"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proofErr w:type="spellStart"/>
              <w:r>
                <w:rPr>
                  <w:rStyle w:val="HTMLCode"/>
                  <w:rFonts w:eastAsiaTheme="majorEastAsia"/>
                </w:rPr>
                <w:t>java.util.ArrayList</w:t>
              </w:r>
              <w:proofErr w:type="spellEnd"/>
              <w:r>
                <w:rPr>
                  <w:rStyle w:val="HTMLCode"/>
                  <w:rFonts w:eastAsiaTheme="majorEastAsia"/>
                </w:rPr>
                <w:t>;</w:t>
              </w:r>
            </w:ins>
          </w:p>
          <w:p w14:paraId="07D7D18F"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proofErr w:type="spellStart"/>
              <w:r>
                <w:rPr>
                  <w:rStyle w:val="HTMLCode"/>
                  <w:rFonts w:eastAsiaTheme="majorEastAsia"/>
                </w:rPr>
                <w:t>java.util.HashMap</w:t>
              </w:r>
              <w:proofErr w:type="spellEnd"/>
              <w:r>
                <w:rPr>
                  <w:rStyle w:val="HTMLCode"/>
                  <w:rFonts w:eastAsiaTheme="majorEastAsia"/>
                </w:rPr>
                <w:t>;</w:t>
              </w:r>
            </w:ins>
          </w:p>
          <w:p w14:paraId="7D8F1B62"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proofErr w:type="spellStart"/>
              <w:r>
                <w:rPr>
                  <w:rStyle w:val="HTMLCode"/>
                  <w:rFonts w:eastAsiaTheme="majorEastAsia"/>
                </w:rPr>
                <w:t>java.util.List</w:t>
              </w:r>
              <w:proofErr w:type="spellEnd"/>
              <w:r>
                <w:rPr>
                  <w:rStyle w:val="HTMLCode"/>
                  <w:rFonts w:eastAsiaTheme="majorEastAsia"/>
                </w:rPr>
                <w:t>;</w:t>
              </w:r>
            </w:ins>
          </w:p>
          <w:p w14:paraId="761A86E5"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proofErr w:type="spellStart"/>
              <w:r>
                <w:rPr>
                  <w:rStyle w:val="HTMLCode"/>
                  <w:rFonts w:eastAsiaTheme="majorEastAsia"/>
                </w:rPr>
                <w:t>java.util.Map</w:t>
              </w:r>
              <w:proofErr w:type="spellEnd"/>
              <w:r>
                <w:rPr>
                  <w:rStyle w:val="HTMLCode"/>
                  <w:rFonts w:eastAsiaTheme="majorEastAsia"/>
                </w:rPr>
                <w:t>;</w:t>
              </w:r>
            </w:ins>
          </w:p>
          <w:p w14:paraId="72B5E89D" w14:textId="77777777" w:rsidR="00A32E89" w:rsidRDefault="00A32E89">
            <w:pPr>
              <w:rPr>
                <w:ins w:id="3325" w:author="Rajiv Bansal" w:date="2019-08-04T14:13:00Z"/>
              </w:rPr>
            </w:pPr>
            <w:ins w:id="3326" w:author="Rajiv Bansal" w:date="2019-08-04T14:13:00Z">
              <w:r>
                <w:rPr>
                  <w:rStyle w:val="HTMLCode"/>
                  <w:rFonts w:eastAsiaTheme="majorEastAsia"/>
                </w:rPr>
                <w:t>import</w:t>
              </w:r>
              <w:r>
                <w:t> </w:t>
              </w:r>
              <w:proofErr w:type="spellStart"/>
              <w:r>
                <w:rPr>
                  <w:rStyle w:val="HTMLCode"/>
                  <w:rFonts w:eastAsiaTheme="majorEastAsia"/>
                </w:rPr>
                <w:t>org.springframework.web.bind.annotation.PathVariable</w:t>
              </w:r>
              <w:proofErr w:type="spellEnd"/>
              <w:r>
                <w:rPr>
                  <w:rStyle w:val="HTMLCode"/>
                  <w:rFonts w:eastAsiaTheme="majorEastAsia"/>
                </w:rPr>
                <w:t>;</w:t>
              </w:r>
            </w:ins>
          </w:p>
          <w:p w14:paraId="47A9BEC1" w14:textId="77777777" w:rsidR="00A32E89" w:rsidRDefault="00A32E89">
            <w:pPr>
              <w:rPr>
                <w:ins w:id="3327" w:author="Rajiv Bansal" w:date="2019-08-04T14:13:00Z"/>
              </w:rPr>
            </w:pPr>
            <w:ins w:id="3328"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org.springframework.web.bind.annotation.RequestMapping</w:t>
              </w:r>
              <w:proofErr w:type="spellEnd"/>
              <w:r>
                <w:rPr>
                  <w:rStyle w:val="HTMLCode"/>
                  <w:rFonts w:eastAsiaTheme="majorEastAsia"/>
                </w:rPr>
                <w:t>;</w:t>
              </w:r>
            </w:ins>
          </w:p>
          <w:p w14:paraId="5607C55C" w14:textId="77777777" w:rsidR="00A32E89" w:rsidRDefault="00A32E89">
            <w:pPr>
              <w:rPr>
                <w:ins w:id="3329" w:author="Rajiv Bansal" w:date="2019-08-04T14:13:00Z"/>
              </w:rPr>
            </w:pPr>
            <w:ins w:id="3330"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org.springframework.web.bind.annotation.RequestMethod</w:t>
              </w:r>
              <w:proofErr w:type="spellEnd"/>
              <w:r>
                <w:rPr>
                  <w:rStyle w:val="HTMLCode"/>
                  <w:rFonts w:eastAsiaTheme="majorEastAsia"/>
                </w:rPr>
                <w:t>;</w:t>
              </w:r>
            </w:ins>
          </w:p>
          <w:p w14:paraId="032B2CB2" w14:textId="77777777" w:rsidR="00A32E89" w:rsidRDefault="00A32E89">
            <w:pPr>
              <w:rPr>
                <w:ins w:id="3331" w:author="Rajiv Bansal" w:date="2019-08-04T14:13:00Z"/>
              </w:rPr>
            </w:pPr>
            <w:ins w:id="3332" w:author="Rajiv Bansal" w:date="2019-08-04T14:13:00Z">
              <w:r>
                <w:rPr>
                  <w:rStyle w:val="HTMLCode"/>
                  <w:rFonts w:eastAsiaTheme="majorEastAsia"/>
                </w:rPr>
                <w:t>import</w:t>
              </w:r>
              <w:r>
                <w:t> </w:t>
              </w:r>
              <w:proofErr w:type="spellStart"/>
              <w:r>
                <w:rPr>
                  <w:rStyle w:val="HTMLCode"/>
                  <w:rFonts w:eastAsiaTheme="majorEastAsia"/>
                </w:rPr>
                <w:t>org.springframework.web.bind.annotation.RestController</w:t>
              </w:r>
              <w:proofErr w:type="spellEnd"/>
              <w:r>
                <w:rPr>
                  <w:rStyle w:val="HTMLCode"/>
                  <w:rFonts w:eastAsiaTheme="majorEastAsia"/>
                </w:rPr>
                <w:t>;</w:t>
              </w:r>
            </w:ins>
          </w:p>
          <w:p w14:paraId="2A5E6D13" w14:textId="77777777" w:rsidR="00A32E89" w:rsidRDefault="00A32E89">
            <w:pPr>
              <w:rPr>
                <w:ins w:id="3333" w:author="Rajiv Bansal" w:date="2019-08-04T14:13:00Z"/>
              </w:rPr>
            </w:pPr>
            <w:ins w:id="333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35" w:author="Rajiv Bansal" w:date="2019-08-04T14:13:00Z"/>
              </w:rPr>
            </w:pPr>
            <w:ins w:id="3336" w:author="Rajiv Bansal" w:date="2019-08-04T14:13:00Z">
              <w:r>
                <w:t> </w:t>
              </w:r>
            </w:ins>
          </w:p>
          <w:p w14:paraId="10F70B6F" w14:textId="77777777" w:rsidR="00A32E89" w:rsidRDefault="00A32E89">
            <w:pPr>
              <w:rPr>
                <w:ins w:id="3337" w:author="Rajiv Bansal" w:date="2019-08-04T14:13:00Z"/>
              </w:rPr>
            </w:pPr>
            <w:ins w:id="3338" w:author="Rajiv Bansal" w:date="2019-08-04T14:13:00Z">
              <w:r>
                <w:rPr>
                  <w:rStyle w:val="HTMLCode"/>
                  <w:rFonts w:eastAsiaTheme="majorEastAsia"/>
                </w:rPr>
                <w:t>@RestController</w:t>
              </w:r>
            </w:ins>
          </w:p>
          <w:p w14:paraId="707E6E6C" w14:textId="77777777" w:rsidR="00A32E89" w:rsidRDefault="00A32E89">
            <w:pPr>
              <w:rPr>
                <w:ins w:id="3339" w:author="Rajiv Bansal" w:date="2019-08-04T14:13:00Z"/>
              </w:rPr>
            </w:pPr>
            <w:ins w:id="3340"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StudentServiceController</w:t>
              </w:r>
              <w:proofErr w:type="spellEnd"/>
              <w:r>
                <w:rPr>
                  <w:rStyle w:val="HTMLCode"/>
                  <w:rFonts w:eastAsiaTheme="majorEastAsia"/>
                </w:rPr>
                <w:t xml:space="preserve"> {</w:t>
              </w:r>
            </w:ins>
          </w:p>
          <w:p w14:paraId="3D5F21EA" w14:textId="77777777" w:rsidR="00A32E89" w:rsidRDefault="00A32E89">
            <w:pPr>
              <w:rPr>
                <w:ins w:id="3341" w:author="Rajiv Bansal" w:date="2019-08-04T14:13:00Z"/>
              </w:rPr>
            </w:pPr>
            <w:ins w:id="3342" w:author="Rajiv Bansal" w:date="2019-08-04T14:13:00Z">
              <w:r>
                <w:t> </w:t>
              </w:r>
            </w:ins>
          </w:p>
          <w:p w14:paraId="05A4F171" w14:textId="77777777" w:rsidR="00A32E89" w:rsidRDefault="00A32E89">
            <w:pPr>
              <w:rPr>
                <w:ins w:id="3343" w:author="Rajiv Bansal" w:date="2019-08-04T14:13:00Z"/>
              </w:rPr>
            </w:pPr>
            <w:ins w:id="334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 xml:space="preserve">Map&lt;String, List&lt;Student&gt;&gt;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List&lt;Student&gt;&gt;();</w:t>
              </w:r>
            </w:ins>
          </w:p>
          <w:p w14:paraId="23CF30F4" w14:textId="77777777" w:rsidR="00A32E89" w:rsidRDefault="00A32E89">
            <w:pPr>
              <w:rPr>
                <w:ins w:id="3345" w:author="Rajiv Bansal" w:date="2019-08-04T14:13:00Z"/>
              </w:rPr>
            </w:pPr>
            <w:ins w:id="3346" w:author="Rajiv Bansal" w:date="2019-08-04T14:13:00Z">
              <w:r>
                <w:t> </w:t>
              </w:r>
            </w:ins>
          </w:p>
          <w:p w14:paraId="5E95BD42" w14:textId="77777777" w:rsidR="00A32E89" w:rsidRDefault="00A32E89">
            <w:pPr>
              <w:rPr>
                <w:ins w:id="3347" w:author="Rajiv Bansal" w:date="2019-08-04T14:13:00Z"/>
              </w:rPr>
            </w:pPr>
            <w:ins w:id="334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49" w:author="Rajiv Bansal" w:date="2019-08-04T14:13:00Z"/>
              </w:rPr>
            </w:pPr>
            <w:ins w:id="3350" w:author="Rajiv Bansal" w:date="2019-08-04T14:13:00Z">
              <w:r>
                <w:rPr>
                  <w:rStyle w:val="HTMLCode"/>
                  <w:rFonts w:eastAsiaTheme="majorEastAsia"/>
                  <w:color w:val="FF0779"/>
                </w:rPr>
                <w: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List&lt;Student&gt;&gt;();</w:t>
              </w:r>
            </w:ins>
          </w:p>
          <w:p w14:paraId="25499517" w14:textId="77777777" w:rsidR="00A32E89" w:rsidRDefault="00A32E89">
            <w:pPr>
              <w:rPr>
                <w:ins w:id="3351" w:author="Rajiv Bansal" w:date="2019-08-04T14:13:00Z"/>
              </w:rPr>
            </w:pPr>
            <w:ins w:id="3352" w:author="Rajiv Bansal" w:date="2019-08-04T14:13:00Z">
              <w:r>
                <w:t> </w:t>
              </w:r>
            </w:ins>
          </w:p>
          <w:p w14:paraId="12E968ED" w14:textId="77777777" w:rsidR="00A32E89" w:rsidRDefault="00A32E89">
            <w:pPr>
              <w:rPr>
                <w:ins w:id="3353" w:author="Rajiv Bansal" w:date="2019-08-04T14:13:00Z"/>
              </w:rPr>
            </w:pPr>
            <w:ins w:id="3354"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1F6B1036"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w:t>
              </w:r>
              <w:proofErr w:type="spellStart"/>
              <w:r>
                <w:rPr>
                  <w:rStyle w:val="HTMLCode"/>
                  <w:rFonts w:eastAsiaTheme="majorEastAsia"/>
                </w:rPr>
                <w:t>Sajal</w:t>
              </w:r>
              <w:proofErr w:type="spellEnd"/>
              <w:r>
                <w:rPr>
                  <w:rStyle w:val="HTMLCode"/>
                  <w:rFonts w:eastAsiaTheme="majorEastAsia"/>
                </w:rPr>
                <w:t>", "Class IV");</w:t>
              </w:r>
            </w:ins>
          </w:p>
          <w:p w14:paraId="69599F5D" w14:textId="77777777" w:rsidR="00A32E89" w:rsidRDefault="00A32E89">
            <w:pPr>
              <w:rPr>
                <w:ins w:id="3357" w:author="Rajiv Bansal" w:date="2019-08-04T14:13:00Z"/>
              </w:rPr>
            </w:pPr>
            <w:ins w:id="3358"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E439205"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16DDDEA1" w14:textId="77777777" w:rsidR="00A32E89" w:rsidRDefault="00A32E89">
            <w:pPr>
              <w:rPr>
                <w:ins w:id="3363" w:author="Rajiv Bansal" w:date="2019-08-04T14:13:00Z"/>
              </w:rPr>
            </w:pPr>
            <w:ins w:id="3364" w:author="Rajiv Bansal" w:date="2019-08-04T14:13:00Z">
              <w:r>
                <w:t> </w:t>
              </w:r>
            </w:ins>
          </w:p>
          <w:p w14:paraId="58B28966"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proofErr w:type="spellStart"/>
              <w:r>
                <w:rPr>
                  <w:rStyle w:val="HTMLCode"/>
                  <w:rFonts w:eastAsiaTheme="majorEastAsia"/>
                </w:rPr>
                <w:t>schooDB.put</w:t>
              </w:r>
              <w:proofErr w:type="spellEnd"/>
              <w:r>
                <w:rPr>
                  <w:rStyle w:val="HTMLCode"/>
                  <w:rFonts w:eastAsiaTheme="majorEastAsia"/>
                </w:rPr>
                <w:t>("</w:t>
              </w:r>
              <w:proofErr w:type="spellStart"/>
              <w:r>
                <w:rPr>
                  <w:rStyle w:val="HTMLCode"/>
                  <w:rFonts w:eastAsiaTheme="majorEastAsia"/>
                </w:rPr>
                <w:t>abcschool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544DEFC3" w14:textId="77777777" w:rsidR="00A32E89" w:rsidRDefault="00A32E89">
            <w:pPr>
              <w:rPr>
                <w:ins w:id="3367" w:author="Rajiv Bansal" w:date="2019-08-04T14:13:00Z"/>
              </w:rPr>
            </w:pPr>
            <w:ins w:id="3368" w:author="Rajiv Bansal" w:date="2019-08-04T14:13:00Z">
              <w:r>
                <w:t> </w:t>
              </w:r>
            </w:ins>
          </w:p>
          <w:p w14:paraId="4CF3E049" w14:textId="77777777" w:rsidR="00A32E89" w:rsidRDefault="00A32E89">
            <w:pPr>
              <w:rPr>
                <w:ins w:id="3369" w:author="Rajiv Bansal" w:date="2019-08-04T14:13:00Z"/>
              </w:rPr>
            </w:pPr>
            <w:ins w:id="3370" w:author="Rajiv Bansal" w:date="2019-08-04T14:13:00Z">
              <w:r>
                <w:rPr>
                  <w:rStyle w:val="HTMLCode"/>
                  <w:rFonts w:eastAsiaTheme="majorEastAsia"/>
                  <w:color w:val="FF0779"/>
                </w:rPr>
                <w: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42F01F32"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73" w:author="Rajiv Bansal" w:date="2019-08-04T14:13:00Z"/>
              </w:rPr>
            </w:pPr>
            <w:ins w:id="3374"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6B541966"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w:t>
              </w:r>
              <w:proofErr w:type="spellStart"/>
              <w:r>
                <w:rPr>
                  <w:rStyle w:val="HTMLCode"/>
                  <w:rFonts w:eastAsiaTheme="majorEastAsia"/>
                </w:rPr>
                <w:t>Sukesh</w:t>
              </w:r>
              <w:proofErr w:type="spellEnd"/>
              <w:r>
                <w:rPr>
                  <w:rStyle w:val="HTMLCode"/>
                  <w:rFonts w:eastAsiaTheme="majorEastAsia"/>
                </w:rPr>
                <w:t>", "Class VI");</w:t>
              </w:r>
            </w:ins>
          </w:p>
          <w:p w14:paraId="145F4130" w14:textId="77777777" w:rsidR="00A32E89" w:rsidRDefault="00A32E89">
            <w:pPr>
              <w:rPr>
                <w:ins w:id="3377" w:author="Rajiv Bansal" w:date="2019-08-04T14:13:00Z"/>
              </w:rPr>
            </w:pPr>
            <w:ins w:id="3378"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5548DE7" w14:textId="77777777" w:rsidR="00A32E89" w:rsidRDefault="00A32E89">
            <w:pPr>
              <w:rPr>
                <w:ins w:id="3379" w:author="Rajiv Bansal" w:date="2019-08-04T14:13:00Z"/>
              </w:rPr>
            </w:pPr>
            <w:ins w:id="3380" w:author="Rajiv Bansal" w:date="2019-08-04T14:13:00Z">
              <w:r>
                <w:t> </w:t>
              </w:r>
            </w:ins>
          </w:p>
          <w:p w14:paraId="37D4AAFD"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proofErr w:type="spellStart"/>
              <w:r>
                <w:rPr>
                  <w:rStyle w:val="HTMLCode"/>
                  <w:rFonts w:eastAsiaTheme="majorEastAsia"/>
                </w:rPr>
                <w:t>schooDB.put</w:t>
              </w:r>
              <w:proofErr w:type="spellEnd"/>
              <w:r>
                <w:rPr>
                  <w:rStyle w:val="HTMLCode"/>
                  <w:rFonts w:eastAsiaTheme="majorEastAsia"/>
                </w:rPr>
                <w:t>("</w:t>
              </w:r>
              <w:proofErr w:type="spellStart"/>
              <w:r>
                <w:rPr>
                  <w:rStyle w:val="HTMLCode"/>
                  <w:rFonts w:eastAsiaTheme="majorEastAsia"/>
                </w:rPr>
                <w:t>xyzschool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74B07E1B" w14:textId="77777777" w:rsidR="00A32E89" w:rsidRDefault="00A32E89">
            <w:pPr>
              <w:rPr>
                <w:ins w:id="3383" w:author="Rajiv Bansal" w:date="2019-08-04T14:13:00Z"/>
              </w:rPr>
            </w:pPr>
            <w:ins w:id="3384" w:author="Rajiv Bansal" w:date="2019-08-04T14:13:00Z">
              <w:r>
                <w:t> </w:t>
              </w:r>
            </w:ins>
          </w:p>
          <w:p w14:paraId="31E2B59D" w14:textId="77777777" w:rsidR="00A32E89" w:rsidRDefault="00A32E89">
            <w:pPr>
              <w:rPr>
                <w:ins w:id="3385" w:author="Rajiv Bansal" w:date="2019-08-04T14:13:00Z"/>
              </w:rPr>
            </w:pPr>
            <w:ins w:id="338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87" w:author="Rajiv Bansal" w:date="2019-08-04T14:13:00Z"/>
              </w:rPr>
            </w:pPr>
            <w:ins w:id="3388" w:author="Rajiv Bansal" w:date="2019-08-04T14:13:00Z">
              <w:r>
                <w:t> </w:t>
              </w:r>
            </w:ins>
          </w:p>
          <w:p w14:paraId="72F5E3AA"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@RequestMapping(value = "/</w:t>
              </w:r>
              <w:proofErr w:type="spellStart"/>
              <w:r>
                <w:rPr>
                  <w:rStyle w:val="HTMLCode"/>
                  <w:rFonts w:eastAsiaTheme="majorEastAsia"/>
                </w:rPr>
                <w:t>getStudentDetailsForSchool</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5E2BF0CF"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List&lt;Student&gt; </w:t>
              </w:r>
              <w:proofErr w:type="spellStart"/>
              <w:r>
                <w:rPr>
                  <w:rStyle w:val="HTMLCode"/>
                  <w:rFonts w:eastAsiaTheme="majorEastAsia"/>
                </w:rPr>
                <w:t>getStudents</w:t>
              </w:r>
              <w:proofErr w:type="spellEnd"/>
              <w:r>
                <w:rPr>
                  <w:rStyle w:val="HTMLCode"/>
                  <w:rFonts w:eastAsiaTheme="majorEastAsia"/>
                </w:rPr>
                <w:t>(@PathVariable</w:t>
              </w:r>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56C21F5F"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Student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703A681C" w14:textId="77777777" w:rsidR="00A32E89" w:rsidRDefault="00A32E89">
            <w:pPr>
              <w:rPr>
                <w:ins w:id="3395" w:author="Rajiv Bansal" w:date="2019-08-04T14:13:00Z"/>
              </w:rPr>
            </w:pPr>
            <w:ins w:id="3396" w:author="Rajiv Bansal" w:date="2019-08-04T14:13:00Z">
              <w:r>
                <w:t> </w:t>
              </w:r>
            </w:ins>
          </w:p>
          <w:p w14:paraId="0BB8E9E5"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studentList</w:t>
              </w:r>
              <w:proofErr w:type="spellEnd"/>
              <w:r>
                <w:rPr>
                  <w:rStyle w:val="HTMLCode"/>
                  <w:rFonts w:eastAsiaTheme="majorEastAsia"/>
                </w:rPr>
                <w:t xml:space="preserve"> = </w:t>
              </w:r>
              <w:proofErr w:type="spellStart"/>
              <w:r>
                <w:rPr>
                  <w:rStyle w:val="HTMLCode"/>
                  <w:rFonts w:eastAsiaTheme="majorEastAsia"/>
                </w:rPr>
                <w:t>schooDB.get</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w:t>
              </w:r>
            </w:ins>
          </w:p>
          <w:p w14:paraId="4FF1A313"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w:t>
              </w:r>
              <w:proofErr w:type="spellStart"/>
              <w:r>
                <w:rPr>
                  <w:rStyle w:val="HTMLCode"/>
                  <w:rFonts w:eastAsiaTheme="majorEastAsia"/>
                </w:rPr>
                <w:t>studentList</w:t>
              </w:r>
              <w:proofErr w:type="spellEnd"/>
              <w:r>
                <w:rPr>
                  <w:rStyle w:val="HTMLCode"/>
                  <w:rFonts w:eastAsiaTheme="majorEastAsia"/>
                </w:rPr>
                <w:t xml:space="preserve"> == null) {</w:t>
              </w:r>
            </w:ins>
          </w:p>
          <w:p w14:paraId="0409E22D"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proofErr w:type="spellStart"/>
              <w:r>
                <w:rPr>
                  <w:rStyle w:val="HTMLCode"/>
                  <w:rFonts w:eastAsiaTheme="majorEastAsia"/>
                </w:rPr>
                <w:t>studentList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0A369CC3" w14:textId="77777777" w:rsidR="00A32E89" w:rsidRDefault="00A32E89">
            <w:pPr>
              <w:rPr>
                <w:ins w:id="3403" w:author="Rajiv Bansal" w:date="2019-08-04T14:13:00Z"/>
              </w:rPr>
            </w:pPr>
            <w:ins w:id="340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405" w:author="Rajiv Bansal" w:date="2019-08-04T14:13:00Z"/>
              </w:rPr>
            </w:pPr>
            <w:ins w:id="3406" w:author="Rajiv Bansal" w:date="2019-08-04T14:13:00Z">
              <w:r>
                <w:rPr>
                  <w:rStyle w:val="HTMLCode"/>
                  <w:rFonts w:eastAsiaTheme="majorEastAsia"/>
                  <w:color w:val="FF0779"/>
                </w:rPr>
                <w:t>            </w:t>
              </w:r>
              <w:proofErr w:type="spellStart"/>
              <w:r>
                <w:rPr>
                  <w:rStyle w:val="HTMLCode"/>
                  <w:rFonts w:eastAsiaTheme="majorEastAsia"/>
                </w:rPr>
                <w:t>studentList.add</w:t>
              </w:r>
              <w:proofErr w:type="spellEnd"/>
              <w:r>
                <w:rPr>
                  <w:rStyle w:val="HTMLCode"/>
                  <w:rFonts w:eastAsiaTheme="majorEastAsia"/>
                </w:rPr>
                <w:t>(std);</w:t>
              </w:r>
            </w:ins>
          </w:p>
          <w:p w14:paraId="6B7997D4" w14:textId="77777777" w:rsidR="00A32E89" w:rsidRDefault="00A32E89">
            <w:pPr>
              <w:rPr>
                <w:ins w:id="3407" w:author="Rajiv Bansal" w:date="2019-08-04T14:13:00Z"/>
              </w:rPr>
            </w:pPr>
            <w:ins w:id="340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409" w:author="Rajiv Bansal" w:date="2019-08-04T14:13:00Z"/>
              </w:rPr>
            </w:pPr>
            <w:ins w:id="3410"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studentList</w:t>
              </w:r>
              <w:proofErr w:type="spellEnd"/>
              <w:r>
                <w:rPr>
                  <w:rStyle w:val="HTMLCode"/>
                  <w:rFonts w:eastAsiaTheme="majorEastAsia"/>
                </w:rPr>
                <w:t>;</w:t>
              </w:r>
            </w:ins>
          </w:p>
          <w:p w14:paraId="6EFF5C4C" w14:textId="77777777" w:rsidR="00A32E89" w:rsidRDefault="00A32E89">
            <w:pPr>
              <w:rPr>
                <w:ins w:id="3411" w:author="Rajiv Bansal" w:date="2019-08-04T14:13:00Z"/>
              </w:rPr>
            </w:pPr>
            <w:ins w:id="341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13" w:author="Rajiv Bansal" w:date="2019-08-04T14:13:00Z"/>
              </w:rPr>
            </w:pPr>
            <w:ins w:id="341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15" w:author="Rajiv Bansal" w:date="2019-08-04T14:13:00Z"/>
          <w:rFonts w:ascii="Segoe UI" w:hAnsi="Segoe UI" w:cs="Segoe UI"/>
          <w:color w:val="000000"/>
        </w:rPr>
      </w:pPr>
      <w:ins w:id="341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17" w:author="Rajiv Bansal" w:date="2019-08-04T14:13:00Z"/>
        </w:trPr>
        <w:tc>
          <w:tcPr>
            <w:tcW w:w="15495" w:type="dxa"/>
            <w:vAlign w:val="center"/>
            <w:hideMark/>
          </w:tcPr>
          <w:p w14:paraId="3744887E" w14:textId="77777777" w:rsidR="00A32E89" w:rsidRDefault="00A32E89">
            <w:pPr>
              <w:rPr>
                <w:ins w:id="3418" w:author="Rajiv Bansal" w:date="2019-08-04T14:13:00Z"/>
                <w:rFonts w:ascii="Times New Roman" w:hAnsi="Times New Roman" w:cs="Times New Roman"/>
              </w:rPr>
            </w:pPr>
            <w:ins w:id="341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20" w:author="Rajiv Bansal" w:date="2019-08-04T14:13:00Z"/>
              </w:rPr>
            </w:pPr>
            <w:ins w:id="3421" w:author="Rajiv Bansal" w:date="2019-08-04T14:13:00Z">
              <w:r>
                <w:t> </w:t>
              </w:r>
            </w:ins>
          </w:p>
          <w:p w14:paraId="1CBE9C96" w14:textId="77777777" w:rsidR="00A32E89" w:rsidRDefault="00A32E89">
            <w:pPr>
              <w:rPr>
                <w:ins w:id="3422" w:author="Rajiv Bansal" w:date="2019-08-04T14:13:00Z"/>
              </w:rPr>
            </w:pPr>
            <w:ins w:id="342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24" w:author="Rajiv Bansal" w:date="2019-08-04T14:13:00Z"/>
              </w:rPr>
            </w:pPr>
            <w:ins w:id="3425" w:author="Rajiv Bansal" w:date="2019-08-04T14:13:00Z">
              <w:r>
                <w:t> </w:t>
              </w:r>
            </w:ins>
          </w:p>
          <w:p w14:paraId="5FFFDF4E"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28" w:author="Rajiv Bansal" w:date="2019-08-04T14:13:00Z"/>
              </w:rPr>
            </w:pPr>
            <w:ins w:id="342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w:t>
              </w:r>
            </w:ins>
          </w:p>
          <w:p w14:paraId="42CE88D1" w14:textId="77777777" w:rsidR="00A32E89" w:rsidRDefault="00A32E89">
            <w:pPr>
              <w:rPr>
                <w:ins w:id="3430" w:author="Rajiv Bansal" w:date="2019-08-04T14:13:00Z"/>
              </w:rPr>
            </w:pPr>
            <w:ins w:id="3431" w:author="Rajiv Bansal" w:date="2019-08-04T14:13:00Z">
              <w:r>
                <w:t> </w:t>
              </w:r>
            </w:ins>
          </w:p>
          <w:p w14:paraId="08639D0F" w14:textId="77777777" w:rsidR="00A32E89" w:rsidRDefault="00A32E89">
            <w:pPr>
              <w:rPr>
                <w:ins w:id="3432" w:author="Rajiv Bansal" w:date="2019-08-04T14:13:00Z"/>
              </w:rPr>
            </w:pPr>
            <w:ins w:id="343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Student(String name, String </w:t>
              </w:r>
              <w:proofErr w:type="spellStart"/>
              <w:r>
                <w:rPr>
                  <w:rStyle w:val="HTMLCode"/>
                  <w:rFonts w:eastAsiaTheme="majorEastAsia"/>
                </w:rPr>
                <w:t>className</w:t>
              </w:r>
              <w:proofErr w:type="spellEnd"/>
              <w:r>
                <w:rPr>
                  <w:rStyle w:val="HTMLCode"/>
                  <w:rFonts w:eastAsiaTheme="majorEastAsia"/>
                </w:rPr>
                <w:t>) {</w:t>
              </w:r>
            </w:ins>
          </w:p>
          <w:p w14:paraId="708D07D6"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38" w:author="Rajiv Bansal" w:date="2019-08-04T14:13:00Z"/>
              </w:rPr>
            </w:pPr>
            <w:ins w:id="3439" w:author="Rajiv Bansal" w:date="2019-08-04T14:13:00Z">
              <w:r>
                <w:rPr>
                  <w:rStyle w:val="HTMLCode"/>
                  <w:rFonts w:eastAsiaTheme="majorEastAsia"/>
                  <w:color w:val="FF0779"/>
                </w:rPr>
                <w:t>        </w:t>
              </w:r>
              <w:proofErr w:type="spellStart"/>
              <w:r>
                <w:rPr>
                  <w:rStyle w:val="HTMLCode"/>
                  <w:rFonts w:eastAsiaTheme="majorEastAsia"/>
                </w:rPr>
                <w:t>this.className</w:t>
              </w:r>
              <w:proofErr w:type="spell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7A7EFF69" w14:textId="77777777" w:rsidR="00A32E89" w:rsidRDefault="00A32E89">
            <w:pPr>
              <w:rPr>
                <w:ins w:id="3440" w:author="Rajiv Bansal" w:date="2019-08-04T14:13:00Z"/>
              </w:rPr>
            </w:pPr>
            <w:ins w:id="344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42" w:author="Rajiv Bansal" w:date="2019-08-04T14:13:00Z"/>
              </w:rPr>
            </w:pPr>
            <w:ins w:id="3443" w:author="Rajiv Bansal" w:date="2019-08-04T14:13:00Z">
              <w:r>
                <w:t> </w:t>
              </w:r>
            </w:ins>
          </w:p>
          <w:p w14:paraId="6A0F83A1"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getName</w:t>
              </w:r>
              <w:proofErr w:type="spellEnd"/>
              <w:r>
                <w:rPr>
                  <w:rStyle w:val="HTMLCode"/>
                  <w:rFonts w:eastAsiaTheme="majorEastAsia"/>
                </w:rPr>
                <w:t>() {</w:t>
              </w:r>
            </w:ins>
          </w:p>
          <w:p w14:paraId="7039B298" w14:textId="77777777" w:rsidR="00A32E89" w:rsidRDefault="00A32E89">
            <w:pPr>
              <w:rPr>
                <w:ins w:id="3446" w:author="Rajiv Bansal" w:date="2019-08-04T14:13:00Z"/>
              </w:rPr>
            </w:pPr>
            <w:ins w:id="344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48" w:author="Rajiv Bansal" w:date="2019-08-04T14:13:00Z"/>
              </w:rPr>
            </w:pPr>
            <w:ins w:id="344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50" w:author="Rajiv Bansal" w:date="2019-08-04T14:13:00Z"/>
              </w:rPr>
            </w:pPr>
            <w:ins w:id="3451" w:author="Rajiv Bansal" w:date="2019-08-04T14:13:00Z">
              <w:r>
                <w:t> </w:t>
              </w:r>
            </w:ins>
          </w:p>
          <w:p w14:paraId="71738C15"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r>
                <w:rPr>
                  <w:rStyle w:val="HTMLCode"/>
                  <w:rFonts w:eastAsiaTheme="majorEastAsia"/>
                </w:rPr>
                <w:t>setName</w:t>
              </w:r>
              <w:proofErr w:type="spellEnd"/>
              <w:r>
                <w:rPr>
                  <w:rStyle w:val="HTMLCode"/>
                  <w:rFonts w:eastAsiaTheme="majorEastAsia"/>
                </w:rPr>
                <w:t>(String name) {</w:t>
              </w:r>
            </w:ins>
          </w:p>
          <w:p w14:paraId="78D1FBC2"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56" w:author="Rajiv Bansal" w:date="2019-08-04T14:13:00Z"/>
              </w:rPr>
            </w:pPr>
            <w:ins w:id="345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58" w:author="Rajiv Bansal" w:date="2019-08-04T14:13:00Z"/>
              </w:rPr>
            </w:pPr>
            <w:ins w:id="3459" w:author="Rajiv Bansal" w:date="2019-08-04T14:13:00Z">
              <w:r>
                <w:t> </w:t>
              </w:r>
            </w:ins>
          </w:p>
          <w:p w14:paraId="13AEFFFE"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getClassName</w:t>
              </w:r>
              <w:proofErr w:type="spellEnd"/>
              <w:r>
                <w:rPr>
                  <w:rStyle w:val="HTMLCode"/>
                  <w:rFonts w:eastAsiaTheme="majorEastAsia"/>
                </w:rPr>
                <w:t>() {</w:t>
              </w:r>
            </w:ins>
          </w:p>
          <w:p w14:paraId="3B9F6600"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className</w:t>
              </w:r>
              <w:proofErr w:type="spellEnd"/>
              <w:r>
                <w:rPr>
                  <w:rStyle w:val="HTMLCode"/>
                  <w:rFonts w:eastAsiaTheme="majorEastAsia"/>
                </w:rPr>
                <w:t>;</w:t>
              </w:r>
            </w:ins>
          </w:p>
          <w:p w14:paraId="6D18E6B6" w14:textId="77777777" w:rsidR="00A32E89" w:rsidRDefault="00A32E89">
            <w:pPr>
              <w:rPr>
                <w:ins w:id="3464" w:author="Rajiv Bansal" w:date="2019-08-04T14:13:00Z"/>
              </w:rPr>
            </w:pPr>
            <w:ins w:id="346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66" w:author="Rajiv Bansal" w:date="2019-08-04T14:13:00Z"/>
              </w:rPr>
            </w:pPr>
            <w:ins w:id="3467" w:author="Rajiv Bansal" w:date="2019-08-04T14:13:00Z">
              <w:r>
                <w:t> </w:t>
              </w:r>
            </w:ins>
          </w:p>
          <w:p w14:paraId="17D51B66" w14:textId="77777777" w:rsidR="00A32E89" w:rsidRDefault="00A32E89">
            <w:pPr>
              <w:rPr>
                <w:ins w:id="3468" w:author="Rajiv Bansal" w:date="2019-08-04T14:13:00Z"/>
              </w:rPr>
            </w:pPr>
            <w:ins w:id="346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r>
                <w:rPr>
                  <w:rStyle w:val="HTMLCode"/>
                  <w:rFonts w:eastAsiaTheme="majorEastAsia"/>
                </w:rPr>
                <w:t>setClassName</w:t>
              </w:r>
              <w:proofErr w:type="spellEnd"/>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 {</w:t>
              </w:r>
            </w:ins>
          </w:p>
          <w:p w14:paraId="6588E7B4" w14:textId="77777777" w:rsidR="00A32E89" w:rsidRDefault="00A32E89">
            <w:pPr>
              <w:rPr>
                <w:ins w:id="3470" w:author="Rajiv Bansal" w:date="2019-08-04T14:13:00Z"/>
              </w:rPr>
            </w:pPr>
            <w:ins w:id="3471" w:author="Rajiv Bansal" w:date="2019-08-04T14:13:00Z">
              <w:r>
                <w:rPr>
                  <w:rStyle w:val="HTMLCode"/>
                  <w:rFonts w:eastAsiaTheme="majorEastAsia"/>
                  <w:color w:val="FF0779"/>
                </w:rPr>
                <w:t>        </w:t>
              </w:r>
              <w:proofErr w:type="spellStart"/>
              <w:r>
                <w:rPr>
                  <w:rStyle w:val="HTMLCode"/>
                  <w:rFonts w:eastAsiaTheme="majorEastAsia"/>
                </w:rPr>
                <w:t>this.className</w:t>
              </w:r>
              <w:proofErr w:type="spell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502DC173" w14:textId="77777777" w:rsidR="00A32E89" w:rsidRDefault="00A32E89">
            <w:pPr>
              <w:rPr>
                <w:ins w:id="3472" w:author="Rajiv Bansal" w:date="2019-08-04T14:13:00Z"/>
              </w:rPr>
            </w:pPr>
            <w:ins w:id="347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74" w:author="Rajiv Bansal" w:date="2019-08-04T14:13:00Z"/>
              </w:rPr>
            </w:pPr>
            <w:ins w:id="3475" w:author="Rajiv Bansal" w:date="2019-08-04T14:13:00Z">
              <w:r>
                <w:rPr>
                  <w:rStyle w:val="HTMLCode"/>
                  <w:rFonts w:eastAsiaTheme="majorEastAsia"/>
                </w:rPr>
                <w:t>}</w:t>
              </w:r>
            </w:ins>
          </w:p>
        </w:tc>
      </w:tr>
    </w:tbl>
    <w:p w14:paraId="40228379" w14:textId="77777777" w:rsidR="00A32E89" w:rsidRDefault="00A32E89">
      <w:pPr>
        <w:pStyle w:val="Heading7"/>
        <w:rPr>
          <w:ins w:id="3476" w:author="Rajiv Bansal" w:date="2019-08-04T14:13:00Z"/>
          <w:rFonts w:ascii="Segoe UI" w:hAnsi="Segoe UI" w:cs="Segoe UI"/>
          <w:color w:val="000000"/>
          <w:sz w:val="29"/>
          <w:szCs w:val="29"/>
        </w:rPr>
        <w:pPrChange w:id="3477" w:author="Rajiv Bansal" w:date="2019-08-04T14:14:00Z">
          <w:pPr>
            <w:pStyle w:val="Heading4"/>
            <w:shd w:val="clear" w:color="auto" w:fill="FFFFFF"/>
            <w:spacing w:before="360" w:after="240"/>
          </w:pPr>
        </w:pPrChange>
      </w:pPr>
      <w:ins w:id="347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79" w:author="Rajiv Bansal" w:date="2019-08-04T14:13:00Z"/>
          <w:rFonts w:ascii="Segoe UI" w:hAnsi="Segoe UI" w:cs="Segoe UI"/>
          <w:color w:val="000000"/>
        </w:rPr>
      </w:pPr>
      <w:ins w:id="3480"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81" w:author="Rajiv Bansal" w:date="2019-08-04T14:13:00Z"/>
          <w:rFonts w:ascii="Segoe UI" w:hAnsi="Segoe UI" w:cs="Segoe UI"/>
          <w:color w:val="000000"/>
        </w:rPr>
      </w:pPr>
      <w:ins w:id="348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83" w:author="Rajiv Bansal" w:date="2019-08-04T14:13:00Z"/>
          <w:rFonts w:ascii="Segoe UI" w:hAnsi="Segoe UI" w:cs="Segoe UI"/>
          <w:color w:val="000000"/>
        </w:rPr>
      </w:pPr>
      <w:ins w:id="348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85" w:author="Rajiv Bansal" w:date="2019-08-04T14:13:00Z"/>
          <w:rFonts w:ascii="Times New Roman" w:hAnsi="Times New Roman" w:cs="Times New Roman"/>
        </w:rPr>
      </w:pPr>
      <w:ins w:id="348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87" w:author="Rajiv Bansal" w:date="2019-08-04T14:13:00Z"/>
          <w:rFonts w:ascii="Segoe UI" w:hAnsi="Segoe UI" w:cs="Segoe UI"/>
          <w:color w:val="000000"/>
        </w:rPr>
        <w:pPrChange w:id="3488" w:author="Rajiv Bansal" w:date="2019-08-04T14:14:00Z">
          <w:pPr>
            <w:pStyle w:val="Heading2"/>
            <w:pBdr>
              <w:bottom w:val="single" w:sz="6" w:space="4" w:color="EAECEF"/>
            </w:pBdr>
            <w:shd w:val="clear" w:color="auto" w:fill="FFFFFF"/>
            <w:spacing w:before="450" w:after="240"/>
          </w:pPr>
        </w:pPrChange>
      </w:pPr>
      <w:ins w:id="3489" w:author="Rajiv Bansal" w:date="2019-08-04T14:13:00Z">
        <w:r>
          <w:rPr>
            <w:rFonts w:ascii="Segoe UI" w:hAnsi="Segoe UI" w:cs="Segoe UI"/>
            <w:color w:val="000000"/>
          </w:rPr>
          <w:t xml:space="preserve">Create School Service – </w:t>
        </w:r>
        <w:proofErr w:type="spellStart"/>
        <w:r>
          <w:rPr>
            <w:rFonts w:ascii="Segoe UI" w:hAnsi="Segoe UI" w:cs="Segoe UI"/>
            <w:color w:val="000000"/>
          </w:rPr>
          <w:t>Hystrix</w:t>
        </w:r>
        <w:proofErr w:type="spellEnd"/>
        <w:r>
          <w:rPr>
            <w:rFonts w:ascii="Segoe UI" w:hAnsi="Segoe UI" w:cs="Segoe UI"/>
            <w:color w:val="000000"/>
          </w:rPr>
          <w:t xml:space="preserve"> Enabled</w:t>
        </w:r>
      </w:ins>
    </w:p>
    <w:p w14:paraId="7F1B97EC" w14:textId="77777777" w:rsidR="00A32E89" w:rsidRDefault="00A32E89">
      <w:pPr>
        <w:pStyle w:val="NormalWeb"/>
        <w:shd w:val="clear" w:color="auto" w:fill="FFFFFF"/>
        <w:spacing w:before="150" w:beforeAutospacing="0" w:after="240" w:afterAutospacing="0"/>
        <w:rPr>
          <w:ins w:id="3490" w:author="Rajiv Bansal" w:date="2019-08-04T14:13:00Z"/>
          <w:rFonts w:ascii="Segoe UI" w:hAnsi="Segoe UI" w:cs="Segoe UI"/>
          <w:color w:val="000000"/>
        </w:rPr>
      </w:pPr>
      <w:ins w:id="349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92" w:author="Rajiv Bansal" w:date="2019-08-04T14:13:00Z"/>
          <w:rFonts w:ascii="Segoe UI" w:hAnsi="Segoe UI" w:cs="Segoe UI"/>
          <w:color w:val="000000"/>
          <w:sz w:val="29"/>
          <w:szCs w:val="29"/>
        </w:rPr>
        <w:pPrChange w:id="3493" w:author="Rajiv Bansal" w:date="2019-08-04T14:14:00Z">
          <w:pPr>
            <w:pStyle w:val="Heading4"/>
            <w:shd w:val="clear" w:color="auto" w:fill="FFFFFF"/>
            <w:spacing w:before="360" w:after="240"/>
          </w:pPr>
        </w:pPrChange>
      </w:pPr>
      <w:ins w:id="349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95" w:author="Rajiv Bansal" w:date="2019-08-04T14:13:00Z"/>
          <w:rFonts w:ascii="Segoe UI" w:hAnsi="Segoe UI" w:cs="Segoe UI"/>
          <w:color w:val="000000"/>
        </w:rPr>
      </w:pPr>
      <w:ins w:id="349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97" w:author="Rajiv Bansal" w:date="2019-08-04T14:13:00Z"/>
          <w:rFonts w:ascii="Segoe UI" w:hAnsi="Segoe UI" w:cs="Segoe UI"/>
          <w:color w:val="000000"/>
        </w:rPr>
      </w:pPr>
      <w:ins w:id="349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99" w:author="Rajiv Bansal" w:date="2019-08-04T14:13:00Z"/>
          <w:rFonts w:ascii="Segoe UI" w:hAnsi="Segoe UI" w:cs="Segoe UI"/>
          <w:color w:val="000000"/>
        </w:rPr>
      </w:pPr>
      <w:ins w:id="350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501" w:author="Rajiv Bansal" w:date="2019-08-04T14:13:00Z"/>
          <w:rFonts w:ascii="Segoe UI" w:hAnsi="Segoe UI" w:cs="Segoe UI"/>
          <w:color w:val="000000"/>
        </w:rPr>
      </w:pPr>
      <w:proofErr w:type="spellStart"/>
      <w:ins w:id="3502" w:author="Rajiv Bansal" w:date="2019-08-04T14:13:00Z">
        <w:r>
          <w:rPr>
            <w:rStyle w:val="Strong"/>
            <w:rFonts w:ascii="Segoe UI" w:hAnsi="Segoe UI" w:cs="Segoe UI"/>
            <w:color w:val="000000"/>
          </w:rPr>
          <w:t>Hystrix</w:t>
        </w:r>
        <w:proofErr w:type="spellEnd"/>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503" w:author="Rajiv Bansal" w:date="2019-08-04T14:13:00Z"/>
          <w:rFonts w:ascii="Segoe UI" w:hAnsi="Segoe UI" w:cs="Segoe UI"/>
          <w:color w:val="000000"/>
        </w:rPr>
      </w:pPr>
      <w:proofErr w:type="spellStart"/>
      <w:ins w:id="3504" w:author="Rajiv Bansal" w:date="2019-08-04T14:13:00Z">
        <w:r>
          <w:rPr>
            <w:rStyle w:val="Strong"/>
            <w:rFonts w:ascii="Segoe UI" w:hAnsi="Segoe UI" w:cs="Segoe UI"/>
            <w:color w:val="000000"/>
          </w:rPr>
          <w:t>Hystrix</w:t>
        </w:r>
        <w:proofErr w:type="spellEnd"/>
        <w:r>
          <w:rPr>
            <w:rStyle w:val="Strong"/>
            <w:rFonts w:ascii="Segoe UI" w:hAnsi="Segoe UI" w:cs="Segoe UI"/>
            <w:color w:val="000000"/>
          </w:rPr>
          <w:t xml:space="preserve">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505" w:author="Rajiv Bansal" w:date="2019-08-04T14:13:00Z"/>
          <w:rFonts w:ascii="Segoe UI" w:hAnsi="Segoe UI" w:cs="Segoe UI"/>
          <w:color w:val="000000"/>
        </w:rPr>
      </w:pPr>
      <w:ins w:id="350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507" w:author="Rajiv Bansal" w:date="2019-08-04T14:13:00Z"/>
          <w:rFonts w:ascii="Times New Roman" w:hAnsi="Times New Roman" w:cs="Times New Roman"/>
        </w:rPr>
      </w:pPr>
      <w:ins w:id="350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11" w:author="Rajiv Bansal" w:date="2019-08-04T14:13:00Z"/>
          <w:rFonts w:ascii="Segoe UI" w:hAnsi="Segoe UI" w:cs="Segoe UI"/>
          <w:color w:val="000000"/>
          <w:sz w:val="29"/>
          <w:szCs w:val="29"/>
        </w:rPr>
        <w:pPrChange w:id="3512" w:author="Rajiv Bansal" w:date="2019-08-04T14:14:00Z">
          <w:pPr>
            <w:pStyle w:val="Heading4"/>
            <w:shd w:val="clear" w:color="auto" w:fill="FFFFFF"/>
            <w:spacing w:before="360" w:after="240"/>
          </w:pPr>
        </w:pPrChange>
      </w:pPr>
      <w:ins w:id="351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14" w:author="Rajiv Bansal" w:date="2019-08-04T14:13:00Z"/>
          <w:rFonts w:ascii="Segoe UI" w:hAnsi="Segoe UI" w:cs="Segoe UI"/>
          <w:color w:val="000000"/>
        </w:rPr>
      </w:pPr>
      <w:ins w:id="351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16" w:author="Rajiv Bansal" w:date="2019-08-04T14:13:00Z"/>
        </w:trPr>
        <w:tc>
          <w:tcPr>
            <w:tcW w:w="15495" w:type="dxa"/>
            <w:vAlign w:val="center"/>
            <w:hideMark/>
          </w:tcPr>
          <w:p w14:paraId="1D02BA31" w14:textId="77777777" w:rsidR="00A32E89" w:rsidRDefault="00A32E89">
            <w:pPr>
              <w:divId w:val="155196894"/>
              <w:rPr>
                <w:ins w:id="3517" w:author="Rajiv Bansal" w:date="2019-08-04T14:13:00Z"/>
                <w:rFonts w:ascii="Times New Roman" w:hAnsi="Times New Roman" w:cs="Times New Roman"/>
              </w:rPr>
            </w:pPr>
            <w:proofErr w:type="spellStart"/>
            <w:ins w:id="3518" w:author="Rajiv Bansal" w:date="2019-08-04T14:13:00Z">
              <w:r>
                <w:rPr>
                  <w:rStyle w:val="HTMLCode"/>
                  <w:rFonts w:eastAsiaTheme="majorEastAsia"/>
                </w:rPr>
                <w:t>server.port</w:t>
              </w:r>
              <w:proofErr w:type="spellEnd"/>
              <w:r>
                <w:rPr>
                  <w:rStyle w:val="HTMLCode"/>
                  <w:rFonts w:eastAsiaTheme="majorEastAsia"/>
                </w:rPr>
                <w:t xml:space="preserve"> = 9098</w:t>
              </w:r>
            </w:ins>
          </w:p>
        </w:tc>
      </w:tr>
    </w:tbl>
    <w:p w14:paraId="7D7A0750" w14:textId="77777777" w:rsidR="00A32E89" w:rsidRDefault="00A32E89">
      <w:pPr>
        <w:pStyle w:val="NormalWeb"/>
        <w:shd w:val="clear" w:color="auto" w:fill="FFFFFF"/>
        <w:spacing w:before="150" w:beforeAutospacing="0" w:after="240" w:afterAutospacing="0"/>
        <w:rPr>
          <w:ins w:id="3519" w:author="Rajiv Bansal" w:date="2019-08-04T14:13:00Z"/>
          <w:rFonts w:ascii="Segoe UI" w:hAnsi="Segoe UI" w:cs="Segoe UI"/>
          <w:color w:val="000000"/>
        </w:rPr>
      </w:pPr>
      <w:ins w:id="352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D777F0C" w14:textId="77777777" w:rsidR="00A32E89" w:rsidRDefault="00A32E89">
      <w:pPr>
        <w:pStyle w:val="Heading7"/>
        <w:rPr>
          <w:ins w:id="3521" w:author="Rajiv Bansal" w:date="2019-08-04T14:13:00Z"/>
          <w:rFonts w:ascii="Segoe UI" w:hAnsi="Segoe UI" w:cs="Segoe UI"/>
          <w:color w:val="000000"/>
          <w:sz w:val="29"/>
          <w:szCs w:val="29"/>
        </w:rPr>
        <w:pPrChange w:id="3522" w:author="Rajiv Bansal" w:date="2019-08-04T14:14:00Z">
          <w:pPr>
            <w:pStyle w:val="Heading4"/>
            <w:shd w:val="clear" w:color="auto" w:fill="FFFFFF"/>
            <w:spacing w:before="360" w:after="240"/>
          </w:pPr>
        </w:pPrChange>
      </w:pPr>
      <w:ins w:id="3523" w:author="Rajiv Bansal" w:date="2019-08-04T14:13:00Z">
        <w:r>
          <w:rPr>
            <w:rFonts w:ascii="Segoe UI" w:hAnsi="Segoe UI" w:cs="Segoe UI"/>
            <w:color w:val="000000"/>
            <w:sz w:val="29"/>
            <w:szCs w:val="29"/>
          </w:rPr>
          <w:t xml:space="preserve">Enable </w:t>
        </w:r>
        <w:proofErr w:type="spellStart"/>
        <w:r>
          <w:rPr>
            <w:rFonts w:ascii="Segoe UI" w:hAnsi="Segoe UI" w:cs="Segoe UI"/>
            <w:color w:val="000000"/>
            <w:sz w:val="29"/>
            <w:szCs w:val="29"/>
          </w:rPr>
          <w:t>Hystrix</w:t>
        </w:r>
        <w:proofErr w:type="spellEnd"/>
        <w:r>
          <w:rPr>
            <w:rFonts w:ascii="Segoe UI" w:hAnsi="Segoe UI" w:cs="Segoe UI"/>
            <w:color w:val="000000"/>
            <w:sz w:val="29"/>
            <w:szCs w:val="29"/>
          </w:rPr>
          <w:t xml:space="preserve"> Settings</w:t>
        </w:r>
      </w:ins>
    </w:p>
    <w:p w14:paraId="7C51DA47" w14:textId="77777777" w:rsidR="00A32E89" w:rsidRDefault="00A32E89">
      <w:pPr>
        <w:pStyle w:val="NormalWeb"/>
        <w:shd w:val="clear" w:color="auto" w:fill="FFFFFF"/>
        <w:spacing w:before="150" w:beforeAutospacing="0" w:after="240" w:afterAutospacing="0"/>
        <w:rPr>
          <w:ins w:id="3524" w:author="Rajiv Bansal" w:date="2019-08-04T14:13:00Z"/>
          <w:rFonts w:ascii="Segoe UI" w:hAnsi="Segoe UI" w:cs="Segoe UI"/>
          <w:color w:val="000000"/>
        </w:rPr>
      </w:pPr>
      <w:ins w:id="3525"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SpringHystrixSchoolServiceApplication</w:t>
        </w:r>
        <w:proofErr w:type="spellEnd"/>
        <w:r>
          <w:rPr>
            <w:rFonts w:ascii="Segoe UI" w:hAnsi="Segoe UI" w:cs="Segoe UI"/>
            <w:color w:val="000000"/>
          </w:rPr>
          <w:t> </w:t>
        </w:r>
        <w:proofErr w:type="spellStart"/>
        <w:r>
          <w:rPr>
            <w:rFonts w:ascii="Segoe UI" w:hAnsi="Segoe UI" w:cs="Segoe UI"/>
            <w:color w:val="000000"/>
          </w:rPr>
          <w:t>i.e</w:t>
        </w:r>
        <w:proofErr w:type="spellEnd"/>
        <w:r>
          <w:rPr>
            <w:rFonts w:ascii="Segoe UI" w:hAnsi="Segoe UI" w:cs="Segoe UI"/>
            <w:color w:val="000000"/>
          </w:rPr>
          <w:t xml:space="preserv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26" w:author="Rajiv Bansal" w:date="2019-08-04T14:13:00Z"/>
          <w:rFonts w:ascii="Segoe UI" w:hAnsi="Segoe UI" w:cs="Segoe UI"/>
          <w:color w:val="000000"/>
        </w:rPr>
      </w:pPr>
      <w:ins w:id="3527" w:author="Rajiv Bansal" w:date="2019-08-04T14:13:00Z">
        <w:r>
          <w:rPr>
            <w:rFonts w:ascii="Segoe UI" w:hAnsi="Segoe UI" w:cs="Segoe UI"/>
            <w:color w:val="000000"/>
          </w:rPr>
          <w:t>This will </w:t>
        </w:r>
        <w:r>
          <w:rPr>
            <w:rStyle w:val="Strong"/>
            <w:rFonts w:ascii="Segoe UI" w:eastAsiaTheme="majorEastAsia" w:hAnsi="Segoe UI" w:cs="Segoe UI"/>
            <w:color w:val="000000"/>
          </w:rPr>
          <w:t xml:space="preserve">enable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xml:space="preserve"> in the application and also will add one useful dashboard running on localhost provided by </w:t>
        </w:r>
        <w:proofErr w:type="spellStart"/>
        <w:r>
          <w:rPr>
            <w:rFonts w:ascii="Segoe UI" w:hAnsi="Segoe UI" w:cs="Segoe UI"/>
            <w:color w:val="000000"/>
          </w:rPr>
          <w:t>Hystrix</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28" w:author="Rajiv Bansal" w:date="2019-08-04T14:13:00Z"/>
        </w:trPr>
        <w:tc>
          <w:tcPr>
            <w:tcW w:w="15495" w:type="dxa"/>
            <w:vAlign w:val="center"/>
            <w:hideMark/>
          </w:tcPr>
          <w:p w14:paraId="26597C24" w14:textId="77777777" w:rsidR="00A32E89" w:rsidRDefault="00A32E89">
            <w:pPr>
              <w:rPr>
                <w:ins w:id="3529" w:author="Rajiv Bansal" w:date="2019-08-04T14:13:00Z"/>
                <w:rFonts w:ascii="Times New Roman" w:hAnsi="Times New Roman" w:cs="Times New Roman"/>
              </w:rPr>
            </w:pPr>
            <w:ins w:id="3530" w:author="Rajiv Bansal" w:date="2019-08-04T14:13:00Z">
              <w:r>
                <w:rPr>
                  <w:rStyle w:val="HTMLCode"/>
                  <w:rFonts w:eastAsiaTheme="majorEastAsia"/>
                </w:rPr>
                <w:t>package</w:t>
              </w:r>
              <w:r>
                <w:t> </w:t>
              </w:r>
              <w:proofErr w:type="spellStart"/>
              <w:r>
                <w:rPr>
                  <w:rStyle w:val="HTMLCode"/>
                  <w:rFonts w:eastAsiaTheme="majorEastAsia"/>
                </w:rPr>
                <w:t>com.example.howtodoinjava.springhystrixschoolservice</w:t>
              </w:r>
              <w:proofErr w:type="spellEnd"/>
              <w:r>
                <w:rPr>
                  <w:rStyle w:val="HTMLCode"/>
                  <w:rFonts w:eastAsiaTheme="majorEastAsia"/>
                </w:rPr>
                <w:t>;</w:t>
              </w:r>
            </w:ins>
          </w:p>
          <w:p w14:paraId="51FC2FA4" w14:textId="77777777" w:rsidR="00A32E89" w:rsidRDefault="00A32E89">
            <w:pPr>
              <w:rPr>
                <w:ins w:id="3531" w:author="Rajiv Bansal" w:date="2019-08-04T14:13:00Z"/>
              </w:rPr>
            </w:pPr>
            <w:ins w:id="3532" w:author="Rajiv Bansal" w:date="2019-08-04T14:13:00Z">
              <w:r>
                <w:t> </w:t>
              </w:r>
            </w:ins>
          </w:p>
          <w:p w14:paraId="52BC9A1E" w14:textId="77777777" w:rsidR="00A32E89" w:rsidRDefault="00A32E89">
            <w:pPr>
              <w:rPr>
                <w:ins w:id="3533" w:author="Rajiv Bansal" w:date="2019-08-04T14:13:00Z"/>
              </w:rPr>
            </w:pPr>
            <w:ins w:id="3534" w:author="Rajiv Bansal" w:date="2019-08-04T14:13:00Z">
              <w:r>
                <w:rPr>
                  <w:rStyle w:val="HTMLCode"/>
                  <w:rFonts w:eastAsiaTheme="majorEastAsia"/>
                </w:rPr>
                <w:t>import</w:t>
              </w:r>
              <w:r>
                <w:t> </w:t>
              </w:r>
              <w:proofErr w:type="spellStart"/>
              <w:r>
                <w:rPr>
                  <w:rStyle w:val="HTMLCode"/>
                  <w:rFonts w:eastAsiaTheme="majorEastAsia"/>
                </w:rPr>
                <w:t>org.springframework.boot.SpringApplication</w:t>
              </w:r>
              <w:proofErr w:type="spellEnd"/>
              <w:r>
                <w:rPr>
                  <w:rStyle w:val="HTMLCode"/>
                  <w:rFonts w:eastAsiaTheme="majorEastAsia"/>
                </w:rPr>
                <w:t>;</w:t>
              </w:r>
            </w:ins>
          </w:p>
          <w:p w14:paraId="28714E30" w14:textId="77777777" w:rsidR="00A32E89" w:rsidRDefault="00A32E89">
            <w:pPr>
              <w:rPr>
                <w:ins w:id="3535" w:author="Rajiv Bansal" w:date="2019-08-04T14:13:00Z"/>
              </w:rPr>
            </w:pPr>
            <w:ins w:id="353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37" w:author="Rajiv Bansal" w:date="2019-08-04T14:13:00Z"/>
              </w:rPr>
            </w:pPr>
            <w:ins w:id="353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39" w:author="Rajiv Bansal" w:date="2019-08-04T14:13:00Z"/>
              </w:rPr>
            </w:pPr>
            <w:ins w:id="354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41" w:author="Rajiv Bansal" w:date="2019-08-04T14:13:00Z"/>
              </w:rPr>
            </w:pPr>
            <w:ins w:id="3542" w:author="Rajiv Bansal" w:date="2019-08-04T14:13:00Z">
              <w:r>
                <w:t> </w:t>
              </w:r>
            </w:ins>
          </w:p>
          <w:p w14:paraId="58EB111F" w14:textId="77777777" w:rsidR="00A32E89" w:rsidRDefault="00A32E89">
            <w:pPr>
              <w:rPr>
                <w:ins w:id="3543" w:author="Rajiv Bansal" w:date="2019-08-04T14:13:00Z"/>
              </w:rPr>
            </w:pPr>
            <w:ins w:id="3544" w:author="Rajiv Bansal" w:date="2019-08-04T14:13:00Z">
              <w:r>
                <w:rPr>
                  <w:rStyle w:val="HTMLCode"/>
                  <w:rFonts w:eastAsiaTheme="majorEastAsia"/>
                </w:rPr>
                <w:t>@SpringBootApplication</w:t>
              </w:r>
            </w:ins>
          </w:p>
          <w:p w14:paraId="4CFCB76A" w14:textId="77777777" w:rsidR="00A32E89" w:rsidRDefault="00A32E89">
            <w:pPr>
              <w:rPr>
                <w:ins w:id="3545" w:author="Rajiv Bansal" w:date="2019-08-04T14:13:00Z"/>
              </w:rPr>
            </w:pPr>
            <w:ins w:id="3546" w:author="Rajiv Bansal" w:date="2019-08-04T14:13:00Z">
              <w:r>
                <w:rPr>
                  <w:rStyle w:val="HTMLCode"/>
                  <w:rFonts w:eastAsiaTheme="majorEastAsia"/>
                </w:rPr>
                <w:t>@EnableHystrixDashboard</w:t>
              </w:r>
            </w:ins>
          </w:p>
          <w:p w14:paraId="16153F98" w14:textId="77777777" w:rsidR="00A32E89" w:rsidRDefault="00A32E89">
            <w:pPr>
              <w:rPr>
                <w:ins w:id="3547" w:author="Rajiv Bansal" w:date="2019-08-04T14:13:00Z"/>
              </w:rPr>
            </w:pPr>
            <w:ins w:id="3548" w:author="Rajiv Bansal" w:date="2019-08-04T14:13:00Z">
              <w:r>
                <w:rPr>
                  <w:rStyle w:val="HTMLCode"/>
                  <w:rFonts w:eastAsiaTheme="majorEastAsia"/>
                </w:rPr>
                <w:t>@EnableCircuitBreaker</w:t>
              </w:r>
            </w:ins>
          </w:p>
          <w:p w14:paraId="483554C7" w14:textId="77777777" w:rsidR="00A32E89" w:rsidRDefault="00A32E89">
            <w:pPr>
              <w:rPr>
                <w:ins w:id="3549" w:author="Rajiv Bansal" w:date="2019-08-04T14:13:00Z"/>
              </w:rPr>
            </w:pPr>
            <w:ins w:id="3550"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SpringHystrixSchoolServiceApplication</w:t>
              </w:r>
              <w:proofErr w:type="spellEnd"/>
              <w:r>
                <w:rPr>
                  <w:rStyle w:val="HTMLCode"/>
                  <w:rFonts w:eastAsiaTheme="majorEastAsia"/>
                </w:rPr>
                <w:t xml:space="preserve"> {</w:t>
              </w:r>
            </w:ins>
          </w:p>
          <w:p w14:paraId="410236BA" w14:textId="77777777" w:rsidR="00A32E89" w:rsidRDefault="00A32E89">
            <w:pPr>
              <w:rPr>
                <w:ins w:id="3551" w:author="Rajiv Bansal" w:date="2019-08-04T14:13:00Z"/>
              </w:rPr>
            </w:pPr>
            <w:ins w:id="3552" w:author="Rajiv Bansal" w:date="2019-08-04T14:13:00Z">
              <w:r>
                <w:t> </w:t>
              </w:r>
            </w:ins>
          </w:p>
          <w:p w14:paraId="0CFA4EA5" w14:textId="77777777" w:rsidR="00A32E89" w:rsidRDefault="00A32E89">
            <w:pPr>
              <w:rPr>
                <w:ins w:id="3553" w:author="Rajiv Bansal" w:date="2019-08-04T14:13:00Z"/>
              </w:rPr>
            </w:pPr>
            <w:ins w:id="355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 xml:space="preserve">main(String[] </w:t>
              </w:r>
              <w:proofErr w:type="spellStart"/>
              <w:r>
                <w:rPr>
                  <w:rStyle w:val="HTMLCode"/>
                  <w:rFonts w:eastAsiaTheme="majorEastAsia"/>
                </w:rPr>
                <w:t>args</w:t>
              </w:r>
              <w:proofErr w:type="spellEnd"/>
              <w:r>
                <w:rPr>
                  <w:rStyle w:val="HTMLCode"/>
                  <w:rFonts w:eastAsiaTheme="majorEastAsia"/>
                </w:rPr>
                <w:t>) {</w:t>
              </w:r>
            </w:ins>
          </w:p>
          <w:p w14:paraId="79A7D7F2" w14:textId="77777777" w:rsidR="00A32E89" w:rsidRDefault="00A32E89">
            <w:pPr>
              <w:rPr>
                <w:ins w:id="3555" w:author="Rajiv Bansal" w:date="2019-08-04T14:13:00Z"/>
              </w:rPr>
            </w:pPr>
            <w:ins w:id="3556" w:author="Rajiv Bansal" w:date="2019-08-04T14:13:00Z">
              <w:r>
                <w:rPr>
                  <w:rStyle w:val="HTMLCode"/>
                  <w:rFonts w:eastAsiaTheme="majorEastAsia"/>
                  <w:color w:val="FF0779"/>
                </w:rPr>
                <w:t>        </w:t>
              </w:r>
              <w:r>
                <w:rPr>
                  <w:rStyle w:val="HTMLCode"/>
                  <w:rFonts w:eastAsiaTheme="majorEastAsia"/>
                </w:rPr>
                <w:t xml:space="preserve">SpringApplication.run(SpringHystrixSchoolServiceApplication.class, </w:t>
              </w:r>
              <w:proofErr w:type="spellStart"/>
              <w:r>
                <w:rPr>
                  <w:rStyle w:val="HTMLCode"/>
                  <w:rFonts w:eastAsiaTheme="majorEastAsia"/>
                </w:rPr>
                <w:t>args</w:t>
              </w:r>
              <w:proofErr w:type="spellEnd"/>
              <w:r>
                <w:rPr>
                  <w:rStyle w:val="HTMLCode"/>
                  <w:rFonts w:eastAsiaTheme="majorEastAsia"/>
                </w:rPr>
                <w:t>);</w:t>
              </w:r>
            </w:ins>
          </w:p>
          <w:p w14:paraId="37144E1C" w14:textId="77777777" w:rsidR="00A32E89" w:rsidRDefault="00A32E89">
            <w:pPr>
              <w:rPr>
                <w:ins w:id="3557" w:author="Rajiv Bansal" w:date="2019-08-04T14:13:00Z"/>
              </w:rPr>
            </w:pPr>
            <w:ins w:id="355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59" w:author="Rajiv Bansal" w:date="2019-08-04T14:13:00Z"/>
              </w:rPr>
            </w:pPr>
            <w:ins w:id="3560" w:author="Rajiv Bansal" w:date="2019-08-04T14:13:00Z">
              <w:r>
                <w:rPr>
                  <w:rStyle w:val="HTMLCode"/>
                  <w:rFonts w:eastAsiaTheme="majorEastAsia"/>
                </w:rPr>
                <w:t>}</w:t>
              </w:r>
            </w:ins>
          </w:p>
        </w:tc>
      </w:tr>
    </w:tbl>
    <w:p w14:paraId="34F16929" w14:textId="77777777" w:rsidR="00A32E89" w:rsidRDefault="00A32E89">
      <w:pPr>
        <w:pStyle w:val="Heading7"/>
        <w:rPr>
          <w:ins w:id="3561" w:author="Rajiv Bansal" w:date="2019-08-04T14:13:00Z"/>
          <w:rFonts w:ascii="Segoe UI" w:hAnsi="Segoe UI" w:cs="Segoe UI"/>
          <w:color w:val="000000"/>
          <w:sz w:val="29"/>
          <w:szCs w:val="29"/>
        </w:rPr>
        <w:pPrChange w:id="3562" w:author="Rajiv Bansal" w:date="2019-08-04T14:14:00Z">
          <w:pPr>
            <w:pStyle w:val="Heading4"/>
            <w:shd w:val="clear" w:color="auto" w:fill="FFFFFF"/>
            <w:spacing w:before="360" w:after="240"/>
          </w:pPr>
        </w:pPrChange>
      </w:pPr>
      <w:ins w:id="356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64" w:author="Rajiv Bansal" w:date="2019-08-04T14:13:00Z"/>
          <w:rFonts w:ascii="Segoe UI" w:hAnsi="Segoe UI" w:cs="Segoe UI"/>
          <w:color w:val="000000"/>
        </w:rPr>
      </w:pPr>
      <w:ins w:id="3565" w:author="Rajiv Bansal" w:date="2019-08-04T14:13:00Z">
        <w:r>
          <w:rPr>
            <w:rFonts w:ascii="Segoe UI" w:hAnsi="Segoe UI" w:cs="Segoe UI"/>
            <w:color w:val="000000"/>
          </w:rPr>
          <w:t>Add </w:t>
        </w:r>
        <w:proofErr w:type="spellStart"/>
        <w:r>
          <w:rPr>
            <w:rStyle w:val="HTMLCode"/>
            <w:rFonts w:ascii="Consolas" w:eastAsiaTheme="majorEastAsia" w:hAnsi="Consolas"/>
            <w:color w:val="FF0779"/>
            <w:sz w:val="21"/>
            <w:szCs w:val="21"/>
          </w:rPr>
          <w:t>SchoolServiceController</w:t>
        </w:r>
        <w:proofErr w:type="spellEnd"/>
        <w:r>
          <w:rPr>
            <w:rFonts w:ascii="Segoe UI" w:hAnsi="Segoe UI" w:cs="Segoe UI"/>
            <w:color w:val="000000"/>
          </w:rPr>
          <w:t> Rest Controller where we will expose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getSchoolDetails</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66" w:author="Rajiv Bansal" w:date="2019-08-04T14:13:00Z"/>
          <w:rFonts w:ascii="Segoe UI" w:hAnsi="Segoe UI" w:cs="Segoe UI"/>
          <w:color w:val="000000"/>
        </w:rPr>
      </w:pPr>
      <w:ins w:id="356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68" w:author="Rajiv Bansal" w:date="2019-08-04T14:13:00Z"/>
        </w:trPr>
        <w:tc>
          <w:tcPr>
            <w:tcW w:w="15495" w:type="dxa"/>
            <w:vAlign w:val="center"/>
            <w:hideMark/>
          </w:tcPr>
          <w:p w14:paraId="49484F1D" w14:textId="77777777" w:rsidR="00A32E89" w:rsidRDefault="00A32E89">
            <w:pPr>
              <w:rPr>
                <w:ins w:id="3569" w:author="Rajiv Bansal" w:date="2019-08-04T14:13:00Z"/>
                <w:rFonts w:ascii="Times New Roman" w:hAnsi="Times New Roman" w:cs="Times New Roman"/>
              </w:rPr>
            </w:pPr>
            <w:ins w:id="357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71" w:author="Rajiv Bansal" w:date="2019-08-04T14:13:00Z"/>
              </w:rPr>
            </w:pPr>
            <w:ins w:id="3572" w:author="Rajiv Bansal" w:date="2019-08-04T14:13:00Z">
              <w:r>
                <w:t> </w:t>
              </w:r>
            </w:ins>
          </w:p>
          <w:p w14:paraId="5B2A222F"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proofErr w:type="spellStart"/>
              <w:r>
                <w:rPr>
                  <w:rStyle w:val="HTMLCode"/>
                  <w:rFonts w:eastAsiaTheme="majorEastAsia"/>
                </w:rPr>
                <w:t>org.springframework.beans.factory.annotation.Autowired</w:t>
              </w:r>
              <w:proofErr w:type="spellEnd"/>
              <w:r>
                <w:rPr>
                  <w:rStyle w:val="HTMLCode"/>
                  <w:rFonts w:eastAsiaTheme="majorEastAsia"/>
                </w:rPr>
                <w:t>;</w:t>
              </w:r>
            </w:ins>
          </w:p>
          <w:p w14:paraId="7A6E4667" w14:textId="77777777" w:rsidR="00A32E89" w:rsidRDefault="00A32E89">
            <w:pPr>
              <w:rPr>
                <w:ins w:id="3575" w:author="Rajiv Bansal" w:date="2019-08-04T14:13:00Z"/>
              </w:rPr>
            </w:pPr>
            <w:ins w:id="3576" w:author="Rajiv Bansal" w:date="2019-08-04T14:13:00Z">
              <w:r>
                <w:rPr>
                  <w:rStyle w:val="HTMLCode"/>
                  <w:rFonts w:eastAsiaTheme="majorEastAsia"/>
                </w:rPr>
                <w:t>import</w:t>
              </w:r>
              <w:r>
                <w:t> </w:t>
              </w:r>
              <w:proofErr w:type="spellStart"/>
              <w:r>
                <w:rPr>
                  <w:rStyle w:val="HTMLCode"/>
                  <w:rFonts w:eastAsiaTheme="majorEastAsia"/>
                </w:rPr>
                <w:t>org.springframework.web.bind.annotation.PathVariable</w:t>
              </w:r>
              <w:proofErr w:type="spellEnd"/>
              <w:r>
                <w:rPr>
                  <w:rStyle w:val="HTMLCode"/>
                  <w:rFonts w:eastAsiaTheme="majorEastAsia"/>
                </w:rPr>
                <w:t>;</w:t>
              </w:r>
            </w:ins>
          </w:p>
          <w:p w14:paraId="738FDBBF" w14:textId="77777777" w:rsidR="00A32E89" w:rsidRDefault="00A32E89">
            <w:pPr>
              <w:rPr>
                <w:ins w:id="3577" w:author="Rajiv Bansal" w:date="2019-08-04T14:13:00Z"/>
              </w:rPr>
            </w:pPr>
            <w:ins w:id="3578"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org.springframework.web.bind.annotation.RequestMapping</w:t>
              </w:r>
              <w:proofErr w:type="spellEnd"/>
              <w:r>
                <w:rPr>
                  <w:rStyle w:val="HTMLCode"/>
                  <w:rFonts w:eastAsiaTheme="majorEastAsia"/>
                </w:rPr>
                <w:t>;</w:t>
              </w:r>
            </w:ins>
          </w:p>
          <w:p w14:paraId="70EE11D0" w14:textId="77777777" w:rsidR="00A32E89" w:rsidRDefault="00A32E89">
            <w:pPr>
              <w:rPr>
                <w:ins w:id="3579" w:author="Rajiv Bansal" w:date="2019-08-04T14:13:00Z"/>
              </w:rPr>
            </w:pPr>
            <w:ins w:id="3580"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org.springframework.web.bind.annotation.RequestMethod</w:t>
              </w:r>
              <w:proofErr w:type="spellEnd"/>
              <w:r>
                <w:rPr>
                  <w:rStyle w:val="HTMLCode"/>
                  <w:rFonts w:eastAsiaTheme="majorEastAsia"/>
                </w:rPr>
                <w:t>;</w:t>
              </w:r>
            </w:ins>
          </w:p>
          <w:p w14:paraId="782E5A43" w14:textId="77777777" w:rsidR="00A32E89" w:rsidRDefault="00A32E89">
            <w:pPr>
              <w:rPr>
                <w:ins w:id="3581" w:author="Rajiv Bansal" w:date="2019-08-04T14:13:00Z"/>
              </w:rPr>
            </w:pPr>
            <w:ins w:id="3582" w:author="Rajiv Bansal" w:date="2019-08-04T14:13:00Z">
              <w:r>
                <w:rPr>
                  <w:rStyle w:val="HTMLCode"/>
                  <w:rFonts w:eastAsiaTheme="majorEastAsia"/>
                </w:rPr>
                <w:t>import</w:t>
              </w:r>
              <w:r>
                <w:t> </w:t>
              </w:r>
              <w:proofErr w:type="spellStart"/>
              <w:r>
                <w:rPr>
                  <w:rStyle w:val="HTMLCode"/>
                  <w:rFonts w:eastAsiaTheme="majorEastAsia"/>
                </w:rPr>
                <w:t>org.springframework.web.bind.annotation.RestController</w:t>
              </w:r>
              <w:proofErr w:type="spellEnd"/>
              <w:r>
                <w:rPr>
                  <w:rStyle w:val="HTMLCode"/>
                  <w:rFonts w:eastAsiaTheme="majorEastAsia"/>
                </w:rPr>
                <w:t>;</w:t>
              </w:r>
            </w:ins>
          </w:p>
          <w:p w14:paraId="2549A65E" w14:textId="77777777" w:rsidR="00A32E89" w:rsidRDefault="00A32E89">
            <w:pPr>
              <w:rPr>
                <w:ins w:id="3583" w:author="Rajiv Bansal" w:date="2019-08-04T14:13:00Z"/>
              </w:rPr>
            </w:pPr>
            <w:ins w:id="358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85" w:author="Rajiv Bansal" w:date="2019-08-04T14:13:00Z"/>
              </w:rPr>
            </w:pPr>
            <w:ins w:id="3586" w:author="Rajiv Bansal" w:date="2019-08-04T14:13:00Z">
              <w:r>
                <w:t> </w:t>
              </w:r>
            </w:ins>
          </w:p>
          <w:p w14:paraId="6E39A53E" w14:textId="77777777" w:rsidR="00A32E89" w:rsidRDefault="00A32E89">
            <w:pPr>
              <w:rPr>
                <w:ins w:id="3587" w:author="Rajiv Bansal" w:date="2019-08-04T14:13:00Z"/>
              </w:rPr>
            </w:pPr>
            <w:ins w:id="3588" w:author="Rajiv Bansal" w:date="2019-08-04T14:13:00Z">
              <w:r>
                <w:rPr>
                  <w:rStyle w:val="HTMLCode"/>
                  <w:rFonts w:eastAsiaTheme="majorEastAsia"/>
                </w:rPr>
                <w:t>@RestController</w:t>
              </w:r>
            </w:ins>
          </w:p>
          <w:p w14:paraId="34853030" w14:textId="77777777" w:rsidR="00A32E89" w:rsidRDefault="00A32E89">
            <w:pPr>
              <w:rPr>
                <w:ins w:id="3589" w:author="Rajiv Bansal" w:date="2019-08-04T14:13:00Z"/>
              </w:rPr>
            </w:pPr>
            <w:ins w:id="3590"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SchoolServiceController</w:t>
              </w:r>
              <w:proofErr w:type="spellEnd"/>
              <w:r>
                <w:rPr>
                  <w:rStyle w:val="HTMLCode"/>
                  <w:rFonts w:eastAsiaTheme="majorEastAsia"/>
                </w:rPr>
                <w:t xml:space="preserve"> {</w:t>
              </w:r>
            </w:ins>
          </w:p>
          <w:p w14:paraId="7496743B"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t> </w:t>
              </w:r>
            </w:ins>
          </w:p>
          <w:p w14:paraId="4AF5F09F"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proofErr w:type="spellStart"/>
              <w:r>
                <w:rPr>
                  <w:rStyle w:val="HTMLCode"/>
                  <w:rFonts w:eastAsiaTheme="majorEastAsia"/>
                </w:rPr>
                <w:t>StudentServiceDelegate</w:t>
              </w:r>
              <w:proofErr w:type="spellEnd"/>
              <w:r>
                <w:rPr>
                  <w:rStyle w:val="HTMLCode"/>
                  <w:rFonts w:eastAsiaTheme="majorEastAsia"/>
                </w:rPr>
                <w:t xml:space="preserve"> </w:t>
              </w:r>
              <w:proofErr w:type="spellStart"/>
              <w:r>
                <w:rPr>
                  <w:rStyle w:val="HTMLCode"/>
                  <w:rFonts w:eastAsiaTheme="majorEastAsia"/>
                </w:rPr>
                <w:t>studentServiceDelegate</w:t>
              </w:r>
              <w:proofErr w:type="spellEnd"/>
              <w:r>
                <w:rPr>
                  <w:rStyle w:val="HTMLCode"/>
                  <w:rFonts w:eastAsiaTheme="majorEastAsia"/>
                </w:rPr>
                <w:t>;</w:t>
              </w:r>
            </w:ins>
          </w:p>
          <w:p w14:paraId="66ECA8ED" w14:textId="77777777" w:rsidR="00A32E89" w:rsidRDefault="00A32E89">
            <w:pPr>
              <w:rPr>
                <w:ins w:id="3597" w:author="Rajiv Bansal" w:date="2019-08-04T14:13:00Z"/>
              </w:rPr>
            </w:pPr>
            <w:ins w:id="3598" w:author="Rajiv Bansal" w:date="2019-08-04T14:13:00Z">
              <w:r>
                <w:t> </w:t>
              </w:r>
            </w:ins>
          </w:p>
          <w:p w14:paraId="20196FFB" w14:textId="77777777" w:rsidR="00A32E89" w:rsidRDefault="00A32E89">
            <w:pPr>
              <w:rPr>
                <w:ins w:id="3599" w:author="Rajiv Bansal" w:date="2019-08-04T14:13:00Z"/>
              </w:rPr>
            </w:pPr>
            <w:ins w:id="3600" w:author="Rajiv Bansal" w:date="2019-08-04T14:13:00Z">
              <w:r>
                <w:rPr>
                  <w:rStyle w:val="HTMLCode"/>
                  <w:rFonts w:eastAsiaTheme="majorEastAsia"/>
                  <w:color w:val="FF0779"/>
                </w:rPr>
                <w:t>    </w:t>
              </w:r>
              <w:r>
                <w:rPr>
                  <w:rStyle w:val="HTMLCode"/>
                  <w:rFonts w:eastAsiaTheme="majorEastAsia"/>
                </w:rPr>
                <w:t>@RequestMapping(value = "/</w:t>
              </w:r>
              <w:proofErr w:type="spellStart"/>
              <w:r>
                <w:rPr>
                  <w:rStyle w:val="HTMLCode"/>
                  <w:rFonts w:eastAsiaTheme="majorEastAsia"/>
                </w:rPr>
                <w:t>getSchoolDetails</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0AE9A889" w14:textId="77777777" w:rsidR="00A32E89" w:rsidRDefault="00A32E89">
            <w:pPr>
              <w:rPr>
                <w:ins w:id="3601" w:author="Rajiv Bansal" w:date="2019-08-04T14:13:00Z"/>
              </w:rPr>
            </w:pPr>
            <w:ins w:id="360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getStudents</w:t>
              </w:r>
              <w:proofErr w:type="spellEnd"/>
              <w:r>
                <w:rPr>
                  <w:rStyle w:val="HTMLCode"/>
                  <w:rFonts w:eastAsiaTheme="majorEastAsia"/>
                </w:rPr>
                <w:t>(@PathVariable</w:t>
              </w:r>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40F333A9" w14:textId="77777777" w:rsidR="00A32E89" w:rsidRDefault="00A32E89">
            <w:pPr>
              <w:rPr>
                <w:ins w:id="3603" w:author="Rajiv Bansal" w:date="2019-08-04T14:13:00Z"/>
              </w:rPr>
            </w:pPr>
            <w:ins w:id="3604"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("Going to call student service to get data!");</w:t>
              </w:r>
            </w:ins>
          </w:p>
          <w:p w14:paraId="4D11B475" w14:textId="77777777" w:rsidR="00A32E89" w:rsidRDefault="00A32E89">
            <w:pPr>
              <w:rPr>
                <w:ins w:id="3605" w:author="Rajiv Bansal" w:date="2019-08-04T14:13:00Z"/>
              </w:rPr>
            </w:pPr>
            <w:ins w:id="360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607" w:author="Rajiv Bansal" w:date="2019-08-04T14:13:00Z"/>
              </w:rPr>
            </w:pPr>
            <w:ins w:id="360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609" w:author="Rajiv Bansal" w:date="2019-08-04T14:13:00Z"/>
              </w:rPr>
            </w:pPr>
            <w:ins w:id="361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11" w:author="Rajiv Bansal" w:date="2019-08-04T14:13:00Z"/>
          <w:rFonts w:ascii="Segoe UI" w:hAnsi="Segoe UI" w:cs="Segoe UI"/>
          <w:color w:val="000000"/>
        </w:rPr>
      </w:pPr>
      <w:proofErr w:type="spellStart"/>
      <w:ins w:id="3612" w:author="Rajiv Bansal" w:date="2019-08-04T14:13:00Z">
        <w:r>
          <w:rPr>
            <w:rStyle w:val="Strong"/>
            <w:rFonts w:ascii="Segoe UI" w:eastAsiaTheme="majorEastAsia" w:hAnsi="Segoe UI" w:cs="Segoe UI"/>
            <w:color w:val="000000"/>
          </w:rPr>
          <w:t>StudentServiceDelegate</w:t>
        </w:r>
        <w:proofErr w:type="spellEnd"/>
      </w:ins>
    </w:p>
    <w:p w14:paraId="4D16A945" w14:textId="77777777" w:rsidR="00A32E89" w:rsidRDefault="00A32E89">
      <w:pPr>
        <w:pStyle w:val="NormalWeb"/>
        <w:shd w:val="clear" w:color="auto" w:fill="FFFFFF"/>
        <w:spacing w:before="150" w:beforeAutospacing="0" w:after="240" w:afterAutospacing="0"/>
        <w:rPr>
          <w:ins w:id="3613" w:author="Rajiv Bansal" w:date="2019-08-04T14:13:00Z"/>
          <w:rFonts w:ascii="Segoe UI" w:hAnsi="Segoe UI" w:cs="Segoe UI"/>
          <w:color w:val="000000"/>
        </w:rPr>
      </w:pPr>
      <w:ins w:id="3614" w:author="Rajiv Bansal" w:date="2019-08-04T14:13:00Z">
        <w:r>
          <w:rPr>
            <w:rFonts w:ascii="Segoe UI" w:hAnsi="Segoe UI" w:cs="Segoe UI"/>
            <w:color w:val="000000"/>
          </w:rPr>
          <w:t xml:space="preserve">We will do the following things here to enable </w:t>
        </w:r>
        <w:proofErr w:type="spellStart"/>
        <w:r>
          <w:rPr>
            <w:rFonts w:ascii="Segoe UI" w:hAnsi="Segoe UI" w:cs="Segoe UI"/>
            <w:color w:val="000000"/>
          </w:rPr>
          <w:t>Hystrix</w:t>
        </w:r>
        <w:proofErr w:type="spellEnd"/>
        <w:r>
          <w:rPr>
            <w:rFonts w:ascii="Segoe UI" w:hAnsi="Segoe UI" w:cs="Segoe UI"/>
            <w:color w:val="000000"/>
          </w:rPr>
          <w:t xml:space="preserve">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15" w:author="Rajiv Bansal" w:date="2019-08-04T14:13:00Z"/>
          <w:rFonts w:ascii="Segoe UI" w:hAnsi="Segoe UI" w:cs="Segoe UI"/>
          <w:color w:val="000000"/>
        </w:rPr>
      </w:pPr>
      <w:ins w:id="3616" w:author="Rajiv Bansal" w:date="2019-08-04T14:13:00Z">
        <w:r>
          <w:rPr>
            <w:rFonts w:ascii="Segoe UI" w:hAnsi="Segoe UI" w:cs="Segoe UI"/>
            <w:color w:val="000000"/>
          </w:rPr>
          <w:t>Invoke Student Service through spring framework provided </w:t>
        </w:r>
        <w:proofErr w:type="spellStart"/>
        <w:r>
          <w:rPr>
            <w:rStyle w:val="HTMLCode"/>
            <w:rFonts w:ascii="Consolas" w:eastAsiaTheme="majorEastAsia" w:hAnsi="Consolas"/>
            <w:color w:val="FF0779"/>
            <w:sz w:val="21"/>
            <w:szCs w:val="21"/>
          </w:rPr>
          <w:t>RestTemplate</w:t>
        </w:r>
        <w:proofErr w:type="spellEnd"/>
      </w:ins>
    </w:p>
    <w:p w14:paraId="3E318119" w14:textId="77777777" w:rsidR="00A32E89" w:rsidRDefault="00A32E89">
      <w:pPr>
        <w:numPr>
          <w:ilvl w:val="0"/>
          <w:numId w:val="57"/>
        </w:numPr>
        <w:shd w:val="clear" w:color="auto" w:fill="FFFFFF"/>
        <w:spacing w:before="60" w:after="100" w:afterAutospacing="1" w:line="240" w:lineRule="auto"/>
        <w:ind w:left="600"/>
        <w:rPr>
          <w:ins w:id="3617" w:author="Rajiv Bansal" w:date="2019-08-04T14:13:00Z"/>
          <w:rFonts w:ascii="Segoe UI" w:hAnsi="Segoe UI" w:cs="Segoe UI"/>
          <w:color w:val="000000"/>
        </w:rPr>
      </w:pPr>
      <w:ins w:id="3618"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Command to enable fallback method – </w:t>
        </w:r>
        <w:r>
          <w:rPr>
            <w:rStyle w:val="HTMLCode"/>
            <w:rFonts w:ascii="Consolas" w:eastAsiaTheme="majorEastAsia" w:hAnsi="Consolas"/>
            <w:color w:val="FF0779"/>
            <w:sz w:val="21"/>
            <w:szCs w:val="21"/>
          </w:rPr>
          <w:t>@HystrixCommand(fallbackMethod = "</w:t>
        </w:r>
        <w:proofErr w:type="spellStart"/>
        <w:r>
          <w:rPr>
            <w:rStyle w:val="HTMLCode"/>
            <w:rFonts w:ascii="Consolas" w:eastAsiaTheme="majorEastAsia" w:hAnsi="Consolas"/>
            <w:color w:val="FF0779"/>
            <w:sz w:val="21"/>
            <w:szCs w:val="21"/>
          </w:rPr>
          <w:t>callStudentServiceAndGetData_Fallback</w:t>
        </w:r>
        <w:proofErr w:type="spellEnd"/>
        <w:r>
          <w:rPr>
            <w:rStyle w:val="HTMLCode"/>
            <w:rFonts w:ascii="Consolas" w:eastAsiaTheme="majorEastAsia" w:hAnsi="Consolas"/>
            <w:color w:val="FF0779"/>
            <w:sz w:val="21"/>
            <w:szCs w:val="21"/>
          </w:rPr>
          <w:t>")</w:t>
        </w:r>
        <w:r>
          <w:rPr>
            <w:rFonts w:ascii="Segoe UI" w:hAnsi="Segoe UI" w:cs="Segoe UI"/>
            <w:color w:val="000000"/>
          </w:rPr>
          <w:t> – this means that we will have to add another method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19" w:author="Rajiv Bansal" w:date="2019-08-04T14:13:00Z"/>
          <w:rFonts w:ascii="Segoe UI" w:hAnsi="Segoe UI" w:cs="Segoe UI"/>
          <w:color w:val="000000"/>
        </w:rPr>
      </w:pPr>
      <w:ins w:id="3620" w:author="Rajiv Bansal" w:date="2019-08-04T14:13:00Z">
        <w:r>
          <w:rPr>
            <w:rFonts w:ascii="Segoe UI" w:hAnsi="Segoe UI" w:cs="Segoe UI"/>
            <w:color w:val="000000"/>
          </w:rPr>
          <w:t>Add fallback method –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21" w:author="Rajiv Bansal" w:date="2019-08-04T14:13:00Z"/>
        </w:trPr>
        <w:tc>
          <w:tcPr>
            <w:tcW w:w="15495" w:type="dxa"/>
            <w:vAlign w:val="center"/>
            <w:hideMark/>
          </w:tcPr>
          <w:p w14:paraId="05F13B46" w14:textId="77777777" w:rsidR="00A32E89" w:rsidRDefault="00A32E89">
            <w:pPr>
              <w:spacing w:after="0"/>
              <w:rPr>
                <w:ins w:id="3622" w:author="Rajiv Bansal" w:date="2019-08-04T14:13:00Z"/>
                <w:rFonts w:ascii="Times New Roman" w:hAnsi="Times New Roman" w:cs="Times New Roman"/>
              </w:rPr>
            </w:pPr>
            <w:ins w:id="362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24" w:author="Rajiv Bansal" w:date="2019-08-04T14:13:00Z"/>
              </w:rPr>
            </w:pPr>
            <w:ins w:id="3625" w:author="Rajiv Bansal" w:date="2019-08-04T14:13:00Z">
              <w:r>
                <w:t> </w:t>
              </w:r>
            </w:ins>
          </w:p>
          <w:p w14:paraId="2BC3982E"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proofErr w:type="spellStart"/>
              <w:r>
                <w:rPr>
                  <w:rStyle w:val="HTMLCode"/>
                  <w:rFonts w:eastAsiaTheme="majorEastAsia"/>
                </w:rPr>
                <w:t>java.util.Date</w:t>
              </w:r>
              <w:proofErr w:type="spellEnd"/>
              <w:r>
                <w:rPr>
                  <w:rStyle w:val="HTMLCode"/>
                  <w:rFonts w:eastAsiaTheme="majorEastAsia"/>
                </w:rPr>
                <w:t>;</w:t>
              </w:r>
            </w:ins>
          </w:p>
          <w:p w14:paraId="09B1DD61"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proofErr w:type="spellStart"/>
              <w:r>
                <w:rPr>
                  <w:rStyle w:val="HTMLCode"/>
                  <w:rFonts w:eastAsiaTheme="majorEastAsia"/>
                </w:rPr>
                <w:t>org.springframework.beans.factory.annotation.Autowired</w:t>
              </w:r>
              <w:proofErr w:type="spellEnd"/>
              <w:r>
                <w:rPr>
                  <w:rStyle w:val="HTMLCode"/>
                  <w:rFonts w:eastAsiaTheme="majorEastAsia"/>
                </w:rPr>
                <w:t>;</w:t>
              </w:r>
            </w:ins>
          </w:p>
          <w:p w14:paraId="07867C5A"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proofErr w:type="spellStart"/>
              <w:r>
                <w:rPr>
                  <w:rStyle w:val="HTMLCode"/>
                  <w:rFonts w:eastAsiaTheme="majorEastAsia"/>
                </w:rPr>
                <w:t>org.springframework.context.annotation.Bean</w:t>
              </w:r>
              <w:proofErr w:type="spellEnd"/>
              <w:r>
                <w:rPr>
                  <w:rStyle w:val="HTMLCode"/>
                  <w:rFonts w:eastAsiaTheme="majorEastAsia"/>
                </w:rPr>
                <w:t>;</w:t>
              </w:r>
            </w:ins>
          </w:p>
          <w:p w14:paraId="4D5D3F51" w14:textId="77777777" w:rsidR="00A32E89" w:rsidRDefault="00A32E89">
            <w:pPr>
              <w:rPr>
                <w:ins w:id="3632" w:author="Rajiv Bansal" w:date="2019-08-04T14:13:00Z"/>
              </w:rPr>
            </w:pPr>
            <w:ins w:id="3633" w:author="Rajiv Bansal" w:date="2019-08-04T14:13:00Z">
              <w:r>
                <w:rPr>
                  <w:rStyle w:val="HTMLCode"/>
                  <w:rFonts w:eastAsiaTheme="majorEastAsia"/>
                </w:rPr>
                <w:t>import</w:t>
              </w:r>
              <w:r>
                <w:t> </w:t>
              </w:r>
              <w:proofErr w:type="spellStart"/>
              <w:r>
                <w:rPr>
                  <w:rStyle w:val="HTMLCode"/>
                  <w:rFonts w:eastAsiaTheme="majorEastAsia"/>
                </w:rPr>
                <w:t>org.springframework.core.ParameterizedTypeReference</w:t>
              </w:r>
              <w:proofErr w:type="spellEnd"/>
              <w:r>
                <w:rPr>
                  <w:rStyle w:val="HTMLCode"/>
                  <w:rFonts w:eastAsiaTheme="majorEastAsia"/>
                </w:rPr>
                <w:t>;</w:t>
              </w:r>
            </w:ins>
          </w:p>
          <w:p w14:paraId="0D52F03A" w14:textId="77777777" w:rsidR="00A32E89" w:rsidRDefault="00A32E89">
            <w:pPr>
              <w:rPr>
                <w:ins w:id="3634" w:author="Rajiv Bansal" w:date="2019-08-04T14:13:00Z"/>
              </w:rPr>
            </w:pPr>
            <w:ins w:id="3635" w:author="Rajiv Bansal" w:date="2019-08-04T14:13:00Z">
              <w:r>
                <w:rPr>
                  <w:rStyle w:val="HTMLCode"/>
                  <w:rFonts w:eastAsiaTheme="majorEastAsia"/>
                </w:rPr>
                <w:t>import</w:t>
              </w:r>
              <w:r>
                <w:t> </w:t>
              </w:r>
              <w:proofErr w:type="spellStart"/>
              <w:r>
                <w:rPr>
                  <w:rStyle w:val="HTMLCode"/>
                  <w:rFonts w:eastAsiaTheme="majorEastAsia"/>
                </w:rPr>
                <w:t>org.springframework.http.HttpMethod</w:t>
              </w:r>
              <w:proofErr w:type="spellEnd"/>
              <w:r>
                <w:rPr>
                  <w:rStyle w:val="HTMLCode"/>
                  <w:rFonts w:eastAsiaTheme="majorEastAsia"/>
                </w:rPr>
                <w:t>;</w:t>
              </w:r>
            </w:ins>
          </w:p>
          <w:p w14:paraId="41D6A6D4" w14:textId="77777777" w:rsidR="00A32E89" w:rsidRDefault="00A32E89">
            <w:pPr>
              <w:rPr>
                <w:ins w:id="3636" w:author="Rajiv Bansal" w:date="2019-08-04T14:13:00Z"/>
              </w:rPr>
            </w:pPr>
            <w:ins w:id="3637" w:author="Rajiv Bansal" w:date="2019-08-04T14:13:00Z">
              <w:r>
                <w:rPr>
                  <w:rStyle w:val="HTMLCode"/>
                  <w:rFonts w:eastAsiaTheme="majorEastAsia"/>
                </w:rPr>
                <w:t>import</w:t>
              </w:r>
              <w:r>
                <w:t> </w:t>
              </w:r>
              <w:proofErr w:type="spellStart"/>
              <w:r>
                <w:rPr>
                  <w:rStyle w:val="HTMLCode"/>
                  <w:rFonts w:eastAsiaTheme="majorEastAsia"/>
                </w:rPr>
                <w:t>org.springframework.stereotype.Service</w:t>
              </w:r>
              <w:proofErr w:type="spellEnd"/>
              <w:r>
                <w:rPr>
                  <w:rStyle w:val="HTMLCode"/>
                  <w:rFonts w:eastAsiaTheme="majorEastAsia"/>
                </w:rPr>
                <w:t>;</w:t>
              </w:r>
            </w:ins>
          </w:p>
          <w:p w14:paraId="62CAF0F9" w14:textId="77777777" w:rsidR="00A32E89" w:rsidRDefault="00A32E89">
            <w:pPr>
              <w:rPr>
                <w:ins w:id="3638" w:author="Rajiv Bansal" w:date="2019-08-04T14:13:00Z"/>
              </w:rPr>
            </w:pPr>
            <w:ins w:id="3639" w:author="Rajiv Bansal" w:date="2019-08-04T14:13:00Z">
              <w:r>
                <w:rPr>
                  <w:rStyle w:val="HTMLCode"/>
                  <w:rFonts w:eastAsiaTheme="majorEastAsia"/>
                </w:rPr>
                <w:t>import</w:t>
              </w:r>
              <w:r>
                <w:t> </w:t>
              </w:r>
              <w:proofErr w:type="spellStart"/>
              <w:r>
                <w:rPr>
                  <w:rStyle w:val="HTMLCode"/>
                  <w:rFonts w:eastAsiaTheme="majorEastAsia"/>
                </w:rPr>
                <w:t>org.springframework.web.client.RestTemplate</w:t>
              </w:r>
              <w:proofErr w:type="spellEnd"/>
              <w:r>
                <w:rPr>
                  <w:rStyle w:val="HTMLCode"/>
                  <w:rFonts w:eastAsiaTheme="majorEastAsia"/>
                </w:rPr>
                <w:t>;</w:t>
              </w:r>
            </w:ins>
          </w:p>
          <w:p w14:paraId="1E8B781F" w14:textId="77777777" w:rsidR="00A32E89" w:rsidRDefault="00A32E89">
            <w:pPr>
              <w:rPr>
                <w:ins w:id="3640" w:author="Rajiv Bansal" w:date="2019-08-04T14:13:00Z"/>
              </w:rPr>
            </w:pPr>
            <w:ins w:id="364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42" w:author="Rajiv Bansal" w:date="2019-08-04T14:13:00Z"/>
              </w:rPr>
            </w:pPr>
            <w:ins w:id="3643" w:author="Rajiv Bansal" w:date="2019-08-04T14:13:00Z">
              <w:r>
                <w:t> </w:t>
              </w:r>
            </w:ins>
          </w:p>
          <w:p w14:paraId="7F152F07" w14:textId="77777777" w:rsidR="00A32E89" w:rsidRDefault="00A32E89">
            <w:pPr>
              <w:rPr>
                <w:ins w:id="3644" w:author="Rajiv Bansal" w:date="2019-08-04T14:13:00Z"/>
              </w:rPr>
            </w:pPr>
            <w:ins w:id="3645" w:author="Rajiv Bansal" w:date="2019-08-04T14:13:00Z">
              <w:r>
                <w:rPr>
                  <w:rStyle w:val="HTMLCode"/>
                  <w:rFonts w:eastAsiaTheme="majorEastAsia"/>
                </w:rPr>
                <w:t>@Service</w:t>
              </w:r>
            </w:ins>
          </w:p>
          <w:p w14:paraId="6ABA0FC9" w14:textId="77777777" w:rsidR="00A32E89" w:rsidRDefault="00A32E89">
            <w:pPr>
              <w:rPr>
                <w:ins w:id="3646" w:author="Rajiv Bansal" w:date="2019-08-04T14:13:00Z"/>
              </w:rPr>
            </w:pPr>
            <w:ins w:id="3647"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StudentServiceDelegate</w:t>
              </w:r>
              <w:proofErr w:type="spellEnd"/>
              <w:r>
                <w:rPr>
                  <w:rStyle w:val="HTMLCode"/>
                  <w:rFonts w:eastAsiaTheme="majorEastAsia"/>
                </w:rPr>
                <w:t xml:space="preserve"> {</w:t>
              </w:r>
            </w:ins>
          </w:p>
          <w:p w14:paraId="7EFC6FC0" w14:textId="77777777" w:rsidR="00A32E89" w:rsidRDefault="00A32E89">
            <w:pPr>
              <w:rPr>
                <w:ins w:id="3648" w:author="Rajiv Bansal" w:date="2019-08-04T14:13:00Z"/>
              </w:rPr>
            </w:pPr>
            <w:ins w:id="3649" w:author="Rajiv Bansal" w:date="2019-08-04T14:13:00Z">
              <w:r>
                <w:t> </w:t>
              </w:r>
            </w:ins>
          </w:p>
          <w:p w14:paraId="355821DF" w14:textId="77777777" w:rsidR="00A32E89" w:rsidRDefault="00A32E89">
            <w:pPr>
              <w:rPr>
                <w:ins w:id="3650" w:author="Rajiv Bansal" w:date="2019-08-04T14:13:00Z"/>
              </w:rPr>
            </w:pPr>
            <w:ins w:id="365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w:t>
              </w:r>
            </w:ins>
          </w:p>
          <w:p w14:paraId="6739412E" w14:textId="77777777" w:rsidR="00A32E89" w:rsidRDefault="00A32E89">
            <w:pPr>
              <w:rPr>
                <w:ins w:id="3654" w:author="Rajiv Bansal" w:date="2019-08-04T14:13:00Z"/>
              </w:rPr>
            </w:pPr>
            <w:ins w:id="3655" w:author="Rajiv Bansal" w:date="2019-08-04T14:13:00Z">
              <w:r>
                <w:rPr>
                  <w:rStyle w:val="HTMLCode"/>
                  <w:rFonts w:eastAsiaTheme="majorEastAsia"/>
                  <w:color w:val="FF0779"/>
                </w:rPr>
                <w:t>    </w:t>
              </w:r>
              <w:r>
                <w:t> </w:t>
              </w:r>
            </w:ins>
          </w:p>
          <w:p w14:paraId="1A867447" w14:textId="77777777" w:rsidR="00A32E89" w:rsidRDefault="00A32E89">
            <w:pPr>
              <w:rPr>
                <w:ins w:id="3656" w:author="Rajiv Bansal" w:date="2019-08-04T14:13:00Z"/>
              </w:rPr>
            </w:pPr>
            <w:ins w:id="3657" w:author="Rajiv Bansal" w:date="2019-08-04T14:13:00Z">
              <w:r>
                <w:rPr>
                  <w:rStyle w:val="HTMLCode"/>
                  <w:rFonts w:eastAsiaTheme="majorEastAsia"/>
                  <w:color w:val="FF0779"/>
                </w:rPr>
                <w:lastRenderedPageBreak/>
                <w:t>    </w:t>
              </w:r>
              <w:r>
                <w:rPr>
                  <w:rStyle w:val="HTMLCode"/>
                  <w:rFonts w:eastAsiaTheme="majorEastAsia"/>
                </w:rPr>
                <w:t>@HystrixCommand(fallbackMethod = "</w:t>
              </w:r>
              <w:proofErr w:type="spellStart"/>
              <w:r>
                <w:rPr>
                  <w:rStyle w:val="HTMLCode"/>
                  <w:rFonts w:eastAsiaTheme="majorEastAsia"/>
                </w:rPr>
                <w:t>callStudentServiceAndGetData_Fallback</w:t>
              </w:r>
              <w:proofErr w:type="spellEnd"/>
              <w:r>
                <w:rPr>
                  <w:rStyle w:val="HTMLCode"/>
                  <w:rFonts w:eastAsiaTheme="majorEastAsia"/>
                </w:rPr>
                <w:t>")</w:t>
              </w:r>
            </w:ins>
          </w:p>
          <w:p w14:paraId="33279738"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callStudentServiceAndGetData</w:t>
              </w:r>
              <w:proofErr w:type="spell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10E10781" w14:textId="77777777" w:rsidR="00A32E89" w:rsidRDefault="00A32E89">
            <w:pPr>
              <w:rPr>
                <w:ins w:id="3660" w:author="Rajiv Bansal" w:date="2019-08-04T14:13:00Z"/>
              </w:rPr>
            </w:pPr>
            <w:ins w:id="3661" w:author="Rajiv Bansal" w:date="2019-08-04T14:13:00Z">
              <w:r>
                <w:t> </w:t>
              </w:r>
            </w:ins>
          </w:p>
          <w:p w14:paraId="23E99045"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School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52506794" w14:textId="77777777" w:rsidR="00A32E89" w:rsidRDefault="00A32E89">
            <w:pPr>
              <w:rPr>
                <w:ins w:id="3664" w:author="Rajiv Bansal" w:date="2019-08-04T14:13:00Z"/>
              </w:rPr>
            </w:pPr>
            <w:ins w:id="3665" w:author="Rajiv Bansal" w:date="2019-08-04T14:13:00Z">
              <w:r>
                <w:t> </w:t>
              </w:r>
            </w:ins>
          </w:p>
          <w:p w14:paraId="71A281AA"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 xml:space="preserve">String response = </w:t>
              </w:r>
              <w:proofErr w:type="spellStart"/>
              <w:r>
                <w:rPr>
                  <w:rStyle w:val="HTMLCode"/>
                  <w:rFonts w:eastAsiaTheme="majorEastAsia"/>
                </w:rPr>
                <w:t>restTemplate</w:t>
              </w:r>
              <w:proofErr w:type="spellEnd"/>
            </w:ins>
          </w:p>
          <w:p w14:paraId="02553BFD" w14:textId="77777777" w:rsidR="00A32E89" w:rsidRDefault="00A32E89">
            <w:pPr>
              <w:rPr>
                <w:ins w:id="3668" w:author="Rajiv Bansal" w:date="2019-08-04T14:13:00Z"/>
              </w:rPr>
            </w:pPr>
            <w:ins w:id="366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HttpMethod.GET</w:t>
              </w:r>
              <w:proofErr w:type="spellEnd"/>
            </w:ins>
          </w:p>
          <w:p w14:paraId="48916942" w14:textId="77777777" w:rsidR="00A32E89" w:rsidRDefault="00A32E89">
            <w:pPr>
              <w:rPr>
                <w:ins w:id="3672" w:author="Rajiv Bansal" w:date="2019-08-04T14:13:00Z"/>
              </w:rPr>
            </w:pPr>
            <w:ins w:id="367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 new</w:t>
              </w:r>
              <w:r>
                <w:t> </w:t>
              </w:r>
              <w:proofErr w:type="spellStart"/>
              <w:r>
                <w:rPr>
                  <w:rStyle w:val="HTMLCode"/>
                  <w:rFonts w:eastAsiaTheme="majorEastAsia"/>
                </w:rPr>
                <w:t>ParameterizedTypeReference</w:t>
              </w:r>
              <w:proofErr w:type="spellEnd"/>
              <w:r>
                <w:rPr>
                  <w:rStyle w:val="HTMLCode"/>
                  <w:rFonts w:eastAsiaTheme="majorEastAsia"/>
                </w:rPr>
                <w:t>&lt;String&gt;() {</w:t>
              </w:r>
            </w:ins>
          </w:p>
          <w:p w14:paraId="7C4D3331"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proofErr w:type="spellStart"/>
              <w:r>
                <w:rPr>
                  <w:rStyle w:val="HTMLCode"/>
                  <w:rFonts w:eastAsiaTheme="majorEastAsia"/>
                </w:rPr>
                <w:t>getBody</w:t>
              </w:r>
              <w:proofErr w:type="spellEnd"/>
              <w:r>
                <w:rPr>
                  <w:rStyle w:val="HTMLCode"/>
                  <w:rFonts w:eastAsiaTheme="majorEastAsia"/>
                </w:rPr>
                <w:t>();</w:t>
              </w:r>
            </w:ins>
          </w:p>
          <w:p w14:paraId="38B1DC3B" w14:textId="77777777" w:rsidR="00A32E89" w:rsidRDefault="00A32E89">
            <w:pPr>
              <w:rPr>
                <w:ins w:id="3678" w:author="Rajiv Bansal" w:date="2019-08-04T14:13:00Z"/>
              </w:rPr>
            </w:pPr>
            <w:ins w:id="3679" w:author="Rajiv Bansal" w:date="2019-08-04T14:13:00Z">
              <w:r>
                <w:t> </w:t>
              </w:r>
            </w:ins>
          </w:p>
          <w:p w14:paraId="1A5A9FF9"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82" w:author="Rajiv Bansal" w:date="2019-08-04T14:13:00Z"/>
              </w:rPr>
            </w:pPr>
            <w:ins w:id="3683" w:author="Rajiv Bansal" w:date="2019-08-04T14:13:00Z">
              <w:r>
                <w:t> </w:t>
              </w:r>
            </w:ins>
          </w:p>
          <w:p w14:paraId="24379AE7"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 xml:space="preserve"> + " :::  "</w:t>
              </w:r>
              <w:r>
                <w:t> </w:t>
              </w:r>
              <w:r>
                <w:rPr>
                  <w:rStyle w:val="HTMLCode"/>
                  <w:rFonts w:eastAsiaTheme="majorEastAsia"/>
                </w:rPr>
                <w:t>+</w:t>
              </w:r>
            </w:ins>
          </w:p>
          <w:p w14:paraId="043E4545" w14:textId="77777777" w:rsidR="00A32E89" w:rsidRDefault="00A32E89">
            <w:pPr>
              <w:rPr>
                <w:ins w:id="3686" w:author="Rajiv Bansal" w:date="2019-08-04T14:13:00Z"/>
              </w:rPr>
            </w:pPr>
            <w:ins w:id="368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90" w:author="Rajiv Bansal" w:date="2019-08-04T14:13:00Z"/>
              </w:rPr>
            </w:pPr>
            <w:ins w:id="3691" w:author="Rajiv Bansal" w:date="2019-08-04T14:13:00Z">
              <w:r>
                <w:rPr>
                  <w:rStyle w:val="HTMLCode"/>
                  <w:rFonts w:eastAsiaTheme="majorEastAsia"/>
                  <w:color w:val="FF0779"/>
                </w:rPr>
                <w:t>    </w:t>
              </w:r>
              <w:r>
                <w:t> </w:t>
              </w:r>
            </w:ins>
          </w:p>
          <w:p w14:paraId="2ABE49A5"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callStudentServiceAndGetData_Fallback</w:t>
              </w:r>
              <w:proofErr w:type="spell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0A210E2C" w14:textId="77777777" w:rsidR="00A32E89" w:rsidRDefault="00A32E89">
            <w:pPr>
              <w:rPr>
                <w:ins w:id="3696" w:author="Rajiv Bansal" w:date="2019-08-04T14:13:00Z"/>
              </w:rPr>
            </w:pPr>
            <w:ins w:id="3697" w:author="Rajiv Bansal" w:date="2019-08-04T14:13:00Z">
              <w:r>
                <w:t> </w:t>
              </w:r>
            </w:ins>
          </w:p>
          <w:p w14:paraId="312970F9" w14:textId="77777777" w:rsidR="00A32E89" w:rsidRDefault="00A32E89">
            <w:pPr>
              <w:rPr>
                <w:ins w:id="3698" w:author="Rajiv Bansal" w:date="2019-08-04T14:13:00Z"/>
              </w:rPr>
            </w:pPr>
            <w:ins w:id="3699"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("Student Service is down!!! fallback route enabled...");</w:t>
              </w:r>
            </w:ins>
          </w:p>
          <w:p w14:paraId="1DDFC2C5" w14:textId="77777777" w:rsidR="00A32E89" w:rsidRDefault="00A32E89">
            <w:pPr>
              <w:rPr>
                <w:ins w:id="3700" w:author="Rajiv Bansal" w:date="2019-08-04T14:13:00Z"/>
              </w:rPr>
            </w:pPr>
            <w:ins w:id="3701" w:author="Rajiv Bansal" w:date="2019-08-04T14:13:00Z">
              <w:r>
                <w:t> </w:t>
              </w:r>
            </w:ins>
          </w:p>
          <w:p w14:paraId="2C3FCFE4"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708" w:author="Rajiv Bansal" w:date="2019-08-04T14:13:00Z"/>
              </w:rPr>
            </w:pPr>
            <w:ins w:id="3709" w:author="Rajiv Bansal" w:date="2019-08-04T14:13:00Z">
              <w:r>
                <w:t> </w:t>
              </w:r>
            </w:ins>
          </w:p>
          <w:p w14:paraId="4822CCBE" w14:textId="77777777" w:rsidR="00A32E89" w:rsidRDefault="00A32E89">
            <w:pPr>
              <w:rPr>
                <w:ins w:id="3710" w:author="Rajiv Bansal" w:date="2019-08-04T14:13:00Z"/>
              </w:rPr>
            </w:pPr>
            <w:ins w:id="371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12" w:author="Rajiv Bansal" w:date="2019-08-04T14:13:00Z"/>
              </w:rPr>
            </w:pPr>
            <w:ins w:id="3713" w:author="Rajiv Bansal" w:date="2019-08-04T14:13:00Z">
              <w:r>
                <w:rPr>
                  <w:rStyle w:val="HTMLCode"/>
                  <w:rFonts w:eastAsiaTheme="majorEastAsia"/>
                  <w:color w:val="FF0779"/>
                </w:rPr>
                <w:t>    </w:t>
              </w:r>
              <w:r>
                <w:rPr>
                  <w:rStyle w:val="HTMLCode"/>
                  <w:rFonts w:eastAsiaTheme="majorEastAsia"/>
                </w:rPr>
                <w:t>public</w:t>
              </w:r>
              <w: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 {</w:t>
              </w:r>
            </w:ins>
          </w:p>
          <w:p w14:paraId="227086CA" w14:textId="77777777" w:rsidR="00A32E89" w:rsidRDefault="00A32E89">
            <w:pPr>
              <w:rPr>
                <w:ins w:id="3714" w:author="Rajiv Bansal" w:date="2019-08-04T14:13:00Z"/>
              </w:rPr>
            </w:pPr>
            <w:ins w:id="371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proofErr w:type="spellStart"/>
              <w:r>
                <w:rPr>
                  <w:rStyle w:val="HTMLCode"/>
                  <w:rFonts w:eastAsiaTheme="majorEastAsia"/>
                </w:rPr>
                <w:t>RestTemplate</w:t>
              </w:r>
              <w:proofErr w:type="spellEnd"/>
              <w:r>
                <w:rPr>
                  <w:rStyle w:val="HTMLCode"/>
                  <w:rFonts w:eastAsiaTheme="majorEastAsia"/>
                </w:rPr>
                <w:t>();</w:t>
              </w:r>
            </w:ins>
          </w:p>
          <w:p w14:paraId="51EFCA13" w14:textId="77777777" w:rsidR="00A32E89" w:rsidRDefault="00A32E89">
            <w:pPr>
              <w:rPr>
                <w:ins w:id="3716" w:author="Rajiv Bansal" w:date="2019-08-04T14:13:00Z"/>
              </w:rPr>
            </w:pPr>
            <w:ins w:id="371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18" w:author="Rajiv Bansal" w:date="2019-08-04T14:13:00Z"/>
              </w:rPr>
            </w:pPr>
            <w:ins w:id="3719" w:author="Rajiv Bansal" w:date="2019-08-04T14:13:00Z">
              <w:r>
                <w:rPr>
                  <w:rStyle w:val="HTMLCode"/>
                  <w:rFonts w:eastAsiaTheme="majorEastAsia"/>
                </w:rPr>
                <w:t>}</w:t>
              </w:r>
            </w:ins>
          </w:p>
        </w:tc>
      </w:tr>
    </w:tbl>
    <w:p w14:paraId="0FA69D47" w14:textId="77777777" w:rsidR="00A32E89" w:rsidRDefault="00A32E89">
      <w:pPr>
        <w:pStyle w:val="Heading7"/>
        <w:rPr>
          <w:ins w:id="3720" w:author="Rajiv Bansal" w:date="2019-08-04T14:13:00Z"/>
          <w:rFonts w:ascii="Segoe UI" w:hAnsi="Segoe UI" w:cs="Segoe UI"/>
          <w:color w:val="000000"/>
          <w:sz w:val="29"/>
          <w:szCs w:val="29"/>
        </w:rPr>
        <w:pPrChange w:id="3721" w:author="Rajiv Bansal" w:date="2019-08-04T14:14:00Z">
          <w:pPr>
            <w:pStyle w:val="Heading4"/>
            <w:shd w:val="clear" w:color="auto" w:fill="FFFFFF"/>
            <w:spacing w:before="360" w:after="240"/>
          </w:pPr>
        </w:pPrChange>
      </w:pPr>
      <w:ins w:id="372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23" w:author="Rajiv Bansal" w:date="2019-08-04T14:13:00Z"/>
          <w:rFonts w:ascii="Segoe UI" w:hAnsi="Segoe UI" w:cs="Segoe UI"/>
          <w:color w:val="000000"/>
        </w:rPr>
      </w:pPr>
      <w:ins w:id="3724"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25" w:author="Rajiv Bansal" w:date="2019-08-04T14:13:00Z"/>
          <w:rFonts w:ascii="Segoe UI" w:hAnsi="Segoe UI" w:cs="Segoe UI"/>
          <w:color w:val="000000"/>
        </w:rPr>
      </w:pPr>
      <w:ins w:id="372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27" w:author="Rajiv Bansal" w:date="2019-08-04T14:13:00Z"/>
          <w:rFonts w:ascii="Times New Roman" w:hAnsi="Times New Roman" w:cs="Times New Roman"/>
        </w:rPr>
      </w:pPr>
      <w:ins w:id="372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29" w:author="Rajiv Bansal" w:date="2019-08-04T14:13:00Z"/>
          <w:rFonts w:ascii="Segoe UI" w:hAnsi="Segoe UI" w:cs="Segoe UI"/>
          <w:color w:val="000000"/>
        </w:rPr>
        <w:pPrChange w:id="3730" w:author="Rajiv Bansal" w:date="2019-08-04T14:14:00Z">
          <w:pPr>
            <w:pStyle w:val="Heading2"/>
            <w:pBdr>
              <w:bottom w:val="single" w:sz="6" w:space="4" w:color="EAECEF"/>
            </w:pBdr>
            <w:shd w:val="clear" w:color="auto" w:fill="FFFFFF"/>
            <w:spacing w:before="450" w:after="240"/>
          </w:pPr>
        </w:pPrChange>
      </w:pPr>
      <w:ins w:id="3731" w:author="Rajiv Bansal" w:date="2019-08-04T14:13:00Z">
        <w:r>
          <w:rPr>
            <w:rFonts w:ascii="Segoe UI" w:hAnsi="Segoe UI" w:cs="Segoe UI"/>
            <w:color w:val="000000"/>
          </w:rPr>
          <w:t xml:space="preserve">Test </w:t>
        </w:r>
        <w:proofErr w:type="spellStart"/>
        <w:r>
          <w:rPr>
            <w:rFonts w:ascii="Segoe UI" w:hAnsi="Segoe UI" w:cs="Segoe UI"/>
            <w:color w:val="000000"/>
          </w:rPr>
          <w:t>Hystrix</w:t>
        </w:r>
        <w:proofErr w:type="spellEnd"/>
        <w:r>
          <w:rPr>
            <w:rFonts w:ascii="Segoe UI" w:hAnsi="Segoe UI" w:cs="Segoe UI"/>
            <w:color w:val="000000"/>
          </w:rPr>
          <w:t xml:space="preserve"> Circuit Breaker – Demo</w:t>
        </w:r>
      </w:ins>
    </w:p>
    <w:p w14:paraId="53FC7CAB"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34" w:author="Rajiv Bansal" w:date="2019-08-04T14:13:00Z"/>
          <w:rFonts w:ascii="Segoe UI" w:hAnsi="Segoe UI" w:cs="Segoe UI"/>
          <w:color w:val="000000"/>
        </w:rPr>
      </w:pPr>
      <w:ins w:id="373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36" w:author="Rajiv Bansal" w:date="2019-08-04T14:13:00Z"/>
          <w:rFonts w:ascii="Times New Roman" w:hAnsi="Times New Roman" w:cs="Times New Roman"/>
        </w:rPr>
      </w:pPr>
      <w:ins w:id="373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38" w:author="Rajiv Bansal" w:date="2019-08-04T14:13:00Z"/>
          <w:rFonts w:ascii="Segoe UI" w:hAnsi="Segoe UI" w:cs="Segoe UI"/>
          <w:color w:val="000000"/>
        </w:rPr>
      </w:pPr>
      <w:ins w:id="373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40" w:author="Rajiv Bansal" w:date="2019-08-04T14:13:00Z"/>
          <w:rFonts w:ascii="Segoe UI" w:hAnsi="Segoe UI" w:cs="Segoe UI"/>
          <w:color w:val="000000"/>
        </w:rPr>
      </w:pPr>
      <w:ins w:id="374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xml:space="preserve"> in the student service server console (stop the server) and test the school service again from browser. This time it will return the fall back method response. Here </w:t>
        </w:r>
        <w:proofErr w:type="spellStart"/>
        <w:r>
          <w:rPr>
            <w:rFonts w:ascii="Segoe UI" w:hAnsi="Segoe UI" w:cs="Segoe UI"/>
            <w:color w:val="000000"/>
          </w:rPr>
          <w:t>Hystrix</w:t>
        </w:r>
        <w:proofErr w:type="spellEnd"/>
        <w:r>
          <w:rPr>
            <w:rFonts w:ascii="Segoe UI" w:hAnsi="Segoe UI" w:cs="Segoe UI"/>
            <w:color w:val="000000"/>
          </w:rPr>
          <w:t xml:space="preserve"> comes into picture, it monitors Student service in frequent interval and as it is down, </w:t>
        </w:r>
        <w:proofErr w:type="spellStart"/>
        <w:r>
          <w:rPr>
            <w:rFonts w:ascii="Segoe UI" w:hAnsi="Segoe UI" w:cs="Segoe UI"/>
            <w:color w:val="000000"/>
          </w:rPr>
          <w:t>Hystrix</w:t>
        </w:r>
        <w:proofErr w:type="spellEnd"/>
        <w:r>
          <w:rPr>
            <w:rFonts w:ascii="Segoe UI" w:hAnsi="Segoe UI" w:cs="Segoe UI"/>
            <w:color w:val="000000"/>
          </w:rPr>
          <w:t xml:space="preserve">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42" w:author="Rajiv Bansal" w:date="2019-08-04T14:13:00Z"/>
          <w:rFonts w:ascii="Segoe UI" w:hAnsi="Segoe UI" w:cs="Segoe UI"/>
          <w:color w:val="000000"/>
        </w:rPr>
      </w:pPr>
      <w:ins w:id="374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44" w:author="Rajiv Bansal" w:date="2019-08-04T14:13:00Z"/>
          <w:rFonts w:ascii="Times New Roman" w:hAnsi="Times New Roman" w:cs="Times New Roman"/>
        </w:rPr>
      </w:pPr>
      <w:ins w:id="374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46" w:author="Rajiv Bansal" w:date="2019-08-04T14:13:00Z"/>
          <w:rFonts w:ascii="Segoe UI" w:hAnsi="Segoe UI" w:cs="Segoe UI"/>
          <w:color w:val="000000"/>
        </w:rPr>
      </w:pPr>
      <w:ins w:id="374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48" w:author="Rajiv Bansal" w:date="2019-08-04T14:13:00Z"/>
          <w:rFonts w:ascii="Segoe UI" w:hAnsi="Segoe UI" w:cs="Segoe UI"/>
          <w:color w:val="000000"/>
        </w:rPr>
        <w:pPrChange w:id="3749" w:author="Rajiv Bansal" w:date="2019-08-04T14:14:00Z">
          <w:pPr>
            <w:pStyle w:val="Heading2"/>
            <w:pBdr>
              <w:bottom w:val="single" w:sz="6" w:space="4" w:color="EAECEF"/>
            </w:pBdr>
            <w:shd w:val="clear" w:color="auto" w:fill="FFFFFF"/>
            <w:spacing w:before="450" w:after="240"/>
          </w:pPr>
        </w:pPrChange>
      </w:pPr>
      <w:proofErr w:type="spellStart"/>
      <w:ins w:id="3750" w:author="Rajiv Bansal" w:date="2019-08-04T14:13:00Z">
        <w:r>
          <w:rPr>
            <w:rFonts w:ascii="Segoe UI" w:hAnsi="Segoe UI" w:cs="Segoe UI"/>
            <w:color w:val="000000"/>
          </w:rPr>
          <w:t>Hystrix</w:t>
        </w:r>
        <w:proofErr w:type="spellEnd"/>
        <w:r>
          <w:rPr>
            <w:rFonts w:ascii="Segoe UI" w:hAnsi="Segoe UI" w:cs="Segoe UI"/>
            <w:color w:val="000000"/>
          </w:rPr>
          <w:t xml:space="preserve"> Dashboard</w:t>
        </w:r>
      </w:ins>
    </w:p>
    <w:p w14:paraId="64C815AD" w14:textId="77777777" w:rsidR="00A32E89" w:rsidRDefault="00A32E89" w:rsidP="00A32E89">
      <w:pPr>
        <w:pStyle w:val="NormalWeb"/>
        <w:shd w:val="clear" w:color="auto" w:fill="FFFFFF"/>
        <w:spacing w:before="150" w:beforeAutospacing="0" w:after="240" w:afterAutospacing="0"/>
        <w:rPr>
          <w:ins w:id="3751" w:author="Rajiv Bansal" w:date="2019-08-04T14:13:00Z"/>
          <w:rFonts w:ascii="Segoe UI" w:hAnsi="Segoe UI" w:cs="Segoe UI"/>
          <w:color w:val="000000"/>
        </w:rPr>
      </w:pPr>
      <w:ins w:id="3752" w:author="Rajiv Bansal" w:date="2019-08-04T14:13:00Z">
        <w:r>
          <w:rPr>
            <w:rFonts w:ascii="Segoe UI" w:hAnsi="Segoe UI" w:cs="Segoe UI"/>
            <w:color w:val="000000"/>
          </w:rPr>
          <w:t xml:space="preserve">As we have added </w:t>
        </w:r>
        <w:proofErr w:type="spellStart"/>
        <w:r>
          <w:rPr>
            <w:rFonts w:ascii="Segoe UI" w:hAnsi="Segoe UI" w:cs="Segoe UI"/>
            <w:color w:val="000000"/>
          </w:rPr>
          <w:t>hystrix</w:t>
        </w:r>
        <w:proofErr w:type="spellEnd"/>
        <w:r>
          <w:rPr>
            <w:rFonts w:ascii="Segoe UI" w:hAnsi="Segoe UI" w:cs="Segoe UI"/>
            <w:color w:val="000000"/>
          </w:rPr>
          <w:t xml:space="preserve"> dashboard dependency, </w:t>
        </w:r>
        <w:proofErr w:type="spellStart"/>
        <w:r>
          <w:rPr>
            <w:rFonts w:ascii="Segoe UI" w:hAnsi="Segoe UI" w:cs="Segoe UI"/>
            <w:color w:val="000000"/>
          </w:rPr>
          <w:t>hystrix</w:t>
        </w:r>
        <w:proofErr w:type="spellEnd"/>
        <w:r>
          <w:rPr>
            <w:rFonts w:ascii="Segoe UI" w:hAnsi="Segoe UI" w:cs="Segoe UI"/>
            <w:color w:val="000000"/>
          </w:rPr>
          <w:t xml:space="preserve"> has provided one nice Dashboard and a </w:t>
        </w:r>
        <w:proofErr w:type="spellStart"/>
        <w:r>
          <w:rPr>
            <w:rFonts w:ascii="Segoe UI" w:hAnsi="Segoe UI" w:cs="Segoe UI"/>
            <w:color w:val="000000"/>
          </w:rPr>
          <w:t>Hystrix</w:t>
        </w:r>
        <w:proofErr w:type="spellEnd"/>
        <w:r>
          <w:rPr>
            <w:rFonts w:ascii="Segoe UI" w:hAnsi="Segoe UI" w:cs="Segoe UI"/>
            <w:color w:val="000000"/>
          </w:rPr>
          <w:t xml:space="preserve">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53" w:author="Rajiv Bansal" w:date="2019-08-04T14:13:00Z"/>
          <w:rFonts w:ascii="Segoe UI" w:hAnsi="Segoe UI" w:cs="Segoe UI"/>
          <w:color w:val="000000"/>
        </w:rPr>
      </w:pPr>
      <w:ins w:id="375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 It’s a continuous stream that </w:t>
        </w:r>
        <w:proofErr w:type="spellStart"/>
        <w:r>
          <w:rPr>
            <w:rFonts w:ascii="Segoe UI" w:hAnsi="Segoe UI" w:cs="Segoe UI"/>
            <w:color w:val="000000"/>
          </w:rPr>
          <w:t>Hystrix</w:t>
        </w:r>
        <w:proofErr w:type="spellEnd"/>
        <w:r>
          <w:rPr>
            <w:rFonts w:ascii="Segoe UI" w:hAnsi="Segoe UI" w:cs="Segoe UI"/>
            <w:color w:val="000000"/>
          </w:rPr>
          <w:t xml:space="preserve"> generates. It is just a health check result along with all the service calls that are being monitored by </w:t>
        </w:r>
        <w:proofErr w:type="spellStart"/>
        <w:r>
          <w:rPr>
            <w:rFonts w:ascii="Segoe UI" w:hAnsi="Segoe UI" w:cs="Segoe UI"/>
            <w:color w:val="000000"/>
          </w:rPr>
          <w:t>Hystrix</w:t>
        </w:r>
        <w:proofErr w:type="spellEnd"/>
        <w:r>
          <w:rPr>
            <w:rFonts w:ascii="Segoe UI" w:hAnsi="Segoe UI" w:cs="Segoe UI"/>
            <w:color w:val="000000"/>
          </w:rPr>
          <w:t>. Sample output will look like in browser –</w:t>
        </w:r>
      </w:ins>
    </w:p>
    <w:p w14:paraId="4250C206" w14:textId="48F2A82E" w:rsidR="00A32E89" w:rsidRDefault="00A32E89" w:rsidP="00A32E89">
      <w:pPr>
        <w:shd w:val="clear" w:color="auto" w:fill="FFFFFF"/>
        <w:spacing w:afterAutospacing="1"/>
        <w:ind w:left="600"/>
        <w:rPr>
          <w:ins w:id="3755" w:author="Rajiv Bansal" w:date="2019-08-04T14:13:00Z"/>
          <w:rFonts w:ascii="Segoe UI" w:hAnsi="Segoe UI" w:cs="Segoe UI"/>
          <w:color w:val="000000"/>
        </w:rPr>
      </w:pPr>
      <w:ins w:id="375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57" w:author="Rajiv Bansal" w:date="2019-08-04T14:13:00Z"/>
          <w:rFonts w:ascii="Segoe UI" w:hAnsi="Segoe UI" w:cs="Segoe UI"/>
          <w:color w:val="000000"/>
        </w:rPr>
      </w:pPr>
      <w:ins w:id="375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59" w:author="Rajiv Bansal" w:date="2019-08-04T14:13:00Z"/>
          <w:rFonts w:ascii="Segoe UI" w:hAnsi="Segoe UI" w:cs="Segoe UI"/>
          <w:color w:val="000000"/>
        </w:rPr>
      </w:pPr>
      <w:ins w:id="376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61" w:author="Rajiv Bansal" w:date="2019-08-04T14:13:00Z"/>
          <w:rFonts w:ascii="Segoe UI" w:hAnsi="Segoe UI" w:cs="Segoe UI"/>
          <w:color w:val="000000"/>
        </w:rPr>
      </w:pPr>
      <w:ins w:id="376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in dashboard to get a meaningful dynamic visual representation of the circuit being monitored by the </w:t>
        </w:r>
        <w:proofErr w:type="spellStart"/>
        <w:r>
          <w:rPr>
            <w:rFonts w:ascii="Segoe UI" w:hAnsi="Segoe UI" w:cs="Segoe UI"/>
            <w:color w:val="000000"/>
          </w:rPr>
          <w:t>Hystrix</w:t>
        </w:r>
        <w:proofErr w:type="spellEnd"/>
        <w:r>
          <w:rPr>
            <w:rFonts w:ascii="Segoe UI" w:hAnsi="Segoe UI" w:cs="Segoe UI"/>
            <w:color w:val="000000"/>
          </w:rPr>
          <w:t xml:space="preserve">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63" w:author="Rajiv Bansal" w:date="2019-08-04T14:13:00Z"/>
          <w:rFonts w:ascii="Segoe UI" w:hAnsi="Segoe UI" w:cs="Segoe UI"/>
          <w:color w:val="000000"/>
        </w:rPr>
      </w:pPr>
      <w:ins w:id="376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visual Dashboard</w:t>
        </w:r>
      </w:ins>
    </w:p>
    <w:p w14:paraId="22B905C6" w14:textId="77777777" w:rsidR="00A32E89" w:rsidRDefault="00A32E89">
      <w:pPr>
        <w:pStyle w:val="Heading5"/>
        <w:rPr>
          <w:ins w:id="3765" w:author="Rajiv Bansal" w:date="2019-08-04T14:13:00Z"/>
          <w:rFonts w:ascii="Segoe UI" w:hAnsi="Segoe UI" w:cs="Segoe UI"/>
          <w:color w:val="000000"/>
        </w:rPr>
        <w:pPrChange w:id="3766" w:author="Rajiv Bansal" w:date="2019-08-04T14:14:00Z">
          <w:pPr>
            <w:pStyle w:val="Heading2"/>
            <w:pBdr>
              <w:bottom w:val="single" w:sz="6" w:space="4" w:color="EAECEF"/>
            </w:pBdr>
            <w:shd w:val="clear" w:color="auto" w:fill="FFFFFF"/>
            <w:spacing w:before="450" w:after="240"/>
          </w:pPr>
        </w:pPrChange>
      </w:pPr>
      <w:ins w:id="376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68" w:author="Rajiv Bansal" w:date="2019-08-04T14:13:00Z"/>
          <w:rFonts w:ascii="Segoe UI" w:hAnsi="Segoe UI" w:cs="Segoe UI"/>
          <w:color w:val="000000"/>
        </w:rPr>
      </w:pPr>
      <w:ins w:id="3769" w:author="Rajiv Bansal" w:date="2019-08-04T14:13:00Z">
        <w:r>
          <w:rPr>
            <w:rFonts w:ascii="Segoe UI" w:hAnsi="Segoe UI" w:cs="Segoe UI"/>
            <w:color w:val="000000"/>
          </w:rPr>
          <w:t>That’s all about </w:t>
        </w:r>
        <w:r>
          <w:rPr>
            <w:rStyle w:val="Strong"/>
            <w:rFonts w:ascii="Segoe UI" w:eastAsiaTheme="majorEastAsia" w:hAnsi="Segoe UI" w:cs="Segoe UI"/>
            <w:color w:val="000000"/>
          </w:rPr>
          <w:t xml:space="preserve">creating spring could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70" w:author="Rajiv Bansal" w:date="2019-08-04T14:06:00Z"/>
          <w:rFonts w:eastAsiaTheme="majorEastAsia" w:cstheme="majorBidi"/>
          <w:b/>
          <w:color w:val="2F5496" w:themeColor="accent1" w:themeShade="BF"/>
          <w:sz w:val="32"/>
          <w:szCs w:val="32"/>
        </w:rPr>
      </w:pPr>
      <w:ins w:id="3771" w:author="Rajiv Bansal" w:date="2019-08-04T14:06:00Z">
        <w:r>
          <w:rPr>
            <w:b/>
          </w:rPr>
          <w:br w:type="page"/>
        </w:r>
      </w:ins>
    </w:p>
    <w:p w14:paraId="138178A2" w14:textId="77777777" w:rsidR="00BC5527" w:rsidRPr="00981572" w:rsidRDefault="00BC5527" w:rsidP="00BC5527">
      <w:pPr>
        <w:pStyle w:val="Heading4"/>
        <w:rPr>
          <w:ins w:id="3772" w:author="Rajiv Bansal" w:date="2019-08-04T14:20:00Z"/>
          <w:rStyle w:val="Strong"/>
          <w:rFonts w:ascii="Georgia" w:hAnsi="Georgia" w:cs="Lucida Sans Unicode"/>
          <w:i w:val="0"/>
          <w:iCs w:val="0"/>
          <w:spacing w:val="-3"/>
        </w:rPr>
      </w:pPr>
      <w:proofErr w:type="spellStart"/>
      <w:ins w:id="3773" w:author="Rajiv Bansal" w:date="2019-08-04T14:20:00Z">
        <w:r w:rsidRPr="00981572">
          <w:rPr>
            <w:rStyle w:val="Strong"/>
            <w:rFonts w:ascii="Georgia" w:hAnsi="Georgia" w:cs="Lucida Sans Unicode"/>
            <w:i w:val="0"/>
            <w:iCs w:val="0"/>
            <w:spacing w:val="-3"/>
          </w:rPr>
          <w:lastRenderedPageBreak/>
          <w:t>Zipkin</w:t>
        </w:r>
        <w:proofErr w:type="spellEnd"/>
        <w:r w:rsidRPr="00981572">
          <w:rPr>
            <w:rStyle w:val="Strong"/>
            <w:rFonts w:ascii="Georgia" w:hAnsi="Georgia" w:cs="Lucida Sans Unicode"/>
            <w:i w:val="0"/>
            <w:iCs w:val="0"/>
            <w:spacing w:val="-3"/>
          </w:rPr>
          <w:t xml:space="preserve">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74" w:author="Rajiv Bansal" w:date="2019-08-04T14:20:00Z"/>
          <w:rFonts w:eastAsia="Times New Roman" w:cs="Segoe UI"/>
          <w:color w:val="000000"/>
          <w:lang w:eastAsia="en-IN"/>
        </w:rPr>
      </w:pPr>
      <w:ins w:id="3775" w:author="Rajiv Bansal" w:date="2019-08-04T14:20:00Z">
        <w:r>
          <w:fldChar w:fldCharType="begin"/>
        </w:r>
        <w:r>
          <w:instrText xml:space="preserve"> HYPERLINK "http://zipkin.io/" \t "_blank" </w:instrText>
        </w:r>
        <w:r>
          <w:fldChar w:fldCharType="separate"/>
        </w:r>
        <w:proofErr w:type="spellStart"/>
        <w:r w:rsidRPr="00532C52">
          <w:rPr>
            <w:rFonts w:eastAsia="Times New Roman" w:cs="Segoe UI"/>
            <w:color w:val="0366D6"/>
            <w:lang w:eastAsia="en-IN"/>
          </w:rPr>
          <w:t>Zipkin</w:t>
        </w:r>
        <w:proofErr w:type="spellEnd"/>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76" w:author="Rajiv Bansal" w:date="2019-08-04T14:20:00Z"/>
          <w:rFonts w:eastAsia="Times New Roman" w:cs="Segoe UI"/>
          <w:color w:val="000000"/>
          <w:lang w:eastAsia="en-IN"/>
        </w:rPr>
      </w:pPr>
      <w:ins w:id="377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8" w:author="Rajiv Bansal" w:date="2019-08-04T14:20:00Z"/>
          <w:rFonts w:eastAsia="Times New Roman" w:cs="Courier New"/>
          <w:color w:val="000000"/>
          <w:lang w:eastAsia="en-IN"/>
        </w:rPr>
      </w:pPr>
      <w:ins w:id="377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1" w:author="Rajiv Bansal" w:date="2019-08-04T14:20:00Z"/>
          <w:rFonts w:eastAsia="Times New Roman" w:cs="Courier New"/>
          <w:color w:val="000000"/>
          <w:lang w:eastAsia="en-IN"/>
        </w:rPr>
      </w:pPr>
      <w:ins w:id="3782" w:author="Rajiv Bansal" w:date="2019-08-04T14:20:00Z">
        <w:r>
          <w:fldChar w:fldCharType="begin"/>
        </w:r>
        <w:r>
          <w:instrText xml:space="preserve"> HYPERLINK "https://howtodoinjava.com/spring-cloud/spring-cloud-zipkin-sleuth-tutorial/" \l "zipkin" </w:instrText>
        </w:r>
        <w:r>
          <w:fldChar w:fldCharType="separate"/>
        </w:r>
        <w:proofErr w:type="spellStart"/>
        <w:r w:rsidRPr="00532C52">
          <w:rPr>
            <w:rFonts w:eastAsia="Times New Roman" w:cs="Courier New"/>
            <w:color w:val="0366D6"/>
            <w:lang w:eastAsia="en-IN"/>
          </w:rPr>
          <w:t>Zipkin</w:t>
        </w:r>
        <w:proofErr w:type="spellEnd"/>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3" w:author="Rajiv Bansal" w:date="2019-08-04T14:20:00Z"/>
          <w:rFonts w:eastAsia="Times New Roman" w:cs="Courier New"/>
          <w:color w:val="000000"/>
          <w:lang w:eastAsia="en-IN"/>
        </w:rPr>
      </w:pPr>
      <w:ins w:id="378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5" w:author="Rajiv Bansal" w:date="2019-08-04T14:20:00Z"/>
          <w:rFonts w:eastAsia="Times New Roman" w:cs="Courier New"/>
          <w:color w:val="000000"/>
          <w:lang w:eastAsia="en-IN"/>
        </w:rPr>
      </w:pPr>
      <w:ins w:id="3786" w:author="Rajiv Bansal" w:date="2019-08-04T14:20:00Z">
        <w:r>
          <w:fldChar w:fldCharType="begin"/>
        </w:r>
        <w:r>
          <w:instrText xml:space="preserve"> HYPERLINK "https://howtodoinjava.com/spring-cloud/spring-cloud-zipkin-sleuth-tutorial/" \l "integration" </w:instrText>
        </w:r>
        <w:r>
          <w:fldChar w:fldCharType="separate"/>
        </w:r>
        <w:proofErr w:type="spellStart"/>
        <w:r w:rsidRPr="00532C52">
          <w:rPr>
            <w:rFonts w:eastAsia="Times New Roman" w:cs="Courier New"/>
            <w:color w:val="0366D6"/>
            <w:lang w:eastAsia="en-IN"/>
          </w:rPr>
          <w:t>Zipkin</w:t>
        </w:r>
        <w:proofErr w:type="spellEnd"/>
        <w:r w:rsidRPr="00532C52">
          <w:rPr>
            <w:rFonts w:eastAsia="Times New Roman" w:cs="Courier New"/>
            <w:color w:val="0366D6"/>
            <w:lang w:eastAsia="en-IN"/>
          </w:rPr>
          <w:t xml:space="preserve">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7" w:author="Rajiv Bansal" w:date="2019-08-04T14:20:00Z"/>
          <w:rFonts w:eastAsia="Times New Roman" w:cs="Courier New"/>
          <w:color w:val="000000"/>
          <w:lang w:eastAsia="en-IN"/>
        </w:rPr>
      </w:pPr>
      <w:ins w:id="378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9" w:author="Rajiv Bansal" w:date="2019-08-04T14:20:00Z"/>
          <w:rFonts w:eastAsia="Times New Roman" w:cs="Courier New"/>
          <w:color w:val="000000"/>
          <w:lang w:eastAsia="en-IN"/>
        </w:rPr>
      </w:pPr>
      <w:ins w:id="379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91" w:author="Rajiv Bansal" w:date="2019-08-04T14:20:00Z"/>
          <w:rFonts w:ascii="Georgia" w:eastAsia="Times New Roman" w:hAnsi="Georgia"/>
          <w:b/>
          <w:bCs/>
          <w:lang w:eastAsia="en-IN"/>
        </w:rPr>
      </w:pPr>
      <w:proofErr w:type="spellStart"/>
      <w:ins w:id="3792" w:author="Rajiv Bansal" w:date="2019-08-04T14:20:00Z">
        <w:r w:rsidRPr="001A78D6">
          <w:rPr>
            <w:rFonts w:ascii="Georgia" w:eastAsia="Times New Roman" w:hAnsi="Georgia"/>
            <w:b/>
            <w:bCs/>
            <w:lang w:eastAsia="en-IN"/>
          </w:rPr>
          <w:t>Zipkin</w:t>
        </w:r>
        <w:proofErr w:type="spellEnd"/>
      </w:ins>
    </w:p>
    <w:p w14:paraId="5AE48948" w14:textId="77777777" w:rsidR="00BC5527" w:rsidRPr="00532C52" w:rsidRDefault="00BC5527" w:rsidP="00BC5527">
      <w:pPr>
        <w:shd w:val="clear" w:color="auto" w:fill="FFFFFF"/>
        <w:spacing w:before="150" w:after="240" w:line="240" w:lineRule="auto"/>
        <w:jc w:val="both"/>
        <w:rPr>
          <w:ins w:id="3793" w:author="Rajiv Bansal" w:date="2019-08-04T14:20:00Z"/>
          <w:rFonts w:eastAsia="Times New Roman" w:cs="Segoe UI"/>
          <w:color w:val="000000"/>
          <w:lang w:eastAsia="en-IN"/>
        </w:rPr>
      </w:pPr>
      <w:proofErr w:type="spellStart"/>
      <w:ins w:id="3794" w:author="Rajiv Bansal" w:date="2019-08-04T14:20:00Z">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xml:space="preserve">. It manages both the collection and lookup of this data. To use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97" w:author="Rajiv Bansal" w:date="2019-08-04T14:20:00Z"/>
          <w:rFonts w:eastAsia="Times New Roman" w:cs="Segoe UI"/>
          <w:color w:val="000000"/>
          <w:lang w:eastAsia="en-IN"/>
        </w:rPr>
      </w:pPr>
      <w:ins w:id="379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xml:space="preserve"> – Once any component sends the trace data arrives to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 daemon, it is validated, stored, and indexed for lookups by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801" w:author="Rajiv Bansal" w:date="2019-08-04T14:20:00Z"/>
          <w:rFonts w:eastAsia="Times New Roman" w:cs="Segoe UI"/>
          <w:color w:val="000000"/>
          <w:lang w:eastAsia="en-IN"/>
        </w:rPr>
      </w:pPr>
      <w:ins w:id="380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803" w:author="Rajiv Bansal" w:date="2019-08-04T14:20:00Z"/>
          <w:rFonts w:eastAsia="Times New Roman" w:cs="Segoe UI"/>
          <w:color w:val="000000"/>
          <w:lang w:eastAsia="en-IN"/>
        </w:rPr>
      </w:pPr>
      <w:ins w:id="380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805" w:author="Rajiv Bansal" w:date="2019-08-04T14:20:00Z"/>
          <w:rFonts w:eastAsia="Times New Roman" w:cs="Segoe UI"/>
          <w:color w:val="000000"/>
          <w:lang w:eastAsia="en-IN"/>
        </w:rPr>
      </w:pPr>
      <w:ins w:id="380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807" w:author="Rajiv Bansal" w:date="2019-08-04T14:20:00Z"/>
          <w:rFonts w:ascii="Georgia" w:eastAsia="Times New Roman" w:hAnsi="Georgia"/>
          <w:lang w:eastAsia="en-IN"/>
        </w:rPr>
      </w:pPr>
      <w:ins w:id="3808" w:author="Rajiv Bansal" w:date="2019-08-04T14:20:00Z">
        <w:r w:rsidRPr="001A78D6">
          <w:rPr>
            <w:rFonts w:ascii="Georgia" w:eastAsia="Times New Roman" w:hAnsi="Georgia"/>
            <w:lang w:eastAsia="en-IN"/>
          </w:rPr>
          <w:t xml:space="preserve">How to install </w:t>
        </w:r>
        <w:proofErr w:type="spellStart"/>
        <w:r w:rsidRPr="001A78D6">
          <w:rPr>
            <w:rFonts w:ascii="Georgia" w:eastAsia="Times New Roman" w:hAnsi="Georgia"/>
            <w:lang w:eastAsia="en-IN"/>
          </w:rPr>
          <w:t>Zipkin</w:t>
        </w:r>
        <w:proofErr w:type="spellEnd"/>
      </w:ins>
    </w:p>
    <w:p w14:paraId="222A87A4" w14:textId="77777777" w:rsidR="00BC5527" w:rsidRPr="00532C52" w:rsidRDefault="00BC5527" w:rsidP="00BC5527">
      <w:pPr>
        <w:shd w:val="clear" w:color="auto" w:fill="FFFFFF"/>
        <w:spacing w:before="150" w:after="240" w:line="240" w:lineRule="auto"/>
        <w:jc w:val="both"/>
        <w:rPr>
          <w:ins w:id="3809" w:author="Rajiv Bansal" w:date="2019-08-04T14:20:00Z"/>
          <w:rFonts w:eastAsia="Times New Roman" w:cs="Segoe UI"/>
          <w:color w:val="000000"/>
          <w:lang w:eastAsia="en-IN"/>
        </w:rPr>
      </w:pPr>
      <w:ins w:id="381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proofErr w:type="spellStart"/>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w:t>
        </w:r>
        <w:proofErr w:type="spellEnd"/>
        <w:r w:rsidRPr="00532C52">
          <w:rPr>
            <w:rFonts w:eastAsia="Times New Roman" w:cs="Segoe UI"/>
            <w:color w:val="0366D6"/>
            <w:lang w:eastAsia="en-IN"/>
          </w:rPr>
          <w:t xml:space="preserve"> page</w:t>
        </w:r>
        <w:r w:rsidRPr="00532C52">
          <w:rPr>
            <w:rFonts w:eastAsia="Times New Roman" w:cs="Segoe UI"/>
            <w:color w:val="000000"/>
            <w:lang w:eastAsia="en-IN"/>
          </w:rPr>
          <w:fldChar w:fldCharType="end"/>
        </w:r>
        <w:r w:rsidRPr="00532C52">
          <w:rPr>
            <w:rFonts w:eastAsia="Times New Roman" w:cs="Segoe UI"/>
            <w:color w:val="000000"/>
            <w:lang w:eastAsia="en-IN"/>
          </w:rPr>
          <w:t xml:space="preserve">. For windows installation, just download the latest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1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12" w:author="Rajiv Bansal" w:date="2019-08-04T14:20:00Z"/>
                <w:rFonts w:eastAsia="Times New Roman" w:cs="Times New Roman"/>
                <w:lang w:eastAsia="en-IN"/>
              </w:rPr>
            </w:pPr>
            <w:ins w:id="381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14" w:author="Rajiv Bansal" w:date="2019-08-04T14:20:00Z"/>
          <w:rFonts w:eastAsia="Times New Roman" w:cs="Segoe UI"/>
          <w:color w:val="000000"/>
          <w:lang w:eastAsia="en-IN"/>
        </w:rPr>
      </w:pPr>
      <w:ins w:id="3815" w:author="Rajiv Bansal" w:date="2019-08-04T14:20:00Z">
        <w:r w:rsidRPr="00532C52">
          <w:rPr>
            <w:rFonts w:eastAsia="Times New Roman" w:cs="Segoe UI"/>
            <w:color w:val="000000"/>
            <w:lang w:eastAsia="en-IN"/>
          </w:rPr>
          <w:t xml:space="preserve">Once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16" w:author="Rajiv Bansal" w:date="2019-08-04T14:20:00Z"/>
          <w:rFonts w:eastAsia="Times New Roman" w:cs="Segoe UI"/>
          <w:color w:val="000000"/>
          <w:lang w:eastAsia="en-IN"/>
        </w:rPr>
      </w:pPr>
      <w:ins w:id="3817" w:author="Rajiv Bansal" w:date="2019-08-04T14:20:00Z">
        <w:r w:rsidRPr="00532C52">
          <w:rPr>
            <w:rFonts w:eastAsia="Times New Roman" w:cs="Segoe UI"/>
            <w:color w:val="000000"/>
            <w:lang w:eastAsia="en-IN"/>
          </w:rPr>
          <w:t xml:space="preserve">Above command will start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18" w:author="Rajiv Bansal" w:date="2019-08-04T14:20:00Z"/>
          <w:rFonts w:eastAsia="Times New Roman" w:cs="Segoe UI"/>
          <w:color w:val="000000"/>
          <w:lang w:eastAsia="en-IN"/>
        </w:rPr>
      </w:pPr>
      <w:ins w:id="381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 xml:space="preserve">install </w:t>
        </w:r>
        <w:proofErr w:type="spellStart"/>
        <w:r w:rsidRPr="00532C52">
          <w:rPr>
            <w:rFonts w:eastAsia="Times New Roman" w:cs="Segoe UI"/>
            <w:b/>
            <w:bCs/>
            <w:color w:val="000000"/>
            <w:lang w:eastAsia="en-IN"/>
          </w:rPr>
          <w:t>Zipkin</w:t>
        </w:r>
        <w:proofErr w:type="spellEnd"/>
        <w:r w:rsidRPr="00532C52">
          <w:rPr>
            <w:rFonts w:eastAsia="Times New Roman" w:cs="Segoe UI"/>
            <w:b/>
            <w:bCs/>
            <w:color w:val="000000"/>
            <w:lang w:eastAsia="en-IN"/>
          </w:rPr>
          <w:t xml:space="preserve"> in spring boot application</w:t>
        </w:r>
        <w:r w:rsidRPr="00532C52">
          <w:rPr>
            <w:rFonts w:eastAsia="Times New Roman" w:cs="Segoe UI"/>
            <w:color w:val="000000"/>
            <w:lang w:eastAsia="en-IN"/>
          </w:rPr>
          <w:t xml:space="preserve">, we need to add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2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21" w:author="Rajiv Bansal" w:date="2019-08-04T14:20:00Z"/>
                <w:rFonts w:ascii="Times New Roman" w:eastAsia="Times New Roman" w:hAnsi="Times New Roman" w:cs="Times New Roman"/>
                <w:lang w:eastAsia="en-IN"/>
              </w:rPr>
            </w:pPr>
            <w:ins w:id="382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23" w:author="Rajiv Bansal" w:date="2019-08-04T14:20:00Z"/>
                <w:rFonts w:ascii="Times New Roman" w:eastAsia="Times New Roman" w:hAnsi="Times New Roman" w:cs="Times New Roman"/>
                <w:lang w:eastAsia="en-IN"/>
              </w:rPr>
            </w:pPr>
            <w:ins w:id="382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proofErr w:type="spellStart"/>
              <w:r w:rsidRPr="00750FCE">
                <w:rPr>
                  <w:rFonts w:ascii="Courier New" w:eastAsia="Times New Roman" w:hAnsi="Courier New" w:cs="Courier New"/>
                  <w:sz w:val="20"/>
                  <w:szCs w:val="20"/>
                  <w:lang w:eastAsia="en-IN"/>
                </w:rPr>
                <w:t>org.springframework.cloud</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ins>
          </w:p>
          <w:p w14:paraId="197BA093" w14:textId="77777777" w:rsidR="00BC5527" w:rsidRPr="00750FCE" w:rsidRDefault="00BC5527" w:rsidP="00305C1D">
            <w:pPr>
              <w:spacing w:after="0" w:line="240" w:lineRule="auto"/>
              <w:rPr>
                <w:ins w:id="3825" w:author="Rajiv Bansal" w:date="2019-08-04T14:20:00Z"/>
                <w:rFonts w:ascii="Times New Roman" w:eastAsia="Times New Roman" w:hAnsi="Times New Roman" w:cs="Times New Roman"/>
                <w:lang w:eastAsia="en-IN"/>
              </w:rPr>
            </w:pPr>
            <w:ins w:id="382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&gt;spring-cloud-starter-</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w:t>
              </w:r>
            </w:ins>
          </w:p>
          <w:p w14:paraId="36CBF734" w14:textId="77777777" w:rsidR="00BC5527" w:rsidRPr="00750FCE" w:rsidRDefault="00BC5527" w:rsidP="00305C1D">
            <w:pPr>
              <w:spacing w:after="0" w:line="240" w:lineRule="auto"/>
              <w:rPr>
                <w:ins w:id="3827" w:author="Rajiv Bansal" w:date="2019-08-04T14:20:00Z"/>
                <w:rFonts w:ascii="Times New Roman" w:eastAsia="Times New Roman" w:hAnsi="Times New Roman" w:cs="Times New Roman"/>
                <w:lang w:eastAsia="en-IN"/>
              </w:rPr>
            </w:pPr>
            <w:ins w:id="382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29" w:author="Rajiv Bansal" w:date="2019-08-04T14:20:00Z"/>
          <w:rFonts w:ascii="Georgia" w:eastAsia="Times New Roman" w:hAnsi="Georgia"/>
          <w:b/>
          <w:bCs/>
          <w:lang w:eastAsia="en-IN"/>
        </w:rPr>
      </w:pPr>
      <w:ins w:id="383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31" w:author="Rajiv Bansal" w:date="2019-08-04T14:20:00Z"/>
          <w:rFonts w:eastAsia="Times New Roman" w:cs="Segoe UI"/>
          <w:color w:val="000000"/>
          <w:lang w:eastAsia="en-IN"/>
        </w:rPr>
      </w:pPr>
      <w:ins w:id="383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xml:space="preserve"> and add these information to the service calls in the headers and MDC, so that It can be used by tools like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3" w:author="Rajiv Bansal" w:date="2019-08-04T14:20:00Z"/>
          <w:rFonts w:eastAsia="Times New Roman" w:cs="Segoe UI"/>
          <w:color w:val="000000"/>
          <w:lang w:eastAsia="en-IN"/>
        </w:rPr>
      </w:pPr>
      <w:ins w:id="3834" w:author="Rajiv Bansal" w:date="2019-08-04T14:20:00Z">
        <w:r w:rsidRPr="00532C52">
          <w:rPr>
            <w:rFonts w:eastAsia="Times New Roman" w:cs="Segoe UI"/>
            <w:color w:val="000000"/>
            <w:lang w:eastAsia="en-IN"/>
          </w:rPr>
          <w:t>requests made with the </w:t>
        </w:r>
        <w:proofErr w:type="spellStart"/>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proofErr w:type="spellEnd"/>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5" w:author="Rajiv Bansal" w:date="2019-08-04T14:20:00Z"/>
          <w:rFonts w:eastAsia="Times New Roman" w:cs="Segoe UI"/>
          <w:color w:val="000000"/>
          <w:lang w:eastAsia="en-IN"/>
        </w:rPr>
      </w:pPr>
      <w:ins w:id="383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7" w:author="Rajiv Bansal" w:date="2019-08-04T14:20:00Z"/>
          <w:rFonts w:eastAsia="Times New Roman" w:cs="Segoe UI"/>
          <w:color w:val="000000"/>
          <w:lang w:eastAsia="en-IN"/>
        </w:rPr>
      </w:pPr>
      <w:ins w:id="383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9" w:author="Rajiv Bansal" w:date="2019-08-04T14:20:00Z"/>
          <w:rFonts w:eastAsia="Times New Roman" w:cs="Segoe UI"/>
          <w:color w:val="000000"/>
          <w:lang w:eastAsia="en-IN"/>
        </w:rPr>
      </w:pPr>
      <w:ins w:id="384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43" w:author="Rajiv Bansal" w:date="2019-08-04T14:20:00Z"/>
          <w:rFonts w:ascii="Georgia" w:hAnsi="Georgia"/>
          <w:spacing w:val="-1"/>
          <w:sz w:val="32"/>
          <w:szCs w:val="32"/>
        </w:rPr>
      </w:pPr>
      <w:ins w:id="384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45" w:author="Rajiv Bansal" w:date="2019-08-04T14:20:00Z"/>
        </w:rPr>
      </w:pPr>
      <w:ins w:id="384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47" w:author="Rajiv Bansal" w:date="2019-08-04T14:20:00Z"/>
          <w:rFonts w:ascii="Georgia" w:hAnsi="Georgia"/>
          <w:spacing w:val="-1"/>
          <w:sz w:val="32"/>
          <w:szCs w:val="32"/>
        </w:rPr>
      </w:pPr>
      <w:ins w:id="384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49" w:author="Rajiv Bansal" w:date="2019-08-04T14:20:00Z"/>
          <w:rFonts w:ascii="Georgia" w:hAnsi="Georgia"/>
          <w:spacing w:val="-1"/>
          <w:sz w:val="32"/>
          <w:szCs w:val="32"/>
        </w:rPr>
      </w:pPr>
      <w:ins w:id="385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51" w:author="Rajiv Bansal" w:date="2019-08-04T14:20:00Z"/>
          <w:rFonts w:ascii="Georgia" w:hAnsi="Georgia"/>
          <w:spacing w:val="-1"/>
          <w:sz w:val="32"/>
          <w:szCs w:val="32"/>
        </w:rPr>
      </w:pPr>
      <w:ins w:id="385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5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54" w:author="Rajiv Bansal" w:date="2019-08-04T14:20:00Z"/>
          <w:rFonts w:eastAsia="Times New Roman" w:cs="Segoe UI"/>
          <w:color w:val="000000"/>
          <w:lang w:eastAsia="en-IN"/>
        </w:rPr>
      </w:pPr>
      <w:ins w:id="385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5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57" w:author="Rajiv Bansal" w:date="2019-08-04T14:20:00Z"/>
                <w:rFonts w:eastAsia="Times New Roman" w:cs="Times New Roman"/>
                <w:lang w:eastAsia="en-IN"/>
              </w:rPr>
            </w:pPr>
            <w:ins w:id="385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59" w:author="Rajiv Bansal" w:date="2019-08-04T14:20:00Z"/>
                <w:rFonts w:eastAsia="Times New Roman" w:cs="Times New Roman"/>
                <w:lang w:eastAsia="en-IN"/>
              </w:rPr>
            </w:pPr>
            <w:ins w:id="386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proofErr w:type="spellStart"/>
              <w:r w:rsidRPr="00532C52">
                <w:rPr>
                  <w:rFonts w:eastAsia="Times New Roman" w:cs="Courier New"/>
                  <w:sz w:val="20"/>
                  <w:szCs w:val="20"/>
                  <w:lang w:eastAsia="en-IN"/>
                </w:rPr>
                <w:t>org.springframework.cloud</w:t>
              </w:r>
              <w:proofErr w:type="spellEnd"/>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ins>
          </w:p>
          <w:p w14:paraId="77F55FAF" w14:textId="77777777" w:rsidR="00BC5527" w:rsidRPr="00532C52" w:rsidRDefault="00BC5527" w:rsidP="00305C1D">
            <w:pPr>
              <w:spacing w:after="0" w:line="240" w:lineRule="auto"/>
              <w:rPr>
                <w:ins w:id="3861" w:author="Rajiv Bansal" w:date="2019-08-04T14:20:00Z"/>
                <w:rFonts w:eastAsia="Times New Roman" w:cs="Times New Roman"/>
                <w:lang w:eastAsia="en-IN"/>
              </w:rPr>
            </w:pPr>
            <w:ins w:id="386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&gt;spring-cloud-starter-sleuth&lt;/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w:t>
              </w:r>
            </w:ins>
          </w:p>
          <w:p w14:paraId="1B64B0F1" w14:textId="77777777" w:rsidR="00BC5527" w:rsidRPr="00532C52" w:rsidRDefault="00BC5527" w:rsidP="00305C1D">
            <w:pPr>
              <w:spacing w:after="0" w:line="240" w:lineRule="auto"/>
              <w:rPr>
                <w:ins w:id="3863" w:author="Rajiv Bansal" w:date="2019-08-04T14:20:00Z"/>
                <w:rFonts w:eastAsia="Times New Roman" w:cs="Times New Roman"/>
                <w:lang w:eastAsia="en-IN"/>
              </w:rPr>
            </w:pPr>
            <w:ins w:id="386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65" w:author="Rajiv Bansal" w:date="2019-08-04T14:20:00Z"/>
          <w:rFonts w:eastAsia="Times New Roman" w:cs="Segoe UI"/>
          <w:color w:val="000000"/>
          <w:lang w:eastAsia="en-IN"/>
        </w:rPr>
      </w:pPr>
      <w:ins w:id="3866" w:author="Rajiv Bansal" w:date="2019-08-04T14:20:00Z">
        <w:r w:rsidRPr="00532C52">
          <w:rPr>
            <w:rFonts w:eastAsia="Times New Roman" w:cs="Segoe UI"/>
            <w:color w:val="000000"/>
            <w:lang w:eastAsia="en-IN"/>
          </w:rPr>
          <w:t xml:space="preserve">So far we have integrated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to microservices and ran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Let’s see how to utilize this setup.</w:t>
        </w:r>
      </w:ins>
    </w:p>
    <w:p w14:paraId="63D24D57" w14:textId="77777777" w:rsidR="00BC5527" w:rsidRPr="001A78D6" w:rsidRDefault="00BC5527" w:rsidP="00BC5527">
      <w:pPr>
        <w:pStyle w:val="Heading6"/>
        <w:rPr>
          <w:ins w:id="3867" w:author="Rajiv Bansal" w:date="2019-08-04T14:20:00Z"/>
          <w:rFonts w:ascii="Georgia" w:eastAsia="Times New Roman" w:hAnsi="Georgia"/>
          <w:b/>
          <w:bCs/>
          <w:lang w:eastAsia="en-IN"/>
        </w:rPr>
      </w:pPr>
      <w:proofErr w:type="spellStart"/>
      <w:ins w:id="3868" w:author="Rajiv Bansal" w:date="2019-08-04T14:20:00Z">
        <w:r w:rsidRPr="001A78D6">
          <w:rPr>
            <w:rFonts w:ascii="Georgia" w:eastAsia="Times New Roman" w:hAnsi="Georgia"/>
            <w:b/>
            <w:bCs/>
            <w:lang w:eastAsia="en-IN"/>
          </w:rPr>
          <w:t>Zipkin</w:t>
        </w:r>
        <w:proofErr w:type="spellEnd"/>
        <w:r w:rsidRPr="001A78D6">
          <w:rPr>
            <w:rFonts w:ascii="Georgia" w:eastAsia="Times New Roman" w:hAnsi="Georgia"/>
            <w:b/>
            <w:bCs/>
            <w:lang w:eastAsia="en-IN"/>
          </w:rPr>
          <w:t xml:space="preserve"> and Sleuth Integration Example</w:t>
        </w:r>
      </w:ins>
    </w:p>
    <w:p w14:paraId="15EDED88"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 xml:space="preserve">For this demo, lets create 4 spring boot based microservices. They all will have both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71" w:author="Rajiv Bansal" w:date="2019-08-04T14:20:00Z"/>
          <w:rFonts w:eastAsia="Times New Roman" w:cs="Segoe UI"/>
          <w:color w:val="000000"/>
          <w:lang w:eastAsia="en-IN"/>
        </w:rPr>
      </w:pPr>
      <w:ins w:id="3872" w:author="Rajiv Bansal" w:date="2019-08-04T14:20:00Z">
        <w:r w:rsidRPr="00532C52">
          <w:rPr>
            <w:rFonts w:eastAsia="Times New Roman" w:cs="Segoe UI"/>
            <w:color w:val="000000"/>
            <w:lang w:eastAsia="en-IN"/>
          </w:rPr>
          <w:t xml:space="preserve">And as we have already mentioned, Sleuth works automatically with rest template so it would send this instrumented service call information to attached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73" w:author="Rajiv Bansal" w:date="2019-08-04T14:20:00Z"/>
          <w:rFonts w:ascii="Times New Roman" w:eastAsia="Times New Roman" w:hAnsi="Times New Roman" w:cs="Times New Roman"/>
          <w:lang w:eastAsia="en-IN"/>
        </w:rPr>
      </w:pPr>
      <w:ins w:id="387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75" w:author="Rajiv Bansal" w:date="2019-08-04T14:20:00Z"/>
          <w:rFonts w:ascii="Georgia" w:eastAsia="Times New Roman" w:hAnsi="Georgia"/>
          <w:lang w:eastAsia="en-IN"/>
        </w:rPr>
      </w:pPr>
      <w:ins w:id="387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77" w:author="Rajiv Bansal" w:date="2019-08-04T14:20:00Z"/>
          <w:rFonts w:eastAsia="Times New Roman" w:cs="Segoe UI"/>
          <w:color w:val="000000"/>
          <w:lang w:eastAsia="en-IN"/>
        </w:rPr>
      </w:pPr>
      <w:ins w:id="387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proofErr w:type="spellStart"/>
        <w:r w:rsidRPr="00532C52">
          <w:rPr>
            <w:rFonts w:eastAsia="Times New Roman" w:cs="Segoe UI"/>
            <w:i/>
            <w:iCs/>
            <w:color w:val="000000"/>
            <w:lang w:eastAsia="en-IN"/>
          </w:rPr>
          <w:t>Zipkin</w:t>
        </w:r>
        <w:proofErr w:type="spellEnd"/>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79" w:author="Rajiv Bansal" w:date="2019-08-04T14:20:00Z"/>
          <w:rFonts w:eastAsia="Times New Roman" w:cs="Segoe UI"/>
          <w:color w:val="000000"/>
          <w:lang w:eastAsia="en-IN"/>
        </w:rPr>
      </w:pPr>
      <w:ins w:id="3880" w:author="Rajiv Bansal" w:date="2019-08-04T14:20:00Z">
        <w:r w:rsidRPr="00532C52">
          <w:rPr>
            <w:rFonts w:eastAsia="Times New Roman" w:cs="Segoe UI"/>
            <w:color w:val="000000"/>
            <w:lang w:eastAsia="en-IN"/>
          </w:rPr>
          <w:t xml:space="preserve">I have packaged those services inside a parent project so that those four services can be </w:t>
        </w:r>
        <w:proofErr w:type="spellStart"/>
        <w:r w:rsidRPr="00532C52">
          <w:rPr>
            <w:rFonts w:eastAsia="Times New Roman" w:cs="Segoe UI"/>
            <w:color w:val="000000"/>
            <w:lang w:eastAsia="en-IN"/>
          </w:rPr>
          <w:t>build</w:t>
        </w:r>
        <w:proofErr w:type="spellEnd"/>
        <w:r w:rsidRPr="00532C52">
          <w:rPr>
            <w:rFonts w:eastAsia="Times New Roman" w:cs="Segoe UI"/>
            <w:color w:val="000000"/>
            <w:lang w:eastAsia="en-IN"/>
          </w:rPr>
          <w:t xml:space="preserve">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81" w:author="Rajiv Bansal" w:date="2019-08-04T14:20:00Z"/>
          <w:rFonts w:eastAsia="Times New Roman" w:cs="Segoe UI"/>
          <w:color w:val="000000"/>
          <w:lang w:eastAsia="en-IN"/>
        </w:rPr>
      </w:pPr>
      <w:ins w:id="388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8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org.springframework.beans.factory.annotation.Autowired</w:t>
              </w:r>
              <w:proofErr w:type="spellEnd"/>
              <w:r w:rsidRPr="00750FCE">
                <w:rPr>
                  <w:rFonts w:ascii="Courier New" w:eastAsia="Times New Roman" w:hAnsi="Courier New" w:cs="Courier New"/>
                  <w:sz w:val="20"/>
                  <w:szCs w:val="20"/>
                  <w:lang w:eastAsia="en-IN"/>
                </w:rPr>
                <w:t>;</w:t>
              </w:r>
            </w:ins>
          </w:p>
          <w:p w14:paraId="5D0A722A"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org.springframework.boot.SpringApplication</w:t>
              </w:r>
              <w:proofErr w:type="spellEnd"/>
              <w:r w:rsidRPr="00750FCE">
                <w:rPr>
                  <w:rFonts w:ascii="Courier New" w:eastAsia="Times New Roman" w:hAnsi="Courier New" w:cs="Courier New"/>
                  <w:sz w:val="20"/>
                  <w:szCs w:val="20"/>
                  <w:lang w:eastAsia="en-IN"/>
                </w:rPr>
                <w:t>;</w:t>
              </w:r>
            </w:ins>
          </w:p>
          <w:p w14:paraId="74CA92B1"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org.springframework.cloud.sleuth.sampler.AlwaysSampler</w:t>
              </w:r>
              <w:proofErr w:type="spellEnd"/>
              <w:r w:rsidRPr="00750FCE">
                <w:rPr>
                  <w:rFonts w:ascii="Courier New" w:eastAsia="Times New Roman" w:hAnsi="Courier New" w:cs="Courier New"/>
                  <w:sz w:val="20"/>
                  <w:szCs w:val="20"/>
                  <w:lang w:eastAsia="en-IN"/>
                </w:rPr>
                <w:t>;</w:t>
              </w:r>
            </w:ins>
          </w:p>
          <w:p w14:paraId="025F3769"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org.springframework.context.annotation.Bean</w:t>
              </w:r>
              <w:proofErr w:type="spellEnd"/>
              <w:r w:rsidRPr="00750FCE">
                <w:rPr>
                  <w:rFonts w:ascii="Courier New" w:eastAsia="Times New Roman" w:hAnsi="Courier New" w:cs="Courier New"/>
                  <w:sz w:val="20"/>
                  <w:szCs w:val="20"/>
                  <w:lang w:eastAsia="en-IN"/>
                </w:rPr>
                <w:t>;</w:t>
              </w:r>
            </w:ins>
          </w:p>
          <w:p w14:paraId="19DD5891"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org.springframework.core.ParameterizedTypeReference</w:t>
              </w:r>
              <w:proofErr w:type="spellEnd"/>
              <w:r w:rsidRPr="00750FCE">
                <w:rPr>
                  <w:rFonts w:ascii="Courier New" w:eastAsia="Times New Roman" w:hAnsi="Courier New" w:cs="Courier New"/>
                  <w:sz w:val="20"/>
                  <w:szCs w:val="20"/>
                  <w:lang w:eastAsia="en-IN"/>
                </w:rPr>
                <w:t>;</w:t>
              </w:r>
            </w:ins>
          </w:p>
          <w:p w14:paraId="5B9B669A"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org.springframework.http.HttpMethod</w:t>
              </w:r>
              <w:proofErr w:type="spellEnd"/>
              <w:r w:rsidRPr="00750FCE">
                <w:rPr>
                  <w:rFonts w:ascii="Courier New" w:eastAsia="Times New Roman" w:hAnsi="Courier New" w:cs="Courier New"/>
                  <w:sz w:val="20"/>
                  <w:szCs w:val="20"/>
                  <w:lang w:eastAsia="en-IN"/>
                </w:rPr>
                <w:t>;</w:t>
              </w:r>
            </w:ins>
          </w:p>
          <w:p w14:paraId="73BC0E10"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org.springframework.web.bind.annotation.GetMapping</w:t>
              </w:r>
              <w:proofErr w:type="spellEnd"/>
              <w:r w:rsidRPr="00750FCE">
                <w:rPr>
                  <w:rFonts w:ascii="Courier New" w:eastAsia="Times New Roman" w:hAnsi="Courier New" w:cs="Courier New"/>
                  <w:sz w:val="20"/>
                  <w:szCs w:val="20"/>
                  <w:lang w:eastAsia="en-IN"/>
                </w:rPr>
                <w:t>;</w:t>
              </w:r>
            </w:ins>
          </w:p>
          <w:p w14:paraId="10748024"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org.springframework.web.bind.annotation.RestController</w:t>
              </w:r>
              <w:proofErr w:type="spellEnd"/>
              <w:r w:rsidRPr="00750FCE">
                <w:rPr>
                  <w:rFonts w:ascii="Courier New" w:eastAsia="Times New Roman" w:hAnsi="Courier New" w:cs="Courier New"/>
                  <w:sz w:val="20"/>
                  <w:szCs w:val="20"/>
                  <w:lang w:eastAsia="en-IN"/>
                </w:rPr>
                <w:t>;</w:t>
              </w:r>
            </w:ins>
          </w:p>
          <w:p w14:paraId="60649029"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org.springframework.web.client.RestTemplate</w:t>
              </w:r>
              <w:proofErr w:type="spellEnd"/>
              <w:r w:rsidRPr="00750FCE">
                <w:rPr>
                  <w:rFonts w:ascii="Courier New" w:eastAsia="Times New Roman" w:hAnsi="Courier New" w:cs="Courier New"/>
                  <w:sz w:val="20"/>
                  <w:szCs w:val="20"/>
                  <w:lang w:eastAsia="en-IN"/>
                </w:rPr>
                <w:t>;</w:t>
              </w:r>
            </w:ins>
          </w:p>
          <w:p w14:paraId="0CFB5FBF"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main(String[]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 {</w:t>
              </w:r>
            </w:ins>
          </w:p>
          <w:p w14:paraId="624B3CD0"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SpringApplication.run</w:t>
              </w:r>
              <w:proofErr w:type="spellEnd"/>
              <w:r w:rsidRPr="00750FCE">
                <w:rPr>
                  <w:rFonts w:ascii="Courier New" w:eastAsia="Times New Roman" w:hAnsi="Courier New" w:cs="Courier New"/>
                  <w:sz w:val="20"/>
                  <w:szCs w:val="20"/>
                  <w:lang w:eastAsia="en-IN"/>
                </w:rPr>
                <w:t xml:space="preserve">(ZipkinService1Application.class,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w:t>
              </w:r>
            </w:ins>
          </w:p>
          <w:p w14:paraId="7B68DBAA"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ZipkinController</w:t>
              </w:r>
              <w:proofErr w:type="spellEnd"/>
              <w:r w:rsidRPr="00750FCE">
                <w:rPr>
                  <w:rFonts w:ascii="Courier New" w:eastAsia="Times New Roman" w:hAnsi="Courier New" w:cs="Courier New"/>
                  <w:sz w:val="20"/>
                  <w:szCs w:val="20"/>
                  <w:lang w:eastAsia="en-IN"/>
                </w:rPr>
                <w:t>{</w:t>
              </w:r>
            </w:ins>
          </w:p>
          <w:p w14:paraId="55ED5FF5"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3C60D01E"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getRestTemplate</w:t>
              </w:r>
              <w:proofErr w:type="spellEnd"/>
              <w:r w:rsidRPr="00750FCE">
                <w:rPr>
                  <w:rFonts w:ascii="Courier New" w:eastAsia="Times New Roman" w:hAnsi="Courier New" w:cs="Courier New"/>
                  <w:sz w:val="20"/>
                  <w:szCs w:val="20"/>
                  <w:lang w:eastAsia="en-IN"/>
                </w:rPr>
                <w:t>() {</w:t>
              </w:r>
            </w:ins>
          </w:p>
          <w:p w14:paraId="430D0A32"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664CF415"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w:t>
              </w:r>
            </w:ins>
          </w:p>
          <w:p w14:paraId="6AC05A5D"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ins>
          </w:p>
          <w:p w14:paraId="705789D2"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Logger LOG = </w:t>
              </w:r>
              <w:proofErr w:type="spellStart"/>
              <w:r w:rsidRPr="00750FCE">
                <w:rPr>
                  <w:rFonts w:ascii="Courier New" w:eastAsia="Times New Roman" w:hAnsi="Courier New" w:cs="Courier New"/>
                  <w:sz w:val="20"/>
                  <w:szCs w:val="20"/>
                  <w:lang w:eastAsia="en-IN"/>
                </w:rPr>
                <w:t>Logger.getLogger</w:t>
              </w:r>
              <w:proofErr w:type="spellEnd"/>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ZipkinController.class.getName</w:t>
              </w:r>
              <w:proofErr w:type="spellEnd"/>
              <w:r w:rsidRPr="00750FCE">
                <w:rPr>
                  <w:rFonts w:ascii="Courier New" w:eastAsia="Times New Roman" w:hAnsi="Courier New" w:cs="Courier New"/>
                  <w:sz w:val="20"/>
                  <w:szCs w:val="20"/>
                  <w:lang w:eastAsia="en-IN"/>
                </w:rPr>
                <w:t>());</w:t>
              </w:r>
            </w:ins>
          </w:p>
          <w:p w14:paraId="2D7DF8D6"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LOG.info("Inside </w:t>
              </w:r>
              <w:proofErr w:type="spellStart"/>
              <w:r w:rsidRPr="00750FCE">
                <w:rPr>
                  <w:rFonts w:ascii="Courier New" w:eastAsia="Times New Roman" w:hAnsi="Courier New" w:cs="Courier New"/>
                  <w:sz w:val="20"/>
                  <w:szCs w:val="20"/>
                  <w:lang w:eastAsia="en-IN"/>
                </w:rPr>
                <w:t>zipkinService</w:t>
              </w:r>
              <w:proofErr w:type="spellEnd"/>
              <w:r w:rsidRPr="00750FCE">
                <w:rPr>
                  <w:rFonts w:ascii="Courier New" w:eastAsia="Times New Roman" w:hAnsi="Courier New" w:cs="Courier New"/>
                  <w:sz w:val="20"/>
                  <w:szCs w:val="20"/>
                  <w:lang w:eastAsia="en-IN"/>
                </w:rPr>
                <w:t xml:space="preserve"> 1..");</w:t>
              </w:r>
            </w:ins>
          </w:p>
          <w:p w14:paraId="2473F583"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74" w:author="Rajiv Bansal" w:date="2019-08-04T14:20:00Z"/>
                <w:rFonts w:ascii="Times New Roman" w:eastAsia="Times New Roman" w:hAnsi="Times New Roman" w:cs="Times New Roman"/>
                <w:lang w:eastAsia="en-IN"/>
              </w:rPr>
            </w:pPr>
            <w:ins w:id="397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String response = (String) </w:t>
              </w:r>
              <w:proofErr w:type="spellStart"/>
              <w:r w:rsidRPr="00750FCE">
                <w:rPr>
                  <w:rFonts w:ascii="Courier New" w:eastAsia="Times New Roman" w:hAnsi="Courier New" w:cs="Courier New"/>
                  <w:sz w:val="20"/>
                  <w:szCs w:val="20"/>
                  <w:lang w:eastAsia="en-IN"/>
                </w:rPr>
                <w:t>restTemplate.exchange</w:t>
              </w:r>
              <w:proofErr w:type="spellEnd"/>
              <w:r w:rsidRPr="00750FCE">
                <w:rPr>
                  <w:rFonts w:ascii="Courier New" w:eastAsia="Times New Roman" w:hAnsi="Courier New" w:cs="Courier New"/>
                  <w:sz w:val="20"/>
                  <w:szCs w:val="20"/>
                  <w:lang w:eastAsia="en-IN"/>
                </w:rPr>
                <w:t>("</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76" w:author="Rajiv Bansal" w:date="2019-08-04T14:20:00Z"/>
                <w:rFonts w:ascii="Times New Roman" w:eastAsia="Times New Roman" w:hAnsi="Times New Roman" w:cs="Times New Roman"/>
                <w:lang w:eastAsia="en-IN"/>
              </w:rPr>
            </w:pPr>
            <w:ins w:id="3977"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HttpMethod.GET</w:t>
              </w:r>
              <w:proofErr w:type="spellEnd"/>
              <w:r w:rsidRPr="00750FCE">
                <w:rPr>
                  <w:rFonts w:ascii="Courier New" w:eastAsia="Times New Roman" w:hAnsi="Courier New" w:cs="Courier New"/>
                  <w:sz w:val="20"/>
                  <w:szCs w:val="20"/>
                  <w:lang w:eastAsia="en-IN"/>
                </w:rPr>
                <w:t>, null, 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ParameterizedTypeReference</w:t>
              </w:r>
              <w:proofErr w:type="spellEnd"/>
              <w:r w:rsidRPr="00750FCE">
                <w:rPr>
                  <w:rFonts w:ascii="Courier New" w:eastAsia="Times New Roman" w:hAnsi="Courier New" w:cs="Courier New"/>
                  <w:sz w:val="20"/>
                  <w:szCs w:val="20"/>
                  <w:lang w:eastAsia="en-IN"/>
                </w:rPr>
                <w:t>&lt;String&gt;() {}).</w:t>
              </w:r>
              <w:proofErr w:type="spellStart"/>
              <w:r w:rsidRPr="00750FCE">
                <w:rPr>
                  <w:rFonts w:ascii="Courier New" w:eastAsia="Times New Roman" w:hAnsi="Courier New" w:cs="Courier New"/>
                  <w:sz w:val="20"/>
                  <w:szCs w:val="20"/>
                  <w:lang w:eastAsia="en-IN"/>
                </w:rPr>
                <w:t>getBody</w:t>
              </w:r>
              <w:proofErr w:type="spellEnd"/>
              <w:r w:rsidRPr="00750FCE">
                <w:rPr>
                  <w:rFonts w:ascii="Courier New" w:eastAsia="Times New Roman" w:hAnsi="Courier New" w:cs="Courier New"/>
                  <w:sz w:val="20"/>
                  <w:szCs w:val="20"/>
                  <w:lang w:eastAsia="en-IN"/>
                </w:rPr>
                <w:t>();</w:t>
              </w:r>
            </w:ins>
          </w:p>
          <w:p w14:paraId="5126E88D" w14:textId="77777777" w:rsidR="00BC5527" w:rsidRPr="00750FCE" w:rsidRDefault="00BC5527" w:rsidP="00305C1D">
            <w:pPr>
              <w:spacing w:after="0" w:line="240" w:lineRule="auto"/>
              <w:rPr>
                <w:ins w:id="3978" w:author="Rajiv Bansal" w:date="2019-08-04T14:20:00Z"/>
                <w:rFonts w:ascii="Times New Roman" w:eastAsia="Times New Roman" w:hAnsi="Times New Roman" w:cs="Times New Roman"/>
                <w:lang w:eastAsia="en-IN"/>
              </w:rPr>
            </w:pPr>
            <w:ins w:id="39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80" w:author="Rajiv Bansal" w:date="2019-08-04T14:20:00Z"/>
                <w:rFonts w:ascii="Times New Roman" w:eastAsia="Times New Roman" w:hAnsi="Times New Roman" w:cs="Times New Roman"/>
                <w:lang w:eastAsia="en-IN"/>
              </w:rPr>
            </w:pPr>
            <w:ins w:id="398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82" w:author="Rajiv Bansal" w:date="2019-08-04T14:20:00Z"/>
                <w:rFonts w:ascii="Times New Roman" w:eastAsia="Times New Roman" w:hAnsi="Times New Roman" w:cs="Times New Roman"/>
                <w:lang w:eastAsia="en-IN"/>
              </w:rPr>
            </w:pPr>
            <w:ins w:id="398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84" w:author="Rajiv Bansal" w:date="2019-08-04T14:20:00Z"/>
          <w:rFonts w:ascii="Georgia" w:eastAsia="Times New Roman" w:hAnsi="Georgia"/>
          <w:lang w:eastAsia="en-IN"/>
        </w:rPr>
      </w:pPr>
      <w:ins w:id="398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86" w:author="Rajiv Bansal" w:date="2019-08-04T14:20:00Z"/>
          <w:rFonts w:eastAsia="Times New Roman" w:cs="Segoe UI"/>
          <w:color w:val="000000"/>
          <w:lang w:eastAsia="en-IN"/>
        </w:rPr>
      </w:pPr>
      <w:ins w:id="3987" w:author="Rajiv Bansal" w:date="2019-08-04T14:20:00Z">
        <w:r w:rsidRPr="00532C52">
          <w:rPr>
            <w:rFonts w:eastAsia="Times New Roman" w:cs="Segoe UI"/>
            <w:color w:val="000000"/>
            <w:lang w:eastAsia="en-IN"/>
          </w:rPr>
          <w:t xml:space="preserve">As all services will run in a single machine, so we need to run them in different ports. Also to identify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8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89" w:author="Rajiv Bansal" w:date="2019-08-04T14:20:00Z"/>
                <w:rFonts w:eastAsia="Times New Roman" w:cs="Times New Roman"/>
                <w:lang w:eastAsia="en-IN"/>
              </w:rPr>
            </w:pPr>
            <w:proofErr w:type="spellStart"/>
            <w:ins w:id="3990" w:author="Rajiv Bansal" w:date="2019-08-04T14:20:00Z">
              <w:r w:rsidRPr="00532C52">
                <w:rPr>
                  <w:rFonts w:eastAsia="Times New Roman" w:cs="Courier New"/>
                  <w:sz w:val="20"/>
                  <w:szCs w:val="20"/>
                  <w:lang w:eastAsia="en-IN"/>
                </w:rPr>
                <w:t>server.port</w:t>
              </w:r>
              <w:proofErr w:type="spellEnd"/>
              <w:r w:rsidRPr="00532C52">
                <w:rPr>
                  <w:rFonts w:eastAsia="Times New Roman" w:cs="Courier New"/>
                  <w:sz w:val="20"/>
                  <w:szCs w:val="20"/>
                  <w:lang w:eastAsia="en-IN"/>
                </w:rPr>
                <w:t xml:space="preserve"> = 8081</w:t>
              </w:r>
            </w:ins>
          </w:p>
          <w:p w14:paraId="65660BD8" w14:textId="77777777" w:rsidR="00BC5527" w:rsidRPr="00532C52" w:rsidRDefault="00BC5527" w:rsidP="00305C1D">
            <w:pPr>
              <w:spacing w:after="0" w:line="240" w:lineRule="auto"/>
              <w:jc w:val="both"/>
              <w:rPr>
                <w:ins w:id="3991" w:author="Rajiv Bansal" w:date="2019-08-04T14:20:00Z"/>
                <w:rFonts w:eastAsia="Times New Roman" w:cs="Times New Roman"/>
                <w:lang w:eastAsia="en-IN"/>
              </w:rPr>
            </w:pPr>
            <w:ins w:id="399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93" w:author="Rajiv Bansal" w:date="2019-08-04T14:20:00Z"/>
          <w:rFonts w:eastAsia="Times New Roman" w:cs="Segoe UI"/>
          <w:color w:val="000000"/>
          <w:lang w:eastAsia="en-IN"/>
        </w:rPr>
      </w:pPr>
      <w:ins w:id="399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95" w:author="Rajiv Bansal" w:date="2019-08-04T14:20:00Z"/>
          <w:rFonts w:eastAsia="Times New Roman" w:cs="Segoe UI"/>
          <w:color w:val="000000"/>
          <w:lang w:eastAsia="en-IN"/>
        </w:rPr>
      </w:pPr>
      <w:ins w:id="3996" w:author="Rajiv Bansal" w:date="2019-08-04T14:20:00Z">
        <w:r w:rsidRPr="00532C52">
          <w:rPr>
            <w:rFonts w:eastAsia="Times New Roman" w:cs="Segoe UI"/>
            <w:color w:val="000000"/>
            <w:lang w:eastAsia="en-IN"/>
          </w:rPr>
          <w:t xml:space="preserve">Also we have intentionally introduced a delay in the last service so that we can view that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w:t>
        </w:r>
      </w:ins>
    </w:p>
    <w:p w14:paraId="4F83EF55" w14:textId="0037663B" w:rsidR="00BC5527" w:rsidRDefault="00BC5527" w:rsidP="00BC5527">
      <w:pPr>
        <w:rPr>
          <w:ins w:id="3997" w:author="Rajiv Bansal" w:date="2019-08-04T14:20:00Z"/>
          <w:rFonts w:eastAsiaTheme="majorEastAsia" w:cstheme="majorBidi"/>
          <w:b/>
          <w:color w:val="2F5496" w:themeColor="accent1" w:themeShade="BF"/>
          <w:sz w:val="32"/>
          <w:szCs w:val="32"/>
        </w:rPr>
      </w:pPr>
      <w:ins w:id="3998" w:author="Rajiv Bansal" w:date="2019-08-04T14:20:00Z">
        <w:r>
          <w:br w:type="page"/>
        </w:r>
        <w:r>
          <w:rPr>
            <w:b/>
          </w:rPr>
          <w:lastRenderedPageBreak/>
          <w:br w:type="page"/>
        </w:r>
      </w:ins>
    </w:p>
    <w:p w14:paraId="1F35FF71" w14:textId="5D8DAA97" w:rsidR="00EC6599" w:rsidRPr="00B174F7" w:rsidRDefault="00D65BB8">
      <w:pPr>
        <w:pStyle w:val="Heading4"/>
        <w:rPr>
          <w:ins w:id="3999" w:author="Rajiv Bansal" w:date="2019-08-04T14:27:00Z"/>
          <w:rFonts w:ascii="Georgia" w:hAnsi="Georgia"/>
          <w:b/>
          <w:bCs/>
          <w:spacing w:val="-1"/>
          <w:rPrChange w:id="4000" w:author="Rajiv Bansal" w:date="2019-08-04T14:29:00Z">
            <w:rPr>
              <w:ins w:id="4001" w:author="Rajiv Bansal" w:date="2019-08-04T14:27:00Z"/>
              <w:rFonts w:ascii="Georgia" w:hAnsi="Georgia"/>
              <w:spacing w:val="-1"/>
            </w:rPr>
          </w:rPrChange>
        </w:rPr>
        <w:pPrChange w:id="400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4003" w:author="Rajiv Bansal" w:date="2019-08-04T14:28:00Z">
        <w:r w:rsidRPr="00B174F7">
          <w:rPr>
            <w:rStyle w:val="Strong"/>
            <w:rFonts w:ascii="Georgia" w:hAnsi="Georgia" w:cs="Lucida Sans Unicode"/>
            <w:i w:val="0"/>
            <w:iCs w:val="0"/>
            <w:spacing w:val="-3"/>
            <w:rPrChange w:id="4004" w:author="Rajiv Bansal" w:date="2019-08-04T14:29:00Z">
              <w:rPr>
                <w:rStyle w:val="Strong"/>
                <w:rFonts w:ascii="Georgia" w:hAnsi="Georgia" w:cs="Lucida Sans Unicode"/>
                <w:spacing w:val="-3"/>
              </w:rPr>
            </w:rPrChange>
          </w:rPr>
          <w:lastRenderedPageBreak/>
          <w:t>ELK</w:t>
        </w:r>
      </w:ins>
      <w:ins w:id="4005" w:author="Rajiv Bansal" w:date="2019-08-04T14:27:00Z">
        <w:r w:rsidR="00EC6599" w:rsidRPr="00B174F7">
          <w:rPr>
            <w:rFonts w:ascii="Georgia" w:hAnsi="Georgia"/>
            <w:b/>
            <w:bCs/>
            <w:i w:val="0"/>
            <w:iCs w:val="0"/>
            <w:spacing w:val="-1"/>
            <w:rPrChange w:id="4006"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4007"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4008"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4009"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4010"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4011" w:author="Rajiv Bansal" w:date="2019-08-04T14:29:00Z">
              <w:rPr>
                <w:rFonts w:ascii="Georgia" w:hAnsi="Georgia"/>
                <w:i/>
                <w:iCs/>
                <w:spacing w:val="-1"/>
              </w:rPr>
            </w:rPrChange>
          </w:rPr>
          <w:fldChar w:fldCharType="end"/>
        </w:r>
      </w:ins>
    </w:p>
    <w:p w14:paraId="1ED5EF70" w14:textId="4076E02C" w:rsidR="009054F3" w:rsidRDefault="009054F3" w:rsidP="009054F3">
      <w:pPr>
        <w:rPr>
          <w:ins w:id="4012" w:author="Rajiv Bansal" w:date="2019-08-04T14:29:00Z"/>
          <w:rFonts w:ascii="Times New Roman" w:hAnsi="Times New Roman" w:cs="Times New Roman"/>
        </w:rPr>
      </w:pPr>
    </w:p>
    <w:p w14:paraId="104F5C94" w14:textId="5496536A" w:rsidR="009054F3" w:rsidRDefault="009054F3" w:rsidP="009054F3">
      <w:pPr>
        <w:rPr>
          <w:ins w:id="4013" w:author="Rajiv Bansal" w:date="2019-08-04T14:29:00Z"/>
        </w:rPr>
      </w:pPr>
      <w:ins w:id="401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15" w:author="Rajiv Bansal" w:date="2019-08-04T14:29:00Z"/>
          <w:rFonts w:ascii="Georgia" w:hAnsi="Georgia"/>
          <w:spacing w:val="-1"/>
          <w:sz w:val="32"/>
          <w:szCs w:val="32"/>
        </w:rPr>
      </w:pPr>
      <w:ins w:id="401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xml:space="preserve"> is a tool for managing logs. It supports virtually any type of log, including system logs, error logs, and custom application logs. It can receive logs from numerous sources, including syslog, messaging (for example, </w:t>
        </w:r>
        <w:proofErr w:type="spellStart"/>
        <w:r>
          <w:rPr>
            <w:rFonts w:ascii="Georgia" w:hAnsi="Georgia"/>
            <w:spacing w:val="-1"/>
            <w:sz w:val="32"/>
            <w:szCs w:val="32"/>
          </w:rPr>
          <w:t>rabbitmq</w:t>
        </w:r>
        <w:proofErr w:type="spellEnd"/>
        <w:r>
          <w:rPr>
            <w:rFonts w:ascii="Georgia" w:hAnsi="Georgia"/>
            <w:spacing w:val="-1"/>
            <w:sz w:val="32"/>
            <w:szCs w:val="32"/>
          </w:rPr>
          <w:t xml:space="preserve">), and </w:t>
        </w:r>
        <w:proofErr w:type="spellStart"/>
        <w:r>
          <w:rPr>
            <w:rFonts w:ascii="Georgia" w:hAnsi="Georgia"/>
            <w:spacing w:val="-1"/>
            <w:sz w:val="32"/>
            <w:szCs w:val="32"/>
          </w:rPr>
          <w:t>jmx</w:t>
        </w:r>
        <w:proofErr w:type="spellEnd"/>
        <w:r>
          <w:rPr>
            <w:rFonts w:ascii="Georgia" w:hAnsi="Georgia"/>
            <w:spacing w:val="-1"/>
            <w:sz w:val="32"/>
            <w:szCs w:val="32"/>
          </w:rPr>
          <w:t xml:space="preserve">, and it can output data in a variety of ways, including email, </w:t>
        </w:r>
        <w:proofErr w:type="spellStart"/>
        <w:r>
          <w:rPr>
            <w:rFonts w:ascii="Georgia" w:hAnsi="Georgia"/>
            <w:spacing w:val="-1"/>
            <w:sz w:val="32"/>
            <w:szCs w:val="32"/>
          </w:rPr>
          <w:t>websockets</w:t>
        </w:r>
        <w:proofErr w:type="spellEnd"/>
        <w:r>
          <w:rPr>
            <w:rFonts w:ascii="Georgia" w:hAnsi="Georgia"/>
            <w:spacing w:val="-1"/>
            <w:sz w:val="32"/>
            <w:szCs w:val="32"/>
          </w:rPr>
          <w:t>, and to Elasticsearch.</w:t>
        </w:r>
      </w:ins>
    </w:p>
    <w:p w14:paraId="2F1DC148" w14:textId="77777777" w:rsidR="009054F3" w:rsidRDefault="009054F3" w:rsidP="009054F3">
      <w:pPr>
        <w:pStyle w:val="ln"/>
        <w:shd w:val="clear" w:color="auto" w:fill="FFFFFF"/>
        <w:spacing w:before="480" w:beforeAutospacing="0" w:after="0" w:afterAutospacing="0"/>
        <w:rPr>
          <w:ins w:id="4017" w:author="Rajiv Bansal" w:date="2019-08-04T14:29:00Z"/>
          <w:rFonts w:ascii="Georgia" w:hAnsi="Georgia"/>
          <w:spacing w:val="-1"/>
          <w:sz w:val="32"/>
          <w:szCs w:val="32"/>
        </w:rPr>
      </w:pPr>
      <w:ins w:id="401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19" w:author="Rajiv Bansal" w:date="2019-08-04T14:29:00Z"/>
          <w:rFonts w:ascii="Georgia" w:hAnsi="Georgia"/>
          <w:spacing w:val="-1"/>
          <w:sz w:val="32"/>
          <w:szCs w:val="32"/>
        </w:rPr>
      </w:pPr>
      <w:ins w:id="402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xml:space="preserve"> is a web-based graphical interface for searching, </w:t>
        </w:r>
        <w:proofErr w:type="spellStart"/>
        <w:r>
          <w:rPr>
            <w:rFonts w:ascii="Georgia" w:hAnsi="Georgia"/>
            <w:spacing w:val="-1"/>
            <w:sz w:val="32"/>
            <w:szCs w:val="32"/>
          </w:rPr>
          <w:t>analyzing</w:t>
        </w:r>
        <w:proofErr w:type="spellEnd"/>
        <w:r>
          <w:rPr>
            <w:rFonts w:ascii="Georgia" w:hAnsi="Georgia"/>
            <w:spacing w:val="-1"/>
            <w:sz w:val="32"/>
            <w:szCs w:val="32"/>
          </w:rPr>
          <w:t>,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21" w:author="Rajiv Bansal" w:date="2019-08-04T14:29:00Z"/>
          <w:rFonts w:ascii="Georgia" w:hAnsi="Georgia"/>
          <w:spacing w:val="-1"/>
          <w:sz w:val="32"/>
          <w:szCs w:val="32"/>
        </w:rPr>
      </w:pPr>
      <w:ins w:id="402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23" w:author="Rajiv Bansal" w:date="2019-08-04T14:29:00Z"/>
          <w:rFonts w:ascii="Times New Roman" w:hAnsi="Times New Roman"/>
        </w:rPr>
      </w:pPr>
    </w:p>
    <w:p w14:paraId="5C383EFE" w14:textId="3962310F" w:rsidR="009054F3" w:rsidRDefault="009054F3" w:rsidP="009054F3">
      <w:pPr>
        <w:rPr>
          <w:ins w:id="4024" w:author="Rajiv Bansal" w:date="2019-08-04T14:29:00Z"/>
        </w:rPr>
      </w:pPr>
      <w:ins w:id="402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26" w:author="Rajiv Bansal" w:date="2019-08-04T14:29:00Z"/>
          <w:rFonts w:ascii="Lucida Sans Unicode" w:hAnsi="Lucida Sans Unicode" w:cs="Lucida Sans Unicode"/>
          <w:spacing w:val="-5"/>
          <w:sz w:val="51"/>
          <w:szCs w:val="51"/>
        </w:rPr>
        <w:pPrChange w:id="4027" w:author="Rajiv Bansal" w:date="2019-08-04T14:30:00Z">
          <w:pPr>
            <w:pStyle w:val="Heading1"/>
            <w:shd w:val="clear" w:color="auto" w:fill="FFFFFF"/>
            <w:spacing w:before="300"/>
          </w:pPr>
        </w:pPrChange>
      </w:pPr>
      <w:ins w:id="402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29" w:author="Rajiv Bansal" w:date="2019-08-04T14:29:00Z"/>
          <w:rFonts w:ascii="Lucida Sans Unicode" w:hAnsi="Lucida Sans Unicode" w:cs="Lucida Sans Unicode"/>
          <w:spacing w:val="-5"/>
          <w:sz w:val="39"/>
          <w:szCs w:val="39"/>
        </w:rPr>
        <w:pPrChange w:id="4030" w:author="Rajiv Bansal" w:date="2019-08-04T14:30:00Z">
          <w:pPr>
            <w:pStyle w:val="Heading2"/>
            <w:shd w:val="clear" w:color="auto" w:fill="FFFFFF"/>
            <w:spacing w:before="413"/>
          </w:pPr>
        </w:pPrChange>
      </w:pPr>
      <w:ins w:id="403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32" w:author="Rajiv Bansal" w:date="2019-08-04T14:29:00Z"/>
          <w:rFonts w:ascii="Georgia" w:hAnsi="Georgia" w:cs="Segoe UI"/>
          <w:spacing w:val="-1"/>
          <w:sz w:val="32"/>
          <w:szCs w:val="32"/>
        </w:rPr>
      </w:pPr>
      <w:ins w:id="403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34" w:author="Rajiv Bansal" w:date="2019-08-04T14:29:00Z"/>
          <w:rFonts w:ascii="Georgia" w:hAnsi="Georgia" w:cs="Segoe UI"/>
          <w:spacing w:val="-1"/>
          <w:sz w:val="32"/>
          <w:szCs w:val="32"/>
        </w:rPr>
      </w:pPr>
      <w:ins w:id="403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36" w:author="Rajiv Bansal" w:date="2019-08-04T14:29:00Z"/>
        </w:rPr>
      </w:pPr>
      <w:proofErr w:type="spellStart"/>
      <w:ins w:id="4037" w:author="Rajiv Bansal" w:date="2019-08-04T14:29:00Z">
        <w:r>
          <w:rPr>
            <w:rStyle w:val="ok"/>
            <w:spacing w:val="-5"/>
            <w:sz w:val="24"/>
            <w:szCs w:val="24"/>
          </w:rPr>
          <w:t>wget</w:t>
        </w:r>
        <w:proofErr w:type="spellEnd"/>
        <w:r>
          <w:rPr>
            <w:rStyle w:val="ok"/>
            <w:spacing w:val="-5"/>
            <w:sz w:val="24"/>
            <w:szCs w:val="24"/>
          </w:rPr>
          <w:t xml:space="preserve">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38" w:author="Rajiv Bansal" w:date="2019-08-04T14:29:00Z"/>
          <w:rFonts w:ascii="Lucida Sans Unicode" w:hAnsi="Lucida Sans Unicode" w:cs="Lucida Sans Unicode"/>
          <w:spacing w:val="-5"/>
          <w:sz w:val="39"/>
          <w:szCs w:val="39"/>
        </w:rPr>
        <w:pPrChange w:id="4039" w:author="Rajiv Bansal" w:date="2019-08-04T14:30:00Z">
          <w:pPr>
            <w:pStyle w:val="Heading2"/>
            <w:shd w:val="clear" w:color="auto" w:fill="FFFFFF"/>
            <w:spacing w:before="413"/>
          </w:pPr>
        </w:pPrChange>
      </w:pPr>
      <w:ins w:id="404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41" w:author="Rajiv Bansal" w:date="2019-08-04T14:29:00Z"/>
          <w:rFonts w:ascii="Georgia" w:hAnsi="Georgia"/>
          <w:spacing w:val="-1"/>
          <w:sz w:val="32"/>
          <w:szCs w:val="32"/>
        </w:rPr>
      </w:pPr>
      <w:ins w:id="404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43" w:author="Rajiv Bansal" w:date="2019-08-04T14:29:00Z"/>
          <w:rFonts w:ascii="Georgia" w:hAnsi="Georgia"/>
          <w:spacing w:val="-1"/>
          <w:sz w:val="32"/>
          <w:szCs w:val="32"/>
        </w:rPr>
      </w:pPr>
      <w:ins w:id="4044" w:author="Rajiv Bansal" w:date="2019-08-04T14:29:00Z">
        <w:r>
          <w:rPr>
            <w:rFonts w:ascii="Georgia" w:hAnsi="Georgia"/>
            <w:spacing w:val="-1"/>
            <w:sz w:val="32"/>
            <w:szCs w:val="32"/>
          </w:rPr>
          <w:t xml:space="preserve">Create a </w:t>
        </w:r>
        <w:proofErr w:type="spellStart"/>
        <w:r>
          <w:rPr>
            <w:rFonts w:ascii="Georgia" w:hAnsi="Georgia"/>
            <w:spacing w:val="-1"/>
            <w:sz w:val="32"/>
            <w:szCs w:val="32"/>
          </w:rPr>
          <w:t>log.conf</w:t>
        </w:r>
        <w:proofErr w:type="spellEnd"/>
        <w:r>
          <w:rPr>
            <w:rFonts w:ascii="Georgia" w:hAnsi="Georgia"/>
            <w:spacing w:val="-1"/>
            <w:sz w:val="32"/>
            <w:szCs w:val="32"/>
          </w:rPr>
          <w:t xml:space="preserve"> file in the root directory of the Logstash installation and copy the following code into it</w:t>
        </w:r>
      </w:ins>
    </w:p>
    <w:p w14:paraId="420214EE" w14:textId="77777777" w:rsidR="009054F3" w:rsidRDefault="009054F3" w:rsidP="009054F3">
      <w:pPr>
        <w:pStyle w:val="HTMLPreformatted"/>
        <w:rPr>
          <w:ins w:id="4045" w:author="Rajiv Bansal" w:date="2019-08-04T14:29:00Z"/>
        </w:rPr>
      </w:pPr>
      <w:ins w:id="4046"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47" w:author="Rajiv Bansal" w:date="2019-08-04T14:29:00Z"/>
          <w:rFonts w:ascii="Georgia" w:hAnsi="Georgia"/>
          <w:spacing w:val="-1"/>
          <w:sz w:val="32"/>
          <w:szCs w:val="32"/>
        </w:rPr>
      </w:pPr>
      <w:ins w:id="404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49" w:author="Rajiv Bansal" w:date="2019-08-04T14:29:00Z"/>
          <w:rFonts w:ascii="Georgia" w:hAnsi="Georgia"/>
          <w:spacing w:val="-1"/>
          <w:sz w:val="32"/>
          <w:szCs w:val="32"/>
        </w:rPr>
      </w:pPr>
      <w:ins w:id="405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51" w:author="Rajiv Bansal" w:date="2019-08-04T14:29:00Z"/>
        </w:rPr>
      </w:pPr>
      <w:ins w:id="4052"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55" w:author="Rajiv Bansal" w:date="2019-08-04T14:29:00Z"/>
          <w:rFonts w:ascii="Georgia" w:hAnsi="Georgia"/>
          <w:spacing w:val="-1"/>
          <w:sz w:val="32"/>
          <w:szCs w:val="32"/>
        </w:rPr>
      </w:pPr>
      <w:ins w:id="405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57" w:author="Rajiv Bansal" w:date="2019-08-04T14:29:00Z"/>
          <w:rFonts w:ascii="Georgia" w:hAnsi="Georgia" w:cs="Segoe UI"/>
          <w:spacing w:val="-1"/>
          <w:sz w:val="32"/>
          <w:szCs w:val="32"/>
        </w:rPr>
      </w:pPr>
      <w:ins w:id="4058" w:author="Rajiv Bansal" w:date="2019-08-04T14:29:00Z">
        <w:r>
          <w:rPr>
            <w:rFonts w:ascii="Georgia" w:hAnsi="Georgia" w:cs="Segoe UI"/>
            <w:spacing w:val="-1"/>
            <w:sz w:val="32"/>
            <w:szCs w:val="32"/>
          </w:rPr>
          <w:t xml:space="preserve">Tag a log event if it contains a </w:t>
        </w:r>
        <w:proofErr w:type="spellStart"/>
        <w:r>
          <w:rPr>
            <w:rFonts w:ascii="Georgia" w:hAnsi="Georgia" w:cs="Segoe UI"/>
            <w:spacing w:val="-1"/>
            <w:sz w:val="32"/>
            <w:szCs w:val="32"/>
          </w:rPr>
          <w:t>stacktrace</w:t>
        </w:r>
        <w:proofErr w:type="spellEnd"/>
        <w:r>
          <w:rPr>
            <w:rFonts w:ascii="Georgia" w:hAnsi="Georgia" w:cs="Segoe UI"/>
            <w:spacing w:val="-1"/>
            <w:sz w:val="32"/>
            <w:szCs w:val="32"/>
          </w:rPr>
          <w:t>.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59" w:author="Rajiv Bansal" w:date="2019-08-04T14:29:00Z"/>
          <w:rFonts w:ascii="Georgia" w:hAnsi="Georgia" w:cs="Segoe UI"/>
          <w:spacing w:val="-1"/>
          <w:sz w:val="32"/>
          <w:szCs w:val="32"/>
        </w:rPr>
      </w:pPr>
      <w:ins w:id="4060" w:author="Rajiv Bansal" w:date="2019-08-04T14:29:00Z">
        <w:r>
          <w:rPr>
            <w:rFonts w:ascii="Georgia" w:hAnsi="Georgia" w:cs="Segoe UI"/>
            <w:spacing w:val="-1"/>
            <w:sz w:val="32"/>
            <w:szCs w:val="32"/>
          </w:rPr>
          <w:t xml:space="preserve">Parse out (or grok, in </w:t>
        </w:r>
        <w:proofErr w:type="spellStart"/>
        <w:r>
          <w:rPr>
            <w:rFonts w:ascii="Georgia" w:hAnsi="Georgia" w:cs="Segoe UI"/>
            <w:spacing w:val="-1"/>
            <w:sz w:val="32"/>
            <w:szCs w:val="32"/>
          </w:rPr>
          <w:t>logstash</w:t>
        </w:r>
        <w:proofErr w:type="spellEnd"/>
        <w:r>
          <w:rPr>
            <w:rFonts w:ascii="Georgia" w:hAnsi="Georgia" w:cs="Segoe UI"/>
            <w:spacing w:val="-1"/>
            <w:sz w:val="32"/>
            <w:szCs w:val="32"/>
          </w:rPr>
          <w:t xml:space="preserve"> terminology) timestamp, log level, </w:t>
        </w:r>
        <w:proofErr w:type="spellStart"/>
        <w:r>
          <w:rPr>
            <w:rFonts w:ascii="Georgia" w:hAnsi="Georgia" w:cs="Segoe UI"/>
            <w:spacing w:val="-1"/>
            <w:sz w:val="32"/>
            <w:szCs w:val="32"/>
          </w:rPr>
          <w:t>pid</w:t>
        </w:r>
        <w:proofErr w:type="spellEnd"/>
        <w:r>
          <w:rPr>
            <w:rFonts w:ascii="Georgia" w:hAnsi="Georgia" w:cs="Segoe UI"/>
            <w:spacing w:val="-1"/>
            <w:sz w:val="32"/>
            <w:szCs w:val="32"/>
          </w:rPr>
          <w:t>,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61" w:author="Rajiv Bansal" w:date="2019-08-04T14:29:00Z"/>
          <w:rFonts w:ascii="Georgia" w:hAnsi="Georgia" w:cs="Segoe UI"/>
          <w:spacing w:val="-1"/>
          <w:sz w:val="32"/>
          <w:szCs w:val="32"/>
        </w:rPr>
      </w:pPr>
      <w:ins w:id="406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63" w:author="Rajiv Bansal" w:date="2019-08-04T14:29:00Z"/>
          <w:rFonts w:ascii="Georgia" w:hAnsi="Georgia"/>
          <w:spacing w:val="-1"/>
          <w:sz w:val="32"/>
          <w:szCs w:val="32"/>
        </w:rPr>
      </w:pPr>
      <w:ins w:id="406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65" w:author="Rajiv Bansal" w:date="2019-08-04T14:29:00Z"/>
        </w:rPr>
      </w:pPr>
      <w:ins w:id="406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67" w:author="Rajiv Bansal" w:date="2019-08-04T14:29:00Z"/>
          <w:rFonts w:ascii="Georgia" w:hAnsi="Georgia"/>
          <w:spacing w:val="-1"/>
          <w:sz w:val="32"/>
          <w:szCs w:val="32"/>
        </w:rPr>
      </w:pPr>
      <w:ins w:id="406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t xml:space="preserve">Output section contains output plugins that send event data to a particular destination. Outputs are the final stage in the event pipeline. We will be sending our log events to </w:t>
        </w:r>
        <w:proofErr w:type="spellStart"/>
        <w:r>
          <w:rPr>
            <w:rFonts w:ascii="Georgia" w:hAnsi="Georgia"/>
            <w:spacing w:val="-1"/>
            <w:sz w:val="32"/>
            <w:szCs w:val="32"/>
          </w:rPr>
          <w:t>stdout</w:t>
        </w:r>
        <w:proofErr w:type="spellEnd"/>
        <w:r>
          <w:rPr>
            <w:rFonts w:ascii="Georgia" w:hAnsi="Georgia"/>
            <w:spacing w:val="-1"/>
            <w:sz w:val="32"/>
            <w:szCs w:val="32"/>
          </w:rPr>
          <w:t xml:space="preserve">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71" w:author="Rajiv Bansal" w:date="2019-08-04T14:29:00Z"/>
          <w:rFonts w:ascii="Georgia" w:hAnsi="Georgia"/>
          <w:spacing w:val="-1"/>
          <w:sz w:val="32"/>
          <w:szCs w:val="32"/>
        </w:rPr>
      </w:pPr>
      <w:ins w:id="407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73" w:author="Rajiv Bansal" w:date="2019-08-04T14:29:00Z"/>
        </w:rPr>
      </w:pPr>
      <w:ins w:id="4074" w:author="Rajiv Bansal" w:date="2019-08-04T14:29:00Z">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75" w:author="Rajiv Bansal" w:date="2019-08-04T14:29:00Z"/>
          <w:rFonts w:ascii="Georgia" w:hAnsi="Georgia"/>
          <w:spacing w:val="-1"/>
          <w:sz w:val="32"/>
          <w:szCs w:val="32"/>
        </w:rPr>
      </w:pPr>
      <w:ins w:id="4076" w:author="Rajiv Bansal" w:date="2019-08-04T14:29:00Z">
        <w:r>
          <w:rPr>
            <w:rFonts w:ascii="Georgia" w:hAnsi="Georgia"/>
            <w:spacing w:val="-1"/>
            <w:sz w:val="32"/>
            <w:szCs w:val="32"/>
          </w:rPr>
          <w:t>Finally, the three parts — input, filter and output — need to be copy pasted together and saved into </w:t>
        </w:r>
        <w:proofErr w:type="spellStart"/>
        <w:r>
          <w:rPr>
            <w:rStyle w:val="HTMLCode"/>
            <w:spacing w:val="-1"/>
            <w:sz w:val="24"/>
            <w:szCs w:val="24"/>
          </w:rPr>
          <w:t>logstash.conf</w:t>
        </w:r>
        <w:proofErr w:type="spellEnd"/>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77" w:author="Rajiv Bansal" w:date="2019-08-04T14:29:00Z"/>
        </w:rPr>
      </w:pPr>
      <w:ins w:id="4078" w:author="Rajiv Bansal" w:date="2019-08-04T14:29:00Z">
        <w:r>
          <w:rPr>
            <w:rStyle w:val="ok"/>
            <w:spacing w:val="-5"/>
            <w:sz w:val="24"/>
            <w:szCs w:val="24"/>
          </w:rPr>
          <w:t>bin/</w:t>
        </w:r>
        <w:proofErr w:type="spellStart"/>
        <w:r>
          <w:rPr>
            <w:rStyle w:val="ok"/>
            <w:spacing w:val="-5"/>
            <w:sz w:val="24"/>
            <w:szCs w:val="24"/>
          </w:rPr>
          <w:t>logstash</w:t>
        </w:r>
        <w:proofErr w:type="spellEnd"/>
        <w:r>
          <w:rPr>
            <w:rStyle w:val="ok"/>
            <w:spacing w:val="-5"/>
            <w:sz w:val="24"/>
            <w:szCs w:val="24"/>
          </w:rPr>
          <w:t xml:space="preserve"> -f </w:t>
        </w:r>
        <w:proofErr w:type="spellStart"/>
        <w:r>
          <w:rPr>
            <w:rStyle w:val="ok"/>
            <w:spacing w:val="-5"/>
            <w:sz w:val="24"/>
            <w:szCs w:val="24"/>
          </w:rPr>
          <w:t>logstash.conf</w:t>
        </w:r>
        <w:proofErr w:type="spellEnd"/>
      </w:ins>
    </w:p>
    <w:p w14:paraId="5EA9C491" w14:textId="77777777" w:rsidR="009054F3" w:rsidRDefault="009054F3" w:rsidP="009054F3">
      <w:pPr>
        <w:pStyle w:val="ln"/>
        <w:shd w:val="clear" w:color="auto" w:fill="FFFFFF"/>
        <w:spacing w:before="480" w:beforeAutospacing="0" w:after="0" w:afterAutospacing="0"/>
        <w:rPr>
          <w:ins w:id="4079" w:author="Rajiv Bansal" w:date="2019-08-04T14:29:00Z"/>
          <w:rFonts w:ascii="Georgia" w:hAnsi="Georgia"/>
          <w:spacing w:val="-1"/>
          <w:sz w:val="32"/>
          <w:szCs w:val="32"/>
        </w:rPr>
      </w:pPr>
      <w:ins w:id="408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81" w:author="Rajiv Bansal" w:date="2019-08-04T14:29:00Z"/>
          <w:rFonts w:ascii="Lucida Sans Unicode" w:hAnsi="Lucida Sans Unicode" w:cs="Lucida Sans Unicode"/>
          <w:spacing w:val="-5"/>
          <w:sz w:val="51"/>
          <w:szCs w:val="51"/>
        </w:rPr>
        <w:pPrChange w:id="4082" w:author="Rajiv Bansal" w:date="2019-08-04T14:33:00Z">
          <w:pPr>
            <w:pStyle w:val="Heading1"/>
            <w:shd w:val="clear" w:color="auto" w:fill="FFFFFF"/>
            <w:spacing w:before="468"/>
          </w:pPr>
        </w:pPrChange>
      </w:pPr>
      <w:ins w:id="408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84" w:author="Rajiv Bansal" w:date="2019-08-04T14:29:00Z"/>
          <w:rFonts w:ascii="Georgia" w:hAnsi="Georgia" w:cs="Segoe UI"/>
          <w:spacing w:val="-1"/>
          <w:sz w:val="32"/>
          <w:szCs w:val="32"/>
        </w:rPr>
      </w:pPr>
      <w:ins w:id="4085" w:author="Rajiv Bansal" w:date="2019-08-04T14:29:00Z">
        <w:r>
          <w:rPr>
            <w:rFonts w:ascii="Georgia" w:hAnsi="Georgia" w:cs="Segoe UI"/>
            <w:spacing w:val="-1"/>
            <w:sz w:val="32"/>
            <w:szCs w:val="32"/>
          </w:rPr>
          <w:t xml:space="preserve">Download </w:t>
        </w:r>
        <w:proofErr w:type="spellStart"/>
        <w:r>
          <w:rPr>
            <w:rFonts w:ascii="Georgia" w:hAnsi="Georgia" w:cs="Segoe UI"/>
            <w:spacing w:val="-1"/>
            <w:sz w:val="32"/>
            <w:szCs w:val="32"/>
          </w:rPr>
          <w:t>elasticsearch</w:t>
        </w:r>
        <w:proofErr w:type="spellEnd"/>
        <w:r>
          <w:rPr>
            <w:rFonts w:ascii="Georgia" w:hAnsi="Georgia" w:cs="Segoe UI"/>
            <w:spacing w:val="-1"/>
            <w:sz w:val="32"/>
            <w:szCs w:val="32"/>
          </w:rPr>
          <w:t xml:space="preserve">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86" w:author="Rajiv Bansal" w:date="2019-08-04T14:29:00Z"/>
          <w:rFonts w:ascii="Georgia" w:hAnsi="Georgia" w:cs="Segoe UI"/>
          <w:spacing w:val="-1"/>
          <w:sz w:val="32"/>
          <w:szCs w:val="32"/>
        </w:rPr>
      </w:pPr>
      <w:ins w:id="408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88" w:author="Rajiv Bansal" w:date="2019-08-04T14:29:00Z"/>
          <w:rFonts w:ascii="Georgia" w:hAnsi="Georgia" w:cs="Segoe UI"/>
          <w:spacing w:val="-1"/>
          <w:sz w:val="32"/>
          <w:szCs w:val="32"/>
        </w:rPr>
      </w:pPr>
      <w:ins w:id="4089"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elasticsearch</w:t>
        </w:r>
        <w:proofErr w:type="spellEnd"/>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90" w:author="Rajiv Bansal" w:date="2019-08-04T14:29:00Z"/>
          <w:rFonts w:ascii="Georgia" w:hAnsi="Georgia" w:cs="Segoe UI"/>
          <w:spacing w:val="-1"/>
          <w:sz w:val="32"/>
          <w:szCs w:val="32"/>
        </w:rPr>
      </w:pPr>
      <w:ins w:id="409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92" w:author="Rajiv Bansal" w:date="2019-08-04T14:29:00Z"/>
          <w:rFonts w:ascii="Georgia" w:hAnsi="Georgia"/>
          <w:spacing w:val="-1"/>
          <w:sz w:val="32"/>
          <w:szCs w:val="32"/>
        </w:rPr>
      </w:pPr>
      <w:ins w:id="409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94" w:author="Rajiv Bansal" w:date="2019-08-04T14:31:00Z"/>
          <w:rStyle w:val="ok"/>
          <w:spacing w:val="-5"/>
          <w:sz w:val="24"/>
          <w:szCs w:val="24"/>
        </w:rPr>
      </w:pPr>
      <w:proofErr w:type="spellStart"/>
      <w:ins w:id="4095" w:author="Rajiv Bansal" w:date="2019-08-04T14:29:00Z">
        <w:r>
          <w:rPr>
            <w:rStyle w:val="ok"/>
            <w:spacing w:val="-5"/>
            <w:sz w:val="24"/>
            <w:szCs w:val="24"/>
          </w:rPr>
          <w:t>wget</w:t>
        </w:r>
        <w:proofErr w:type="spellEnd"/>
        <w:r>
          <w:rPr>
            <w:rStyle w:val="ok"/>
            <w:spacing w:val="-5"/>
            <w:sz w:val="24"/>
            <w:szCs w:val="24"/>
          </w:rPr>
          <w:t xml:space="preserve"> </w:t>
        </w:r>
      </w:ins>
      <w:ins w:id="409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97" w:author="Rajiv Bansal" w:date="2019-08-04T14:29:00Z">
        <w:r w:rsidR="00052EFA">
          <w:rPr>
            <w:rStyle w:val="ok"/>
            <w:spacing w:val="-5"/>
            <w:sz w:val="24"/>
            <w:szCs w:val="24"/>
          </w:rPr>
          <w:instrText>https://artifacts.elastic.co/downloads/elasticsearch/elasticsearch-5.1.1.zip</w:instrText>
        </w:r>
      </w:ins>
      <w:ins w:id="409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99" w:author="Rajiv Bansal" w:date="2019-08-04T14:29:00Z">
        <w:r w:rsidR="00052EFA" w:rsidRPr="003E7307">
          <w:rPr>
            <w:rStyle w:val="Hyperlink"/>
            <w:spacing w:val="-5"/>
            <w:sz w:val="24"/>
            <w:szCs w:val="24"/>
          </w:rPr>
          <w:t>https://artifacts.elastic.co/downloads/elasticsearch/elasticsearch-5.1.1.zip</w:t>
        </w:r>
      </w:ins>
      <w:ins w:id="410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101" w:author="Rajiv Bansal" w:date="2019-08-04T14:29:00Z"/>
        </w:rPr>
      </w:pPr>
      <w:ins w:id="410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w:t>
        </w:r>
        <w:proofErr w:type="spellStart"/>
        <w:r>
          <w:rPr>
            <w:rStyle w:val="ok"/>
            <w:spacing w:val="-5"/>
            <w:sz w:val="24"/>
            <w:szCs w:val="24"/>
          </w:rPr>
          <w:t>elasticsearch</w:t>
        </w:r>
        <w:proofErr w:type="spellEnd"/>
      </w:ins>
    </w:p>
    <w:p w14:paraId="3C5BE2A7" w14:textId="77777777" w:rsidR="009054F3" w:rsidRDefault="009054F3" w:rsidP="009054F3">
      <w:pPr>
        <w:pStyle w:val="ln"/>
        <w:shd w:val="clear" w:color="auto" w:fill="FFFFFF"/>
        <w:spacing w:before="480" w:beforeAutospacing="0" w:after="0" w:afterAutospacing="0"/>
        <w:rPr>
          <w:ins w:id="4103" w:author="Rajiv Bansal" w:date="2019-08-04T14:29:00Z"/>
          <w:rFonts w:ascii="Georgia" w:hAnsi="Georgia"/>
          <w:spacing w:val="-1"/>
          <w:sz w:val="32"/>
          <w:szCs w:val="32"/>
        </w:rPr>
      </w:pPr>
      <w:ins w:id="410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105" w:author="Rajiv Bansal" w:date="2019-08-04T14:29:00Z"/>
        </w:rPr>
      </w:pPr>
      <w:ins w:id="410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107" w:author="Rajiv Bansal" w:date="2019-08-04T14:29:00Z"/>
          <w:rFonts w:ascii="Georgia" w:hAnsi="Georgia"/>
          <w:spacing w:val="-1"/>
          <w:sz w:val="32"/>
          <w:szCs w:val="32"/>
        </w:rPr>
      </w:pPr>
      <w:ins w:id="410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109" w:author="Rajiv Bansal" w:date="2019-08-04T14:29:00Z"/>
          <w:rFonts w:ascii="Times New Roman" w:hAnsi="Times New Roman"/>
        </w:rPr>
      </w:pPr>
    </w:p>
    <w:p w14:paraId="6A06BDDF" w14:textId="2591C989" w:rsidR="009054F3" w:rsidRDefault="009054F3" w:rsidP="009054F3">
      <w:pPr>
        <w:rPr>
          <w:ins w:id="4110" w:author="Rajiv Bansal" w:date="2019-08-04T14:29:00Z"/>
        </w:rPr>
      </w:pPr>
      <w:ins w:id="411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12" w:author="Rajiv Bansal" w:date="2019-08-04T14:29:00Z"/>
          <w:rFonts w:ascii="Lucida Sans Unicode" w:hAnsi="Lucida Sans Unicode" w:cs="Lucida Sans Unicode"/>
          <w:spacing w:val="-5"/>
          <w:sz w:val="51"/>
          <w:szCs w:val="51"/>
        </w:rPr>
        <w:pPrChange w:id="4113" w:author="Rajiv Bansal" w:date="2019-08-04T14:33:00Z">
          <w:pPr>
            <w:pStyle w:val="Heading1"/>
            <w:shd w:val="clear" w:color="auto" w:fill="FFFFFF"/>
            <w:spacing w:before="300"/>
          </w:pPr>
        </w:pPrChange>
      </w:pPr>
      <w:ins w:id="411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15" w:author="Rajiv Bansal" w:date="2019-08-04T14:29:00Z"/>
          <w:rFonts w:ascii="Georgia" w:hAnsi="Georgia" w:cs="Segoe UI"/>
          <w:spacing w:val="-1"/>
          <w:sz w:val="32"/>
          <w:szCs w:val="32"/>
        </w:rPr>
      </w:pPr>
      <w:ins w:id="411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17" w:author="Rajiv Bansal" w:date="2019-08-04T14:29:00Z"/>
          <w:rFonts w:ascii="Georgia" w:hAnsi="Georgia" w:cs="Segoe UI"/>
          <w:spacing w:val="-1"/>
          <w:sz w:val="32"/>
          <w:szCs w:val="32"/>
        </w:rPr>
      </w:pPr>
      <w:ins w:id="411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19" w:author="Rajiv Bansal" w:date="2019-08-04T14:29:00Z"/>
          <w:rFonts w:ascii="Georgia" w:hAnsi="Georgia" w:cs="Segoe UI"/>
          <w:spacing w:val="-1"/>
          <w:sz w:val="32"/>
          <w:szCs w:val="32"/>
        </w:rPr>
      </w:pPr>
      <w:ins w:id="412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21" w:author="Rajiv Bansal" w:date="2019-08-04T14:29:00Z"/>
          <w:rFonts w:ascii="Georgia" w:hAnsi="Georgia" w:cs="Segoe UI"/>
          <w:spacing w:val="-1"/>
          <w:sz w:val="32"/>
          <w:szCs w:val="32"/>
        </w:rPr>
      </w:pPr>
      <w:ins w:id="4122"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kibana</w:t>
        </w:r>
        <w:proofErr w:type="spellEnd"/>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23" w:author="Rajiv Bansal" w:date="2019-08-04T14:29:00Z"/>
          <w:rFonts w:ascii="Georgia" w:hAnsi="Georgia" w:cs="Segoe UI"/>
          <w:spacing w:val="-1"/>
          <w:sz w:val="32"/>
          <w:szCs w:val="32"/>
        </w:rPr>
      </w:pPr>
      <w:ins w:id="4124" w:author="Rajiv Bansal" w:date="2019-08-04T14:29:00Z">
        <w:r>
          <w:rPr>
            <w:rFonts w:ascii="Georgia" w:hAnsi="Georgia" w:cs="Segoe UI"/>
            <w:spacing w:val="-1"/>
            <w:sz w:val="32"/>
            <w:szCs w:val="32"/>
          </w:rPr>
          <w:t xml:space="preserve">Check that it runs by pointing the browser to the Kibana’s </w:t>
        </w:r>
        <w:proofErr w:type="spellStart"/>
        <w:r>
          <w:rPr>
            <w:rFonts w:ascii="Georgia" w:hAnsi="Georgia" w:cs="Segoe UI"/>
            <w:spacing w:val="-1"/>
            <w:sz w:val="32"/>
            <w:szCs w:val="32"/>
          </w:rPr>
          <w:t>WebUI</w:t>
        </w:r>
        <w:proofErr w:type="spellEnd"/>
      </w:ins>
    </w:p>
    <w:p w14:paraId="3E7FAE1F" w14:textId="77777777" w:rsidR="009054F3" w:rsidRDefault="009054F3" w:rsidP="009054F3">
      <w:pPr>
        <w:pStyle w:val="ln"/>
        <w:shd w:val="clear" w:color="auto" w:fill="FFFFFF"/>
        <w:spacing w:before="480" w:beforeAutospacing="0" w:after="0" w:afterAutospacing="0"/>
        <w:rPr>
          <w:ins w:id="4125" w:author="Rajiv Bansal" w:date="2019-08-04T14:29:00Z"/>
          <w:rFonts w:ascii="Georgia" w:hAnsi="Georgia"/>
          <w:spacing w:val="-1"/>
          <w:sz w:val="32"/>
          <w:szCs w:val="32"/>
        </w:rPr>
      </w:pPr>
      <w:ins w:id="412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27" w:author="Rajiv Bansal" w:date="2019-08-04T14:29:00Z"/>
        </w:rPr>
      </w:pPr>
      <w:proofErr w:type="spellStart"/>
      <w:ins w:id="4128" w:author="Rajiv Bansal" w:date="2019-08-04T14:29:00Z">
        <w:r>
          <w:rPr>
            <w:rStyle w:val="ok"/>
            <w:spacing w:val="-5"/>
            <w:sz w:val="24"/>
            <w:szCs w:val="24"/>
          </w:rPr>
          <w:t>wget</w:t>
        </w:r>
        <w:proofErr w:type="spellEnd"/>
        <w:r>
          <w:rPr>
            <w:rStyle w:val="ok"/>
            <w:spacing w:val="-5"/>
            <w:sz w:val="24"/>
            <w:szCs w:val="24"/>
          </w:rPr>
          <w:t xml:space="preserve"> https://artifacts.elastic.co/downloads/kibana/kibana-5.1.1-darwin-x86_64.tar.gztar </w:t>
        </w:r>
        <w:proofErr w:type="spellStart"/>
        <w:r>
          <w:rPr>
            <w:rStyle w:val="ok"/>
            <w:spacing w:val="-5"/>
            <w:sz w:val="24"/>
            <w:szCs w:val="24"/>
          </w:rPr>
          <w:t>xvzf</w:t>
        </w:r>
        <w:proofErr w:type="spellEnd"/>
        <w:r>
          <w:rPr>
            <w:rStyle w:val="ok"/>
            <w:spacing w:val="-5"/>
            <w:sz w:val="24"/>
            <w:szCs w:val="24"/>
          </w:rPr>
          <w:t xml:space="preserve"> kibana-5.1.1-darwin-x86_64.tar.gz</w:t>
        </w:r>
        <w:r>
          <w:rPr>
            <w:rStyle w:val="Strong"/>
            <w:spacing w:val="-5"/>
            <w:sz w:val="24"/>
            <w:szCs w:val="24"/>
          </w:rPr>
          <w:t>cd</w:t>
        </w:r>
        <w:r>
          <w:rPr>
            <w:rStyle w:val="ok"/>
            <w:spacing w:val="-5"/>
            <w:sz w:val="24"/>
            <w:szCs w:val="24"/>
          </w:rPr>
          <w:t xml:space="preserve"> kibana-5.1.1-darwin-x86_64bin/</w:t>
        </w:r>
        <w:proofErr w:type="spellStart"/>
        <w:r>
          <w:rPr>
            <w:rStyle w:val="ok"/>
            <w:spacing w:val="-5"/>
            <w:sz w:val="24"/>
            <w:szCs w:val="24"/>
          </w:rPr>
          <w:t>kibana</w:t>
        </w:r>
        <w:proofErr w:type="spellEnd"/>
      </w:ins>
    </w:p>
    <w:p w14:paraId="2DBF9D5D" w14:textId="77777777" w:rsidR="009054F3" w:rsidRDefault="009054F3" w:rsidP="009054F3">
      <w:pPr>
        <w:pStyle w:val="ln"/>
        <w:shd w:val="clear" w:color="auto" w:fill="FFFFFF"/>
        <w:spacing w:before="480" w:beforeAutospacing="0" w:after="0" w:afterAutospacing="0"/>
        <w:rPr>
          <w:ins w:id="4129" w:author="Rajiv Bansal" w:date="2019-08-04T14:29:00Z"/>
          <w:rFonts w:ascii="Georgia" w:hAnsi="Georgia"/>
          <w:spacing w:val="-1"/>
          <w:sz w:val="32"/>
          <w:szCs w:val="32"/>
        </w:rPr>
      </w:pPr>
      <w:ins w:id="413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31" w:author="Rajiv Bansal" w:date="2019-08-04T14:29:00Z"/>
        </w:rPr>
      </w:pPr>
      <w:ins w:id="413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33" w:author="Rajiv Bansal" w:date="2019-08-04T14:29:00Z"/>
          <w:rFonts w:ascii="Georgia" w:hAnsi="Georgia"/>
          <w:spacing w:val="-1"/>
          <w:sz w:val="32"/>
          <w:szCs w:val="32"/>
        </w:rPr>
      </w:pPr>
      <w:ins w:id="413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35" w:author="Rajiv Bansal" w:date="2019-08-04T14:29:00Z"/>
          <w:rFonts w:ascii="Georgia" w:hAnsi="Georgia" w:cs="Segoe UI"/>
          <w:spacing w:val="-1"/>
          <w:sz w:val="32"/>
          <w:szCs w:val="32"/>
        </w:rPr>
      </w:pPr>
      <w:ins w:id="413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37" w:author="Rajiv Bansal" w:date="2019-08-04T14:29:00Z"/>
          <w:rFonts w:ascii="Georgia" w:hAnsi="Georgia" w:cs="Segoe UI"/>
          <w:spacing w:val="-1"/>
          <w:sz w:val="32"/>
          <w:szCs w:val="32"/>
        </w:rPr>
      </w:pPr>
      <w:ins w:id="413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39" w:author="Rajiv Bansal" w:date="2019-08-04T14:29:00Z"/>
          <w:rFonts w:ascii="Georgia" w:hAnsi="Georgia" w:cs="Segoe UI"/>
          <w:spacing w:val="-1"/>
          <w:sz w:val="32"/>
          <w:szCs w:val="32"/>
        </w:rPr>
      </w:pPr>
      <w:ins w:id="414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41" w:author="Rajiv Bansal" w:date="2019-08-04T14:29:00Z"/>
          <w:rFonts w:ascii="Georgia" w:hAnsi="Georgia" w:cs="Segoe UI"/>
          <w:spacing w:val="-1"/>
          <w:sz w:val="32"/>
          <w:szCs w:val="32"/>
        </w:rPr>
      </w:pPr>
      <w:ins w:id="414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43" w:author="Rajiv Bansal" w:date="2019-08-04T14:29:00Z"/>
          <w:rFonts w:ascii="Georgia" w:hAnsi="Georgia" w:cs="Segoe UI"/>
          <w:spacing w:val="-1"/>
          <w:sz w:val="32"/>
          <w:szCs w:val="32"/>
        </w:rPr>
      </w:pPr>
      <w:ins w:id="414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45" w:author="Rajiv Bansal" w:date="2019-08-04T14:29:00Z"/>
          <w:rFonts w:ascii="Times New Roman" w:hAnsi="Times New Roman" w:cs="Times New Roman"/>
        </w:rPr>
      </w:pPr>
    </w:p>
    <w:p w14:paraId="520661B6" w14:textId="0C9833F9" w:rsidR="009054F3" w:rsidRDefault="009054F3" w:rsidP="009054F3">
      <w:pPr>
        <w:rPr>
          <w:ins w:id="4146" w:author="Rajiv Bansal" w:date="2019-08-04T14:29:00Z"/>
        </w:rPr>
      </w:pPr>
      <w:ins w:id="414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48" w:author="Rajiv Bansal" w:date="2019-08-04T14:29:00Z"/>
          <w:rFonts w:ascii="Lucida Sans Unicode" w:hAnsi="Lucida Sans Unicode" w:cs="Lucida Sans Unicode"/>
          <w:spacing w:val="-5"/>
          <w:sz w:val="51"/>
          <w:szCs w:val="51"/>
        </w:rPr>
        <w:pPrChange w:id="4149" w:author="Rajiv Bansal" w:date="2019-08-04T14:33:00Z">
          <w:pPr>
            <w:pStyle w:val="Heading1"/>
            <w:shd w:val="clear" w:color="auto" w:fill="FFFFFF"/>
            <w:spacing w:before="300"/>
          </w:pPr>
        </w:pPrChange>
      </w:pPr>
      <w:ins w:id="415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51" w:author="Rajiv Bansal" w:date="2019-08-04T14:29:00Z"/>
          <w:rFonts w:ascii="Georgia" w:hAnsi="Georgia"/>
          <w:spacing w:val="-1"/>
          <w:sz w:val="32"/>
          <w:szCs w:val="32"/>
        </w:rPr>
      </w:pPr>
      <w:ins w:id="4152" w:author="Rajiv Bansal" w:date="2019-08-04T14:29:00Z">
        <w:r>
          <w:rPr>
            <w:rFonts w:ascii="Georgia" w:hAnsi="Georgia"/>
            <w:spacing w:val="-1"/>
            <w:sz w:val="32"/>
            <w:szCs w:val="32"/>
          </w:rPr>
          <w:t xml:space="preserve">Create a user-provided log draining service and bind the service to an application. The configuration above tells </w:t>
        </w:r>
        <w:proofErr w:type="spellStart"/>
        <w:r>
          <w:rPr>
            <w:rFonts w:ascii="Georgia" w:hAnsi="Georgia"/>
            <w:spacing w:val="-1"/>
            <w:sz w:val="32"/>
            <w:szCs w:val="32"/>
          </w:rPr>
          <w:t>logstash</w:t>
        </w:r>
        <w:proofErr w:type="spellEnd"/>
        <w:r>
          <w:rPr>
            <w:rFonts w:ascii="Georgia" w:hAnsi="Georgia"/>
            <w:spacing w:val="-1"/>
            <w:sz w:val="32"/>
            <w:szCs w:val="32"/>
          </w:rPr>
          <w:t xml:space="preserve">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53" w:author="Rajiv Bansal" w:date="2019-08-04T14:29:00Z"/>
        </w:rPr>
      </w:pPr>
      <w:ins w:id="4154" w:author="Rajiv Bansal" w:date="2019-08-04T14:29:00Z">
        <w:r>
          <w:rPr>
            <w:rStyle w:val="ok"/>
            <w:spacing w:val="-5"/>
            <w:sz w:val="24"/>
            <w:szCs w:val="24"/>
          </w:rPr>
          <w:t xml:space="preserve">$ </w:t>
        </w:r>
        <w:proofErr w:type="spellStart"/>
        <w:r>
          <w:rPr>
            <w:rStyle w:val="ok"/>
            <w:spacing w:val="-5"/>
            <w:sz w:val="24"/>
            <w:szCs w:val="24"/>
          </w:rPr>
          <w:t>cf</w:t>
        </w:r>
        <w:proofErr w:type="spellEnd"/>
        <w:r>
          <w:rPr>
            <w:rStyle w:val="ok"/>
            <w:spacing w:val="-5"/>
            <w:sz w:val="24"/>
            <w:szCs w:val="24"/>
          </w:rPr>
          <w:t xml:space="preserve"> cups </w:t>
        </w:r>
        <w:proofErr w:type="spellStart"/>
        <w:r>
          <w:rPr>
            <w:rStyle w:val="ok"/>
            <w:spacing w:val="-5"/>
            <w:sz w:val="24"/>
            <w:szCs w:val="24"/>
          </w:rPr>
          <w:t>logstash</w:t>
        </w:r>
        <w:proofErr w:type="spellEnd"/>
        <w:r>
          <w:rPr>
            <w:rStyle w:val="ok"/>
            <w:spacing w:val="-5"/>
            <w:sz w:val="24"/>
            <w:szCs w:val="24"/>
          </w:rPr>
          <w:t>-drain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w:t>
        </w:r>
        <w:proofErr w:type="spellStart"/>
        <w:r>
          <w:rPr>
            <w:rStyle w:val="ok"/>
            <w:spacing w:val="-5"/>
            <w:sz w:val="24"/>
            <w:szCs w:val="24"/>
          </w:rPr>
          <w:t>cf</w:t>
        </w:r>
        <w:proofErr w:type="spellEnd"/>
        <w:r>
          <w:rPr>
            <w:rStyle w:val="ok"/>
            <w:spacing w:val="-5"/>
            <w:sz w:val="24"/>
            <w:szCs w:val="24"/>
          </w:rPr>
          <w:t xml:space="preserve">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w:t>
        </w:r>
        <w:proofErr w:type="spellStart"/>
        <w:r>
          <w:rPr>
            <w:rStyle w:val="ok"/>
            <w:spacing w:val="-5"/>
            <w:sz w:val="24"/>
            <w:szCs w:val="24"/>
          </w:rPr>
          <w:t>logstash</w:t>
        </w:r>
        <w:proofErr w:type="spellEnd"/>
        <w:r>
          <w:rPr>
            <w:rStyle w:val="ok"/>
            <w:spacing w:val="-5"/>
            <w:sz w:val="24"/>
            <w:szCs w:val="24"/>
          </w:rPr>
          <w:t xml:space="preserve">-drain$ </w:t>
        </w:r>
        <w:proofErr w:type="spellStart"/>
        <w:r>
          <w:rPr>
            <w:rStyle w:val="ok"/>
            <w:spacing w:val="-5"/>
            <w:sz w:val="24"/>
            <w:szCs w:val="24"/>
          </w:rPr>
          <w:t>cf</w:t>
        </w:r>
        <w:proofErr w:type="spellEnd"/>
        <w:r>
          <w:rPr>
            <w:rStyle w:val="ok"/>
            <w:spacing w:val="-5"/>
            <w:sz w:val="24"/>
            <w:szCs w:val="24"/>
          </w:rPr>
          <w:t xml:space="preserve">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55" w:author="Rajiv Bansal" w:date="2019-08-04T14:29:00Z"/>
          <w:rFonts w:ascii="Georgia" w:hAnsi="Georgia"/>
          <w:spacing w:val="-1"/>
          <w:sz w:val="32"/>
          <w:szCs w:val="32"/>
        </w:rPr>
      </w:pPr>
      <w:ins w:id="4156" w:author="Rajiv Bansal" w:date="2019-08-04T14:29:00Z">
        <w:r>
          <w:rPr>
            <w:rFonts w:ascii="Georgia" w:hAnsi="Georgia"/>
            <w:spacing w:val="-1"/>
            <w:sz w:val="32"/>
            <w:szCs w:val="32"/>
          </w:rPr>
          <w:t>where </w:t>
        </w:r>
        <w:r>
          <w:rPr>
            <w:rStyle w:val="HTMLCode"/>
            <w:spacing w:val="-1"/>
            <w:sz w:val="24"/>
            <w:szCs w:val="24"/>
          </w:rPr>
          <w:t>[</w:t>
        </w:r>
        <w:proofErr w:type="spellStart"/>
        <w:r>
          <w:rPr>
            <w:rStyle w:val="HTMLCode"/>
            <w:spacing w:val="-1"/>
            <w:sz w:val="24"/>
            <w:szCs w:val="24"/>
          </w:rPr>
          <w:t>logstashserver</w:t>
        </w:r>
        <w:proofErr w:type="spellEnd"/>
        <w:r>
          <w:rPr>
            <w:rStyle w:val="HTMLCode"/>
            <w:spacing w:val="-1"/>
            <w:sz w:val="24"/>
            <w:szCs w:val="24"/>
          </w:rPr>
          <w:t>]</w:t>
        </w:r>
        <w:r>
          <w:rPr>
            <w:rFonts w:ascii="Georgia" w:hAnsi="Georgia"/>
            <w:spacing w:val="-1"/>
            <w:sz w:val="32"/>
            <w:szCs w:val="32"/>
          </w:rPr>
          <w:t xml:space="preserve"> is the name or IP address of the server where </w:t>
        </w:r>
        <w:proofErr w:type="spellStart"/>
        <w:r>
          <w:rPr>
            <w:rFonts w:ascii="Georgia" w:hAnsi="Georgia"/>
            <w:spacing w:val="-1"/>
            <w:sz w:val="32"/>
            <w:szCs w:val="32"/>
          </w:rPr>
          <w:t>logstash</w:t>
        </w:r>
        <w:proofErr w:type="spellEnd"/>
        <w:r>
          <w:rPr>
            <w:rFonts w:ascii="Georgia" w:hAnsi="Georgia"/>
            <w:spacing w:val="-1"/>
            <w:sz w:val="32"/>
            <w:szCs w:val="32"/>
          </w:rPr>
          <w:t xml:space="preserve">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57" w:author="Rajiv Bansal" w:date="2019-08-04T14:29:00Z"/>
          <w:b/>
        </w:rPr>
      </w:pPr>
      <w:ins w:id="415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59" w:author="Rajiv Bansal" w:date="2019-11-29T08:57:00Z"/>
          <w:b/>
          <w:rPrChange w:id="4160" w:author="Rajiv Bansal" w:date="2019-11-29T08:57:00Z">
            <w:rPr>
              <w:ins w:id="416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62" w:author="Rajiv Bansal" w:date="2019-11-29T09:12:00Z"/>
        </w:rPr>
        <w:pPrChange w:id="4163" w:author="Rajiv Bansal" w:date="2019-11-29T09:10:00Z">
          <w:pPr/>
        </w:pPrChange>
      </w:pPr>
      <w:ins w:id="4164" w:author="Rajiv Bansal" w:date="2019-11-29T08:58:00Z">
        <w:r w:rsidRPr="002D70D5">
          <w:rPr>
            <w:b/>
          </w:rPr>
          <w:t>gateway-service</w:t>
        </w:r>
      </w:ins>
      <w:ins w:id="416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66" w:author="Rajiv Bansal" w:date="2019-11-24T12:56:00Z"/>
          <w:b/>
        </w:rPr>
      </w:pPr>
      <w:moveToRangeStart w:id="4167" w:author="Rajiv Bansal" w:date="2019-11-24T12:56:00Z" w:name="move25492617"/>
      <w:moveTo w:id="4168" w:author="Rajiv Bansal" w:date="2019-11-24T12:56:00Z">
        <w:r w:rsidRPr="006350C6">
          <w:rPr>
            <w:b/>
          </w:rPr>
          <w:t xml:space="preserve">user-mgmt-service: </w:t>
        </w:r>
      </w:moveTo>
    </w:p>
    <w:moveToRangeEnd w:id="4167"/>
    <w:p w14:paraId="71CFFF36" w14:textId="3E704BDE" w:rsidR="00BB4BB4" w:rsidRPr="006350C6" w:rsidDel="00BB4BB4" w:rsidRDefault="00BB4BB4" w:rsidP="006350C6">
      <w:pPr>
        <w:pStyle w:val="ListParagraph"/>
        <w:numPr>
          <w:ilvl w:val="0"/>
          <w:numId w:val="18"/>
        </w:numPr>
        <w:jc w:val="both"/>
        <w:rPr>
          <w:del w:id="416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70" w:author="Rajiv Bansal" w:date="2019-11-24T12:56:00Z"/>
          <w:b/>
        </w:rPr>
      </w:pPr>
      <w:moveFromRangeStart w:id="4171" w:author="Rajiv Bansal" w:date="2019-11-24T12:56:00Z" w:name="move25492617"/>
      <w:moveFrom w:id="417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7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73" w:author="rkbansal" w:date="2020-04-26T16:21:00Z"/>
          <w:rFonts w:ascii="Georgia" w:hAnsi="Georgia"/>
          <w:b/>
          <w:sz w:val="28"/>
          <w:szCs w:val="24"/>
        </w:rPr>
      </w:pPr>
      <w:ins w:id="4174"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75" w:author="rkbansal" w:date="2020-04-28T00:34:00Z"/>
        </w:rPr>
      </w:pPr>
      <w:ins w:id="4176" w:author="rkbansal" w:date="2020-04-26T16:21:00Z">
        <w:r w:rsidRPr="006350C6">
          <w:t xml:space="preserve">This application is </w:t>
        </w:r>
      </w:ins>
      <w:ins w:id="4177" w:author="rkbansal" w:date="2020-04-28T00:34:00Z">
        <w:r w:rsidR="004C17AA">
          <w:t>used to</w:t>
        </w:r>
        <w:r w:rsidR="004C17AA" w:rsidRPr="004C17AA">
          <w:rPr>
            <w:rPrChange w:id="4178"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79"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80" w:author="rkbansal" w:date="2020-04-28T00:35:00Z"/>
        </w:rPr>
      </w:pPr>
      <w:ins w:id="4181" w:author="rkbansal" w:date="2020-04-28T00:35:00Z">
        <w:r w:rsidRPr="002134AC">
          <w:rPr>
            <w:color w:val="FF0000"/>
            <w:rPrChange w:id="4182" w:author="rkbansal" w:date="2020-04-28T00:58:00Z">
              <w:rPr/>
            </w:rPrChange>
          </w:rPr>
          <w:t>Create the config server</w:t>
        </w:r>
      </w:ins>
      <w:ins w:id="4183" w:author="rkbansal" w:date="2020-04-28T00:37:00Z">
        <w:r w:rsidR="00480ABB" w:rsidRPr="002134AC">
          <w:rPr>
            <w:color w:val="FF0000"/>
            <w:rPrChange w:id="4184" w:author="rkbansal" w:date="2020-04-28T00:58:00Z">
              <w:rPr/>
            </w:rPrChange>
          </w:rPr>
          <w:t xml:space="preserve"> </w:t>
        </w:r>
        <w:r w:rsidR="00480ABB">
          <w:t>– It will point to config server git repository and will provide the access of the all the prop</w:t>
        </w:r>
      </w:ins>
      <w:ins w:id="4185"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86" w:author="rkbansal" w:date="2020-04-28T00:36:00Z"/>
        </w:rPr>
      </w:pPr>
      <w:ins w:id="4187" w:author="rkbansal" w:date="2020-04-28T00:35:00Z">
        <w:r w:rsidRPr="002134AC">
          <w:rPr>
            <w:color w:val="FF0000"/>
            <w:rPrChange w:id="4188" w:author="rkbansal" w:date="2020-04-28T00:58:00Z">
              <w:rPr/>
            </w:rPrChange>
          </w:rPr>
          <w:t>Create the config se</w:t>
        </w:r>
      </w:ins>
      <w:ins w:id="4189" w:author="rkbansal" w:date="2020-04-28T00:36:00Z">
        <w:r w:rsidRPr="002134AC">
          <w:rPr>
            <w:color w:val="FF0000"/>
            <w:rPrChange w:id="4190" w:author="rkbansal" w:date="2020-04-28T00:58:00Z">
              <w:rPr/>
            </w:rPrChange>
          </w:rPr>
          <w:t xml:space="preserve">rver git repo </w:t>
        </w:r>
        <w:r>
          <w:t xml:space="preserve">– It will maintain the </w:t>
        </w:r>
      </w:ins>
      <w:ins w:id="4191" w:author="rkbansal" w:date="2020-04-28T00:37:00Z">
        <w:r>
          <w:t>application.</w:t>
        </w:r>
      </w:ins>
      <w:ins w:id="4192" w:author="rkbansal" w:date="2020-04-28T00:36:00Z">
        <w:r>
          <w:t>pr</w:t>
        </w:r>
      </w:ins>
      <w:ins w:id="4193"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94" w:author="rkbansal" w:date="2020-04-28T01:06:00Z"/>
        </w:rPr>
      </w:pPr>
      <w:ins w:id="4195" w:author="rkbansal" w:date="2020-05-03T15:30:00Z">
        <w:r>
          <w:rPr>
            <w:color w:val="FF0000"/>
          </w:rPr>
          <w:t>Update the</w:t>
        </w:r>
      </w:ins>
      <w:ins w:id="4196" w:author="rkbansal" w:date="2020-04-28T00:42:00Z">
        <w:r w:rsidR="001C40C2" w:rsidRPr="002134AC">
          <w:rPr>
            <w:color w:val="FF0000"/>
            <w:rPrChange w:id="4197" w:author="rkbansal" w:date="2020-04-28T00:58:00Z">
              <w:rPr/>
            </w:rPrChange>
          </w:rPr>
          <w:t xml:space="preserve"> </w:t>
        </w:r>
      </w:ins>
      <w:ins w:id="4198" w:author="rkbansal" w:date="2020-04-28T00:36:00Z">
        <w:r w:rsidR="00480ABB" w:rsidRPr="002134AC">
          <w:rPr>
            <w:color w:val="FF0000"/>
            <w:rPrChange w:id="4199" w:author="rkbansal" w:date="2020-04-28T00:58:00Z">
              <w:rPr/>
            </w:rPrChange>
          </w:rPr>
          <w:t>microserv</w:t>
        </w:r>
      </w:ins>
      <w:ins w:id="4200" w:author="rkbansal" w:date="2020-04-28T00:38:00Z">
        <w:r w:rsidR="00480ABB" w:rsidRPr="002134AC">
          <w:rPr>
            <w:color w:val="FF0000"/>
            <w:rPrChange w:id="4201" w:author="rkbansal" w:date="2020-04-28T00:58:00Z">
              <w:rPr/>
            </w:rPrChange>
          </w:rPr>
          <w:t>ice</w:t>
        </w:r>
      </w:ins>
      <w:ins w:id="4202" w:author="rkbansal" w:date="2020-05-03T15:30:00Z">
        <w:r>
          <w:rPr>
            <w:color w:val="FF0000"/>
          </w:rPr>
          <w:t>s</w:t>
        </w:r>
      </w:ins>
      <w:ins w:id="4203" w:author="rkbansal" w:date="2020-05-03T15:31:00Z">
        <w:r w:rsidR="0047728F">
          <w:rPr>
            <w:color w:val="FF0000"/>
          </w:rPr>
          <w:t xml:space="preserve"> to point config server</w:t>
        </w:r>
      </w:ins>
      <w:ins w:id="4204" w:author="rkbansal" w:date="2020-04-28T00:39:00Z">
        <w:r w:rsidR="00480ABB" w:rsidRPr="002134AC">
          <w:rPr>
            <w:color w:val="FF0000"/>
            <w:rPrChange w:id="4205" w:author="rkbansal" w:date="2020-04-28T00:58:00Z">
              <w:rPr/>
            </w:rPrChange>
          </w:rPr>
          <w:t xml:space="preserve"> </w:t>
        </w:r>
        <w:r w:rsidR="00480ABB">
          <w:t xml:space="preserve">– </w:t>
        </w:r>
      </w:ins>
      <w:ins w:id="4206" w:author="rkbansal" w:date="2020-04-28T00:40:00Z">
        <w:r w:rsidR="00480ABB">
          <w:t xml:space="preserve">To </w:t>
        </w:r>
      </w:ins>
      <w:ins w:id="4207" w:author="rkbansal" w:date="2020-04-28T00:41:00Z">
        <w:r w:rsidR="007130D7">
          <w:t xml:space="preserve">make changes in </w:t>
        </w:r>
      </w:ins>
      <w:ins w:id="4208" w:author="rkbansal" w:date="2020-04-28T00:40:00Z">
        <w:r w:rsidR="00480ABB">
          <w:t xml:space="preserve">the </w:t>
        </w:r>
      </w:ins>
      <w:ins w:id="4209" w:author="rkbansal" w:date="2020-04-28T00:41:00Z">
        <w:r w:rsidR="007130D7">
          <w:t xml:space="preserve">new or existing </w:t>
        </w:r>
      </w:ins>
      <w:ins w:id="4210" w:author="rkbansal" w:date="2020-04-28T00:40:00Z">
        <w:r w:rsidR="00480ABB">
          <w:t>microservice so that i</w:t>
        </w:r>
      </w:ins>
      <w:ins w:id="4211" w:author="rkbansal" w:date="2020-04-28T00:39:00Z">
        <w:r w:rsidR="00480ABB">
          <w:t xml:space="preserve">t </w:t>
        </w:r>
      </w:ins>
      <w:ins w:id="4212" w:author="rkbansal" w:date="2020-04-28T00:40:00Z">
        <w:r w:rsidR="00480ABB">
          <w:t xml:space="preserve">can </w:t>
        </w:r>
      </w:ins>
      <w:ins w:id="4213" w:author="rkbansal" w:date="2020-04-28T00:39:00Z">
        <w:r w:rsidR="00480ABB">
          <w:t xml:space="preserve">access </w:t>
        </w:r>
      </w:ins>
      <w:ins w:id="4214" w:author="rkbansal" w:date="2020-04-28T00:40:00Z">
        <w:r w:rsidR="00480ABB">
          <w:t>its</w:t>
        </w:r>
      </w:ins>
      <w:ins w:id="4215" w:author="rkbansal" w:date="2020-04-28T00:39:00Z">
        <w:r w:rsidR="00480ABB">
          <w:t xml:space="preserve"> application</w:t>
        </w:r>
      </w:ins>
      <w:ins w:id="4216" w:author="rkbansal" w:date="2020-05-03T22:47:00Z">
        <w:r w:rsidR="00C24525">
          <w:t xml:space="preserve"> </w:t>
        </w:r>
      </w:ins>
      <w:ins w:id="4217" w:author="rkbansal" w:date="2020-04-28T00:39:00Z">
        <w:r w:rsidR="00480ABB">
          <w:t xml:space="preserve">.properties </w:t>
        </w:r>
      </w:ins>
      <w:ins w:id="4218" w:author="rkbansal" w:date="2020-04-28T00:40:00Z">
        <w:r w:rsidR="00480ABB">
          <w:t>using config server.</w:t>
        </w:r>
      </w:ins>
      <w:ins w:id="4219" w:author="rkbansal" w:date="2020-04-28T00:38:00Z">
        <w:r w:rsidR="00480ABB">
          <w:t xml:space="preserve"> </w:t>
        </w:r>
      </w:ins>
    </w:p>
    <w:p w14:paraId="614A5336" w14:textId="77777777" w:rsidR="00C213A6" w:rsidRDefault="00C213A6">
      <w:pPr>
        <w:pStyle w:val="ListParagraph"/>
        <w:rPr>
          <w:ins w:id="4220" w:author="rkbansal" w:date="2020-04-28T00:58:00Z"/>
        </w:rPr>
        <w:pPrChange w:id="4221"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22" w:author="rkbansal" w:date="2020-04-28T00:34:00Z"/>
          <w:b/>
          <w:bCs/>
          <w:rPrChange w:id="4223" w:author="rkbansal" w:date="2020-04-28T01:09:00Z">
            <w:rPr>
              <w:ins w:id="4224" w:author="rkbansal" w:date="2020-04-28T00:34:00Z"/>
            </w:rPr>
          </w:rPrChange>
        </w:rPr>
        <w:pPrChange w:id="4225" w:author="rkbansal" w:date="2020-04-28T01:11:00Z">
          <w:pPr/>
        </w:pPrChange>
      </w:pPr>
      <w:ins w:id="4226" w:author="rkbansal" w:date="2020-04-28T01:11:00Z">
        <w:r>
          <w:rPr>
            <w:b/>
            <w:bCs/>
          </w:rPr>
          <w:t xml:space="preserve">A. </w:t>
        </w:r>
      </w:ins>
      <w:ins w:id="4227" w:author="rkbansal" w:date="2020-04-28T01:05:00Z">
        <w:r w:rsidR="00C213A6" w:rsidRPr="002A1BA5">
          <w:rPr>
            <w:b/>
            <w:bCs/>
            <w:rPrChange w:id="4228" w:author="rkbansal" w:date="2020-04-28T01:09:00Z">
              <w:rPr/>
            </w:rPrChange>
          </w:rPr>
          <w:t>Create the config server</w:t>
        </w:r>
      </w:ins>
    </w:p>
    <w:p w14:paraId="330C262F" w14:textId="77777777" w:rsidR="004C17AA" w:rsidRPr="00E6630A" w:rsidRDefault="004C17AA" w:rsidP="00772C84">
      <w:pPr>
        <w:rPr>
          <w:ins w:id="4229" w:author="rkbansal" w:date="2020-04-26T16:21:00Z"/>
        </w:rPr>
      </w:pPr>
    </w:p>
    <w:p w14:paraId="52FE1A57" w14:textId="77777777" w:rsidR="00772C84" w:rsidRPr="00A94A8C" w:rsidRDefault="00772C84" w:rsidP="00772C84">
      <w:pPr>
        <w:pStyle w:val="ListParagraph"/>
        <w:numPr>
          <w:ilvl w:val="0"/>
          <w:numId w:val="19"/>
        </w:numPr>
        <w:rPr>
          <w:ins w:id="4230" w:author="rkbansal" w:date="2020-04-26T16:21:00Z"/>
        </w:rPr>
      </w:pPr>
      <w:ins w:id="4231" w:author="rkbansal" w:date="2020-04-26T16:21:00Z">
        <w:r w:rsidRPr="00A94A8C">
          <w:t>Create Spring Boot Project</w:t>
        </w:r>
      </w:ins>
    </w:p>
    <w:p w14:paraId="79455358" w14:textId="77777777" w:rsidR="00772C84" w:rsidRDefault="00772C84" w:rsidP="00772C84">
      <w:pPr>
        <w:pStyle w:val="ListParagraph"/>
        <w:rPr>
          <w:ins w:id="4232" w:author="rkbansal" w:date="2020-04-26T16:21:00Z"/>
          <w:b/>
        </w:rPr>
      </w:pPr>
      <w:ins w:id="4233"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34" w:author="rkbansal" w:date="2020-04-26T16:21:00Z"/>
        </w:rPr>
      </w:pPr>
      <w:ins w:id="4235" w:author="rkbansal" w:date="2020-04-26T16:21:00Z">
        <w:r w:rsidRPr="00A94A8C">
          <w:t>Click on next</w:t>
        </w:r>
      </w:ins>
    </w:p>
    <w:p w14:paraId="27B43898" w14:textId="145F1B36" w:rsidR="00772C84" w:rsidRDefault="00600CF8" w:rsidP="00772C84">
      <w:pPr>
        <w:ind w:left="720"/>
        <w:rPr>
          <w:ins w:id="4236" w:author="rkbansal" w:date="2020-04-26T16:27:00Z"/>
          <w:b/>
        </w:rPr>
      </w:pPr>
      <w:ins w:id="4237"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38" w:author="rkbansal" w:date="2020-04-26T16:28:00Z"/>
          <w:b/>
        </w:rPr>
      </w:pPr>
      <w:ins w:id="4239" w:author="rkbansal" w:date="2020-04-26T16:27:00Z">
        <w:r>
          <w:rPr>
            <w:b/>
          </w:rPr>
          <w:t>Select the depend</w:t>
        </w:r>
      </w:ins>
      <w:ins w:id="4240" w:author="rkbansal" w:date="2020-04-26T16:28:00Z">
        <w:r>
          <w:rPr>
            <w:b/>
          </w:rPr>
          <w:t>encies: Spring Cloud Config – Config Server</w:t>
        </w:r>
        <w:r w:rsidR="002C02F8">
          <w:rPr>
            <w:b/>
          </w:rPr>
          <w:t xml:space="preserve"> and </w:t>
        </w:r>
      </w:ins>
      <w:ins w:id="4241" w:author="rkbansal" w:date="2020-04-26T16:29:00Z">
        <w:r w:rsidR="002C02F8">
          <w:rPr>
            <w:b/>
          </w:rPr>
          <w:t>Click on Finish.</w:t>
        </w:r>
      </w:ins>
    </w:p>
    <w:p w14:paraId="31F1398E" w14:textId="572E2963" w:rsidR="00E23FD5" w:rsidRDefault="00E23FD5" w:rsidP="00E23FD5">
      <w:pPr>
        <w:pStyle w:val="ListParagraph"/>
        <w:rPr>
          <w:ins w:id="4242" w:author="rkbansal" w:date="2020-04-26T16:28:00Z"/>
          <w:b/>
        </w:rPr>
      </w:pPr>
      <w:ins w:id="4243"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44" w:author="rkbansal" w:date="2020-04-26T16:29:00Z"/>
          <w:b/>
        </w:rPr>
      </w:pPr>
      <w:ins w:id="4245" w:author="rkbansal" w:date="2020-04-26T16:28:00Z">
        <w:r>
          <w:rPr>
            <w:b/>
          </w:rPr>
          <w:t>Import the project</w:t>
        </w:r>
      </w:ins>
      <w:ins w:id="4246" w:author="rkbansal" w:date="2020-04-26T16:29:00Z">
        <w:r w:rsidR="006D6FCC">
          <w:rPr>
            <w:b/>
          </w:rPr>
          <w:t xml:space="preserve"> in eclipse.</w:t>
        </w:r>
      </w:ins>
    </w:p>
    <w:p w14:paraId="1C778076" w14:textId="700ABE2B" w:rsidR="00772C84" w:rsidRDefault="00043D8D" w:rsidP="00772C84">
      <w:pPr>
        <w:ind w:left="720"/>
        <w:rPr>
          <w:ins w:id="4247" w:author="rkbansal" w:date="2020-04-26T20:25:00Z"/>
          <w:b/>
        </w:rPr>
      </w:pPr>
      <w:ins w:id="4248"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49" w:author="rkbansal" w:date="2020-04-28T00:06:00Z"/>
          <w:bCs/>
          <w:rPrChange w:id="4250" w:author="rkbansal" w:date="2020-04-28T00:09:00Z">
            <w:rPr>
              <w:ins w:id="4251" w:author="rkbansal" w:date="2020-04-28T00:06:00Z"/>
              <w:b/>
            </w:rPr>
          </w:rPrChange>
        </w:rPr>
      </w:pPr>
      <w:ins w:id="4252" w:author="rkbansal" w:date="2020-04-26T20:25:00Z">
        <w:r w:rsidRPr="004B4847">
          <w:rPr>
            <w:bCs/>
            <w:rPrChange w:id="4253" w:author="rkbansal" w:date="2020-04-28T00:09:00Z">
              <w:rPr>
                <w:b/>
              </w:rPr>
            </w:rPrChange>
          </w:rPr>
          <w:t>Dependencies already importe</w:t>
        </w:r>
      </w:ins>
      <w:ins w:id="4254" w:author="rkbansal" w:date="2020-04-26T20:26:00Z">
        <w:r w:rsidRPr="004B4847">
          <w:rPr>
            <w:bCs/>
            <w:rPrChange w:id="4255" w:author="rkbansal" w:date="2020-04-28T00:09:00Z">
              <w:rPr>
                <w:b/>
              </w:rPr>
            </w:rPrChange>
          </w:rPr>
          <w:t>d can be seen in pom.xml</w:t>
        </w:r>
      </w:ins>
      <w:ins w:id="4256"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57" w:author="rkbansal" w:date="2020-04-28T00:09:00Z"/>
          <w:bCs/>
        </w:rPr>
      </w:pPr>
      <w:ins w:id="4258" w:author="rkbansal" w:date="2020-04-28T00:06:00Z">
        <w:r w:rsidRPr="004B4847">
          <w:rPr>
            <w:bCs/>
            <w:color w:val="FF0000"/>
            <w:rPrChange w:id="4259" w:author="rkbansal" w:date="2020-04-28T00:09:00Z">
              <w:rPr>
                <w:b/>
              </w:rPr>
            </w:rPrChange>
          </w:rPr>
          <w:t xml:space="preserve">Spring Cloud Config </w:t>
        </w:r>
      </w:ins>
      <w:ins w:id="4260" w:author="rkbansal" w:date="2020-04-28T00:09:00Z">
        <w:r w:rsidRPr="004B4847">
          <w:rPr>
            <w:bCs/>
            <w:color w:val="FF0000"/>
            <w:rPrChange w:id="4261" w:author="rkbansal" w:date="2020-04-28T00:09:00Z">
              <w:rPr>
                <w:b/>
                <w:color w:val="FF0000"/>
              </w:rPr>
            </w:rPrChange>
          </w:rPr>
          <w:t>server</w:t>
        </w:r>
        <w:r w:rsidRPr="004B4847">
          <w:rPr>
            <w:bCs/>
            <w:rPrChange w:id="4262" w:author="rkbansal" w:date="2020-04-28T00:09:00Z">
              <w:rPr>
                <w:b/>
              </w:rPr>
            </w:rPrChange>
          </w:rPr>
          <w:t>:</w:t>
        </w:r>
      </w:ins>
      <w:ins w:id="4263" w:author="rkbansal" w:date="2020-04-28T00:07:00Z">
        <w:r w:rsidRPr="004B4847">
          <w:rPr>
            <w:bCs/>
            <w:rPrChange w:id="4264" w:author="rkbansal" w:date="2020-04-28T00:09:00Z">
              <w:rPr>
                <w:b/>
              </w:rPr>
            </w:rPrChange>
          </w:rPr>
          <w:t xml:space="preserve"> This dependency is required to configure the </w:t>
        </w:r>
      </w:ins>
      <w:ins w:id="4265" w:author="rkbansal" w:date="2020-04-28T00:08:00Z">
        <w:r w:rsidRPr="004B4847">
          <w:rPr>
            <w:bCs/>
            <w:rPrChange w:id="4266" w:author="rkbansal" w:date="2020-04-28T00:09:00Z">
              <w:rPr>
                <w:b/>
              </w:rPr>
            </w:rPrChange>
          </w:rPr>
          <w:t xml:space="preserve">config </w:t>
        </w:r>
      </w:ins>
      <w:ins w:id="4267" w:author="rkbansal" w:date="2020-04-28T00:07:00Z">
        <w:r w:rsidRPr="004B4847">
          <w:rPr>
            <w:bCs/>
            <w:rPrChange w:id="4268" w:author="rkbansal" w:date="2020-04-28T00:09:00Z">
              <w:rPr>
                <w:b/>
              </w:rPr>
            </w:rPrChange>
          </w:rPr>
          <w:t>server</w:t>
        </w:r>
      </w:ins>
      <w:ins w:id="4269" w:author="rkbansal" w:date="2020-04-28T00:08:00Z">
        <w:r w:rsidRPr="004B4847">
          <w:rPr>
            <w:bCs/>
            <w:rPrChange w:id="4270" w:author="rkbansal" w:date="2020-04-28T00:09:00Z">
              <w:rPr>
                <w:b/>
              </w:rPr>
            </w:rPrChange>
          </w:rPr>
          <w:t xml:space="preserve"> along with dependency management circled </w:t>
        </w:r>
      </w:ins>
      <w:ins w:id="4271" w:author="rkbansal" w:date="2020-04-28T00:09:00Z">
        <w:r w:rsidR="009C01F8">
          <w:rPr>
            <w:bCs/>
          </w:rPr>
          <w:t xml:space="preserve">in blue colour </w:t>
        </w:r>
      </w:ins>
      <w:ins w:id="4272" w:author="rkbansal" w:date="2020-04-28T00:08:00Z">
        <w:r w:rsidRPr="004B4847">
          <w:rPr>
            <w:bCs/>
            <w:rPrChange w:id="4273"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74" w:author="rkbansal" w:date="2020-04-28T00:15:00Z"/>
          <w:bCs/>
        </w:rPr>
      </w:pPr>
      <w:ins w:id="4275" w:author="rkbansal" w:date="2020-04-28T00:09:00Z">
        <w:r>
          <w:rPr>
            <w:bCs/>
            <w:color w:val="FF0000"/>
          </w:rPr>
          <w:t>Spring Boot Starter Parent</w:t>
        </w:r>
        <w:r w:rsidRPr="009C01F8">
          <w:rPr>
            <w:bCs/>
            <w:rPrChange w:id="4276" w:author="rkbansal" w:date="2020-04-28T00:09:00Z">
              <w:rPr>
                <w:bCs/>
                <w:color w:val="FF0000"/>
              </w:rPr>
            </w:rPrChange>
          </w:rPr>
          <w:t>:</w:t>
        </w:r>
        <w:r>
          <w:rPr>
            <w:bCs/>
          </w:rPr>
          <w:t xml:space="preserve"> update the</w:t>
        </w:r>
      </w:ins>
      <w:ins w:id="4277" w:author="rkbansal" w:date="2020-04-28T00:10:00Z">
        <w:r>
          <w:rPr>
            <w:bCs/>
          </w:rPr>
          <w:t xml:space="preserve"> version - </w:t>
        </w:r>
        <w:r w:rsidRPr="009C01F8">
          <w:rPr>
            <w:bCs/>
            <w:color w:val="1F3864" w:themeColor="accent1" w:themeShade="80"/>
            <w:rPrChange w:id="4278" w:author="rkbansal" w:date="2020-04-28T00:11:00Z">
              <w:rPr>
                <w:bCs/>
              </w:rPr>
            </w:rPrChange>
          </w:rPr>
          <w:t xml:space="preserve">2.2.4.RELEASE </w:t>
        </w:r>
        <w:r>
          <w:rPr>
            <w:bCs/>
          </w:rPr>
          <w:t>highlighted in yellow colo</w:t>
        </w:r>
      </w:ins>
      <w:ins w:id="4279" w:author="rkbansal" w:date="2020-04-28T00:11:00Z">
        <w:r>
          <w:rPr>
            <w:bCs/>
          </w:rPr>
          <w:t>u</w:t>
        </w:r>
      </w:ins>
      <w:ins w:id="4280" w:author="rkbansal" w:date="2020-04-28T00:10:00Z">
        <w:r>
          <w:rPr>
            <w:bCs/>
          </w:rPr>
          <w:t>r</w:t>
        </w:r>
      </w:ins>
      <w:ins w:id="4281" w:author="rkbansal" w:date="2020-04-28T00:15:00Z">
        <w:r w:rsidR="00E42F0A">
          <w:rPr>
            <w:bCs/>
          </w:rPr>
          <w:t>.</w:t>
        </w:r>
      </w:ins>
    </w:p>
    <w:p w14:paraId="0E9B5425" w14:textId="5553EF6A" w:rsidR="00E42F0A" w:rsidRDefault="00E42F0A" w:rsidP="004B4847">
      <w:pPr>
        <w:pStyle w:val="ListParagraph"/>
        <w:numPr>
          <w:ilvl w:val="1"/>
          <w:numId w:val="19"/>
        </w:numPr>
        <w:rPr>
          <w:ins w:id="4282" w:author="rkbansal" w:date="2020-04-28T00:10:00Z"/>
          <w:bCs/>
        </w:rPr>
      </w:pPr>
      <w:ins w:id="4283" w:author="rkbansal" w:date="2020-04-28T00:15:00Z">
        <w:r>
          <w:rPr>
            <w:bCs/>
            <w:color w:val="FF0000"/>
          </w:rPr>
          <w:t>Spring Cloud version</w:t>
        </w:r>
        <w:r w:rsidRPr="00E42F0A">
          <w:rPr>
            <w:bCs/>
            <w:rPrChange w:id="4284" w:author="rkbansal" w:date="2020-04-28T00:15:00Z">
              <w:rPr>
                <w:bCs/>
                <w:color w:val="FF0000"/>
              </w:rPr>
            </w:rPrChange>
          </w:rPr>
          <w:t>:</w:t>
        </w:r>
        <w:r>
          <w:rPr>
            <w:bCs/>
          </w:rPr>
          <w:t xml:space="preserve"> upgraded to Hoston.SR4</w:t>
        </w:r>
        <w:r w:rsidR="00421D0B">
          <w:rPr>
            <w:bCs/>
          </w:rPr>
          <w:t>. It is highlighted in ye</w:t>
        </w:r>
      </w:ins>
      <w:ins w:id="4285" w:author="rkbansal" w:date="2020-04-28T00:16:00Z">
        <w:r w:rsidR="00421D0B">
          <w:rPr>
            <w:bCs/>
          </w:rPr>
          <w:t>llow colour.</w:t>
        </w:r>
      </w:ins>
    </w:p>
    <w:p w14:paraId="48C29805" w14:textId="522F104E" w:rsidR="009C01F8" w:rsidRDefault="00170078" w:rsidP="004B4847">
      <w:pPr>
        <w:pStyle w:val="ListParagraph"/>
        <w:numPr>
          <w:ilvl w:val="1"/>
          <w:numId w:val="19"/>
        </w:numPr>
        <w:rPr>
          <w:ins w:id="4286" w:author="rkbansal" w:date="2020-04-28T00:10:00Z"/>
          <w:bCs/>
        </w:rPr>
      </w:pPr>
      <w:ins w:id="4287" w:author="rkbansal" w:date="2020-04-28T00:12:00Z">
        <w:r w:rsidRPr="00170078">
          <w:rPr>
            <w:bCs/>
            <w:color w:val="FF0000"/>
            <w:rPrChange w:id="4288" w:author="rkbansal" w:date="2020-04-28T00:13:00Z">
              <w:rPr>
                <w:bCs/>
              </w:rPr>
            </w:rPrChange>
          </w:rPr>
          <w:t>Maven Jar Plugin Version</w:t>
        </w:r>
        <w:r>
          <w:rPr>
            <w:bCs/>
          </w:rPr>
          <w:t xml:space="preserve">: </w:t>
        </w:r>
      </w:ins>
      <w:ins w:id="4289" w:author="rkbansal" w:date="2020-04-28T00:13:00Z">
        <w:r>
          <w:rPr>
            <w:bCs/>
          </w:rPr>
          <w:t xml:space="preserve">After the above updates, </w:t>
        </w:r>
      </w:ins>
      <w:ins w:id="4290" w:author="rkbansal" w:date="2020-04-28T00:12:00Z">
        <w:r>
          <w:rPr>
            <w:bCs/>
          </w:rPr>
          <w:t xml:space="preserve">pom is giving compiler error in pom.xml so downgraded version of maven jar </w:t>
        </w:r>
      </w:ins>
      <w:ins w:id="4291" w:author="rkbansal" w:date="2020-04-28T00:13:00Z">
        <w:r>
          <w:rPr>
            <w:bCs/>
          </w:rPr>
          <w:t>plugin to 3.1.1.</w:t>
        </w:r>
        <w:r w:rsidR="00A419BC">
          <w:rPr>
            <w:bCs/>
          </w:rPr>
          <w:t xml:space="preserve"> It is highlight</w:t>
        </w:r>
      </w:ins>
      <w:ins w:id="4292" w:author="rkbansal" w:date="2020-04-28T00:14:00Z">
        <w:r w:rsidR="00A419BC">
          <w:rPr>
            <w:bCs/>
          </w:rPr>
          <w:t>ed in yellow colour.</w:t>
        </w:r>
      </w:ins>
    </w:p>
    <w:p w14:paraId="65964F39" w14:textId="741D0778" w:rsidR="004B4847" w:rsidRPr="004B4847" w:rsidRDefault="004B4847">
      <w:pPr>
        <w:pStyle w:val="ListParagraph"/>
        <w:ind w:left="1440"/>
        <w:rPr>
          <w:ins w:id="4293" w:author="rkbansal" w:date="2020-04-26T20:27:00Z"/>
          <w:bCs/>
          <w:rPrChange w:id="4294" w:author="rkbansal" w:date="2020-04-28T00:09:00Z">
            <w:rPr>
              <w:ins w:id="4295" w:author="rkbansal" w:date="2020-04-26T20:27:00Z"/>
              <w:b/>
            </w:rPr>
          </w:rPrChange>
        </w:rPr>
        <w:pPrChange w:id="4296" w:author="rkbansal" w:date="2020-04-28T00:10:00Z">
          <w:pPr>
            <w:pStyle w:val="ListParagraph"/>
            <w:numPr>
              <w:numId w:val="19"/>
            </w:numPr>
            <w:ind w:hanging="360"/>
          </w:pPr>
        </w:pPrChange>
      </w:pPr>
    </w:p>
    <w:p w14:paraId="40A3A771" w14:textId="4F597936" w:rsidR="00E1048C" w:rsidRDefault="007503D1" w:rsidP="00E1048C">
      <w:pPr>
        <w:pStyle w:val="ListParagraph"/>
        <w:rPr>
          <w:ins w:id="4297" w:author="rkbansal" w:date="2020-04-26T20:27:00Z"/>
          <w:b/>
        </w:rPr>
      </w:pPr>
      <w:ins w:id="4298"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99" w:author="rkbansal" w:date="2020-04-27T23:47:00Z"/>
          <w:b/>
        </w:rPr>
        <w:pPrChange w:id="4300"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301" w:author="rkbansal" w:date="2020-04-26T20:29:00Z"/>
          <w:b/>
        </w:rPr>
      </w:pPr>
      <w:ins w:id="4302" w:author="rkbansal" w:date="2020-04-26T20:27:00Z">
        <w:r>
          <w:rPr>
            <w:b/>
          </w:rPr>
          <w:t>Enable the a</w:t>
        </w:r>
      </w:ins>
      <w:ins w:id="4303" w:author="rkbansal" w:date="2020-04-26T20:28:00Z">
        <w:r>
          <w:rPr>
            <w:b/>
          </w:rPr>
          <w:t xml:space="preserve">nnotation </w:t>
        </w:r>
      </w:ins>
      <w:ins w:id="4304" w:author="rkbansal" w:date="2020-04-27T23:42:00Z">
        <w:r w:rsidR="00B21951" w:rsidRPr="00A77C72">
          <w:rPr>
            <w:b/>
            <w:color w:val="FF0000"/>
            <w:rPrChange w:id="4305" w:author="rkbansal" w:date="2020-04-27T23:47:00Z">
              <w:rPr>
                <w:b/>
              </w:rPr>
            </w:rPrChange>
          </w:rPr>
          <w:t>@</w:t>
        </w:r>
      </w:ins>
      <w:ins w:id="4306" w:author="rkbansal" w:date="2020-04-26T20:28:00Z">
        <w:r w:rsidRPr="00A77C72">
          <w:rPr>
            <w:b/>
            <w:color w:val="FF0000"/>
            <w:rPrChange w:id="4307" w:author="rkbansal" w:date="2020-04-27T23:47:00Z">
              <w:rPr>
                <w:b/>
              </w:rPr>
            </w:rPrChange>
          </w:rPr>
          <w:t>EnableConfigServer</w:t>
        </w:r>
      </w:ins>
    </w:p>
    <w:p w14:paraId="6B0D386A" w14:textId="3FEA7705" w:rsidR="008701A7" w:rsidRDefault="008701A7">
      <w:pPr>
        <w:pStyle w:val="ListParagraph"/>
        <w:rPr>
          <w:ins w:id="4308" w:author="rkbansal" w:date="2020-04-26T20:28:00Z"/>
          <w:b/>
        </w:rPr>
        <w:pPrChange w:id="4309" w:author="rkbansal" w:date="2020-04-26T20:29:00Z">
          <w:pPr>
            <w:pStyle w:val="ListParagraph"/>
            <w:numPr>
              <w:numId w:val="19"/>
            </w:numPr>
            <w:ind w:hanging="360"/>
          </w:pPr>
        </w:pPrChange>
      </w:pPr>
      <w:ins w:id="4310"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11" w:author="rkbansal" w:date="2020-04-26T20:43:00Z"/>
          <w:b/>
        </w:rPr>
      </w:pPr>
      <w:ins w:id="4312" w:author="rkbansal" w:date="2020-04-26T20:29:00Z">
        <w:r>
          <w:rPr>
            <w:b/>
          </w:rPr>
          <w:t>Update the application.properties with the git repository will be created in t</w:t>
        </w:r>
      </w:ins>
      <w:ins w:id="4313" w:author="rkbansal" w:date="2020-04-26T20:30:00Z">
        <w:r>
          <w:rPr>
            <w:b/>
          </w:rPr>
          <w:t>his section after this step.</w:t>
        </w:r>
      </w:ins>
    </w:p>
    <w:p w14:paraId="2E8F716F" w14:textId="0C20C415" w:rsidR="006602B3" w:rsidRDefault="00937306">
      <w:pPr>
        <w:pStyle w:val="ListParagraph"/>
        <w:rPr>
          <w:ins w:id="4314" w:author="rkbansal" w:date="2020-04-26T20:30:00Z"/>
          <w:b/>
        </w:rPr>
        <w:pPrChange w:id="4315" w:author="rkbansal" w:date="2020-04-26T20:43:00Z">
          <w:pPr>
            <w:pStyle w:val="ListParagraph"/>
            <w:numPr>
              <w:numId w:val="19"/>
            </w:numPr>
            <w:ind w:hanging="360"/>
          </w:pPr>
        </w:pPrChange>
      </w:pPr>
      <w:ins w:id="4316"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17" w:author="rkbansal" w:date="2020-04-28T01:17:00Z"/>
          <w:b/>
          <w:bCs/>
        </w:rPr>
      </w:pPr>
      <w:ins w:id="4318" w:author="rkbansal" w:date="2020-04-28T01:13:00Z">
        <w:r>
          <w:rPr>
            <w:b/>
            <w:bCs/>
          </w:rPr>
          <w:t xml:space="preserve">B. </w:t>
        </w:r>
      </w:ins>
      <w:ins w:id="4319" w:author="rkbansal" w:date="2020-04-28T01:12:00Z">
        <w:r w:rsidR="00A45AF7" w:rsidRPr="00FC297F">
          <w:rPr>
            <w:b/>
            <w:bCs/>
            <w:rPrChange w:id="4320" w:author="rkbansal" w:date="2020-04-28T01:13:00Z">
              <w:rPr>
                <w:color w:val="FF0000"/>
              </w:rPr>
            </w:rPrChange>
          </w:rPr>
          <w:t>Create the config server git repo</w:t>
        </w:r>
      </w:ins>
    </w:p>
    <w:p w14:paraId="4F58C4E8" w14:textId="7D8A3678" w:rsidR="006F7267" w:rsidRDefault="008E7A74" w:rsidP="00F61ED3">
      <w:pPr>
        <w:ind w:left="284"/>
        <w:jc w:val="both"/>
        <w:rPr>
          <w:ins w:id="4321" w:author="rkbansal" w:date="2020-04-28T01:21:00Z"/>
          <w:rFonts w:asciiTheme="minorHAnsi" w:hAnsiTheme="minorHAnsi" w:cstheme="minorHAnsi"/>
          <w:color w:val="272727"/>
          <w:shd w:val="clear" w:color="auto" w:fill="FFFFFF"/>
        </w:rPr>
      </w:pPr>
      <w:ins w:id="4322" w:author="rkbansal" w:date="2020-04-28T01:21:00Z">
        <w:r w:rsidRPr="00337D20">
          <w:rPr>
            <w:rFonts w:asciiTheme="minorHAnsi" w:hAnsiTheme="minorHAnsi" w:cstheme="minorHAnsi"/>
            <w:rPrChange w:id="4323" w:author="rkbansal" w:date="2020-04-28T01:21:00Z">
              <w:rPr/>
            </w:rPrChange>
          </w:rPr>
          <w:t>T</w:t>
        </w:r>
      </w:ins>
      <w:ins w:id="4324" w:author="rkbansal" w:date="2020-04-28T01:19:00Z">
        <w:r w:rsidR="006F7267" w:rsidRPr="00337D20">
          <w:rPr>
            <w:rFonts w:asciiTheme="minorHAnsi" w:hAnsiTheme="minorHAnsi" w:cstheme="minorHAnsi"/>
            <w:color w:val="272727"/>
            <w:shd w:val="clear" w:color="auto" w:fill="FFFFFF"/>
            <w:rPrChange w:id="4325" w:author="rkbansal" w:date="2020-04-28T01:21:00Z">
              <w:rPr>
                <w:rFonts w:ascii="Segoe UI" w:hAnsi="Segoe UI" w:cs="Segoe UI"/>
                <w:color w:val="272727"/>
                <w:shd w:val="clear" w:color="auto" w:fill="FFFFFF"/>
              </w:rPr>
            </w:rPrChange>
          </w:rPr>
          <w:t>he next essential step is to</w:t>
        </w:r>
      </w:ins>
      <w:ins w:id="4326" w:author="rkbansal" w:date="2020-04-28T01:18:00Z">
        <w:r w:rsidR="006F7267" w:rsidRPr="00337D20">
          <w:rPr>
            <w:rFonts w:asciiTheme="minorHAnsi" w:hAnsiTheme="minorHAnsi" w:cstheme="minorHAnsi"/>
            <w:rPrChange w:id="4327" w:author="rkbansal" w:date="2020-04-28T01:21:00Z">
              <w:rPr/>
            </w:rPrChange>
          </w:rPr>
          <w:t xml:space="preserve"> </w:t>
        </w:r>
        <w:r w:rsidR="006F7267" w:rsidRPr="00337D20">
          <w:rPr>
            <w:rFonts w:asciiTheme="minorHAnsi" w:hAnsiTheme="minorHAnsi" w:cstheme="minorHAnsi"/>
            <w:color w:val="272727"/>
            <w:shd w:val="clear" w:color="auto" w:fill="FFFFFF"/>
            <w:rPrChange w:id="4328"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29" w:author="rkbansal" w:date="2020-04-28T01:22:00Z"/>
          <w:rFonts w:asciiTheme="minorHAnsi" w:hAnsiTheme="minorHAnsi" w:cstheme="minorHAnsi"/>
          <w:rPrChange w:id="4330" w:author="rkbansal" w:date="2020-04-28T01:22:00Z">
            <w:rPr>
              <w:ins w:id="4331" w:author="rkbansal" w:date="2020-04-28T01:22:00Z"/>
              <w:rFonts w:ascii="Segoe UI" w:hAnsi="Segoe UI" w:cs="Segoe UI"/>
              <w:color w:val="272727"/>
              <w:shd w:val="clear" w:color="auto" w:fill="FFFFFF"/>
            </w:rPr>
          </w:rPrChange>
        </w:rPr>
      </w:pPr>
      <w:ins w:id="4332" w:author="rkbansal" w:date="2020-04-28T01:22:00Z">
        <w:r w:rsidRPr="00EE08DD">
          <w:rPr>
            <w:rFonts w:asciiTheme="minorHAnsi" w:hAnsiTheme="minorHAnsi" w:cstheme="minorHAnsi"/>
            <w:color w:val="272727"/>
            <w:shd w:val="clear" w:color="auto" w:fill="FFFFFF"/>
            <w:rPrChange w:id="4333"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34"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35"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36"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37"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38"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39" w:author="rkbansal" w:date="2020-04-28T01:28:00Z"/>
          <w:rFonts w:asciiTheme="minorHAnsi" w:hAnsiTheme="minorHAnsi" w:cstheme="minorHAnsi"/>
          <w:rPrChange w:id="4340" w:author="rkbansal" w:date="2020-04-28T01:28:00Z">
            <w:rPr>
              <w:ins w:id="4341" w:author="rkbansal" w:date="2020-04-28T01:28:00Z"/>
              <w:rFonts w:asciiTheme="minorHAnsi" w:hAnsiTheme="minorHAnsi" w:cstheme="minorHAnsi"/>
              <w:color w:val="2F5496" w:themeColor="accent1" w:themeShade="BF"/>
            </w:rPr>
          </w:rPrChange>
        </w:rPr>
      </w:pPr>
      <w:ins w:id="4342" w:author="rkbansal" w:date="2020-04-28T01:22:00Z">
        <w:r w:rsidRPr="00D548C6">
          <w:rPr>
            <w:rFonts w:asciiTheme="minorHAnsi" w:hAnsiTheme="minorHAnsi" w:cstheme="minorHAnsi"/>
            <w:color w:val="272727"/>
            <w:shd w:val="clear" w:color="auto" w:fill="FFFFFF"/>
            <w:rPrChange w:id="4343"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44" w:author="rkbansal" w:date="2020-04-28T01:24:00Z">
              <w:rPr>
                <w:shd w:val="clear" w:color="auto" w:fill="FFFFFF"/>
              </w:rPr>
            </w:rPrChange>
          </w:rPr>
          <w:t>Create a directory </w:t>
        </w:r>
      </w:ins>
      <w:ins w:id="4345" w:author="rkbansal" w:date="2020-05-03T15:11:00Z">
        <w:r w:rsidR="00FA0E9B" w:rsidRPr="00040EB7">
          <w:rPr>
            <w:rStyle w:val="Strong"/>
            <w:rPrChange w:id="4346" w:author="rkbansal" w:date="2020-05-03T15:11:00Z">
              <w:rPr>
                <w:rFonts w:ascii="Segoe UI" w:hAnsi="Segoe UI" w:cs="Segoe UI"/>
                <w:color w:val="272727"/>
                <w:shd w:val="clear" w:color="auto" w:fill="FFFFFF"/>
              </w:rPr>
            </w:rPrChange>
          </w:rPr>
          <w:t>bjjd-</w:t>
        </w:r>
      </w:ins>
      <w:ins w:id="4347"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48" w:author="rkbansal" w:date="2020-04-28T01:23:00Z">
        <w:r w:rsidRPr="00D548C6">
          <w:rPr>
            <w:rStyle w:val="Strong"/>
            <w:rFonts w:ascii="Segoe UI" w:hAnsi="Segoe UI" w:cs="Segoe UI"/>
            <w:color w:val="272727"/>
            <w:shd w:val="clear" w:color="auto" w:fill="FFFFFF"/>
          </w:rPr>
          <w:t>git-</w:t>
        </w:r>
      </w:ins>
      <w:ins w:id="4349"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50" w:author="rkbansal" w:date="2020-04-28T01:24:00Z">
              <w:rPr>
                <w:shd w:val="clear" w:color="auto" w:fill="FFFFFF"/>
              </w:rPr>
            </w:rPrChange>
          </w:rPr>
          <w:t xml:space="preserve"> in </w:t>
        </w:r>
      </w:ins>
      <w:ins w:id="4351"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52" w:author="rkbansal" w:date="2020-04-28T01:23:00Z">
        <w:r w:rsidR="00D548C6" w:rsidRPr="00D548C6">
          <w:rPr>
            <w:rFonts w:ascii="Segoe UI" w:hAnsi="Segoe UI" w:cs="Segoe UI"/>
            <w:color w:val="272727"/>
            <w:shd w:val="clear" w:color="auto" w:fill="FFFFFF"/>
            <w:rPrChange w:id="4353"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54" w:author="rkbansal" w:date="2020-04-28T01:24:00Z">
              <w:rPr>
                <w:rFonts w:asciiTheme="minorHAnsi" w:hAnsiTheme="minorHAnsi" w:cstheme="minorHAnsi"/>
              </w:rPr>
            </w:rPrChange>
          </w:rPr>
          <w:t>C:\Users\rkbansal\git\</w:t>
        </w:r>
      </w:ins>
      <w:ins w:id="4355" w:author="rkbansal" w:date="2020-05-03T15:11:00Z">
        <w:r w:rsidR="00FA0E9B">
          <w:rPr>
            <w:rFonts w:asciiTheme="minorHAnsi" w:hAnsiTheme="minorHAnsi" w:cstheme="minorHAnsi"/>
            <w:color w:val="2F5496" w:themeColor="accent1" w:themeShade="BF"/>
          </w:rPr>
          <w:t>bjjd-</w:t>
        </w:r>
      </w:ins>
      <w:ins w:id="4356" w:author="rkbansal" w:date="2020-04-28T01:23:00Z">
        <w:r w:rsidR="00D548C6" w:rsidRPr="00D548C6">
          <w:rPr>
            <w:rFonts w:asciiTheme="minorHAnsi" w:hAnsiTheme="minorHAnsi" w:cstheme="minorHAnsi"/>
            <w:color w:val="2F5496" w:themeColor="accent1" w:themeShade="BF"/>
            <w:rPrChange w:id="4357"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58" w:author="rkbansal" w:date="2020-04-28T01:29:00Z"/>
          <w:rFonts w:asciiTheme="minorHAnsi" w:hAnsiTheme="minorHAnsi" w:cstheme="minorHAnsi"/>
          <w:rPrChange w:id="4359" w:author="rkbansal" w:date="2020-04-28T01:29:00Z">
            <w:rPr>
              <w:ins w:id="4360" w:author="rkbansal" w:date="2020-04-28T01:29:00Z"/>
              <w:rFonts w:ascii="Segoe UI" w:hAnsi="Segoe UI" w:cs="Segoe UI"/>
              <w:color w:val="272727"/>
              <w:shd w:val="clear" w:color="auto" w:fill="FFFFFF"/>
            </w:rPr>
          </w:rPrChange>
        </w:rPr>
      </w:pPr>
      <w:ins w:id="4361" w:author="rkbansal" w:date="2020-04-28T01:28:00Z">
        <w:r>
          <w:rPr>
            <w:rFonts w:asciiTheme="minorHAnsi" w:hAnsiTheme="minorHAnsi" w:cstheme="minorHAnsi"/>
            <w:color w:val="272727"/>
            <w:shd w:val="clear" w:color="auto" w:fill="FFFFFF"/>
          </w:rPr>
          <w:t>Create microservice name</w:t>
        </w:r>
      </w:ins>
      <w:ins w:id="4362" w:author="rkbansal" w:date="2020-04-28T01:29:00Z">
        <w:r>
          <w:rPr>
            <w:rFonts w:asciiTheme="minorHAnsi" w:hAnsiTheme="minorHAnsi" w:cstheme="minorHAnsi"/>
            <w:color w:val="272727"/>
            <w:shd w:val="clear" w:color="auto" w:fill="FFFFFF"/>
          </w:rPr>
          <w:t xml:space="preserve"> wise folder in </w:t>
        </w:r>
      </w:ins>
      <w:ins w:id="4363" w:author="rkbansal" w:date="2020-05-03T15:11:00Z">
        <w:r w:rsidR="00040EB7" w:rsidRPr="00040EB7">
          <w:rPr>
            <w:rFonts w:asciiTheme="minorHAnsi" w:hAnsiTheme="minorHAnsi" w:cstheme="minorHAnsi"/>
            <w:b/>
            <w:bCs/>
            <w:color w:val="272727"/>
            <w:shd w:val="clear" w:color="auto" w:fill="FFFFFF"/>
            <w:rPrChange w:id="4364" w:author="rkbansal" w:date="2020-05-03T15:11:00Z">
              <w:rPr>
                <w:rFonts w:asciiTheme="minorHAnsi" w:hAnsiTheme="minorHAnsi" w:cstheme="minorHAnsi"/>
                <w:color w:val="272727"/>
                <w:shd w:val="clear" w:color="auto" w:fill="FFFFFF"/>
              </w:rPr>
            </w:rPrChange>
          </w:rPr>
          <w:t>bjjd</w:t>
        </w:r>
        <w:r w:rsidR="00040EB7" w:rsidRPr="00040EB7">
          <w:rPr>
            <w:rStyle w:val="Strong"/>
            <w:rPrChange w:id="4365" w:author="rkbansal" w:date="2020-05-03T15:11:00Z">
              <w:rPr>
                <w:rFonts w:asciiTheme="minorHAnsi" w:hAnsiTheme="minorHAnsi" w:cstheme="minorHAnsi"/>
                <w:color w:val="272727"/>
                <w:shd w:val="clear" w:color="auto" w:fill="FFFFFF"/>
              </w:rPr>
            </w:rPrChange>
          </w:rPr>
          <w:t>-</w:t>
        </w:r>
      </w:ins>
      <w:ins w:id="4366" w:author="rkbansal" w:date="2020-04-28T01:29:00Z">
        <w:r w:rsidRPr="00040EB7">
          <w:rPr>
            <w:rStyle w:val="Strong"/>
            <w:rPrChange w:id="4367"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68" w:author="rkbansal" w:date="2020-05-03T14:46:00Z"/>
          <w:rFonts w:asciiTheme="minorHAnsi" w:hAnsiTheme="minorHAnsi" w:cstheme="minorHAnsi"/>
        </w:rPr>
      </w:pPr>
      <w:ins w:id="4369"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70" w:author="rkbansal" w:date="2020-05-03T14:46:00Z"/>
          <w:rFonts w:asciiTheme="minorHAnsi" w:hAnsiTheme="minorHAnsi" w:cstheme="minorHAnsi"/>
        </w:rPr>
      </w:pPr>
      <w:ins w:id="4371"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72" w:author="rkbansal" w:date="2020-05-03T14:49:00Z"/>
          <w:rFonts w:asciiTheme="minorHAnsi" w:hAnsiTheme="minorHAnsi" w:cstheme="minorHAnsi"/>
        </w:rPr>
      </w:pPr>
      <w:ins w:id="4373"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74" w:author="rkbansal" w:date="2020-05-03T14:49:00Z"/>
          <w:rFonts w:asciiTheme="minorHAnsi" w:hAnsiTheme="minorHAnsi" w:cstheme="minorHAnsi"/>
        </w:rPr>
      </w:pPr>
      <w:ins w:id="4375" w:author="rkbansal" w:date="2020-05-03T14:49:00Z">
        <w:r>
          <w:rPr>
            <w:rFonts w:asciiTheme="minorHAnsi" w:hAnsiTheme="minorHAnsi" w:cstheme="minorHAnsi"/>
          </w:rPr>
          <w:t>Let’s look into any properties file. For e.g. application.properties</w:t>
        </w:r>
      </w:ins>
      <w:ins w:id="4376"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77" w:author="rkbansal" w:date="2020-04-28T01:23:00Z"/>
          <w:rFonts w:asciiTheme="minorHAnsi" w:hAnsiTheme="minorHAnsi" w:cstheme="minorHAnsi"/>
        </w:rPr>
        <w:pPrChange w:id="4378" w:author="rkbansal" w:date="2020-05-03T14:49:00Z">
          <w:pPr>
            <w:ind w:left="720"/>
            <w:jc w:val="both"/>
          </w:pPr>
        </w:pPrChange>
      </w:pPr>
      <w:ins w:id="4379"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80" w:author="rkbansal" w:date="2020-05-03T14:53:00Z"/>
          <w:rFonts w:asciiTheme="minorHAnsi" w:hAnsiTheme="minorHAnsi" w:cstheme="minorHAnsi"/>
          <w:rPrChange w:id="4381" w:author="rkbansal" w:date="2020-05-03T14:53:00Z">
            <w:rPr>
              <w:ins w:id="4382" w:author="rkbansal" w:date="2020-05-03T14:53:00Z"/>
              <w:rFonts w:asciiTheme="minorHAnsi" w:hAnsiTheme="minorHAnsi" w:cstheme="minorHAnsi"/>
              <w:color w:val="2F5496" w:themeColor="accent1" w:themeShade="BF"/>
            </w:rPr>
          </w:rPrChange>
        </w:rPr>
      </w:pPr>
      <w:ins w:id="4383" w:author="rkbansal" w:date="2020-05-03T14:52:00Z">
        <w:r>
          <w:rPr>
            <w:rFonts w:asciiTheme="minorHAnsi" w:hAnsiTheme="minorHAnsi" w:cstheme="minorHAnsi"/>
          </w:rPr>
          <w:lastRenderedPageBreak/>
          <w:t xml:space="preserve">Open the command prompt and go to the </w:t>
        </w:r>
      </w:ins>
      <w:ins w:id="4384" w:author="rkbansal" w:date="2020-05-03T15:12:00Z">
        <w:r w:rsidR="00022C05" w:rsidRPr="00022C05">
          <w:rPr>
            <w:rStyle w:val="Strong"/>
            <w:rFonts w:ascii="Segoe UI" w:hAnsi="Segoe UI" w:cs="Segoe UI"/>
            <w:color w:val="272727"/>
            <w:shd w:val="clear" w:color="auto" w:fill="FFFFFF"/>
            <w:rPrChange w:id="4385" w:author="rkbansal" w:date="2020-05-03T15:12:00Z">
              <w:rPr>
                <w:rFonts w:asciiTheme="minorHAnsi" w:hAnsiTheme="minorHAnsi" w:cstheme="minorHAnsi"/>
              </w:rPr>
            </w:rPrChange>
          </w:rPr>
          <w:t>bjjd-</w:t>
        </w:r>
      </w:ins>
      <w:ins w:id="4386"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87" w:author="rkbansal" w:date="2020-05-03T15:12:00Z">
        <w:r w:rsidR="00022C05">
          <w:rPr>
            <w:rFonts w:asciiTheme="minorHAnsi" w:hAnsiTheme="minorHAnsi" w:cstheme="minorHAnsi"/>
            <w:color w:val="2F5496" w:themeColor="accent1" w:themeShade="BF"/>
          </w:rPr>
          <w:t>bjjd-</w:t>
        </w:r>
      </w:ins>
      <w:ins w:id="4388"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89" w:author="rkbansal" w:date="2020-05-03T14:55:00Z"/>
          <w:rFonts w:asciiTheme="minorHAnsi" w:hAnsiTheme="minorHAnsi" w:cstheme="minorHAnsi"/>
        </w:rPr>
      </w:pPr>
      <w:ins w:id="4390" w:author="rkbansal" w:date="2020-05-03T14:56:00Z">
        <w:r>
          <w:rPr>
            <w:rFonts w:asciiTheme="minorHAnsi" w:hAnsiTheme="minorHAnsi" w:cstheme="minorHAnsi"/>
          </w:rPr>
          <w:t xml:space="preserve">Git </w:t>
        </w:r>
      </w:ins>
      <w:ins w:id="4391" w:author="rkbansal" w:date="2020-05-03T14:55:00Z">
        <w:r>
          <w:rPr>
            <w:rFonts w:asciiTheme="minorHAnsi" w:hAnsiTheme="minorHAnsi" w:cstheme="minorHAnsi"/>
          </w:rPr>
          <w:t>Co</w:t>
        </w:r>
      </w:ins>
      <w:ins w:id="4392" w:author="rkbansal" w:date="2020-05-03T14:56:00Z">
        <w:r>
          <w:rPr>
            <w:rFonts w:asciiTheme="minorHAnsi" w:hAnsiTheme="minorHAnsi" w:cstheme="minorHAnsi"/>
          </w:rPr>
          <w:t>mmand to i</w:t>
        </w:r>
      </w:ins>
      <w:ins w:id="4393" w:author="rkbansal" w:date="2020-05-03T14:53:00Z">
        <w:r>
          <w:rPr>
            <w:rFonts w:asciiTheme="minorHAnsi" w:hAnsiTheme="minorHAnsi" w:cstheme="minorHAnsi"/>
          </w:rPr>
          <w:t xml:space="preserve">nitialize the </w:t>
        </w:r>
      </w:ins>
      <w:ins w:id="4394" w:author="rkbansal" w:date="2020-05-03T14:57:00Z">
        <w:r>
          <w:rPr>
            <w:rFonts w:asciiTheme="minorHAnsi" w:hAnsiTheme="minorHAnsi" w:cstheme="minorHAnsi"/>
          </w:rPr>
          <w:t xml:space="preserve">git </w:t>
        </w:r>
      </w:ins>
      <w:ins w:id="4395"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96" w:author="rkbansal" w:date="2020-05-03T14:55:00Z"/>
          <w:rFonts w:asciiTheme="minorHAnsi" w:hAnsiTheme="minorHAnsi" w:cstheme="minorHAnsi"/>
        </w:rPr>
        <w:pPrChange w:id="4397" w:author="rkbansal" w:date="2020-05-03T14:55:00Z">
          <w:pPr>
            <w:pStyle w:val="ListParagraph"/>
            <w:numPr>
              <w:ilvl w:val="1"/>
              <w:numId w:val="19"/>
            </w:numPr>
            <w:ind w:left="1440" w:hanging="360"/>
            <w:jc w:val="both"/>
          </w:pPr>
        </w:pPrChange>
      </w:pPr>
      <w:ins w:id="4398" w:author="rkbansal" w:date="2020-05-03T14:53:00Z">
        <w:r>
          <w:rPr>
            <w:rFonts w:asciiTheme="minorHAnsi" w:hAnsiTheme="minorHAnsi" w:cstheme="minorHAnsi"/>
          </w:rPr>
          <w:t xml:space="preserve">git </w:t>
        </w:r>
        <w:proofErr w:type="spellStart"/>
        <w:r>
          <w:rPr>
            <w:rFonts w:asciiTheme="minorHAnsi" w:hAnsiTheme="minorHAnsi" w:cstheme="minorHAnsi"/>
          </w:rPr>
          <w:t>ini</w:t>
        </w:r>
      </w:ins>
      <w:ins w:id="4399" w:author="rkbansal" w:date="2020-05-03T14:55:00Z">
        <w:r>
          <w:rPr>
            <w:rFonts w:asciiTheme="minorHAnsi" w:hAnsiTheme="minorHAnsi" w:cstheme="minorHAnsi"/>
          </w:rPr>
          <w:t>t</w:t>
        </w:r>
        <w:proofErr w:type="spellEnd"/>
      </w:ins>
    </w:p>
    <w:p w14:paraId="76805DEE" w14:textId="2F6167D8" w:rsidR="00B2485A" w:rsidRDefault="00B2485A" w:rsidP="00B2485A">
      <w:pPr>
        <w:pStyle w:val="ListParagraph"/>
        <w:numPr>
          <w:ilvl w:val="1"/>
          <w:numId w:val="19"/>
        </w:numPr>
        <w:jc w:val="both"/>
        <w:rPr>
          <w:ins w:id="4400" w:author="rkbansal" w:date="2020-05-03T14:56:00Z"/>
          <w:rFonts w:asciiTheme="minorHAnsi" w:hAnsiTheme="minorHAnsi" w:cstheme="minorHAnsi"/>
        </w:rPr>
      </w:pPr>
      <w:ins w:id="4401" w:author="rkbansal" w:date="2020-05-03T14:56:00Z">
        <w:r>
          <w:rPr>
            <w:rFonts w:asciiTheme="minorHAnsi" w:hAnsiTheme="minorHAnsi" w:cstheme="minorHAnsi"/>
          </w:rPr>
          <w:t>Git command to a</w:t>
        </w:r>
      </w:ins>
      <w:ins w:id="4402"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403" w:author="rkbansal" w:date="2020-05-03T14:56:00Z"/>
          <w:rFonts w:asciiTheme="minorHAnsi" w:hAnsiTheme="minorHAnsi" w:cstheme="minorHAnsi"/>
        </w:rPr>
      </w:pPr>
      <w:ins w:id="4404"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405" w:author="rkbansal" w:date="2020-05-03T14:57:00Z"/>
          <w:rFonts w:asciiTheme="minorHAnsi" w:hAnsiTheme="minorHAnsi" w:cstheme="minorHAnsi"/>
        </w:rPr>
      </w:pPr>
      <w:ins w:id="4406" w:author="rkbansal" w:date="2020-05-03T14:57:00Z">
        <w:r>
          <w:rPr>
            <w:rFonts w:asciiTheme="minorHAnsi" w:hAnsiTheme="minorHAnsi" w:cstheme="minorHAnsi"/>
          </w:rPr>
          <w:t>Git command to c</w:t>
        </w:r>
      </w:ins>
      <w:ins w:id="4407" w:author="rkbansal" w:date="2020-05-03T14:56:00Z">
        <w:r>
          <w:rPr>
            <w:rFonts w:asciiTheme="minorHAnsi" w:hAnsiTheme="minorHAnsi" w:cstheme="minorHAnsi"/>
          </w:rPr>
          <w:t>ommit the</w:t>
        </w:r>
      </w:ins>
      <w:ins w:id="4408" w:author="rkbansal" w:date="2020-05-03T14:57:00Z">
        <w:r>
          <w:rPr>
            <w:rFonts w:asciiTheme="minorHAnsi" w:hAnsiTheme="minorHAnsi" w:cstheme="minorHAnsi"/>
          </w:rPr>
          <w:t xml:space="preserve"> code in the git repository:</w:t>
        </w:r>
      </w:ins>
      <w:ins w:id="4409"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10" w:author="rkbansal" w:date="2020-05-03T15:02:00Z"/>
          <w:rFonts w:asciiTheme="minorHAnsi" w:hAnsiTheme="minorHAnsi" w:cstheme="minorHAnsi"/>
        </w:rPr>
      </w:pPr>
      <w:ins w:id="4411"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12" w:author="rkbansal" w:date="2020-05-03T15:02:00Z"/>
          <w:rFonts w:asciiTheme="minorHAnsi" w:hAnsiTheme="minorHAnsi" w:cstheme="minorHAnsi"/>
        </w:rPr>
      </w:pPr>
      <w:ins w:id="4413"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14" w:author="rkbansal" w:date="2020-05-04T00:19:00Z"/>
          <w:rFonts w:asciiTheme="minorHAnsi" w:hAnsiTheme="minorHAnsi" w:cstheme="minorHAnsi"/>
        </w:rPr>
      </w:pPr>
      <w:ins w:id="4415" w:author="rkbansal" w:date="2020-05-04T00:17:00Z">
        <w:r>
          <w:rPr>
            <w:rFonts w:asciiTheme="minorHAnsi" w:hAnsiTheme="minorHAnsi" w:cstheme="minorHAnsi"/>
          </w:rPr>
          <w:t>After creating the git repository</w:t>
        </w:r>
      </w:ins>
      <w:ins w:id="4416" w:author="rkbansal" w:date="2020-05-04T00:18:00Z">
        <w:r>
          <w:rPr>
            <w:rFonts w:asciiTheme="minorHAnsi" w:hAnsiTheme="minorHAnsi" w:cstheme="minorHAnsi"/>
          </w:rPr>
          <w:t>, it can be imported in Eclipse</w:t>
        </w:r>
      </w:ins>
      <w:ins w:id="4417" w:author="rkbansal" w:date="2020-05-04T00:19:00Z">
        <w:r>
          <w:rPr>
            <w:rFonts w:asciiTheme="minorHAnsi" w:hAnsiTheme="minorHAnsi" w:cstheme="minorHAnsi"/>
          </w:rPr>
          <w:t xml:space="preserve"> as GIT repository</w:t>
        </w:r>
      </w:ins>
      <w:ins w:id="4418" w:author="rkbansal" w:date="2020-05-04T00:22:00Z">
        <w:r w:rsidR="00AD6A24">
          <w:rPr>
            <w:rFonts w:asciiTheme="minorHAnsi" w:hAnsiTheme="minorHAnsi" w:cstheme="minorHAnsi"/>
          </w:rPr>
          <w:t xml:space="preserve"> and </w:t>
        </w:r>
      </w:ins>
      <w:ins w:id="4419"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20" w:author="rkbansal" w:date="2020-05-04T00:22:00Z"/>
          <w:rFonts w:asciiTheme="minorHAnsi" w:hAnsiTheme="minorHAnsi" w:cstheme="minorHAnsi"/>
        </w:rPr>
      </w:pPr>
      <w:ins w:id="4421"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22" w:author="rkbansal" w:date="2020-05-04T00:16:00Z"/>
          <w:rFonts w:asciiTheme="minorHAnsi" w:hAnsiTheme="minorHAnsi" w:cstheme="minorHAnsi"/>
        </w:rPr>
        <w:pPrChange w:id="4423"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24" w:author="rkbansal" w:date="2020-05-04T00:25:00Z"/>
          <w:rFonts w:asciiTheme="minorHAnsi" w:hAnsiTheme="minorHAnsi" w:cstheme="minorHAnsi"/>
        </w:rPr>
      </w:pPr>
      <w:ins w:id="4425"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26" w:author="rkbansal" w:date="2020-05-04T00:25:00Z"/>
          <w:rFonts w:asciiTheme="minorHAnsi" w:hAnsiTheme="minorHAnsi" w:cstheme="minorHAnsi"/>
        </w:rPr>
      </w:pPr>
      <w:ins w:id="4427"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28" w:author="rkbansal" w:date="2020-05-04T00:25:00Z"/>
          <w:rFonts w:asciiTheme="minorHAnsi" w:hAnsiTheme="minorHAnsi" w:cstheme="minorHAnsi"/>
          <w:rPrChange w:id="4429" w:author="rkbansal" w:date="2020-05-04T00:26:00Z">
            <w:rPr>
              <w:ins w:id="4430" w:author="rkbansal" w:date="2020-05-04T00:25:00Z"/>
            </w:rPr>
          </w:rPrChange>
        </w:rPr>
        <w:pPrChange w:id="4431"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32" w:author="rkbansal" w:date="2020-05-04T00:30:00Z"/>
          <w:rFonts w:asciiTheme="minorHAnsi" w:hAnsiTheme="minorHAnsi" w:cstheme="minorHAnsi"/>
        </w:rPr>
      </w:pPr>
      <w:ins w:id="4433"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34" w:author="rkbansal" w:date="2020-05-04T00:30:00Z"/>
          <w:rFonts w:asciiTheme="minorHAnsi" w:hAnsiTheme="minorHAnsi" w:cstheme="minorHAnsi"/>
        </w:rPr>
        <w:pPrChange w:id="4435" w:author="rkbansal" w:date="2020-05-04T00:30:00Z">
          <w:pPr>
            <w:pStyle w:val="ListParagraph"/>
            <w:numPr>
              <w:numId w:val="19"/>
            </w:numPr>
            <w:ind w:hanging="360"/>
            <w:jc w:val="both"/>
          </w:pPr>
        </w:pPrChange>
      </w:pPr>
      <w:ins w:id="4436"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37" w:author="rkbansal" w:date="2020-05-03T15:05:00Z"/>
          <w:rFonts w:asciiTheme="minorHAnsi" w:hAnsiTheme="minorHAnsi" w:cstheme="minorHAnsi"/>
        </w:rPr>
      </w:pPr>
      <w:ins w:id="4438"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proofErr w:type="spellStart"/>
        <w:r w:rsidRPr="00863912">
          <w:rPr>
            <w:rFonts w:asciiTheme="minorHAnsi" w:hAnsiTheme="minorHAnsi" w:cstheme="minorHAnsi"/>
            <w:rPrChange w:id="4439" w:author="rkbansal" w:date="2020-05-03T15:04:00Z">
              <w:rPr>
                <w:rFonts w:ascii="Segoe UI" w:hAnsi="Segoe UI" w:cs="Segoe UI"/>
                <w:b/>
                <w:bCs/>
                <w:color w:val="000000"/>
              </w:rPr>
            </w:rPrChange>
          </w:rPr>
          <w:t>git</w:t>
        </w:r>
        <w:proofErr w:type="spellEnd"/>
        <w:r w:rsidRPr="00863912">
          <w:rPr>
            <w:rFonts w:asciiTheme="minorHAnsi" w:hAnsiTheme="minorHAnsi" w:cstheme="minorHAnsi"/>
            <w:rPrChange w:id="4440" w:author="rkbansal" w:date="2020-05-03T15:04:00Z">
              <w:rPr>
                <w:rFonts w:ascii="Segoe UI" w:hAnsi="Segoe UI" w:cs="Segoe UI"/>
                <w:b/>
                <w:bCs/>
                <w:color w:val="000000"/>
              </w:rPr>
            </w:rPrChange>
          </w:rPr>
          <w:t xml:space="preserve"> repo from Config Server</w:t>
        </w:r>
      </w:ins>
    </w:p>
    <w:p w14:paraId="5FCB3CC6" w14:textId="6722756B" w:rsidR="00EA20F9" w:rsidRDefault="00697005" w:rsidP="00EA20F9">
      <w:pPr>
        <w:pStyle w:val="ListParagraph"/>
        <w:jc w:val="both"/>
        <w:rPr>
          <w:ins w:id="4441" w:author="rkbansal" w:date="2020-05-03T15:06:00Z"/>
          <w:rFonts w:asciiTheme="minorHAnsi" w:hAnsiTheme="minorHAnsi" w:cstheme="minorHAnsi"/>
          <w:color w:val="000000"/>
        </w:rPr>
      </w:pPr>
      <w:ins w:id="4442" w:author="rkbansal" w:date="2020-05-03T15:05:00Z">
        <w:r w:rsidRPr="00697005">
          <w:rPr>
            <w:rFonts w:asciiTheme="minorHAnsi" w:hAnsiTheme="minorHAnsi" w:cstheme="minorHAnsi"/>
            <w:color w:val="000000"/>
            <w:rPrChange w:id="4443"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44"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45"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46"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47"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48"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49"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50"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51" w:author="rkbansal" w:date="2020-05-03T15:22:00Z"/>
          <w:rFonts w:asciiTheme="minorHAnsi" w:hAnsiTheme="minorHAnsi" w:cstheme="minorHAnsi"/>
        </w:rPr>
      </w:pPr>
      <w:ins w:id="4452"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53" w:author="rkbansal" w:date="2020-05-03T15:26:00Z"/>
          <w:rFonts w:asciiTheme="minorHAnsi" w:hAnsiTheme="minorHAnsi" w:cstheme="minorHAnsi"/>
        </w:rPr>
      </w:pPr>
      <w:ins w:id="4454" w:author="rkbansal" w:date="2020-05-03T15:22:00Z">
        <w:r>
          <w:rPr>
            <w:rFonts w:asciiTheme="minorHAnsi" w:hAnsiTheme="minorHAnsi" w:cstheme="minorHAnsi"/>
          </w:rPr>
          <w:t>To verify the Config server configuration, run the Config</w:t>
        </w:r>
      </w:ins>
      <w:ins w:id="4455"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56" w:author="rkbansal" w:date="2020-05-03T15:26:00Z">
        <w:r w:rsidR="00D006B2">
          <w:rPr>
            <w:rFonts w:asciiTheme="minorHAnsi" w:hAnsiTheme="minorHAnsi" w:cstheme="minorHAnsi"/>
          </w:rPr>
          <w:t xml:space="preserve"> following</w:t>
        </w:r>
      </w:ins>
      <w:ins w:id="4457"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58" w:author="rkbansal" w:date="2020-05-03T15:27:00Z"/>
        </w:rPr>
      </w:pPr>
      <w:ins w:id="4459" w:author="rkbansal" w:date="2020-05-03T15:26:00Z">
        <w:r>
          <w:t xml:space="preserve">URL to check the dev properties of people-mgmt-service : </w:t>
        </w:r>
        <w:r>
          <w:fldChar w:fldCharType="begin"/>
        </w:r>
        <w:r>
          <w:instrText xml:space="preserve"> HYPERLINK "</w:instrText>
        </w:r>
        <w:r w:rsidRPr="00D006B2">
          <w:rPr>
            <w:rPrChange w:id="4460"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61" w:author="rkbansal" w:date="2020-05-03T15:26:00Z"/>
        </w:rPr>
        <w:pPrChange w:id="4462" w:author="rkbansal" w:date="2020-05-03T15:27:00Z">
          <w:pPr>
            <w:pStyle w:val="ListParagraph"/>
            <w:jc w:val="both"/>
          </w:pPr>
        </w:pPrChange>
      </w:pPr>
      <w:ins w:id="4463"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64" w:author="rkbansal" w:date="2020-05-03T15:28:00Z"/>
        </w:rPr>
      </w:pPr>
      <w:ins w:id="4465" w:author="rkbansal" w:date="2020-05-03T15:27:00Z">
        <w:r>
          <w:t xml:space="preserve">URL to check the prod properties of people-mgmt-service : </w:t>
        </w:r>
      </w:ins>
      <w:ins w:id="4466"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67" w:author="rkbansal" w:date="2020-05-03T15:27:00Z"/>
        </w:rPr>
        <w:pPrChange w:id="4468" w:author="rkbansal" w:date="2020-05-03T15:28:00Z">
          <w:pPr>
            <w:pStyle w:val="ListParagraph"/>
            <w:numPr>
              <w:ilvl w:val="1"/>
              <w:numId w:val="19"/>
            </w:numPr>
            <w:ind w:left="1440" w:hanging="360"/>
            <w:jc w:val="both"/>
          </w:pPr>
        </w:pPrChange>
      </w:pPr>
      <w:ins w:id="4469"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70" w:author="rkbansal" w:date="2020-05-03T15:22:00Z"/>
          <w:rFonts w:asciiTheme="minorHAnsi" w:hAnsiTheme="minorHAnsi" w:cstheme="minorHAnsi"/>
        </w:rPr>
        <w:pPrChange w:id="4471"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72" w:author="rkbansal" w:date="2020-06-21T17:30:00Z"/>
          <w:b/>
          <w:bCs/>
        </w:rPr>
      </w:pPr>
      <w:ins w:id="4473" w:author="rkbansal" w:date="2020-06-21T17:29:00Z">
        <w:r>
          <w:rPr>
            <w:b/>
            <w:bCs/>
          </w:rPr>
          <w:t xml:space="preserve">C. </w:t>
        </w:r>
      </w:ins>
      <w:ins w:id="4474" w:author="rkbansal" w:date="2020-06-21T17:30:00Z">
        <w:r>
          <w:rPr>
            <w:b/>
            <w:bCs/>
          </w:rPr>
          <w:t>[Optional]</w:t>
        </w:r>
      </w:ins>
      <w:ins w:id="4475"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76" w:author="rkbansal" w:date="2020-06-21T17:30:00Z">
        <w:r>
          <w:rPr>
            <w:b/>
            <w:bCs/>
          </w:rPr>
          <w:t>GitHub</w:t>
        </w:r>
      </w:ins>
    </w:p>
    <w:p w14:paraId="7A296D39" w14:textId="77B7D1CE" w:rsidR="00DA55D2" w:rsidRDefault="00DA55D2" w:rsidP="00DA55D2">
      <w:pPr>
        <w:pStyle w:val="ListParagraph"/>
        <w:numPr>
          <w:ilvl w:val="0"/>
          <w:numId w:val="110"/>
        </w:numPr>
        <w:rPr>
          <w:ins w:id="4477" w:author="rkbansal" w:date="2020-06-21T17:30:00Z"/>
        </w:rPr>
      </w:pPr>
      <w:ins w:id="4478" w:author="rkbansal" w:date="2020-06-21T17:30:00Z">
        <w:r>
          <w:t>After performing the step B.</w:t>
        </w:r>
      </w:ins>
    </w:p>
    <w:p w14:paraId="61F8B9E7" w14:textId="66243C88" w:rsidR="00DA55D2" w:rsidRDefault="00DA55D2" w:rsidP="00DA55D2">
      <w:pPr>
        <w:pStyle w:val="ListParagraph"/>
        <w:numPr>
          <w:ilvl w:val="0"/>
          <w:numId w:val="110"/>
        </w:numPr>
        <w:rPr>
          <w:ins w:id="4479" w:author="rkbansal" w:date="2020-06-21T17:34:00Z"/>
        </w:rPr>
      </w:pPr>
      <w:ins w:id="4480" w:author="rkbansal" w:date="2020-06-21T17:33:00Z">
        <w:r>
          <w:t>Follow the below steps to c</w:t>
        </w:r>
      </w:ins>
      <w:ins w:id="4481" w:author="rkbansal" w:date="2020-06-21T17:30:00Z">
        <w:r>
          <w:t>reate the remote</w:t>
        </w:r>
      </w:ins>
      <w:ins w:id="4482" w:author="rkbansal" w:date="2020-06-21T17:33:00Z">
        <w:r>
          <w:t>, empty folder/</w:t>
        </w:r>
      </w:ins>
      <w:ins w:id="4483" w:author="rkbansal" w:date="2020-06-21T17:30:00Z">
        <w:r>
          <w:t xml:space="preserve">repository in </w:t>
        </w:r>
      </w:ins>
      <w:ins w:id="4484" w:author="rkbansal" w:date="2020-06-21T17:37:00Z">
        <w:r w:rsidR="006B4C95">
          <w:t>GitHub</w:t>
        </w:r>
      </w:ins>
      <w:ins w:id="4485"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4486" w:author="rkbansal" w:date="2020-06-21T17:34:00Z"/>
          <w:rFonts w:ascii="Segoe UI" w:hAnsi="Segoe UI" w:cs="Segoe UI"/>
          <w:color w:val="24292E"/>
        </w:rPr>
        <w:pPrChange w:id="4487" w:author="rkbansal" w:date="2020-06-21T17:34:00Z">
          <w:pPr>
            <w:pStyle w:val="NormalWeb"/>
            <w:numPr>
              <w:numId w:val="110"/>
            </w:numPr>
            <w:shd w:val="clear" w:color="auto" w:fill="FFFFFF"/>
            <w:spacing w:before="240" w:beforeAutospacing="0" w:after="240" w:afterAutospacing="0"/>
            <w:ind w:left="720" w:hanging="360"/>
          </w:pPr>
        </w:pPrChange>
      </w:pPr>
      <w:ins w:id="4488" w:author="rkbansal" w:date="2020-06-21T17:34:00Z">
        <w:r>
          <w:rPr>
            <w:rFonts w:ascii="Segoe UI" w:hAnsi="Segoe UI" w:cs="Segoe UI"/>
            <w:color w:val="24292E"/>
          </w:rPr>
          <w:t xml:space="preserve">Login to your </w:t>
        </w:r>
      </w:ins>
      <w:ins w:id="4489" w:author="rkbansal" w:date="2020-06-21T17:37:00Z">
        <w:r w:rsidR="006B4C95">
          <w:rPr>
            <w:rFonts w:ascii="Segoe UI" w:hAnsi="Segoe UI" w:cs="Segoe UI"/>
            <w:color w:val="24292E"/>
          </w:rPr>
          <w:t>GitHub</w:t>
        </w:r>
      </w:ins>
      <w:ins w:id="4490"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91" w:author="rkbansal" w:date="2020-06-21T17:34:00Z"/>
          <w:rFonts w:ascii="Segoe UI" w:hAnsi="Segoe UI" w:cs="Segoe UI"/>
          <w:color w:val="24292E"/>
        </w:rPr>
      </w:pPr>
      <w:ins w:id="4492" w:author="rkbansal" w:date="2020-06-21T17:34:00Z">
        <w:r>
          <w:rPr>
            <w:rFonts w:ascii="Segoe UI" w:hAnsi="Segoe UI" w:cs="Segoe UI"/>
            <w:color w:val="24292E"/>
          </w:rPr>
          <w:t xml:space="preserve">At the top right of any </w:t>
        </w:r>
      </w:ins>
      <w:ins w:id="4493" w:author="rkbansal" w:date="2020-06-21T17:37:00Z">
        <w:r w:rsidR="006B4C95">
          <w:rPr>
            <w:rFonts w:ascii="Segoe UI" w:hAnsi="Segoe UI" w:cs="Segoe UI"/>
            <w:color w:val="24292E"/>
          </w:rPr>
          <w:t>GitHub</w:t>
        </w:r>
      </w:ins>
      <w:ins w:id="4494"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4495" w:author="rkbansal" w:date="2020-06-21T17:34:00Z"/>
          <w:rFonts w:ascii="Segoe UI" w:hAnsi="Segoe UI" w:cs="Segoe UI"/>
          <w:color w:val="24292E"/>
        </w:rPr>
        <w:pPrChange w:id="4496" w:author="rkbansal" w:date="2020-06-21T17:34:00Z">
          <w:pPr>
            <w:pStyle w:val="NormalWeb"/>
            <w:numPr>
              <w:numId w:val="110"/>
            </w:numPr>
            <w:shd w:val="clear" w:color="auto" w:fill="FFFFFF"/>
            <w:spacing w:before="240" w:beforeAutospacing="0" w:after="240" w:afterAutospacing="0"/>
            <w:ind w:left="720" w:hanging="360"/>
          </w:pPr>
        </w:pPrChange>
      </w:pPr>
      <w:ins w:id="4497" w:author="rkbansal" w:date="2020-06-21T17:34:00Z">
        <w:r>
          <w:rPr>
            <w:rFonts w:ascii="Segoe UI" w:hAnsi="Segoe UI" w:cs="Segoe UI"/>
            <w:color w:val="24292E"/>
          </w:rPr>
          <w:t xml:space="preserve">Give your repository a name--ideally the same name as your local project. If I'm building a </w:t>
        </w:r>
      </w:ins>
      <w:ins w:id="4498" w:author="rkbansal" w:date="2020-06-21T17:35:00Z">
        <w:r w:rsidRPr="00DA55D2">
          <w:rPr>
            <w:rStyle w:val="Strong"/>
            <w:rFonts w:ascii="Georgia" w:hAnsi="Georgia" w:cstheme="minorBidi"/>
            <w:b w:val="0"/>
            <w:bCs w:val="0"/>
            <w:rPrChange w:id="4499"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00" w:author="rkbansal" w:date="2020-06-21T17:35:00Z">
              <w:rPr>
                <w:rStyle w:val="Strong"/>
                <w:rFonts w:ascii="Segoe UI"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4501" w:author="rkbansal" w:date="2020-06-21T17:34:00Z">
        <w:r>
          <w:rPr>
            <w:rFonts w:ascii="Segoe UI" w:hAnsi="Segoe UI" w:cs="Segoe UI"/>
            <w:color w:val="24292E"/>
          </w:rPr>
          <w:t>application, its folder will be called '</w:t>
        </w:r>
      </w:ins>
      <w:ins w:id="4502" w:author="rkbansal" w:date="2020-06-21T17:35:00Z">
        <w:r w:rsidRPr="00DA55D2">
          <w:rPr>
            <w:rStyle w:val="Strong"/>
            <w:rFonts w:ascii="Georgia" w:hAnsi="Georgia" w:cstheme="minorBidi"/>
            <w:b w:val="0"/>
            <w:bCs w:val="0"/>
            <w:rPrChange w:id="4503"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04" w:author="rkbansal" w:date="2020-06-21T17:35:00Z">
              <w:rPr>
                <w:rStyle w:val="Strong"/>
                <w:rFonts w:ascii="Segoe UI" w:hAnsi="Segoe UI" w:cs="Segoe UI"/>
                <w:color w:val="272727"/>
                <w:shd w:val="clear" w:color="auto" w:fill="FFFFFF"/>
              </w:rPr>
            </w:rPrChange>
          </w:rPr>
          <w:t>config-server-git-repo</w:t>
        </w:r>
      </w:ins>
      <w:ins w:id="4505" w:author="rkbansal" w:date="2020-06-21T17:34:00Z">
        <w:r>
          <w:rPr>
            <w:rFonts w:ascii="Segoe UI" w:hAnsi="Segoe UI" w:cs="Segoe UI"/>
            <w:color w:val="24292E"/>
          </w:rPr>
          <w:t>' on my computer, and '</w:t>
        </w:r>
      </w:ins>
      <w:ins w:id="4506"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507"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08" w:author="rkbansal" w:date="2020-06-21T17:35:00Z">
              <w:rPr>
                <w:rStyle w:val="Strong"/>
                <w:rFonts w:ascii="Segoe UI" w:hAnsi="Segoe UI" w:cs="Segoe UI"/>
                <w:color w:val="272727"/>
                <w:shd w:val="clear" w:color="auto" w:fill="FFFFFF"/>
              </w:rPr>
            </w:rPrChange>
          </w:rPr>
          <w:t>config-server-git-repo</w:t>
        </w:r>
      </w:ins>
      <w:ins w:id="4509" w:author="rkbansal" w:date="2020-06-21T17:34:00Z">
        <w:r>
          <w:rPr>
            <w:rFonts w:ascii="Segoe UI" w:hAnsi="Segoe UI" w:cs="Segoe UI"/>
            <w:color w:val="24292E"/>
          </w:rPr>
          <w:t xml:space="preserve">' will be the </w:t>
        </w:r>
      </w:ins>
      <w:ins w:id="4510" w:author="rkbansal" w:date="2020-06-21T17:37:00Z">
        <w:r w:rsidR="006B4C95">
          <w:rPr>
            <w:rFonts w:ascii="Segoe UI" w:hAnsi="Segoe UI" w:cs="Segoe UI"/>
            <w:color w:val="24292E"/>
          </w:rPr>
          <w:t>GitHub</w:t>
        </w:r>
      </w:ins>
      <w:ins w:id="4511"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12" w:author="rkbansal" w:date="2020-06-21T17:51:00Z"/>
          <w:rPrChange w:id="4513" w:author="rkbansal" w:date="2020-06-21T17:51:00Z">
            <w:rPr>
              <w:ins w:id="4514" w:author="rkbansal" w:date="2020-06-21T17:51:00Z"/>
              <w:rFonts w:ascii="Segoe UI" w:hAnsi="Segoe UI" w:cs="Segoe UI"/>
              <w:color w:val="24292E"/>
            </w:rPr>
          </w:rPrChange>
        </w:rPr>
      </w:pPr>
      <w:ins w:id="4515"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4516" w:author="rkbansal" w:date="2020-06-21T17:32:00Z"/>
        </w:rPr>
        <w:pPrChange w:id="4517" w:author="rkbansal" w:date="2020-06-21T17:51:00Z">
          <w:pPr>
            <w:pStyle w:val="ListParagraph"/>
            <w:numPr>
              <w:numId w:val="110"/>
            </w:numPr>
            <w:ind w:hanging="360"/>
          </w:pPr>
        </w:pPrChange>
      </w:pPr>
      <w:ins w:id="4518"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19" w:author="rkbansal" w:date="2020-06-21T18:20:00Z"/>
        </w:rPr>
      </w:pPr>
      <w:ins w:id="4520" w:author="rkbansal" w:date="2020-06-21T17:46:00Z">
        <w:r>
          <w:t>Connect your local project folder to your empty folder/repository</w:t>
        </w:r>
      </w:ins>
      <w:ins w:id="4521" w:author="rkbansal" w:date="2020-06-21T17:52:00Z">
        <w:r w:rsidR="00E91FF6">
          <w:t>(</w:t>
        </w:r>
        <w:r w:rsidR="00E91FF6" w:rsidRPr="00797D24">
          <w:rPr>
            <w:color w:val="4472C4" w:themeColor="accent1"/>
            <w:rPrChange w:id="4522" w:author="rkbansal" w:date="2020-06-21T17:52:00Z">
              <w:rPr/>
            </w:rPrChange>
          </w:rPr>
          <w:t>https://github.com/rajivbansal2981/bjjd-config-server-git-repo.git</w:t>
        </w:r>
        <w:r w:rsidR="00E91FF6">
          <w:t>)</w:t>
        </w:r>
      </w:ins>
      <w:ins w:id="4523"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24" w:author="rkbansal" w:date="2020-06-21T17:53:00Z"/>
          <w:rPrChange w:id="4525" w:author="rkbansal" w:date="2020-06-21T17:53:00Z">
            <w:rPr>
              <w:ins w:id="4526" w:author="rkbansal" w:date="2020-06-21T17:53:00Z"/>
              <w:rFonts w:ascii="Segoe UI" w:hAnsi="Segoe UI" w:cs="Segoe UI"/>
              <w:color w:val="24292E"/>
              <w:shd w:val="clear" w:color="auto" w:fill="FFFFFF"/>
            </w:rPr>
          </w:rPrChange>
        </w:rPr>
      </w:pPr>
      <w:ins w:id="4527"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28" w:author="rkbansal" w:date="2020-06-21T17:55:00Z"/>
          <w:rFonts w:asciiTheme="minorHAnsi" w:hAnsiTheme="minorHAnsi" w:cstheme="minorHAnsi"/>
          <w:color w:val="4472C4" w:themeColor="accent1"/>
          <w:sz w:val="22"/>
          <w:szCs w:val="22"/>
          <w:shd w:val="clear" w:color="auto" w:fill="FFFFFF"/>
          <w:rPrChange w:id="4529" w:author="rkbansal" w:date="2020-06-21T17:55:00Z">
            <w:rPr>
              <w:ins w:id="4530" w:author="rkbansal" w:date="2020-06-21T17:55:00Z"/>
              <w:rFonts w:asciiTheme="minorHAnsi" w:hAnsiTheme="minorHAnsi" w:cstheme="minorHAnsi"/>
              <w:color w:val="24292E"/>
              <w:sz w:val="22"/>
              <w:szCs w:val="22"/>
              <w:shd w:val="clear" w:color="auto" w:fill="FFFFFF"/>
            </w:rPr>
          </w:rPrChange>
        </w:rPr>
      </w:pPr>
      <w:ins w:id="4531" w:author="rkbansal" w:date="2020-06-21T17:54:00Z">
        <w:r w:rsidRPr="00741322">
          <w:rPr>
            <w:rFonts w:asciiTheme="minorHAnsi" w:hAnsiTheme="minorHAnsi" w:cstheme="minorHAnsi"/>
            <w:color w:val="4472C4" w:themeColor="accent1"/>
            <w:sz w:val="22"/>
            <w:szCs w:val="22"/>
            <w:shd w:val="clear" w:color="auto" w:fill="FFFFFF"/>
            <w:rPrChange w:id="4532" w:author="rkbansal" w:date="2020-06-21T17:55:00Z">
              <w:rPr>
                <w:rFonts w:ascii="Segoe UI" w:hAnsi="Segoe UI" w:cs="Segoe UI"/>
                <w:color w:val="24292E"/>
                <w:shd w:val="clear" w:color="auto" w:fill="FFFFFF"/>
              </w:rPr>
            </w:rPrChange>
          </w:rPr>
          <w:t>c</w:t>
        </w:r>
      </w:ins>
      <w:ins w:id="4533" w:author="rkbansal" w:date="2020-06-21T17:53:00Z">
        <w:r w:rsidRPr="00741322">
          <w:rPr>
            <w:rFonts w:asciiTheme="minorHAnsi" w:hAnsiTheme="minorHAnsi" w:cstheme="minorHAnsi"/>
            <w:color w:val="4472C4" w:themeColor="accent1"/>
            <w:sz w:val="22"/>
            <w:szCs w:val="22"/>
            <w:shd w:val="clear" w:color="auto" w:fill="FFFFFF"/>
            <w:rPrChange w:id="4534" w:author="rkbansal" w:date="2020-06-21T17:55:00Z">
              <w:rPr>
                <w:rFonts w:ascii="Segoe UI" w:hAnsi="Segoe UI" w:cs="Segoe UI"/>
                <w:color w:val="24292E"/>
                <w:shd w:val="clear" w:color="auto" w:fill="FFFFFF"/>
              </w:rPr>
            </w:rPrChange>
          </w:rPr>
          <w:t xml:space="preserve">d </w:t>
        </w:r>
      </w:ins>
      <w:ins w:id="4535" w:author="rkbansal" w:date="2020-06-21T17:54:00Z">
        <w:r w:rsidRPr="00741322">
          <w:rPr>
            <w:rFonts w:asciiTheme="minorHAnsi" w:hAnsiTheme="minorHAnsi" w:cstheme="minorHAnsi"/>
            <w:color w:val="4472C4" w:themeColor="accent1"/>
            <w:sz w:val="22"/>
            <w:szCs w:val="22"/>
            <w:shd w:val="clear" w:color="auto" w:fill="FFFFFF"/>
            <w:rPrChange w:id="4536"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37" w:author="rkbansal" w:date="2020-06-21T17:55:00Z"/>
          <w:rStyle w:val="HTMLCode"/>
          <w:rFonts w:asciiTheme="minorHAnsi" w:eastAsiaTheme="minorHAnsi" w:hAnsiTheme="minorHAnsi" w:cstheme="minorHAnsi"/>
          <w:sz w:val="22"/>
          <w:szCs w:val="22"/>
          <w:rPrChange w:id="4538" w:author="rkbansal" w:date="2020-06-21T17:55:00Z">
            <w:rPr>
              <w:ins w:id="4539" w:author="rkbansal" w:date="2020-06-21T17:55:00Z"/>
              <w:rStyle w:val="HTMLCode"/>
              <w:rFonts w:ascii="Consolas" w:eastAsiaTheme="majorEastAsia" w:hAnsi="Consolas"/>
              <w:color w:val="24292E"/>
            </w:rPr>
          </w:rPrChange>
        </w:rPr>
      </w:pPr>
      <w:ins w:id="4540"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41" w:author="rkbansal" w:date="2020-06-21T17:56:00Z"/>
          <w:rFonts w:asciiTheme="minorHAnsi" w:hAnsiTheme="minorHAnsi" w:cstheme="minorHAnsi"/>
          <w:color w:val="4472C4" w:themeColor="accent1"/>
          <w:sz w:val="22"/>
          <w:szCs w:val="22"/>
          <w:shd w:val="clear" w:color="auto" w:fill="FFFFFF"/>
        </w:rPr>
      </w:pPr>
      <w:ins w:id="4542" w:author="rkbansal" w:date="2020-06-21T17:55:00Z">
        <w:r w:rsidRPr="00741322">
          <w:rPr>
            <w:rFonts w:asciiTheme="minorHAnsi" w:hAnsiTheme="minorHAnsi" w:cstheme="minorHAnsi"/>
            <w:color w:val="4472C4" w:themeColor="accent1"/>
            <w:sz w:val="22"/>
            <w:szCs w:val="22"/>
            <w:shd w:val="clear" w:color="auto" w:fill="FFFFFF"/>
            <w:rPrChange w:id="4543" w:author="rkbansal" w:date="2020-06-21T17:56:00Z">
              <w:rPr>
                <w:rFonts w:ascii="Segoe UI" w:hAnsi="Segoe UI" w:cs="Segoe UI"/>
                <w:color w:val="24292E"/>
                <w:shd w:val="clear" w:color="auto" w:fill="FFFFFF"/>
              </w:rPr>
            </w:rPrChange>
          </w:rPr>
          <w:t>git remo</w:t>
        </w:r>
      </w:ins>
      <w:ins w:id="4544" w:author="rkbansal" w:date="2020-06-21T17:56:00Z">
        <w:r w:rsidRPr="00741322">
          <w:rPr>
            <w:rFonts w:asciiTheme="minorHAnsi" w:hAnsiTheme="minorHAnsi" w:cstheme="minorHAnsi"/>
            <w:color w:val="4472C4" w:themeColor="accent1"/>
            <w:sz w:val="22"/>
            <w:szCs w:val="22"/>
            <w:shd w:val="clear" w:color="auto" w:fill="FFFFFF"/>
            <w:rPrChange w:id="4545"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46"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47"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48" w:author="rkbansal" w:date="2020-06-21T17:58:00Z"/>
          <w:rFonts w:ascii="Segoe UI" w:hAnsi="Segoe UI" w:cs="Segoe UI"/>
          <w:color w:val="24292E"/>
          <w:shd w:val="clear" w:color="auto" w:fill="FFFFFF"/>
          <w:rPrChange w:id="4549" w:author="rkbansal" w:date="2020-06-21T17:58:00Z">
            <w:rPr>
              <w:ins w:id="4550" w:author="rkbansal" w:date="2020-06-21T17:58:00Z"/>
              <w:rFonts w:ascii="Segoe UI" w:hAnsi="Segoe UI" w:cs="Segoe UI"/>
              <w:shd w:val="clear" w:color="auto" w:fill="FFFFFF"/>
            </w:rPr>
          </w:rPrChange>
        </w:rPr>
      </w:pPr>
      <w:ins w:id="4551"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52"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53" w:author="rkbansal" w:date="2020-06-21T18:06:00Z"/>
          <w:rFonts w:asciiTheme="minorHAnsi" w:hAnsiTheme="minorHAnsi" w:cstheme="minorHAnsi"/>
          <w:color w:val="4472C4" w:themeColor="accent1"/>
          <w:sz w:val="22"/>
          <w:szCs w:val="22"/>
          <w:shd w:val="clear" w:color="auto" w:fill="FFFFFF"/>
        </w:rPr>
      </w:pPr>
      <w:ins w:id="4554" w:author="rkbansal" w:date="2020-06-21T17:59:00Z">
        <w:r w:rsidRPr="00B52366">
          <w:rPr>
            <w:rFonts w:asciiTheme="minorHAnsi" w:hAnsiTheme="minorHAnsi" w:cstheme="minorHAnsi"/>
            <w:color w:val="4472C4" w:themeColor="accent1"/>
            <w:sz w:val="22"/>
            <w:szCs w:val="22"/>
            <w:shd w:val="clear" w:color="auto" w:fill="FFFFFF"/>
            <w:rPrChange w:id="4555"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4556" w:author="rkbansal" w:date="2020-06-21T18:21:00Z"/>
          <w:rFonts w:asciiTheme="minorHAnsi" w:hAnsiTheme="minorHAnsi" w:cstheme="minorHAnsi"/>
          <w:color w:val="4472C4" w:themeColor="accent1"/>
          <w:sz w:val="22"/>
          <w:szCs w:val="22"/>
          <w:shd w:val="clear" w:color="auto" w:fill="FFFFFF"/>
          <w:rPrChange w:id="4557" w:author="rkbansal" w:date="2020-06-21T18:21:00Z">
            <w:rPr>
              <w:ins w:id="4558" w:author="rkbansal" w:date="2020-06-21T18:21:00Z"/>
              <w:rFonts w:ascii="Segoe UI" w:hAnsi="Segoe UI" w:cs="Segoe UI"/>
              <w:color w:val="24292E"/>
              <w:sz w:val="21"/>
              <w:szCs w:val="21"/>
            </w:rPr>
          </w:rPrChange>
        </w:rPr>
      </w:pPr>
      <w:ins w:id="4559" w:author="rkbansal" w:date="2020-06-21T18:09:00Z">
        <w:r w:rsidRPr="006C4F66">
          <w:rPr>
            <w:rFonts w:ascii="Segoe UI" w:hAnsi="Segoe UI" w:cs="Segoe UI"/>
            <w:color w:val="24292E"/>
            <w:sz w:val="21"/>
            <w:szCs w:val="21"/>
          </w:rPr>
          <w:t xml:space="preserve">Go back to the folder/repository screen on </w:t>
        </w:r>
        <w:proofErr w:type="spellStart"/>
        <w:r w:rsidRPr="006C4F66">
          <w:rPr>
            <w:rFonts w:ascii="Segoe UI" w:hAnsi="Segoe UI" w:cs="Segoe UI"/>
            <w:color w:val="24292E"/>
            <w:sz w:val="21"/>
            <w:szCs w:val="21"/>
          </w:rPr>
          <w:t>Github</w:t>
        </w:r>
        <w:proofErr w:type="spellEnd"/>
        <w:r w:rsidRPr="006C4F66">
          <w:rPr>
            <w:rFonts w:ascii="Segoe UI" w:hAnsi="Segoe UI" w:cs="Segoe UI"/>
            <w:color w:val="24292E"/>
            <w:sz w:val="21"/>
            <w:szCs w:val="21"/>
          </w:rPr>
          <w:t xml:space="preserve">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4560" w:author="rkbansal" w:date="2020-06-21T18:20:00Z"/>
          <w:rFonts w:asciiTheme="minorHAnsi" w:hAnsiTheme="minorHAnsi" w:cstheme="minorHAnsi"/>
          <w:color w:val="4472C4" w:themeColor="accent1"/>
          <w:sz w:val="22"/>
          <w:szCs w:val="22"/>
          <w:shd w:val="clear" w:color="auto" w:fill="FFFFFF"/>
          <w:rPrChange w:id="4561" w:author="rkbansal" w:date="2020-06-21T18:20:00Z">
            <w:rPr>
              <w:ins w:id="4562" w:author="rkbansal" w:date="2020-06-21T18:20:00Z"/>
              <w:rFonts w:ascii="Segoe UI" w:hAnsi="Segoe UI" w:cs="Segoe UI"/>
              <w:color w:val="24292E"/>
              <w:sz w:val="21"/>
              <w:szCs w:val="21"/>
            </w:rPr>
          </w:rPrChange>
        </w:rPr>
        <w:pPrChange w:id="4563" w:author="rkbansal" w:date="2020-06-21T18:21:00Z">
          <w:pPr>
            <w:pStyle w:val="NormalWeb"/>
            <w:numPr>
              <w:ilvl w:val="1"/>
              <w:numId w:val="110"/>
            </w:numPr>
            <w:shd w:val="clear" w:color="auto" w:fill="FFFFFF"/>
            <w:spacing w:before="240" w:beforeAutospacing="0" w:after="240" w:afterAutospacing="0"/>
            <w:ind w:left="1440" w:hanging="360"/>
          </w:pPr>
        </w:pPrChange>
      </w:pPr>
      <w:ins w:id="4564"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65" w:author="rkbansal" w:date="2020-06-21T18:24:00Z"/>
          <w:rFonts w:asciiTheme="minorHAnsi" w:hAnsiTheme="minorHAnsi" w:cstheme="minorHAnsi"/>
          <w:color w:val="4472C4" w:themeColor="accent1"/>
          <w:shd w:val="clear" w:color="auto" w:fill="FFFFFF"/>
          <w:rPrChange w:id="4566" w:author="rkbansal" w:date="2020-06-21T18:24:00Z">
            <w:rPr>
              <w:ins w:id="4567" w:author="rkbansal" w:date="2020-06-21T18:24:00Z"/>
              <w:rFonts w:ascii="Segoe UI" w:hAnsi="Segoe UI" w:cs="Segoe UI"/>
              <w:color w:val="24292E"/>
              <w:sz w:val="22"/>
              <w:szCs w:val="22"/>
            </w:rPr>
          </w:rPrChange>
        </w:rPr>
      </w:pPr>
      <w:ins w:id="4568" w:author="rkbansal" w:date="2020-06-21T18:20:00Z">
        <w:r w:rsidRPr="00D400D0">
          <w:rPr>
            <w:rFonts w:ascii="Segoe UI" w:hAnsi="Segoe UI" w:cs="Segoe UI"/>
            <w:color w:val="24292E"/>
            <w:sz w:val="22"/>
            <w:szCs w:val="22"/>
            <w:rPrChange w:id="4569" w:author="rkbansal" w:date="2020-06-21T18:21:00Z">
              <w:rPr>
                <w:rFonts w:ascii="Segoe UI" w:hAnsi="Segoe UI" w:cs="Segoe UI"/>
                <w:color w:val="24292E"/>
                <w:sz w:val="21"/>
                <w:szCs w:val="21"/>
              </w:rPr>
            </w:rPrChange>
          </w:rPr>
          <w:t xml:space="preserve">To update the application.properties </w:t>
        </w:r>
      </w:ins>
      <w:ins w:id="4570" w:author="rkbansal" w:date="2020-06-21T18:24:00Z">
        <w:r w:rsidR="00CD5CBB">
          <w:rPr>
            <w:rFonts w:ascii="Segoe UI" w:hAnsi="Segoe UI" w:cs="Segoe UI"/>
            <w:color w:val="24292E"/>
            <w:sz w:val="22"/>
            <w:szCs w:val="22"/>
          </w:rPr>
          <w:t xml:space="preserve">of project: config-server </w:t>
        </w:r>
      </w:ins>
      <w:ins w:id="4571" w:author="rkbansal" w:date="2020-06-21T18:20:00Z">
        <w:r w:rsidRPr="00D400D0">
          <w:rPr>
            <w:rFonts w:ascii="Segoe UI" w:hAnsi="Segoe UI" w:cs="Segoe UI"/>
            <w:color w:val="24292E"/>
            <w:sz w:val="22"/>
            <w:szCs w:val="22"/>
            <w:rPrChange w:id="4572" w:author="rkbansal" w:date="2020-06-21T18:21:00Z">
              <w:rPr>
                <w:rFonts w:ascii="Segoe UI" w:hAnsi="Segoe UI" w:cs="Segoe UI"/>
                <w:color w:val="24292E"/>
                <w:sz w:val="21"/>
                <w:szCs w:val="21"/>
              </w:rPr>
            </w:rPrChange>
          </w:rPr>
          <w:t xml:space="preserve">and enable the git </w:t>
        </w:r>
      </w:ins>
      <w:ins w:id="4573" w:author="rkbansal" w:date="2020-06-21T18:21:00Z">
        <w:r w:rsidR="00D400D0">
          <w:rPr>
            <w:rFonts w:ascii="Segoe UI" w:hAnsi="Segoe UI" w:cs="Segoe UI"/>
            <w:color w:val="24292E"/>
            <w:sz w:val="22"/>
            <w:szCs w:val="22"/>
          </w:rPr>
          <w:t>URI</w:t>
        </w:r>
      </w:ins>
      <w:ins w:id="4574" w:author="rkbansal" w:date="2020-06-21T18:20:00Z">
        <w:r w:rsidRPr="00D400D0">
          <w:rPr>
            <w:rFonts w:ascii="Segoe UI" w:hAnsi="Segoe UI" w:cs="Segoe UI"/>
            <w:color w:val="24292E"/>
            <w:sz w:val="22"/>
            <w:szCs w:val="22"/>
            <w:rPrChange w:id="4575" w:author="rkbansal" w:date="2020-06-21T18:21:00Z">
              <w:rPr>
                <w:rFonts w:ascii="Segoe UI" w:hAnsi="Segoe UI" w:cs="Segoe UI"/>
                <w:color w:val="24292E"/>
                <w:sz w:val="21"/>
                <w:szCs w:val="21"/>
              </w:rPr>
            </w:rPrChange>
          </w:rPr>
          <w:t xml:space="preserve"> path </w:t>
        </w:r>
      </w:ins>
      <w:ins w:id="4576" w:author="rkbansal" w:date="2020-06-21T18:21:00Z">
        <w:r w:rsidRPr="00D400D0">
          <w:rPr>
            <w:rFonts w:ascii="Segoe UI" w:hAnsi="Segoe UI" w:cs="Segoe UI"/>
            <w:color w:val="24292E"/>
            <w:sz w:val="22"/>
            <w:szCs w:val="22"/>
            <w:rPrChange w:id="4577"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78"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4579" w:author="rkbansal" w:date="2020-06-21T18:18:00Z"/>
          <w:rFonts w:asciiTheme="minorHAnsi" w:hAnsiTheme="minorHAnsi" w:cstheme="minorHAnsi"/>
          <w:color w:val="4472C4" w:themeColor="accent1"/>
          <w:shd w:val="clear" w:color="auto" w:fill="FFFFFF"/>
          <w:rPrChange w:id="4580" w:author="rkbansal" w:date="2020-06-21T18:21:00Z">
            <w:rPr>
              <w:ins w:id="4581" w:author="rkbansal" w:date="2020-06-21T18:18:00Z"/>
              <w:rFonts w:ascii="Segoe UI" w:hAnsi="Segoe UI" w:cs="Segoe UI"/>
              <w:color w:val="24292E"/>
              <w:sz w:val="21"/>
              <w:szCs w:val="21"/>
            </w:rPr>
          </w:rPrChange>
        </w:rPr>
        <w:pPrChange w:id="4582" w:author="rkbansal" w:date="2020-06-21T18:24:00Z">
          <w:pPr>
            <w:pStyle w:val="NormalWeb"/>
            <w:numPr>
              <w:ilvl w:val="1"/>
              <w:numId w:val="110"/>
            </w:numPr>
            <w:shd w:val="clear" w:color="auto" w:fill="FFFFFF"/>
            <w:spacing w:before="240" w:beforeAutospacing="0" w:after="240" w:afterAutospacing="0"/>
            <w:ind w:left="1440" w:hanging="360"/>
          </w:pPr>
        </w:pPrChange>
      </w:pPr>
      <w:ins w:id="4583"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4584" w:author="rkbansal" w:date="2020-06-21T17:29:00Z"/>
          <w:rFonts w:asciiTheme="minorHAnsi" w:hAnsiTheme="minorHAnsi" w:cstheme="minorHAnsi"/>
          <w:color w:val="4472C4" w:themeColor="accent1"/>
          <w:sz w:val="22"/>
          <w:szCs w:val="22"/>
          <w:shd w:val="clear" w:color="auto" w:fill="FFFFFF"/>
          <w:rPrChange w:id="4585" w:author="rkbansal" w:date="2020-06-21T18:11:00Z">
            <w:rPr>
              <w:ins w:id="4586" w:author="rkbansal" w:date="2020-06-21T17:29:00Z"/>
              <w:b/>
              <w:bCs/>
            </w:rPr>
          </w:rPrChange>
        </w:rPr>
        <w:pPrChange w:id="4587" w:author="rkbansal" w:date="2020-06-21T18:18:00Z">
          <w:pPr>
            <w:pStyle w:val="Heading3"/>
            <w:ind w:left="284"/>
          </w:pPr>
        </w:pPrChange>
      </w:pPr>
    </w:p>
    <w:p w14:paraId="5015CBC8" w14:textId="16190C51" w:rsidR="00304D4A" w:rsidRDefault="00304D4A">
      <w:pPr>
        <w:rPr>
          <w:ins w:id="4588" w:author="rkbansal" w:date="2020-06-21T18:19:00Z"/>
          <w:b/>
          <w:bCs/>
        </w:rPr>
        <w:pPrChange w:id="4589" w:author="rkbansal" w:date="2020-06-21T18:20:00Z">
          <w:pPr>
            <w:pStyle w:val="Heading3"/>
          </w:pPr>
        </w:pPrChange>
      </w:pPr>
      <w:ins w:id="4590" w:author="rkbansal" w:date="2020-06-21T18:20:00Z">
        <w:r>
          <w:t xml:space="preserve">4. </w:t>
        </w:r>
      </w:ins>
      <w:ins w:id="4591" w:author="rkbansal" w:date="2020-06-21T18:19:00Z">
        <w:r>
          <w:t>Connect your l</w:t>
        </w:r>
      </w:ins>
    </w:p>
    <w:p w14:paraId="44DF5D12" w14:textId="44288C0A" w:rsidR="00D36B3B" w:rsidRDefault="00DA55D2">
      <w:pPr>
        <w:pStyle w:val="Heading3"/>
        <w:rPr>
          <w:ins w:id="4592" w:author="rkbansal" w:date="2020-05-03T15:32:00Z"/>
          <w:b/>
          <w:bCs/>
        </w:rPr>
        <w:pPrChange w:id="4593" w:author="rkbansal" w:date="2020-06-21T17:29:00Z">
          <w:pPr>
            <w:pStyle w:val="Heading3"/>
            <w:ind w:left="360"/>
          </w:pPr>
        </w:pPrChange>
      </w:pPr>
      <w:proofErr w:type="spellStart"/>
      <w:ins w:id="4594" w:author="rkbansal" w:date="2020-06-21T17:29:00Z">
        <w:r>
          <w:rPr>
            <w:b/>
            <w:bCs/>
          </w:rPr>
          <w:t>D</w:t>
        </w:r>
      </w:ins>
      <w:ins w:id="4595" w:author="rkbansal" w:date="2020-05-03T15:32:00Z">
        <w:r w:rsidR="00D36B3B">
          <w:rPr>
            <w:b/>
            <w:bCs/>
          </w:rPr>
          <w:t>.</w:t>
        </w:r>
        <w:r w:rsidR="0036261E">
          <w:rPr>
            <w:b/>
            <w:bCs/>
          </w:rPr>
          <w:t>Update</w:t>
        </w:r>
        <w:proofErr w:type="spellEnd"/>
        <w:r w:rsidR="0036261E">
          <w:rPr>
            <w:b/>
            <w:bCs/>
          </w:rPr>
          <w:t xml:space="preserve"> the microservices to point config server</w:t>
        </w:r>
      </w:ins>
    </w:p>
    <w:p w14:paraId="290ACE81" w14:textId="6AA54BBC" w:rsidR="00B573FF" w:rsidRDefault="00B573FF" w:rsidP="00B573FF">
      <w:pPr>
        <w:pStyle w:val="ListParagraph"/>
        <w:rPr>
          <w:ins w:id="4596" w:author="rkbansal" w:date="2020-05-03T15:33:00Z"/>
        </w:rPr>
      </w:pPr>
      <w:ins w:id="4597" w:author="rkbansal" w:date="2020-05-03T15:32:00Z">
        <w:r>
          <w:t>In this step, we need</w:t>
        </w:r>
      </w:ins>
      <w:ins w:id="4598" w:author="rkbansal" w:date="2020-05-03T15:33:00Z">
        <w:r>
          <w:t xml:space="preserve"> t</w:t>
        </w:r>
      </w:ins>
      <w:ins w:id="4599" w:author="rkbansal" w:date="2020-05-03T15:32:00Z">
        <w:r>
          <w:t>o make changes in the new or existing microservice</w:t>
        </w:r>
      </w:ins>
      <w:ins w:id="4600" w:author="rkbansal" w:date="2020-05-03T15:33:00Z">
        <w:r w:rsidR="00A36642">
          <w:t>s</w:t>
        </w:r>
      </w:ins>
      <w:ins w:id="4601"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602" w:author="rkbansal" w:date="2020-05-03T21:42:00Z"/>
        </w:rPr>
      </w:pPr>
      <w:ins w:id="4603" w:author="rkbansal" w:date="2020-05-03T15:33:00Z">
        <w:r w:rsidRPr="00DA738D">
          <w:rPr>
            <w:b/>
            <w:bCs/>
            <w:rPrChange w:id="4604" w:author="rkbansal" w:date="2020-05-03T15:33:00Z">
              <w:rPr/>
            </w:rPrChange>
          </w:rPr>
          <w:t>For example:</w:t>
        </w:r>
        <w:r>
          <w:t xml:space="preserve"> people-mgmt-service</w:t>
        </w:r>
      </w:ins>
    </w:p>
    <w:p w14:paraId="27EC7FAC" w14:textId="68EC69C8" w:rsidR="00C416A6" w:rsidRPr="00E16D9E" w:rsidRDefault="00C416A6">
      <w:pPr>
        <w:pStyle w:val="ListParagraph"/>
        <w:rPr>
          <w:ins w:id="4605" w:author="rkbansal" w:date="2020-05-03T21:43:00Z"/>
        </w:rPr>
        <w:pPrChange w:id="4606" w:author="rkbansal" w:date="2020-05-03T21:44:00Z">
          <w:pPr>
            <w:pStyle w:val="ListParagraph"/>
            <w:numPr>
              <w:numId w:val="19"/>
            </w:numPr>
            <w:ind w:hanging="360"/>
          </w:pPr>
        </w:pPrChange>
      </w:pPr>
      <w:ins w:id="4607" w:author="rkbansal" w:date="2020-05-03T21:43:00Z">
        <w:r>
          <w:rPr>
            <w:b/>
            <w:bCs/>
          </w:rPr>
          <w:t>Perquisite</w:t>
        </w:r>
      </w:ins>
      <w:ins w:id="4608" w:author="rkbansal" w:date="2020-05-03T21:42:00Z">
        <w:r w:rsidR="00490D76">
          <w:rPr>
            <w:b/>
            <w:bCs/>
          </w:rPr>
          <w:t>:</w:t>
        </w:r>
        <w:r w:rsidR="00490D76">
          <w:t xml:space="preserve"> people-mgmt-service</w:t>
        </w:r>
      </w:ins>
      <w:ins w:id="4609" w:author="rkbansal" w:date="2020-05-03T21:43:00Z">
        <w:r>
          <w:t xml:space="preserve">’s pom should be updated </w:t>
        </w:r>
      </w:ins>
      <w:ins w:id="4610" w:author="rkbansal" w:date="2020-05-03T21:44:00Z">
        <w:r>
          <w:t>with the following changes</w:t>
        </w:r>
      </w:ins>
      <w:ins w:id="4611" w:author="rkbansal" w:date="2020-05-03T21:43:00Z">
        <w:r>
          <w:t>:</w:t>
        </w:r>
      </w:ins>
    </w:p>
    <w:p w14:paraId="2F4E30FB" w14:textId="56F31597" w:rsidR="00864941" w:rsidRPr="00864941" w:rsidRDefault="00C416A6" w:rsidP="008279BB">
      <w:pPr>
        <w:pStyle w:val="ListParagraph"/>
        <w:numPr>
          <w:ilvl w:val="1"/>
          <w:numId w:val="19"/>
        </w:numPr>
        <w:ind w:left="924" w:hanging="357"/>
        <w:rPr>
          <w:ins w:id="4612" w:author="rkbansal" w:date="2020-05-03T22:07:00Z"/>
          <w:bCs/>
          <w:rPrChange w:id="4613" w:author="rkbansal" w:date="2020-05-03T22:07:00Z">
            <w:rPr>
              <w:ins w:id="4614" w:author="rkbansal" w:date="2020-05-03T22:07:00Z"/>
              <w:bCs/>
              <w:color w:val="FF0000"/>
            </w:rPr>
          </w:rPrChange>
        </w:rPr>
      </w:pPr>
      <w:ins w:id="4615" w:author="rkbansal" w:date="2020-05-03T21:43:00Z">
        <w:r w:rsidRPr="00864941">
          <w:rPr>
            <w:bCs/>
            <w:color w:val="FF0000"/>
          </w:rPr>
          <w:t xml:space="preserve">Spring Cloud </w:t>
        </w:r>
      </w:ins>
      <w:ins w:id="4616" w:author="rkbansal" w:date="2020-05-03T22:07:00Z">
        <w:r w:rsidR="00864941" w:rsidRPr="00864941">
          <w:rPr>
            <w:bCs/>
            <w:color w:val="FF0000"/>
          </w:rPr>
          <w:t>Starter Config</w:t>
        </w:r>
      </w:ins>
      <w:ins w:id="4617" w:author="rkbansal" w:date="2020-05-03T21:43:00Z">
        <w:r w:rsidRPr="00864941">
          <w:rPr>
            <w:bCs/>
          </w:rPr>
          <w:t xml:space="preserve">: This dependency is required to </w:t>
        </w:r>
      </w:ins>
      <w:ins w:id="4618" w:author="rkbansal" w:date="2020-05-03T22:07:00Z">
        <w:r w:rsidR="00864941" w:rsidRPr="0055701B">
          <w:rPr>
            <w:bCs/>
            <w:rPrChange w:id="4619" w:author="rkbansal" w:date="2020-05-03T22:52:00Z">
              <w:rPr>
                <w:rFonts w:ascii="Arial" w:hAnsi="Arial" w:cs="Arial"/>
                <w:color w:val="4D5156"/>
                <w:sz w:val="21"/>
                <w:szCs w:val="21"/>
                <w:shd w:val="clear" w:color="auto" w:fill="FFFFFF"/>
              </w:rPr>
            </w:rPrChange>
          </w:rPr>
          <w:t>connect to the </w:t>
        </w:r>
        <w:r w:rsidR="00864941" w:rsidRPr="0055701B">
          <w:rPr>
            <w:rPrChange w:id="4620"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21"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22" w:author="rkbansal" w:date="2020-05-03T21:43:00Z"/>
          <w:bCs/>
        </w:rPr>
        <w:pPrChange w:id="4623" w:author="rkbansal" w:date="2020-05-03T21:44:00Z">
          <w:pPr>
            <w:pStyle w:val="ListParagraph"/>
            <w:numPr>
              <w:ilvl w:val="1"/>
              <w:numId w:val="19"/>
            </w:numPr>
            <w:ind w:left="1440" w:hanging="360"/>
          </w:pPr>
        </w:pPrChange>
      </w:pPr>
      <w:ins w:id="4624" w:author="rkbansal" w:date="2020-05-03T21:43:00Z">
        <w:r w:rsidRPr="00864941">
          <w:rPr>
            <w:bCs/>
            <w:color w:val="FF0000"/>
          </w:rPr>
          <w:t>Spring Boot Starter Parent</w:t>
        </w:r>
        <w:r w:rsidRPr="00864941">
          <w:rPr>
            <w:bCs/>
          </w:rPr>
          <w:t>: update the version</w:t>
        </w:r>
      </w:ins>
      <w:ins w:id="4625" w:author="rkbansal" w:date="2020-05-03T21:45:00Z">
        <w:r w:rsidR="00121243" w:rsidRPr="00864941">
          <w:rPr>
            <w:bCs/>
          </w:rPr>
          <w:t xml:space="preserve"> :</w:t>
        </w:r>
      </w:ins>
      <w:ins w:id="4626"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27" w:author="rkbansal" w:date="2020-05-03T21:43:00Z"/>
          <w:bCs/>
        </w:rPr>
        <w:pPrChange w:id="4628" w:author="rkbansal" w:date="2020-05-03T21:45:00Z">
          <w:pPr>
            <w:pStyle w:val="ListParagraph"/>
            <w:numPr>
              <w:ilvl w:val="1"/>
              <w:numId w:val="19"/>
            </w:numPr>
            <w:ind w:left="1440" w:hanging="360"/>
          </w:pPr>
        </w:pPrChange>
      </w:pPr>
      <w:ins w:id="4629"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30" w:author="rkbansal" w:date="2020-05-03T22:04:00Z"/>
          <w:bCs/>
        </w:rPr>
      </w:pPr>
      <w:ins w:id="4631"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32" w:author="rkbansal" w:date="2020-05-03T22:04:00Z"/>
          <w:bCs/>
        </w:rPr>
        <w:pPrChange w:id="4633"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34" w:author="rkbansal" w:date="2020-05-03T22:13:00Z"/>
          <w:bCs/>
        </w:rPr>
      </w:pPr>
      <w:ins w:id="4635" w:author="rkbansal" w:date="2020-05-03T22:04:00Z">
        <w:r>
          <w:rPr>
            <w:bCs/>
          </w:rPr>
          <w:t>Need to make the changes in pom.xml of people-mgmt-service</w:t>
        </w:r>
      </w:ins>
    </w:p>
    <w:p w14:paraId="18D85210" w14:textId="30FFFBF4" w:rsidR="00105024" w:rsidRDefault="00105024" w:rsidP="00105024">
      <w:pPr>
        <w:pStyle w:val="ListParagraph"/>
        <w:rPr>
          <w:ins w:id="4636" w:author="rkbansal" w:date="2020-05-03T22:14:00Z"/>
          <w:bCs/>
        </w:rPr>
      </w:pPr>
      <w:ins w:id="4637"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38" w:author="rkbansal" w:date="2020-05-03T22:04:00Z"/>
          <w:bCs/>
        </w:rPr>
        <w:pPrChange w:id="4639" w:author="rkbansal" w:date="2020-05-03T22:13:00Z">
          <w:pPr>
            <w:pStyle w:val="ListParagraph"/>
            <w:numPr>
              <w:numId w:val="19"/>
            </w:numPr>
            <w:ind w:hanging="360"/>
          </w:pPr>
        </w:pPrChange>
      </w:pPr>
      <w:ins w:id="4640"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41" w:author="rkbansal" w:date="2020-05-03T21:43:00Z"/>
          <w:bCs/>
        </w:rPr>
        <w:pPrChange w:id="4642" w:author="rkbansal" w:date="2020-05-03T22:15:00Z">
          <w:pPr>
            <w:pStyle w:val="ListParagraph"/>
            <w:numPr>
              <w:ilvl w:val="1"/>
              <w:numId w:val="19"/>
            </w:numPr>
            <w:ind w:left="1440" w:hanging="360"/>
          </w:pPr>
        </w:pPrChange>
      </w:pPr>
      <w:ins w:id="4643" w:author="rkbansal" w:date="2020-05-03T22:15:00Z">
        <w:r>
          <w:rPr>
            <w:bCs/>
          </w:rPr>
          <w:t>Moved</w:t>
        </w:r>
      </w:ins>
      <w:ins w:id="4644" w:author="rkbansal" w:date="2020-05-03T22:16:00Z">
        <w:r>
          <w:rPr>
            <w:bCs/>
          </w:rPr>
          <w:t xml:space="preserve"> the </w:t>
        </w:r>
      </w:ins>
      <w:ins w:id="4645" w:author="rkbansal" w:date="2020-05-03T22:17:00Z">
        <w:r w:rsidR="00EC40B6">
          <w:rPr>
            <w:bCs/>
          </w:rPr>
          <w:t>main</w:t>
        </w:r>
      </w:ins>
      <w:ins w:id="4646" w:author="rkbansal" w:date="2020-05-03T22:16:00Z">
        <w:r>
          <w:rPr>
            <w:bCs/>
          </w:rPr>
          <w:t xml:space="preserve"> application.properties along with different profiles to </w:t>
        </w:r>
      </w:ins>
      <w:ins w:id="4647" w:author="rkbansal" w:date="2020-05-03T22:17:00Z">
        <w:r>
          <w:rPr>
            <w:bCs/>
          </w:rPr>
          <w:t xml:space="preserve">git repository: </w:t>
        </w:r>
      </w:ins>
      <w:ins w:id="4648" w:author="rkbansal" w:date="2020-05-03T22:16:00Z">
        <w:r w:rsidRPr="00711A70">
          <w:rPr>
            <w:b/>
            <w:rPrChange w:id="4649" w:author="rkbansal" w:date="2020-05-03T22:17:00Z">
              <w:rPr>
                <w:bCs/>
              </w:rPr>
            </w:rPrChange>
          </w:rPr>
          <w:t>bjjd-config-server-git-repo</w:t>
        </w:r>
      </w:ins>
    </w:p>
    <w:p w14:paraId="62245C0E" w14:textId="4FF27E0F" w:rsidR="00C416A6" w:rsidRDefault="003D121B">
      <w:pPr>
        <w:pStyle w:val="ListParagraph"/>
        <w:rPr>
          <w:ins w:id="4650" w:author="rkbansal" w:date="2020-05-03T15:32:00Z"/>
        </w:rPr>
        <w:pPrChange w:id="4651" w:author="rkbansal" w:date="2020-05-03T15:32:00Z">
          <w:pPr>
            <w:pStyle w:val="ListParagraph"/>
            <w:numPr>
              <w:numId w:val="104"/>
            </w:numPr>
            <w:ind w:hanging="360"/>
          </w:pPr>
        </w:pPrChange>
      </w:pPr>
      <w:ins w:id="4652"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53" w:author="rkbansal" w:date="2020-05-03T15:32:00Z"/>
          <w:rPrChange w:id="4654" w:author="rkbansal" w:date="2020-05-03T15:32:00Z">
            <w:rPr>
              <w:ins w:id="4655" w:author="rkbansal" w:date="2020-05-03T15:32:00Z"/>
              <w:b/>
              <w:bCs/>
            </w:rPr>
          </w:rPrChange>
        </w:rPr>
        <w:pPrChange w:id="4656"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57" w:author="rkbansal" w:date="2020-05-03T22:20:00Z"/>
          <w:rFonts w:asciiTheme="minorHAnsi" w:hAnsiTheme="minorHAnsi" w:cstheme="minorHAnsi"/>
        </w:rPr>
      </w:pPr>
      <w:ins w:id="4658" w:author="rkbansal" w:date="2020-05-03T22:18:00Z">
        <w:r>
          <w:rPr>
            <w:rFonts w:asciiTheme="minorHAnsi" w:hAnsiTheme="minorHAnsi" w:cstheme="minorHAnsi"/>
          </w:rPr>
          <w:t xml:space="preserve">In the people-mgmt-service, still there will be an application.properties file but it will </w:t>
        </w:r>
      </w:ins>
      <w:ins w:id="4659" w:author="rkbansal" w:date="2020-05-03T22:19:00Z">
        <w:r w:rsidR="00B91AD7">
          <w:rPr>
            <w:rFonts w:asciiTheme="minorHAnsi" w:hAnsiTheme="minorHAnsi" w:cstheme="minorHAnsi"/>
          </w:rPr>
          <w:t xml:space="preserve">have </w:t>
        </w:r>
      </w:ins>
      <w:ins w:id="4660" w:author="rkbansal" w:date="2020-05-03T22:20:00Z">
        <w:r w:rsidR="00670971">
          <w:rPr>
            <w:rFonts w:asciiTheme="minorHAnsi" w:hAnsiTheme="minorHAnsi" w:cstheme="minorHAnsi"/>
          </w:rPr>
          <w:t xml:space="preserve">following </w:t>
        </w:r>
      </w:ins>
      <w:ins w:id="4661" w:author="rkbansal" w:date="2020-05-03T22:19:00Z">
        <w:r w:rsidR="00B91AD7">
          <w:rPr>
            <w:rFonts w:asciiTheme="minorHAnsi" w:hAnsiTheme="minorHAnsi" w:cstheme="minorHAnsi"/>
          </w:rPr>
          <w:t>minimum details</w:t>
        </w:r>
      </w:ins>
      <w:ins w:id="4662"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63" w:author="rkbansal" w:date="2020-05-03T22:20:00Z"/>
          <w:rFonts w:asciiTheme="minorHAnsi" w:hAnsiTheme="minorHAnsi" w:cstheme="minorHAnsi"/>
        </w:rPr>
      </w:pPr>
      <w:ins w:id="4664"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65" w:author="rkbansal" w:date="2020-05-03T22:21:00Z"/>
          <w:rFonts w:asciiTheme="minorHAnsi" w:hAnsiTheme="minorHAnsi" w:cstheme="minorHAnsi"/>
        </w:rPr>
      </w:pPr>
      <w:ins w:id="4666"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67" w:author="rkbansal" w:date="2020-05-03T22:22:00Z"/>
          <w:rFonts w:asciiTheme="minorHAnsi" w:hAnsiTheme="minorHAnsi" w:cstheme="minorHAnsi"/>
        </w:rPr>
      </w:pPr>
      <w:ins w:id="4668" w:author="rkbansal" w:date="2020-05-03T22:22:00Z">
        <w:r>
          <w:rPr>
            <w:rFonts w:asciiTheme="minorHAnsi" w:hAnsiTheme="minorHAnsi" w:cstheme="minorHAnsi"/>
          </w:rPr>
          <w:t>C</w:t>
        </w:r>
      </w:ins>
      <w:ins w:id="4669" w:author="rkbansal" w:date="2020-05-03T22:21:00Z">
        <w:r w:rsidRPr="00670971">
          <w:rPr>
            <w:rFonts w:asciiTheme="minorHAnsi" w:hAnsiTheme="minorHAnsi" w:cstheme="minorHAnsi"/>
            <w:rPrChange w:id="4670" w:author="rkbansal" w:date="2020-05-03T22:22:00Z">
              <w:rPr>
                <w:rFonts w:ascii="Consolas" w:hAnsi="Consolas" w:cs="Consolas"/>
                <w:color w:val="93A1A1"/>
                <w:sz w:val="20"/>
                <w:szCs w:val="20"/>
                <w:shd w:val="clear" w:color="auto" w:fill="E8F2FE"/>
              </w:rPr>
            </w:rPrChange>
          </w:rPr>
          <w:t xml:space="preserve">loud config server </w:t>
        </w:r>
      </w:ins>
      <w:ins w:id="4671" w:author="rkbansal" w:date="2020-05-03T22:22:00Z">
        <w:r>
          <w:rPr>
            <w:rFonts w:asciiTheme="minorHAnsi" w:hAnsiTheme="minorHAnsi" w:cstheme="minorHAnsi"/>
          </w:rPr>
          <w:t>URI</w:t>
        </w:r>
      </w:ins>
      <w:ins w:id="4672" w:author="rkbansal" w:date="2020-05-03T22:21:00Z">
        <w:r w:rsidRPr="00670971">
          <w:rPr>
            <w:rFonts w:asciiTheme="minorHAnsi" w:hAnsiTheme="minorHAnsi" w:cstheme="minorHAnsi"/>
            <w:rPrChange w:id="4673"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74" w:author="rkbansal" w:date="2020-05-03T22:24:00Z"/>
          <w:rFonts w:asciiTheme="minorHAnsi" w:hAnsiTheme="minorHAnsi" w:cstheme="minorHAnsi"/>
        </w:rPr>
      </w:pPr>
      <w:ins w:id="4675"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76" w:author="rkbansal" w:date="2020-05-03T15:04:00Z"/>
          <w:rFonts w:asciiTheme="minorHAnsi" w:hAnsiTheme="minorHAnsi" w:cstheme="minorHAnsi"/>
          <w:rPrChange w:id="4677" w:author="rkbansal" w:date="2020-05-03T22:22:00Z">
            <w:rPr>
              <w:ins w:id="4678" w:author="rkbansal" w:date="2020-05-03T15:04:00Z"/>
            </w:rPr>
          </w:rPrChange>
        </w:rPr>
      </w:pPr>
      <w:ins w:id="4679" w:author="rkbansal" w:date="2020-05-03T22:25:00Z">
        <w:r>
          <w:rPr>
            <w:rFonts w:asciiTheme="minorHAnsi" w:hAnsiTheme="minorHAnsi" w:cstheme="minorHAnsi"/>
          </w:rPr>
          <w:t xml:space="preserve">To </w:t>
        </w:r>
      </w:ins>
      <w:ins w:id="4680" w:author="rkbansal" w:date="2020-05-03T22:37:00Z">
        <w:r w:rsidR="004E69BC">
          <w:rPr>
            <w:rFonts w:asciiTheme="minorHAnsi" w:hAnsiTheme="minorHAnsi" w:cstheme="minorHAnsi"/>
          </w:rPr>
          <w:t>verify all the changes</w:t>
        </w:r>
      </w:ins>
      <w:ins w:id="4681" w:author="rkbansal" w:date="2020-05-03T22:38:00Z">
        <w:r w:rsidR="004E69BC">
          <w:rPr>
            <w:rFonts w:asciiTheme="minorHAnsi" w:hAnsiTheme="minorHAnsi" w:cstheme="minorHAnsi"/>
          </w:rPr>
          <w:t>,</w:t>
        </w:r>
      </w:ins>
      <w:ins w:id="4682" w:author="rkbansal" w:date="2020-05-03T22:39:00Z">
        <w:r w:rsidR="004351EA">
          <w:rPr>
            <w:rFonts w:asciiTheme="minorHAnsi" w:hAnsiTheme="minorHAnsi" w:cstheme="minorHAnsi"/>
          </w:rPr>
          <w:t xml:space="preserve"> </w:t>
        </w:r>
      </w:ins>
      <w:ins w:id="4683" w:author="rkbansal" w:date="2020-05-03T22:37:00Z">
        <w:r w:rsidR="004E69BC">
          <w:rPr>
            <w:rFonts w:asciiTheme="minorHAnsi" w:hAnsiTheme="minorHAnsi" w:cstheme="minorHAnsi"/>
          </w:rPr>
          <w:t xml:space="preserve">run the following </w:t>
        </w:r>
      </w:ins>
      <w:ins w:id="4684"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85" w:author="rkbansal" w:date="2020-05-03T22:25:00Z"/>
          <w:rFonts w:asciiTheme="minorHAnsi" w:hAnsiTheme="minorHAnsi" w:cstheme="minorHAnsi"/>
        </w:rPr>
        <w:pPrChange w:id="4686" w:author="rkbansal" w:date="2020-05-03T22:38:00Z">
          <w:pPr>
            <w:pStyle w:val="ListParagraph"/>
            <w:jc w:val="both"/>
          </w:pPr>
        </w:pPrChange>
      </w:pPr>
      <w:proofErr w:type="spellStart"/>
      <w:ins w:id="4687" w:author="rkbansal" w:date="2020-05-03T22:25:00Z">
        <w:r>
          <w:rPr>
            <w:rFonts w:asciiTheme="minorHAnsi" w:hAnsiTheme="minorHAnsi" w:cstheme="minorHAnsi"/>
          </w:rPr>
          <w:t>ConfigServerApplication</w:t>
        </w:r>
        <w:proofErr w:type="spellEnd"/>
      </w:ins>
    </w:p>
    <w:p w14:paraId="02A34578" w14:textId="380C7FDF" w:rsidR="008279BB" w:rsidRDefault="008279BB" w:rsidP="004E69BC">
      <w:pPr>
        <w:pStyle w:val="ListParagraph"/>
        <w:numPr>
          <w:ilvl w:val="1"/>
          <w:numId w:val="19"/>
        </w:numPr>
        <w:jc w:val="both"/>
        <w:rPr>
          <w:ins w:id="4688" w:author="rkbansal" w:date="2020-05-03T22:38:00Z"/>
          <w:rFonts w:asciiTheme="minorHAnsi" w:hAnsiTheme="minorHAnsi" w:cstheme="minorHAnsi"/>
        </w:rPr>
      </w:pPr>
      <w:proofErr w:type="spellStart"/>
      <w:ins w:id="4689" w:author="rkbansal" w:date="2020-05-03T22:25:00Z">
        <w:r>
          <w:rPr>
            <w:rFonts w:asciiTheme="minorHAnsi" w:hAnsiTheme="minorHAnsi" w:cstheme="minorHAnsi"/>
          </w:rPr>
          <w:t>Eureka</w:t>
        </w:r>
      </w:ins>
      <w:ins w:id="4690" w:author="rkbansal" w:date="2020-05-03T22:37:00Z">
        <w:r w:rsidR="004E69BC">
          <w:rPr>
            <w:rFonts w:asciiTheme="minorHAnsi" w:hAnsiTheme="minorHAnsi" w:cstheme="minorHAnsi"/>
          </w:rPr>
          <w:t>ServerApplication</w:t>
        </w:r>
      </w:ins>
      <w:proofErr w:type="spellEnd"/>
    </w:p>
    <w:p w14:paraId="529260BB" w14:textId="5EAAE633" w:rsidR="004E69BC" w:rsidRPr="00863912" w:rsidRDefault="004E69BC">
      <w:pPr>
        <w:pStyle w:val="ListParagraph"/>
        <w:numPr>
          <w:ilvl w:val="1"/>
          <w:numId w:val="19"/>
        </w:numPr>
        <w:jc w:val="both"/>
        <w:rPr>
          <w:ins w:id="4691" w:author="rkbansal" w:date="2020-05-03T15:02:00Z"/>
          <w:rFonts w:asciiTheme="minorHAnsi" w:hAnsiTheme="minorHAnsi" w:cstheme="minorHAnsi"/>
          <w:rPrChange w:id="4692" w:author="rkbansal" w:date="2020-05-03T15:04:00Z">
            <w:rPr>
              <w:ins w:id="4693" w:author="rkbansal" w:date="2020-05-03T15:02:00Z"/>
              <w:rFonts w:ascii="Segoe UI" w:hAnsi="Segoe UI" w:cs="Segoe UI"/>
              <w:b/>
              <w:bCs/>
              <w:color w:val="000000"/>
            </w:rPr>
          </w:rPrChange>
        </w:rPr>
        <w:pPrChange w:id="4694" w:author="rkbansal" w:date="2020-05-03T22:38:00Z">
          <w:pPr>
            <w:pStyle w:val="Heading6"/>
            <w:numPr>
              <w:numId w:val="101"/>
            </w:numPr>
            <w:ind w:left="360" w:hanging="360"/>
          </w:pPr>
        </w:pPrChange>
      </w:pPr>
      <w:proofErr w:type="spellStart"/>
      <w:ins w:id="4695" w:author="rkbansal" w:date="2020-05-03T22:38:00Z">
        <w:r>
          <w:rPr>
            <w:rFonts w:asciiTheme="minorHAnsi" w:hAnsiTheme="minorHAnsi" w:cstheme="minorHAnsi"/>
          </w:rPr>
          <w:t>PeopleMgmtRestApplication</w:t>
        </w:r>
      </w:ins>
      <w:proofErr w:type="spellEnd"/>
    </w:p>
    <w:p w14:paraId="3F27EF73" w14:textId="7FF97583" w:rsidR="00A12A3E" w:rsidRDefault="00A12A3E">
      <w:pPr>
        <w:ind w:left="1080"/>
        <w:rPr>
          <w:ins w:id="4696" w:author="rkbansal" w:date="2020-05-03T22:42:00Z"/>
        </w:rPr>
        <w:pPrChange w:id="4697" w:author="rkbansal" w:date="2020-05-03T22:42:00Z">
          <w:pPr>
            <w:pStyle w:val="ListParagraph"/>
            <w:numPr>
              <w:ilvl w:val="1"/>
              <w:numId w:val="19"/>
            </w:numPr>
            <w:ind w:left="1440" w:hanging="360"/>
          </w:pPr>
        </w:pPrChange>
      </w:pPr>
      <w:ins w:id="4698"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699" w:author="rkbansal" w:date="2020-05-03T22:42:00Z"/>
        </w:rPr>
      </w:pPr>
      <w:ins w:id="4700"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701" w:author="rkbansal" w:date="2020-04-28T01:23:00Z"/>
          <w:rFonts w:asciiTheme="minorHAnsi" w:hAnsiTheme="minorHAnsi" w:cstheme="minorHAnsi"/>
          <w:rPrChange w:id="4702" w:author="rkbansal" w:date="2020-05-03T15:02:00Z">
            <w:rPr>
              <w:ins w:id="4703" w:author="rkbansal" w:date="2020-04-28T01:23:00Z"/>
              <w:rFonts w:ascii="Segoe UI" w:hAnsi="Segoe UI" w:cs="Segoe UI"/>
              <w:color w:val="272727"/>
              <w:shd w:val="clear" w:color="auto" w:fill="FFFFFF"/>
            </w:rPr>
          </w:rPrChange>
        </w:rPr>
        <w:pPrChange w:id="4704" w:author="rkbansal" w:date="2020-05-03T15:03:00Z">
          <w:pPr>
            <w:pStyle w:val="ListParagraph"/>
            <w:numPr>
              <w:numId w:val="19"/>
            </w:numPr>
            <w:ind w:hanging="360"/>
            <w:jc w:val="both"/>
          </w:pPr>
        </w:pPrChange>
      </w:pPr>
    </w:p>
    <w:p w14:paraId="3CFE063A" w14:textId="38ED61EF" w:rsidR="00B12EFF" w:rsidRPr="00B12EFF" w:rsidRDefault="00B12EFF">
      <w:pPr>
        <w:rPr>
          <w:ins w:id="4705" w:author="rkbansal" w:date="2020-04-28T01:16:00Z"/>
          <w:rPrChange w:id="4706" w:author="rkbansal" w:date="2020-04-28T01:17:00Z">
            <w:rPr>
              <w:ins w:id="4707" w:author="rkbansal" w:date="2020-04-28T01:16:00Z"/>
              <w:b/>
              <w:bCs/>
            </w:rPr>
          </w:rPrChange>
        </w:rPr>
        <w:pPrChange w:id="4708" w:author="rkbansal" w:date="2020-04-28T01:17:00Z">
          <w:pPr>
            <w:pStyle w:val="Heading3"/>
            <w:ind w:left="360"/>
          </w:pPr>
        </w:pPrChange>
      </w:pPr>
    </w:p>
    <w:p w14:paraId="0969D5FA" w14:textId="734173BA" w:rsidR="00B12EFF" w:rsidRPr="00B12EFF" w:rsidRDefault="00B12EFF">
      <w:pPr>
        <w:rPr>
          <w:ins w:id="4709" w:author="rkbansal" w:date="2020-04-28T01:16:00Z"/>
          <w:rPrChange w:id="4710" w:author="rkbansal" w:date="2020-04-28T01:16:00Z">
            <w:rPr>
              <w:ins w:id="4711" w:author="rkbansal" w:date="2020-04-28T01:16:00Z"/>
              <w:b/>
              <w:bCs/>
            </w:rPr>
          </w:rPrChange>
        </w:rPr>
        <w:pPrChange w:id="4712" w:author="rkbansal" w:date="2020-04-28T01:16:00Z">
          <w:pPr>
            <w:pStyle w:val="Heading3"/>
            <w:ind w:left="360"/>
          </w:pPr>
        </w:pPrChange>
      </w:pPr>
    </w:p>
    <w:p w14:paraId="0F81EAC3" w14:textId="0E988956" w:rsidR="00B12EFF" w:rsidRDefault="00B12EFF" w:rsidP="00B12EFF">
      <w:pPr>
        <w:rPr>
          <w:ins w:id="4713" w:author="rkbansal" w:date="2020-04-28T01:16:00Z"/>
        </w:rPr>
      </w:pPr>
      <w:ins w:id="4714" w:author="rkbansal" w:date="2020-04-28T01:16:00Z">
        <w:r>
          <w:tab/>
        </w:r>
        <w:r>
          <w:tab/>
        </w:r>
      </w:ins>
    </w:p>
    <w:p w14:paraId="1FAB6D9B" w14:textId="77777777" w:rsidR="00B12EFF" w:rsidRPr="00B12EFF" w:rsidRDefault="00B12EFF">
      <w:pPr>
        <w:rPr>
          <w:ins w:id="4715" w:author="rkbansal" w:date="2020-04-28T01:12:00Z"/>
        </w:rPr>
        <w:pPrChange w:id="4716" w:author="rkbansal" w:date="2020-04-28T01:16:00Z">
          <w:pPr>
            <w:pStyle w:val="ListParagraph"/>
            <w:numPr>
              <w:numId w:val="19"/>
            </w:numPr>
            <w:ind w:hanging="360"/>
          </w:pPr>
        </w:pPrChange>
      </w:pPr>
    </w:p>
    <w:p w14:paraId="6F388418" w14:textId="77777777" w:rsidR="00A87A76" w:rsidRDefault="00A87A76">
      <w:pPr>
        <w:rPr>
          <w:ins w:id="4717" w:author="rkbansal" w:date="2020-04-28T01:15:00Z"/>
          <w:rFonts w:eastAsiaTheme="majorEastAsia" w:cstheme="majorBidi"/>
          <w:b/>
          <w:color w:val="2F5496" w:themeColor="accent1" w:themeShade="BF"/>
          <w:sz w:val="28"/>
        </w:rPr>
      </w:pPr>
      <w:ins w:id="4718" w:author="rkbansal" w:date="2020-04-28T01:15:00Z">
        <w:r>
          <w:rPr>
            <w:b/>
            <w:sz w:val="28"/>
          </w:rPr>
          <w:br w:type="page"/>
        </w:r>
      </w:ins>
    </w:p>
    <w:p w14:paraId="2F6B924D" w14:textId="2DD8BF88" w:rsidR="00F90050" w:rsidRDefault="00F90050" w:rsidP="006350C6">
      <w:pPr>
        <w:pStyle w:val="Heading2"/>
        <w:rPr>
          <w:ins w:id="4719"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20" w:author="Rajiv Bansal" w:date="2019-11-29T09:11:00Z">
            <w:rPr>
              <w:rFonts w:ascii="Georgia" w:hAnsi="Georgia"/>
              <w:b/>
              <w:sz w:val="28"/>
              <w:szCs w:val="24"/>
            </w:rPr>
          </w:rPrChange>
        </w:rPr>
        <w:pPrChange w:id="4721" w:author="Rajiv Bansal" w:date="2019-11-29T09:11:00Z">
          <w:pPr>
            <w:pStyle w:val="Heading2"/>
          </w:pPr>
        </w:pPrChange>
      </w:pPr>
      <w:ins w:id="4722" w:author="Rajiv Bansal" w:date="2019-11-29T09:11:00Z">
        <w:r w:rsidRPr="006350C6">
          <w:t>This application is developed to register all the microservices. So that every microservice can communicate with each other without knowing their IP address of the microservice</w:t>
        </w:r>
      </w:ins>
      <w:ins w:id="4723"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24" w:author="rkbansal" w:date="2020-05-16T20:18:00Z"/>
        </w:rPr>
      </w:pPr>
      <w:ins w:id="4725"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26" w:author="rkbansal" w:date="2020-05-16T20:18:00Z"/>
          <w:bCs/>
        </w:rPr>
      </w:pPr>
      <w:ins w:id="4727"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28" w:author="rkbansal" w:date="2020-05-16T20:18:00Z"/>
          <w:bCs/>
        </w:rPr>
      </w:pPr>
      <w:ins w:id="4729"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4730" w:author="rkbansal" w:date="2020-05-16T20:18:00Z"/>
          <w:bCs/>
        </w:rPr>
      </w:pPr>
      <w:ins w:id="4731"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32" w:author="rkbansal" w:date="2020-05-16T20:18:00Z"/>
          <w:bCs/>
        </w:rPr>
      </w:pPr>
      <w:ins w:id="4733"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34" w:author="rkbansal" w:date="2020-05-16T20:19:00Z"/>
          <w:bCs/>
          <w:rPrChange w:id="4735" w:author="rkbansal" w:date="2020-05-16T20:19:00Z">
            <w:rPr>
              <w:ins w:id="4736" w:author="rkbansal" w:date="2020-05-16T20:19:00Z"/>
              <w:bCs/>
              <w:color w:val="FF0000"/>
            </w:rPr>
          </w:rPrChange>
        </w:rPr>
      </w:pPr>
      <w:ins w:id="4737" w:author="rkbansal" w:date="2020-05-16T20:18:00Z">
        <w:r>
          <w:rPr>
            <w:bCs/>
            <w:color w:val="FF0000"/>
          </w:rPr>
          <w:t>W</w:t>
        </w:r>
      </w:ins>
      <w:ins w:id="4738"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39" w:author="rkbansal" w:date="2020-05-16T20:19:00Z"/>
          <w:bCs/>
          <w:rPrChange w:id="4740" w:author="rkbansal" w:date="2020-05-16T20:19:00Z">
            <w:rPr>
              <w:ins w:id="4741" w:author="rkbansal" w:date="2020-05-16T20:19:00Z"/>
              <w:bCs/>
              <w:color w:val="FF0000"/>
            </w:rPr>
          </w:rPrChange>
        </w:rPr>
      </w:pPr>
      <w:ins w:id="4742"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43" w:author="rkbansal" w:date="2020-05-16T20:19:00Z"/>
          <w:bCs/>
          <w:rPrChange w:id="4744" w:author="rkbansal" w:date="2020-05-16T20:19:00Z">
            <w:rPr>
              <w:ins w:id="4745" w:author="rkbansal" w:date="2020-05-16T20:19:00Z"/>
              <w:bCs/>
              <w:color w:val="FF0000"/>
            </w:rPr>
          </w:rPrChange>
        </w:rPr>
      </w:pPr>
      <w:proofErr w:type="spellStart"/>
      <w:ins w:id="4746" w:author="rkbansal" w:date="2020-05-16T20:19:00Z">
        <w:r>
          <w:rPr>
            <w:bCs/>
            <w:color w:val="FF0000"/>
          </w:rPr>
          <w:t>DevTools</w:t>
        </w:r>
        <w:proofErr w:type="spellEnd"/>
        <w:r>
          <w:rPr>
            <w:bCs/>
            <w:color w:val="FF0000"/>
          </w:rPr>
          <w:t xml:space="preserve"> (optional)</w:t>
        </w:r>
      </w:ins>
    </w:p>
    <w:p w14:paraId="6F55705E" w14:textId="142E9FA5" w:rsidR="003B7071" w:rsidRPr="000162A4" w:rsidRDefault="003B7071">
      <w:pPr>
        <w:ind w:left="720"/>
        <w:rPr>
          <w:ins w:id="4747" w:author="rkbansal" w:date="2020-05-16T20:18:00Z"/>
          <w:bCs/>
        </w:rPr>
        <w:pPrChange w:id="4748" w:author="rkbansal" w:date="2020-05-16T21:43:00Z">
          <w:pPr>
            <w:pStyle w:val="ListParagraph"/>
            <w:numPr>
              <w:ilvl w:val="1"/>
              <w:numId w:val="107"/>
            </w:numPr>
            <w:ind w:left="1440" w:hanging="360"/>
          </w:pPr>
        </w:pPrChange>
      </w:pPr>
      <w:ins w:id="4749"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50" w:author="rkbansal" w:date="2020-05-16T20:19:00Z"/>
        </w:rPr>
      </w:pPr>
      <w:ins w:id="4751"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00400"/>
                      </a:xfrm>
                      <a:prstGeom prst="rect">
                        <a:avLst/>
                      </a:prstGeom>
                    </pic:spPr>
                  </pic:pic>
                </a:graphicData>
              </a:graphic>
            </wp:inline>
          </w:drawing>
        </w:r>
      </w:ins>
      <w:del w:id="4752"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53" w:author="rkbansal" w:date="2020-05-16T20:19:00Z"/>
          <w:rFonts w:asciiTheme="minorHAnsi" w:hAnsiTheme="minorHAnsi"/>
          <w:b/>
          <w:sz w:val="18"/>
          <w:szCs w:val="22"/>
        </w:rPr>
      </w:pPr>
      <w:del w:id="4754"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55" w:author="rkbansal" w:date="2020-05-16T20:19:00Z"/>
          <w:rFonts w:asciiTheme="minorHAnsi" w:hAnsiTheme="minorHAnsi"/>
          <w:b/>
          <w:sz w:val="18"/>
          <w:szCs w:val="22"/>
        </w:rPr>
      </w:pPr>
      <w:del w:id="4756"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57" w:author="rkbansal" w:date="2020-05-16T20:19:00Z"/>
          <w:rFonts w:asciiTheme="minorHAnsi" w:hAnsiTheme="minorHAnsi"/>
          <w:b/>
          <w:sz w:val="18"/>
          <w:szCs w:val="22"/>
        </w:rPr>
      </w:pPr>
      <w:del w:id="4758"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59"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60" w:author="rkbansal" w:date="2020-05-16T21:45:00Z"/>
          <w:bCs/>
        </w:rPr>
      </w:pPr>
      <w:ins w:id="4761"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62" w:author="rkbansal" w:date="2020-05-16T21:45:00Z"/>
        </w:rPr>
      </w:pPr>
      <w:ins w:id="4763" w:author="rkbansal" w:date="2020-05-16T21:45:00Z">
        <w:r>
          <w:rPr>
            <w:noProof/>
          </w:rPr>
          <w:t xml:space="preserve"> </w:t>
        </w:r>
      </w:ins>
      <w:ins w:id="4764"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65" w:author="rkbansal" w:date="2020-05-16T21:45:00Z"/>
        </w:rPr>
      </w:pPr>
    </w:p>
    <w:p w14:paraId="41457D8B" w14:textId="77777777" w:rsidR="002C5B29" w:rsidRDefault="002C5B29" w:rsidP="002C5B29">
      <w:pPr>
        <w:pStyle w:val="ListParagraph"/>
        <w:numPr>
          <w:ilvl w:val="0"/>
          <w:numId w:val="19"/>
        </w:numPr>
        <w:jc w:val="both"/>
        <w:rPr>
          <w:ins w:id="4766" w:author="rkbansal" w:date="2020-05-16T21:45:00Z"/>
          <w:rFonts w:asciiTheme="minorHAnsi" w:hAnsiTheme="minorHAnsi" w:cstheme="minorHAnsi"/>
        </w:rPr>
      </w:pPr>
      <w:ins w:id="4767"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68" w:author="rkbansal" w:date="2020-05-16T21:45:00Z"/>
          <w:rFonts w:asciiTheme="minorHAnsi" w:hAnsiTheme="minorHAnsi" w:cstheme="minorHAnsi"/>
        </w:rPr>
      </w:pPr>
      <w:ins w:id="4769"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70" w:author="rkbansal" w:date="2020-05-16T21:45:00Z"/>
          <w:rFonts w:asciiTheme="minorHAnsi" w:hAnsiTheme="minorHAnsi" w:cstheme="minorHAnsi"/>
        </w:rPr>
      </w:pPr>
      <w:ins w:id="4771"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72" w:author="rkbansal" w:date="2020-05-16T21:45:00Z"/>
          <w:rFonts w:asciiTheme="minorHAnsi" w:hAnsiTheme="minorHAnsi" w:cstheme="minorHAnsi"/>
        </w:rPr>
      </w:pPr>
      <w:ins w:id="4773"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74" w:author="rkbansal" w:date="2020-05-16T21:45:00Z"/>
          <w:rFonts w:asciiTheme="minorHAnsi" w:hAnsiTheme="minorHAnsi" w:cstheme="minorHAnsi"/>
        </w:rPr>
      </w:pPr>
    </w:p>
    <w:p w14:paraId="74DE1213" w14:textId="2004DBA9" w:rsidR="002C5B29" w:rsidRDefault="001F5DD4" w:rsidP="002C5B29">
      <w:pPr>
        <w:pStyle w:val="ListParagraph"/>
        <w:rPr>
          <w:ins w:id="4775" w:author="rkbansal" w:date="2020-05-16T21:45:00Z"/>
        </w:rPr>
      </w:pPr>
      <w:ins w:id="4776"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77" w:author="rkbansal" w:date="2020-05-16T21:45:00Z"/>
        </w:rPr>
      </w:pPr>
      <w:del w:id="4778"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79" w:author="rkbansal" w:date="2020-05-16T21:45:00Z"/>
          <w:b/>
          <w:sz w:val="18"/>
        </w:rPr>
      </w:pPr>
      <w:del w:id="4780"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58035"/>
                      </a:xfrm>
                      <a:prstGeom prst="rect">
                        <a:avLst/>
                      </a:prstGeom>
                    </pic:spPr>
                  </pic:pic>
                </a:graphicData>
              </a:graphic>
            </wp:inline>
          </w:drawing>
        </w:r>
      </w:del>
      <w:ins w:id="4781" w:author="Rajiv Bansal" w:date="2019-11-30T22:34:00Z">
        <w:del w:id="4782"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proofErr w:type="spellStart"/>
      <w:r w:rsidR="00111862" w:rsidRPr="006958AE">
        <w:rPr>
          <w:b/>
        </w:rPr>
        <w:t>EurekaServerApplication</w:t>
      </w:r>
      <w:proofErr w:type="spellEnd"/>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83" w:author="Rajiv Bansal" w:date="2019-11-30T21:54:00Z"/>
          <w:b/>
          <w:sz w:val="18"/>
          <w:rPrChange w:id="4784" w:author="Rajiv Bansal" w:date="2019-11-30T21:54:00Z">
            <w:rPr>
              <w:ins w:id="4785" w:author="Rajiv Bansal" w:date="2019-11-30T21:54:00Z"/>
              <w:b/>
            </w:rPr>
          </w:rPrChange>
        </w:rPr>
      </w:pPr>
      <w:r>
        <w:t>Run the application</w:t>
      </w:r>
      <w:r w:rsidR="007A6875">
        <w:t xml:space="preserve"> as </w:t>
      </w:r>
      <w:r w:rsidR="007A6875" w:rsidRPr="007A6875">
        <w:rPr>
          <w:b/>
        </w:rPr>
        <w:t>Spring Boot App</w:t>
      </w:r>
      <w:ins w:id="4786" w:author="Rajiv Bansal" w:date="2019-11-30T21:54:00Z">
        <w:r w:rsidR="004A202C" w:rsidRPr="00B7224E">
          <w:rPr>
            <w:rPrChange w:id="4787" w:author="Rajiv Bansal" w:date="2019-11-30T21:54:00Z">
              <w:rPr>
                <w:b/>
              </w:rPr>
            </w:rPrChange>
          </w:rPr>
          <w:t>:</w:t>
        </w:r>
        <w:r w:rsidR="004A202C" w:rsidRPr="00B7224E">
          <w:rPr>
            <w:rPrChange w:id="4788" w:author="Rajiv Bansal" w:date="2019-11-30T21:54:00Z">
              <w:rPr>
                <w:rFonts w:ascii="Consolas" w:hAnsi="Consolas" w:cs="Consolas"/>
                <w:color w:val="000000"/>
                <w:sz w:val="20"/>
                <w:szCs w:val="20"/>
                <w:u w:val="single"/>
                <w:shd w:val="clear" w:color="auto" w:fill="D4D4D4"/>
              </w:rPr>
            </w:rPrChange>
          </w:rPr>
          <w:t xml:space="preserve"> </w:t>
        </w:r>
        <w:proofErr w:type="spellStart"/>
        <w:r w:rsidR="004A202C" w:rsidRPr="00B7224E">
          <w:rPr>
            <w:rPrChange w:id="4789"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16C6E890" w14:textId="4635A745" w:rsidR="004A202C" w:rsidRPr="007A6875" w:rsidRDefault="004A202C">
      <w:pPr>
        <w:pStyle w:val="ListParagraph"/>
        <w:rPr>
          <w:b/>
          <w:sz w:val="18"/>
        </w:rPr>
        <w:pPrChange w:id="4790" w:author="Rajiv Bansal" w:date="2019-11-30T21:54:00Z">
          <w:pPr>
            <w:pStyle w:val="ListParagraph"/>
            <w:numPr>
              <w:numId w:val="19"/>
            </w:numPr>
            <w:ind w:hanging="360"/>
          </w:pPr>
        </w:pPrChange>
      </w:pPr>
      <w:ins w:id="4791"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792" w:author="Rajiv Bansal" w:date="2019-11-30T23:00:00Z">
        <w:r w:rsidR="004D71AC">
          <w:fldChar w:fldCharType="begin"/>
        </w:r>
        <w:r w:rsidR="004D71AC">
          <w:instrText xml:space="preserve"> HYPERLINK "</w:instrText>
        </w:r>
      </w:ins>
      <w:r w:rsidR="004D71AC" w:rsidRPr="004D71AC">
        <w:rPr>
          <w:rPrChange w:id="4793" w:author="Rajiv Bansal" w:date="2019-11-30T23:00:00Z">
            <w:rPr>
              <w:rStyle w:val="Hyperlink"/>
            </w:rPr>
          </w:rPrChange>
        </w:rPr>
        <w:instrText>http://localhost:</w:instrText>
      </w:r>
      <w:ins w:id="4794" w:author="Rajiv Bansal" w:date="2019-11-30T23:00:00Z">
        <w:r w:rsidR="004D71AC" w:rsidRPr="004D71AC">
          <w:rPr>
            <w:rPrChange w:id="4795" w:author="Rajiv Bansal" w:date="2019-11-30T23:00:00Z">
              <w:rPr>
                <w:rStyle w:val="Hyperlink"/>
              </w:rPr>
            </w:rPrChange>
          </w:rPr>
          <w:instrText>8761</w:instrText>
        </w:r>
      </w:ins>
      <w:r w:rsidR="004D71AC" w:rsidRPr="004D71AC">
        <w:rPr>
          <w:rPrChange w:id="4796" w:author="Rajiv Bansal" w:date="2019-11-30T23:00:00Z">
            <w:rPr>
              <w:rStyle w:val="Hyperlink"/>
            </w:rPr>
          </w:rPrChange>
        </w:rPr>
        <w:instrText>/</w:instrText>
      </w:r>
      <w:ins w:id="4797" w:author="Rajiv Bansal" w:date="2019-11-30T23:00:00Z">
        <w:r w:rsidR="004D71AC">
          <w:instrText xml:space="preserve">" </w:instrText>
        </w:r>
        <w:r w:rsidR="004D71AC">
          <w:fldChar w:fldCharType="separate"/>
        </w:r>
      </w:ins>
      <w:r w:rsidR="004D71AC" w:rsidRPr="00742A84">
        <w:rPr>
          <w:rStyle w:val="Hyperlink"/>
        </w:rPr>
        <w:t>http://localhost:</w:t>
      </w:r>
      <w:del w:id="4798" w:author="Rajiv Bansal" w:date="2019-11-29T09:46:00Z">
        <w:r w:rsidR="004D71AC" w:rsidRPr="00742A84" w:rsidDel="00C36626">
          <w:rPr>
            <w:rStyle w:val="Hyperlink"/>
          </w:rPr>
          <w:delText>9</w:delText>
        </w:r>
      </w:del>
      <w:del w:id="4799" w:author="Rajiv Bansal" w:date="2019-11-30T23:00:00Z">
        <w:r w:rsidR="004D71AC" w:rsidRPr="00742A84" w:rsidDel="00FC15F9">
          <w:rPr>
            <w:rStyle w:val="Hyperlink"/>
          </w:rPr>
          <w:delText>379</w:delText>
        </w:r>
      </w:del>
      <w:ins w:id="4800" w:author="Rajiv Bansal" w:date="2019-11-30T23:00:00Z">
        <w:r w:rsidR="004D71AC" w:rsidRPr="00742A84">
          <w:rPr>
            <w:rStyle w:val="Hyperlink"/>
          </w:rPr>
          <w:t>8761</w:t>
        </w:r>
      </w:ins>
      <w:r w:rsidR="004D71AC" w:rsidRPr="00742A84">
        <w:rPr>
          <w:rStyle w:val="Hyperlink"/>
        </w:rPr>
        <w:t>/</w:t>
      </w:r>
      <w:ins w:id="4801"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802" w:author="Rajiv Bansal" w:date="2019-11-29T09:01:00Z"/>
          <w:rFonts w:eastAsiaTheme="majorEastAsia" w:cstheme="majorBidi"/>
          <w:b/>
          <w:color w:val="2F5496" w:themeColor="accent1" w:themeShade="BF"/>
          <w:sz w:val="28"/>
          <w:szCs w:val="26"/>
        </w:rPr>
      </w:pPr>
      <w:ins w:id="4803" w:author="Rajiv Bansal" w:date="2019-11-29T09:01:00Z">
        <w:r>
          <w:rPr>
            <w:b/>
            <w:sz w:val="28"/>
          </w:rPr>
          <w:lastRenderedPageBreak/>
          <w:br w:type="page"/>
        </w:r>
      </w:ins>
    </w:p>
    <w:p w14:paraId="336EBD80" w14:textId="621995E9" w:rsidR="00BE2E1A" w:rsidRDefault="00BE2E1A" w:rsidP="00BE2E1A">
      <w:pPr>
        <w:pStyle w:val="Heading2"/>
        <w:rPr>
          <w:ins w:id="4804" w:author="Rajiv Bansal" w:date="2019-11-29T09:10:00Z"/>
          <w:rFonts w:ascii="Georgia" w:hAnsi="Georgia"/>
          <w:b/>
          <w:sz w:val="28"/>
          <w:szCs w:val="24"/>
        </w:rPr>
      </w:pPr>
      <w:ins w:id="4805" w:author="Rajiv Bansal" w:date="2019-11-29T09:02:00Z">
        <w:r>
          <w:rPr>
            <w:rFonts w:ascii="Georgia" w:hAnsi="Georgia"/>
            <w:b/>
            <w:sz w:val="28"/>
            <w:szCs w:val="24"/>
          </w:rPr>
          <w:lastRenderedPageBreak/>
          <w:t>Gateway</w:t>
        </w:r>
      </w:ins>
      <w:ins w:id="4806" w:author="Rajiv Bansal" w:date="2019-11-29T09:01:00Z">
        <w:r w:rsidRPr="00C62AC7">
          <w:rPr>
            <w:rFonts w:ascii="Georgia" w:hAnsi="Georgia"/>
            <w:b/>
            <w:sz w:val="28"/>
            <w:szCs w:val="24"/>
          </w:rPr>
          <w:t>-serv</w:t>
        </w:r>
      </w:ins>
      <w:ins w:id="4807" w:author="Rajiv Bansal" w:date="2019-11-29T09:02:00Z">
        <w:r>
          <w:rPr>
            <w:rFonts w:ascii="Georgia" w:hAnsi="Georgia"/>
            <w:b/>
            <w:sz w:val="28"/>
            <w:szCs w:val="24"/>
          </w:rPr>
          <w:t>ice</w:t>
        </w:r>
      </w:ins>
      <w:ins w:id="4808" w:author="rkbansal" w:date="2020-11-30T22:07:00Z">
        <w:r w:rsidR="00241240">
          <w:rPr>
            <w:rFonts w:ascii="Georgia" w:hAnsi="Georgia"/>
            <w:b/>
            <w:sz w:val="28"/>
            <w:szCs w:val="24"/>
          </w:rPr>
          <w:t xml:space="preserve"> </w:t>
        </w:r>
      </w:ins>
      <w:ins w:id="4809" w:author="rkbansal" w:date="2020-03-29T21:30:00Z">
        <w:r w:rsidR="005F1126">
          <w:rPr>
            <w:rFonts w:ascii="Georgia" w:hAnsi="Georgia"/>
            <w:b/>
            <w:sz w:val="28"/>
            <w:szCs w:val="24"/>
          </w:rPr>
          <w:t>(Zuul)</w:t>
        </w:r>
      </w:ins>
    </w:p>
    <w:p w14:paraId="1B56B93B" w14:textId="51E069A6" w:rsidR="00AE7F9B" w:rsidRDefault="00AE7F9B" w:rsidP="00AE7F9B">
      <w:pPr>
        <w:rPr>
          <w:ins w:id="4810" w:author="Rajiv Bansal" w:date="2019-11-29T09:10:00Z"/>
        </w:rPr>
      </w:pPr>
      <w:ins w:id="4811"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12" w:author="Rajiv Bansal" w:date="2019-11-29T09:10:00Z"/>
          <w:rFonts w:ascii="Georgia" w:hAnsi="Georgia"/>
          <w:spacing w:val="-1"/>
          <w:rPrChange w:id="4813" w:author="Rajiv Bansal" w:date="2019-11-29T09:10:00Z">
            <w:rPr>
              <w:ins w:id="4814" w:author="Rajiv Bansal" w:date="2019-11-29T09:10:00Z"/>
              <w:rFonts w:ascii="Georgia" w:hAnsi="Georgia"/>
              <w:spacing w:val="-1"/>
              <w:sz w:val="32"/>
              <w:szCs w:val="32"/>
            </w:rPr>
          </w:rPrChange>
        </w:rPr>
      </w:pPr>
      <w:ins w:id="4815" w:author="Rajiv Bansal" w:date="2019-11-29T09:10:00Z">
        <w:r w:rsidRPr="00AE7F9B">
          <w:rPr>
            <w:rFonts w:ascii="Georgia" w:hAnsi="Georgia"/>
            <w:spacing w:val="-1"/>
            <w:rPrChange w:id="4816"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17" w:author="Rajiv Bansal" w:date="2019-11-29T09:10:00Z"/>
          <w:rFonts w:ascii="Georgia" w:hAnsi="Georgia"/>
          <w:spacing w:val="-1"/>
          <w:rPrChange w:id="4818" w:author="Rajiv Bansal" w:date="2019-11-29T09:10:00Z">
            <w:rPr>
              <w:ins w:id="4819" w:author="Rajiv Bansal" w:date="2019-11-29T09:10:00Z"/>
              <w:rFonts w:ascii="Georgia" w:hAnsi="Georgia"/>
              <w:spacing w:val="-1"/>
              <w:sz w:val="32"/>
              <w:szCs w:val="32"/>
            </w:rPr>
          </w:rPrChange>
        </w:rPr>
      </w:pPr>
      <w:ins w:id="4820" w:author="Rajiv Bansal" w:date="2019-11-29T09:10:00Z">
        <w:r w:rsidRPr="00AE7F9B">
          <w:rPr>
            <w:rFonts w:ascii="Georgia" w:hAnsi="Georgia"/>
            <w:spacing w:val="-1"/>
            <w:rPrChange w:id="4821"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22" w:author="Rajiv Bansal" w:date="2019-11-29T09:10:00Z"/>
          <w:rFonts w:ascii="Georgia" w:hAnsi="Georgia"/>
          <w:spacing w:val="-1"/>
          <w:rPrChange w:id="4823" w:author="Rajiv Bansal" w:date="2019-11-29T09:10:00Z">
            <w:rPr>
              <w:ins w:id="4824" w:author="Rajiv Bansal" w:date="2019-11-29T09:10:00Z"/>
              <w:rFonts w:ascii="Georgia" w:hAnsi="Georgia"/>
              <w:spacing w:val="-1"/>
              <w:sz w:val="32"/>
              <w:szCs w:val="32"/>
            </w:rPr>
          </w:rPrChange>
        </w:rPr>
      </w:pPr>
      <w:ins w:id="4825" w:author="Rajiv Bansal" w:date="2019-11-29T09:10:00Z">
        <w:r w:rsidRPr="00AE7F9B">
          <w:rPr>
            <w:rFonts w:ascii="Georgia" w:hAnsi="Georgia"/>
            <w:spacing w:val="-1"/>
            <w:rPrChange w:id="4826"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27" w:author="Rajiv Bansal" w:date="2019-11-29T09:10:00Z"/>
          <w:rFonts w:ascii="Georgia" w:hAnsi="Georgia" w:cs="Segoe UI"/>
          <w:spacing w:val="-1"/>
          <w:rPrChange w:id="4828" w:author="Rajiv Bansal" w:date="2019-11-29T09:10:00Z">
            <w:rPr>
              <w:ins w:id="4829" w:author="Rajiv Bansal" w:date="2019-11-29T09:10:00Z"/>
              <w:rFonts w:ascii="Georgia" w:hAnsi="Georgia" w:cs="Segoe UI"/>
              <w:spacing w:val="-1"/>
              <w:sz w:val="32"/>
              <w:szCs w:val="32"/>
            </w:rPr>
          </w:rPrChange>
        </w:rPr>
      </w:pPr>
      <w:ins w:id="4830" w:author="Rajiv Bansal" w:date="2019-11-29T09:10:00Z">
        <w:r w:rsidRPr="00AE7F9B">
          <w:rPr>
            <w:rFonts w:ascii="Georgia" w:hAnsi="Georgia" w:cs="Segoe UI"/>
            <w:spacing w:val="-1"/>
            <w:rPrChange w:id="4831"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32" w:author="Rajiv Bansal" w:date="2019-11-29T09:10:00Z">
              <w:rPr>
                <w:rStyle w:val="HTMLCode"/>
                <w:rFonts w:eastAsiaTheme="majorEastAsia"/>
                <w:spacing w:val="-1"/>
              </w:rPr>
            </w:rPrChange>
          </w:rPr>
          <w:t>/gallery/**</w:t>
        </w:r>
        <w:r w:rsidRPr="00AE7F9B">
          <w:rPr>
            <w:rFonts w:ascii="Georgia" w:hAnsi="Georgia" w:cs="Segoe UI"/>
            <w:spacing w:val="-1"/>
            <w:rPrChange w:id="4833"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34" w:author="Rajiv Bansal" w:date="2019-11-29T09:10:00Z">
              <w:rPr>
                <w:rStyle w:val="HTMLCode"/>
                <w:rFonts w:eastAsiaTheme="majorEastAsia"/>
                <w:spacing w:val="-1"/>
              </w:rPr>
            </w:rPrChange>
          </w:rPr>
          <w:t>gallery-service</w:t>
        </w:r>
        <w:r w:rsidRPr="00AE7F9B">
          <w:rPr>
            <w:rFonts w:ascii="Georgia" w:hAnsi="Georgia" w:cs="Segoe UI"/>
            <w:spacing w:val="-1"/>
            <w:rPrChange w:id="4835"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36" w:author="Rajiv Bansal" w:date="2019-11-29T09:10:00Z"/>
          <w:rFonts w:ascii="Georgia" w:hAnsi="Georgia" w:cs="Segoe UI"/>
          <w:spacing w:val="-1"/>
          <w:rPrChange w:id="4837" w:author="Rajiv Bansal" w:date="2019-11-29T09:10:00Z">
            <w:rPr>
              <w:ins w:id="4838" w:author="Rajiv Bansal" w:date="2019-11-29T09:10:00Z"/>
              <w:rFonts w:ascii="Georgia" w:hAnsi="Georgia" w:cs="Segoe UI"/>
              <w:spacing w:val="-1"/>
              <w:sz w:val="32"/>
              <w:szCs w:val="32"/>
            </w:rPr>
          </w:rPrChange>
        </w:rPr>
      </w:pPr>
      <w:ins w:id="4839" w:author="Rajiv Bansal" w:date="2019-11-29T09:10:00Z">
        <w:r w:rsidRPr="00AE7F9B">
          <w:rPr>
            <w:rFonts w:ascii="Georgia" w:hAnsi="Georgia" w:cs="Segoe UI"/>
            <w:spacing w:val="-1"/>
            <w:rPrChange w:id="4840" w:author="Rajiv Bansal" w:date="2019-11-29T09:10:00Z">
              <w:rPr>
                <w:rFonts w:ascii="Georgia" w:hAnsi="Georgia" w:cs="Segoe UI"/>
                <w:spacing w:val="-1"/>
                <w:sz w:val="32"/>
                <w:szCs w:val="32"/>
              </w:rPr>
            </w:rPrChange>
          </w:rPr>
          <w:t>It load</w:t>
        </w:r>
      </w:ins>
      <w:ins w:id="4841" w:author="Rajiv Bansal" w:date="2019-11-29T09:11:00Z">
        <w:r w:rsidR="00A00D41">
          <w:rPr>
            <w:rFonts w:ascii="Georgia" w:hAnsi="Georgia" w:cs="Segoe UI"/>
            <w:spacing w:val="-1"/>
          </w:rPr>
          <w:t>s</w:t>
        </w:r>
      </w:ins>
      <w:ins w:id="4842" w:author="Rajiv Bansal" w:date="2019-11-29T09:10:00Z">
        <w:r w:rsidRPr="00AE7F9B">
          <w:rPr>
            <w:rFonts w:ascii="Georgia" w:hAnsi="Georgia" w:cs="Segoe UI"/>
            <w:spacing w:val="-1"/>
            <w:rPrChange w:id="4843"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44" w:author="Rajiv Bansal" w:date="2019-11-29T09:15:00Z"/>
          <w:rFonts w:ascii="Georgia" w:hAnsi="Georgia" w:cs="Segoe UI"/>
          <w:spacing w:val="-1"/>
        </w:rPr>
      </w:pPr>
      <w:ins w:id="4845" w:author="Rajiv Bansal" w:date="2019-11-29T09:10:00Z">
        <w:r w:rsidRPr="00AE7F9B">
          <w:rPr>
            <w:rStyle w:val="Emphasis"/>
            <w:rFonts w:ascii="Georgia" w:eastAsiaTheme="majorEastAsia" w:hAnsi="Georgia" w:cs="Segoe UI"/>
            <w:spacing w:val="-1"/>
            <w:rPrChange w:id="4846"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47"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48" w:author="Rajiv Bansal" w:date="2019-11-29T09:11:00Z"/>
          <w:rFonts w:ascii="Georgia" w:hAnsi="Georgia" w:cs="Segoe UI"/>
          <w:color w:val="8EAADB" w:themeColor="accent1" w:themeTint="99"/>
          <w:spacing w:val="-1"/>
          <w:rPrChange w:id="4849" w:author="Rajiv Bansal" w:date="2019-11-29T09:15:00Z">
            <w:rPr>
              <w:ins w:id="4850" w:author="Rajiv Bansal" w:date="2019-11-29T09:11:00Z"/>
              <w:rFonts w:ascii="Georgia" w:hAnsi="Georgia" w:cs="Segoe UI"/>
              <w:spacing w:val="-1"/>
            </w:rPr>
          </w:rPrChange>
        </w:rPr>
      </w:pPr>
      <w:ins w:id="4851" w:author="Rajiv Bansal" w:date="2019-11-29T09:15:00Z">
        <w:r w:rsidRPr="00230A57">
          <w:rPr>
            <w:rFonts w:ascii="Georgia" w:hAnsi="Georgia"/>
            <w:i/>
            <w:iCs/>
            <w:color w:val="8EAADB" w:themeColor="accent1" w:themeTint="99"/>
            <w:spacing w:val="-1"/>
            <w:sz w:val="32"/>
            <w:szCs w:val="32"/>
            <w:shd w:val="clear" w:color="auto" w:fill="FFFFFF"/>
            <w:rPrChange w:id="4852"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53" w:author="Rajiv Bansal" w:date="2019-11-29T09:10:00Z"/>
          <w:rFonts w:ascii="Georgia" w:hAnsi="Georgia" w:cs="Segoe UI"/>
          <w:spacing w:val="-1"/>
          <w:rPrChange w:id="4854" w:author="Rajiv Bansal" w:date="2019-11-29T09:11:00Z">
            <w:rPr>
              <w:ins w:id="4855" w:author="Rajiv Bansal" w:date="2019-11-29T09:10:00Z"/>
              <w:rFonts w:ascii="Georgia" w:hAnsi="Georgia" w:cs="Segoe UI"/>
              <w:spacing w:val="-1"/>
              <w:sz w:val="32"/>
              <w:szCs w:val="32"/>
            </w:rPr>
          </w:rPrChange>
        </w:rPr>
      </w:pPr>
      <w:ins w:id="4856"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57" w:author="Rajiv Bansal" w:date="2019-11-29T09:01:00Z"/>
          <w:rPrChange w:id="4858" w:author="Rajiv Bansal" w:date="2019-11-29T09:10:00Z">
            <w:rPr>
              <w:ins w:id="4859" w:author="Rajiv Bansal" w:date="2019-11-29T09:01:00Z"/>
              <w:rFonts w:ascii="Georgia" w:hAnsi="Georgia"/>
              <w:b/>
              <w:sz w:val="28"/>
              <w:szCs w:val="24"/>
            </w:rPr>
          </w:rPrChange>
        </w:rPr>
        <w:pPrChange w:id="4860"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61" w:author="Rajiv Bansal" w:date="2019-11-29T09:01:00Z"/>
        </w:rPr>
      </w:pPr>
      <w:ins w:id="4862" w:author="Rajiv Bansal" w:date="2019-11-29T09:01:00Z">
        <w:r w:rsidRPr="00A94A8C">
          <w:t>Create Spring Boot Project</w:t>
        </w:r>
      </w:ins>
    </w:p>
    <w:p w14:paraId="5C9091FA" w14:textId="77777777" w:rsidR="00BE2E1A" w:rsidRDefault="00BE2E1A" w:rsidP="00BE2E1A">
      <w:pPr>
        <w:pStyle w:val="ListParagraph"/>
        <w:rPr>
          <w:ins w:id="4863" w:author="Rajiv Bansal" w:date="2019-11-29T09:01:00Z"/>
          <w:b/>
        </w:rPr>
      </w:pPr>
      <w:ins w:id="4864"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65" w:author="Rajiv Bansal" w:date="2019-11-29T09:14:00Z"/>
        </w:rPr>
      </w:pPr>
      <w:ins w:id="4866" w:author="Rajiv Bansal" w:date="2019-11-29T09:01:00Z">
        <w:r w:rsidRPr="00A94A8C">
          <w:t>Click on next</w:t>
        </w:r>
      </w:ins>
      <w:ins w:id="4867" w:author="Rajiv Bansal" w:date="2019-11-29T09:13:00Z">
        <w:r w:rsidR="00B07AAB">
          <w:t xml:space="preserve"> and fill the required details shown in the </w:t>
        </w:r>
      </w:ins>
      <w:ins w:id="4868" w:author="Rajiv Bansal" w:date="2019-11-29T09:14:00Z">
        <w:r w:rsidR="00B07AAB">
          <w:t>below screen:</w:t>
        </w:r>
      </w:ins>
    </w:p>
    <w:p w14:paraId="2ABAA04A" w14:textId="4FF52D38" w:rsidR="00B07AAB" w:rsidRDefault="00B07AAB" w:rsidP="00B07AAB">
      <w:pPr>
        <w:pStyle w:val="ListParagraph"/>
        <w:rPr>
          <w:ins w:id="4869" w:author="Rajiv Bansal" w:date="2019-11-29T09:14:00Z"/>
        </w:rPr>
      </w:pPr>
      <w:ins w:id="4870"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71" w:author="rkbansal" w:date="2020-05-17T01:18:00Z"/>
        </w:rPr>
      </w:pPr>
      <w:ins w:id="4872"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73" w:author="rkbansal" w:date="2020-05-17T01:18:00Z"/>
          <w:bCs/>
        </w:rPr>
      </w:pPr>
      <w:ins w:id="4874"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75" w:author="rkbansal" w:date="2020-05-17T01:18:00Z"/>
          <w:bCs/>
        </w:rPr>
      </w:pPr>
      <w:ins w:id="4876"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4877" w:author="rkbansal" w:date="2020-05-17T01:18:00Z"/>
          <w:bCs/>
        </w:rPr>
      </w:pPr>
      <w:ins w:id="4878"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79" w:author="rkbansal" w:date="2020-05-17T01:18:00Z"/>
          <w:bCs/>
        </w:rPr>
      </w:pPr>
      <w:ins w:id="4880"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81" w:author="rkbansal" w:date="2020-05-17T01:18:00Z"/>
          <w:bCs/>
          <w:rPrChange w:id="4882" w:author="rkbansal" w:date="2020-05-17T01:18:00Z">
            <w:rPr>
              <w:ins w:id="4883" w:author="rkbansal" w:date="2020-05-17T01:18:00Z"/>
              <w:bCs/>
              <w:color w:val="FF0000"/>
            </w:rPr>
          </w:rPrChange>
        </w:rPr>
      </w:pPr>
      <w:ins w:id="4884"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85" w:author="rkbansal" w:date="2020-05-17T01:18:00Z"/>
          <w:bCs/>
          <w:rPrChange w:id="4886" w:author="rkbansal" w:date="2020-05-17T01:18:00Z">
            <w:rPr>
              <w:ins w:id="4887" w:author="rkbansal" w:date="2020-05-17T01:18:00Z"/>
              <w:bCs/>
              <w:color w:val="FF0000"/>
            </w:rPr>
          </w:rPrChange>
        </w:rPr>
      </w:pPr>
      <w:ins w:id="4888"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89" w:author="rkbansal" w:date="2020-05-17T01:18:00Z"/>
          <w:bCs/>
        </w:rPr>
      </w:pPr>
      <w:ins w:id="4890"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891" w:author="Rajiv Bansal" w:date="2019-11-29T09:31:00Z"/>
          <w:del w:id="4892" w:author="rkbansal" w:date="2020-05-17T01:18:00Z"/>
          <w:rPrChange w:id="4893" w:author="Rajiv Bansal" w:date="2019-11-29T09:31:00Z">
            <w:rPr>
              <w:ins w:id="4894" w:author="Rajiv Bansal" w:date="2019-11-29T09:31:00Z"/>
              <w:del w:id="4895" w:author="rkbansal" w:date="2020-05-17T01:18:00Z"/>
              <w:spacing w:val="-1"/>
              <w:sz w:val="32"/>
              <w:szCs w:val="32"/>
              <w:shd w:val="clear" w:color="auto" w:fill="FFFFFF"/>
            </w:rPr>
          </w:rPrChange>
        </w:rPr>
      </w:pPr>
      <w:ins w:id="4896" w:author="Rajiv Bansal" w:date="2019-11-29T09:14:00Z">
        <w:del w:id="4897"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898" w:author="Rajiv Bansal" w:date="2019-11-29T09:31:00Z"/>
          <w:del w:id="4899" w:author="rkbansal" w:date="2020-05-17T01:18:00Z"/>
          <w:rPrChange w:id="4900" w:author="Rajiv Bansal" w:date="2019-11-29T09:31:00Z">
            <w:rPr>
              <w:ins w:id="4901" w:author="Rajiv Bansal" w:date="2019-11-29T09:31:00Z"/>
              <w:del w:id="4902" w:author="rkbansal" w:date="2020-05-17T01:18:00Z"/>
              <w:spacing w:val="-1"/>
              <w:sz w:val="32"/>
              <w:szCs w:val="32"/>
              <w:shd w:val="clear" w:color="auto" w:fill="FFFFFF"/>
            </w:rPr>
          </w:rPrChange>
        </w:rPr>
      </w:pPr>
      <w:ins w:id="4903" w:author="Rajiv Bansal" w:date="2019-11-29T09:14:00Z">
        <w:del w:id="4904"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905" w:author="Rajiv Bansal" w:date="2019-11-29T09:31:00Z"/>
          <w:del w:id="4906" w:author="rkbansal" w:date="2020-05-17T01:18:00Z"/>
          <w:rPrChange w:id="4907" w:author="Rajiv Bansal" w:date="2019-11-29T09:31:00Z">
            <w:rPr>
              <w:ins w:id="4908" w:author="Rajiv Bansal" w:date="2019-11-29T09:31:00Z"/>
              <w:del w:id="4909" w:author="rkbansal" w:date="2020-05-17T01:18:00Z"/>
              <w:spacing w:val="-1"/>
              <w:sz w:val="32"/>
              <w:szCs w:val="32"/>
              <w:shd w:val="clear" w:color="auto" w:fill="FFFFFF"/>
            </w:rPr>
          </w:rPrChange>
        </w:rPr>
      </w:pPr>
      <w:ins w:id="4910" w:author="Rajiv Bansal" w:date="2019-11-29T09:14:00Z">
        <w:del w:id="4911"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12" w:author="Rajiv Bansal" w:date="2019-11-29T09:19:00Z"/>
          <w:rPrChange w:id="4913" w:author="Rajiv Bansal" w:date="2019-11-29T09:19:00Z">
            <w:rPr>
              <w:ins w:id="4914" w:author="Rajiv Bansal" w:date="2019-11-29T09:19:00Z"/>
              <w:spacing w:val="-1"/>
              <w:sz w:val="32"/>
              <w:szCs w:val="32"/>
              <w:shd w:val="clear" w:color="auto" w:fill="FFFFFF"/>
            </w:rPr>
          </w:rPrChange>
        </w:rPr>
        <w:pPrChange w:id="4915" w:author="rkbansal" w:date="2020-05-17T01:18:00Z">
          <w:pPr>
            <w:pStyle w:val="ListParagraph"/>
            <w:numPr>
              <w:numId w:val="19"/>
            </w:numPr>
            <w:ind w:hanging="360"/>
          </w:pPr>
        </w:pPrChange>
      </w:pPr>
      <w:ins w:id="4916" w:author="Rajiv Bansal" w:date="2019-11-29T09:14:00Z">
        <w:del w:id="4917" w:author="rkbansal" w:date="2020-05-17T01:18:00Z">
          <w:r w:rsidRPr="00A34908" w:rsidDel="00A34908">
            <w:rPr>
              <w:spacing w:val="-1"/>
              <w:sz w:val="32"/>
              <w:szCs w:val="32"/>
              <w:shd w:val="clear" w:color="auto" w:fill="FFFFFF"/>
              <w:rPrChange w:id="4918" w:author="rkbansal" w:date="2020-05-17T01:18:00Z">
                <w:rPr>
                  <w:shd w:val="clear" w:color="auto" w:fill="FFFFFF"/>
                </w:rPr>
              </w:rPrChange>
            </w:rPr>
            <w:delText>Zuul</w:delText>
          </w:r>
        </w:del>
      </w:ins>
      <w:ins w:id="4919" w:author="Rajiv Bansal" w:date="2019-11-29T09:19:00Z">
        <w:del w:id="4920" w:author="rkbansal" w:date="2020-05-17T01:18:00Z">
          <w:r w:rsidR="00C01C3E" w:rsidRPr="00A34908" w:rsidDel="00A34908">
            <w:rPr>
              <w:spacing w:val="-1"/>
              <w:sz w:val="32"/>
              <w:szCs w:val="32"/>
              <w:shd w:val="clear" w:color="auto" w:fill="FFFFFF"/>
              <w:rPrChange w:id="4921" w:author="rkbansal" w:date="2020-05-17T01:18:00Z">
                <w:rPr>
                  <w:shd w:val="clear" w:color="auto" w:fill="FFFFFF"/>
                </w:rPr>
              </w:rPrChange>
            </w:rPr>
            <w:delText>.</w:delText>
          </w:r>
        </w:del>
      </w:ins>
    </w:p>
    <w:p w14:paraId="282E1090" w14:textId="77777777" w:rsidR="00C01C3E" w:rsidRPr="008E05C7" w:rsidRDefault="00C01C3E">
      <w:pPr>
        <w:ind w:left="720"/>
        <w:rPr>
          <w:ins w:id="4922" w:author="Rajiv Bansal" w:date="2019-11-29T09:19:00Z"/>
          <w:color w:val="2F5496" w:themeColor="accent1" w:themeShade="BF"/>
          <w:rPrChange w:id="4923" w:author="Rajiv Bansal" w:date="2019-11-29T09:20:00Z">
            <w:rPr>
              <w:ins w:id="4924" w:author="Rajiv Bansal" w:date="2019-11-29T09:19:00Z"/>
            </w:rPr>
          </w:rPrChange>
        </w:rPr>
        <w:pPrChange w:id="4925" w:author="Rajiv Bansal" w:date="2019-11-29T09:19:00Z">
          <w:pPr>
            <w:pStyle w:val="ListParagraph"/>
            <w:numPr>
              <w:numId w:val="19"/>
            </w:numPr>
            <w:ind w:hanging="360"/>
          </w:pPr>
        </w:pPrChange>
      </w:pPr>
      <w:ins w:id="4926" w:author="Rajiv Bansal" w:date="2019-11-29T09:19:00Z">
        <w:r w:rsidRPr="008E05C7">
          <w:rPr>
            <w:color w:val="2F5496" w:themeColor="accent1" w:themeShade="BF"/>
            <w:rPrChange w:id="4927"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28" w:author="Rajiv Bansal" w:date="2019-11-29T09:26:00Z"/>
        </w:rPr>
      </w:pPr>
      <w:ins w:id="4929"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30" w:author="Rajiv Bansal" w:date="2019-11-29T09:01:00Z"/>
        </w:rPr>
        <w:pPrChange w:id="4931" w:author="Rajiv Bansal" w:date="2019-11-29T09:14:00Z">
          <w:pPr>
            <w:pStyle w:val="ListParagraph"/>
            <w:numPr>
              <w:numId w:val="19"/>
            </w:numPr>
            <w:ind w:hanging="360"/>
          </w:pPr>
        </w:pPrChange>
      </w:pPr>
      <w:ins w:id="4932"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29275" cy="5048250"/>
                      </a:xfrm>
                      <a:prstGeom prst="rect">
                        <a:avLst/>
                      </a:prstGeom>
                    </pic:spPr>
                  </pic:pic>
                </a:graphicData>
              </a:graphic>
            </wp:inline>
          </w:drawing>
        </w:r>
      </w:ins>
      <w:ins w:id="4933" w:author="Rajiv Bansal" w:date="2019-11-29T09:25:00Z">
        <w:del w:id="4934"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35"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36" w:author="Rajiv Bansal" w:date="2019-11-29T09:31:00Z"/>
          <w:del w:id="4937" w:author="rkbansal" w:date="2020-05-17T01:23:00Z"/>
        </w:rPr>
      </w:pPr>
      <w:ins w:id="4938" w:author="Rajiv Bansal" w:date="2019-11-29T09:31:00Z">
        <w:del w:id="4939"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40" w:author="Rajiv Bansal" w:date="2019-11-29T09:38:00Z"/>
          <w:del w:id="4941" w:author="rkbansal" w:date="2020-05-17T01:23:00Z"/>
          <w:b/>
          <w:sz w:val="28"/>
        </w:rPr>
      </w:pPr>
      <w:ins w:id="4942" w:author="Rajiv Bansal" w:date="2019-11-30T22:33:00Z">
        <w:del w:id="4943"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44" w:author="rkbansal" w:date="2020-05-17T01:23:00Z"/>
          <w:bCs/>
        </w:rPr>
      </w:pPr>
      <w:ins w:id="4945"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7CF6271A" w:rsidR="00567FF8" w:rsidRDefault="00567FF8" w:rsidP="00567FF8">
      <w:pPr>
        <w:pStyle w:val="ListParagraph"/>
        <w:rPr>
          <w:ins w:id="4946" w:author="rkbansal" w:date="2020-05-17T01:23:00Z"/>
        </w:rPr>
      </w:pPr>
      <w:ins w:id="4947" w:author="rkbansal" w:date="2020-05-17T01:23:00Z">
        <w:r>
          <w:rPr>
            <w:noProof/>
          </w:rPr>
          <w:lastRenderedPageBreak/>
          <w:t xml:space="preserve"> </w:t>
        </w:r>
      </w:ins>
      <w:ins w:id="4948" w:author="rkbansal" w:date="2020-11-30T19:34:00Z">
        <w:r w:rsidR="00F7739F">
          <w:rPr>
            <w:noProof/>
          </w:rPr>
          <w:drawing>
            <wp:inline distT="0" distB="0" distL="0" distR="0" wp14:anchorId="0A470FC1" wp14:editId="478DE7FF">
              <wp:extent cx="9779000" cy="7098665"/>
              <wp:effectExtent l="0" t="0" r="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7098665"/>
                      </a:xfrm>
                      <a:prstGeom prst="rect">
                        <a:avLst/>
                      </a:prstGeom>
                    </pic:spPr>
                  </pic:pic>
                </a:graphicData>
              </a:graphic>
            </wp:inline>
          </w:drawing>
        </w:r>
      </w:ins>
    </w:p>
    <w:p w14:paraId="5E99C412" w14:textId="77777777" w:rsidR="00567FF8" w:rsidRDefault="00567FF8" w:rsidP="00567FF8">
      <w:pPr>
        <w:pStyle w:val="ListParagraph"/>
        <w:rPr>
          <w:ins w:id="4949" w:author="rkbansal" w:date="2020-05-17T01:23:00Z"/>
        </w:rPr>
      </w:pPr>
    </w:p>
    <w:p w14:paraId="4C03C22D" w14:textId="77777777" w:rsidR="00567FF8" w:rsidRDefault="00567FF8" w:rsidP="00567FF8">
      <w:pPr>
        <w:pStyle w:val="ListParagraph"/>
        <w:numPr>
          <w:ilvl w:val="0"/>
          <w:numId w:val="19"/>
        </w:numPr>
        <w:jc w:val="both"/>
        <w:rPr>
          <w:ins w:id="4950" w:author="rkbansal" w:date="2020-05-17T01:23:00Z"/>
          <w:rFonts w:asciiTheme="minorHAnsi" w:hAnsiTheme="minorHAnsi" w:cstheme="minorHAnsi"/>
        </w:rPr>
      </w:pPr>
      <w:ins w:id="4951"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52" w:author="rkbansal" w:date="2020-05-17T01:23:00Z"/>
          <w:rFonts w:asciiTheme="minorHAnsi" w:hAnsiTheme="minorHAnsi" w:cstheme="minorHAnsi"/>
        </w:rPr>
      </w:pPr>
      <w:ins w:id="4953"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54" w:author="rkbansal" w:date="2020-05-17T01:23:00Z"/>
          <w:rFonts w:asciiTheme="minorHAnsi" w:hAnsiTheme="minorHAnsi" w:cstheme="minorHAnsi"/>
        </w:rPr>
      </w:pPr>
      <w:ins w:id="4955"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56" w:author="rkbansal" w:date="2020-05-17T01:23:00Z"/>
          <w:rFonts w:asciiTheme="minorHAnsi" w:hAnsiTheme="minorHAnsi" w:cstheme="minorHAnsi"/>
        </w:rPr>
      </w:pPr>
      <w:ins w:id="4957"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58" w:author="rkbansal" w:date="2020-05-17T01:23:00Z"/>
          <w:rFonts w:asciiTheme="minorHAnsi" w:hAnsiTheme="minorHAnsi" w:cstheme="minorHAnsi"/>
        </w:rPr>
      </w:pPr>
    </w:p>
    <w:p w14:paraId="2AA09090" w14:textId="6F0EEB2A" w:rsidR="00567FF8" w:rsidRDefault="00777AF2" w:rsidP="00567FF8">
      <w:pPr>
        <w:pStyle w:val="ListParagraph"/>
        <w:rPr>
          <w:ins w:id="4959" w:author="rkbansal" w:date="2020-05-17T01:23:00Z"/>
        </w:rPr>
      </w:pPr>
      <w:ins w:id="4960"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61" w:author="Rajiv Bansal" w:date="2019-11-29T09:38:00Z"/>
          <w:b/>
          <w:sz w:val="28"/>
        </w:rPr>
      </w:pPr>
    </w:p>
    <w:p w14:paraId="1683458F" w14:textId="49C249B3" w:rsidR="001A4B42" w:rsidRPr="00FC184D" w:rsidRDefault="00E52024" w:rsidP="001A4B42">
      <w:pPr>
        <w:pStyle w:val="ListParagraph"/>
        <w:numPr>
          <w:ilvl w:val="0"/>
          <w:numId w:val="19"/>
        </w:numPr>
        <w:rPr>
          <w:ins w:id="4962" w:author="Rajiv Bansal" w:date="2019-11-29T09:40:00Z"/>
          <w:b/>
          <w:sz w:val="28"/>
          <w:rPrChange w:id="4963" w:author="Rajiv Bansal" w:date="2019-11-29T09:40:00Z">
            <w:rPr>
              <w:ins w:id="4964" w:author="Rajiv Bansal" w:date="2019-11-29T09:40:00Z"/>
              <w:spacing w:val="-1"/>
              <w:sz w:val="32"/>
              <w:szCs w:val="32"/>
              <w:shd w:val="clear" w:color="auto" w:fill="FFFFFF"/>
            </w:rPr>
          </w:rPrChange>
        </w:rPr>
      </w:pPr>
      <w:ins w:id="4965" w:author="Rajiv Bansal" w:date="2019-11-29T09:39:00Z">
        <w:r>
          <w:rPr>
            <w:spacing w:val="-1"/>
            <w:sz w:val="32"/>
            <w:szCs w:val="32"/>
            <w:shd w:val="clear" w:color="auto" w:fill="FFFFFF"/>
          </w:rPr>
          <w:t xml:space="preserve">Finally, </w:t>
        </w:r>
      </w:ins>
      <w:ins w:id="4966" w:author="Rajiv Bansal" w:date="2019-11-29T09:41:00Z">
        <w:r w:rsidR="00FC184D">
          <w:rPr>
            <w:spacing w:val="-1"/>
            <w:sz w:val="32"/>
            <w:szCs w:val="32"/>
            <w:shd w:val="clear" w:color="auto" w:fill="FFFFFF"/>
          </w:rPr>
          <w:t xml:space="preserve">make the changes in the </w:t>
        </w:r>
        <w:proofErr w:type="spellStart"/>
        <w:r w:rsidR="00FC184D" w:rsidRPr="00FC184D">
          <w:rPr>
            <w:spacing w:val="-1"/>
            <w:sz w:val="32"/>
            <w:szCs w:val="32"/>
            <w:shd w:val="clear" w:color="auto" w:fill="FFFFFF"/>
            <w:rPrChange w:id="4967" w:author="Rajiv Bansal" w:date="2019-11-29T09:41:00Z">
              <w:rPr>
                <w:rFonts w:ascii="Consolas" w:hAnsi="Consolas" w:cs="Consolas"/>
                <w:color w:val="000000"/>
                <w:sz w:val="20"/>
                <w:szCs w:val="20"/>
                <w:shd w:val="clear" w:color="auto" w:fill="D4D4D4"/>
              </w:rPr>
            </w:rPrChange>
          </w:rPr>
          <w:t>ZuulGatewayApplication</w:t>
        </w:r>
        <w:proofErr w:type="spellEnd"/>
        <w:r w:rsidR="00FC184D" w:rsidRPr="00FC184D">
          <w:rPr>
            <w:spacing w:val="-1"/>
            <w:sz w:val="32"/>
            <w:szCs w:val="32"/>
            <w:shd w:val="clear" w:color="auto" w:fill="FFFFFF"/>
            <w:rPrChange w:id="4968" w:author="Rajiv Bansal" w:date="2019-11-29T09:41:00Z">
              <w:rPr>
                <w:rFonts w:ascii="Consolas" w:hAnsi="Consolas" w:cs="Consolas"/>
                <w:color w:val="000000"/>
                <w:sz w:val="20"/>
                <w:szCs w:val="20"/>
                <w:shd w:val="clear" w:color="auto" w:fill="D4D4D4"/>
              </w:rPr>
            </w:rPrChange>
          </w:rPr>
          <w:t xml:space="preserve"> to </w:t>
        </w:r>
      </w:ins>
      <w:ins w:id="4969" w:author="Rajiv Bansal" w:date="2019-11-29T09:39:00Z">
        <w:r>
          <w:rPr>
            <w:spacing w:val="-1"/>
            <w:sz w:val="32"/>
            <w:szCs w:val="32"/>
            <w:shd w:val="clear" w:color="auto" w:fill="FFFFFF"/>
          </w:rPr>
          <w:t>enable Zuul and Eureka Client.</w:t>
        </w:r>
      </w:ins>
    </w:p>
    <w:p w14:paraId="2A7DA70C" w14:textId="156D4D06" w:rsidR="00FC184D" w:rsidRDefault="00824C4E" w:rsidP="00FC184D">
      <w:pPr>
        <w:ind w:left="720"/>
        <w:rPr>
          <w:ins w:id="4970" w:author="Rajiv Bansal" w:date="2019-11-29T09:44:00Z"/>
          <w:bCs/>
          <w:sz w:val="28"/>
        </w:rPr>
      </w:pPr>
      <w:ins w:id="4971" w:author="Rajiv Bansal" w:date="2019-11-29T09:44:00Z">
        <w:del w:id="4972" w:author="rkbansal" w:date="2020-11-30T22:26:00Z">
          <w:r w:rsidDel="00D3634F">
            <w:rPr>
              <w:noProof/>
            </w:rPr>
            <w:drawing>
              <wp:inline distT="0" distB="0" distL="0" distR="0" wp14:anchorId="7ED1ED91" wp14:editId="04973469">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3575" cy="2581275"/>
                        </a:xfrm>
                        <a:prstGeom prst="rect">
                          <a:avLst/>
                        </a:prstGeom>
                      </pic:spPr>
                    </pic:pic>
                  </a:graphicData>
                </a:graphic>
              </wp:inline>
            </w:drawing>
          </w:r>
        </w:del>
      </w:ins>
      <w:ins w:id="4973" w:author="rkbansal" w:date="2020-11-30T22:26:00Z">
        <w:r w:rsidR="00D3634F" w:rsidRPr="00D3634F">
          <w:rPr>
            <w:noProof/>
          </w:rPr>
          <w:t xml:space="preserve"> </w:t>
        </w:r>
        <w:r w:rsidR="00D3634F">
          <w:rPr>
            <w:noProof/>
          </w:rPr>
          <w:drawing>
            <wp:inline distT="0" distB="0" distL="0" distR="0" wp14:anchorId="7D3314BF" wp14:editId="2BAFE191">
              <wp:extent cx="4781550" cy="2781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81550" cy="2781300"/>
                      </a:xfrm>
                      <a:prstGeom prst="rect">
                        <a:avLst/>
                      </a:prstGeom>
                    </pic:spPr>
                  </pic:pic>
                </a:graphicData>
              </a:graphic>
            </wp:inline>
          </w:drawing>
        </w:r>
      </w:ins>
    </w:p>
    <w:p w14:paraId="42E7B9F6" w14:textId="353281D2" w:rsidR="009933DB" w:rsidRPr="009933DB" w:rsidRDefault="009933DB" w:rsidP="00824C4E">
      <w:pPr>
        <w:pStyle w:val="ListParagraph"/>
        <w:numPr>
          <w:ilvl w:val="0"/>
          <w:numId w:val="19"/>
        </w:numPr>
        <w:rPr>
          <w:ins w:id="4974" w:author="rkbansal" w:date="2020-11-30T22:09:00Z"/>
          <w:rPrChange w:id="4975" w:author="rkbansal" w:date="2020-11-30T22:11:00Z">
            <w:rPr>
              <w:ins w:id="4976" w:author="rkbansal" w:date="2020-11-30T22:09:00Z"/>
              <w:b/>
              <w:sz w:val="18"/>
            </w:rPr>
          </w:rPrChange>
        </w:rPr>
      </w:pPr>
      <w:ins w:id="4977" w:author="rkbansal" w:date="2020-11-30T22:09:00Z">
        <w:r w:rsidRPr="009933DB">
          <w:rPr>
            <w:rPrChange w:id="4978" w:author="rkbansal" w:date="2020-11-30T22:11:00Z">
              <w:rPr>
                <w:b/>
                <w:sz w:val="18"/>
              </w:rPr>
            </w:rPrChange>
          </w:rPr>
          <w:t>Need to make changes in this gateway-service application to enable authenticate the user before routing to other microservices.</w:t>
        </w:r>
      </w:ins>
    </w:p>
    <w:p w14:paraId="6DAB32B9" w14:textId="16038F07" w:rsidR="009933DB" w:rsidRPr="009933DB" w:rsidRDefault="009933DB" w:rsidP="009933DB">
      <w:pPr>
        <w:pStyle w:val="ListParagraph"/>
        <w:rPr>
          <w:ins w:id="4979" w:author="rkbansal" w:date="2020-11-30T22:09:00Z"/>
          <w:color w:val="C45911" w:themeColor="accent2" w:themeShade="BF"/>
          <w:rPrChange w:id="4980" w:author="rkbansal" w:date="2020-11-30T22:11:00Z">
            <w:rPr>
              <w:ins w:id="4981" w:author="rkbansal" w:date="2020-11-30T22:09:00Z"/>
            </w:rPr>
          </w:rPrChange>
        </w:rPr>
        <w:pPrChange w:id="4982" w:author="rkbansal" w:date="2020-11-30T22:11:00Z">
          <w:pPr>
            <w:pStyle w:val="ListParagraph"/>
            <w:numPr>
              <w:numId w:val="19"/>
            </w:numPr>
            <w:ind w:hanging="360"/>
          </w:pPr>
        </w:pPrChange>
      </w:pPr>
      <w:ins w:id="4983" w:author="rkbansal" w:date="2020-11-30T22:09:00Z">
        <w:r w:rsidRPr="009933DB">
          <w:rPr>
            <w:color w:val="C45911" w:themeColor="accent2" w:themeShade="BF"/>
            <w:rPrChange w:id="4984" w:author="rkbansal" w:date="2020-11-30T22:11:00Z">
              <w:rPr>
                <w:b/>
                <w:sz w:val="18"/>
              </w:rPr>
            </w:rPrChange>
          </w:rPr>
          <w:t xml:space="preserve">Can </w:t>
        </w:r>
      </w:ins>
      <w:ins w:id="4985" w:author="rkbansal" w:date="2020-11-30T22:10:00Z">
        <w:r w:rsidRPr="009933DB">
          <w:rPr>
            <w:color w:val="C45911" w:themeColor="accent2" w:themeShade="BF"/>
            <w:rPrChange w:id="4986" w:author="rkbansal" w:date="2020-11-30T22:11:00Z">
              <w:rPr>
                <w:b/>
                <w:sz w:val="18"/>
              </w:rPr>
            </w:rPrChange>
          </w:rPr>
          <w:t>refer the Authentication Service to see other changes in this gateway-service.</w:t>
        </w:r>
      </w:ins>
    </w:p>
    <w:p w14:paraId="1772FCD5" w14:textId="77777777" w:rsidR="009933DB" w:rsidRPr="009933DB" w:rsidRDefault="009933DB" w:rsidP="009933DB">
      <w:pPr>
        <w:pStyle w:val="ListParagraph"/>
        <w:rPr>
          <w:ins w:id="4987" w:author="rkbansal" w:date="2020-11-30T22:11:00Z"/>
          <w:b/>
          <w:sz w:val="18"/>
          <w:rPrChange w:id="4988" w:author="rkbansal" w:date="2020-11-30T22:11:00Z">
            <w:rPr>
              <w:ins w:id="4989" w:author="rkbansal" w:date="2020-11-30T22:11:00Z"/>
            </w:rPr>
          </w:rPrChange>
        </w:rPr>
        <w:pPrChange w:id="4990" w:author="rkbansal" w:date="2020-11-30T22:11:00Z">
          <w:pPr>
            <w:pStyle w:val="ListParagraph"/>
            <w:numPr>
              <w:numId w:val="19"/>
            </w:numPr>
            <w:ind w:hanging="360"/>
          </w:pPr>
        </w:pPrChange>
      </w:pPr>
    </w:p>
    <w:p w14:paraId="0254A7E8" w14:textId="5874E49B" w:rsidR="00B32EEF" w:rsidRPr="004A3C02" w:rsidRDefault="00824C4E" w:rsidP="00824C4E">
      <w:pPr>
        <w:pStyle w:val="ListParagraph"/>
        <w:numPr>
          <w:ilvl w:val="0"/>
          <w:numId w:val="19"/>
        </w:numPr>
        <w:rPr>
          <w:ins w:id="4991" w:author="Rajiv Bansal" w:date="2019-11-29T09:50:00Z"/>
          <w:b/>
          <w:sz w:val="18"/>
          <w:rPrChange w:id="4992" w:author="Rajiv Bansal" w:date="2019-11-29T09:50:00Z">
            <w:rPr>
              <w:ins w:id="4993" w:author="Rajiv Bansal" w:date="2019-11-29T09:50:00Z"/>
              <w:bCs/>
            </w:rPr>
          </w:rPrChange>
        </w:rPr>
      </w:pPr>
      <w:ins w:id="4994" w:author="Rajiv Bansal" w:date="2019-11-29T09:45:00Z">
        <w:r>
          <w:t xml:space="preserve">Run the application as </w:t>
        </w:r>
        <w:r w:rsidRPr="007A6875">
          <w:rPr>
            <w:b/>
          </w:rPr>
          <w:t>Spring Boot App</w:t>
        </w:r>
        <w:r>
          <w:rPr>
            <w:b/>
          </w:rPr>
          <w:t xml:space="preserve"> </w:t>
        </w:r>
      </w:ins>
      <w:ins w:id="4995"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996" w:author="Rajiv Bansal" w:date="2019-11-29T09:50:00Z"/>
          <w:b/>
          <w:sz w:val="18"/>
          <w:rPrChange w:id="4997" w:author="Rajiv Bansal" w:date="2019-11-29T09:50:00Z">
            <w:rPr>
              <w:ins w:id="4998" w:author="Rajiv Bansal" w:date="2019-11-29T09:50:00Z"/>
              <w:bCs/>
            </w:rPr>
          </w:rPrChange>
        </w:rPr>
        <w:pPrChange w:id="4999" w:author="Rajiv Bansal" w:date="2019-11-29T09:50:00Z">
          <w:pPr>
            <w:pStyle w:val="ListParagraph"/>
            <w:numPr>
              <w:numId w:val="19"/>
            </w:numPr>
            <w:ind w:hanging="360"/>
          </w:pPr>
        </w:pPrChange>
      </w:pPr>
      <w:proofErr w:type="spellStart"/>
      <w:ins w:id="5000" w:author="Rajiv Bansal" w:date="2019-11-29T09:50:00Z">
        <w:r>
          <w:rPr>
            <w:bCs/>
          </w:rPr>
          <w:t>EurekaServer</w:t>
        </w:r>
        <w:r w:rsidR="00EC0370">
          <w:rPr>
            <w:bCs/>
          </w:rPr>
          <w:t>Application</w:t>
        </w:r>
        <w:proofErr w:type="spellEnd"/>
      </w:ins>
    </w:p>
    <w:p w14:paraId="4B9BF561" w14:textId="04BA2DA0" w:rsidR="00824C4E" w:rsidRPr="00F60732" w:rsidRDefault="00824C4E">
      <w:pPr>
        <w:pStyle w:val="ListParagraph"/>
        <w:numPr>
          <w:ilvl w:val="1"/>
          <w:numId w:val="19"/>
        </w:numPr>
        <w:rPr>
          <w:ins w:id="5001" w:author="Rajiv Bansal" w:date="2019-11-29T09:49:00Z"/>
          <w:b/>
          <w:sz w:val="18"/>
          <w:rPrChange w:id="5002" w:author="Rajiv Bansal" w:date="2019-11-29T09:49:00Z">
            <w:rPr>
              <w:ins w:id="5003" w:author="Rajiv Bansal" w:date="2019-11-29T09:49:00Z"/>
              <w:spacing w:val="-1"/>
              <w:sz w:val="32"/>
              <w:szCs w:val="32"/>
              <w:shd w:val="clear" w:color="auto" w:fill="FFFFFF"/>
            </w:rPr>
          </w:rPrChange>
        </w:rPr>
        <w:pPrChange w:id="5004" w:author="Rajiv Bansal" w:date="2019-11-29T09:50:00Z">
          <w:pPr>
            <w:pStyle w:val="ListParagraph"/>
            <w:numPr>
              <w:numId w:val="19"/>
            </w:numPr>
            <w:ind w:hanging="360"/>
          </w:pPr>
        </w:pPrChange>
      </w:pPr>
      <w:ins w:id="5005" w:author="Rajiv Bansal" w:date="2019-11-29T09:45:00Z">
        <w:r>
          <w:rPr>
            <w:b/>
          </w:rPr>
          <w:lastRenderedPageBreak/>
          <w:t xml:space="preserve"> </w:t>
        </w:r>
        <w:proofErr w:type="spellStart"/>
        <w:r w:rsidRPr="00B41A23">
          <w:rPr>
            <w:spacing w:val="-1"/>
            <w:sz w:val="32"/>
            <w:szCs w:val="32"/>
            <w:shd w:val="clear" w:color="auto" w:fill="FFFFFF"/>
          </w:rPr>
          <w:t>ZuulGatewayApplication</w:t>
        </w:r>
      </w:ins>
      <w:proofErr w:type="spellEnd"/>
    </w:p>
    <w:p w14:paraId="75C584C1" w14:textId="229EDE49" w:rsidR="00F60732" w:rsidRPr="007A6875" w:rsidRDefault="00F60732">
      <w:pPr>
        <w:pStyle w:val="ListParagraph"/>
        <w:rPr>
          <w:ins w:id="5006" w:author="Rajiv Bansal" w:date="2019-11-29T09:45:00Z"/>
          <w:b/>
          <w:sz w:val="18"/>
        </w:rPr>
        <w:pPrChange w:id="5007" w:author="Rajiv Bansal" w:date="2019-11-29T09:49:00Z">
          <w:pPr>
            <w:pStyle w:val="ListParagraph"/>
            <w:numPr>
              <w:numId w:val="19"/>
            </w:numPr>
            <w:ind w:hanging="360"/>
          </w:pPr>
        </w:pPrChange>
      </w:pPr>
      <w:ins w:id="5008"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5009" w:author="Rajiv Bansal" w:date="2019-11-29T09:49:00Z"/>
          <w:sz w:val="18"/>
          <w:rPrChange w:id="5010" w:author="Rajiv Bansal" w:date="2019-11-29T09:49:00Z">
            <w:rPr>
              <w:ins w:id="5011" w:author="Rajiv Bansal" w:date="2019-11-29T09:49:00Z"/>
            </w:rPr>
          </w:rPrChange>
        </w:rPr>
        <w:pPrChange w:id="5012"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5013" w:author="Rajiv Bansal" w:date="2019-11-29T09:46:00Z"/>
          <w:sz w:val="18"/>
        </w:rPr>
      </w:pPr>
      <w:ins w:id="5014" w:author="Rajiv Bansal" w:date="2019-11-29T09:46:00Z">
        <w:r w:rsidRPr="007A6875">
          <w:t xml:space="preserve">Open the browser </w:t>
        </w:r>
      </w:ins>
      <w:ins w:id="5015" w:author="Rajiv Bansal" w:date="2019-11-30T22:28:00Z">
        <w:r w:rsidR="00AA312E">
          <w:t xml:space="preserve">of Eureka Server </w:t>
        </w:r>
      </w:ins>
      <w:ins w:id="5016" w:author="Rajiv Bansal" w:date="2019-11-30T22:30:00Z">
        <w:r w:rsidR="00ED6871">
          <w:t>a</w:t>
        </w:r>
        <w:r w:rsidR="00ED6871" w:rsidRPr="00ED6871">
          <w:rPr>
            <w:rPrChange w:id="5017" w:author="Rajiv Bansal" w:date="2019-11-30T22:30:00Z">
              <w:rPr>
                <w:spacing w:val="-1"/>
                <w:sz w:val="32"/>
                <w:szCs w:val="32"/>
                <w:shd w:val="clear" w:color="auto" w:fill="FFFFFF"/>
              </w:rPr>
            </w:rPrChange>
          </w:rPr>
          <w:t>t </w:t>
        </w:r>
        <w:r w:rsidR="00ED6871" w:rsidRPr="00ED6871">
          <w:rPr>
            <w:rPrChange w:id="5018" w:author="Rajiv Bansal" w:date="2019-11-30T22:30:00Z">
              <w:rPr>
                <w:rStyle w:val="HTMLCode"/>
                <w:rFonts w:eastAsiaTheme="majorEastAsia"/>
                <w:spacing w:val="-1"/>
                <w:sz w:val="24"/>
                <w:szCs w:val="24"/>
              </w:rPr>
            </w:rPrChange>
          </w:rPr>
          <w:t>localhost:8761</w:t>
        </w:r>
        <w:r w:rsidR="00ED6871" w:rsidRPr="00ED6871">
          <w:rPr>
            <w:rPrChange w:id="5019" w:author="Rajiv Bansal" w:date="2019-11-30T22:30:00Z">
              <w:rPr>
                <w:spacing w:val="-1"/>
                <w:sz w:val="32"/>
                <w:szCs w:val="32"/>
                <w:shd w:val="clear" w:color="auto" w:fill="FFFFFF"/>
              </w:rPr>
            </w:rPrChange>
          </w:rPr>
          <w:t xml:space="preserve">, you should see the running </w:t>
        </w:r>
        <w:proofErr w:type="spellStart"/>
        <w:r w:rsidR="00ED6871" w:rsidRPr="00ED6871">
          <w:rPr>
            <w:rPrChange w:id="5020" w:author="Rajiv Bansal" w:date="2019-11-30T22:30:00Z">
              <w:rPr>
                <w:spacing w:val="-1"/>
                <w:sz w:val="32"/>
                <w:szCs w:val="32"/>
                <w:shd w:val="clear" w:color="auto" w:fill="FFFFFF"/>
              </w:rPr>
            </w:rPrChange>
          </w:rPr>
          <w:t>zuul</w:t>
        </w:r>
        <w:proofErr w:type="spellEnd"/>
        <w:r w:rsidR="00ED6871" w:rsidRPr="00ED6871">
          <w:rPr>
            <w:rPrChange w:id="5021" w:author="Rajiv Bansal" w:date="2019-11-30T22:30:00Z">
              <w:rPr>
                <w:spacing w:val="-1"/>
                <w:sz w:val="32"/>
                <w:szCs w:val="32"/>
                <w:shd w:val="clear" w:color="auto" w:fill="FFFFFF"/>
              </w:rPr>
            </w:rPrChange>
          </w:rPr>
          <w:t xml:space="preserve">-gateway microservices </w:t>
        </w:r>
      </w:ins>
      <w:ins w:id="5022" w:author="Rajiv Bansal" w:date="2019-11-29T09:46:00Z">
        <w:r w:rsidRPr="007A6875">
          <w:t xml:space="preserve">and enter the url: </w:t>
        </w:r>
      </w:ins>
      <w:ins w:id="5023" w:author="Rajiv Bansal" w:date="2019-11-30T22:29:00Z">
        <w:r w:rsidR="00ED6871">
          <w:fldChar w:fldCharType="begin"/>
        </w:r>
        <w:r w:rsidR="00ED6871">
          <w:instrText xml:space="preserve"> HYPERLINK "</w:instrText>
        </w:r>
      </w:ins>
      <w:ins w:id="5024" w:author="Rajiv Bansal" w:date="2019-11-29T09:46:00Z">
        <w:r w:rsidR="00ED6871" w:rsidRPr="00ED6871">
          <w:rPr>
            <w:rPrChange w:id="5025" w:author="Rajiv Bansal" w:date="2019-11-30T22:29:00Z">
              <w:rPr>
                <w:rStyle w:val="Hyperlink"/>
              </w:rPr>
            </w:rPrChange>
          </w:rPr>
          <w:instrText>http://localhost:</w:instrText>
        </w:r>
      </w:ins>
      <w:ins w:id="5026" w:author="Rajiv Bansal" w:date="2019-11-30T22:28:00Z">
        <w:r w:rsidR="00ED6871" w:rsidRPr="00ED6871">
          <w:rPr>
            <w:rPrChange w:id="5027" w:author="Rajiv Bansal" w:date="2019-11-30T22:29:00Z">
              <w:rPr>
                <w:rStyle w:val="Hyperlink"/>
              </w:rPr>
            </w:rPrChange>
          </w:rPr>
          <w:instrText>8761</w:instrText>
        </w:r>
      </w:ins>
      <w:ins w:id="5028" w:author="Rajiv Bansal" w:date="2019-11-29T09:46:00Z">
        <w:r w:rsidR="00ED6871" w:rsidRPr="00ED6871">
          <w:rPr>
            <w:rPrChange w:id="5029" w:author="Rajiv Bansal" w:date="2019-11-30T22:29:00Z">
              <w:rPr>
                <w:rStyle w:val="Hyperlink"/>
              </w:rPr>
            </w:rPrChange>
          </w:rPr>
          <w:instrText>/</w:instrText>
        </w:r>
      </w:ins>
      <w:ins w:id="5030" w:author="Rajiv Bansal" w:date="2019-11-30T22:29:00Z">
        <w:r w:rsidR="00ED6871">
          <w:instrText xml:space="preserve">" </w:instrText>
        </w:r>
        <w:r w:rsidR="00ED6871">
          <w:fldChar w:fldCharType="separate"/>
        </w:r>
      </w:ins>
      <w:ins w:id="5031" w:author="Rajiv Bansal" w:date="2019-11-29T09:46:00Z">
        <w:r w:rsidR="00ED6871" w:rsidRPr="00742A84">
          <w:rPr>
            <w:rStyle w:val="Hyperlink"/>
          </w:rPr>
          <w:t>http://localhost:</w:t>
        </w:r>
      </w:ins>
      <w:ins w:id="5032" w:author="Rajiv Bansal" w:date="2019-11-30T22:28:00Z">
        <w:r w:rsidR="00ED6871" w:rsidRPr="00742A84">
          <w:rPr>
            <w:rStyle w:val="Hyperlink"/>
          </w:rPr>
          <w:t>8761</w:t>
        </w:r>
      </w:ins>
      <w:ins w:id="5033" w:author="Rajiv Bansal" w:date="2019-11-29T09:46:00Z">
        <w:r w:rsidR="00ED6871" w:rsidRPr="00742A84">
          <w:rPr>
            <w:rStyle w:val="Hyperlink"/>
          </w:rPr>
          <w:t>/</w:t>
        </w:r>
      </w:ins>
      <w:ins w:id="5034" w:author="Rajiv Bansal" w:date="2019-11-30T22:29:00Z">
        <w:r w:rsidR="00ED6871">
          <w:fldChar w:fldCharType="end"/>
        </w:r>
      </w:ins>
    </w:p>
    <w:p w14:paraId="1047DA6F" w14:textId="7AF53C02" w:rsidR="00824C4E" w:rsidRPr="00824C4E" w:rsidRDefault="00ED6871">
      <w:pPr>
        <w:pStyle w:val="ListParagraph"/>
        <w:rPr>
          <w:ins w:id="5035" w:author="Rajiv Bansal" w:date="2019-11-29T09:39:00Z"/>
          <w:bCs/>
          <w:sz w:val="28"/>
          <w:rPrChange w:id="5036" w:author="Rajiv Bansal" w:date="2019-11-29T09:44:00Z">
            <w:rPr>
              <w:ins w:id="5037" w:author="Rajiv Bansal" w:date="2019-11-29T09:39:00Z"/>
              <w:spacing w:val="-1"/>
              <w:sz w:val="32"/>
              <w:szCs w:val="32"/>
              <w:shd w:val="clear" w:color="auto" w:fill="FFFFFF"/>
            </w:rPr>
          </w:rPrChange>
        </w:rPr>
        <w:pPrChange w:id="5038" w:author="Rajiv Bansal" w:date="2019-11-29T09:46:00Z">
          <w:pPr>
            <w:pStyle w:val="ListParagraph"/>
            <w:numPr>
              <w:numId w:val="19"/>
            </w:numPr>
            <w:ind w:hanging="360"/>
          </w:pPr>
        </w:pPrChange>
      </w:pPr>
      <w:ins w:id="5039"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40" w:author="Rajiv Bansal" w:date="2019-11-29T09:26:00Z"/>
          <w:b/>
          <w:sz w:val="28"/>
          <w:rPrChange w:id="5041" w:author="Rajiv Bansal" w:date="2019-11-29T09:39:00Z">
            <w:rPr>
              <w:ins w:id="5042" w:author="Rajiv Bansal" w:date="2019-11-29T09:26:00Z"/>
            </w:rPr>
          </w:rPrChange>
        </w:rPr>
        <w:pPrChange w:id="5043" w:author="Rajiv Bansal" w:date="2019-11-29T09:39:00Z">
          <w:pPr/>
        </w:pPrChange>
      </w:pPr>
    </w:p>
    <w:p w14:paraId="582438E8" w14:textId="77777777" w:rsidR="00176254" w:rsidRDefault="00176254" w:rsidP="00176254">
      <w:pPr>
        <w:rPr>
          <w:ins w:id="5044" w:author="Rajiv Bansal" w:date="2019-11-29T09:26:00Z"/>
          <w:b/>
          <w:sz w:val="28"/>
        </w:rPr>
      </w:pPr>
    </w:p>
    <w:p w14:paraId="5741BE3B" w14:textId="6BE1FFEE" w:rsidR="00BE2E1A" w:rsidRPr="00176254" w:rsidRDefault="00BE2E1A">
      <w:pPr>
        <w:rPr>
          <w:ins w:id="5045" w:author="Rajiv Bansal" w:date="2019-11-29T09:25:00Z"/>
          <w:rFonts w:eastAsiaTheme="majorEastAsia" w:cstheme="majorBidi"/>
          <w:b/>
          <w:color w:val="2F5496" w:themeColor="accent1" w:themeShade="BF"/>
          <w:sz w:val="28"/>
          <w:szCs w:val="26"/>
          <w:rPrChange w:id="5046" w:author="Rajiv Bansal" w:date="2019-11-29T09:26:00Z">
            <w:rPr>
              <w:ins w:id="5047" w:author="Rajiv Bansal" w:date="2019-11-29T09:25:00Z"/>
              <w:b/>
              <w:sz w:val="28"/>
            </w:rPr>
          </w:rPrChange>
        </w:rPr>
        <w:pPrChange w:id="5048" w:author="Rajiv Bansal" w:date="2019-11-29T09:26:00Z">
          <w:pPr>
            <w:pStyle w:val="ListParagraph"/>
            <w:numPr>
              <w:numId w:val="19"/>
            </w:numPr>
            <w:ind w:hanging="360"/>
          </w:pPr>
        </w:pPrChange>
      </w:pPr>
      <w:ins w:id="5049" w:author="Rajiv Bansal" w:date="2019-11-29T09:01:00Z">
        <w:r w:rsidRPr="00176254">
          <w:rPr>
            <w:b/>
            <w:sz w:val="28"/>
            <w:rPrChange w:id="5050"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51" w:author="rkbansal" w:date="2020-02-15T11:50:00Z">
        <w:r w:rsidR="00711EA1">
          <w:t>people-mgmt-service</w:t>
        </w:r>
      </w:ins>
      <w:del w:id="5052"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53" w:author="rkbansal" w:date="2020-04-23T15:37:00Z">
          <w:tblPr>
            <w:tblW w:w="0" w:type="auto"/>
            <w:tblLook w:val="04A0" w:firstRow="1" w:lastRow="0" w:firstColumn="1" w:lastColumn="0" w:noHBand="0" w:noVBand="1"/>
          </w:tblPr>
        </w:tblPrChange>
      </w:tblPr>
      <w:tblGrid>
        <w:gridCol w:w="4508"/>
        <w:gridCol w:w="4508"/>
        <w:tblGridChange w:id="5054">
          <w:tblGrid>
            <w:gridCol w:w="4508"/>
            <w:gridCol w:w="4508"/>
          </w:tblGrid>
        </w:tblGridChange>
      </w:tblGrid>
      <w:tr w:rsidR="00047E66" w14:paraId="2E2E54A2" w14:textId="77777777" w:rsidTr="00C9181B">
        <w:tc>
          <w:tcPr>
            <w:tcW w:w="4508" w:type="dxa"/>
            <w:tcPrChange w:id="5055" w:author="rkbansal" w:date="2020-04-23T15:37:00Z">
              <w:tcPr>
                <w:tcW w:w="4508" w:type="dxa"/>
              </w:tcPr>
            </w:tcPrChange>
          </w:tcPr>
          <w:p w14:paraId="16BC95B7" w14:textId="126EBB28" w:rsidR="00047E66" w:rsidRDefault="00047E66" w:rsidP="00047E66">
            <w:r>
              <w:t>Database/Schema Name</w:t>
            </w:r>
          </w:p>
        </w:tc>
        <w:tc>
          <w:tcPr>
            <w:tcW w:w="4508" w:type="dxa"/>
            <w:tcPrChange w:id="5056"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5057" w:author="rkbansal" w:date="2020-04-23T15:37:00Z">
              <w:tcPr>
                <w:tcW w:w="4508" w:type="dxa"/>
              </w:tcPr>
            </w:tcPrChange>
          </w:tcPr>
          <w:p w14:paraId="42718B4A" w14:textId="6F5DB39B" w:rsidR="00047E66" w:rsidRDefault="00047E66" w:rsidP="00047E66">
            <w:r>
              <w:t>User name</w:t>
            </w:r>
          </w:p>
        </w:tc>
        <w:tc>
          <w:tcPr>
            <w:tcW w:w="4508" w:type="dxa"/>
            <w:tcPrChange w:id="5058"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5059" w:author="rkbansal" w:date="2020-04-23T15:37:00Z">
              <w:tcPr>
                <w:tcW w:w="4508" w:type="dxa"/>
              </w:tcPr>
            </w:tcPrChange>
          </w:tcPr>
          <w:p w14:paraId="16E48652" w14:textId="1AEA1EC2" w:rsidR="00047E66" w:rsidRDefault="00047E66" w:rsidP="00047E66">
            <w:r>
              <w:t>Password</w:t>
            </w:r>
          </w:p>
        </w:tc>
        <w:tc>
          <w:tcPr>
            <w:tcW w:w="4508" w:type="dxa"/>
            <w:tcPrChange w:id="5060"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5061" w:author="rkbansal" w:date="2020-04-23T15:37:00Z"/>
        </w:rPr>
      </w:pPr>
    </w:p>
    <w:p w14:paraId="75260C62" w14:textId="77777777" w:rsidR="00C9181B" w:rsidRPr="00A66355" w:rsidRDefault="00C9181B" w:rsidP="00C9181B">
      <w:pPr>
        <w:rPr>
          <w:ins w:id="5062" w:author="rkbansal" w:date="2020-04-23T15:37:00Z"/>
          <w:b/>
          <w:bCs/>
        </w:rPr>
      </w:pPr>
      <w:ins w:id="5063"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64" w:author="rkbansal" w:date="2020-04-23T15:37:00Z"/>
          <w:rFonts w:cstheme="minorHAnsi"/>
          <w:lang w:val="en-US"/>
        </w:rPr>
      </w:pPr>
      <w:ins w:id="5065"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66" w:author="rkbansal" w:date="2020-04-23T15:37:00Z"/>
          <w:rFonts w:ascii="Helvetica" w:eastAsia="Times New Roman" w:hAnsi="Helvetica" w:cs="Times New Roman"/>
          <w:color w:val="333333"/>
          <w:sz w:val="21"/>
          <w:szCs w:val="21"/>
          <w:lang w:eastAsia="en-IN"/>
        </w:rPr>
      </w:pPr>
      <w:ins w:id="5067"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5068" w:author="rkbansal" w:date="2020-04-23T15:37:00Z"/>
          <w:rFonts w:ascii="Helvetica" w:eastAsia="Times New Roman" w:hAnsi="Helvetica" w:cs="Times New Roman"/>
          <w:color w:val="333333"/>
          <w:sz w:val="21"/>
          <w:szCs w:val="21"/>
          <w:lang w:eastAsia="en-IN"/>
        </w:rPr>
      </w:pPr>
      <w:ins w:id="5069"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5070" w:author="rkbansal" w:date="2020-04-23T15:37:00Z"/>
        </w:rPr>
      </w:pPr>
    </w:p>
    <w:p w14:paraId="1209E633" w14:textId="3AEA061F" w:rsidR="00C9181B" w:rsidRDefault="00C9181B" w:rsidP="00C9181B">
      <w:pPr>
        <w:pStyle w:val="ListParagraph"/>
        <w:numPr>
          <w:ilvl w:val="0"/>
          <w:numId w:val="88"/>
        </w:numPr>
        <w:rPr>
          <w:ins w:id="5071" w:author="rkbansal" w:date="2020-04-23T15:37:00Z"/>
        </w:rPr>
      </w:pPr>
      <w:ins w:id="5072"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5073" w:author="rkbansal" w:date="2020-04-23T15:37:00Z"/>
        </w:rPr>
      </w:pPr>
    </w:p>
    <w:p w14:paraId="0CDA5A96" w14:textId="2032678C" w:rsidR="00C9181B" w:rsidRDefault="00C9181B" w:rsidP="00C9181B">
      <w:pPr>
        <w:pStyle w:val="ListParagraph"/>
        <w:numPr>
          <w:ilvl w:val="0"/>
          <w:numId w:val="88"/>
        </w:numPr>
        <w:rPr>
          <w:ins w:id="5074" w:author="rkbansal" w:date="2020-04-23T15:37:00Z"/>
        </w:rPr>
      </w:pPr>
      <w:ins w:id="5075" w:author="rkbansal" w:date="2020-04-23T15:37:00Z">
        <w:r>
          <w:t xml:space="preserve">create database </w:t>
        </w:r>
        <w:r w:rsidR="0034276A">
          <w:t>users</w:t>
        </w:r>
        <w:r>
          <w:t>_schema;</w:t>
        </w:r>
      </w:ins>
    </w:p>
    <w:p w14:paraId="2FD1DBEC" w14:textId="77777777" w:rsidR="00C9181B" w:rsidRDefault="00C9181B" w:rsidP="00C9181B">
      <w:pPr>
        <w:pStyle w:val="ListParagraph"/>
        <w:rPr>
          <w:ins w:id="5076" w:author="rkbansal" w:date="2020-04-23T15:37:00Z"/>
        </w:rPr>
      </w:pPr>
    </w:p>
    <w:p w14:paraId="20EEC5C0" w14:textId="13C7ECBF" w:rsidR="00C9181B" w:rsidRDefault="00C9181B" w:rsidP="00C9181B">
      <w:pPr>
        <w:pStyle w:val="ListParagraph"/>
        <w:numPr>
          <w:ilvl w:val="0"/>
          <w:numId w:val="88"/>
        </w:numPr>
        <w:rPr>
          <w:ins w:id="5077" w:author="rkbansal" w:date="2020-04-23T15:37:00Z"/>
        </w:rPr>
      </w:pPr>
      <w:ins w:id="5078" w:author="rkbansal" w:date="2020-04-23T15:37:00Z">
        <w:r>
          <w:t xml:space="preserve">grant all on </w:t>
        </w:r>
      </w:ins>
      <w:ins w:id="5079" w:author="rkbansal" w:date="2020-04-23T15:38:00Z">
        <w:r w:rsidR="0034276A">
          <w:t>users</w:t>
        </w:r>
      </w:ins>
      <w:ins w:id="5080" w:author="rkbansal" w:date="2020-04-23T15:37:00Z">
        <w:r>
          <w:t xml:space="preserve">_schema.* to </w:t>
        </w:r>
      </w:ins>
      <w:ins w:id="5081" w:author="rkbansal" w:date="2020-04-23T15:38:00Z">
        <w:r w:rsidR="0034276A">
          <w:t>users</w:t>
        </w:r>
      </w:ins>
      <w:ins w:id="5082"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5083"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47" o:title=""/>
          </v:shape>
          <o:OLEObject Type="Embed" ProgID="AcroExch.Document.DC" ShapeID="_x0000_i1025" DrawAspect="Icon" ObjectID="_1668280676" r:id="rId148"/>
        </w:object>
      </w:r>
      <w:r w:rsidR="00057A97">
        <w:object w:dxaOrig="1538" w:dyaOrig="993" w14:anchorId="3A9932E1">
          <v:shape id="_x0000_i1026" type="#_x0000_t75" style="width:79.5pt;height:51pt" o:ole="">
            <v:imagedata r:id="rId149" o:title=""/>
          </v:shape>
          <o:OLEObject Type="Embed" ProgID="Package" ShapeID="_x0000_i1026" DrawAspect="Icon" ObjectID="_1668280677" r:id="rId150"/>
        </w:object>
      </w:r>
      <w:r w:rsidR="00057A97">
        <w:object w:dxaOrig="1538" w:dyaOrig="993" w14:anchorId="2241C5D8">
          <v:shape id="_x0000_i1027" type="#_x0000_t75" style="width:79.5pt;height:51pt" o:ole="">
            <v:imagedata r:id="rId151" o:title=""/>
          </v:shape>
          <o:OLEObject Type="Embed" ProgID="Package" ShapeID="_x0000_i1027" DrawAspect="Icon" ObjectID="_1668280678" r:id="rId152"/>
        </w:object>
      </w:r>
      <w:r w:rsidR="00057A97">
        <w:object w:dxaOrig="1538" w:dyaOrig="993" w14:anchorId="504FBCB8">
          <v:shape id="_x0000_i1028" type="#_x0000_t75" style="width:79.5pt;height:51pt" o:ole="">
            <v:imagedata r:id="rId153" o:title=""/>
          </v:shape>
          <o:OLEObject Type="Embed" ProgID="Package" ShapeID="_x0000_i1028" DrawAspect="Icon" ObjectID="_1668280679" r:id="rId154"/>
        </w:object>
      </w:r>
      <w:r w:rsidR="00057A97">
        <w:object w:dxaOrig="1538" w:dyaOrig="993" w14:anchorId="1E07C31A">
          <v:shape id="_x0000_i1029" type="#_x0000_t75" style="width:79.5pt;height:51pt" o:ole="">
            <v:imagedata r:id="rId155" o:title=""/>
          </v:shape>
          <o:OLEObject Type="Embed" ProgID="Package" ShapeID="_x0000_i1029" DrawAspect="Icon" ObjectID="_1668280680" r:id="rId156"/>
        </w:object>
      </w:r>
    </w:p>
    <w:p w14:paraId="58376AAC" w14:textId="61043B46" w:rsidR="002F35C0" w:rsidRDefault="002F35C0" w:rsidP="00057A97">
      <w:pPr>
        <w:pStyle w:val="ListParagraph"/>
        <w:rPr>
          <w:ins w:id="5084" w:author="rkbansal" w:date="2020-05-17T01:28:00Z"/>
        </w:rPr>
      </w:pPr>
    </w:p>
    <w:p w14:paraId="3BEF84A2" w14:textId="77777777" w:rsidR="002F35C0" w:rsidRDefault="002F35C0" w:rsidP="002F35C0">
      <w:pPr>
        <w:pStyle w:val="ListParagraph"/>
        <w:numPr>
          <w:ilvl w:val="0"/>
          <w:numId w:val="74"/>
        </w:numPr>
        <w:rPr>
          <w:ins w:id="5085" w:author="rkbansal" w:date="2020-05-17T01:28:00Z"/>
        </w:rPr>
      </w:pPr>
      <w:ins w:id="5086"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087" w:author="rkbansal" w:date="2020-05-17T01:28:00Z"/>
        </w:rPr>
      </w:pPr>
      <w:ins w:id="5088"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089" w:author="rkbansal" w:date="2020-05-17T01:28:00Z"/>
        </w:rPr>
      </w:pPr>
    </w:p>
    <w:p w14:paraId="28608B9F" w14:textId="77777777" w:rsidR="002F35C0" w:rsidRDefault="002F35C0" w:rsidP="002F35C0">
      <w:pPr>
        <w:pStyle w:val="ListParagraph"/>
        <w:numPr>
          <w:ilvl w:val="0"/>
          <w:numId w:val="74"/>
        </w:numPr>
        <w:rPr>
          <w:ins w:id="5090" w:author="rkbansal" w:date="2020-05-17T01:28:00Z"/>
        </w:rPr>
      </w:pPr>
      <w:ins w:id="5091"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092" w:author="rkbansal" w:date="2020-05-17T01:28:00Z"/>
          <w:bCs/>
        </w:rPr>
      </w:pPr>
      <w:ins w:id="5093"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094" w:author="rkbansal" w:date="2020-05-17T01:28:00Z"/>
          <w:bCs/>
        </w:rPr>
      </w:pPr>
      <w:ins w:id="5095"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77777777" w:rsidR="002F35C0" w:rsidRDefault="002F35C0" w:rsidP="002F35C0">
      <w:pPr>
        <w:pStyle w:val="ListParagraph"/>
        <w:numPr>
          <w:ilvl w:val="1"/>
          <w:numId w:val="107"/>
        </w:numPr>
        <w:rPr>
          <w:ins w:id="5096" w:author="rkbansal" w:date="2020-05-17T01:28:00Z"/>
          <w:bCs/>
        </w:rPr>
      </w:pPr>
      <w:ins w:id="5097" w:author="rkbansal" w:date="2020-05-17T01:28:00Z">
        <w:r>
          <w:rPr>
            <w:bCs/>
            <w:color w:val="FF0000"/>
          </w:rPr>
          <w:t>Spring Cloud version</w:t>
        </w:r>
        <w:r w:rsidRPr="00A51008">
          <w:rPr>
            <w:bCs/>
          </w:rPr>
          <w:t>:</w:t>
        </w:r>
        <w:r>
          <w:rPr>
            <w:bCs/>
          </w:rPr>
          <w:t xml:space="preserve"> upgraded to Hoston.SR4. It is highlighted in yellow colour.</w:t>
        </w:r>
      </w:ins>
    </w:p>
    <w:p w14:paraId="5CA9888F" w14:textId="77777777" w:rsidR="002F35C0" w:rsidRDefault="002F35C0" w:rsidP="002F35C0">
      <w:pPr>
        <w:pStyle w:val="ListParagraph"/>
        <w:numPr>
          <w:ilvl w:val="1"/>
          <w:numId w:val="107"/>
        </w:numPr>
        <w:rPr>
          <w:ins w:id="5098" w:author="rkbansal" w:date="2020-05-17T01:28:00Z"/>
          <w:bCs/>
        </w:rPr>
      </w:pPr>
      <w:ins w:id="5099"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A62D0C1" w14:textId="005EC318" w:rsidR="002F35C0" w:rsidRDefault="00F33612" w:rsidP="00057A97">
      <w:pPr>
        <w:pStyle w:val="ListParagraph"/>
      </w:pPr>
      <w:ins w:id="5100" w:author="rkbansal" w:date="2020-05-17T01:33:00Z">
        <w:r>
          <w:rPr>
            <w:noProof/>
          </w:rPr>
          <w:lastRenderedPageBreak/>
          <w:drawing>
            <wp:inline distT="0" distB="0" distL="0" distR="0" wp14:anchorId="4E6F1376" wp14:editId="164A6200">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96125" cy="7724775"/>
                      </a:xfrm>
                      <a:prstGeom prst="rect">
                        <a:avLst/>
                      </a:prstGeom>
                    </pic:spPr>
                  </pic:pic>
                </a:graphicData>
              </a:graphic>
            </wp:inline>
          </w:drawing>
        </w:r>
      </w:ins>
    </w:p>
    <w:p w14:paraId="19DFED3D" w14:textId="6362297D" w:rsidR="00A776C8" w:rsidDel="00DF7545" w:rsidRDefault="00F33612" w:rsidP="00A776C8">
      <w:pPr>
        <w:pStyle w:val="ListParagraph"/>
        <w:numPr>
          <w:ilvl w:val="0"/>
          <w:numId w:val="23"/>
        </w:numPr>
        <w:rPr>
          <w:del w:id="5101" w:author="rkbansal" w:date="2020-05-17T01:27:00Z"/>
        </w:rPr>
      </w:pPr>
      <w:ins w:id="5102" w:author="rkbansal" w:date="2020-05-17T01:44:00Z">
        <w:r>
          <w:rPr>
            <w:noProof/>
          </w:rPr>
          <w:lastRenderedPageBreak/>
          <w:drawing>
            <wp:inline distT="0" distB="0" distL="0" distR="0" wp14:anchorId="47DE863D" wp14:editId="3ED0A63B">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2125" cy="8324850"/>
                      </a:xfrm>
                      <a:prstGeom prst="rect">
                        <a:avLst/>
                      </a:prstGeom>
                    </pic:spPr>
                  </pic:pic>
                </a:graphicData>
              </a:graphic>
            </wp:inline>
          </w:drawing>
        </w:r>
      </w:ins>
      <w:del w:id="5103" w:author="rkbansal" w:date="2020-05-17T01:27:00Z">
        <w:r w:rsidR="00A776C8" w:rsidDel="00DF7545">
          <w:delText>Add the following dependencies</w:delText>
        </w:r>
      </w:del>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104" w:author="rkbansal" w:date="2020-01-09T20:59:00Z"/>
        </w:rPr>
      </w:pPr>
      <w:ins w:id="5105" w:author="rkbansal" w:date="2020-02-15T12:06:00Z">
        <w:r w:rsidRPr="00DA00CA">
          <w:rPr>
            <w:rPrChange w:id="5106" w:author="rkbansal" w:date="2020-02-15T12:06:00Z">
              <w:rPr>
                <w:rFonts w:ascii="Consolas" w:hAnsi="Consolas" w:cs="Consolas"/>
                <w:color w:val="008080"/>
                <w:sz w:val="20"/>
                <w:szCs w:val="20"/>
              </w:rPr>
            </w:rPrChange>
          </w:rPr>
          <w:t xml:space="preserve">Rename the package of </w:t>
        </w:r>
        <w:proofErr w:type="spellStart"/>
        <w:r w:rsidRPr="00DA00CA">
          <w:rPr>
            <w:rPrChange w:id="5107" w:author="rkbansal" w:date="2020-02-15T12:06:00Z">
              <w:rPr>
                <w:rFonts w:ascii="Consolas" w:hAnsi="Consolas" w:cs="Consolas"/>
                <w:color w:val="008080"/>
                <w:sz w:val="20"/>
                <w:szCs w:val="20"/>
              </w:rPr>
            </w:rPrChange>
          </w:rPr>
          <w:t>io.swagger</w:t>
        </w:r>
        <w:proofErr w:type="spellEnd"/>
        <w:r w:rsidRPr="00DA00CA">
          <w:rPr>
            <w:rPrChange w:id="5108" w:author="rkbansal" w:date="2020-02-15T12:06:00Z">
              <w:rPr>
                <w:rFonts w:ascii="Consolas" w:hAnsi="Consolas" w:cs="Consolas"/>
                <w:color w:val="008080"/>
                <w:sz w:val="20"/>
                <w:szCs w:val="20"/>
              </w:rPr>
            </w:rPrChange>
          </w:rPr>
          <w:t xml:space="preserve"> to </w:t>
        </w:r>
        <w:proofErr w:type="spellStart"/>
        <w:r w:rsidRPr="00DA00CA">
          <w:rPr>
            <w:rPrChange w:id="5109" w:author="rkbansal" w:date="2020-02-15T12:06:00Z">
              <w:rPr>
                <w:rFonts w:ascii="Consolas" w:hAnsi="Consolas" w:cs="Consolas"/>
                <w:color w:val="008080"/>
                <w:sz w:val="20"/>
                <w:szCs w:val="20"/>
              </w:rPr>
            </w:rPrChange>
          </w:rPr>
          <w:t>com.jmk.user</w:t>
        </w:r>
      </w:ins>
      <w:proofErr w:type="spellEnd"/>
      <w:del w:id="5110" w:author="rkbansal" w:date="2020-01-09T20:59:00Z">
        <w:r w:rsidR="00A776C8" w:rsidRPr="00DA00CA" w:rsidDel="00310FC3">
          <w:rPr>
            <w:rPrChange w:id="5111" w:author="rkbansal" w:date="2020-02-15T12:06:00Z">
              <w:rPr>
                <w:color w:val="008080"/>
              </w:rPr>
            </w:rPrChange>
          </w:rPr>
          <w:delText>&lt;</w:delText>
        </w:r>
        <w:r w:rsidR="00A776C8" w:rsidRPr="00DA00CA" w:rsidDel="00310FC3">
          <w:delText>dependency</w:delText>
        </w:r>
        <w:r w:rsidR="00A776C8" w:rsidRPr="00DA00CA" w:rsidDel="00310FC3">
          <w:rPr>
            <w:rPrChange w:id="5112"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113" w:author="rkbansal" w:date="2020-02-15T12:06:00Z"/>
        </w:rPr>
        <w:pPrChange w:id="5114"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115" w:author="rkbansal" w:date="2020-01-09T20:59:00Z"/>
        </w:rPr>
        <w:pPrChange w:id="511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117" w:author="rkbansal" w:date="2020-01-09T20:59:00Z">
        <w:r w:rsidRPr="00DA00CA" w:rsidDel="00310FC3">
          <w:rPr>
            <w:rPrChange w:id="5118" w:author="rkbansal" w:date="2020-02-15T12:06:00Z">
              <w:rPr>
                <w:color w:val="008080"/>
              </w:rPr>
            </w:rPrChange>
          </w:rPr>
          <w:delText>&lt;</w:delText>
        </w:r>
        <w:r w:rsidDel="00310FC3">
          <w:delText>groupId</w:delText>
        </w:r>
        <w:r w:rsidRPr="00DA00CA" w:rsidDel="00310FC3">
          <w:rPr>
            <w:rPrChange w:id="5119" w:author="rkbansal" w:date="2020-02-15T12:06:00Z">
              <w:rPr>
                <w:color w:val="008080"/>
              </w:rPr>
            </w:rPrChange>
          </w:rPr>
          <w:delText>&gt;</w:delText>
        </w:r>
        <w:r w:rsidRPr="00DA00CA" w:rsidDel="00310FC3">
          <w:rPr>
            <w:rPrChange w:id="5120" w:author="rkbansal" w:date="2020-02-15T12:06:00Z">
              <w:rPr>
                <w:color w:val="000000"/>
              </w:rPr>
            </w:rPrChange>
          </w:rPr>
          <w:delText>org.springframework.cloud</w:delText>
        </w:r>
        <w:r w:rsidRPr="00DA00CA" w:rsidDel="00310FC3">
          <w:rPr>
            <w:rPrChange w:id="5121" w:author="rkbansal" w:date="2020-02-15T12:06:00Z">
              <w:rPr>
                <w:color w:val="008080"/>
              </w:rPr>
            </w:rPrChange>
          </w:rPr>
          <w:delText>&lt;/</w:delText>
        </w:r>
        <w:r w:rsidDel="00310FC3">
          <w:delText>groupId</w:delText>
        </w:r>
        <w:r w:rsidRPr="00DA00CA" w:rsidDel="00310FC3">
          <w:rPr>
            <w:rPrChange w:id="5122" w:author="rkbansal" w:date="2020-02-15T12:06:00Z">
              <w:rPr>
                <w:color w:val="008080"/>
              </w:rPr>
            </w:rPrChange>
          </w:rPr>
          <w:delText>&gt;</w:delText>
        </w:r>
      </w:del>
    </w:p>
    <w:p w14:paraId="68E45F20" w14:textId="0AA0AD00" w:rsidR="00A776C8" w:rsidDel="00310FC3" w:rsidRDefault="00A776C8">
      <w:pPr>
        <w:pStyle w:val="ListParagraph"/>
        <w:rPr>
          <w:del w:id="5123" w:author="rkbansal" w:date="2020-01-09T20:59:00Z"/>
        </w:rPr>
        <w:pPrChange w:id="512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25" w:author="rkbansal" w:date="2020-01-09T20:59:00Z">
        <w:r w:rsidRPr="00DA00CA" w:rsidDel="00310FC3">
          <w:rPr>
            <w:rPrChange w:id="5126" w:author="rkbansal" w:date="2020-02-15T12:06:00Z">
              <w:rPr>
                <w:color w:val="000000"/>
              </w:rPr>
            </w:rPrChange>
          </w:rPr>
          <w:tab/>
        </w:r>
        <w:r w:rsidRPr="00DA00CA" w:rsidDel="00310FC3">
          <w:rPr>
            <w:rPrChange w:id="5127" w:author="rkbansal" w:date="2020-02-15T12:06:00Z">
              <w:rPr>
                <w:color w:val="008080"/>
              </w:rPr>
            </w:rPrChange>
          </w:rPr>
          <w:delText>&lt;</w:delText>
        </w:r>
        <w:r w:rsidDel="00310FC3">
          <w:delText>artifactId</w:delText>
        </w:r>
        <w:r w:rsidRPr="00DA00CA" w:rsidDel="00310FC3">
          <w:rPr>
            <w:rPrChange w:id="5128" w:author="rkbansal" w:date="2020-02-15T12:06:00Z">
              <w:rPr>
                <w:color w:val="008080"/>
              </w:rPr>
            </w:rPrChange>
          </w:rPr>
          <w:delText>&gt;</w:delText>
        </w:r>
        <w:r w:rsidRPr="00DA00CA" w:rsidDel="00310FC3">
          <w:rPr>
            <w:rPrChange w:id="5129" w:author="rkbansal" w:date="2020-02-15T12:06:00Z">
              <w:rPr>
                <w:color w:val="000000"/>
              </w:rPr>
            </w:rPrChange>
          </w:rPr>
          <w:delText>spring-cloud-starter-netflix-eureka-client</w:delText>
        </w:r>
        <w:r w:rsidRPr="00DA00CA" w:rsidDel="00310FC3">
          <w:rPr>
            <w:rPrChange w:id="5130" w:author="rkbansal" w:date="2020-02-15T12:06:00Z">
              <w:rPr>
                <w:color w:val="008080"/>
              </w:rPr>
            </w:rPrChange>
          </w:rPr>
          <w:delText>&lt;/</w:delText>
        </w:r>
        <w:r w:rsidDel="00310FC3">
          <w:delText>artifactId</w:delText>
        </w:r>
        <w:r w:rsidRPr="00DA00CA" w:rsidDel="00310FC3">
          <w:rPr>
            <w:rPrChange w:id="5131" w:author="rkbansal" w:date="2020-02-15T12:06:00Z">
              <w:rPr>
                <w:color w:val="008080"/>
              </w:rPr>
            </w:rPrChange>
          </w:rPr>
          <w:delText>&gt;</w:delText>
        </w:r>
      </w:del>
    </w:p>
    <w:p w14:paraId="1C2243E4" w14:textId="3A91C037" w:rsidR="00A776C8" w:rsidDel="00310FC3" w:rsidRDefault="00A776C8">
      <w:pPr>
        <w:pStyle w:val="ListParagraph"/>
        <w:rPr>
          <w:del w:id="5132" w:author="rkbansal" w:date="2020-01-09T20:59:00Z"/>
        </w:rPr>
        <w:pPrChange w:id="513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4" w:author="rkbansal" w:date="2020-01-09T20:59:00Z">
        <w:r w:rsidRPr="00DA00CA" w:rsidDel="00310FC3">
          <w:rPr>
            <w:rPrChange w:id="5135" w:author="rkbansal" w:date="2020-02-15T12:06:00Z">
              <w:rPr>
                <w:color w:val="008080"/>
              </w:rPr>
            </w:rPrChange>
          </w:rPr>
          <w:delText>&lt;/</w:delText>
        </w:r>
        <w:r w:rsidDel="00310FC3">
          <w:delText>dependency</w:delText>
        </w:r>
        <w:r w:rsidRPr="00DA00CA" w:rsidDel="00310FC3">
          <w:rPr>
            <w:rPrChange w:id="5136" w:author="rkbansal" w:date="2020-02-15T12:06:00Z">
              <w:rPr>
                <w:color w:val="008080"/>
              </w:rPr>
            </w:rPrChange>
          </w:rPr>
          <w:delText>&gt;</w:delText>
        </w:r>
      </w:del>
    </w:p>
    <w:p w14:paraId="69933F91" w14:textId="67CEC339" w:rsidR="00A776C8" w:rsidDel="00310FC3" w:rsidRDefault="00A776C8">
      <w:pPr>
        <w:pStyle w:val="ListParagraph"/>
        <w:rPr>
          <w:del w:id="5137" w:author="rkbansal" w:date="2020-01-09T20:59:00Z"/>
        </w:rPr>
        <w:pPrChange w:id="513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9" w:author="rkbansal" w:date="2020-01-09T20:59:00Z">
        <w:r w:rsidRPr="00DA00CA" w:rsidDel="00310FC3">
          <w:rPr>
            <w:rPrChange w:id="5140" w:author="rkbansal" w:date="2020-02-15T12:06:00Z">
              <w:rPr>
                <w:color w:val="000000"/>
              </w:rPr>
            </w:rPrChange>
          </w:rPr>
          <w:tab/>
        </w:r>
        <w:r w:rsidRPr="00DA00CA" w:rsidDel="00310FC3">
          <w:rPr>
            <w:rPrChange w:id="5141" w:author="rkbansal" w:date="2020-02-15T12:06:00Z">
              <w:rPr>
                <w:color w:val="000000"/>
              </w:rPr>
            </w:rPrChange>
          </w:rPr>
          <w:tab/>
        </w:r>
      </w:del>
    </w:p>
    <w:p w14:paraId="50FA914A" w14:textId="26DFE951" w:rsidR="00A776C8" w:rsidDel="00310FC3" w:rsidRDefault="00A776C8">
      <w:pPr>
        <w:pStyle w:val="ListParagraph"/>
        <w:rPr>
          <w:del w:id="5142" w:author="rkbansal" w:date="2020-01-09T20:59:00Z"/>
        </w:rPr>
        <w:pPrChange w:id="514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4" w:author="rkbansal" w:date="2020-01-09T20:59:00Z">
        <w:r w:rsidRPr="00DA00CA" w:rsidDel="00310FC3">
          <w:rPr>
            <w:rPrChange w:id="5145" w:author="rkbansal" w:date="2020-02-15T12:06:00Z">
              <w:rPr>
                <w:color w:val="008080"/>
              </w:rPr>
            </w:rPrChange>
          </w:rPr>
          <w:delText>&lt;</w:delText>
        </w:r>
        <w:r w:rsidDel="00310FC3">
          <w:delText>dependency</w:delText>
        </w:r>
        <w:r w:rsidRPr="00DA00CA" w:rsidDel="00310FC3">
          <w:rPr>
            <w:rPrChange w:id="5146" w:author="rkbansal" w:date="2020-02-15T12:06:00Z">
              <w:rPr>
                <w:color w:val="008080"/>
              </w:rPr>
            </w:rPrChange>
          </w:rPr>
          <w:delText>&gt;</w:delText>
        </w:r>
      </w:del>
    </w:p>
    <w:p w14:paraId="37A4A823" w14:textId="52A46508" w:rsidR="00A776C8" w:rsidDel="00310FC3" w:rsidRDefault="00A776C8">
      <w:pPr>
        <w:pStyle w:val="ListParagraph"/>
        <w:rPr>
          <w:del w:id="5147" w:author="rkbansal" w:date="2020-01-09T20:59:00Z"/>
        </w:rPr>
        <w:pPrChange w:id="514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9" w:author="rkbansal" w:date="2020-01-09T20:59:00Z">
        <w:r w:rsidRPr="00DA00CA" w:rsidDel="00310FC3">
          <w:rPr>
            <w:rPrChange w:id="5150" w:author="rkbansal" w:date="2020-02-15T12:06:00Z">
              <w:rPr>
                <w:color w:val="000000"/>
              </w:rPr>
            </w:rPrChange>
          </w:rPr>
          <w:tab/>
        </w:r>
        <w:r w:rsidRPr="00DA00CA" w:rsidDel="00310FC3">
          <w:rPr>
            <w:rPrChange w:id="5151" w:author="rkbansal" w:date="2020-02-15T12:06:00Z">
              <w:rPr>
                <w:color w:val="008080"/>
              </w:rPr>
            </w:rPrChange>
          </w:rPr>
          <w:delText>&lt;</w:delText>
        </w:r>
        <w:r w:rsidDel="00310FC3">
          <w:delText>groupId</w:delText>
        </w:r>
        <w:r w:rsidRPr="00DA00CA" w:rsidDel="00310FC3">
          <w:rPr>
            <w:rPrChange w:id="5152" w:author="rkbansal" w:date="2020-02-15T12:06:00Z">
              <w:rPr>
                <w:color w:val="008080"/>
              </w:rPr>
            </w:rPrChange>
          </w:rPr>
          <w:delText>&gt;</w:delText>
        </w:r>
        <w:r w:rsidRPr="00DA00CA" w:rsidDel="00310FC3">
          <w:rPr>
            <w:rPrChange w:id="5153" w:author="rkbansal" w:date="2020-02-15T12:06:00Z">
              <w:rPr>
                <w:color w:val="000000"/>
              </w:rPr>
            </w:rPrChange>
          </w:rPr>
          <w:delText>org.springframework.cloud</w:delText>
        </w:r>
        <w:r w:rsidRPr="00DA00CA" w:rsidDel="00310FC3">
          <w:rPr>
            <w:rPrChange w:id="5154" w:author="rkbansal" w:date="2020-02-15T12:06:00Z">
              <w:rPr>
                <w:color w:val="008080"/>
              </w:rPr>
            </w:rPrChange>
          </w:rPr>
          <w:delText>&lt;/</w:delText>
        </w:r>
        <w:r w:rsidDel="00310FC3">
          <w:delText>groupId</w:delText>
        </w:r>
        <w:r w:rsidRPr="00DA00CA" w:rsidDel="00310FC3">
          <w:rPr>
            <w:rPrChange w:id="5155" w:author="rkbansal" w:date="2020-02-15T12:06:00Z">
              <w:rPr>
                <w:color w:val="008080"/>
              </w:rPr>
            </w:rPrChange>
          </w:rPr>
          <w:delText>&gt;</w:delText>
        </w:r>
      </w:del>
    </w:p>
    <w:p w14:paraId="42D321E7" w14:textId="0AAF6E28" w:rsidR="00A776C8" w:rsidDel="00310FC3" w:rsidRDefault="00A776C8">
      <w:pPr>
        <w:pStyle w:val="ListParagraph"/>
        <w:rPr>
          <w:del w:id="5156" w:author="rkbansal" w:date="2020-01-09T20:59:00Z"/>
        </w:rPr>
        <w:pPrChange w:id="515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58" w:author="rkbansal" w:date="2020-01-09T20:59:00Z">
        <w:r w:rsidRPr="00DA00CA" w:rsidDel="00310FC3">
          <w:rPr>
            <w:rPrChange w:id="5159" w:author="rkbansal" w:date="2020-02-15T12:06:00Z">
              <w:rPr>
                <w:color w:val="000000"/>
              </w:rPr>
            </w:rPrChange>
          </w:rPr>
          <w:tab/>
        </w:r>
        <w:r w:rsidRPr="00DA00CA" w:rsidDel="00310FC3">
          <w:rPr>
            <w:rPrChange w:id="5160" w:author="rkbansal" w:date="2020-02-15T12:06:00Z">
              <w:rPr>
                <w:color w:val="008080"/>
              </w:rPr>
            </w:rPrChange>
          </w:rPr>
          <w:delText>&lt;</w:delText>
        </w:r>
        <w:r w:rsidDel="00310FC3">
          <w:delText>artifactId</w:delText>
        </w:r>
        <w:r w:rsidRPr="00DA00CA" w:rsidDel="00310FC3">
          <w:rPr>
            <w:rPrChange w:id="5161" w:author="rkbansal" w:date="2020-02-15T12:06:00Z">
              <w:rPr>
                <w:color w:val="008080"/>
              </w:rPr>
            </w:rPrChange>
          </w:rPr>
          <w:delText>&gt;</w:delText>
        </w:r>
        <w:r w:rsidRPr="00DA00CA" w:rsidDel="00310FC3">
          <w:rPr>
            <w:rPrChange w:id="5162" w:author="rkbansal" w:date="2020-02-15T12:06:00Z">
              <w:rPr>
                <w:color w:val="000000"/>
              </w:rPr>
            </w:rPrChange>
          </w:rPr>
          <w:delText>spring-cloud-starter-netflix-hystrix</w:delText>
        </w:r>
        <w:r w:rsidRPr="00DA00CA" w:rsidDel="00310FC3">
          <w:rPr>
            <w:rPrChange w:id="5163" w:author="rkbansal" w:date="2020-02-15T12:06:00Z">
              <w:rPr>
                <w:color w:val="008080"/>
              </w:rPr>
            </w:rPrChange>
          </w:rPr>
          <w:delText>&lt;/</w:delText>
        </w:r>
        <w:r w:rsidDel="00310FC3">
          <w:delText>artifactId</w:delText>
        </w:r>
        <w:r w:rsidRPr="00DA00CA" w:rsidDel="00310FC3">
          <w:rPr>
            <w:rPrChange w:id="5164" w:author="rkbansal" w:date="2020-02-15T12:06:00Z">
              <w:rPr>
                <w:color w:val="008080"/>
              </w:rPr>
            </w:rPrChange>
          </w:rPr>
          <w:delText>&gt;</w:delText>
        </w:r>
      </w:del>
    </w:p>
    <w:p w14:paraId="38C876EE" w14:textId="61423C27" w:rsidR="00A776C8" w:rsidDel="00310FC3" w:rsidRDefault="00A776C8">
      <w:pPr>
        <w:pStyle w:val="ListParagraph"/>
        <w:rPr>
          <w:del w:id="5165" w:author="rkbansal" w:date="2020-01-09T20:59:00Z"/>
        </w:rPr>
        <w:pPrChange w:id="516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67" w:author="rkbansal" w:date="2020-01-09T20:59:00Z">
        <w:r w:rsidRPr="00DA00CA" w:rsidDel="00310FC3">
          <w:rPr>
            <w:rPrChange w:id="5168" w:author="rkbansal" w:date="2020-02-15T12:06:00Z">
              <w:rPr>
                <w:color w:val="008080"/>
              </w:rPr>
            </w:rPrChange>
          </w:rPr>
          <w:delText>&lt;/</w:delText>
        </w:r>
        <w:r w:rsidDel="00310FC3">
          <w:delText>dependency</w:delText>
        </w:r>
        <w:r w:rsidRPr="00DA00CA" w:rsidDel="00310FC3">
          <w:rPr>
            <w:rPrChange w:id="5169" w:author="rkbansal" w:date="2020-02-15T12:06:00Z">
              <w:rPr>
                <w:color w:val="008080"/>
              </w:rPr>
            </w:rPrChange>
          </w:rPr>
          <w:delText>&gt;</w:delText>
        </w:r>
      </w:del>
    </w:p>
    <w:p w14:paraId="7D876465" w14:textId="4308F0ED" w:rsidR="00A776C8" w:rsidDel="00310FC3" w:rsidRDefault="00A776C8">
      <w:pPr>
        <w:pStyle w:val="ListParagraph"/>
        <w:rPr>
          <w:del w:id="5170" w:author="rkbansal" w:date="2020-01-09T20:59:00Z"/>
        </w:rPr>
        <w:pPrChange w:id="517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72" w:author="rkbansal" w:date="2020-01-09T20:59:00Z">
        <w:r w:rsidRPr="00DA00CA" w:rsidDel="00310FC3">
          <w:rPr>
            <w:rPrChange w:id="5173" w:author="rkbansal" w:date="2020-02-15T12:06:00Z">
              <w:rPr>
                <w:color w:val="000000"/>
              </w:rPr>
            </w:rPrChange>
          </w:rPr>
          <w:tab/>
        </w:r>
        <w:r w:rsidRPr="00DA00CA" w:rsidDel="00310FC3">
          <w:rPr>
            <w:rPrChange w:id="5174" w:author="rkbansal" w:date="2020-02-15T12:06:00Z">
              <w:rPr>
                <w:color w:val="000000"/>
              </w:rPr>
            </w:rPrChange>
          </w:rPr>
          <w:tab/>
        </w:r>
      </w:del>
    </w:p>
    <w:p w14:paraId="4E237206" w14:textId="32F419B2" w:rsidR="00A776C8" w:rsidDel="00310FC3" w:rsidRDefault="00A776C8">
      <w:pPr>
        <w:pStyle w:val="ListParagraph"/>
        <w:rPr>
          <w:del w:id="5175" w:author="rkbansal" w:date="2020-01-09T20:59:00Z"/>
        </w:rPr>
        <w:pPrChange w:id="517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77" w:author="rkbansal" w:date="2020-01-09T20:59:00Z">
        <w:r w:rsidRPr="00DA00CA" w:rsidDel="00310FC3">
          <w:rPr>
            <w:rPrChange w:id="5178" w:author="rkbansal" w:date="2020-02-15T12:06:00Z">
              <w:rPr>
                <w:color w:val="008080"/>
              </w:rPr>
            </w:rPrChange>
          </w:rPr>
          <w:delText>&lt;</w:delText>
        </w:r>
        <w:r w:rsidDel="00310FC3">
          <w:delText>dependency</w:delText>
        </w:r>
        <w:r w:rsidRPr="00DA00CA" w:rsidDel="00310FC3">
          <w:rPr>
            <w:rPrChange w:id="5179" w:author="rkbansal" w:date="2020-02-15T12:06:00Z">
              <w:rPr>
                <w:color w:val="008080"/>
              </w:rPr>
            </w:rPrChange>
          </w:rPr>
          <w:delText>&gt;</w:delText>
        </w:r>
      </w:del>
    </w:p>
    <w:p w14:paraId="40DA296B" w14:textId="2B40D92D" w:rsidR="00A776C8" w:rsidDel="00310FC3" w:rsidRDefault="00A776C8">
      <w:pPr>
        <w:pStyle w:val="ListParagraph"/>
        <w:rPr>
          <w:del w:id="5180" w:author="rkbansal" w:date="2020-01-09T20:59:00Z"/>
        </w:rPr>
        <w:pPrChange w:id="518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2" w:author="rkbansal" w:date="2020-01-09T20:59:00Z">
        <w:r w:rsidRPr="00DA00CA" w:rsidDel="00310FC3">
          <w:rPr>
            <w:rPrChange w:id="5183" w:author="rkbansal" w:date="2020-02-15T12:06:00Z">
              <w:rPr>
                <w:color w:val="000000"/>
              </w:rPr>
            </w:rPrChange>
          </w:rPr>
          <w:tab/>
        </w:r>
        <w:r w:rsidRPr="00DA00CA" w:rsidDel="00310FC3">
          <w:rPr>
            <w:rPrChange w:id="5184" w:author="rkbansal" w:date="2020-02-15T12:06:00Z">
              <w:rPr>
                <w:color w:val="008080"/>
              </w:rPr>
            </w:rPrChange>
          </w:rPr>
          <w:delText>&lt;</w:delText>
        </w:r>
        <w:r w:rsidDel="00310FC3">
          <w:delText>groupId</w:delText>
        </w:r>
        <w:r w:rsidRPr="00DA00CA" w:rsidDel="00310FC3">
          <w:rPr>
            <w:rPrChange w:id="5185" w:author="rkbansal" w:date="2020-02-15T12:06:00Z">
              <w:rPr>
                <w:color w:val="008080"/>
              </w:rPr>
            </w:rPrChange>
          </w:rPr>
          <w:delText>&gt;</w:delText>
        </w:r>
        <w:r w:rsidRPr="00DA00CA" w:rsidDel="00310FC3">
          <w:rPr>
            <w:rPrChange w:id="5186" w:author="rkbansal" w:date="2020-02-15T12:06:00Z">
              <w:rPr>
                <w:color w:val="000000"/>
              </w:rPr>
            </w:rPrChange>
          </w:rPr>
          <w:delText>org.springframework.cloud</w:delText>
        </w:r>
        <w:r w:rsidRPr="00DA00CA" w:rsidDel="00310FC3">
          <w:rPr>
            <w:rPrChange w:id="5187" w:author="rkbansal" w:date="2020-02-15T12:06:00Z">
              <w:rPr>
                <w:color w:val="008080"/>
              </w:rPr>
            </w:rPrChange>
          </w:rPr>
          <w:delText>&lt;/</w:delText>
        </w:r>
        <w:r w:rsidDel="00310FC3">
          <w:delText>groupId</w:delText>
        </w:r>
        <w:r w:rsidRPr="00DA00CA" w:rsidDel="00310FC3">
          <w:rPr>
            <w:rPrChange w:id="5188" w:author="rkbansal" w:date="2020-02-15T12:06:00Z">
              <w:rPr>
                <w:color w:val="008080"/>
              </w:rPr>
            </w:rPrChange>
          </w:rPr>
          <w:delText>&gt;</w:delText>
        </w:r>
      </w:del>
    </w:p>
    <w:p w14:paraId="0C73D487" w14:textId="0BDC95E7" w:rsidR="00A776C8" w:rsidDel="00310FC3" w:rsidRDefault="00A776C8">
      <w:pPr>
        <w:pStyle w:val="ListParagraph"/>
        <w:rPr>
          <w:del w:id="5189" w:author="rkbansal" w:date="2020-01-09T20:59:00Z"/>
        </w:rPr>
        <w:pPrChange w:id="519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91" w:author="rkbansal" w:date="2020-01-09T20:59:00Z">
        <w:r w:rsidRPr="00DA00CA" w:rsidDel="00310FC3">
          <w:rPr>
            <w:rPrChange w:id="5192" w:author="rkbansal" w:date="2020-02-15T12:06:00Z">
              <w:rPr>
                <w:color w:val="000000"/>
              </w:rPr>
            </w:rPrChange>
          </w:rPr>
          <w:tab/>
        </w:r>
        <w:r w:rsidRPr="00DA00CA" w:rsidDel="00310FC3">
          <w:rPr>
            <w:rPrChange w:id="5193" w:author="rkbansal" w:date="2020-02-15T12:06:00Z">
              <w:rPr>
                <w:color w:val="008080"/>
              </w:rPr>
            </w:rPrChange>
          </w:rPr>
          <w:delText>&lt;</w:delText>
        </w:r>
        <w:r w:rsidDel="00310FC3">
          <w:delText>artifactId</w:delText>
        </w:r>
        <w:r w:rsidRPr="00DA00CA" w:rsidDel="00310FC3">
          <w:rPr>
            <w:rPrChange w:id="5194" w:author="rkbansal" w:date="2020-02-15T12:06:00Z">
              <w:rPr>
                <w:color w:val="008080"/>
              </w:rPr>
            </w:rPrChange>
          </w:rPr>
          <w:delText>&gt;</w:delText>
        </w:r>
        <w:r w:rsidRPr="00DA00CA" w:rsidDel="00310FC3">
          <w:rPr>
            <w:rPrChange w:id="5195" w:author="rkbansal" w:date="2020-02-15T12:06:00Z">
              <w:rPr>
                <w:color w:val="000000"/>
              </w:rPr>
            </w:rPrChange>
          </w:rPr>
          <w:delText>spring-cloud-starter-sleuth</w:delText>
        </w:r>
        <w:r w:rsidRPr="00DA00CA" w:rsidDel="00310FC3">
          <w:rPr>
            <w:rPrChange w:id="5196" w:author="rkbansal" w:date="2020-02-15T12:06:00Z">
              <w:rPr>
                <w:color w:val="008080"/>
              </w:rPr>
            </w:rPrChange>
          </w:rPr>
          <w:delText>&lt;/</w:delText>
        </w:r>
        <w:r w:rsidDel="00310FC3">
          <w:delText>artifactId</w:delText>
        </w:r>
        <w:r w:rsidRPr="00DA00CA" w:rsidDel="00310FC3">
          <w:rPr>
            <w:rPrChange w:id="5197" w:author="rkbansal" w:date="2020-02-15T12:06:00Z">
              <w:rPr>
                <w:color w:val="008080"/>
              </w:rPr>
            </w:rPrChange>
          </w:rPr>
          <w:delText>&gt;</w:delText>
        </w:r>
      </w:del>
    </w:p>
    <w:p w14:paraId="52ACECAC" w14:textId="6B1D2AE8" w:rsidR="00A776C8" w:rsidDel="00310FC3" w:rsidRDefault="00A776C8">
      <w:pPr>
        <w:pStyle w:val="ListParagraph"/>
        <w:rPr>
          <w:del w:id="5198" w:author="rkbansal" w:date="2020-01-09T20:59:00Z"/>
        </w:rPr>
        <w:pPrChange w:id="519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00" w:author="rkbansal" w:date="2020-01-09T20:59:00Z">
        <w:r w:rsidRPr="00DA00CA" w:rsidDel="00310FC3">
          <w:rPr>
            <w:rPrChange w:id="5201" w:author="rkbansal" w:date="2020-02-15T12:06:00Z">
              <w:rPr>
                <w:color w:val="008080"/>
              </w:rPr>
            </w:rPrChange>
          </w:rPr>
          <w:delText>&lt;/</w:delText>
        </w:r>
        <w:r w:rsidDel="00310FC3">
          <w:delText>dependency</w:delText>
        </w:r>
        <w:r w:rsidRPr="00DA00CA" w:rsidDel="00310FC3">
          <w:rPr>
            <w:rPrChange w:id="5202" w:author="rkbansal" w:date="2020-02-15T12:06:00Z">
              <w:rPr>
                <w:color w:val="008080"/>
              </w:rPr>
            </w:rPrChange>
          </w:rPr>
          <w:delText>&gt;</w:delText>
        </w:r>
      </w:del>
    </w:p>
    <w:p w14:paraId="3C6174A9" w14:textId="0800F567" w:rsidR="00A776C8" w:rsidRDefault="00A776C8">
      <w:pPr>
        <w:pStyle w:val="ListParagraph"/>
      </w:pPr>
      <w:del w:id="5203" w:author="rkbansal" w:date="2020-02-15T12:03:00Z">
        <w:r w:rsidRPr="00DA00CA" w:rsidDel="00B43681">
          <w:rPr>
            <w:rPrChange w:id="5204" w:author="rkbansal" w:date="2020-02-15T12:06:00Z">
              <w:rPr>
                <w:color w:val="000000"/>
              </w:rPr>
            </w:rPrChange>
          </w:rPr>
          <w:tab/>
        </w:r>
      </w:del>
    </w:p>
    <w:p w14:paraId="072C7A9B" w14:textId="5233C502" w:rsidR="00A776C8" w:rsidDel="007D7D65" w:rsidRDefault="00A776C8" w:rsidP="00A776C8">
      <w:pPr>
        <w:pStyle w:val="ListParagraph"/>
        <w:rPr>
          <w:del w:id="5205" w:author="Rajiv Bansal" w:date="2019-11-24T13:00:00Z"/>
        </w:rPr>
      </w:pPr>
    </w:p>
    <w:p w14:paraId="4A7DC985" w14:textId="2719AE47" w:rsidR="00A776C8" w:rsidDel="007D7D65" w:rsidRDefault="00A776C8" w:rsidP="00A776C8">
      <w:pPr>
        <w:pStyle w:val="ListParagraph"/>
        <w:rPr>
          <w:del w:id="5206" w:author="Rajiv Bansal" w:date="2019-11-24T13:00:00Z"/>
        </w:rPr>
      </w:pPr>
    </w:p>
    <w:p w14:paraId="270C6F99" w14:textId="1F3F9763" w:rsidR="00A776C8" w:rsidDel="007D7D65" w:rsidRDefault="00A776C8" w:rsidP="00A776C8">
      <w:pPr>
        <w:pStyle w:val="ListParagraph"/>
        <w:rPr>
          <w:del w:id="5207" w:author="Rajiv Bansal" w:date="2019-11-24T13:00:00Z"/>
        </w:rPr>
      </w:pPr>
    </w:p>
    <w:p w14:paraId="6CBE8587" w14:textId="659F7047" w:rsidR="00A776C8" w:rsidDel="007D7D65" w:rsidRDefault="00A776C8" w:rsidP="00A776C8">
      <w:pPr>
        <w:pStyle w:val="ListParagraph"/>
        <w:rPr>
          <w:del w:id="5208" w:author="Rajiv Bansal" w:date="2019-11-24T13:00:00Z"/>
        </w:rPr>
      </w:pPr>
    </w:p>
    <w:p w14:paraId="26930297" w14:textId="30A3404A" w:rsidR="00A776C8" w:rsidDel="007D7D65" w:rsidRDefault="00A776C8" w:rsidP="00A776C8">
      <w:pPr>
        <w:pStyle w:val="ListParagraph"/>
        <w:rPr>
          <w:del w:id="5209" w:author="Rajiv Bansal" w:date="2019-11-24T13:00:00Z"/>
        </w:rPr>
      </w:pPr>
    </w:p>
    <w:p w14:paraId="057E825B" w14:textId="01E63153" w:rsidR="00A776C8" w:rsidDel="007D7D65" w:rsidRDefault="00A776C8" w:rsidP="00A776C8">
      <w:pPr>
        <w:pStyle w:val="ListParagraph"/>
        <w:rPr>
          <w:del w:id="5210" w:author="Rajiv Bansal" w:date="2019-11-24T13:00:00Z"/>
        </w:rPr>
      </w:pPr>
    </w:p>
    <w:p w14:paraId="11B61E95" w14:textId="76FEF9D7" w:rsidR="00A776C8" w:rsidDel="007D7D65" w:rsidRDefault="00A776C8" w:rsidP="00A776C8">
      <w:pPr>
        <w:pStyle w:val="ListParagraph"/>
        <w:rPr>
          <w:del w:id="5211" w:author="Rajiv Bansal" w:date="2019-11-24T13:00:00Z"/>
        </w:rPr>
      </w:pPr>
    </w:p>
    <w:p w14:paraId="67D7674E" w14:textId="2EC3B242" w:rsidR="00A776C8" w:rsidDel="007D7D65" w:rsidRDefault="00A776C8" w:rsidP="00A776C8">
      <w:pPr>
        <w:pStyle w:val="ListParagraph"/>
        <w:rPr>
          <w:del w:id="5212" w:author="Rajiv Bansal" w:date="2019-11-24T13:00:00Z"/>
        </w:rPr>
      </w:pPr>
    </w:p>
    <w:p w14:paraId="04F153FB" w14:textId="249A4FD7" w:rsidR="00A776C8" w:rsidDel="007D7D65" w:rsidRDefault="00A776C8" w:rsidP="00A776C8">
      <w:pPr>
        <w:pStyle w:val="ListParagraph"/>
        <w:rPr>
          <w:del w:id="5213" w:author="Rajiv Bansal" w:date="2019-11-24T13:00:00Z"/>
        </w:rPr>
      </w:pPr>
    </w:p>
    <w:p w14:paraId="6EB20D2F" w14:textId="4EF5B7FB" w:rsidR="00A776C8" w:rsidDel="007D7D65" w:rsidRDefault="00A776C8" w:rsidP="00A776C8">
      <w:pPr>
        <w:pStyle w:val="ListParagraph"/>
        <w:rPr>
          <w:del w:id="5214" w:author="Rajiv Bansal" w:date="2019-11-24T13:00:00Z"/>
        </w:rPr>
      </w:pPr>
    </w:p>
    <w:p w14:paraId="77675794" w14:textId="439FFFF6" w:rsidR="00A776C8" w:rsidDel="007D7D65" w:rsidRDefault="00A776C8" w:rsidP="00A776C8">
      <w:pPr>
        <w:pStyle w:val="ListParagraph"/>
        <w:rPr>
          <w:del w:id="5215" w:author="Rajiv Bansal" w:date="2019-11-24T13:00:00Z"/>
        </w:rPr>
      </w:pPr>
    </w:p>
    <w:p w14:paraId="20A46AD8" w14:textId="6C2B49CB" w:rsidR="00A776C8" w:rsidDel="007D7D65" w:rsidRDefault="00A776C8" w:rsidP="00A776C8">
      <w:pPr>
        <w:pStyle w:val="ListParagraph"/>
        <w:rPr>
          <w:del w:id="5216" w:author="Rajiv Bansal" w:date="2019-11-24T13:00:00Z"/>
        </w:rPr>
      </w:pPr>
    </w:p>
    <w:p w14:paraId="48606F31" w14:textId="53BAF13F" w:rsidR="00A776C8" w:rsidDel="007D7D65" w:rsidRDefault="00A776C8" w:rsidP="00A776C8">
      <w:pPr>
        <w:pStyle w:val="ListParagraph"/>
        <w:rPr>
          <w:del w:id="5217" w:author="Rajiv Bansal" w:date="2019-11-24T13:00:00Z"/>
        </w:rPr>
      </w:pPr>
    </w:p>
    <w:p w14:paraId="490C267F" w14:textId="45C5EB82" w:rsidR="00A776C8" w:rsidDel="007D7D65" w:rsidRDefault="00A776C8" w:rsidP="00A776C8">
      <w:pPr>
        <w:pStyle w:val="ListParagraph"/>
        <w:rPr>
          <w:del w:id="5218" w:author="Rajiv Bansal" w:date="2019-11-24T13:00:00Z"/>
        </w:rPr>
      </w:pPr>
    </w:p>
    <w:p w14:paraId="60236034" w14:textId="54E8AA19" w:rsidR="00A776C8" w:rsidDel="007D7D65" w:rsidRDefault="00A776C8" w:rsidP="00A776C8">
      <w:pPr>
        <w:pStyle w:val="ListParagraph"/>
        <w:rPr>
          <w:del w:id="5219" w:author="Rajiv Bansal" w:date="2019-11-24T13:00:00Z"/>
        </w:rPr>
      </w:pPr>
    </w:p>
    <w:p w14:paraId="3D83F623" w14:textId="7CD2730B" w:rsidR="00A776C8" w:rsidDel="007D7D65" w:rsidRDefault="00A776C8" w:rsidP="00A776C8">
      <w:pPr>
        <w:pStyle w:val="ListParagraph"/>
        <w:rPr>
          <w:del w:id="5220" w:author="Rajiv Bansal" w:date="2019-11-24T13:00:00Z"/>
        </w:rPr>
      </w:pPr>
    </w:p>
    <w:p w14:paraId="4287DCB5" w14:textId="63ABDB6F" w:rsidR="00057A97" w:rsidRPr="00442CA1" w:rsidRDefault="0051448D" w:rsidP="00057A97">
      <w:pPr>
        <w:pStyle w:val="ListParagraph"/>
        <w:numPr>
          <w:ilvl w:val="0"/>
          <w:numId w:val="23"/>
        </w:numPr>
        <w:rPr>
          <w:ins w:id="5221" w:author="rkbansal" w:date="2020-04-11T13:39:00Z"/>
          <w:rPrChange w:id="5222" w:author="rkbansal" w:date="2020-04-11T13:39:00Z">
            <w:rPr>
              <w:ins w:id="5223"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224" w:author="rkbansal" w:date="2020-04-11T13:40:00Z"/>
        </w:rPr>
      </w:pPr>
      <w:ins w:id="5225"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226" w:author="rkbansal" w:date="2020-04-11T13:40:00Z"/>
        </w:rPr>
      </w:pPr>
      <w:ins w:id="5227" w:author="rkbansal" w:date="2020-04-11T13:40:00Z">
        <w:r>
          <w:t xml:space="preserve">Enable </w:t>
        </w:r>
        <w:proofErr w:type="spellStart"/>
        <w:r>
          <w:t>JpaRepositories</w:t>
        </w:r>
        <w:proofErr w:type="spellEnd"/>
      </w:ins>
    </w:p>
    <w:p w14:paraId="7875D1FD" w14:textId="589E799E" w:rsidR="00836418" w:rsidRPr="001A4DA1" w:rsidRDefault="00836418">
      <w:pPr>
        <w:ind w:left="720"/>
        <w:pPrChange w:id="5228" w:author="rkbansal" w:date="2020-05-17T01:45:00Z">
          <w:pPr>
            <w:pStyle w:val="ListParagraph"/>
            <w:numPr>
              <w:numId w:val="23"/>
            </w:numPr>
            <w:ind w:hanging="360"/>
          </w:pPr>
        </w:pPrChange>
      </w:pPr>
      <w:ins w:id="5229"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230" w:author="rkbansal" w:date="2020-05-17T01:46:00Z"/>
          <w:bCs/>
        </w:rPr>
      </w:pPr>
      <w:ins w:id="5231"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232" w:author="rkbansal" w:date="2020-05-17T01:46:00Z"/>
        </w:rPr>
      </w:pPr>
      <w:ins w:id="5233" w:author="rkbansal" w:date="2020-05-17T01:46:00Z">
        <w:r>
          <w:rPr>
            <w:noProof/>
          </w:rPr>
          <w:lastRenderedPageBreak/>
          <w:t xml:space="preserve"> </w:t>
        </w:r>
      </w:ins>
      <w:ins w:id="5234"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235" w:author="rkbansal" w:date="2020-05-17T01:46:00Z"/>
        </w:rPr>
      </w:pPr>
    </w:p>
    <w:p w14:paraId="555A3CB2" w14:textId="77777777" w:rsidR="00F409D7" w:rsidRDefault="00F409D7" w:rsidP="00F409D7">
      <w:pPr>
        <w:pStyle w:val="ListParagraph"/>
        <w:numPr>
          <w:ilvl w:val="0"/>
          <w:numId w:val="19"/>
        </w:numPr>
        <w:jc w:val="both"/>
        <w:rPr>
          <w:ins w:id="5236" w:author="rkbansal" w:date="2020-05-17T01:46:00Z"/>
          <w:rFonts w:asciiTheme="minorHAnsi" w:hAnsiTheme="minorHAnsi" w:cstheme="minorHAnsi"/>
        </w:rPr>
      </w:pPr>
      <w:ins w:id="5237"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238" w:author="rkbansal" w:date="2020-05-17T01:46:00Z"/>
          <w:rFonts w:asciiTheme="minorHAnsi" w:hAnsiTheme="minorHAnsi" w:cstheme="minorHAnsi"/>
        </w:rPr>
      </w:pPr>
      <w:ins w:id="5239"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240" w:author="rkbansal" w:date="2020-05-17T01:46:00Z"/>
          <w:rFonts w:asciiTheme="minorHAnsi" w:hAnsiTheme="minorHAnsi" w:cstheme="minorHAnsi"/>
        </w:rPr>
      </w:pPr>
      <w:ins w:id="5241"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242" w:author="rkbansal" w:date="2020-05-17T01:46:00Z"/>
          <w:rFonts w:asciiTheme="minorHAnsi" w:hAnsiTheme="minorHAnsi" w:cstheme="minorHAnsi"/>
        </w:rPr>
      </w:pPr>
      <w:ins w:id="5243"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244" w:author="rkbansal" w:date="2020-05-17T01:46:00Z"/>
          <w:rFonts w:asciiTheme="minorHAnsi" w:hAnsiTheme="minorHAnsi" w:cstheme="minorHAnsi"/>
        </w:rPr>
      </w:pPr>
    </w:p>
    <w:p w14:paraId="613FC3D8" w14:textId="7B6C4808" w:rsidR="00F409D7" w:rsidRDefault="00536830" w:rsidP="00F409D7">
      <w:pPr>
        <w:pStyle w:val="ListParagraph"/>
        <w:rPr>
          <w:ins w:id="5245" w:author="rkbansal" w:date="2020-05-17T01:46:00Z"/>
        </w:rPr>
      </w:pPr>
      <w:ins w:id="5246"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7" w:author="rkbansal" w:date="2020-02-15T12:07:00Z"/>
          <w:rFonts w:ascii="Consolas" w:hAnsi="Consolas" w:cs="Consolas"/>
          <w:sz w:val="20"/>
          <w:szCs w:val="20"/>
        </w:rPr>
      </w:pPr>
      <w:del w:id="5248"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9" w:author="rkbansal" w:date="2020-02-15T12:07:00Z"/>
          <w:rFonts w:ascii="Consolas" w:hAnsi="Consolas" w:cs="Consolas"/>
          <w:sz w:val="20"/>
          <w:szCs w:val="20"/>
        </w:rPr>
      </w:pPr>
      <w:del w:id="5250"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1" w:author="rkbansal" w:date="2020-02-15T12:07:00Z"/>
          <w:rFonts w:ascii="Consolas" w:hAnsi="Consolas" w:cs="Consolas"/>
          <w:sz w:val="20"/>
          <w:szCs w:val="20"/>
        </w:rPr>
      </w:pPr>
      <w:del w:id="5252"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3" w:author="rkbansal" w:date="2020-02-15T12:07:00Z"/>
          <w:rFonts w:ascii="Consolas" w:hAnsi="Consolas" w:cs="Consolas"/>
          <w:sz w:val="20"/>
          <w:szCs w:val="20"/>
        </w:rPr>
      </w:pPr>
      <w:del w:id="5254"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5" w:author="rkbansal" w:date="2020-02-15T12:07:00Z"/>
          <w:rFonts w:ascii="Consolas" w:hAnsi="Consolas" w:cs="Consolas"/>
          <w:sz w:val="20"/>
          <w:szCs w:val="20"/>
        </w:rPr>
      </w:pPr>
      <w:del w:id="5256"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7" w:author="rkbansal" w:date="2020-02-15T12:07:00Z"/>
          <w:rFonts w:ascii="Consolas" w:hAnsi="Consolas" w:cs="Consolas"/>
          <w:sz w:val="20"/>
          <w:szCs w:val="20"/>
        </w:rPr>
      </w:pPr>
      <w:del w:id="5258"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9"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0" w:author="rkbansal" w:date="2020-02-15T12:07:00Z"/>
          <w:rFonts w:ascii="Consolas" w:hAnsi="Consolas" w:cs="Consolas"/>
          <w:sz w:val="20"/>
          <w:szCs w:val="20"/>
        </w:rPr>
      </w:pPr>
      <w:del w:id="526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2" w:author="rkbansal" w:date="2020-02-15T12:07:00Z"/>
          <w:rFonts w:ascii="Consolas" w:hAnsi="Consolas" w:cs="Consolas"/>
          <w:sz w:val="20"/>
          <w:szCs w:val="20"/>
        </w:rPr>
      </w:pPr>
      <w:del w:id="526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4" w:author="rkbansal" w:date="2020-02-15T12:07:00Z"/>
          <w:rFonts w:ascii="Consolas" w:hAnsi="Consolas" w:cs="Consolas"/>
          <w:sz w:val="20"/>
          <w:szCs w:val="20"/>
        </w:rPr>
      </w:pPr>
      <w:del w:id="5265"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6"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267" w:author="rkbansal" w:date="2020-02-15T12:07:00Z"/>
        </w:rPr>
      </w:pPr>
      <w:del w:id="5268"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269" w:author="rkbansal" w:date="2019-12-22T12:57:00Z"/>
        </w:rPr>
      </w:pPr>
      <w:ins w:id="5270" w:author="rkbansal" w:date="2019-12-22T12:57:00Z">
        <w:r>
          <w:t>Service should be exposed as following:</w:t>
        </w:r>
      </w:ins>
    </w:p>
    <w:p w14:paraId="12A617A6" w14:textId="2A16E3F8" w:rsidR="00392C47" w:rsidRDefault="005060B9">
      <w:pPr>
        <w:pStyle w:val="ListParagraph"/>
        <w:rPr>
          <w:ins w:id="5271" w:author="rkbansal" w:date="2019-12-22T12:56:00Z"/>
        </w:rPr>
        <w:pPrChange w:id="5272" w:author="rkbansal" w:date="2019-12-22T12:57:00Z">
          <w:pPr>
            <w:pStyle w:val="ListParagraph"/>
            <w:numPr>
              <w:numId w:val="23"/>
            </w:numPr>
            <w:ind w:hanging="360"/>
          </w:pPr>
        </w:pPrChange>
      </w:pPr>
      <w:ins w:id="5273"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274" w:author="rkbansal" w:date="2020-04-23T13:21:00Z"/>
        </w:rPr>
      </w:pPr>
      <w:ins w:id="5275" w:author="rkbansal" w:date="2020-04-23T13:21:00Z">
        <w:r>
          <w:t xml:space="preserve">Custom Exception Handling where EntityNotFoundException class (created in common-service) thrown if entity not present in database which is handled in </w:t>
        </w:r>
        <w:proofErr w:type="spellStart"/>
        <w:r>
          <w:t>RestExcceptionHandler</w:t>
        </w:r>
        <w:proofErr w:type="spellEnd"/>
        <w:r>
          <w:t>(created in common-service), in this handler we are creating the appropriate error message in json and send back to client.</w:t>
        </w:r>
      </w:ins>
    </w:p>
    <w:p w14:paraId="2C27742F" w14:textId="2789C795" w:rsidR="003F333B" w:rsidRDefault="006A2D3B">
      <w:pPr>
        <w:pStyle w:val="ListParagraph"/>
        <w:rPr>
          <w:ins w:id="5276" w:author="rkbansal" w:date="2020-04-23T13:21:00Z"/>
        </w:rPr>
        <w:pPrChange w:id="5277" w:author="rkbansal" w:date="2020-04-23T13:21:00Z">
          <w:pPr>
            <w:pStyle w:val="ListParagraph"/>
            <w:numPr>
              <w:numId w:val="23"/>
            </w:numPr>
            <w:ind w:hanging="360"/>
          </w:pPr>
        </w:pPrChange>
      </w:pPr>
      <w:ins w:id="5278"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279" w:author="rkbansal" w:date="2020-04-04T20:58:00Z"/>
        </w:rPr>
      </w:pPr>
      <w:ins w:id="5280" w:author="rkbansal" w:date="2019-12-22T12:58:00Z">
        <w:r>
          <w:t xml:space="preserve">Made changes </w:t>
        </w:r>
      </w:ins>
      <w:ins w:id="5281"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282" w:author="rkbansal" w:date="2019-12-22T12:58:00Z"/>
          <w:rFonts w:eastAsia="Times New Roman" w:cs="Times New Roman"/>
          <w:color w:val="333333"/>
          <w:sz w:val="30"/>
          <w:szCs w:val="30"/>
          <w:lang w:eastAsia="en-IN"/>
        </w:rPr>
        <w:pPrChange w:id="5283" w:author="rkbansal" w:date="2020-04-04T20:58:00Z">
          <w:pPr>
            <w:pStyle w:val="ListParagraph"/>
          </w:pPr>
        </w:pPrChange>
      </w:pPr>
      <w:ins w:id="5284" w:author="rkbansal" w:date="2019-12-22T12:58:00Z">
        <w:r>
          <w:t xml:space="preserve">in the </w:t>
        </w:r>
        <w:proofErr w:type="spellStart"/>
        <w:r w:rsidRPr="00720E4D">
          <w:rPr>
            <w:rFonts w:ascii="Consolas" w:hAnsi="Consolas" w:cs="Consolas"/>
            <w:color w:val="000000"/>
            <w:sz w:val="20"/>
            <w:szCs w:val="20"/>
            <w:shd w:val="clear" w:color="auto" w:fill="E8F2FE"/>
          </w:rPr>
          <w:t>SwaggerDocumentationConfig</w:t>
        </w:r>
      </w:ins>
      <w:proofErr w:type="spellEnd"/>
      <w:ins w:id="5285" w:author="rkbansal" w:date="2020-04-04T20:58:00Z">
        <w:r w:rsidR="00720E4D">
          <w:rPr>
            <w:rFonts w:ascii="Consolas" w:hAnsi="Consolas" w:cs="Consolas"/>
            <w:color w:val="000000"/>
            <w:sz w:val="20"/>
            <w:szCs w:val="20"/>
            <w:shd w:val="clear" w:color="auto" w:fill="E8F2FE"/>
          </w:rPr>
          <w:t xml:space="preserve">, </w:t>
        </w:r>
      </w:ins>
      <w:ins w:id="5286"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7" w:author="rkbansal" w:date="2019-12-22T12:59:00Z"/>
          <w:rFonts w:ascii="Consolas" w:hAnsi="Consolas" w:cs="Consolas"/>
          <w:sz w:val="20"/>
          <w:szCs w:val="20"/>
        </w:rPr>
        <w:pPrChange w:id="5288" w:author="rkbansal" w:date="2019-12-22T13:00:00Z">
          <w:pPr>
            <w:autoSpaceDE w:val="0"/>
            <w:autoSpaceDN w:val="0"/>
            <w:adjustRightInd w:val="0"/>
            <w:spacing w:after="0" w:line="240" w:lineRule="auto"/>
          </w:pPr>
        </w:pPrChange>
      </w:pPr>
      <w:ins w:id="5289" w:author="rkbansal" w:date="2019-12-22T12:59:00Z">
        <w:r w:rsidRPr="00870F04">
          <w:rPr>
            <w:rFonts w:ascii="Consolas" w:hAnsi="Consolas" w:cs="Consolas"/>
            <w:color w:val="646464"/>
            <w:sz w:val="20"/>
            <w:szCs w:val="20"/>
            <w:highlight w:val="yellow"/>
            <w:rPrChange w:id="5290"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291"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2" w:author="rkbansal" w:date="2019-12-22T12:59:00Z"/>
          <w:rFonts w:ascii="Consolas" w:hAnsi="Consolas" w:cs="Consolas"/>
          <w:sz w:val="20"/>
          <w:szCs w:val="20"/>
        </w:rPr>
        <w:pPrChange w:id="5293" w:author="rkbansal" w:date="2019-12-22T13:00:00Z">
          <w:pPr>
            <w:autoSpaceDE w:val="0"/>
            <w:autoSpaceDN w:val="0"/>
            <w:adjustRightInd w:val="0"/>
            <w:spacing w:after="0" w:line="240" w:lineRule="auto"/>
          </w:pPr>
        </w:pPrChange>
      </w:pPr>
      <w:ins w:id="5294"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5" w:author="rkbansal" w:date="2019-12-22T12:59:00Z"/>
          <w:rFonts w:ascii="Consolas" w:hAnsi="Consolas" w:cs="Consolas"/>
          <w:sz w:val="20"/>
          <w:szCs w:val="20"/>
        </w:rPr>
        <w:pPrChange w:id="5296" w:author="rkbansal" w:date="2019-12-22T13:00:00Z">
          <w:pPr>
            <w:autoSpaceDE w:val="0"/>
            <w:autoSpaceDN w:val="0"/>
            <w:adjustRightInd w:val="0"/>
            <w:spacing w:after="0" w:line="240" w:lineRule="auto"/>
          </w:pPr>
        </w:pPrChange>
      </w:pPr>
      <w:ins w:id="5297"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8" w:author="rkbansal" w:date="2019-12-22T12:59:00Z"/>
          <w:rFonts w:ascii="Consolas" w:hAnsi="Consolas" w:cs="Consolas"/>
          <w:sz w:val="20"/>
          <w:szCs w:val="20"/>
        </w:rPr>
        <w:pPrChange w:id="5299"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0" w:author="rkbansal" w:date="2019-12-22T12:59:00Z"/>
          <w:rFonts w:ascii="Consolas" w:hAnsi="Consolas" w:cs="Consolas"/>
          <w:sz w:val="20"/>
          <w:szCs w:val="20"/>
        </w:rPr>
        <w:pPrChange w:id="5301" w:author="rkbansal" w:date="2019-12-22T13:00:00Z">
          <w:pPr>
            <w:autoSpaceDE w:val="0"/>
            <w:autoSpaceDN w:val="0"/>
            <w:adjustRightInd w:val="0"/>
            <w:spacing w:after="0" w:line="240" w:lineRule="auto"/>
          </w:pPr>
        </w:pPrChange>
      </w:pPr>
      <w:ins w:id="5302"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3" w:author="rkbansal" w:date="2019-12-22T12:59:00Z"/>
          <w:rFonts w:ascii="Consolas" w:hAnsi="Consolas" w:cs="Consolas"/>
          <w:sz w:val="20"/>
          <w:szCs w:val="20"/>
        </w:rPr>
        <w:pPrChange w:id="5304" w:author="rkbansal" w:date="2019-12-22T13:00:00Z">
          <w:pPr>
            <w:autoSpaceDE w:val="0"/>
            <w:autoSpaceDN w:val="0"/>
            <w:adjustRightInd w:val="0"/>
            <w:spacing w:after="0" w:line="240" w:lineRule="auto"/>
          </w:pPr>
        </w:pPrChange>
      </w:pPr>
      <w:ins w:id="5305"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ApiInfoBuilder</w:t>
        </w:r>
        <w:proofErr w:type="spellEnd"/>
        <w:r>
          <w:rPr>
            <w:rFonts w:ascii="Consolas" w:hAnsi="Consolas" w:cs="Consolas"/>
            <w:color w:val="000000"/>
            <w:sz w:val="20"/>
            <w:szCs w:val="20"/>
          </w:rPr>
          <w:t>()</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6" w:author="rkbansal" w:date="2019-12-22T12:59:00Z"/>
          <w:rFonts w:ascii="Consolas" w:hAnsi="Consolas" w:cs="Consolas"/>
          <w:sz w:val="20"/>
          <w:szCs w:val="20"/>
        </w:rPr>
        <w:pPrChange w:id="5307" w:author="rkbansal" w:date="2019-12-22T13:00:00Z">
          <w:pPr>
            <w:autoSpaceDE w:val="0"/>
            <w:autoSpaceDN w:val="0"/>
            <w:adjustRightInd w:val="0"/>
            <w:spacing w:after="0" w:line="240" w:lineRule="auto"/>
          </w:pPr>
        </w:pPrChange>
      </w:pPr>
      <w:ins w:id="5308"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9" w:author="rkbansal" w:date="2019-12-22T12:59:00Z"/>
          <w:rFonts w:ascii="Consolas" w:hAnsi="Consolas" w:cs="Consolas"/>
          <w:sz w:val="20"/>
          <w:szCs w:val="20"/>
        </w:rPr>
        <w:pPrChange w:id="5310" w:author="rkbansal" w:date="2019-12-22T13:00:00Z">
          <w:pPr>
            <w:autoSpaceDE w:val="0"/>
            <w:autoSpaceDN w:val="0"/>
            <w:adjustRightInd w:val="0"/>
            <w:spacing w:after="0" w:line="240" w:lineRule="auto"/>
          </w:pPr>
        </w:pPrChange>
      </w:pPr>
      <w:ins w:id="5311"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2" w:author="rkbansal" w:date="2019-12-22T12:59:00Z"/>
          <w:rFonts w:ascii="Consolas" w:hAnsi="Consolas" w:cs="Consolas"/>
          <w:sz w:val="20"/>
          <w:szCs w:val="20"/>
        </w:rPr>
        <w:pPrChange w:id="5313" w:author="rkbansal" w:date="2019-12-22T13:00:00Z">
          <w:pPr>
            <w:autoSpaceDE w:val="0"/>
            <w:autoSpaceDN w:val="0"/>
            <w:adjustRightInd w:val="0"/>
            <w:spacing w:after="0" w:line="240" w:lineRule="auto"/>
          </w:pPr>
        </w:pPrChange>
      </w:pPr>
      <w:ins w:id="5314"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5" w:author="rkbansal" w:date="2019-12-22T12:59:00Z"/>
          <w:rFonts w:ascii="Consolas" w:hAnsi="Consolas" w:cs="Consolas"/>
          <w:sz w:val="20"/>
          <w:szCs w:val="20"/>
        </w:rPr>
        <w:pPrChange w:id="5316" w:author="rkbansal" w:date="2019-12-22T13:00:00Z">
          <w:pPr>
            <w:autoSpaceDE w:val="0"/>
            <w:autoSpaceDN w:val="0"/>
            <w:adjustRightInd w:val="0"/>
            <w:spacing w:after="0" w:line="240" w:lineRule="auto"/>
          </w:pPr>
        </w:pPrChange>
      </w:pPr>
      <w:ins w:id="5317"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licenseUrl</w:t>
        </w:r>
        <w:proofErr w:type="spell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8" w:author="rkbansal" w:date="2019-12-22T12:59:00Z"/>
          <w:rFonts w:ascii="Consolas" w:hAnsi="Consolas" w:cs="Consolas"/>
          <w:sz w:val="20"/>
          <w:szCs w:val="20"/>
        </w:rPr>
        <w:pPrChange w:id="5319" w:author="rkbansal" w:date="2019-12-22T13:00:00Z">
          <w:pPr>
            <w:autoSpaceDE w:val="0"/>
            <w:autoSpaceDN w:val="0"/>
            <w:adjustRightInd w:val="0"/>
            <w:spacing w:after="0" w:line="240" w:lineRule="auto"/>
          </w:pPr>
        </w:pPrChange>
      </w:pPr>
      <w:ins w:id="5320"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termsOfServiceUrl</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1" w:author="rkbansal" w:date="2019-12-22T12:59:00Z"/>
          <w:rFonts w:ascii="Consolas" w:hAnsi="Consolas" w:cs="Consolas"/>
          <w:sz w:val="20"/>
          <w:szCs w:val="20"/>
        </w:rPr>
        <w:pPrChange w:id="5322" w:author="rkbansal" w:date="2019-12-22T13:00:00Z">
          <w:pPr>
            <w:autoSpaceDE w:val="0"/>
            <w:autoSpaceDN w:val="0"/>
            <w:adjustRightInd w:val="0"/>
            <w:spacing w:after="0" w:line="240" w:lineRule="auto"/>
          </w:pPr>
        </w:pPrChange>
      </w:pPr>
      <w:ins w:id="5323"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4" w:author="rkbansal" w:date="2019-12-22T12:59:00Z"/>
          <w:rFonts w:ascii="Consolas" w:hAnsi="Consolas" w:cs="Consolas"/>
          <w:sz w:val="20"/>
          <w:szCs w:val="20"/>
        </w:rPr>
        <w:pPrChange w:id="5325" w:author="rkbansal" w:date="2019-12-22T13:00:00Z">
          <w:pPr>
            <w:autoSpaceDE w:val="0"/>
            <w:autoSpaceDN w:val="0"/>
            <w:adjustRightInd w:val="0"/>
            <w:spacing w:after="0" w:line="240" w:lineRule="auto"/>
          </w:pPr>
        </w:pPrChange>
      </w:pPr>
      <w:ins w:id="5326"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7" w:author="rkbansal" w:date="2019-12-22T12:59:00Z"/>
          <w:rFonts w:ascii="Consolas" w:hAnsi="Consolas" w:cs="Consolas"/>
          <w:sz w:val="20"/>
          <w:szCs w:val="20"/>
        </w:rPr>
        <w:pPrChange w:id="5328" w:author="rkbansal" w:date="2019-12-22T13:00:00Z">
          <w:pPr>
            <w:autoSpaceDE w:val="0"/>
            <w:autoSpaceDN w:val="0"/>
            <w:adjustRightInd w:val="0"/>
            <w:spacing w:after="0" w:line="240" w:lineRule="auto"/>
          </w:pPr>
        </w:pPrChange>
      </w:pPr>
      <w:ins w:id="5329"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0" w:author="rkbansal" w:date="2019-12-22T12:59:00Z"/>
          <w:rFonts w:ascii="Consolas" w:hAnsi="Consolas" w:cs="Consolas"/>
          <w:sz w:val="20"/>
          <w:szCs w:val="20"/>
        </w:rPr>
        <w:pPrChange w:id="5331" w:author="rkbansal" w:date="2019-12-22T13:00:00Z">
          <w:pPr>
            <w:autoSpaceDE w:val="0"/>
            <w:autoSpaceDN w:val="0"/>
            <w:adjustRightInd w:val="0"/>
            <w:spacing w:after="0" w:line="240" w:lineRule="auto"/>
          </w:pPr>
        </w:pPrChange>
      </w:pPr>
      <w:ins w:id="5332"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3" w:author="rkbansal" w:date="2019-12-22T12:59:00Z"/>
          <w:rFonts w:ascii="Consolas" w:hAnsi="Consolas" w:cs="Consolas"/>
          <w:sz w:val="20"/>
          <w:szCs w:val="20"/>
        </w:rPr>
        <w:pPrChange w:id="5334"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5" w:author="rkbansal" w:date="2019-12-22T12:59:00Z"/>
          <w:rFonts w:ascii="Consolas" w:hAnsi="Consolas" w:cs="Consolas"/>
          <w:sz w:val="20"/>
          <w:szCs w:val="20"/>
        </w:rPr>
        <w:pPrChange w:id="5336" w:author="rkbansal" w:date="2019-12-22T13:00:00Z">
          <w:pPr>
            <w:autoSpaceDE w:val="0"/>
            <w:autoSpaceDN w:val="0"/>
            <w:adjustRightInd w:val="0"/>
            <w:spacing w:after="0" w:line="240" w:lineRule="auto"/>
          </w:pPr>
        </w:pPrChange>
      </w:pPr>
      <w:ins w:id="5337"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8" w:author="rkbansal" w:date="2019-12-22T12:59:00Z"/>
          <w:rFonts w:ascii="Consolas" w:hAnsi="Consolas" w:cs="Consolas"/>
          <w:sz w:val="20"/>
          <w:szCs w:val="20"/>
        </w:rPr>
        <w:pPrChange w:id="5339" w:author="rkbansal" w:date="2019-12-22T13:00:00Z">
          <w:pPr>
            <w:autoSpaceDE w:val="0"/>
            <w:autoSpaceDN w:val="0"/>
            <w:adjustRightInd w:val="0"/>
            <w:spacing w:after="0" w:line="240" w:lineRule="auto"/>
          </w:pPr>
        </w:pPrChange>
      </w:pPr>
      <w:ins w:id="5340"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r>
          <w:rPr>
            <w:rFonts w:ascii="Consolas" w:hAnsi="Consolas" w:cs="Consolas"/>
            <w:color w:val="000000"/>
            <w:sz w:val="20"/>
            <w:szCs w:val="20"/>
          </w:rPr>
          <w:t>customImplementation</w:t>
        </w:r>
        <w:proofErr w:type="spellEnd"/>
        <w:r>
          <w:rPr>
            <w:rFonts w:ascii="Consolas" w:hAnsi="Consolas" w:cs="Consolas"/>
            <w:color w:val="000000"/>
            <w:sz w:val="20"/>
            <w:szCs w:val="20"/>
          </w:rPr>
          <w:t>(){</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1" w:author="rkbansal" w:date="2019-12-22T12:59:00Z"/>
          <w:rFonts w:ascii="Consolas" w:hAnsi="Consolas" w:cs="Consolas"/>
          <w:sz w:val="20"/>
          <w:szCs w:val="20"/>
        </w:rPr>
        <w:pPrChange w:id="5342" w:author="rkbansal" w:date="2019-12-22T13:00:00Z">
          <w:pPr>
            <w:autoSpaceDE w:val="0"/>
            <w:autoSpaceDN w:val="0"/>
            <w:adjustRightInd w:val="0"/>
            <w:spacing w:after="0" w:line="240" w:lineRule="auto"/>
          </w:pPr>
        </w:pPrChange>
      </w:pPr>
      <w:ins w:id="5343"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4" w:author="rkbansal" w:date="2019-12-22T12:59:00Z"/>
          <w:rFonts w:ascii="Consolas" w:hAnsi="Consolas" w:cs="Consolas"/>
          <w:sz w:val="20"/>
          <w:szCs w:val="20"/>
        </w:rPr>
        <w:pPrChange w:id="5345" w:author="rkbansal" w:date="2019-12-22T13:00:00Z">
          <w:pPr>
            <w:autoSpaceDE w:val="0"/>
            <w:autoSpaceDN w:val="0"/>
            <w:adjustRightInd w:val="0"/>
            <w:spacing w:after="0" w:line="240" w:lineRule="auto"/>
          </w:pPr>
        </w:pPrChange>
      </w:pPr>
      <w:ins w:id="5346"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7" w:author="rkbansal" w:date="2019-12-22T12:59:00Z"/>
          <w:rFonts w:ascii="Consolas" w:hAnsi="Consolas" w:cs="Consolas"/>
          <w:sz w:val="20"/>
          <w:szCs w:val="20"/>
        </w:rPr>
        <w:pPrChange w:id="5348" w:author="rkbansal" w:date="2019-12-22T13:00:00Z">
          <w:pPr>
            <w:autoSpaceDE w:val="0"/>
            <w:autoSpaceDN w:val="0"/>
            <w:adjustRightInd w:val="0"/>
            <w:spacing w:after="0" w:line="240" w:lineRule="auto"/>
          </w:pPr>
        </w:pPrChange>
      </w:pPr>
      <w:ins w:id="5349"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350"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351"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352"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353"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354"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5" w:author="rkbansal" w:date="2019-12-22T12:59:00Z"/>
          <w:rFonts w:ascii="Consolas" w:hAnsi="Consolas" w:cs="Consolas"/>
          <w:sz w:val="20"/>
          <w:szCs w:val="20"/>
        </w:rPr>
        <w:pPrChange w:id="5356" w:author="rkbansal" w:date="2019-12-22T13:00:00Z">
          <w:pPr>
            <w:autoSpaceDE w:val="0"/>
            <w:autoSpaceDN w:val="0"/>
            <w:adjustRightInd w:val="0"/>
            <w:spacing w:after="0" w:line="240" w:lineRule="auto"/>
          </w:pPr>
        </w:pPrChange>
      </w:pPr>
      <w:ins w:id="5357"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8" w:author="rkbansal" w:date="2019-12-22T12:59:00Z"/>
          <w:rFonts w:ascii="Consolas" w:hAnsi="Consolas" w:cs="Consolas"/>
          <w:sz w:val="20"/>
          <w:szCs w:val="20"/>
        </w:rPr>
        <w:pPrChange w:id="5359" w:author="rkbansal" w:date="2019-12-22T13:00:00Z">
          <w:pPr>
            <w:autoSpaceDE w:val="0"/>
            <w:autoSpaceDN w:val="0"/>
            <w:adjustRightInd w:val="0"/>
            <w:spacing w:after="0" w:line="240" w:lineRule="auto"/>
          </w:pPr>
        </w:pPrChange>
      </w:pPr>
      <w:ins w:id="5360"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1" w:author="rkbansal" w:date="2019-12-22T12:59:00Z"/>
          <w:rFonts w:ascii="Consolas" w:hAnsi="Consolas" w:cs="Consolas"/>
          <w:sz w:val="20"/>
          <w:szCs w:val="20"/>
        </w:rPr>
        <w:pPrChange w:id="5362" w:author="rkbansal" w:date="2019-12-22T13:00:00Z">
          <w:pPr>
            <w:autoSpaceDE w:val="0"/>
            <w:autoSpaceDN w:val="0"/>
            <w:adjustRightInd w:val="0"/>
            <w:spacing w:after="0" w:line="240" w:lineRule="auto"/>
          </w:pPr>
        </w:pPrChange>
      </w:pPr>
      <w:ins w:id="5363"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4" w:author="rkbansal" w:date="2019-12-22T12:59:00Z"/>
          <w:rFonts w:ascii="Consolas" w:hAnsi="Consolas" w:cs="Consolas"/>
          <w:sz w:val="20"/>
          <w:szCs w:val="20"/>
        </w:rPr>
        <w:pPrChange w:id="5365" w:author="rkbansal" w:date="2019-12-22T13:00:00Z">
          <w:pPr>
            <w:autoSpaceDE w:val="0"/>
            <w:autoSpaceDN w:val="0"/>
            <w:adjustRightInd w:val="0"/>
            <w:spacing w:after="0" w:line="240" w:lineRule="auto"/>
          </w:pPr>
        </w:pPrChange>
      </w:pPr>
      <w:ins w:id="5366"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7" w:author="rkbansal" w:date="2019-12-22T12:59:00Z"/>
          <w:rFonts w:ascii="Consolas" w:hAnsi="Consolas" w:cs="Consolas"/>
          <w:sz w:val="20"/>
          <w:szCs w:val="20"/>
        </w:rPr>
        <w:pPrChange w:id="5368" w:author="rkbansal" w:date="2019-12-22T13:00:00Z">
          <w:pPr>
            <w:autoSpaceDE w:val="0"/>
            <w:autoSpaceDN w:val="0"/>
            <w:adjustRightInd w:val="0"/>
            <w:spacing w:after="0" w:line="240" w:lineRule="auto"/>
          </w:pPr>
        </w:pPrChange>
      </w:pPr>
      <w:ins w:id="5369"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0" w:author="rkbansal" w:date="2019-12-22T12:59:00Z"/>
          <w:rFonts w:ascii="Consolas" w:hAnsi="Consolas" w:cs="Consolas"/>
          <w:sz w:val="20"/>
          <w:szCs w:val="20"/>
        </w:rPr>
        <w:pPrChange w:id="5371"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372" w:author="rkbansal" w:date="2019-12-22T12:58:00Z"/>
        </w:rPr>
        <w:pPrChange w:id="5373" w:author="rkbansal" w:date="2019-12-22T13:00:00Z">
          <w:pPr>
            <w:pStyle w:val="ListParagraph"/>
            <w:numPr>
              <w:numId w:val="23"/>
            </w:numPr>
            <w:ind w:hanging="360"/>
          </w:pPr>
        </w:pPrChange>
      </w:pPr>
      <w:ins w:id="5374" w:author="rkbansal" w:date="2019-12-22T12:59:00Z">
        <w:r w:rsidRPr="00870F04">
          <w:rPr>
            <w:rFonts w:ascii="Consolas" w:hAnsi="Consolas" w:cs="Consolas"/>
            <w:color w:val="000000"/>
            <w:sz w:val="20"/>
            <w:szCs w:val="20"/>
            <w:rPrChange w:id="5375" w:author="rkbansal" w:date="2019-12-22T13:00:00Z">
              <w:rPr/>
            </w:rPrChange>
          </w:rPr>
          <w:t>}</w:t>
        </w:r>
      </w:ins>
    </w:p>
    <w:p w14:paraId="16E40514" w14:textId="36FA19CA" w:rsidR="00187DD7" w:rsidRPr="00E16D9E" w:rsidRDefault="00187DD7">
      <w:pPr>
        <w:pStyle w:val="ListParagraph"/>
        <w:numPr>
          <w:ilvl w:val="1"/>
          <w:numId w:val="23"/>
        </w:numPr>
        <w:rPr>
          <w:ins w:id="5376" w:author="rkbansal" w:date="2020-04-04T19:42:00Z"/>
          <w:bCs/>
        </w:rPr>
        <w:pPrChange w:id="5377" w:author="rkbansal" w:date="2020-04-04T20:59:00Z">
          <w:pPr>
            <w:pStyle w:val="ListParagraph"/>
            <w:numPr>
              <w:numId w:val="74"/>
            </w:numPr>
            <w:ind w:hanging="360"/>
          </w:pPr>
        </w:pPrChange>
      </w:pPr>
      <w:ins w:id="5378" w:author="rkbansal" w:date="2020-04-04T19:42:00Z">
        <w:r w:rsidRPr="0068706D">
          <w:rPr>
            <w:bCs/>
          </w:rPr>
          <w:t xml:space="preserve">Made changes in the Swagger’s </w:t>
        </w:r>
        <w:proofErr w:type="spellStart"/>
        <w:r w:rsidRPr="0068706D">
          <w:rPr>
            <w:bCs/>
          </w:rPr>
          <w:t>HomeC</w:t>
        </w:r>
        <w:r w:rsidRPr="00561574">
          <w:rPr>
            <w:bCs/>
          </w:rPr>
          <w:t>ontroller</w:t>
        </w:r>
        <w:proofErr w:type="spellEnd"/>
      </w:ins>
    </w:p>
    <w:p w14:paraId="44A3882A" w14:textId="77777777" w:rsidR="00187DD7" w:rsidRPr="009B1315" w:rsidRDefault="00187DD7" w:rsidP="00187DD7">
      <w:pPr>
        <w:pStyle w:val="ListParagraph"/>
        <w:rPr>
          <w:ins w:id="5379" w:author="rkbansal" w:date="2020-04-04T19:42:00Z"/>
          <w:bCs/>
        </w:rPr>
      </w:pPr>
    </w:p>
    <w:p w14:paraId="50AB7A10" w14:textId="57B660AB" w:rsidR="00187DD7" w:rsidRPr="007D5DE0" w:rsidRDefault="005D78AA" w:rsidP="00187DD7">
      <w:pPr>
        <w:ind w:firstLine="720"/>
        <w:rPr>
          <w:ins w:id="5380" w:author="rkbansal" w:date="2020-04-04T19:42:00Z"/>
          <w:b/>
          <w:sz w:val="18"/>
        </w:rPr>
      </w:pPr>
      <w:ins w:id="5381"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382" w:author="rkbansal" w:date="2020-04-04T19:42:00Z"/>
          <w:b/>
          <w:sz w:val="18"/>
          <w:rPrChange w:id="5383" w:author="rkbansal" w:date="2020-04-04T19:42:00Z">
            <w:rPr>
              <w:ins w:id="5384" w:author="rkbansal" w:date="2020-04-04T19:42:00Z"/>
            </w:rPr>
          </w:rPrChange>
        </w:rPr>
        <w:pPrChange w:id="5385"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386" w:author="rkbansal" w:date="2019-12-22T14:08:00Z"/>
          <w:b/>
          <w:sz w:val="18"/>
        </w:rPr>
      </w:pPr>
      <w:ins w:id="5387"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388" w:author="rkbansal" w:date="2019-12-22T14:08:00Z"/>
          <w:b/>
          <w:sz w:val="18"/>
          <w:rPrChange w:id="5389" w:author="rkbansal" w:date="2019-12-22T14:08:00Z">
            <w:rPr>
              <w:ins w:id="5390" w:author="rkbansal" w:date="2019-12-22T14:08:00Z"/>
              <w:bCs/>
            </w:rPr>
          </w:rPrChange>
        </w:rPr>
      </w:pPr>
      <w:proofErr w:type="spellStart"/>
      <w:ins w:id="5391" w:author="rkbansal" w:date="2019-12-22T14:08:00Z">
        <w:r>
          <w:rPr>
            <w:bCs/>
          </w:rPr>
          <w:t>EurekaServerApplication</w:t>
        </w:r>
        <w:proofErr w:type="spellEnd"/>
      </w:ins>
    </w:p>
    <w:p w14:paraId="4B401FBE" w14:textId="00B7CC03" w:rsidR="00A54484" w:rsidRPr="00632EED" w:rsidRDefault="00A54484" w:rsidP="00A54484">
      <w:pPr>
        <w:pStyle w:val="ListParagraph"/>
        <w:numPr>
          <w:ilvl w:val="1"/>
          <w:numId w:val="23"/>
        </w:numPr>
        <w:rPr>
          <w:ins w:id="5392" w:author="rkbansal" w:date="2019-12-22T14:08:00Z"/>
          <w:b/>
          <w:sz w:val="18"/>
        </w:rPr>
      </w:pPr>
      <w:proofErr w:type="spellStart"/>
      <w:ins w:id="5393" w:author="rkbansal" w:date="2019-12-22T14:08:00Z">
        <w:r>
          <w:rPr>
            <w:bCs/>
          </w:rPr>
          <w:t>UserMgmt</w:t>
        </w:r>
      </w:ins>
      <w:ins w:id="5394" w:author="rkbansal" w:date="2020-02-25T00:41:00Z">
        <w:r w:rsidR="005E5806">
          <w:rPr>
            <w:bCs/>
          </w:rPr>
          <w:t>Rest</w:t>
        </w:r>
      </w:ins>
      <w:ins w:id="5395" w:author="rkbansal" w:date="2019-12-22T14:08:00Z">
        <w:r>
          <w:rPr>
            <w:bCs/>
          </w:rPr>
          <w:t>Application</w:t>
        </w:r>
        <w:proofErr w:type="spellEnd"/>
      </w:ins>
    </w:p>
    <w:p w14:paraId="4E5EA42C" w14:textId="77777777" w:rsidR="00A54484" w:rsidRPr="00A54484" w:rsidRDefault="00A54484">
      <w:pPr>
        <w:pStyle w:val="ListParagraph"/>
        <w:rPr>
          <w:ins w:id="5396" w:author="rkbansal" w:date="2019-12-22T14:08:00Z"/>
          <w:rPrChange w:id="5397" w:author="rkbansal" w:date="2019-12-22T14:08:00Z">
            <w:rPr>
              <w:ins w:id="5398" w:author="rkbansal" w:date="2019-12-22T14:08:00Z"/>
              <w:rFonts w:ascii="Cambria" w:hAnsi="Cambria"/>
              <w:color w:val="222635"/>
              <w:sz w:val="29"/>
              <w:szCs w:val="29"/>
              <w:shd w:val="clear" w:color="auto" w:fill="FFFFFF"/>
            </w:rPr>
          </w:rPrChange>
        </w:rPr>
        <w:pPrChange w:id="5399" w:author="rkbansal" w:date="2019-12-22T14:08:00Z">
          <w:pPr>
            <w:pStyle w:val="ListParagraph"/>
            <w:numPr>
              <w:numId w:val="23"/>
            </w:numPr>
            <w:ind w:hanging="360"/>
          </w:pPr>
        </w:pPrChange>
      </w:pPr>
    </w:p>
    <w:p w14:paraId="4AA2872D" w14:textId="2C079691" w:rsidR="002B6106" w:rsidRDefault="002B6106" w:rsidP="002B6106">
      <w:pPr>
        <w:ind w:firstLine="720"/>
        <w:rPr>
          <w:ins w:id="5400" w:author="rkbansal" w:date="2019-12-22T14:10:00Z"/>
        </w:rPr>
      </w:pPr>
      <w:ins w:id="5401"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68706D">
          <w:rPr>
            <w:bCs/>
          </w:rPr>
          <w:t>UserMgmtServiceApplication</w:t>
        </w:r>
        <w:proofErr w:type="spellEnd"/>
        <w:r w:rsidRPr="0068706D">
          <w:rPr>
            <w:bCs/>
          </w:rPr>
          <w:t xml:space="preserve"> is registered with Eureka Server</w:t>
        </w:r>
      </w:ins>
      <w:ins w:id="5402"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403" w:author="rkbansal" w:date="2019-12-22T14:10:00Z"/>
          <w:bCs/>
        </w:rPr>
      </w:pPr>
      <w:ins w:id="5404"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405" w:author="rkbansal" w:date="2019-12-22T14:09:00Z"/>
          <w:b/>
          <w:sz w:val="18"/>
          <w:rPrChange w:id="5406" w:author="rkbansal" w:date="2019-12-22T14:10:00Z">
            <w:rPr>
              <w:ins w:id="5407" w:author="rkbansal" w:date="2019-12-22T14:09:00Z"/>
              <w:bCs/>
            </w:rPr>
          </w:rPrChange>
        </w:rPr>
        <w:pPrChange w:id="5408"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409" w:author="rkbansal" w:date="2020-04-04T19:44:00Z"/>
        </w:rPr>
      </w:pPr>
      <w:ins w:id="5410" w:author="rkbansal" w:date="2020-04-04T19:44:00Z">
        <w:r>
          <w:t>After running the application, should be visible following functions for the following url:</w:t>
        </w:r>
        <w:r w:rsidRPr="00B51A16">
          <w:t xml:space="preserve"> </w:t>
        </w:r>
      </w:ins>
      <w:ins w:id="5411" w:author="rkbansal" w:date="2020-04-04T20:22:00Z">
        <w:r w:rsidR="00961DD5">
          <w:fldChar w:fldCharType="begin"/>
        </w:r>
        <w:r w:rsidR="00961DD5">
          <w:instrText xml:space="preserve"> HYPERLINK "</w:instrText>
        </w:r>
      </w:ins>
      <w:ins w:id="5412" w:author="rkbansal" w:date="2020-04-04T19:44:00Z">
        <w:r w:rsidR="00961DD5" w:rsidRPr="00961DD5">
          <w:rPr>
            <w:rPrChange w:id="5413" w:author="rkbansal" w:date="2020-04-04T20:22:00Z">
              <w:rPr>
                <w:rStyle w:val="Hyperlink"/>
              </w:rPr>
            </w:rPrChange>
          </w:rPr>
          <w:instrText>http://localhost:</w:instrText>
        </w:r>
      </w:ins>
      <w:ins w:id="5414" w:author="rkbansal" w:date="2020-04-04T20:22:00Z">
        <w:r w:rsidR="00961DD5" w:rsidRPr="00961DD5">
          <w:rPr>
            <w:rPrChange w:id="5415" w:author="rkbansal" w:date="2020-04-04T20:22:00Z">
              <w:rPr>
                <w:rStyle w:val="Hyperlink"/>
              </w:rPr>
            </w:rPrChange>
          </w:rPr>
          <w:instrText>3</w:instrText>
        </w:r>
      </w:ins>
      <w:ins w:id="5416" w:author="rkbansal" w:date="2020-04-04T19:44:00Z">
        <w:r w:rsidR="00961DD5" w:rsidRPr="00961DD5">
          <w:rPr>
            <w:rPrChange w:id="5417" w:author="rkbansal" w:date="2020-04-04T20:22:00Z">
              <w:rPr>
                <w:rStyle w:val="Hyperlink"/>
              </w:rPr>
            </w:rPrChange>
          </w:rPr>
          <w:instrText>379/api/user-mgmt-service/swagger-ui.html</w:instrText>
        </w:r>
      </w:ins>
      <w:ins w:id="5418" w:author="rkbansal" w:date="2020-04-04T20:22:00Z">
        <w:r w:rsidR="00961DD5">
          <w:instrText xml:space="preserve">" </w:instrText>
        </w:r>
        <w:r w:rsidR="00961DD5">
          <w:fldChar w:fldCharType="separate"/>
        </w:r>
      </w:ins>
      <w:ins w:id="5419" w:author="rkbansal" w:date="2020-04-04T19:44:00Z">
        <w:r w:rsidR="00961DD5" w:rsidRPr="00B85784">
          <w:rPr>
            <w:rStyle w:val="Hyperlink"/>
          </w:rPr>
          <w:t>http://localhost:</w:t>
        </w:r>
      </w:ins>
      <w:ins w:id="5420" w:author="rkbansal" w:date="2020-04-04T20:22:00Z">
        <w:r w:rsidR="00961DD5" w:rsidRPr="00B85784">
          <w:rPr>
            <w:rStyle w:val="Hyperlink"/>
          </w:rPr>
          <w:t>3</w:t>
        </w:r>
      </w:ins>
      <w:ins w:id="5421" w:author="rkbansal" w:date="2020-04-04T19:44:00Z">
        <w:r w:rsidR="00961DD5" w:rsidRPr="00B85784">
          <w:rPr>
            <w:rStyle w:val="Hyperlink"/>
          </w:rPr>
          <w:t>379/api/user-mgmt-service/swagger-ui.html</w:t>
        </w:r>
      </w:ins>
      <w:ins w:id="5422" w:author="rkbansal" w:date="2020-04-04T20:22:00Z">
        <w:r w:rsidR="00961DD5">
          <w:fldChar w:fldCharType="end"/>
        </w:r>
      </w:ins>
    </w:p>
    <w:p w14:paraId="0EEB8E85" w14:textId="77777777" w:rsidR="00187DD7" w:rsidRDefault="00187DD7">
      <w:pPr>
        <w:pStyle w:val="ListParagraph"/>
        <w:rPr>
          <w:ins w:id="5423" w:author="rkbansal" w:date="2020-04-04T19:44:00Z"/>
        </w:rPr>
        <w:pPrChange w:id="5424" w:author="rkbansal" w:date="2020-04-04T19:45:00Z">
          <w:pPr>
            <w:pStyle w:val="ListParagraph"/>
            <w:numPr>
              <w:numId w:val="23"/>
            </w:numPr>
            <w:ind w:hanging="360"/>
          </w:pPr>
        </w:pPrChange>
      </w:pPr>
    </w:p>
    <w:p w14:paraId="7DC72D60" w14:textId="77777777" w:rsidR="00187DD7" w:rsidRDefault="00187DD7">
      <w:pPr>
        <w:pStyle w:val="ListParagraph"/>
        <w:rPr>
          <w:ins w:id="5425" w:author="rkbansal" w:date="2020-04-04T19:44:00Z"/>
        </w:rPr>
        <w:pPrChange w:id="5426" w:author="rkbansal" w:date="2020-04-04T19:45:00Z">
          <w:pPr>
            <w:pStyle w:val="ListParagraph"/>
            <w:numPr>
              <w:numId w:val="23"/>
            </w:numPr>
            <w:ind w:hanging="360"/>
          </w:pPr>
        </w:pPrChange>
      </w:pPr>
      <w:ins w:id="5427" w:author="rkbansal" w:date="2020-04-04T19:44:00Z">
        <w:r>
          <w:t>Or</w:t>
        </w:r>
      </w:ins>
    </w:p>
    <w:p w14:paraId="5D24AA65" w14:textId="0697B40C" w:rsidR="00187DD7" w:rsidRDefault="00320B40">
      <w:pPr>
        <w:pStyle w:val="ListParagraph"/>
        <w:rPr>
          <w:ins w:id="5428" w:author="rkbansal" w:date="2020-04-04T19:44:00Z"/>
        </w:rPr>
        <w:pPrChange w:id="5429" w:author="rkbansal" w:date="2020-04-04T19:45:00Z">
          <w:pPr>
            <w:pStyle w:val="ListParagraph"/>
            <w:numPr>
              <w:numId w:val="23"/>
            </w:numPr>
            <w:ind w:hanging="360"/>
          </w:pPr>
        </w:pPrChange>
      </w:pPr>
      <w:ins w:id="5430" w:author="rkbansal" w:date="2020-04-04T20:22:00Z">
        <w:r>
          <w:fldChar w:fldCharType="begin"/>
        </w:r>
        <w:r>
          <w:instrText xml:space="preserve"> HYPERLINK "</w:instrText>
        </w:r>
      </w:ins>
      <w:ins w:id="5431" w:author="rkbansal" w:date="2020-04-04T19:44:00Z">
        <w:r w:rsidRPr="00320B40">
          <w:rPr>
            <w:rPrChange w:id="5432" w:author="rkbansal" w:date="2020-04-04T20:22:00Z">
              <w:rPr>
                <w:rStyle w:val="Hyperlink"/>
              </w:rPr>
            </w:rPrChange>
          </w:rPr>
          <w:instrText>http://localhost:</w:instrText>
        </w:r>
      </w:ins>
      <w:ins w:id="5433" w:author="rkbansal" w:date="2020-04-04T20:22:00Z">
        <w:r w:rsidRPr="00320B40">
          <w:rPr>
            <w:rPrChange w:id="5434" w:author="rkbansal" w:date="2020-04-04T20:22:00Z">
              <w:rPr>
                <w:rStyle w:val="Hyperlink"/>
              </w:rPr>
            </w:rPrChange>
          </w:rPr>
          <w:instrText>3</w:instrText>
        </w:r>
      </w:ins>
      <w:ins w:id="5435" w:author="rkbansal" w:date="2020-04-04T19:44:00Z">
        <w:r w:rsidRPr="00320B40">
          <w:rPr>
            <w:rPrChange w:id="5436" w:author="rkbansal" w:date="2020-04-04T20:22:00Z">
              <w:rPr>
                <w:rStyle w:val="Hyperlink"/>
              </w:rPr>
            </w:rPrChange>
          </w:rPr>
          <w:instrText>379/api/user-mgmt-service/api-docs</w:instrText>
        </w:r>
      </w:ins>
      <w:ins w:id="5437" w:author="rkbansal" w:date="2020-04-04T20:22:00Z">
        <w:r>
          <w:instrText xml:space="preserve">" </w:instrText>
        </w:r>
        <w:r>
          <w:fldChar w:fldCharType="separate"/>
        </w:r>
      </w:ins>
      <w:ins w:id="5438" w:author="rkbansal" w:date="2020-04-04T19:44:00Z">
        <w:r w:rsidRPr="00B85784">
          <w:rPr>
            <w:rStyle w:val="Hyperlink"/>
          </w:rPr>
          <w:t>http://localhost:</w:t>
        </w:r>
      </w:ins>
      <w:ins w:id="5439" w:author="rkbansal" w:date="2020-04-04T20:22:00Z">
        <w:r w:rsidRPr="00B85784">
          <w:rPr>
            <w:rStyle w:val="Hyperlink"/>
          </w:rPr>
          <w:t>3</w:t>
        </w:r>
      </w:ins>
      <w:ins w:id="5440" w:author="rkbansal" w:date="2020-04-04T19:44:00Z">
        <w:r w:rsidRPr="00B85784">
          <w:rPr>
            <w:rStyle w:val="Hyperlink"/>
          </w:rPr>
          <w:t>379/api/user-mgmt-service/api-docs</w:t>
        </w:r>
      </w:ins>
      <w:ins w:id="5441" w:author="rkbansal" w:date="2020-04-04T20:22:00Z">
        <w:r>
          <w:fldChar w:fldCharType="end"/>
        </w:r>
      </w:ins>
    </w:p>
    <w:p w14:paraId="44170DD8" w14:textId="2FEF5518" w:rsidR="00057A97" w:rsidRDefault="00A836BE">
      <w:pPr>
        <w:pStyle w:val="ListParagraph"/>
        <w:rPr>
          <w:ins w:id="5442" w:author="rkbansal" w:date="2019-12-22T14:13:00Z"/>
        </w:rPr>
        <w:pPrChange w:id="5443" w:author="rkbansal" w:date="2020-04-04T19:45:00Z">
          <w:pPr>
            <w:pStyle w:val="ListParagraph"/>
            <w:numPr>
              <w:numId w:val="23"/>
            </w:numPr>
            <w:ind w:hanging="360"/>
          </w:pPr>
        </w:pPrChange>
      </w:pPr>
      <w:ins w:id="5444" w:author="Rajiv Bansal" w:date="2019-11-27T20:48:00Z">
        <w:del w:id="5445" w:author="rkbansal" w:date="2020-04-04T19:45:00Z">
          <w:r w:rsidDel="00187DD7">
            <w:delText xml:space="preserve">After </w:delText>
          </w:r>
        </w:del>
        <w:del w:id="5446" w:author="rkbansal" w:date="2019-12-22T14:12:00Z">
          <w:r w:rsidDel="00B51A16">
            <w:delText>creating</w:delText>
          </w:r>
        </w:del>
        <w:del w:id="5447" w:author="rkbansal" w:date="2020-04-04T19:45:00Z">
          <w:r w:rsidDel="00187DD7">
            <w:delText xml:space="preserve"> the application, should be visible following functions:</w:delText>
          </w:r>
        </w:del>
      </w:ins>
    </w:p>
    <w:p w14:paraId="05C84717" w14:textId="761BF8FB" w:rsidR="00486B98" w:rsidRDefault="00320B40">
      <w:pPr>
        <w:rPr>
          <w:ins w:id="5448" w:author="rkbansal" w:date="2019-12-22T14:13:00Z"/>
        </w:rPr>
        <w:pPrChange w:id="5449" w:author="rkbansal" w:date="2019-12-22T14:13:00Z">
          <w:pPr>
            <w:pStyle w:val="ListParagraph"/>
            <w:numPr>
              <w:numId w:val="23"/>
            </w:numPr>
            <w:ind w:hanging="360"/>
          </w:pPr>
        </w:pPrChange>
      </w:pPr>
      <w:ins w:id="5450"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451" w:author="Rajiv Bansal" w:date="2019-11-27T20:48:00Z"/>
        </w:rPr>
      </w:pPr>
      <w:ins w:id="5452" w:author="rkbansal" w:date="2019-12-22T14:14:00Z">
        <w:r>
          <w:t>Test</w:t>
        </w:r>
      </w:ins>
      <w:ins w:id="5453" w:author="rkbansal" w:date="2019-12-22T14:15:00Z">
        <w:r>
          <w:t xml:space="preserve"> the </w:t>
        </w:r>
        <w:r w:rsidR="00E01C45">
          <w:t xml:space="preserve">User </w:t>
        </w:r>
        <w:proofErr w:type="spellStart"/>
        <w:r>
          <w:t>Api</w:t>
        </w:r>
        <w:proofErr w:type="spellEnd"/>
        <w:r>
          <w:t xml:space="preserve"> using JUnit</w:t>
        </w:r>
      </w:ins>
    </w:p>
    <w:p w14:paraId="1784C504" w14:textId="6C43A645" w:rsidR="00A836BE" w:rsidRPr="00047E66" w:rsidRDefault="000E0984">
      <w:ins w:id="5454"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686800" cy="8477250"/>
                      </a:xfrm>
                      <a:prstGeom prst="rect">
                        <a:avLst/>
                      </a:prstGeom>
                    </pic:spPr>
                  </pic:pic>
                </a:graphicData>
              </a:graphic>
            </wp:inline>
          </w:drawing>
        </w:r>
      </w:ins>
      <w:ins w:id="5455" w:author="Rajiv Bansal" w:date="2019-11-27T20:50:00Z">
        <w:del w:id="5456"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457" w:author="rkbansal" w:date="2020-04-23T13:24:00Z"/>
        </w:rPr>
      </w:pPr>
      <w:ins w:id="5458" w:author="rkbansal" w:date="2020-04-04T20:56:00Z">
        <w:r>
          <w:t>Test</w:t>
        </w:r>
      </w:ins>
      <w:ins w:id="5459" w:author="rkbansal" w:date="2020-04-23T13:24:00Z">
        <w:r w:rsidR="008E3DB0">
          <w:t>ing</w:t>
        </w:r>
      </w:ins>
    </w:p>
    <w:p w14:paraId="1CFAD7BC" w14:textId="21BC459B" w:rsidR="004D59D5" w:rsidRDefault="001900B4">
      <w:pPr>
        <w:pStyle w:val="ListParagraph"/>
        <w:numPr>
          <w:ilvl w:val="0"/>
          <w:numId w:val="19"/>
        </w:numPr>
        <w:rPr>
          <w:ins w:id="5460" w:author="rkbansal" w:date="2020-04-04T20:56:00Z"/>
        </w:rPr>
        <w:pPrChange w:id="5461" w:author="rkbansal" w:date="2020-04-23T13:24:00Z">
          <w:pPr>
            <w:pStyle w:val="ListParagraph"/>
            <w:numPr>
              <w:numId w:val="23"/>
            </w:numPr>
            <w:ind w:hanging="360"/>
          </w:pPr>
        </w:pPrChange>
      </w:pPr>
      <w:ins w:id="5462" w:author="rkbansal" w:date="2020-04-23T13:24:00Z">
        <w:r>
          <w:t>Getting user details based on the username using</w:t>
        </w:r>
      </w:ins>
      <w:ins w:id="5463" w:author="rkbansal" w:date="2020-04-04T20:56:00Z">
        <w:r w:rsidR="003B34F3">
          <w:t xml:space="preserve"> Postman</w:t>
        </w:r>
      </w:ins>
    </w:p>
    <w:p w14:paraId="5E83B7E7" w14:textId="0FD195F0" w:rsidR="003B34F3" w:rsidRPr="004D59D5" w:rsidRDefault="003B34F3">
      <w:pPr>
        <w:pStyle w:val="ListParagraph"/>
        <w:pPrChange w:id="5464" w:author="rkbansal" w:date="2020-04-04T20:56:00Z">
          <w:pPr/>
        </w:pPrChange>
      </w:pPr>
      <w:ins w:id="5465"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466" w:author="rkbansal" w:date="2020-04-23T13:28:00Z"/>
        </w:rPr>
      </w:pPr>
      <w:ins w:id="5467"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468" w:author="rkbansal" w:date="2020-04-23T13:25:00Z"/>
        </w:rPr>
        <w:pPrChange w:id="5469" w:author="rkbansal" w:date="2020-04-23T13:29:00Z">
          <w:pPr>
            <w:pStyle w:val="ListParagraph"/>
            <w:numPr>
              <w:numId w:val="19"/>
            </w:numPr>
            <w:ind w:hanging="360"/>
          </w:pPr>
        </w:pPrChange>
      </w:pPr>
      <w:ins w:id="5470"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471" w:author="rkbansal" w:date="2020-04-23T13:25:00Z"/>
          <w:rFonts w:eastAsiaTheme="majorEastAsia" w:cstheme="majorBidi"/>
          <w:b/>
          <w:color w:val="2F5496" w:themeColor="accent1" w:themeShade="BF"/>
          <w:sz w:val="28"/>
          <w:szCs w:val="26"/>
          <w:rPrChange w:id="5472" w:author="rkbansal" w:date="2020-04-23T13:25:00Z">
            <w:rPr>
              <w:ins w:id="5473" w:author="rkbansal" w:date="2020-04-23T13:25:00Z"/>
              <w:rFonts w:eastAsiaTheme="majorEastAsia" w:cstheme="majorBidi"/>
              <w:color w:val="2F5496" w:themeColor="accent1" w:themeShade="BF"/>
              <w:szCs w:val="26"/>
            </w:rPr>
          </w:rPrChange>
        </w:rPr>
        <w:pPrChange w:id="5474" w:author="rkbansal" w:date="2020-04-23T13:25:00Z">
          <w:pPr/>
        </w:pPrChange>
      </w:pPr>
      <w:ins w:id="5475" w:author="rkbansal" w:date="2020-04-23T13:25:00Z">
        <w:r w:rsidRPr="001662EB">
          <w:rPr>
            <w:b/>
            <w:sz w:val="28"/>
            <w:rPrChange w:id="5476" w:author="rkbansal" w:date="2020-04-23T13:25:00Z">
              <w:rPr/>
            </w:rPrChange>
          </w:rPr>
          <w:br w:type="page"/>
        </w:r>
      </w:ins>
    </w:p>
    <w:p w14:paraId="3C7AA05D" w14:textId="12EBC7D5" w:rsidR="008F6496" w:rsidRDefault="008F6496" w:rsidP="008F6496">
      <w:pPr>
        <w:pStyle w:val="Heading2"/>
        <w:rPr>
          <w:ins w:id="5477" w:author="rkbansal" w:date="2019-12-04T09:26:00Z"/>
          <w:rFonts w:ascii="Georgia" w:hAnsi="Georgia"/>
          <w:b/>
          <w:sz w:val="28"/>
        </w:rPr>
      </w:pPr>
      <w:moveToRangeStart w:id="5478" w:author="rkbansal" w:date="2019-12-04T09:26:00Z" w:name="move26343988"/>
      <w:moveTo w:id="5479" w:author="rkbansal" w:date="2019-12-04T09:26:00Z">
        <w:r>
          <w:rPr>
            <w:rFonts w:ascii="Georgia" w:hAnsi="Georgia"/>
            <w:b/>
            <w:sz w:val="28"/>
          </w:rPr>
          <w:lastRenderedPageBreak/>
          <w:t>Auth</w:t>
        </w:r>
      </w:moveTo>
      <w:ins w:id="5480" w:author="rkbansal" w:date="2019-12-04T09:28:00Z">
        <w:r w:rsidR="00360505">
          <w:rPr>
            <w:rFonts w:ascii="Georgia" w:hAnsi="Georgia"/>
            <w:b/>
            <w:sz w:val="28"/>
          </w:rPr>
          <w:t>entication</w:t>
        </w:r>
      </w:ins>
      <w:moveTo w:id="5481" w:author="rkbansal" w:date="2019-12-04T09:26:00Z">
        <w:del w:id="5482"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483" w:author="rkbansal" w:date="2019-12-04T09:26:00Z"/>
        </w:rPr>
        <w:pPrChange w:id="5484" w:author="rkbansal" w:date="2019-12-04T09:26:00Z">
          <w:pPr>
            <w:numPr>
              <w:numId w:val="67"/>
            </w:numPr>
            <w:tabs>
              <w:tab w:val="num" w:pos="720"/>
            </w:tabs>
            <w:ind w:left="720" w:hanging="360"/>
          </w:pPr>
        </w:pPrChange>
      </w:pPr>
      <w:ins w:id="5485" w:author="rkbansal" w:date="2019-12-04T09:26:00Z">
        <w:r w:rsidRPr="001C239E">
          <w:t>Authentication Service is used for validating user credentials, and issuing tokens.</w:t>
        </w:r>
      </w:ins>
    </w:p>
    <w:p w14:paraId="069495EC" w14:textId="77777777" w:rsidR="001C239E" w:rsidRPr="001C239E" w:rsidRDefault="001C239E">
      <w:pPr>
        <w:rPr>
          <w:ins w:id="5486" w:author="rkbansal" w:date="2019-12-04T09:26:00Z"/>
        </w:rPr>
        <w:pPrChange w:id="5487" w:author="rkbansal" w:date="2019-12-04T09:27:00Z">
          <w:pPr>
            <w:numPr>
              <w:numId w:val="67"/>
            </w:numPr>
            <w:tabs>
              <w:tab w:val="num" w:pos="720"/>
            </w:tabs>
            <w:ind w:left="720" w:hanging="360"/>
          </w:pPr>
        </w:pPrChange>
      </w:pPr>
      <w:ins w:id="5488" w:author="rkbansal" w:date="2019-12-04T09:26:00Z">
        <w:r w:rsidRPr="001C239E">
          <w:t>The authentication flow is simple as:</w:t>
        </w:r>
      </w:ins>
    </w:p>
    <w:p w14:paraId="0D483729" w14:textId="77777777" w:rsidR="001C239E" w:rsidRPr="001C239E" w:rsidRDefault="001C239E" w:rsidP="001C239E">
      <w:pPr>
        <w:numPr>
          <w:ilvl w:val="1"/>
          <w:numId w:val="67"/>
        </w:numPr>
        <w:rPr>
          <w:ins w:id="5489" w:author="rkbansal" w:date="2019-12-04T09:26:00Z"/>
        </w:rPr>
      </w:pPr>
      <w:ins w:id="5490"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491" w:author="rkbansal" w:date="2019-12-04T09:26:00Z"/>
        </w:rPr>
      </w:pPr>
      <w:ins w:id="5492"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493" w:author="rkbansal" w:date="2019-12-04T09:26:00Z"/>
        </w:rPr>
      </w:pPr>
      <w:ins w:id="5494"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495" w:author="rkbansal" w:date="2019-12-04T09:26:00Z"/>
        </w:rPr>
        <w:pPrChange w:id="5496" w:author="rkbansal" w:date="2019-12-04T09:27:00Z">
          <w:pPr>
            <w:numPr>
              <w:numId w:val="67"/>
            </w:numPr>
            <w:tabs>
              <w:tab w:val="num" w:pos="720"/>
            </w:tabs>
            <w:ind w:left="720" w:hanging="360"/>
          </w:pPr>
        </w:pPrChange>
      </w:pPr>
      <w:ins w:id="5497"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498" w:author="rkbansal" w:date="2019-12-04T09:26:00Z"/>
        </w:rPr>
      </w:pPr>
      <w:ins w:id="5499" w:author="rkbansal" w:date="2019-12-04T09:26:00Z">
        <w:r w:rsidRPr="001C239E">
          <w:t>Authentication Service Tools</w:t>
        </w:r>
      </w:ins>
    </w:p>
    <w:p w14:paraId="2F236FD4" w14:textId="77777777" w:rsidR="001C239E" w:rsidRPr="001C239E" w:rsidRDefault="001C239E" w:rsidP="001C239E">
      <w:pPr>
        <w:numPr>
          <w:ilvl w:val="1"/>
          <w:numId w:val="67"/>
        </w:numPr>
        <w:rPr>
          <w:ins w:id="5500" w:author="rkbansal" w:date="2019-12-04T09:26:00Z"/>
        </w:rPr>
      </w:pPr>
      <w:ins w:id="5501" w:author="rkbansal" w:date="2019-12-04T09:26:00Z">
        <w:r w:rsidRPr="001C239E">
          <w:t>Spring Cloud Security</w:t>
        </w:r>
      </w:ins>
    </w:p>
    <w:p w14:paraId="7D85D202" w14:textId="77777777" w:rsidR="001C239E" w:rsidRPr="001C239E" w:rsidRDefault="001C239E" w:rsidP="001C239E">
      <w:pPr>
        <w:numPr>
          <w:ilvl w:val="1"/>
          <w:numId w:val="67"/>
        </w:numPr>
        <w:rPr>
          <w:ins w:id="5502" w:author="rkbansal" w:date="2019-12-04T09:26:00Z"/>
        </w:rPr>
      </w:pPr>
      <w:ins w:id="5503" w:author="rkbansal" w:date="2019-12-04T09:26:00Z">
        <w:r w:rsidRPr="001C239E">
          <w:t>OAuth2</w:t>
        </w:r>
      </w:ins>
    </w:p>
    <w:p w14:paraId="11D68732" w14:textId="77777777" w:rsidR="001C239E" w:rsidRPr="001C239E" w:rsidRDefault="001C239E" w:rsidP="001C239E">
      <w:pPr>
        <w:numPr>
          <w:ilvl w:val="1"/>
          <w:numId w:val="67"/>
        </w:numPr>
        <w:rPr>
          <w:ins w:id="5504" w:author="rkbansal" w:date="2019-12-04T09:26:00Z"/>
        </w:rPr>
      </w:pPr>
      <w:ins w:id="5505" w:author="rkbansal" w:date="2019-12-04T09:26:00Z">
        <w:r w:rsidRPr="001C239E">
          <w:t>JWT</w:t>
        </w:r>
      </w:ins>
    </w:p>
    <w:p w14:paraId="6E0D555D" w14:textId="5DA71A80" w:rsidR="001C239E" w:rsidRDefault="001C239E" w:rsidP="001C239E">
      <w:pPr>
        <w:numPr>
          <w:ilvl w:val="0"/>
          <w:numId w:val="67"/>
        </w:numPr>
        <w:rPr>
          <w:ins w:id="5506" w:author="rkbansal" w:date="2019-12-04T09:47:00Z"/>
        </w:rPr>
      </w:pPr>
      <w:ins w:id="5507"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508" w:author="rkbansal" w:date="2019-12-04T09:47:00Z"/>
          <w:rFonts w:ascii="Georgia" w:hAnsi="Georgia"/>
          <w:spacing w:val="-1"/>
          <w:rPrChange w:id="5509" w:author="rkbansal" w:date="2019-12-04T09:48:00Z">
            <w:rPr>
              <w:ins w:id="5510" w:author="rkbansal" w:date="2019-12-04T09:47:00Z"/>
              <w:rFonts w:ascii="Georgia" w:hAnsi="Georgia"/>
              <w:spacing w:val="-1"/>
              <w:sz w:val="32"/>
              <w:szCs w:val="32"/>
            </w:rPr>
          </w:rPrChange>
        </w:rPr>
        <w:pPrChange w:id="551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12" w:author="rkbansal" w:date="2019-12-04T09:47:00Z">
        <w:r w:rsidRPr="00281BAC">
          <w:rPr>
            <w:rFonts w:ascii="Georgia" w:hAnsi="Georgia"/>
            <w:spacing w:val="-1"/>
            <w:rPrChange w:id="5513"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514" w:author="rkbansal" w:date="2019-12-04T09:47:00Z"/>
          <w:rFonts w:ascii="Georgia" w:hAnsi="Georgia"/>
          <w:spacing w:val="-1"/>
          <w:rPrChange w:id="5515" w:author="rkbansal" w:date="2019-12-04T09:48:00Z">
            <w:rPr>
              <w:ins w:id="5516" w:author="rkbansal" w:date="2019-12-04T09:47:00Z"/>
              <w:rFonts w:ascii="Georgia" w:hAnsi="Georgia"/>
              <w:spacing w:val="-1"/>
              <w:sz w:val="32"/>
              <w:szCs w:val="32"/>
            </w:rPr>
          </w:rPrChange>
        </w:rPr>
        <w:pPrChange w:id="551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18" w:author="rkbansal" w:date="2019-12-04T09:47:00Z">
        <w:r w:rsidRPr="00281BAC">
          <w:rPr>
            <w:rFonts w:ascii="Georgia" w:hAnsi="Georgia"/>
            <w:spacing w:val="-1"/>
            <w:rPrChange w:id="5519"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520" w:author="rkbansal" w:date="2019-12-04T09:47:00Z"/>
          <w:rFonts w:ascii="Georgia" w:hAnsi="Georgia"/>
          <w:spacing w:val="-1"/>
          <w:rPrChange w:id="5521" w:author="rkbansal" w:date="2019-12-04T09:48:00Z">
            <w:rPr>
              <w:ins w:id="5522" w:author="rkbansal" w:date="2019-12-04T09:47:00Z"/>
              <w:rFonts w:ascii="Georgia" w:hAnsi="Georgia"/>
              <w:spacing w:val="-1"/>
              <w:sz w:val="32"/>
              <w:szCs w:val="32"/>
            </w:rPr>
          </w:rPrChange>
        </w:rPr>
        <w:pPrChange w:id="552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24" w:author="rkbansal" w:date="2019-12-04T09:47:00Z">
        <w:r w:rsidRPr="00281BAC">
          <w:rPr>
            <w:rFonts w:ascii="Georgia" w:hAnsi="Georgia"/>
            <w:spacing w:val="-1"/>
            <w:rPrChange w:id="5525"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526" w:author="rkbansal" w:date="2019-12-04T09:47:00Z"/>
          <w:rFonts w:ascii="Georgia" w:hAnsi="Georgia"/>
          <w:spacing w:val="-1"/>
          <w:rPrChange w:id="5527" w:author="rkbansal" w:date="2019-12-04T09:48:00Z">
            <w:rPr>
              <w:ins w:id="5528" w:author="rkbansal" w:date="2019-12-04T09:47:00Z"/>
              <w:rFonts w:ascii="Georgia" w:hAnsi="Georgia"/>
              <w:spacing w:val="-1"/>
              <w:sz w:val="32"/>
              <w:szCs w:val="32"/>
            </w:rPr>
          </w:rPrChange>
        </w:rPr>
        <w:pPrChange w:id="552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30" w:author="rkbansal" w:date="2019-12-04T09:47:00Z">
        <w:r w:rsidRPr="00281BAC">
          <w:rPr>
            <w:rFonts w:ascii="Georgia" w:hAnsi="Georgia"/>
            <w:spacing w:val="-1"/>
            <w:rPrChange w:id="5531"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532" w:author="rkbansal" w:date="2019-12-04T09:48:00Z"/>
        </w:rPr>
      </w:pPr>
    </w:p>
    <w:p w14:paraId="785EFBBC" w14:textId="472BFBCA" w:rsidR="00281BAC" w:rsidRPr="00281BAC" w:rsidRDefault="00281BAC">
      <w:pPr>
        <w:rPr>
          <w:ins w:id="5533" w:author="rkbansal" w:date="2019-12-04T09:47:00Z"/>
          <w:b/>
          <w:bCs/>
          <w:rPrChange w:id="5534" w:author="rkbansal" w:date="2019-12-04T09:49:00Z">
            <w:rPr>
              <w:ins w:id="5535" w:author="rkbansal" w:date="2019-12-04T09:47:00Z"/>
              <w:rFonts w:ascii="Lucida Sans Unicode" w:hAnsi="Lucida Sans Unicode" w:cs="Lucida Sans Unicode"/>
              <w:spacing w:val="-5"/>
              <w:sz w:val="51"/>
              <w:szCs w:val="51"/>
            </w:rPr>
          </w:rPrChange>
        </w:rPr>
        <w:pPrChange w:id="5536" w:author="rkbansal" w:date="2019-12-04T09:48:00Z">
          <w:pPr>
            <w:pStyle w:val="Heading1"/>
            <w:numPr>
              <w:numId w:val="67"/>
            </w:numPr>
            <w:shd w:val="clear" w:color="auto" w:fill="FFFFFF"/>
            <w:tabs>
              <w:tab w:val="num" w:pos="720"/>
            </w:tabs>
            <w:spacing w:before="468"/>
            <w:ind w:left="720" w:hanging="360"/>
          </w:pPr>
        </w:pPrChange>
      </w:pPr>
      <w:ins w:id="5537" w:author="rkbansal" w:date="2019-12-04T09:47:00Z">
        <w:r w:rsidRPr="00281BAC">
          <w:rPr>
            <w:b/>
            <w:bCs/>
            <w:rPrChange w:id="5538"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539" w:author="rkbansal" w:date="2019-12-04T09:47:00Z"/>
          <w:rFonts w:ascii="Georgia" w:hAnsi="Georgia"/>
          <w:spacing w:val="-1"/>
          <w:sz w:val="28"/>
          <w:szCs w:val="28"/>
          <w:rPrChange w:id="5540" w:author="rkbansal" w:date="2019-12-04T09:49:00Z">
            <w:rPr>
              <w:ins w:id="5541" w:author="rkbansal" w:date="2019-12-04T09:47:00Z"/>
              <w:rFonts w:ascii="Georgia" w:hAnsi="Georgia"/>
              <w:spacing w:val="-1"/>
              <w:sz w:val="32"/>
              <w:szCs w:val="32"/>
            </w:rPr>
          </w:rPrChange>
        </w:rPr>
      </w:pPr>
      <w:ins w:id="5542" w:author="rkbansal" w:date="2019-12-04T09:47:00Z">
        <w:r w:rsidRPr="00281BAC">
          <w:rPr>
            <w:rFonts w:ascii="Georgia" w:hAnsi="Georgia"/>
            <w:spacing w:val="-1"/>
            <w:sz w:val="28"/>
            <w:szCs w:val="28"/>
            <w:rPrChange w:id="5543"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544" w:author="rkbansal" w:date="2019-12-04T09:47:00Z"/>
          <w:rFonts w:ascii="Georgia" w:hAnsi="Georgia"/>
          <w:spacing w:val="-1"/>
          <w:sz w:val="28"/>
          <w:szCs w:val="28"/>
          <w:rPrChange w:id="5545" w:author="rkbansal" w:date="2019-12-04T09:49:00Z">
            <w:rPr>
              <w:ins w:id="5546" w:author="rkbansal" w:date="2019-12-04T09:47:00Z"/>
              <w:rFonts w:ascii="Georgia" w:hAnsi="Georgia"/>
              <w:spacing w:val="-1"/>
              <w:sz w:val="32"/>
              <w:szCs w:val="32"/>
            </w:rPr>
          </w:rPrChange>
        </w:rPr>
      </w:pPr>
      <w:ins w:id="5547" w:author="rkbansal" w:date="2019-12-04T09:47:00Z">
        <w:r w:rsidRPr="00281BAC">
          <w:rPr>
            <w:rFonts w:ascii="Georgia" w:hAnsi="Georgia"/>
            <w:spacing w:val="-1"/>
            <w:sz w:val="28"/>
            <w:szCs w:val="28"/>
            <w:rPrChange w:id="5548"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549" w:author="rkbansal" w:date="2019-12-04T09:47:00Z"/>
          <w:rFonts w:ascii="Georgia" w:hAnsi="Georgia"/>
          <w:spacing w:val="-1"/>
          <w:sz w:val="28"/>
          <w:szCs w:val="28"/>
          <w:rPrChange w:id="5550" w:author="rkbansal" w:date="2019-12-04T09:49:00Z">
            <w:rPr>
              <w:ins w:id="5551" w:author="rkbansal" w:date="2019-12-04T09:47:00Z"/>
              <w:rFonts w:ascii="Georgia" w:hAnsi="Georgia"/>
              <w:spacing w:val="-1"/>
              <w:sz w:val="32"/>
              <w:szCs w:val="32"/>
            </w:rPr>
          </w:rPrChange>
        </w:rPr>
      </w:pPr>
      <w:ins w:id="5552" w:author="rkbansal" w:date="2019-12-04T09:47:00Z">
        <w:r w:rsidRPr="00281BAC">
          <w:rPr>
            <w:rFonts w:ascii="Georgia" w:hAnsi="Georgia"/>
            <w:spacing w:val="-1"/>
            <w:sz w:val="28"/>
            <w:szCs w:val="28"/>
            <w:rPrChange w:id="5553"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554" w:author="rkbansal" w:date="2019-12-04T09:47:00Z"/>
          <w:sz w:val="18"/>
          <w:szCs w:val="18"/>
          <w:rPrChange w:id="5555" w:author="rkbansal" w:date="2019-12-04T09:49:00Z">
            <w:rPr>
              <w:ins w:id="5556" w:author="rkbansal" w:date="2019-12-04T09:47:00Z"/>
            </w:rPr>
          </w:rPrChange>
        </w:rPr>
        <w:pPrChange w:id="5557" w:author="rkbansal" w:date="2019-12-04T09:49:00Z">
          <w:pPr>
            <w:pStyle w:val="HTMLPreformatted"/>
            <w:numPr>
              <w:numId w:val="67"/>
            </w:numPr>
            <w:tabs>
              <w:tab w:val="num" w:pos="720"/>
            </w:tabs>
            <w:ind w:left="720" w:hanging="360"/>
          </w:pPr>
        </w:pPrChange>
      </w:pPr>
      <w:ins w:id="5558" w:author="rkbansal" w:date="2019-12-04T09:49:00Z">
        <w:r>
          <w:rPr>
            <w:rStyle w:val="lb"/>
            <w:rFonts w:eastAsiaTheme="majorEastAsia"/>
            <w:spacing w:val="-5"/>
            <w:sz w:val="22"/>
            <w:szCs w:val="22"/>
          </w:rPr>
          <w:tab/>
        </w:r>
      </w:ins>
      <w:ins w:id="5559" w:author="rkbansal" w:date="2019-12-04T09:47:00Z">
        <w:r w:rsidRPr="00281BAC">
          <w:rPr>
            <w:rStyle w:val="lb"/>
            <w:rFonts w:eastAsiaTheme="majorEastAsia"/>
            <w:spacing w:val="-5"/>
            <w:sz w:val="22"/>
            <w:szCs w:val="22"/>
            <w:rPrChange w:id="5560"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561" w:author="rkbansal" w:date="2019-12-04T09:47:00Z"/>
          <w:rFonts w:ascii="Georgia" w:hAnsi="Georgia"/>
          <w:spacing w:val="-1"/>
          <w:sz w:val="28"/>
          <w:szCs w:val="28"/>
          <w:rPrChange w:id="5562" w:author="rkbansal" w:date="2019-12-04T09:49:00Z">
            <w:rPr>
              <w:ins w:id="5563" w:author="rkbansal" w:date="2019-12-04T09:47:00Z"/>
              <w:rFonts w:ascii="Georgia" w:hAnsi="Georgia"/>
              <w:spacing w:val="-1"/>
              <w:sz w:val="32"/>
              <w:szCs w:val="32"/>
            </w:rPr>
          </w:rPrChange>
        </w:rPr>
      </w:pPr>
      <w:ins w:id="5564" w:author="rkbansal" w:date="2019-12-04T09:47:00Z">
        <w:r w:rsidRPr="00281BAC">
          <w:rPr>
            <w:rFonts w:ascii="Georgia" w:hAnsi="Georgia"/>
            <w:spacing w:val="-1"/>
            <w:sz w:val="28"/>
            <w:szCs w:val="28"/>
            <w:rPrChange w:id="5565"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566" w:author="rkbansal" w:date="2019-12-04T09:47:00Z"/>
          <w:sz w:val="18"/>
          <w:szCs w:val="18"/>
          <w:rPrChange w:id="5567" w:author="rkbansal" w:date="2019-12-04T09:49:00Z">
            <w:rPr>
              <w:ins w:id="5568" w:author="rkbansal" w:date="2019-12-04T09:47:00Z"/>
            </w:rPr>
          </w:rPrChange>
        </w:rPr>
        <w:pPrChange w:id="5569" w:author="rkbansal" w:date="2019-12-04T09:49:00Z">
          <w:pPr>
            <w:pStyle w:val="HTMLPreformatted"/>
            <w:numPr>
              <w:numId w:val="67"/>
            </w:numPr>
            <w:tabs>
              <w:tab w:val="num" w:pos="720"/>
            </w:tabs>
            <w:ind w:left="720" w:hanging="360"/>
          </w:pPr>
        </w:pPrChange>
      </w:pPr>
      <w:ins w:id="5570" w:author="rkbansal" w:date="2019-12-04T09:49:00Z">
        <w:r>
          <w:rPr>
            <w:rStyle w:val="lb"/>
            <w:rFonts w:eastAsiaTheme="majorEastAsia"/>
            <w:spacing w:val="-5"/>
            <w:sz w:val="22"/>
            <w:szCs w:val="22"/>
          </w:rPr>
          <w:tab/>
        </w:r>
      </w:ins>
      <w:ins w:id="5571" w:author="rkbansal" w:date="2019-12-04T09:47:00Z">
        <w:r w:rsidRPr="00281BAC">
          <w:rPr>
            <w:rStyle w:val="lb"/>
            <w:rFonts w:eastAsiaTheme="majorEastAsia"/>
            <w:spacing w:val="-5"/>
            <w:sz w:val="22"/>
            <w:szCs w:val="22"/>
            <w:rPrChange w:id="5572"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573" w:author="rkbansal" w:date="2019-12-04T09:47:00Z"/>
          <w:rFonts w:ascii="Georgia" w:hAnsi="Georgia"/>
          <w:spacing w:val="-1"/>
          <w:sz w:val="28"/>
          <w:szCs w:val="28"/>
          <w:rPrChange w:id="5574" w:author="rkbansal" w:date="2019-12-04T09:49:00Z">
            <w:rPr>
              <w:ins w:id="5575" w:author="rkbansal" w:date="2019-12-04T09:47:00Z"/>
              <w:rFonts w:ascii="Georgia" w:hAnsi="Georgia"/>
              <w:spacing w:val="-1"/>
              <w:sz w:val="32"/>
              <w:szCs w:val="32"/>
            </w:rPr>
          </w:rPrChange>
        </w:rPr>
      </w:pPr>
      <w:ins w:id="5576" w:author="rkbansal" w:date="2019-12-04T09:47:00Z">
        <w:r w:rsidRPr="00281BAC">
          <w:rPr>
            <w:rFonts w:ascii="Georgia" w:hAnsi="Georgia"/>
            <w:spacing w:val="-1"/>
            <w:sz w:val="28"/>
            <w:szCs w:val="28"/>
            <w:rPrChange w:id="5577" w:author="rkbansal" w:date="2019-12-04T09:49:00Z">
              <w:rPr>
                <w:rFonts w:ascii="Georgia" w:hAnsi="Georgia"/>
                <w:spacing w:val="-1"/>
                <w:sz w:val="32"/>
                <w:szCs w:val="32"/>
              </w:rPr>
            </w:rPrChange>
          </w:rPr>
          <w:t>The signature is hashing of: </w:t>
        </w:r>
        <w:r w:rsidRPr="00281BAC">
          <w:rPr>
            <w:rStyle w:val="HTMLCode"/>
            <w:spacing w:val="-1"/>
            <w:sz w:val="18"/>
            <w:szCs w:val="18"/>
            <w:rPrChange w:id="5578" w:author="rkbansal" w:date="2019-12-04T09:49:00Z">
              <w:rPr>
                <w:rStyle w:val="HTMLCode"/>
                <w:spacing w:val="-1"/>
              </w:rPr>
            </w:rPrChange>
          </w:rPr>
          <w:t>Header + “.” + Payload + Secret key</w:t>
        </w:r>
      </w:ins>
    </w:p>
    <w:p w14:paraId="6EB09037" w14:textId="77777777" w:rsidR="00281BAC" w:rsidRDefault="00281BAC">
      <w:pPr>
        <w:ind w:left="720"/>
        <w:rPr>
          <w:ins w:id="5579" w:author="rkbansal" w:date="2019-12-04T09:27:00Z"/>
        </w:rPr>
        <w:pPrChange w:id="5580" w:author="rkbansal" w:date="2019-12-04T09:49:00Z">
          <w:pPr>
            <w:numPr>
              <w:numId w:val="67"/>
            </w:numPr>
            <w:tabs>
              <w:tab w:val="num" w:pos="720"/>
            </w:tabs>
            <w:ind w:left="720" w:hanging="360"/>
          </w:pPr>
        </w:pPrChange>
      </w:pPr>
    </w:p>
    <w:p w14:paraId="52D411EA" w14:textId="7594C6FD" w:rsidR="001C239E" w:rsidRDefault="00457EC3" w:rsidP="00457EC3">
      <w:pPr>
        <w:rPr>
          <w:ins w:id="5581" w:author="rkbansal" w:date="2019-12-04T09:49:00Z"/>
          <w:b/>
          <w:bCs/>
        </w:rPr>
      </w:pPr>
      <w:ins w:id="5582" w:author="rkbansal" w:date="2019-12-04T09:27:00Z">
        <w:r w:rsidRPr="00281BAC">
          <w:rPr>
            <w:b/>
            <w:bCs/>
            <w:rPrChange w:id="5583" w:author="rkbansal" w:date="2019-12-04T09:49:00Z">
              <w:rPr/>
            </w:rPrChange>
          </w:rPr>
          <w:t>Steps:</w:t>
        </w:r>
      </w:ins>
    </w:p>
    <w:p w14:paraId="7861859B" w14:textId="313766D3" w:rsidR="00281BAC" w:rsidRDefault="00281BAC" w:rsidP="00457EC3">
      <w:pPr>
        <w:rPr>
          <w:ins w:id="5584" w:author="rkbansal" w:date="2019-12-04T09:51:00Z"/>
          <w:b/>
          <w:bCs/>
        </w:rPr>
      </w:pPr>
      <w:ins w:id="5585" w:author="rkbansal" w:date="2019-12-04T09:50:00Z">
        <w:r>
          <w:rPr>
            <w:b/>
            <w:bCs/>
          </w:rPr>
          <w:t xml:space="preserve">To implement the Authentication Service </w:t>
        </w:r>
      </w:ins>
      <w:ins w:id="5586" w:author="rkbansal" w:date="2019-12-04T09:51:00Z">
        <w:r>
          <w:rPr>
            <w:b/>
            <w:bCs/>
          </w:rPr>
          <w:t xml:space="preserve">there are two major steps </w:t>
        </w:r>
      </w:ins>
      <w:ins w:id="5587" w:author="rkbansal" w:date="2019-12-04T09:57:00Z">
        <w:r w:rsidR="00C404D2">
          <w:rPr>
            <w:b/>
            <w:bCs/>
          </w:rPr>
          <w:t>:</w:t>
        </w:r>
      </w:ins>
    </w:p>
    <w:p w14:paraId="1647706A" w14:textId="4039BE32" w:rsidR="00281BAC" w:rsidRDefault="00281BAC" w:rsidP="00281BAC">
      <w:pPr>
        <w:pStyle w:val="ListParagraph"/>
        <w:numPr>
          <w:ilvl w:val="0"/>
          <w:numId w:val="68"/>
        </w:numPr>
        <w:rPr>
          <w:ins w:id="5588" w:author="rkbansal" w:date="2019-12-04T09:57:00Z"/>
        </w:rPr>
      </w:pPr>
      <w:ins w:id="5589" w:author="rkbansal" w:date="2019-12-04T09:51:00Z">
        <w:r w:rsidRPr="00281BAC">
          <w:rPr>
            <w:rPrChange w:id="5590" w:author="rkbansal" w:date="2019-12-04T09:52:00Z">
              <w:rPr>
                <w:b/>
                <w:bCs/>
              </w:rPr>
            </w:rPrChange>
          </w:rPr>
          <w:t>N</w:t>
        </w:r>
      </w:ins>
      <w:ins w:id="5591" w:author="rkbansal" w:date="2019-12-04T09:50:00Z">
        <w:r w:rsidRPr="00281BAC">
          <w:t>eed to change in the gateway-service(gatew</w:t>
        </w:r>
      </w:ins>
      <w:ins w:id="5592" w:author="rkbansal" w:date="2019-12-04T09:51:00Z">
        <w:r w:rsidRPr="00281BAC">
          <w:t>ay-</w:t>
        </w:r>
        <w:proofErr w:type="spellStart"/>
        <w:r w:rsidRPr="00281BAC">
          <w:t>zuul</w:t>
        </w:r>
        <w:proofErr w:type="spellEnd"/>
        <w:r w:rsidRPr="00281BAC">
          <w:t xml:space="preserve">) </w:t>
        </w:r>
      </w:ins>
      <w:ins w:id="5593" w:author="rkbansal" w:date="2019-12-04T09:52:00Z">
        <w:r w:rsidRPr="00281BAC">
          <w:rPr>
            <w:rPrChange w:id="5594"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595" w:author="rkbansal" w:date="2019-12-04T09:51:00Z"/>
          <w:rPrChange w:id="5596" w:author="rkbansal" w:date="2019-12-04T09:52:00Z">
            <w:rPr>
              <w:ins w:id="5597" w:author="rkbansal" w:date="2019-12-04T09:51:00Z"/>
              <w:b/>
              <w:bCs/>
            </w:rPr>
          </w:rPrChange>
        </w:rPr>
        <w:pPrChange w:id="5598" w:author="rkbansal" w:date="2019-12-04T09:52:00Z">
          <w:pPr>
            <w:pStyle w:val="ListParagraph"/>
            <w:numPr>
              <w:numId w:val="19"/>
            </w:numPr>
            <w:ind w:hanging="360"/>
          </w:pPr>
        </w:pPrChange>
      </w:pPr>
      <w:ins w:id="5599" w:author="rkbansal" w:date="2019-12-04T09:57:00Z">
        <w:r>
          <w:t>Create Authentication Ser</w:t>
        </w:r>
      </w:ins>
      <w:ins w:id="5600" w:author="rkbansal" w:date="2019-12-04T09:58:00Z">
        <w:r>
          <w:t>vice</w:t>
        </w:r>
      </w:ins>
    </w:p>
    <w:p w14:paraId="4CFEC1D6" w14:textId="2FD17F0D" w:rsidR="00281BAC" w:rsidRDefault="00281BAC" w:rsidP="00457EC3">
      <w:pPr>
        <w:rPr>
          <w:ins w:id="5601" w:author="rkbansal" w:date="2019-12-04T09:52:00Z"/>
          <w:b/>
          <w:bCs/>
        </w:rPr>
      </w:pPr>
    </w:p>
    <w:p w14:paraId="65AB09E6" w14:textId="3E8B2683" w:rsidR="00281BAC" w:rsidRPr="00955D2A" w:rsidRDefault="00955D2A">
      <w:pPr>
        <w:rPr>
          <w:ins w:id="5602" w:author="rkbansal" w:date="2019-12-04T09:57:00Z"/>
          <w:b/>
          <w:bCs/>
          <w:color w:val="4472C4" w:themeColor="accent1"/>
          <w:rPrChange w:id="5603" w:author="rkbansal" w:date="2019-12-04T10:00:00Z">
            <w:rPr>
              <w:ins w:id="5604" w:author="rkbansal" w:date="2019-12-04T09:57:00Z"/>
            </w:rPr>
          </w:rPrChange>
        </w:rPr>
        <w:pPrChange w:id="5605" w:author="rkbansal" w:date="2019-12-04T10:00:00Z">
          <w:pPr>
            <w:pStyle w:val="ListParagraph"/>
            <w:numPr>
              <w:numId w:val="70"/>
            </w:numPr>
            <w:ind w:left="1080" w:hanging="720"/>
          </w:pPr>
        </w:pPrChange>
      </w:pPr>
      <w:ins w:id="5606" w:author="rkbansal" w:date="2019-12-04T10:00:00Z">
        <w:r>
          <w:rPr>
            <w:b/>
            <w:bCs/>
            <w:color w:val="4472C4" w:themeColor="accent1"/>
          </w:rPr>
          <w:t xml:space="preserve">I.  </w:t>
        </w:r>
      </w:ins>
      <w:ins w:id="5607" w:author="rkbansal" w:date="2019-12-04T09:53:00Z">
        <w:r w:rsidR="00281BAC" w:rsidRPr="00955D2A">
          <w:rPr>
            <w:b/>
            <w:bCs/>
            <w:color w:val="4472C4" w:themeColor="accent1"/>
            <w:rPrChange w:id="5608" w:author="rkbansal" w:date="2019-12-04T10:00:00Z">
              <w:rPr/>
            </w:rPrChange>
          </w:rPr>
          <w:t>Need to change in the gateway-service(gateway-</w:t>
        </w:r>
        <w:proofErr w:type="spellStart"/>
        <w:r w:rsidR="00281BAC" w:rsidRPr="00955D2A">
          <w:rPr>
            <w:b/>
            <w:bCs/>
            <w:color w:val="4472C4" w:themeColor="accent1"/>
            <w:rPrChange w:id="5609" w:author="rkbansal" w:date="2019-12-04T10:00:00Z">
              <w:rPr/>
            </w:rPrChange>
          </w:rPr>
          <w:t>zuul</w:t>
        </w:r>
        <w:proofErr w:type="spellEnd"/>
        <w:r w:rsidR="00281BAC" w:rsidRPr="00955D2A">
          <w:rPr>
            <w:b/>
            <w:bCs/>
            <w:color w:val="4472C4" w:themeColor="accent1"/>
            <w:rPrChange w:id="5610" w:author="rkbansal" w:date="2019-12-04T10:00:00Z">
              <w:rPr/>
            </w:rPrChange>
          </w:rPr>
          <w:t>) previously created project</w:t>
        </w:r>
      </w:ins>
    </w:p>
    <w:p w14:paraId="02F5C2AB" w14:textId="77777777" w:rsidR="00AD1B49" w:rsidRDefault="00C404D2">
      <w:pPr>
        <w:pStyle w:val="is"/>
        <w:shd w:val="clear" w:color="auto" w:fill="FFFFFF"/>
        <w:spacing w:before="206" w:beforeAutospacing="0" w:after="0" w:afterAutospacing="0"/>
        <w:rPr>
          <w:ins w:id="5611" w:author="rkbansal" w:date="2019-12-11T09:39:00Z"/>
          <w:rFonts w:ascii="Georgia" w:hAnsi="Georgia"/>
          <w:spacing w:val="-1"/>
        </w:rPr>
      </w:pPr>
      <w:ins w:id="5612"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613" w:author="rkbansal" w:date="2019-12-11T09:39:00Z"/>
          <w:rFonts w:ascii="Georgia" w:hAnsi="Georgia"/>
          <w:spacing w:val="-1"/>
        </w:rPr>
      </w:pPr>
      <w:ins w:id="5614"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615" w:author="rkbansal" w:date="2019-12-04T09:57:00Z"/>
          <w:rFonts w:ascii="Georgia" w:hAnsi="Georgia"/>
          <w:spacing w:val="-1"/>
        </w:rPr>
        <w:pPrChange w:id="5616" w:author="rkbansal" w:date="2019-12-11T09:39:00Z">
          <w:pPr>
            <w:pStyle w:val="is"/>
            <w:numPr>
              <w:numId w:val="70"/>
            </w:numPr>
            <w:shd w:val="clear" w:color="auto" w:fill="FFFFFF"/>
            <w:spacing w:before="206" w:beforeAutospacing="0" w:after="0" w:afterAutospacing="0"/>
            <w:ind w:left="1080" w:hanging="720"/>
          </w:pPr>
        </w:pPrChange>
      </w:pPr>
      <w:ins w:id="5617"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618" w:author="rkbansal" w:date="2019-12-04T10:01:00Z"/>
          <w:b/>
          <w:bCs/>
          <w:color w:val="C45911" w:themeColor="accent2" w:themeShade="BF"/>
        </w:rPr>
      </w:pPr>
      <w:ins w:id="5619" w:author="rkbansal" w:date="2019-12-04T09:53:00Z">
        <w:r w:rsidRPr="006B4980">
          <w:rPr>
            <w:b/>
            <w:bCs/>
            <w:color w:val="C45911" w:themeColor="accent2" w:themeShade="BF"/>
            <w:rPrChange w:id="5620" w:author="rkbansal" w:date="2019-12-04T09:53:00Z">
              <w:rPr>
                <w:b/>
                <w:bCs/>
                <w:color w:val="4472C4" w:themeColor="accent1"/>
              </w:rPr>
            </w:rPrChange>
          </w:rPr>
          <w:sym w:font="Wingdings" w:char="F0E0"/>
        </w:r>
        <w:r w:rsidR="00281BAC" w:rsidRPr="006B4980">
          <w:rPr>
            <w:b/>
            <w:bCs/>
            <w:color w:val="C45911" w:themeColor="accent2" w:themeShade="BF"/>
            <w:rPrChange w:id="5621"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622" w:author="rkbansal" w:date="2019-12-04T10:03:00Z"/>
          <w:spacing w:val="-1"/>
        </w:rPr>
      </w:pPr>
      <w:ins w:id="5623" w:author="rkbansal" w:date="2019-12-04T09:57:00Z">
        <w:r w:rsidRPr="001C6375">
          <w:rPr>
            <w:spacing w:val="-1"/>
            <w:rPrChange w:id="5624"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625" w:author="rkbansal" w:date="2019-12-04T10:01:00Z">
              <w:rPr/>
            </w:rPrChange>
          </w:rPr>
          <w:t> add spring security and JWT dependencies.</w:t>
        </w:r>
      </w:ins>
    </w:p>
    <w:p w14:paraId="4509F2AC" w14:textId="5C32784E" w:rsidR="003E03B0" w:rsidRDefault="003E03B0" w:rsidP="003E03B0">
      <w:pPr>
        <w:pStyle w:val="ListParagraph"/>
        <w:rPr>
          <w:ins w:id="5626" w:author="rkbansal" w:date="2019-12-04T10:03:00Z"/>
          <w:spacing w:val="-1"/>
        </w:rPr>
      </w:pPr>
      <w:ins w:id="5627"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628" w:author="rkbansal" w:date="2019-12-05T10:11:00Z"/>
          <w:spacing w:val="-1"/>
        </w:rPr>
      </w:pPr>
      <w:ins w:id="5629" w:author="rkbansal" w:date="2019-12-04T10:04:00Z">
        <w:r>
          <w:rPr>
            <w:spacing w:val="-1"/>
          </w:rPr>
          <w:t>Made changes in the application.properties</w:t>
        </w:r>
      </w:ins>
    </w:p>
    <w:p w14:paraId="7B278E35" w14:textId="0C87C6E6" w:rsidR="00AB7131" w:rsidRPr="001C6375" w:rsidRDefault="000E23E5">
      <w:pPr>
        <w:pStyle w:val="ListParagraph"/>
        <w:rPr>
          <w:ins w:id="5630" w:author="rkbansal" w:date="2019-12-04T09:57:00Z"/>
          <w:spacing w:val="-1"/>
          <w:rPrChange w:id="5631" w:author="rkbansal" w:date="2019-12-04T10:01:00Z">
            <w:rPr>
              <w:ins w:id="5632" w:author="rkbansal" w:date="2019-12-04T09:57:00Z"/>
            </w:rPr>
          </w:rPrChange>
        </w:rPr>
        <w:pPrChange w:id="5633" w:author="rkbansal" w:date="2019-12-05T10:11:00Z">
          <w:pPr>
            <w:pStyle w:val="is"/>
            <w:numPr>
              <w:numId w:val="70"/>
            </w:numPr>
            <w:shd w:val="clear" w:color="auto" w:fill="FFFFFF"/>
            <w:spacing w:before="480" w:beforeAutospacing="0" w:after="0" w:afterAutospacing="0"/>
            <w:ind w:left="1080" w:hanging="720"/>
          </w:pPr>
        </w:pPrChange>
      </w:pPr>
      <w:ins w:id="5634"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635" w:author="rkbansal" w:date="2019-12-20T21:20:00Z"/>
          <w:spacing w:val="-1"/>
          <w:shd w:val="clear" w:color="auto" w:fill="FFFFFF"/>
        </w:rPr>
      </w:pPr>
      <w:ins w:id="5636"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637" w:author="rkbansal" w:date="2020-02-15T12:35:00Z"/>
          <w:spacing w:val="-1"/>
          <w:shd w:val="clear" w:color="auto" w:fill="FFFFFF"/>
        </w:rPr>
      </w:pPr>
      <w:proofErr w:type="spellStart"/>
      <w:ins w:id="5638" w:author="rkbansal" w:date="2019-12-20T21:20:00Z">
        <w:r>
          <w:rPr>
            <w:spacing w:val="-1"/>
            <w:shd w:val="clear" w:color="auto" w:fill="FFFFFF"/>
          </w:rPr>
          <w:t>SecurityTokenConfig</w:t>
        </w:r>
      </w:ins>
      <w:proofErr w:type="spellEnd"/>
    </w:p>
    <w:p w14:paraId="3A498AED" w14:textId="3F13E4CF" w:rsidR="00BE4BC2" w:rsidRPr="00BE4BC2" w:rsidRDefault="00BE4BC2" w:rsidP="00BE4BC2">
      <w:pPr>
        <w:pStyle w:val="ListParagraph"/>
        <w:numPr>
          <w:ilvl w:val="1"/>
          <w:numId w:val="19"/>
        </w:numPr>
        <w:rPr>
          <w:ins w:id="5639" w:author="rkbansal" w:date="2019-12-20T21:20:00Z"/>
          <w:spacing w:val="-1"/>
          <w:shd w:val="clear" w:color="auto" w:fill="FFFFFF"/>
          <w:rPrChange w:id="5640" w:author="rkbansal" w:date="2019-12-20T21:20:00Z">
            <w:rPr>
              <w:ins w:id="5641" w:author="rkbansal" w:date="2019-12-20T21:20:00Z"/>
              <w:rFonts w:asciiTheme="minorHAnsi" w:hAnsiTheme="minorHAnsi" w:cstheme="minorHAnsi"/>
              <w:b/>
              <w:bCs/>
              <w:spacing w:val="-1"/>
              <w:sz w:val="22"/>
              <w:szCs w:val="22"/>
              <w:shd w:val="clear" w:color="auto" w:fill="FFFFFF"/>
            </w:rPr>
          </w:rPrChange>
        </w:rPr>
      </w:pPr>
      <w:proofErr w:type="spellStart"/>
      <w:ins w:id="5642" w:author="rkbansal" w:date="2019-12-20T21:20:00Z">
        <w:r w:rsidRPr="00632EED">
          <w:rPr>
            <w:rFonts w:asciiTheme="minorHAnsi" w:hAnsiTheme="minorHAnsi" w:cstheme="minorHAnsi"/>
            <w:b/>
            <w:bCs/>
            <w:spacing w:val="-1"/>
            <w:sz w:val="22"/>
            <w:szCs w:val="22"/>
            <w:shd w:val="clear" w:color="auto" w:fill="FFFFFF"/>
          </w:rPr>
          <w:t>JwtTokenAuthenticationFilter</w:t>
        </w:r>
        <w:proofErr w:type="spellEnd"/>
      </w:ins>
    </w:p>
    <w:p w14:paraId="793DB129" w14:textId="486A9AC2" w:rsidR="00BE4BC2" w:rsidRPr="00AA68C6" w:rsidRDefault="00BE4BC2">
      <w:pPr>
        <w:pStyle w:val="ListParagraph"/>
        <w:numPr>
          <w:ilvl w:val="1"/>
          <w:numId w:val="19"/>
        </w:numPr>
        <w:rPr>
          <w:ins w:id="5643" w:author="rkbansal" w:date="2020-02-15T12:36:00Z"/>
          <w:spacing w:val="-1"/>
          <w:shd w:val="clear" w:color="auto" w:fill="FFFFFF"/>
          <w:rPrChange w:id="5644" w:author="rkbansal" w:date="2020-02-15T12:36:00Z">
            <w:rPr>
              <w:ins w:id="5645" w:author="rkbansal" w:date="2020-02-15T12:36:00Z"/>
              <w:rFonts w:asciiTheme="minorHAnsi" w:hAnsiTheme="minorHAnsi" w:cstheme="minorHAnsi"/>
              <w:b/>
              <w:bCs/>
              <w:spacing w:val="-1"/>
              <w:shd w:val="clear" w:color="auto" w:fill="FFFFFF"/>
            </w:rPr>
          </w:rPrChange>
        </w:rPr>
      </w:pPr>
      <w:proofErr w:type="spellStart"/>
      <w:ins w:id="5646" w:author="rkbansal" w:date="2019-12-20T21:20:00Z">
        <w:r w:rsidRPr="00632EED">
          <w:rPr>
            <w:rFonts w:asciiTheme="minorHAnsi" w:hAnsiTheme="minorHAnsi" w:cstheme="minorHAnsi"/>
            <w:b/>
            <w:bCs/>
            <w:spacing w:val="-1"/>
            <w:shd w:val="clear" w:color="auto" w:fill="FFFFFF"/>
          </w:rPr>
          <w:t>JwtConfig</w:t>
        </w:r>
      </w:ins>
      <w:proofErr w:type="spellEnd"/>
    </w:p>
    <w:p w14:paraId="27F738A4" w14:textId="77777777" w:rsidR="00AA68C6" w:rsidRDefault="00AA68C6" w:rsidP="00AA68C6">
      <w:pPr>
        <w:pStyle w:val="ListParagraph"/>
        <w:numPr>
          <w:ilvl w:val="1"/>
          <w:numId w:val="19"/>
        </w:numPr>
        <w:rPr>
          <w:ins w:id="5647" w:author="rkbansal" w:date="2020-02-15T12:36:00Z"/>
          <w:spacing w:val="-1"/>
          <w:shd w:val="clear" w:color="auto" w:fill="FFFFFF"/>
        </w:rPr>
      </w:pPr>
      <w:proofErr w:type="spellStart"/>
      <w:ins w:id="5648" w:author="rkbansal" w:date="2020-02-15T12:36:00Z">
        <w:r w:rsidRPr="001B53B3">
          <w:rPr>
            <w:spacing w:val="-1"/>
            <w:shd w:val="clear" w:color="auto" w:fill="FFFFFF"/>
          </w:rPr>
          <w:t>JwtAuthenticationEntryPoint</w:t>
        </w:r>
        <w:proofErr w:type="spellEnd"/>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649" w:author="rkbansal" w:date="2019-12-20T21:21:00Z"/>
          <w:b/>
          <w:bCs/>
          <w:color w:val="C45911" w:themeColor="accent2" w:themeShade="BF"/>
          <w:sz w:val="20"/>
          <w:szCs w:val="20"/>
        </w:rPr>
      </w:pPr>
      <w:ins w:id="5650"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651"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652" w:author="rkbansal" w:date="2019-12-20T21:21:00Z"/>
          <w:b/>
          <w:bCs/>
          <w:color w:val="C45911" w:themeColor="accent2" w:themeShade="BF"/>
          <w:sz w:val="20"/>
          <w:szCs w:val="20"/>
        </w:rPr>
      </w:pPr>
      <w:ins w:id="5653"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654" w:author="rkbansal" w:date="2019-12-20T21:21:00Z"/>
          <w:rFonts w:eastAsia="Times New Roman" w:cs="Times New Roman"/>
          <w:spacing w:val="-1"/>
          <w:lang w:eastAsia="en-IN"/>
        </w:rPr>
      </w:pPr>
      <w:ins w:id="5655" w:author="rkbansal" w:date="2019-12-20T21:21:00Z">
        <w:r w:rsidRPr="00632EED">
          <w:rPr>
            <w:rFonts w:eastAsia="Times New Roman" w:cs="Times New Roman"/>
            <w:spacing w:val="-1"/>
            <w:lang w:eastAsia="en-IN"/>
          </w:rPr>
          <w:t xml:space="preserve">Create the filter </w:t>
        </w:r>
        <w:proofErr w:type="spellStart"/>
        <w:r w:rsidRPr="00632EED">
          <w:rPr>
            <w:rFonts w:asciiTheme="minorHAnsi" w:hAnsiTheme="minorHAnsi" w:cstheme="minorHAnsi"/>
            <w:b/>
            <w:bCs/>
            <w:spacing w:val="-1"/>
            <w:sz w:val="22"/>
            <w:szCs w:val="22"/>
            <w:shd w:val="clear" w:color="auto" w:fill="FFFFFF"/>
          </w:rPr>
          <w:t>JwtTokenAuthenticationFilter</w:t>
        </w:r>
        <w:proofErr w:type="spellEnd"/>
      </w:ins>
    </w:p>
    <w:p w14:paraId="2DA11DED" w14:textId="77777777" w:rsidR="00723EB8" w:rsidRPr="00632EED" w:rsidRDefault="00723EB8" w:rsidP="00723EB8">
      <w:pPr>
        <w:pStyle w:val="ListParagraph"/>
        <w:shd w:val="clear" w:color="auto" w:fill="FFFFFF"/>
        <w:spacing w:before="480" w:after="0" w:line="240" w:lineRule="auto"/>
        <w:rPr>
          <w:ins w:id="5656" w:author="rkbansal" w:date="2019-12-20T21:21:00Z"/>
          <w:rFonts w:eastAsia="Times New Roman" w:cs="Times New Roman"/>
          <w:spacing w:val="-1"/>
          <w:sz w:val="22"/>
          <w:szCs w:val="22"/>
          <w:lang w:eastAsia="en-IN"/>
        </w:rPr>
      </w:pPr>
      <w:ins w:id="5657"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658" w:author="rkbansal" w:date="2019-12-20T21:21:00Z"/>
          <w:rFonts w:eastAsia="Times New Roman" w:cs="Times New Roman"/>
          <w:spacing w:val="-1"/>
          <w:sz w:val="22"/>
          <w:szCs w:val="22"/>
          <w:lang w:eastAsia="en-IN"/>
        </w:rPr>
      </w:pPr>
      <w:ins w:id="5659"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660"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661" w:author="rkbansal" w:date="2019-12-20T21:21:00Z"/>
          <w:b/>
          <w:bCs/>
          <w:color w:val="C45911" w:themeColor="accent2" w:themeShade="BF"/>
          <w:sz w:val="22"/>
          <w:szCs w:val="22"/>
        </w:rPr>
      </w:pPr>
      <w:ins w:id="5662" w:author="rkbansal" w:date="2019-12-20T21:21:00Z">
        <w:r w:rsidRPr="00632EED">
          <w:rPr>
            <w:spacing w:val="-1"/>
            <w:sz w:val="22"/>
            <w:szCs w:val="22"/>
            <w:shd w:val="clear" w:color="auto" w:fill="FFFFFF"/>
          </w:rPr>
          <w:t>In this step, we implement our filter that validates the tokens. We’re using </w:t>
        </w:r>
        <w:proofErr w:type="spellStart"/>
        <w:r w:rsidRPr="00632EED">
          <w:rPr>
            <w:rStyle w:val="HTMLCode"/>
            <w:rFonts w:eastAsiaTheme="majorEastAsia"/>
            <w:spacing w:val="-1"/>
            <w:sz w:val="22"/>
            <w:szCs w:val="22"/>
          </w:rPr>
          <w:t>OncePerRequestFilter</w:t>
        </w:r>
        <w:proofErr w:type="spellEnd"/>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663" w:author="rkbansal" w:date="2019-12-20T21:21:00Z"/>
          <w:b/>
          <w:bCs/>
          <w:color w:val="C45911" w:themeColor="accent2" w:themeShade="BF"/>
          <w:sz w:val="20"/>
          <w:szCs w:val="20"/>
        </w:rPr>
      </w:pPr>
      <w:ins w:id="5664"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665" w:author="rkbansal" w:date="2019-12-20T21:21:00Z"/>
          <w:spacing w:val="-1"/>
          <w:shd w:val="clear" w:color="auto" w:fill="FFFFFF"/>
        </w:rPr>
        <w:pPrChange w:id="5666"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667" w:author="rkbansal" w:date="2019-12-08T23:27:00Z"/>
          <w:spacing w:val="-1"/>
          <w:shd w:val="clear" w:color="auto" w:fill="FFFFFF"/>
        </w:rPr>
      </w:pPr>
      <w:ins w:id="5668" w:author="rkbansal" w:date="2019-12-06T20:16:00Z">
        <w:r w:rsidRPr="00EF6DAA">
          <w:rPr>
            <w:spacing w:val="-1"/>
            <w:shd w:val="clear" w:color="auto" w:fill="FFFFFF"/>
            <w:rPrChange w:id="5669" w:author="rkbansal" w:date="2019-12-08T23:27:00Z">
              <w:rPr>
                <w:b/>
                <w:bCs/>
                <w:color w:val="C45911" w:themeColor="accent2" w:themeShade="BF"/>
                <w:sz w:val="20"/>
                <w:szCs w:val="20"/>
              </w:rPr>
            </w:rPrChange>
          </w:rPr>
          <w:t xml:space="preserve">Create </w:t>
        </w:r>
        <w:proofErr w:type="spellStart"/>
        <w:r w:rsidRPr="00EF6DAA">
          <w:rPr>
            <w:rFonts w:asciiTheme="minorHAnsi" w:hAnsiTheme="minorHAnsi" w:cstheme="minorHAnsi"/>
            <w:b/>
            <w:bCs/>
            <w:spacing w:val="-1"/>
            <w:shd w:val="clear" w:color="auto" w:fill="FFFFFF"/>
            <w:rPrChange w:id="5670" w:author="rkbansal" w:date="2019-12-08T23:27:00Z">
              <w:rPr>
                <w:b/>
                <w:bCs/>
                <w:color w:val="C45911" w:themeColor="accent2" w:themeShade="BF"/>
                <w:sz w:val="20"/>
                <w:szCs w:val="20"/>
              </w:rPr>
            </w:rPrChange>
          </w:rPr>
          <w:t>JwtConfig</w:t>
        </w:r>
        <w:proofErr w:type="spellEnd"/>
        <w:r w:rsidRPr="00EF6DAA">
          <w:rPr>
            <w:spacing w:val="-1"/>
            <w:shd w:val="clear" w:color="auto" w:fill="FFFFFF"/>
            <w:rPrChange w:id="5671" w:author="rkbansal" w:date="2019-12-08T23:27:00Z">
              <w:rPr>
                <w:b/>
                <w:bCs/>
                <w:color w:val="C45911" w:themeColor="accent2" w:themeShade="BF"/>
                <w:sz w:val="20"/>
                <w:szCs w:val="20"/>
              </w:rPr>
            </w:rPrChange>
          </w:rPr>
          <w:t xml:space="preserve"> Class first</w:t>
        </w:r>
      </w:ins>
      <w:ins w:id="5672" w:author="rkbansal" w:date="2019-12-08T23:26:00Z">
        <w:r w:rsidR="00EF6DAA" w:rsidRPr="00EF6DAA">
          <w:rPr>
            <w:spacing w:val="-1"/>
            <w:shd w:val="clear" w:color="auto" w:fill="FFFFFF"/>
            <w:rPrChange w:id="5673" w:author="rkbansal" w:date="2019-12-08T23:27:00Z">
              <w:rPr>
                <w:b/>
                <w:bCs/>
                <w:color w:val="C45911" w:themeColor="accent2" w:themeShade="BF"/>
                <w:sz w:val="20"/>
                <w:szCs w:val="20"/>
              </w:rPr>
            </w:rPrChange>
          </w:rPr>
          <w:t xml:space="preserve"> which contains configuration variables</w:t>
        </w:r>
      </w:ins>
      <w:ins w:id="5674"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675" w:author="rkbansal" w:date="2019-12-08T23:24:00Z"/>
          <w:spacing w:val="-1"/>
          <w:shd w:val="clear" w:color="auto" w:fill="FFFFFF"/>
          <w:rPrChange w:id="5676" w:author="rkbansal" w:date="2019-12-08T23:27:00Z">
            <w:rPr>
              <w:ins w:id="5677" w:author="rkbansal" w:date="2019-12-08T23:24:00Z"/>
              <w:b/>
              <w:bCs/>
              <w:color w:val="C45911" w:themeColor="accent2" w:themeShade="BF"/>
              <w:sz w:val="20"/>
              <w:szCs w:val="20"/>
            </w:rPr>
          </w:rPrChange>
        </w:rPr>
        <w:pPrChange w:id="5678" w:author="rkbansal" w:date="2019-12-08T23:27:00Z">
          <w:pPr>
            <w:pStyle w:val="ListParagraph"/>
            <w:numPr>
              <w:numId w:val="19"/>
            </w:numPr>
            <w:ind w:hanging="360"/>
          </w:pPr>
        </w:pPrChange>
      </w:pPr>
      <w:ins w:id="5679"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680"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681" w:author="rkbansal" w:date="2020-02-15T12:46:00Z"/>
          <w:spacing w:val="-1"/>
          <w:shd w:val="clear" w:color="auto" w:fill="FFFFFF"/>
        </w:rPr>
      </w:pPr>
      <w:ins w:id="5682" w:author="rkbansal" w:date="2020-02-15T12:44:00Z">
        <w:r w:rsidRPr="004D1DC4">
          <w:rPr>
            <w:spacing w:val="-1"/>
            <w:shd w:val="clear" w:color="auto" w:fill="FFFFFF"/>
            <w:rPrChange w:id="5683" w:author="rkbansal" w:date="2020-02-15T12:44:00Z">
              <w:rPr>
                <w:b/>
                <w:bCs/>
                <w:color w:val="C45911" w:themeColor="accent2" w:themeShade="BF"/>
                <w:sz w:val="20"/>
                <w:szCs w:val="20"/>
              </w:rPr>
            </w:rPrChange>
          </w:rPr>
          <w:t xml:space="preserve">Create </w:t>
        </w:r>
        <w:proofErr w:type="spellStart"/>
        <w:r w:rsidRPr="004D1DC4">
          <w:rPr>
            <w:b/>
            <w:bCs/>
            <w:spacing w:val="-1"/>
            <w:shd w:val="clear" w:color="auto" w:fill="FFFFFF"/>
            <w:rPrChange w:id="5684"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spacing w:val="-1"/>
            <w:shd w:val="clear" w:color="auto" w:fill="FFFFFF"/>
            <w:rPrChange w:id="5685"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686" w:author="rkbansal" w:date="2020-02-15T12:46:00Z"/>
          <w:spacing w:val="-1"/>
          <w:shd w:val="clear" w:color="auto" w:fill="FFFFFF"/>
          <w:rPrChange w:id="5687" w:author="rkbansal" w:date="2020-02-15T12:47:00Z">
            <w:rPr>
              <w:ins w:id="5688" w:author="rkbansal" w:date="2020-02-15T12:46:00Z"/>
              <w:rFonts w:ascii="Arial" w:hAnsi="Arial" w:cs="Arial"/>
              <w:color w:val="222222"/>
              <w:shd w:val="clear" w:color="auto" w:fill="FFFFFF"/>
            </w:rPr>
          </w:rPrChange>
        </w:rPr>
      </w:pPr>
      <w:ins w:id="5689" w:author="rkbansal" w:date="2020-02-15T12:46:00Z">
        <w:r w:rsidRPr="004D1DC4">
          <w:rPr>
            <w:spacing w:val="-1"/>
            <w:shd w:val="clear" w:color="auto" w:fill="FFFFFF"/>
            <w:rPrChange w:id="5690"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spacing w:val="-1"/>
            <w:shd w:val="clear" w:color="auto" w:fill="FFFFFF"/>
            <w:rPrChange w:id="5691" w:author="rkbansal" w:date="2020-02-15T12:47:00Z">
              <w:rPr>
                <w:rFonts w:ascii="Arial" w:hAnsi="Arial" w:cs="Arial"/>
                <w:color w:val="222222"/>
                <w:shd w:val="clear" w:color="auto" w:fill="FFFFFF"/>
              </w:rPr>
            </w:rPrChange>
          </w:rPr>
          <w:t>AuthenticationEntryPoint</w:t>
        </w:r>
        <w:proofErr w:type="spellEnd"/>
        <w:r w:rsidRPr="004D1DC4">
          <w:rPr>
            <w:spacing w:val="-1"/>
            <w:shd w:val="clear" w:color="auto" w:fill="FFFFFF"/>
            <w:rPrChange w:id="5692" w:author="rkbansal" w:date="2020-02-15T12:47:00Z">
              <w:rPr>
                <w:rFonts w:ascii="Arial" w:hAnsi="Arial" w:cs="Arial"/>
                <w:color w:val="222222"/>
                <w:shd w:val="clear" w:color="auto" w:fill="FFFFFF"/>
              </w:rPr>
            </w:rPrChange>
          </w:rPr>
          <w:t xml:space="preserve"> interface.</w:t>
        </w:r>
      </w:ins>
    </w:p>
    <w:p w14:paraId="7ABEA08D" w14:textId="401DD69D" w:rsidR="004D1DC4" w:rsidRPr="004D1DC4" w:rsidRDefault="004D1DC4">
      <w:pPr>
        <w:pStyle w:val="ListParagraph"/>
        <w:rPr>
          <w:ins w:id="5693" w:author="rkbansal" w:date="2019-12-06T20:16:00Z"/>
          <w:spacing w:val="-1"/>
          <w:shd w:val="clear" w:color="auto" w:fill="FFFFFF"/>
        </w:rPr>
        <w:pPrChange w:id="5694" w:author="rkbansal" w:date="2020-02-15T12:46:00Z">
          <w:pPr>
            <w:pStyle w:val="ListParagraph"/>
            <w:numPr>
              <w:numId w:val="19"/>
            </w:numPr>
            <w:ind w:hanging="360"/>
          </w:pPr>
        </w:pPrChange>
      </w:pPr>
      <w:ins w:id="5695"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696" w:author="rkbansal" w:date="2019-12-11T09:33:00Z"/>
          <w:b/>
          <w:bCs/>
          <w:color w:val="4472C4" w:themeColor="accent1"/>
          <w:rPrChange w:id="5697" w:author="rkbansal" w:date="2019-12-11T09:33:00Z">
            <w:rPr>
              <w:ins w:id="5698" w:author="rkbansal" w:date="2019-12-11T09:33:00Z"/>
            </w:rPr>
          </w:rPrChange>
        </w:rPr>
        <w:pPrChange w:id="5699" w:author="rkbansal" w:date="2019-12-11T09:33:00Z">
          <w:pPr/>
        </w:pPrChange>
      </w:pPr>
      <w:ins w:id="5700" w:author="rkbansal" w:date="2019-12-04T09:54:00Z">
        <w:r w:rsidRPr="006C6BD7">
          <w:rPr>
            <w:b/>
            <w:bCs/>
            <w:color w:val="4472C4" w:themeColor="accent1"/>
            <w:rPrChange w:id="5701" w:author="rkbansal" w:date="2019-12-11T09:33:00Z">
              <w:rPr/>
            </w:rPrChange>
          </w:rPr>
          <w:t>Create Authentication Service</w:t>
        </w:r>
      </w:ins>
    </w:p>
    <w:p w14:paraId="5514ABB9" w14:textId="77777777" w:rsidR="00474967" w:rsidRDefault="006C6BD7" w:rsidP="00474967">
      <w:pPr>
        <w:pStyle w:val="ListParagraph"/>
        <w:ind w:left="360"/>
        <w:rPr>
          <w:ins w:id="5702" w:author="rkbansal" w:date="2019-12-11T09:34:00Z"/>
          <w:spacing w:val="-1"/>
          <w:shd w:val="clear" w:color="auto" w:fill="FFFFFF"/>
        </w:rPr>
      </w:pPr>
      <w:ins w:id="5703" w:author="rkbansal" w:date="2019-12-11T09:33:00Z">
        <w:r w:rsidRPr="00F83186">
          <w:rPr>
            <w:spacing w:val="-1"/>
            <w:shd w:val="clear" w:color="auto" w:fill="FFFFFF"/>
            <w:rPrChange w:id="5704"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705" w:author="rkbansal" w:date="2019-12-11T09:34:00Z"/>
          <w:spacing w:val="-1"/>
          <w:shd w:val="clear" w:color="auto" w:fill="FFFFFF"/>
          <w:rPrChange w:id="5706" w:author="rkbansal" w:date="2019-12-27T10:11:00Z">
            <w:rPr>
              <w:ins w:id="5707" w:author="rkbansal" w:date="2019-12-11T09:34:00Z"/>
              <w:shd w:val="clear" w:color="auto" w:fill="FFFFFF"/>
            </w:rPr>
          </w:rPrChange>
        </w:rPr>
        <w:pPrChange w:id="5708" w:author="rkbansal" w:date="2019-12-27T10:11:00Z">
          <w:pPr>
            <w:pStyle w:val="ListParagraph"/>
            <w:numPr>
              <w:ilvl w:val="1"/>
              <w:numId w:val="54"/>
            </w:numPr>
            <w:ind w:left="1440" w:hanging="360"/>
          </w:pPr>
        </w:pPrChange>
      </w:pPr>
      <w:ins w:id="5709" w:author="rkbansal" w:date="2020-02-15T12:47:00Z">
        <w:r>
          <w:rPr>
            <w:spacing w:val="-1"/>
            <w:shd w:val="clear" w:color="auto" w:fill="FFFFFF"/>
          </w:rPr>
          <w:t>V</w:t>
        </w:r>
      </w:ins>
      <w:ins w:id="5710" w:author="rkbansal" w:date="2019-12-11T09:33:00Z">
        <w:r w:rsidR="006C6BD7" w:rsidRPr="00055591">
          <w:rPr>
            <w:spacing w:val="-1"/>
            <w:shd w:val="clear" w:color="auto" w:fill="FFFFFF"/>
            <w:rPrChange w:id="5711" w:author="rkbansal" w:date="2019-12-27T10:11:00Z">
              <w:rPr>
                <w:spacing w:val="-1"/>
                <w:sz w:val="32"/>
                <w:szCs w:val="32"/>
                <w:shd w:val="clear" w:color="auto" w:fill="FFFFFF"/>
              </w:rPr>
            </w:rPrChange>
          </w:rPr>
          <w:t>alidate the user credentials, and if valid</w:t>
        </w:r>
      </w:ins>
      <w:ins w:id="5712" w:author="rkbansal" w:date="2019-12-27T10:12:00Z">
        <w:r w:rsidR="00287190">
          <w:rPr>
            <w:spacing w:val="-1"/>
            <w:shd w:val="clear" w:color="auto" w:fill="FFFFFF"/>
          </w:rPr>
          <w:t xml:space="preserve">: </w:t>
        </w:r>
      </w:ins>
      <w:ins w:id="5713" w:author="rkbansal" w:date="2019-12-27T10:11:00Z">
        <w:r w:rsidR="00287190">
          <w:rPr>
            <w:spacing w:val="-1"/>
            <w:shd w:val="clear" w:color="auto" w:fill="FFFFFF"/>
          </w:rPr>
          <w:t xml:space="preserve"> by call</w:t>
        </w:r>
      </w:ins>
      <w:ins w:id="5714" w:author="rkbansal" w:date="2019-12-27T10:12:00Z">
        <w:r w:rsidR="00287190">
          <w:rPr>
            <w:spacing w:val="-1"/>
            <w:shd w:val="clear" w:color="auto" w:fill="FFFFFF"/>
          </w:rPr>
          <w:t xml:space="preserve">ing </w:t>
        </w:r>
        <w:proofErr w:type="spellStart"/>
        <w:r w:rsidR="00287190">
          <w:rPr>
            <w:spacing w:val="-1"/>
            <w:shd w:val="clear" w:color="auto" w:fill="FFFFFF"/>
          </w:rPr>
          <w:t>UserMgmtService</w:t>
        </w:r>
        <w:proofErr w:type="spellEnd"/>
        <w:r w:rsidR="00287190">
          <w:rPr>
            <w:spacing w:val="-1"/>
            <w:shd w:val="clear" w:color="auto" w:fill="FFFFFF"/>
          </w:rPr>
          <w:t xml:space="preserve"> using </w:t>
        </w:r>
        <w:proofErr w:type="spellStart"/>
        <w:r w:rsidR="00287190">
          <w:rPr>
            <w:spacing w:val="-1"/>
            <w:shd w:val="clear" w:color="auto" w:fill="FFFFFF"/>
          </w:rPr>
          <w:t>Fiegn</w:t>
        </w:r>
        <w:proofErr w:type="spellEnd"/>
        <w:r w:rsidR="00287190">
          <w:rPr>
            <w:spacing w:val="-1"/>
            <w:shd w:val="clear" w:color="auto" w:fill="FFFFFF"/>
          </w:rPr>
          <w:t xml:space="preserve"> Client</w:t>
        </w:r>
      </w:ins>
      <w:ins w:id="5715"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716" w:author="rkbansal" w:date="2019-12-04T09:54:00Z"/>
          <w:spacing w:val="-1"/>
          <w:shd w:val="clear" w:color="auto" w:fill="FFFFFF"/>
          <w:rPrChange w:id="5717" w:author="rkbansal" w:date="2019-12-27T10:11:00Z">
            <w:rPr>
              <w:ins w:id="5718" w:author="rkbansal" w:date="2019-12-04T09:54:00Z"/>
            </w:rPr>
          </w:rPrChange>
        </w:rPr>
        <w:pPrChange w:id="5719" w:author="rkbansal" w:date="2019-12-27T10:11:00Z">
          <w:pPr>
            <w:pStyle w:val="ListParagraph"/>
            <w:numPr>
              <w:numId w:val="69"/>
            </w:numPr>
            <w:ind w:hanging="360"/>
          </w:pPr>
        </w:pPrChange>
      </w:pPr>
      <w:ins w:id="5720" w:author="rkbansal" w:date="2019-12-11T09:33:00Z">
        <w:r w:rsidRPr="00055591">
          <w:rPr>
            <w:spacing w:val="-1"/>
            <w:shd w:val="clear" w:color="auto" w:fill="FFFFFF"/>
            <w:rPrChange w:id="5721"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722" w:author="rkbansal" w:date="2019-12-04T09:54:00Z"/>
          <w:b/>
          <w:bCs/>
          <w:color w:val="4472C4" w:themeColor="accent1"/>
        </w:rPr>
      </w:pPr>
      <w:ins w:id="5723"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724" w:author="rkbansal" w:date="2019-12-04T09:28:00Z"/>
        </w:rPr>
      </w:pPr>
      <w:ins w:id="5725" w:author="rkbansal" w:date="2019-12-04T09:28:00Z">
        <w:r w:rsidRPr="00A94A8C">
          <w:lastRenderedPageBreak/>
          <w:t>Create Spring Boot Project</w:t>
        </w:r>
      </w:ins>
    </w:p>
    <w:p w14:paraId="769AA64D" w14:textId="77777777" w:rsidR="00173805" w:rsidRDefault="00173805" w:rsidP="00173805">
      <w:pPr>
        <w:pStyle w:val="ListParagraph"/>
        <w:rPr>
          <w:ins w:id="5726" w:author="rkbansal" w:date="2019-12-04T09:28:00Z"/>
          <w:b/>
        </w:rPr>
      </w:pPr>
      <w:ins w:id="5727"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728" w:author="rkbansal" w:date="2019-12-04T09:28:00Z"/>
        </w:rPr>
      </w:pPr>
      <w:ins w:id="5729"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730" w:author="rkbansal" w:date="2019-12-04T09:26:00Z"/>
        </w:rPr>
        <w:pPrChange w:id="5731" w:author="rkbansal" w:date="2019-12-04T09:32:00Z">
          <w:pPr>
            <w:numPr>
              <w:numId w:val="67"/>
            </w:numPr>
            <w:tabs>
              <w:tab w:val="num" w:pos="720"/>
            </w:tabs>
            <w:ind w:left="720" w:hanging="360"/>
          </w:pPr>
        </w:pPrChange>
      </w:pPr>
      <w:ins w:id="5732"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733" w:author="rkbansal" w:date="2020-05-17T01:53:00Z"/>
        </w:rPr>
      </w:pPr>
      <w:ins w:id="5734"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735" w:author="rkbansal" w:date="2020-05-17T01:53:00Z"/>
          <w:bCs/>
        </w:rPr>
      </w:pPr>
      <w:ins w:id="5736"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737" w:author="rkbansal" w:date="2020-05-17T01:53:00Z"/>
          <w:bCs/>
        </w:rPr>
      </w:pPr>
      <w:ins w:id="5738"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5739" w:author="rkbansal" w:date="2020-05-17T01:53:00Z"/>
          <w:bCs/>
        </w:rPr>
      </w:pPr>
      <w:ins w:id="5740"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741" w:author="rkbansal" w:date="2020-05-17T01:53:00Z"/>
          <w:bCs/>
        </w:rPr>
      </w:pPr>
      <w:ins w:id="5742"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743" w:author="rkbansal" w:date="2020-05-17T01:53:00Z"/>
          <w:bCs/>
          <w:rPrChange w:id="5744" w:author="rkbansal" w:date="2020-05-17T01:53:00Z">
            <w:rPr>
              <w:ins w:id="5745" w:author="rkbansal" w:date="2020-05-17T01:53:00Z"/>
              <w:bCs/>
              <w:color w:val="FF0000"/>
            </w:rPr>
          </w:rPrChange>
        </w:rPr>
      </w:pPr>
      <w:ins w:id="5746"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747" w:author="rkbansal" w:date="2020-05-17T01:53:00Z"/>
          <w:bCs/>
          <w:rPrChange w:id="5748" w:author="rkbansal" w:date="2020-05-17T01:53:00Z">
            <w:rPr>
              <w:ins w:id="5749" w:author="rkbansal" w:date="2020-05-17T01:53:00Z"/>
              <w:bCs/>
              <w:color w:val="FF0000"/>
            </w:rPr>
          </w:rPrChange>
        </w:rPr>
      </w:pPr>
      <w:ins w:id="5750"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751" w:author="rkbansal" w:date="2020-05-17T01:53:00Z"/>
          <w:bCs/>
          <w:rPrChange w:id="5752" w:author="rkbansal" w:date="2020-05-17T01:53:00Z">
            <w:rPr>
              <w:ins w:id="5753" w:author="rkbansal" w:date="2020-05-17T01:53:00Z"/>
              <w:bCs/>
              <w:color w:val="FF0000"/>
            </w:rPr>
          </w:rPrChange>
        </w:rPr>
      </w:pPr>
      <w:ins w:id="5754"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755" w:author="rkbansal" w:date="2020-05-17T01:53:00Z"/>
          <w:bCs/>
          <w:rPrChange w:id="5756" w:author="rkbansal" w:date="2020-05-17T01:53:00Z">
            <w:rPr>
              <w:ins w:id="5757" w:author="rkbansal" w:date="2020-05-17T01:53:00Z"/>
              <w:bCs/>
              <w:color w:val="FF0000"/>
            </w:rPr>
          </w:rPrChange>
        </w:rPr>
      </w:pPr>
      <w:ins w:id="5758"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759" w:author="rkbansal" w:date="2020-05-17T01:53:00Z"/>
          <w:bCs/>
        </w:rPr>
      </w:pPr>
      <w:ins w:id="5760" w:author="rkbansal" w:date="2020-05-17T01:53:00Z">
        <w:r>
          <w:rPr>
            <w:bCs/>
            <w:color w:val="FF0000"/>
          </w:rPr>
          <w:t>Common-service</w:t>
        </w:r>
      </w:ins>
      <w:ins w:id="5761" w:author="rkbansal" w:date="2020-05-17T01:54:00Z">
        <w:r>
          <w:rPr>
            <w:bCs/>
            <w:color w:val="FF0000"/>
          </w:rPr>
          <w:t xml:space="preserve"> : </w:t>
        </w:r>
        <w:r w:rsidRPr="001D5882">
          <w:rPr>
            <w:bCs/>
            <w:rPrChange w:id="5762" w:author="rkbansal" w:date="2020-05-17T01:54:00Z">
              <w:rPr>
                <w:bCs/>
                <w:color w:val="FF0000"/>
              </w:rPr>
            </w:rPrChange>
          </w:rPr>
          <w:t xml:space="preserve">user created service of reusing the </w:t>
        </w:r>
        <w:proofErr w:type="spellStart"/>
        <w:r w:rsidRPr="001D5882">
          <w:rPr>
            <w:bCs/>
            <w:rPrChange w:id="5763" w:author="rkbansal" w:date="2020-05-17T01:54:00Z">
              <w:rPr>
                <w:bCs/>
                <w:color w:val="FF0000"/>
              </w:rPr>
            </w:rPrChange>
          </w:rPr>
          <w:t>enums</w:t>
        </w:r>
        <w:proofErr w:type="spellEnd"/>
        <w:r w:rsidRPr="001D5882">
          <w:rPr>
            <w:bCs/>
            <w:rPrChange w:id="5764" w:author="rkbansal" w:date="2020-05-17T01:54:00Z">
              <w:rPr>
                <w:bCs/>
                <w:color w:val="FF0000"/>
              </w:rPr>
            </w:rPrChange>
          </w:rPr>
          <w:t>, model and utility classes</w:t>
        </w:r>
      </w:ins>
    </w:p>
    <w:p w14:paraId="07E1AAFD" w14:textId="025331A7" w:rsidR="00B01E44" w:rsidRPr="00AD1B49" w:rsidRDefault="00734B30">
      <w:pPr>
        <w:ind w:left="720"/>
        <w:rPr>
          <w:ins w:id="5765" w:author="rkbansal" w:date="2019-12-11T09:35:00Z"/>
          <w:rPrChange w:id="5766" w:author="rkbansal" w:date="2019-12-11T09:35:00Z">
            <w:rPr>
              <w:ins w:id="5767" w:author="rkbansal" w:date="2019-12-11T09:35:00Z"/>
              <w:spacing w:val="-1"/>
              <w:shd w:val="clear" w:color="auto" w:fill="FFFFFF"/>
            </w:rPr>
          </w:rPrChange>
        </w:rPr>
        <w:pPrChange w:id="5768" w:author="rkbansal" w:date="2019-12-27T10:21:00Z">
          <w:pPr>
            <w:pStyle w:val="ListParagraph"/>
            <w:numPr>
              <w:ilvl w:val="1"/>
              <w:numId w:val="19"/>
            </w:numPr>
            <w:ind w:left="1440" w:hanging="360"/>
          </w:pPr>
        </w:pPrChange>
      </w:pPr>
      <w:ins w:id="5769"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770" w:author="rkbansal" w:date="2020-05-17T02:03:00Z"/>
          <w:rPrChange w:id="5771" w:author="rkbansal" w:date="2020-05-17T02:03:00Z">
            <w:rPr>
              <w:ins w:id="5772" w:author="rkbansal" w:date="2020-05-17T02:03:00Z"/>
              <w:spacing w:val="-1"/>
              <w:shd w:val="clear" w:color="auto" w:fill="FFFFFF"/>
            </w:rPr>
          </w:rPrChange>
        </w:rPr>
        <w:pPrChange w:id="5773" w:author="rkbansal" w:date="2020-05-17T02:03:00Z">
          <w:pPr>
            <w:pStyle w:val="ListParagraph"/>
            <w:numPr>
              <w:numId w:val="19"/>
            </w:numPr>
            <w:ind w:hanging="360"/>
          </w:pPr>
        </w:pPrChange>
      </w:pPr>
      <w:ins w:id="5774"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775" w:author="rkbansal" w:date="2020-05-17T02:04:00Z"/>
          <w:bCs/>
        </w:rPr>
      </w:pPr>
      <w:ins w:id="5776"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777" w:author="rkbansal" w:date="2020-05-17T02:04:00Z"/>
        </w:rPr>
      </w:pPr>
      <w:ins w:id="5778" w:author="rkbansal" w:date="2020-05-17T02:04:00Z">
        <w:r>
          <w:rPr>
            <w:noProof/>
          </w:rPr>
          <w:lastRenderedPageBreak/>
          <w:t xml:space="preserve"> </w:t>
        </w:r>
      </w:ins>
      <w:ins w:id="5779"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780" w:author="rkbansal" w:date="2020-05-17T02:04:00Z"/>
        </w:rPr>
      </w:pPr>
    </w:p>
    <w:p w14:paraId="161F8EA3" w14:textId="77777777" w:rsidR="000328A0" w:rsidRDefault="000328A0" w:rsidP="000328A0">
      <w:pPr>
        <w:pStyle w:val="ListParagraph"/>
        <w:numPr>
          <w:ilvl w:val="0"/>
          <w:numId w:val="19"/>
        </w:numPr>
        <w:jc w:val="both"/>
        <w:rPr>
          <w:ins w:id="5781" w:author="rkbansal" w:date="2020-05-17T02:04:00Z"/>
          <w:rFonts w:asciiTheme="minorHAnsi" w:hAnsiTheme="minorHAnsi" w:cstheme="minorHAnsi"/>
        </w:rPr>
      </w:pPr>
      <w:ins w:id="5782"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783" w:author="rkbansal" w:date="2020-05-17T02:04:00Z"/>
          <w:rFonts w:asciiTheme="minorHAnsi" w:hAnsiTheme="minorHAnsi" w:cstheme="minorHAnsi"/>
        </w:rPr>
      </w:pPr>
      <w:ins w:id="5784"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785" w:author="rkbansal" w:date="2020-05-17T02:04:00Z"/>
          <w:rFonts w:asciiTheme="minorHAnsi" w:hAnsiTheme="minorHAnsi" w:cstheme="minorHAnsi"/>
        </w:rPr>
      </w:pPr>
      <w:ins w:id="5786"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787" w:author="rkbansal" w:date="2020-05-17T02:04:00Z"/>
          <w:rFonts w:asciiTheme="minorHAnsi" w:hAnsiTheme="minorHAnsi" w:cstheme="minorHAnsi"/>
        </w:rPr>
      </w:pPr>
      <w:ins w:id="5788"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789" w:author="rkbansal" w:date="2020-05-17T02:04:00Z"/>
          <w:rFonts w:asciiTheme="minorHAnsi" w:hAnsiTheme="minorHAnsi" w:cstheme="minorHAnsi"/>
        </w:rPr>
      </w:pPr>
    </w:p>
    <w:p w14:paraId="57965AB1" w14:textId="0B058E12" w:rsidR="000328A0" w:rsidRDefault="000328A0" w:rsidP="000328A0">
      <w:pPr>
        <w:pStyle w:val="ListParagraph"/>
        <w:rPr>
          <w:ins w:id="5790" w:author="rkbansal" w:date="2020-05-17T02:04:00Z"/>
        </w:rPr>
      </w:pPr>
      <w:ins w:id="5791"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792" w:author="rkbansal" w:date="2020-05-17T02:04:00Z"/>
        </w:rPr>
        <w:pPrChange w:id="5793"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794" w:author="rkbansal" w:date="2020-04-11T13:43:00Z"/>
        </w:rPr>
      </w:pPr>
      <w:ins w:id="5795" w:author="rkbansal" w:date="2020-02-15T12:55:00Z">
        <w:r>
          <w:t xml:space="preserve">Update the </w:t>
        </w:r>
      </w:ins>
      <w:ins w:id="5796" w:author="rkbansal" w:date="2020-02-15T12:56:00Z">
        <w:r w:rsidR="00CA2F6E">
          <w:t xml:space="preserve">main </w:t>
        </w:r>
      </w:ins>
      <w:proofErr w:type="spellStart"/>
      <w:ins w:id="5797" w:author="rkbansal" w:date="2020-02-15T12:55:00Z">
        <w:r w:rsidRPr="00871DEA">
          <w:rPr>
            <w:b/>
            <w:bCs/>
            <w:rPrChange w:id="5798" w:author="rkbansal" w:date="2020-02-15T12:56:00Z">
              <w:rPr>
                <w:rFonts w:ascii="Consolas" w:hAnsi="Consolas" w:cs="Consolas"/>
                <w:color w:val="000000"/>
                <w:sz w:val="20"/>
                <w:szCs w:val="20"/>
                <w:shd w:val="clear" w:color="auto" w:fill="D4D4D4"/>
              </w:rPr>
            </w:rPrChange>
          </w:rPr>
          <w:t>AuthServiceApplication</w:t>
        </w:r>
        <w:proofErr w:type="spellEnd"/>
        <w:r w:rsidRPr="00871DEA">
          <w:rPr>
            <w:rPrChange w:id="5799" w:author="rkbansal" w:date="2020-02-15T12:55:00Z">
              <w:rPr>
                <w:rFonts w:ascii="Consolas" w:hAnsi="Consolas" w:cs="Consolas"/>
                <w:color w:val="000000"/>
                <w:sz w:val="20"/>
                <w:szCs w:val="20"/>
                <w:shd w:val="clear" w:color="auto" w:fill="D4D4D4"/>
              </w:rPr>
            </w:rPrChange>
          </w:rPr>
          <w:t xml:space="preserve"> application</w:t>
        </w:r>
      </w:ins>
      <w:ins w:id="5800"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801" w:author="rkbansal" w:date="2020-04-11T13:44:00Z"/>
        </w:rPr>
      </w:pPr>
      <w:ins w:id="5802"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803" w:author="rkbansal" w:date="2020-04-11T13:44:00Z"/>
        </w:rPr>
      </w:pPr>
      <w:ins w:id="5804" w:author="rkbansal" w:date="2020-04-11T13:44:00Z">
        <w:r>
          <w:t xml:space="preserve">Enable </w:t>
        </w:r>
      </w:ins>
      <w:ins w:id="5805" w:author="rkbansal" w:date="2020-04-11T15:10:00Z">
        <w:r w:rsidR="009F1FE9">
          <w:t>FeignClient to interact with user-mgmt-service</w:t>
        </w:r>
      </w:ins>
    </w:p>
    <w:p w14:paraId="573E2FC9" w14:textId="198D0F26" w:rsidR="00841BD8" w:rsidRDefault="00841BD8">
      <w:pPr>
        <w:pStyle w:val="ListParagraph"/>
        <w:numPr>
          <w:ilvl w:val="1"/>
          <w:numId w:val="19"/>
        </w:numPr>
        <w:rPr>
          <w:ins w:id="5806" w:author="rkbansal" w:date="2020-02-15T12:56:00Z"/>
        </w:rPr>
        <w:pPrChange w:id="5807" w:author="rkbansal" w:date="2020-04-11T13:44:00Z">
          <w:pPr>
            <w:pStyle w:val="ListParagraph"/>
            <w:numPr>
              <w:numId w:val="19"/>
            </w:numPr>
            <w:ind w:hanging="360"/>
          </w:pPr>
        </w:pPrChange>
      </w:pPr>
      <w:ins w:id="5808" w:author="rkbansal" w:date="2020-04-11T13:44:00Z">
        <w:r>
          <w:t xml:space="preserve">Enable </w:t>
        </w:r>
        <w:proofErr w:type="spellStart"/>
        <w:r>
          <w:t>JpaRepositories</w:t>
        </w:r>
      </w:ins>
      <w:proofErr w:type="spellEnd"/>
    </w:p>
    <w:p w14:paraId="74ABA08A" w14:textId="64C930CD" w:rsidR="00CA2F6E" w:rsidRDefault="004D0EEC">
      <w:pPr>
        <w:pStyle w:val="ListParagraph"/>
        <w:rPr>
          <w:ins w:id="5809" w:author="rkbansal" w:date="2020-02-15T12:54:00Z"/>
        </w:rPr>
        <w:pPrChange w:id="5810" w:author="rkbansal" w:date="2020-02-15T12:56:00Z">
          <w:pPr>
            <w:pStyle w:val="ListParagraph"/>
            <w:numPr>
              <w:numId w:val="19"/>
            </w:numPr>
            <w:ind w:hanging="360"/>
          </w:pPr>
        </w:pPrChange>
      </w:pPr>
      <w:ins w:id="5811"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812" w:author="rkbansal" w:date="2019-12-20T21:22:00Z"/>
        </w:rPr>
      </w:pPr>
      <w:ins w:id="5813" w:author="rkbansal" w:date="2020-02-15T12:54:00Z">
        <w:r>
          <w:t>Following</w:t>
        </w:r>
      </w:ins>
      <w:ins w:id="5814"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815" w:author="rkbansal" w:date="2020-02-15T12:58:00Z"/>
          <w:rPrChange w:id="5816" w:author="rkbansal" w:date="2020-02-15T12:58:00Z">
            <w:rPr>
              <w:ins w:id="5817" w:author="rkbansal" w:date="2020-02-15T12:58:00Z"/>
              <w:sz w:val="20"/>
              <w:szCs w:val="20"/>
            </w:rPr>
          </w:rPrChange>
        </w:rPr>
      </w:pPr>
      <w:proofErr w:type="spellStart"/>
      <w:ins w:id="5818" w:author="rkbansal" w:date="2020-02-15T12:58:00Z">
        <w:r w:rsidRPr="00080419">
          <w:rPr>
            <w:rPrChange w:id="5819" w:author="rkbansal" w:date="2020-02-15T12:58:00Z">
              <w:rPr>
                <w:sz w:val="20"/>
                <w:szCs w:val="20"/>
              </w:rPr>
            </w:rPrChange>
          </w:rPr>
          <w:t>UserMgmtServiceClient</w:t>
        </w:r>
        <w:proofErr w:type="spellEnd"/>
        <w:r>
          <w:t xml:space="preserve"> – Feign Client for user-mgmt-service</w:t>
        </w:r>
      </w:ins>
    </w:p>
    <w:p w14:paraId="60FC961E" w14:textId="0B63CDFC" w:rsidR="00D134F4" w:rsidRPr="00080419" w:rsidRDefault="00D134F4">
      <w:pPr>
        <w:pStyle w:val="ListParagraph"/>
        <w:numPr>
          <w:ilvl w:val="1"/>
          <w:numId w:val="19"/>
        </w:numPr>
        <w:rPr>
          <w:ins w:id="5820" w:author="rkbansal" w:date="2020-02-15T12:54:00Z"/>
          <w:rPrChange w:id="5821" w:author="rkbansal" w:date="2020-02-15T12:58:00Z">
            <w:rPr>
              <w:ins w:id="5822" w:author="rkbansal" w:date="2020-02-15T12:54:00Z"/>
              <w:shd w:val="clear" w:color="auto" w:fill="FFFFFF"/>
            </w:rPr>
          </w:rPrChange>
        </w:rPr>
      </w:pPr>
      <w:proofErr w:type="spellStart"/>
      <w:ins w:id="5823" w:author="rkbansal" w:date="2019-12-27T20:16:00Z">
        <w:r w:rsidRPr="00080419">
          <w:rPr>
            <w:spacing w:val="-1"/>
            <w:shd w:val="clear" w:color="auto" w:fill="FFFFFF"/>
            <w:rPrChange w:id="5824" w:author="rkbansal" w:date="2020-02-15T12:58:00Z">
              <w:rPr>
                <w:rFonts w:ascii="Consolas" w:hAnsi="Consolas"/>
                <w:color w:val="6F42C1"/>
                <w:sz w:val="18"/>
                <w:szCs w:val="18"/>
                <w:shd w:val="clear" w:color="auto" w:fill="FFFFFF"/>
              </w:rPr>
            </w:rPrChange>
          </w:rPr>
          <w:t>UserDetailsServiceImpl</w:t>
        </w:r>
      </w:ins>
      <w:proofErr w:type="spellEnd"/>
      <w:ins w:id="5825" w:author="rkbansal" w:date="2020-02-15T12:57:00Z">
        <w:r w:rsidR="00080419" w:rsidRPr="00080419">
          <w:rPr>
            <w:spacing w:val="-1"/>
            <w:shd w:val="clear" w:color="auto" w:fill="FFFFFF"/>
          </w:rPr>
          <w:t xml:space="preserve"> – It will call microservice : user-mgmt-service to validate the credentials using feign clie</w:t>
        </w:r>
      </w:ins>
      <w:ins w:id="5826" w:author="rkbansal" w:date="2020-02-15T12:58:00Z">
        <w:r w:rsidR="00080419" w:rsidRPr="00080419">
          <w:rPr>
            <w:spacing w:val="-1"/>
            <w:shd w:val="clear" w:color="auto" w:fill="FFFFFF"/>
          </w:rPr>
          <w:t>nt</w:t>
        </w:r>
      </w:ins>
      <w:ins w:id="5827"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828" w:author="rkbansal" w:date="2020-02-15T12:54:00Z"/>
          <w:rPrChange w:id="5829" w:author="rkbansal" w:date="2020-02-15T12:58:00Z">
            <w:rPr>
              <w:ins w:id="5830" w:author="rkbansal" w:date="2020-02-15T12:54:00Z"/>
              <w:sz w:val="20"/>
              <w:szCs w:val="20"/>
            </w:rPr>
          </w:rPrChange>
        </w:rPr>
      </w:pPr>
      <w:proofErr w:type="spellStart"/>
      <w:ins w:id="5831" w:author="rkbansal" w:date="2020-02-15T12:54:00Z">
        <w:r w:rsidRPr="00080419">
          <w:rPr>
            <w:spacing w:val="-1"/>
            <w:shd w:val="clear" w:color="auto" w:fill="FFFFFF"/>
          </w:rPr>
          <w:t>SecurityCredentialsConfig</w:t>
        </w:r>
        <w:proofErr w:type="spellEnd"/>
      </w:ins>
    </w:p>
    <w:p w14:paraId="350F59F6" w14:textId="34A2B337" w:rsidR="00D134F4" w:rsidRPr="00080419" w:rsidRDefault="00D134F4" w:rsidP="002E7278">
      <w:pPr>
        <w:pStyle w:val="ListParagraph"/>
        <w:numPr>
          <w:ilvl w:val="1"/>
          <w:numId w:val="19"/>
        </w:numPr>
        <w:rPr>
          <w:ins w:id="5832" w:author="rkbansal" w:date="2019-12-27T20:16:00Z"/>
          <w:spacing w:val="-1"/>
          <w:shd w:val="clear" w:color="auto" w:fill="FFFFFF"/>
          <w:rPrChange w:id="5833" w:author="rkbansal" w:date="2020-02-15T12:58:00Z">
            <w:rPr>
              <w:ins w:id="5834" w:author="rkbansal" w:date="2019-12-27T20:16:00Z"/>
              <w:rFonts w:ascii="Consolas" w:hAnsi="Consolas"/>
              <w:color w:val="6F42C1"/>
              <w:sz w:val="18"/>
              <w:szCs w:val="18"/>
              <w:shd w:val="clear" w:color="auto" w:fill="FFFFFF"/>
            </w:rPr>
          </w:rPrChange>
        </w:rPr>
      </w:pPr>
      <w:proofErr w:type="spellStart"/>
      <w:ins w:id="5835" w:author="rkbansal" w:date="2019-12-27T20:16:00Z">
        <w:r w:rsidRPr="00080419">
          <w:rPr>
            <w:spacing w:val="-1"/>
            <w:shd w:val="clear" w:color="auto" w:fill="FFFFFF"/>
            <w:rPrChange w:id="5836" w:author="rkbansal" w:date="2020-02-15T12:58:00Z">
              <w:rPr>
                <w:rFonts w:ascii="Consolas" w:hAnsi="Consolas"/>
                <w:color w:val="6F42C1"/>
                <w:sz w:val="18"/>
                <w:szCs w:val="18"/>
                <w:shd w:val="clear" w:color="auto" w:fill="FFFFFF"/>
              </w:rPr>
            </w:rPrChange>
          </w:rPr>
          <w:t>JwtUsernameAndPasswordAuthenticationFilter</w:t>
        </w:r>
        <w:proofErr w:type="spellEnd"/>
      </w:ins>
    </w:p>
    <w:p w14:paraId="60C21B99" w14:textId="4D6E11A1" w:rsidR="00D134F4" w:rsidRPr="00080419" w:rsidRDefault="00D134F4">
      <w:pPr>
        <w:pStyle w:val="ListParagraph"/>
        <w:numPr>
          <w:ilvl w:val="1"/>
          <w:numId w:val="19"/>
        </w:numPr>
        <w:rPr>
          <w:ins w:id="5837" w:author="rkbansal" w:date="2019-12-20T21:22:00Z"/>
          <w:spacing w:val="-1"/>
          <w:shd w:val="clear" w:color="auto" w:fill="FFFFFF"/>
          <w:rPrChange w:id="5838" w:author="rkbansal" w:date="2020-02-15T12:58:00Z">
            <w:rPr>
              <w:ins w:id="5839" w:author="rkbansal" w:date="2019-12-20T21:22:00Z"/>
              <w:spacing w:val="-1"/>
              <w:sz w:val="32"/>
              <w:szCs w:val="32"/>
              <w:shd w:val="clear" w:color="auto" w:fill="FFFFFF"/>
            </w:rPr>
          </w:rPrChange>
        </w:rPr>
        <w:pPrChange w:id="5840" w:author="rkbansal" w:date="2019-12-20T21:22:00Z">
          <w:pPr>
            <w:pStyle w:val="ListParagraph"/>
            <w:numPr>
              <w:numId w:val="19"/>
            </w:numPr>
            <w:ind w:hanging="360"/>
          </w:pPr>
        </w:pPrChange>
      </w:pPr>
      <w:proofErr w:type="spellStart"/>
      <w:ins w:id="5841" w:author="rkbansal" w:date="2019-12-27T20:16:00Z">
        <w:r w:rsidRPr="00080419">
          <w:rPr>
            <w:spacing w:val="-1"/>
            <w:shd w:val="clear" w:color="auto" w:fill="FFFFFF"/>
            <w:rPrChange w:id="5842" w:author="rkbansal" w:date="2020-02-15T12:58:00Z">
              <w:rPr>
                <w:rFonts w:ascii="Consolas" w:hAnsi="Consolas"/>
                <w:color w:val="6F42C1"/>
                <w:sz w:val="18"/>
                <w:szCs w:val="18"/>
                <w:shd w:val="clear" w:color="auto" w:fill="FFFFFF"/>
              </w:rPr>
            </w:rPrChange>
          </w:rPr>
          <w:t>JwtConfig</w:t>
        </w:r>
      </w:ins>
      <w:proofErr w:type="spellEnd"/>
      <w:ins w:id="5843" w:author="rkbansal" w:date="2020-02-15T12:52:00Z">
        <w:r w:rsidR="00987F13" w:rsidRPr="00080419">
          <w:rPr>
            <w:spacing w:val="-1"/>
            <w:shd w:val="clear" w:color="auto" w:fill="FFFFFF"/>
          </w:rPr>
          <w:t xml:space="preserve"> </w:t>
        </w:r>
      </w:ins>
      <w:ins w:id="5844" w:author="rkbansal" w:date="2019-12-27T20:16:00Z">
        <w:r w:rsidR="00BB17C3" w:rsidRPr="00080419">
          <w:rPr>
            <w:spacing w:val="-1"/>
            <w:highlight w:val="yellow"/>
            <w:shd w:val="clear" w:color="auto" w:fill="FFFFFF"/>
            <w:rPrChange w:id="5845" w:author="rkbansal" w:date="2020-02-15T12:58:00Z">
              <w:rPr>
                <w:rFonts w:ascii="Consolas" w:hAnsi="Consolas"/>
                <w:color w:val="6F42C1"/>
                <w:sz w:val="18"/>
                <w:szCs w:val="18"/>
                <w:shd w:val="clear" w:color="auto" w:fill="FFFFFF"/>
              </w:rPr>
            </w:rPrChange>
          </w:rPr>
          <w:t>(</w:t>
        </w:r>
      </w:ins>
      <w:ins w:id="5846" w:author="rkbansal" w:date="2019-12-27T20:17:00Z">
        <w:r w:rsidR="00BB17C3" w:rsidRPr="00080419">
          <w:rPr>
            <w:spacing w:val="-1"/>
            <w:highlight w:val="yellow"/>
            <w:shd w:val="clear" w:color="auto" w:fill="FFFFFF"/>
            <w:rPrChange w:id="5847"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848" w:author="rkbansal" w:date="2020-02-15T12:59:00Z"/>
        </w:rPr>
      </w:pPr>
    </w:p>
    <w:p w14:paraId="688299C4" w14:textId="1B04EDC5" w:rsidR="00E677DF" w:rsidRDefault="00E677DF" w:rsidP="00E677DF">
      <w:pPr>
        <w:pStyle w:val="ListParagraph"/>
        <w:numPr>
          <w:ilvl w:val="0"/>
          <w:numId w:val="19"/>
        </w:numPr>
        <w:rPr>
          <w:ins w:id="5849" w:author="rkbansal" w:date="2020-02-15T13:01:00Z"/>
        </w:rPr>
      </w:pPr>
      <w:proofErr w:type="spellStart"/>
      <w:ins w:id="5850" w:author="rkbansal" w:date="2020-02-15T13:00:00Z">
        <w:r w:rsidRPr="00541A22">
          <w:t>UserMgmtServiceClient</w:t>
        </w:r>
        <w:proofErr w:type="spellEnd"/>
        <w:r>
          <w:t>- Feign Client for user-mgmt-service</w:t>
        </w:r>
      </w:ins>
      <w:ins w:id="5851"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852" w:author="rkbansal" w:date="2020-02-15T13:01:00Z"/>
          <w:rFonts w:eastAsia="Times New Roman" w:cs="Times New Roman"/>
          <w:color w:val="222635"/>
          <w:lang w:eastAsia="en-IN"/>
          <w:rPrChange w:id="5853" w:author="rkbansal" w:date="2020-02-15T13:01:00Z">
            <w:rPr>
              <w:ins w:id="5854" w:author="rkbansal" w:date="2020-02-15T13:01:00Z"/>
              <w:rFonts w:ascii="Cambria" w:eastAsia="Times New Roman" w:hAnsi="Cambria" w:cs="Times New Roman"/>
              <w:color w:val="222635"/>
              <w:sz w:val="29"/>
              <w:szCs w:val="29"/>
              <w:lang w:eastAsia="en-IN"/>
            </w:rPr>
          </w:rPrChange>
        </w:rPr>
        <w:pPrChange w:id="5855" w:author="rkbansal" w:date="2020-02-15T13:01:00Z">
          <w:pPr>
            <w:pStyle w:val="ListParagraph"/>
            <w:numPr>
              <w:numId w:val="19"/>
            </w:numPr>
            <w:shd w:val="clear" w:color="auto" w:fill="FFFFFF"/>
            <w:spacing w:before="75" w:after="225" w:line="240" w:lineRule="auto"/>
            <w:ind w:hanging="360"/>
          </w:pPr>
        </w:pPrChange>
      </w:pPr>
      <w:ins w:id="5856" w:author="rkbansal" w:date="2020-02-15T13:01:00Z">
        <w:r w:rsidRPr="00C5338C">
          <w:rPr>
            <w:rFonts w:eastAsia="Times New Roman" w:cs="Times New Roman"/>
            <w:color w:val="222635"/>
            <w:lang w:eastAsia="en-IN"/>
            <w:rPrChange w:id="5857"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proofErr w:type="spellStart"/>
        <w:r w:rsidRPr="00C5338C">
          <w:rPr>
            <w:rFonts w:eastAsia="Times New Roman" w:cs="Times New Roman"/>
            <w:color w:val="222635"/>
            <w:lang w:eastAsia="en-IN"/>
            <w:rPrChange w:id="5858"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5859"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proofErr w:type="spellStart"/>
        <w:r w:rsidRPr="00C5338C">
          <w:rPr>
            <w:rFonts w:eastAsia="Times New Roman" w:cs="Times New Roman"/>
            <w:color w:val="222635"/>
            <w:lang w:eastAsia="en-IN"/>
            <w:rPrChange w:id="5860"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5861"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862" w:author="rkbansal" w:date="2020-02-15T13:02:00Z"/>
          <w:rFonts w:eastAsia="Times New Roman" w:cs="Times New Roman"/>
          <w:color w:val="222635"/>
          <w:lang w:eastAsia="en-IN"/>
        </w:rPr>
        <w:pPrChange w:id="5863"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864" w:author="rkbansal" w:date="2020-02-15T13:02:00Z"/>
          <w:rFonts w:eastAsia="Times New Roman" w:cs="Times New Roman"/>
          <w:color w:val="222635"/>
          <w:lang w:eastAsia="en-IN"/>
        </w:rPr>
      </w:pPr>
      <w:ins w:id="5865" w:author="rkbansal" w:date="2020-02-15T13:01:00Z">
        <w:r w:rsidRPr="00C5338C">
          <w:rPr>
            <w:rFonts w:eastAsia="Times New Roman" w:cs="Times New Roman"/>
            <w:color w:val="222635"/>
            <w:lang w:eastAsia="en-IN"/>
            <w:rPrChange w:id="5866"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867" w:author="rkbansal" w:date="2020-02-15T13:02:00Z">
        <w:r>
          <w:rPr>
            <w:rFonts w:eastAsia="Times New Roman" w:cs="Times New Roman"/>
            <w:b/>
            <w:bCs/>
            <w:color w:val="222635"/>
            <w:lang w:eastAsia="en-IN"/>
          </w:rPr>
          <w:t>user-mgmt-</w:t>
        </w:r>
      </w:ins>
      <w:ins w:id="5868" w:author="rkbansal" w:date="2020-02-15T13:01:00Z">
        <w:r w:rsidRPr="00C5338C">
          <w:rPr>
            <w:rFonts w:eastAsia="Times New Roman" w:cs="Times New Roman"/>
            <w:b/>
            <w:bCs/>
            <w:color w:val="222635"/>
            <w:lang w:eastAsia="en-IN"/>
            <w:rPrChange w:id="5869"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870"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871"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872" w:author="rkbansal" w:date="2020-02-15T13:02:00Z"/>
          <w:rFonts w:eastAsia="Times New Roman" w:cs="Times New Roman"/>
          <w:color w:val="222635"/>
          <w:lang w:eastAsia="en-IN"/>
          <w:rPrChange w:id="5873" w:author="rkbansal" w:date="2020-02-15T13:02:00Z">
            <w:rPr>
              <w:ins w:id="5874" w:author="rkbansal" w:date="2020-02-15T13:02:00Z"/>
              <w:lang w:eastAsia="en-IN"/>
            </w:rPr>
          </w:rPrChange>
        </w:rPr>
        <w:pPrChange w:id="5875" w:author="rkbansal" w:date="2020-02-15T13:04:00Z">
          <w:pPr>
            <w:pStyle w:val="ListParagraph"/>
            <w:numPr>
              <w:numId w:val="76"/>
            </w:numPr>
            <w:shd w:val="clear" w:color="auto" w:fill="FFFFFF"/>
            <w:spacing w:before="75" w:after="225" w:line="240" w:lineRule="auto"/>
            <w:ind w:left="1080" w:hanging="360"/>
          </w:pPr>
        </w:pPrChange>
      </w:pPr>
      <w:ins w:id="5876"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877" w:author="rkbansal" w:date="2020-02-15T13:01:00Z"/>
          <w:rFonts w:eastAsia="Times New Roman" w:cs="Times New Roman"/>
          <w:color w:val="222635"/>
          <w:lang w:eastAsia="en-IN"/>
          <w:rPrChange w:id="5878" w:author="rkbansal" w:date="2020-02-15T13:01:00Z">
            <w:rPr>
              <w:ins w:id="5879" w:author="rkbansal" w:date="2020-02-15T13:01:00Z"/>
              <w:rFonts w:ascii="Cambria" w:eastAsia="Times New Roman" w:hAnsi="Cambria" w:cs="Times New Roman"/>
              <w:color w:val="222635"/>
              <w:sz w:val="29"/>
              <w:szCs w:val="29"/>
              <w:lang w:eastAsia="en-IN"/>
            </w:rPr>
          </w:rPrChange>
        </w:rPr>
        <w:pPrChange w:id="5880"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881" w:author="rkbansal" w:date="2020-02-15T12:59:00Z"/>
          <w:rPrChange w:id="5882" w:author="rkbansal" w:date="2020-02-15T12:59:00Z">
            <w:rPr>
              <w:ins w:id="5883" w:author="rkbansal" w:date="2020-02-15T12:59:00Z"/>
              <w:spacing w:val="-1"/>
              <w:sz w:val="32"/>
              <w:szCs w:val="32"/>
              <w:shd w:val="clear" w:color="auto" w:fill="FFFFFF"/>
            </w:rPr>
          </w:rPrChange>
        </w:rPr>
        <w:pPrChange w:id="5884"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885" w:author="rkbansal" w:date="2020-02-15T13:12:00Z"/>
          <w:rPrChange w:id="5886" w:author="rkbansal" w:date="2020-02-15T13:12:00Z">
            <w:rPr>
              <w:ins w:id="5887" w:author="rkbansal" w:date="2020-02-15T13:12:00Z"/>
              <w:spacing w:val="-1"/>
              <w:shd w:val="clear" w:color="auto" w:fill="FFFFFF"/>
            </w:rPr>
          </w:rPrChange>
        </w:rPr>
      </w:pPr>
      <w:proofErr w:type="spellStart"/>
      <w:ins w:id="5888" w:author="rkbansal" w:date="2020-02-15T13:05:00Z">
        <w:r w:rsidRPr="00730A62">
          <w:rPr>
            <w:spacing w:val="-1"/>
            <w:shd w:val="clear" w:color="auto" w:fill="FFFFFF"/>
            <w:rPrChange w:id="5889" w:author="rkbansal" w:date="2020-02-15T13:06:00Z">
              <w:rPr>
                <w:shd w:val="clear" w:color="auto" w:fill="FFFFFF"/>
              </w:rPr>
            </w:rPrChange>
          </w:rPr>
          <w:t>UserDetailsServiceImpl</w:t>
        </w:r>
        <w:proofErr w:type="spellEnd"/>
        <w:r w:rsidRPr="00730A62">
          <w:rPr>
            <w:spacing w:val="-1"/>
            <w:shd w:val="clear" w:color="auto" w:fill="FFFFFF"/>
            <w:rPrChange w:id="5890" w:author="rkbansal" w:date="2020-02-15T13:06:00Z">
              <w:rPr>
                <w:shd w:val="clear" w:color="auto" w:fill="FFFFFF"/>
              </w:rPr>
            </w:rPrChange>
          </w:rPr>
          <w:t xml:space="preserve"> – </w:t>
        </w:r>
      </w:ins>
    </w:p>
    <w:p w14:paraId="3B018107" w14:textId="537C3C93" w:rsidR="009A38F7" w:rsidRDefault="009A38F7" w:rsidP="009A38F7">
      <w:pPr>
        <w:pStyle w:val="ListParagraph"/>
        <w:ind w:left="1080"/>
        <w:rPr>
          <w:ins w:id="5891" w:author="rkbansal" w:date="2020-02-15T13:13:00Z"/>
          <w:spacing w:val="-1"/>
          <w:shd w:val="clear" w:color="auto" w:fill="FFFFFF"/>
        </w:rPr>
      </w:pPr>
      <w:ins w:id="5892" w:author="rkbansal" w:date="2020-02-15T13:12:00Z">
        <w:r>
          <w:rPr>
            <w:spacing w:val="-1"/>
            <w:shd w:val="clear" w:color="auto" w:fill="FFFFFF"/>
          </w:rPr>
          <w:t xml:space="preserve">It will implement </w:t>
        </w:r>
        <w:proofErr w:type="spellStart"/>
        <w:r w:rsidRPr="009A38F7">
          <w:rPr>
            <w:shd w:val="clear" w:color="auto" w:fill="FFFFFF"/>
            <w:rPrChange w:id="5893" w:author="rkbansal" w:date="2020-02-15T13:13:00Z">
              <w:rPr>
                <w:rStyle w:val="HTMLCode"/>
                <w:rFonts w:eastAsiaTheme="majorEastAsia"/>
                <w:spacing w:val="-1"/>
              </w:rPr>
            </w:rPrChange>
          </w:rPr>
          <w:t>UserDetailsService</w:t>
        </w:r>
      </w:ins>
      <w:proofErr w:type="spellEnd"/>
      <w:ins w:id="5894"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895" w:author="rkbansal" w:date="2020-02-15T13:12:00Z">
        <w:r w:rsidRPr="009A38F7">
          <w:rPr>
            <w:spacing w:val="-1"/>
            <w:shd w:val="clear" w:color="auto" w:fill="FFFFFF"/>
            <w:rPrChange w:id="5896" w:author="rkbansal" w:date="2020-02-15T13:13:00Z">
              <w:rPr>
                <w:spacing w:val="-1"/>
                <w:sz w:val="32"/>
                <w:szCs w:val="32"/>
              </w:rPr>
            </w:rPrChange>
          </w:rPr>
          <w:t> interface</w:t>
        </w:r>
      </w:ins>
      <w:ins w:id="5897" w:author="rkbansal" w:date="2020-02-15T13:13:00Z">
        <w:r w:rsidRPr="009A38F7">
          <w:rPr>
            <w:spacing w:val="-1"/>
            <w:shd w:val="clear" w:color="auto" w:fill="FFFFFF"/>
            <w:rPrChange w:id="5898" w:author="rkbansal" w:date="2020-02-15T13:13:00Z">
              <w:rPr>
                <w:spacing w:val="-1"/>
                <w:sz w:val="32"/>
                <w:szCs w:val="32"/>
              </w:rPr>
            </w:rPrChange>
          </w:rPr>
          <w:t xml:space="preserve"> and will</w:t>
        </w:r>
      </w:ins>
      <w:ins w:id="5899" w:author="rkbansal" w:date="2020-02-15T13:05:00Z">
        <w:r w:rsidR="00730A62" w:rsidRPr="00730A62">
          <w:rPr>
            <w:spacing w:val="-1"/>
            <w:shd w:val="clear" w:color="auto" w:fill="FFFFFF"/>
            <w:rPrChange w:id="5900" w:author="rkbansal" w:date="2020-02-15T13:06:00Z">
              <w:rPr>
                <w:shd w:val="clear" w:color="auto" w:fill="FFFFFF"/>
              </w:rPr>
            </w:rPrChange>
          </w:rPr>
          <w:t xml:space="preserve"> call </w:t>
        </w:r>
      </w:ins>
      <w:ins w:id="5901" w:author="rkbansal" w:date="2020-02-15T13:13:00Z">
        <w:r w:rsidR="0021176C" w:rsidRPr="00730A62">
          <w:rPr>
            <w:spacing w:val="-1"/>
            <w:shd w:val="clear" w:color="auto" w:fill="FFFFFF"/>
          </w:rPr>
          <w:t>microservice:</w:t>
        </w:r>
      </w:ins>
      <w:ins w:id="5902" w:author="rkbansal" w:date="2020-02-15T13:05:00Z">
        <w:r w:rsidR="00730A62" w:rsidRPr="00730A62">
          <w:rPr>
            <w:spacing w:val="-1"/>
            <w:shd w:val="clear" w:color="auto" w:fill="FFFFFF"/>
            <w:rPrChange w:id="5903"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904" w:author="rkbansal" w:date="2020-02-15T13:12:00Z"/>
          <w:spacing w:val="-1"/>
          <w:rPrChange w:id="5905" w:author="rkbansal" w:date="2020-02-15T13:13:00Z">
            <w:rPr>
              <w:ins w:id="5906" w:author="rkbansal" w:date="2020-02-15T13:12:00Z"/>
              <w:rFonts w:ascii="Georgia" w:hAnsi="Georgia"/>
              <w:spacing w:val="-1"/>
              <w:sz w:val="32"/>
              <w:szCs w:val="32"/>
            </w:rPr>
          </w:rPrChange>
        </w:rPr>
        <w:pPrChange w:id="5907" w:author="rkbansal" w:date="2020-02-15T13:13:00Z">
          <w:pPr>
            <w:pStyle w:val="ji"/>
            <w:numPr>
              <w:numId w:val="76"/>
            </w:numPr>
            <w:shd w:val="clear" w:color="auto" w:fill="FFFFFF"/>
            <w:spacing w:before="480" w:beforeAutospacing="0" w:after="0" w:afterAutospacing="0"/>
            <w:ind w:left="1080" w:hanging="360"/>
          </w:pPr>
        </w:pPrChange>
      </w:pPr>
      <w:ins w:id="5908" w:author="rkbansal" w:date="2020-02-15T13:12:00Z">
        <w:r w:rsidRPr="009A38F7">
          <w:rPr>
            <w:spacing w:val="-1"/>
            <w:rPrChange w:id="5909"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910" w:author="rkbansal" w:date="2020-02-15T13:06:00Z"/>
          <w:rPrChange w:id="5911" w:author="rkbansal" w:date="2020-02-15T13:06:00Z">
            <w:rPr>
              <w:ins w:id="5912" w:author="rkbansal" w:date="2020-02-15T13:06:00Z"/>
              <w:spacing w:val="-1"/>
              <w:shd w:val="clear" w:color="auto" w:fill="FFFFFF"/>
            </w:rPr>
          </w:rPrChange>
        </w:rPr>
        <w:pPrChange w:id="5913"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914" w:author="rkbansal" w:date="2020-02-15T13:05:00Z"/>
        </w:rPr>
        <w:pPrChange w:id="5915" w:author="rkbansal" w:date="2020-02-15T13:06:00Z">
          <w:pPr>
            <w:pStyle w:val="ListParagraph"/>
            <w:numPr>
              <w:ilvl w:val="1"/>
              <w:numId w:val="19"/>
            </w:numPr>
            <w:ind w:left="1440" w:hanging="360"/>
          </w:pPr>
        </w:pPrChange>
      </w:pPr>
      <w:ins w:id="5916"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917" w:author="rkbansal" w:date="2020-02-15T13:05:00Z"/>
          <w:rPrChange w:id="5918" w:author="rkbansal" w:date="2020-02-15T13:05:00Z">
            <w:rPr>
              <w:ins w:id="5919" w:author="rkbansal" w:date="2020-02-15T13:05:00Z"/>
              <w:spacing w:val="-1"/>
              <w:sz w:val="32"/>
              <w:szCs w:val="32"/>
              <w:shd w:val="clear" w:color="auto" w:fill="FFFFFF"/>
            </w:rPr>
          </w:rPrChange>
        </w:rPr>
        <w:pPrChange w:id="5920"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921" w:author="rkbansal" w:date="2020-02-15T13:17:00Z"/>
          <w:rPrChange w:id="5922" w:author="rkbansal" w:date="2020-02-15T13:17:00Z">
            <w:rPr>
              <w:ins w:id="5923" w:author="rkbansal" w:date="2020-02-15T13:17:00Z"/>
              <w:spacing w:val="-1"/>
              <w:sz w:val="32"/>
              <w:szCs w:val="32"/>
              <w:shd w:val="clear" w:color="auto" w:fill="FFFFFF"/>
            </w:rPr>
          </w:rPrChange>
        </w:rPr>
      </w:pPr>
      <w:proofErr w:type="spellStart"/>
      <w:ins w:id="5924"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ins>
    </w:p>
    <w:p w14:paraId="6ACBE88A" w14:textId="24F65672" w:rsidR="009C2890" w:rsidRPr="003F102C" w:rsidRDefault="00365E46">
      <w:pPr>
        <w:pStyle w:val="ListParagraph"/>
        <w:rPr>
          <w:ins w:id="5925" w:author="rkbansal" w:date="2019-12-27T20:17:00Z"/>
          <w:rStyle w:val="HTMLCode"/>
          <w:rFonts w:ascii="Georgia" w:eastAsiaTheme="minorHAnsi" w:hAnsi="Georgia" w:cstheme="minorBidi"/>
          <w:sz w:val="24"/>
          <w:szCs w:val="24"/>
          <w:rPrChange w:id="5926" w:author="rkbansal" w:date="2020-02-15T13:17:00Z">
            <w:rPr>
              <w:ins w:id="5927" w:author="rkbansal" w:date="2019-12-27T20:17:00Z"/>
              <w:rStyle w:val="HTMLCode"/>
              <w:rFonts w:eastAsiaTheme="majorEastAsia"/>
              <w:spacing w:val="-1"/>
              <w:sz w:val="24"/>
              <w:szCs w:val="24"/>
            </w:rPr>
          </w:rPrChange>
        </w:rPr>
        <w:pPrChange w:id="5928" w:author="rkbansal" w:date="2020-02-15T13:17:00Z">
          <w:pPr>
            <w:pStyle w:val="ListParagraph"/>
            <w:numPr>
              <w:numId w:val="19"/>
            </w:numPr>
            <w:ind w:hanging="360"/>
          </w:pPr>
        </w:pPrChange>
      </w:pPr>
      <w:ins w:id="5929" w:author="rkbansal" w:date="2019-12-16T10:08:00Z">
        <w:r w:rsidRPr="003F102C">
          <w:rPr>
            <w:spacing w:val="-1"/>
            <w:shd w:val="clear" w:color="auto" w:fill="FFFFFF"/>
            <w:rPrChange w:id="5930"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hd w:val="clear" w:color="auto" w:fill="FFFFFF"/>
            <w:rPrChange w:id="5931" w:author="rkbansal" w:date="2020-02-15T13:17:00Z">
              <w:rPr>
                <w:spacing w:val="-1"/>
                <w:sz w:val="32"/>
                <w:szCs w:val="32"/>
                <w:shd w:val="clear" w:color="auto" w:fill="FFFFFF"/>
              </w:rPr>
            </w:rPrChange>
          </w:rPr>
          <w:t>SecurityCredentialsConfig</w:t>
        </w:r>
        <w:proofErr w:type="spellEnd"/>
        <w:r w:rsidRPr="003F102C">
          <w:rPr>
            <w:spacing w:val="-1"/>
            <w:shd w:val="clear" w:color="auto" w:fill="FFFFFF"/>
            <w:rPrChange w:id="5932"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@EnableWebSecurity</w:t>
        </w:r>
        <w:r w:rsidRPr="003F102C">
          <w:rPr>
            <w:spacing w:val="-1"/>
            <w:shd w:val="clear" w:color="auto" w:fill="FFFFFF"/>
            <w:rPrChange w:id="5933"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6FFC1B16" w14:textId="77777777" w:rsidR="001564E1" w:rsidRDefault="001564E1" w:rsidP="005A2BED">
      <w:pPr>
        <w:pStyle w:val="ListParagraph"/>
        <w:rPr>
          <w:ins w:id="5934" w:author="rkbansal" w:date="2019-12-27T20:19:00Z"/>
        </w:rPr>
      </w:pPr>
    </w:p>
    <w:p w14:paraId="18941919" w14:textId="4DC5B8AC" w:rsidR="005A2BED" w:rsidRPr="00057484" w:rsidRDefault="0000141D">
      <w:pPr>
        <w:pStyle w:val="ListParagraph"/>
        <w:rPr>
          <w:ins w:id="5935" w:author="rkbansal" w:date="2019-12-04T09:32:00Z"/>
        </w:rPr>
        <w:pPrChange w:id="5936" w:author="rkbansal" w:date="2019-12-27T20:17:00Z">
          <w:pPr>
            <w:pStyle w:val="ListParagraph"/>
            <w:numPr>
              <w:ilvl w:val="1"/>
              <w:numId w:val="19"/>
            </w:numPr>
            <w:ind w:left="1440" w:hanging="360"/>
          </w:pPr>
        </w:pPrChange>
      </w:pPr>
      <w:ins w:id="5937"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938" w:author="rkbansal" w:date="2019-12-11T09:35:00Z"/>
        </w:rPr>
        <w:pPrChange w:id="5939" w:author="rkbansal" w:date="2019-12-28T09:56:00Z">
          <w:pPr/>
        </w:pPrChange>
      </w:pPr>
    </w:p>
    <w:p w14:paraId="67192E1F" w14:textId="77777777" w:rsidR="00D00675" w:rsidRPr="00D00675" w:rsidRDefault="00D00675">
      <w:pPr>
        <w:pStyle w:val="ListParagraph"/>
        <w:rPr>
          <w:ins w:id="5940" w:author="rkbansal" w:date="2019-12-28T09:56:00Z"/>
          <w:rPrChange w:id="5941" w:author="rkbansal" w:date="2019-12-28T09:56:00Z">
            <w:rPr>
              <w:ins w:id="5942" w:author="rkbansal" w:date="2019-12-28T09:56:00Z"/>
              <w:shd w:val="clear" w:color="auto" w:fill="FFFFFF"/>
            </w:rPr>
          </w:rPrChange>
        </w:rPr>
        <w:pPrChange w:id="5943"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944" w:author="rkbansal" w:date="2020-02-15T13:19:00Z"/>
          <w:shd w:val="clear" w:color="auto" w:fill="FFFFFF"/>
        </w:rPr>
      </w:pPr>
      <w:proofErr w:type="spellStart"/>
      <w:ins w:id="5945" w:author="rkbansal" w:date="2020-02-15T13:19:00Z">
        <w:r w:rsidRPr="00341D56">
          <w:rPr>
            <w:shd w:val="clear" w:color="auto" w:fill="FFFFFF"/>
            <w:rPrChange w:id="5946"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2FDA8E29" w14:textId="4EA9D203" w:rsidR="001564E1" w:rsidRDefault="00D00675" w:rsidP="00341D56">
      <w:pPr>
        <w:pStyle w:val="ListParagraph"/>
        <w:rPr>
          <w:ins w:id="5947" w:author="rkbansal" w:date="2020-02-15T13:22:00Z"/>
          <w:shd w:val="clear" w:color="auto" w:fill="FFFFFF"/>
        </w:rPr>
      </w:pPr>
      <w:ins w:id="5948" w:author="rkbansal" w:date="2019-12-28T09:56:00Z">
        <w:r w:rsidRPr="00D00675">
          <w:rPr>
            <w:shd w:val="clear" w:color="auto" w:fill="FFFFFF"/>
            <w:rPrChange w:id="5949"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5950"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shd w:val="clear" w:color="auto" w:fill="FFFFFF"/>
            <w:rPrChange w:id="5951"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952" w:author="rkbansal" w:date="2019-12-27T20:19:00Z"/>
        </w:rPr>
        <w:pPrChange w:id="5953" w:author="rkbansal" w:date="2020-02-15T13:19:00Z">
          <w:pPr>
            <w:pStyle w:val="Heading2"/>
          </w:pPr>
        </w:pPrChange>
      </w:pPr>
      <w:ins w:id="5954" w:author="rkbansal" w:date="2020-02-15T13:22:00Z">
        <w:r>
          <w:rPr>
            <w:shd w:val="clear" w:color="auto" w:fill="FFFFFF"/>
          </w:rPr>
          <w:t>NOTE: we can complete the followi</w:t>
        </w:r>
      </w:ins>
      <w:ins w:id="5955"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91A6DAD" w14:textId="0B4E0B30" w:rsidR="001564E1" w:rsidRDefault="00B3605B" w:rsidP="001564E1">
      <w:pPr>
        <w:rPr>
          <w:ins w:id="5956" w:author="rkbansal" w:date="2019-12-28T09:58:00Z"/>
        </w:rPr>
      </w:pPr>
      <w:ins w:id="5957"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958" w:author="rkbansal" w:date="2019-12-30T11:16:00Z"/>
          <w:rFonts w:ascii="Cambria" w:eastAsia="Times New Roman" w:hAnsi="Cambria" w:cs="Times New Roman"/>
          <w:color w:val="222635"/>
          <w:sz w:val="29"/>
          <w:szCs w:val="29"/>
          <w:lang w:eastAsia="en-IN"/>
        </w:rPr>
        <w:pPrChange w:id="5959"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960" w:author="rkbansal" w:date="2019-12-30T11:15:00Z"/>
          <w:rFonts w:ascii="Cambria" w:eastAsia="Times New Roman" w:hAnsi="Cambria" w:cs="Times New Roman"/>
          <w:color w:val="222635"/>
          <w:sz w:val="29"/>
          <w:szCs w:val="29"/>
          <w:lang w:eastAsia="en-IN"/>
        </w:rPr>
        <w:pPrChange w:id="5961"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962" w:author="rkbansal" w:date="2020-02-15T13:19:00Z"/>
          <w:spacing w:val="-1"/>
          <w:shd w:val="clear" w:color="auto" w:fill="FFFFFF"/>
        </w:rPr>
      </w:pPr>
      <w:ins w:id="5963" w:author="rkbansal" w:date="2020-02-15T13:19:00Z">
        <w:r w:rsidRPr="00541A22">
          <w:rPr>
            <w:spacing w:val="-1"/>
            <w:shd w:val="clear" w:color="auto" w:fill="FFFFFF"/>
          </w:rPr>
          <w:t xml:space="preserve">Create </w:t>
        </w:r>
        <w:proofErr w:type="spellStart"/>
        <w:r w:rsidRPr="00541A22">
          <w:rPr>
            <w:rFonts w:asciiTheme="minorHAnsi" w:hAnsiTheme="minorHAnsi" w:cstheme="minorHAnsi"/>
            <w:b/>
            <w:bCs/>
            <w:spacing w:val="-1"/>
            <w:shd w:val="clear" w:color="auto" w:fill="FFFFFF"/>
          </w:rPr>
          <w:t>JwtConfig</w:t>
        </w:r>
        <w:proofErr w:type="spellEnd"/>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964" w:author="rkbansal" w:date="2020-02-15T13:19:00Z"/>
          <w:spacing w:val="-1"/>
          <w:shd w:val="clear" w:color="auto" w:fill="FFFFFF"/>
        </w:rPr>
      </w:pPr>
      <w:ins w:id="5965"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966"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5967" w:author="rkbansal" w:date="2020-02-15T13:29:00Z"/>
          <w:b/>
          <w:rPrChange w:id="5968" w:author="rkbansal" w:date="2020-02-15T13:31:00Z">
            <w:rPr>
              <w:ins w:id="5969" w:author="rkbansal" w:date="2020-02-15T13:29:00Z"/>
              <w:b/>
              <w:sz w:val="18"/>
            </w:rPr>
          </w:rPrChange>
        </w:rPr>
        <w:pPrChange w:id="5970" w:author="rkbansal" w:date="2020-02-15T13:31:00Z">
          <w:pPr>
            <w:pStyle w:val="ListParagraph"/>
            <w:numPr>
              <w:numId w:val="23"/>
            </w:numPr>
            <w:ind w:hanging="360"/>
          </w:pPr>
        </w:pPrChange>
      </w:pPr>
      <w:ins w:id="5971"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5972" w:author="rkbansal" w:date="2020-02-15T13:29:00Z"/>
          <w:rFonts w:cs="Consolas"/>
          <w:color w:val="000000"/>
          <w:shd w:val="clear" w:color="auto" w:fill="E8F2FE"/>
          <w:rPrChange w:id="5973" w:author="rkbansal" w:date="2020-02-15T13:30:00Z">
            <w:rPr>
              <w:ins w:id="5974" w:author="rkbansal" w:date="2020-02-15T13:29:00Z"/>
              <w:b/>
              <w:sz w:val="18"/>
            </w:rPr>
          </w:rPrChange>
        </w:rPr>
      </w:pPr>
      <w:proofErr w:type="spellStart"/>
      <w:ins w:id="5975" w:author="rkbansal" w:date="2020-02-15T13:29:00Z">
        <w:r w:rsidRPr="00AB54CB">
          <w:rPr>
            <w:rFonts w:cs="Consolas"/>
            <w:color w:val="000000"/>
            <w:shd w:val="clear" w:color="auto" w:fill="E8F2FE"/>
            <w:rPrChange w:id="5976" w:author="rkbansal" w:date="2020-02-15T13:30:00Z">
              <w:rPr>
                <w:bCs/>
              </w:rPr>
            </w:rPrChange>
          </w:rPr>
          <w:t>EurekaServerApplication</w:t>
        </w:r>
        <w:proofErr w:type="spellEnd"/>
      </w:ins>
    </w:p>
    <w:p w14:paraId="7DDBBE82" w14:textId="310032C3" w:rsidR="00F0589E" w:rsidRPr="00AB54CB" w:rsidRDefault="00F0589E" w:rsidP="00F0589E">
      <w:pPr>
        <w:pStyle w:val="ListParagraph"/>
        <w:numPr>
          <w:ilvl w:val="1"/>
          <w:numId w:val="23"/>
        </w:numPr>
        <w:rPr>
          <w:ins w:id="5977" w:author="rkbansal" w:date="2020-02-15T13:29:00Z"/>
          <w:rFonts w:cs="Consolas"/>
          <w:color w:val="000000"/>
          <w:shd w:val="clear" w:color="auto" w:fill="E8F2FE"/>
          <w:rPrChange w:id="5978" w:author="rkbansal" w:date="2020-02-15T13:30:00Z">
            <w:rPr>
              <w:ins w:id="5979" w:author="rkbansal" w:date="2020-02-15T13:29:00Z"/>
              <w:bCs/>
            </w:rPr>
          </w:rPrChange>
        </w:rPr>
      </w:pPr>
      <w:proofErr w:type="spellStart"/>
      <w:ins w:id="5980" w:author="rkbansal" w:date="2020-02-15T13:29:00Z">
        <w:r w:rsidRPr="00AB54CB">
          <w:rPr>
            <w:rFonts w:cs="Consolas"/>
            <w:color w:val="000000"/>
            <w:shd w:val="clear" w:color="auto" w:fill="E8F2FE"/>
            <w:rPrChange w:id="5981" w:author="rkbansal" w:date="2020-02-15T13:30:00Z">
              <w:rPr>
                <w:bCs/>
              </w:rPr>
            </w:rPrChange>
          </w:rPr>
          <w:t>UserMgmt</w:t>
        </w:r>
      </w:ins>
      <w:ins w:id="5982" w:author="rkbansal" w:date="2020-02-25T00:42:00Z">
        <w:r w:rsidR="00B339CB">
          <w:rPr>
            <w:rFonts w:cs="Consolas"/>
            <w:color w:val="000000"/>
            <w:shd w:val="clear" w:color="auto" w:fill="E8F2FE"/>
          </w:rPr>
          <w:t>Rest</w:t>
        </w:r>
      </w:ins>
      <w:ins w:id="5983" w:author="rkbansal" w:date="2020-02-15T13:29:00Z">
        <w:r w:rsidRPr="00AB54CB">
          <w:rPr>
            <w:rFonts w:cs="Consolas"/>
            <w:color w:val="000000"/>
            <w:shd w:val="clear" w:color="auto" w:fill="E8F2FE"/>
            <w:rPrChange w:id="5984" w:author="rkbansal" w:date="2020-02-15T13:30:00Z">
              <w:rPr>
                <w:bCs/>
              </w:rPr>
            </w:rPrChange>
          </w:rPr>
          <w:t>Application</w:t>
        </w:r>
        <w:proofErr w:type="spellEnd"/>
      </w:ins>
    </w:p>
    <w:p w14:paraId="4671F1AD" w14:textId="7947992E" w:rsidR="00AB54CB" w:rsidRPr="00AB54CB" w:rsidRDefault="00AB54CB" w:rsidP="00F0589E">
      <w:pPr>
        <w:pStyle w:val="ListParagraph"/>
        <w:numPr>
          <w:ilvl w:val="1"/>
          <w:numId w:val="23"/>
        </w:numPr>
        <w:rPr>
          <w:ins w:id="5985" w:author="rkbansal" w:date="2020-02-15T13:30:00Z"/>
          <w:rFonts w:cs="Consolas"/>
          <w:color w:val="000000"/>
          <w:shd w:val="clear" w:color="auto" w:fill="E8F2FE"/>
          <w:rPrChange w:id="5986" w:author="rkbansal" w:date="2020-02-15T13:30:00Z">
            <w:rPr>
              <w:ins w:id="5987" w:author="rkbansal" w:date="2020-02-15T13:30:00Z"/>
              <w:rFonts w:ascii="Consolas" w:hAnsi="Consolas" w:cs="Consolas"/>
              <w:color w:val="000000"/>
              <w:sz w:val="20"/>
              <w:szCs w:val="20"/>
              <w:shd w:val="clear" w:color="auto" w:fill="E8F2FE"/>
            </w:rPr>
          </w:rPrChange>
        </w:rPr>
      </w:pPr>
      <w:proofErr w:type="spellStart"/>
      <w:ins w:id="5988" w:author="rkbansal" w:date="2020-02-15T13:30:00Z">
        <w:r w:rsidRPr="00AB54CB">
          <w:rPr>
            <w:rFonts w:cs="Consolas"/>
            <w:color w:val="000000"/>
            <w:shd w:val="clear" w:color="auto" w:fill="E8F2FE"/>
            <w:rPrChange w:id="5989" w:author="rkbansal" w:date="2020-02-15T13:30:00Z">
              <w:rPr>
                <w:rFonts w:ascii="Consolas" w:hAnsi="Consolas" w:cs="Consolas"/>
                <w:color w:val="000000"/>
                <w:sz w:val="20"/>
                <w:szCs w:val="20"/>
                <w:shd w:val="clear" w:color="auto" w:fill="E8F2FE"/>
              </w:rPr>
            </w:rPrChange>
          </w:rPr>
          <w:t>AuthServiceApplication</w:t>
        </w:r>
        <w:proofErr w:type="spellEnd"/>
      </w:ins>
    </w:p>
    <w:p w14:paraId="4ACC703F" w14:textId="7C826B71" w:rsidR="00AB54CB" w:rsidRPr="00AB54CB" w:rsidRDefault="00AB54CB" w:rsidP="00F0589E">
      <w:pPr>
        <w:pStyle w:val="ListParagraph"/>
        <w:numPr>
          <w:ilvl w:val="1"/>
          <w:numId w:val="23"/>
        </w:numPr>
        <w:rPr>
          <w:ins w:id="5990" w:author="rkbansal" w:date="2020-02-15T13:29:00Z"/>
          <w:b/>
          <w:rPrChange w:id="5991" w:author="rkbansal" w:date="2020-02-15T13:30:00Z">
            <w:rPr>
              <w:ins w:id="5992" w:author="rkbansal" w:date="2020-02-15T13:29:00Z"/>
              <w:b/>
              <w:sz w:val="18"/>
            </w:rPr>
          </w:rPrChange>
        </w:rPr>
      </w:pPr>
      <w:proofErr w:type="spellStart"/>
      <w:ins w:id="5993" w:author="rkbansal" w:date="2020-02-15T13:30:00Z">
        <w:r w:rsidRPr="00AB54CB">
          <w:rPr>
            <w:rFonts w:cs="Consolas"/>
            <w:color w:val="000000"/>
            <w:shd w:val="clear" w:color="auto" w:fill="E8F2FE"/>
            <w:rPrChange w:id="5994" w:author="rkbansal" w:date="2020-02-15T13:30:00Z">
              <w:rPr>
                <w:rFonts w:ascii="Consolas" w:hAnsi="Consolas" w:cs="Consolas"/>
                <w:color w:val="000000"/>
                <w:sz w:val="20"/>
                <w:szCs w:val="20"/>
                <w:shd w:val="clear" w:color="auto" w:fill="E8F2FE"/>
              </w:rPr>
            </w:rPrChange>
          </w:rPr>
          <w:t>ZuulGatewayApplication</w:t>
        </w:r>
      </w:ins>
      <w:proofErr w:type="spellEnd"/>
    </w:p>
    <w:p w14:paraId="170D3128" w14:textId="77777777" w:rsidR="00F44A95" w:rsidRPr="000D5012" w:rsidRDefault="00F44A95">
      <w:pPr>
        <w:pStyle w:val="ListParagraph"/>
        <w:shd w:val="clear" w:color="auto" w:fill="FFFFFF"/>
        <w:spacing w:before="75" w:after="225" w:line="240" w:lineRule="auto"/>
        <w:rPr>
          <w:ins w:id="5995" w:author="rkbansal" w:date="2019-12-28T10:07:00Z"/>
          <w:rFonts w:ascii="Cambria" w:eastAsia="Times New Roman" w:hAnsi="Cambria" w:cs="Times New Roman"/>
          <w:color w:val="222635"/>
          <w:sz w:val="29"/>
          <w:szCs w:val="29"/>
          <w:lang w:eastAsia="en-IN"/>
        </w:rPr>
        <w:pPrChange w:id="5996"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5997" w:author="rkbansal" w:date="2020-02-17T21:38:00Z"/>
          <w:sz w:val="18"/>
        </w:rPr>
      </w:pPr>
      <w:ins w:id="5998" w:author="rkbansal" w:date="2020-02-15T13:31:00Z">
        <w:r>
          <w:t>Open the</w:t>
        </w:r>
      </w:ins>
      <w:ins w:id="5999" w:author="rkbansal" w:date="2020-02-17T21:37:00Z">
        <w:r w:rsidR="009844F6">
          <w:t xml:space="preserve"> </w:t>
        </w:r>
      </w:ins>
      <w:ins w:id="6000" w:author="rkbansal" w:date="2020-02-15T13:31:00Z">
        <w:r>
          <w:t xml:space="preserve"> </w:t>
        </w:r>
      </w:ins>
      <w:moveToRangeEnd w:id="5478"/>
      <w:ins w:id="6001" w:author="rkbansal" w:date="2020-02-17T21:38:00Z">
        <w:r w:rsidR="009844F6">
          <w:t>browser of Eureka Server a</w:t>
        </w:r>
        <w:r w:rsidR="009844F6" w:rsidRPr="0056374F">
          <w:t xml:space="preserve">t localhost:8761, you should see the </w:t>
        </w:r>
      </w:ins>
      <w:ins w:id="6002" w:author="rkbansal" w:date="2020-02-17T21:47:00Z">
        <w:r w:rsidR="00DE2A39">
          <w:t xml:space="preserve">all the microservices </w:t>
        </w:r>
      </w:ins>
      <w:ins w:id="6003"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6004" w:author="rkbansal" w:date="2020-02-17T21:43:00Z"/>
          <w:b/>
          <w:sz w:val="28"/>
        </w:rPr>
      </w:pPr>
    </w:p>
    <w:p w14:paraId="2A251811" w14:textId="025DCD09" w:rsidR="00DE2A39" w:rsidRDefault="00DE2A39" w:rsidP="009A06CB">
      <w:pPr>
        <w:pStyle w:val="ListParagraph"/>
        <w:rPr>
          <w:ins w:id="6005" w:author="rkbansal" w:date="2020-02-17T21:48:00Z"/>
          <w:noProof/>
        </w:rPr>
      </w:pPr>
    </w:p>
    <w:p w14:paraId="2FA514C7" w14:textId="77777777" w:rsidR="00DE2A39" w:rsidRDefault="00DE2A39" w:rsidP="009A06CB">
      <w:pPr>
        <w:pStyle w:val="ListParagraph"/>
        <w:rPr>
          <w:ins w:id="6006" w:author="rkbansal" w:date="2020-02-17T21:48:00Z"/>
          <w:noProof/>
        </w:rPr>
      </w:pPr>
    </w:p>
    <w:p w14:paraId="7F8187CD" w14:textId="77777777" w:rsidR="00DE2A39" w:rsidRDefault="00DE2A39" w:rsidP="009A06CB">
      <w:pPr>
        <w:pStyle w:val="ListParagraph"/>
        <w:rPr>
          <w:ins w:id="6007" w:author="rkbansal" w:date="2020-02-17T21:48:00Z"/>
          <w:noProof/>
        </w:rPr>
      </w:pPr>
    </w:p>
    <w:p w14:paraId="779F21A3" w14:textId="77777777" w:rsidR="00DE2A39" w:rsidRDefault="00DE2A39">
      <w:pPr>
        <w:rPr>
          <w:ins w:id="6008" w:author="rkbansal" w:date="2020-02-17T21:48:00Z"/>
          <w:noProof/>
        </w:rPr>
        <w:pPrChange w:id="6009" w:author="rkbansal" w:date="2020-02-25T00:42:00Z">
          <w:pPr>
            <w:pStyle w:val="ListParagraph"/>
          </w:pPr>
        </w:pPrChange>
      </w:pPr>
    </w:p>
    <w:p w14:paraId="0DC101A6" w14:textId="77777777" w:rsidR="00DE2A39" w:rsidRDefault="00DE2A39" w:rsidP="009A06CB">
      <w:pPr>
        <w:pStyle w:val="ListParagraph"/>
        <w:rPr>
          <w:ins w:id="6010" w:author="rkbansal" w:date="2020-02-17T21:49:00Z"/>
          <w:noProof/>
        </w:rPr>
      </w:pPr>
    </w:p>
    <w:p w14:paraId="14ECDA34" w14:textId="77777777" w:rsidR="00DE2A39" w:rsidRDefault="00DE2A39" w:rsidP="009A06CB">
      <w:pPr>
        <w:pStyle w:val="ListParagraph"/>
        <w:rPr>
          <w:ins w:id="6011" w:author="rkbansal" w:date="2020-02-17T21:49:00Z"/>
          <w:noProof/>
        </w:rPr>
      </w:pPr>
    </w:p>
    <w:p w14:paraId="6C7A7FB5" w14:textId="77777777" w:rsidR="00DE2A39" w:rsidRDefault="00DE2A39" w:rsidP="009A06CB">
      <w:pPr>
        <w:pStyle w:val="ListParagraph"/>
        <w:rPr>
          <w:ins w:id="6012" w:author="rkbansal" w:date="2020-02-17T21:49:00Z"/>
          <w:noProof/>
        </w:rPr>
      </w:pPr>
    </w:p>
    <w:p w14:paraId="47AC0111" w14:textId="77777777" w:rsidR="00DE2A39" w:rsidRDefault="00DE2A39" w:rsidP="009A06CB">
      <w:pPr>
        <w:pStyle w:val="ListParagraph"/>
        <w:rPr>
          <w:ins w:id="6013" w:author="rkbansal" w:date="2020-02-17T21:49:00Z"/>
          <w:noProof/>
        </w:rPr>
      </w:pPr>
    </w:p>
    <w:p w14:paraId="3BE952BC" w14:textId="77777777" w:rsidR="00DE2A39" w:rsidRDefault="00DE2A39" w:rsidP="009A06CB">
      <w:pPr>
        <w:pStyle w:val="ListParagraph"/>
        <w:rPr>
          <w:ins w:id="6014" w:author="rkbansal" w:date="2020-02-17T21:49:00Z"/>
          <w:noProof/>
        </w:rPr>
      </w:pPr>
    </w:p>
    <w:p w14:paraId="0AC672D0" w14:textId="77777777" w:rsidR="00DE2A39" w:rsidRDefault="00DE2A39" w:rsidP="009A06CB">
      <w:pPr>
        <w:pStyle w:val="ListParagraph"/>
        <w:rPr>
          <w:ins w:id="6015" w:author="rkbansal" w:date="2020-02-17T21:49:00Z"/>
          <w:noProof/>
        </w:rPr>
      </w:pPr>
    </w:p>
    <w:p w14:paraId="01659514" w14:textId="77777777" w:rsidR="00DE2A39" w:rsidRDefault="00DE2A39" w:rsidP="009A06CB">
      <w:pPr>
        <w:pStyle w:val="ListParagraph"/>
        <w:rPr>
          <w:ins w:id="6016" w:author="rkbansal" w:date="2020-02-17T21:49:00Z"/>
          <w:noProof/>
        </w:rPr>
      </w:pPr>
    </w:p>
    <w:p w14:paraId="0939989C" w14:textId="77777777" w:rsidR="00DE2A39" w:rsidRDefault="00DE2A39" w:rsidP="009A06CB">
      <w:pPr>
        <w:pStyle w:val="ListParagraph"/>
        <w:rPr>
          <w:ins w:id="6017" w:author="rkbansal" w:date="2020-02-17T21:49:00Z"/>
          <w:noProof/>
        </w:rPr>
      </w:pPr>
    </w:p>
    <w:p w14:paraId="0029D1CD" w14:textId="77777777" w:rsidR="00DE2A39" w:rsidRDefault="00DE2A39" w:rsidP="009A06CB">
      <w:pPr>
        <w:pStyle w:val="ListParagraph"/>
        <w:rPr>
          <w:ins w:id="6018" w:author="rkbansal" w:date="2020-02-17T21:49:00Z"/>
          <w:noProof/>
        </w:rPr>
      </w:pPr>
    </w:p>
    <w:p w14:paraId="5A085A60" w14:textId="77777777" w:rsidR="00DE2A39" w:rsidRDefault="00DE2A39" w:rsidP="009A06CB">
      <w:pPr>
        <w:pStyle w:val="ListParagraph"/>
        <w:rPr>
          <w:ins w:id="6019" w:author="rkbansal" w:date="2020-02-17T21:49:00Z"/>
          <w:noProof/>
        </w:rPr>
      </w:pPr>
    </w:p>
    <w:p w14:paraId="02629839" w14:textId="77777777" w:rsidR="00DE2A39" w:rsidRDefault="00DE2A39" w:rsidP="009A06CB">
      <w:pPr>
        <w:pStyle w:val="ListParagraph"/>
        <w:rPr>
          <w:ins w:id="6020" w:author="rkbansal" w:date="2020-02-17T21:49:00Z"/>
          <w:noProof/>
        </w:rPr>
      </w:pPr>
    </w:p>
    <w:p w14:paraId="296488FA" w14:textId="77777777" w:rsidR="00DE2A39" w:rsidRDefault="00DE2A39" w:rsidP="009A06CB">
      <w:pPr>
        <w:pStyle w:val="ListParagraph"/>
        <w:rPr>
          <w:ins w:id="6021" w:author="rkbansal" w:date="2020-02-17T21:49:00Z"/>
          <w:noProof/>
        </w:rPr>
      </w:pPr>
    </w:p>
    <w:p w14:paraId="21374483" w14:textId="77777777" w:rsidR="00DE2A39" w:rsidRDefault="00DE2A39" w:rsidP="009A06CB">
      <w:pPr>
        <w:pStyle w:val="ListParagraph"/>
        <w:rPr>
          <w:ins w:id="6022" w:author="rkbansal" w:date="2020-02-17T21:49:00Z"/>
          <w:noProof/>
        </w:rPr>
      </w:pPr>
    </w:p>
    <w:p w14:paraId="6457510E" w14:textId="61464496" w:rsidR="00DE2A39" w:rsidRDefault="004F21B9" w:rsidP="009A06CB">
      <w:pPr>
        <w:pStyle w:val="ListParagraph"/>
        <w:rPr>
          <w:ins w:id="6023" w:author="rkbansal" w:date="2020-02-17T21:49:00Z"/>
          <w:noProof/>
        </w:rPr>
      </w:pPr>
      <w:ins w:id="6024"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6025" w:author="rkbansal" w:date="2020-02-17T21:49:00Z"/>
          <w:noProof/>
        </w:rPr>
      </w:pPr>
    </w:p>
    <w:p w14:paraId="36C174B9" w14:textId="275CCEE9" w:rsidR="00DE2A39" w:rsidRDefault="00DE2A39" w:rsidP="00DE2A39">
      <w:pPr>
        <w:pStyle w:val="ListParagraph"/>
        <w:numPr>
          <w:ilvl w:val="0"/>
          <w:numId w:val="19"/>
        </w:numPr>
        <w:rPr>
          <w:ins w:id="6026" w:author="rkbansal" w:date="2020-02-17T21:51:00Z"/>
          <w:noProof/>
        </w:rPr>
      </w:pPr>
      <w:ins w:id="6027" w:author="rkbansal" w:date="2020-02-17T21:49:00Z">
        <w:r>
          <w:rPr>
            <w:noProof/>
          </w:rPr>
          <w:t>To use any microservices</w:t>
        </w:r>
      </w:ins>
      <w:ins w:id="6028"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6029" w:author="rkbansal" w:date="2020-02-17T21:52:00Z"/>
          <w:noProof/>
          <w:rPrChange w:id="6030" w:author="rkbansal" w:date="2020-02-17T21:55:00Z">
            <w:rPr>
              <w:ins w:id="6031" w:author="rkbansal" w:date="2020-02-17T21:52:00Z"/>
              <w:rFonts w:ascii="Georgia" w:hAnsi="Georgia" w:cs="Segoe UI"/>
              <w:spacing w:val="-1"/>
              <w:sz w:val="32"/>
              <w:szCs w:val="32"/>
            </w:rPr>
          </w:rPrChange>
        </w:rPr>
        <w:pPrChange w:id="6032"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6033" w:author="rkbansal" w:date="2020-02-17T21:52:00Z">
        <w:r>
          <w:rPr>
            <w:noProof/>
          </w:rPr>
          <w:t xml:space="preserve">To get the token, user will </w:t>
        </w:r>
      </w:ins>
      <w:ins w:id="6034" w:author="rkbansal" w:date="2020-02-17T21:53:00Z">
        <w:r>
          <w:rPr>
            <w:noProof/>
          </w:rPr>
          <w:t xml:space="preserve">pass his </w:t>
        </w:r>
      </w:ins>
      <w:ins w:id="6035" w:author="rkbansal" w:date="2020-02-17T21:54:00Z">
        <w:r>
          <w:rPr>
            <w:noProof/>
          </w:rPr>
          <w:t xml:space="preserve">credentials and </w:t>
        </w:r>
      </w:ins>
      <w:ins w:id="6036" w:author="rkbansal" w:date="2020-02-17T21:53:00Z">
        <w:r>
          <w:rPr>
            <w:noProof/>
          </w:rPr>
          <w:t xml:space="preserve">call auth service via zuul-gateway </w:t>
        </w:r>
      </w:ins>
      <w:ins w:id="6037" w:author="rkbansal" w:date="2020-02-17T21:54:00Z">
        <w:r>
          <w:rPr>
            <w:noProof/>
          </w:rPr>
          <w:t>service.</w:t>
        </w:r>
      </w:ins>
    </w:p>
    <w:p w14:paraId="0511884E" w14:textId="3D949DF4" w:rsidR="00DE2A39" w:rsidRPr="00DE2A39" w:rsidRDefault="00DE2A39">
      <w:pPr>
        <w:pStyle w:val="ListParagraph"/>
        <w:numPr>
          <w:ilvl w:val="1"/>
          <w:numId w:val="19"/>
        </w:numPr>
        <w:rPr>
          <w:ins w:id="6038" w:author="rkbansal" w:date="2020-02-17T21:52:00Z"/>
          <w:noProof/>
          <w:rPrChange w:id="6039" w:author="rkbansal" w:date="2020-02-17T21:55:00Z">
            <w:rPr>
              <w:ins w:id="6040" w:author="rkbansal" w:date="2020-02-17T21:52:00Z"/>
              <w:rFonts w:ascii="Georgia" w:hAnsi="Georgia" w:cs="Segoe UI"/>
              <w:spacing w:val="-1"/>
              <w:sz w:val="32"/>
              <w:szCs w:val="32"/>
            </w:rPr>
          </w:rPrChange>
        </w:rPr>
        <w:pPrChange w:id="6041"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6042" w:author="rkbansal" w:date="2020-02-17T21:52:00Z">
        <w:r w:rsidRPr="00DE2A39">
          <w:rPr>
            <w:noProof/>
            <w:rPrChange w:id="6043" w:author="rkbansal" w:date="2020-02-17T21:55:00Z">
              <w:rPr>
                <w:rFonts w:cs="Segoe UI"/>
                <w:spacing w:val="-1"/>
                <w:sz w:val="32"/>
                <w:szCs w:val="32"/>
              </w:rPr>
            </w:rPrChange>
          </w:rPr>
          <w:t xml:space="preserve">The </w:t>
        </w:r>
      </w:ins>
      <w:ins w:id="6044" w:author="rkbansal" w:date="2020-02-17T21:54:00Z">
        <w:r w:rsidRPr="00DE2A39">
          <w:rPr>
            <w:noProof/>
            <w:rPrChange w:id="6045" w:author="rkbansal" w:date="2020-02-17T21:55:00Z">
              <w:rPr>
                <w:rFonts w:cs="Segoe UI"/>
                <w:spacing w:val="-1"/>
                <w:sz w:val="32"/>
                <w:szCs w:val="32"/>
              </w:rPr>
            </w:rPrChange>
          </w:rPr>
          <w:t xml:space="preserve">Auth </w:t>
        </w:r>
      </w:ins>
      <w:ins w:id="6046" w:author="rkbansal" w:date="2020-02-17T21:52:00Z">
        <w:r w:rsidRPr="00DE2A39">
          <w:rPr>
            <w:noProof/>
            <w:rPrChange w:id="6047" w:author="rkbansal" w:date="2020-02-17T21:55:00Z">
              <w:rPr>
                <w:rFonts w:cs="Segoe UI"/>
                <w:spacing w:val="-1"/>
                <w:sz w:val="32"/>
                <w:szCs w:val="32"/>
              </w:rPr>
            </w:rPrChange>
          </w:rPr>
          <w:t>serv</w:t>
        </w:r>
      </w:ins>
      <w:ins w:id="6048" w:author="rkbansal" w:date="2020-02-17T21:55:00Z">
        <w:r w:rsidRPr="00DE2A39">
          <w:rPr>
            <w:noProof/>
            <w:rPrChange w:id="6049" w:author="rkbansal" w:date="2020-02-17T21:55:00Z">
              <w:rPr>
                <w:rFonts w:cs="Segoe UI"/>
                <w:spacing w:val="-1"/>
                <w:sz w:val="32"/>
                <w:szCs w:val="32"/>
              </w:rPr>
            </w:rPrChange>
          </w:rPr>
          <w:t>ice</w:t>
        </w:r>
      </w:ins>
      <w:ins w:id="6050" w:author="rkbansal" w:date="2020-02-17T21:52:00Z">
        <w:r w:rsidRPr="00DE2A39">
          <w:rPr>
            <w:noProof/>
            <w:rPrChange w:id="6051"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052" w:author="rkbansal" w:date="2020-02-17T21:56:00Z"/>
          <w:noProof/>
        </w:rPr>
      </w:pPr>
      <w:ins w:id="6053" w:author="rkbansal" w:date="2020-02-17T21:54:00Z">
        <w:r w:rsidRPr="00DE2A39">
          <w:rPr>
            <w:noProof/>
            <w:rPrChange w:id="6054"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055" w:author="rkbansal" w:date="2020-02-17T21:55:00Z"/>
          <w:b/>
          <w:bCs/>
          <w:noProof/>
          <w:rPrChange w:id="6056" w:author="rkbansal" w:date="2020-02-17T21:56:00Z">
            <w:rPr>
              <w:ins w:id="6057" w:author="rkbansal" w:date="2020-02-17T21:55:00Z"/>
              <w:noProof/>
            </w:rPr>
          </w:rPrChange>
        </w:rPr>
        <w:pPrChange w:id="6058" w:author="rkbansal" w:date="2020-02-17T21:59:00Z">
          <w:pPr>
            <w:pStyle w:val="ListParagraph"/>
            <w:numPr>
              <w:ilvl w:val="1"/>
              <w:numId w:val="19"/>
            </w:numPr>
            <w:ind w:left="1440" w:hanging="360"/>
          </w:pPr>
        </w:pPrChange>
      </w:pPr>
      <w:ins w:id="6059" w:author="rkbansal" w:date="2020-02-17T21:56:00Z">
        <w:r w:rsidRPr="00DE2A39">
          <w:rPr>
            <w:b/>
            <w:bCs/>
            <w:noProof/>
            <w:rPrChange w:id="6060" w:author="rkbansal" w:date="2020-02-17T21:56:00Z">
              <w:rPr>
                <w:noProof/>
              </w:rPr>
            </w:rPrChange>
          </w:rPr>
          <w:t>Request</w:t>
        </w:r>
      </w:ins>
      <w:ins w:id="6061" w:author="rkbansal" w:date="2020-02-17T21:57:00Z">
        <w:r w:rsidR="008A06C3">
          <w:rPr>
            <w:b/>
            <w:bCs/>
            <w:noProof/>
          </w:rPr>
          <w:t xml:space="preserve"> </w:t>
        </w:r>
      </w:ins>
    </w:p>
    <w:p w14:paraId="05FCAC25" w14:textId="56A9A204" w:rsidR="00DE2A39" w:rsidRDefault="005E2B64" w:rsidP="00DE2A39">
      <w:pPr>
        <w:pStyle w:val="ListParagraph"/>
        <w:rPr>
          <w:ins w:id="6062" w:author="rkbansal" w:date="2020-02-17T21:56:00Z"/>
          <w:noProof/>
        </w:rPr>
      </w:pPr>
      <w:ins w:id="6063"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064" w:author="rkbansal" w:date="2020-02-17T21:56:00Z"/>
          <w:noProof/>
        </w:rPr>
      </w:pPr>
    </w:p>
    <w:p w14:paraId="5F9BBC60" w14:textId="74DA1DAA" w:rsidR="00DE2A39" w:rsidRDefault="00DE2A39" w:rsidP="00DE2A39">
      <w:pPr>
        <w:pStyle w:val="ListParagraph"/>
        <w:rPr>
          <w:ins w:id="6065" w:author="rkbansal" w:date="2020-02-17T21:59:00Z"/>
          <w:noProof/>
        </w:rPr>
      </w:pPr>
      <w:ins w:id="6066" w:author="rkbansal" w:date="2020-02-17T21:56:00Z">
        <w:r w:rsidRPr="00DE2A39">
          <w:rPr>
            <w:b/>
            <w:bCs/>
            <w:noProof/>
            <w:rPrChange w:id="6067" w:author="rkbansal" w:date="2020-02-17T21:56:00Z">
              <w:rPr>
                <w:noProof/>
              </w:rPr>
            </w:rPrChange>
          </w:rPr>
          <w:t>Response</w:t>
        </w:r>
      </w:ins>
      <w:ins w:id="6068" w:author="rkbansal" w:date="2020-02-17T21:57:00Z">
        <w:r w:rsidR="008A06C3">
          <w:rPr>
            <w:b/>
            <w:bCs/>
            <w:noProof/>
          </w:rPr>
          <w:t xml:space="preserve"> – </w:t>
        </w:r>
        <w:r w:rsidR="008A06C3" w:rsidRPr="008A06C3">
          <w:rPr>
            <w:noProof/>
            <w:rPrChange w:id="6069" w:author="rkbansal" w:date="2020-02-17T21:58:00Z">
              <w:rPr>
                <w:b/>
                <w:bCs/>
                <w:noProof/>
              </w:rPr>
            </w:rPrChange>
          </w:rPr>
          <w:t>see the response</w:t>
        </w:r>
      </w:ins>
      <w:ins w:id="6070" w:author="rkbansal" w:date="2020-02-17T21:58:00Z">
        <w:r w:rsidR="008A06C3" w:rsidRPr="008A06C3">
          <w:rPr>
            <w:noProof/>
            <w:rPrChange w:id="6071"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072" w:author="rkbansal" w:date="2020-02-17T21:58:00Z"/>
          <w:noProof/>
        </w:rPr>
      </w:pPr>
    </w:p>
    <w:p w14:paraId="1F244B71" w14:textId="7CC5C9D2" w:rsidR="008A06C3" w:rsidRPr="00DE2A39" w:rsidRDefault="00702225">
      <w:pPr>
        <w:pStyle w:val="ListParagraph"/>
        <w:rPr>
          <w:ins w:id="6073" w:author="rkbansal" w:date="2020-02-17T21:49:00Z"/>
          <w:b/>
          <w:bCs/>
          <w:noProof/>
          <w:rPrChange w:id="6074" w:author="rkbansal" w:date="2020-02-17T21:56:00Z">
            <w:rPr>
              <w:ins w:id="6075" w:author="rkbansal" w:date="2020-02-17T21:49:00Z"/>
              <w:noProof/>
            </w:rPr>
          </w:rPrChange>
        </w:rPr>
      </w:pPr>
      <w:ins w:id="6076"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077" w:author="rkbansal" w:date="2020-02-17T21:49:00Z"/>
          <w:noProof/>
        </w:rPr>
      </w:pPr>
    </w:p>
    <w:p w14:paraId="3FAA5D03" w14:textId="77777777" w:rsidR="00DE2A39" w:rsidRDefault="00DE2A39" w:rsidP="009A06CB">
      <w:pPr>
        <w:pStyle w:val="ListParagraph"/>
        <w:rPr>
          <w:ins w:id="6078" w:author="rkbansal" w:date="2020-02-17T21:49:00Z"/>
          <w:noProof/>
        </w:rPr>
      </w:pPr>
    </w:p>
    <w:p w14:paraId="0B9FC0D5" w14:textId="77777777" w:rsidR="00DE2A39" w:rsidRDefault="00DE2A39" w:rsidP="009A06CB">
      <w:pPr>
        <w:pStyle w:val="ListParagraph"/>
        <w:rPr>
          <w:ins w:id="6079" w:author="rkbansal" w:date="2020-02-17T21:49:00Z"/>
          <w:noProof/>
        </w:rPr>
      </w:pPr>
    </w:p>
    <w:p w14:paraId="531901AD" w14:textId="3E45438E" w:rsidR="00F0589E" w:rsidRDefault="00F0589E" w:rsidP="009A06CB">
      <w:pPr>
        <w:pStyle w:val="ListParagraph"/>
        <w:rPr>
          <w:ins w:id="6080" w:author="rkbansal" w:date="2020-02-17T21:43:00Z"/>
          <w:b/>
          <w:sz w:val="28"/>
        </w:rPr>
      </w:pPr>
      <w:ins w:id="6081" w:author="rkbansal" w:date="2020-02-15T13:29:00Z">
        <w:r w:rsidRPr="009844F6">
          <w:rPr>
            <w:b/>
            <w:sz w:val="28"/>
            <w:rPrChange w:id="6082" w:author="rkbansal" w:date="2020-02-17T21:38:00Z">
              <w:rPr/>
            </w:rPrChange>
          </w:rPr>
          <w:br w:type="page"/>
        </w:r>
      </w:ins>
    </w:p>
    <w:p w14:paraId="1F5C40DD" w14:textId="77777777" w:rsidR="009A06CB" w:rsidRPr="009A06CB" w:rsidRDefault="009A06CB">
      <w:pPr>
        <w:pStyle w:val="ListParagraph"/>
        <w:rPr>
          <w:ins w:id="6083" w:author="rkbansal" w:date="2020-02-17T21:43:00Z"/>
          <w:rPrChange w:id="6084" w:author="rkbansal" w:date="2020-02-17T21:43:00Z">
            <w:rPr>
              <w:ins w:id="6085" w:author="rkbansal" w:date="2020-02-17T21:43:00Z"/>
              <w:b/>
              <w:sz w:val="28"/>
            </w:rPr>
          </w:rPrChange>
        </w:rPr>
        <w:pPrChange w:id="6086" w:author="rkbansal" w:date="2020-02-17T21:43:00Z">
          <w:pPr>
            <w:pStyle w:val="ListParagraph"/>
            <w:numPr>
              <w:numId w:val="19"/>
            </w:numPr>
            <w:ind w:hanging="360"/>
          </w:pPr>
        </w:pPrChange>
      </w:pPr>
    </w:p>
    <w:p w14:paraId="4635A199" w14:textId="77777777" w:rsidR="009A06CB" w:rsidRPr="009844F6" w:rsidRDefault="009A06CB">
      <w:pPr>
        <w:pStyle w:val="ListParagraph"/>
        <w:rPr>
          <w:ins w:id="6087" w:author="rkbansal" w:date="2020-02-15T13:29:00Z"/>
          <w:rPrChange w:id="6088" w:author="rkbansal" w:date="2020-02-17T21:38:00Z">
            <w:rPr>
              <w:ins w:id="6089" w:author="rkbansal" w:date="2020-02-15T13:29:00Z"/>
              <w:rFonts w:eastAsiaTheme="majorEastAsia" w:cstheme="majorBidi"/>
              <w:color w:val="2F5496" w:themeColor="accent1" w:themeShade="BF"/>
              <w:szCs w:val="26"/>
            </w:rPr>
          </w:rPrChange>
        </w:rPr>
        <w:pPrChange w:id="6090" w:author="rkbansal" w:date="2020-02-17T21:43:00Z">
          <w:pPr/>
        </w:pPrChange>
      </w:pPr>
    </w:p>
    <w:p w14:paraId="3727EEE7" w14:textId="1D409ECE" w:rsidR="000F2DCB" w:rsidRDefault="000F2DCB" w:rsidP="000F2DCB">
      <w:pPr>
        <w:pStyle w:val="Heading2"/>
        <w:rPr>
          <w:ins w:id="6091" w:author="rkbansal" w:date="2019-12-28T12:52:00Z"/>
          <w:rFonts w:ascii="Georgia" w:hAnsi="Georgia"/>
          <w:b/>
          <w:sz w:val="28"/>
        </w:rPr>
      </w:pPr>
      <w:ins w:id="6092"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093" w:author="rkbansal" w:date="2019-12-28T13:03:00Z"/>
        </w:rPr>
      </w:pPr>
      <w:ins w:id="6094" w:author="rkbansal" w:date="2019-12-28T12:52:00Z">
        <w:r w:rsidRPr="00144CC6">
          <w:t xml:space="preserve">When we have common configuration variables, classes, </w:t>
        </w:r>
      </w:ins>
      <w:proofErr w:type="spellStart"/>
      <w:ins w:id="6095" w:author="rkbansal" w:date="2020-05-17T20:31:00Z">
        <w:r w:rsidR="00171DAB">
          <w:t>enum</w:t>
        </w:r>
      </w:ins>
      <w:proofErr w:type="spellEnd"/>
      <w:ins w:id="6096" w:author="rkbansal" w:date="2019-12-28T12:52:00Z">
        <w:r w:rsidRPr="00144CC6">
          <w:t xml:space="preserve"> classes, or logic, used by multiple microservices, like the one we had </w:t>
        </w:r>
      </w:ins>
      <w:proofErr w:type="spellStart"/>
      <w:ins w:id="6097" w:author="rkbansal" w:date="2019-12-28T12:53:00Z">
        <w:r w:rsidRPr="00144CC6">
          <w:t>JwtConfig</w:t>
        </w:r>
        <w:proofErr w:type="spellEnd"/>
        <w:r w:rsidRPr="00144CC6">
          <w:t xml:space="preserve">, Status Enum, User Model related classes used in the Authentication Services and User </w:t>
        </w:r>
      </w:ins>
      <w:ins w:id="6098"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099" w:author="rkbansal" w:date="2019-12-28T13:04:00Z"/>
          <w:spacing w:val="-1"/>
          <w:shd w:val="clear" w:color="auto" w:fill="FFFFFF"/>
          <w:rPrChange w:id="6100" w:author="rkbansal" w:date="2020-02-15T13:24:00Z">
            <w:rPr>
              <w:ins w:id="6101" w:author="rkbansal" w:date="2019-12-28T13:04:00Z"/>
              <w:shd w:val="clear" w:color="auto" w:fill="FFFFFF"/>
            </w:rPr>
          </w:rPrChange>
        </w:rPr>
        <w:pPrChange w:id="6102" w:author="rkbansal" w:date="2019-12-28T13:10:00Z">
          <w:pPr/>
        </w:pPrChange>
      </w:pPr>
      <w:ins w:id="6103" w:author="rkbansal" w:date="2019-12-28T13:03:00Z">
        <w:r w:rsidRPr="00144CC6">
          <w:rPr>
            <w:spacing w:val="-1"/>
            <w:shd w:val="clear" w:color="auto" w:fill="FFFFFF"/>
            <w:rPrChange w:id="6104"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105" w:author="rkbansal" w:date="2020-02-15T13:24:00Z">
              <w:rPr>
                <w:shd w:val="clear" w:color="auto" w:fill="FFFFFF"/>
              </w:rPr>
            </w:rPrChange>
          </w:rPr>
          <w:t> file</w:t>
        </w:r>
      </w:ins>
    </w:p>
    <w:p w14:paraId="59C95AEB" w14:textId="30DF7138" w:rsidR="0087633C" w:rsidRDefault="002418C6" w:rsidP="002418C6">
      <w:pPr>
        <w:ind w:left="720"/>
        <w:rPr>
          <w:ins w:id="6106" w:author="rkbansal" w:date="2020-05-17T20:34:00Z"/>
        </w:rPr>
      </w:pPr>
      <w:ins w:id="6107"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108" w:author="rkbansal" w:date="2019-12-28T13:10:00Z"/>
        </w:rPr>
        <w:pPrChange w:id="6109" w:author="rkbansal" w:date="2020-05-17T20:31:00Z">
          <w:pPr/>
        </w:pPrChange>
      </w:pPr>
      <w:ins w:id="6110"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05325" cy="2828925"/>
                      </a:xfrm>
                      <a:prstGeom prst="rect">
                        <a:avLst/>
                      </a:prstGeom>
                    </pic:spPr>
                  </pic:pic>
                </a:graphicData>
              </a:graphic>
            </wp:inline>
          </w:drawing>
        </w:r>
      </w:ins>
    </w:p>
    <w:p w14:paraId="45E83160" w14:textId="784A1D68" w:rsidR="00D949EE" w:rsidRDefault="0087633C" w:rsidP="00A80351">
      <w:pPr>
        <w:pStyle w:val="ListParagraph"/>
        <w:numPr>
          <w:ilvl w:val="0"/>
          <w:numId w:val="19"/>
        </w:numPr>
        <w:rPr>
          <w:ins w:id="6111" w:author="rkbansal" w:date="2019-12-28T13:11:00Z"/>
        </w:rPr>
        <w:pPrChange w:id="6112" w:author="rkbansal" w:date="2020-11-30T22:05:00Z">
          <w:pPr>
            <w:pStyle w:val="ListParagraph"/>
          </w:pPr>
        </w:pPrChange>
      </w:pPr>
      <w:ins w:id="6113" w:author="rkbansal" w:date="2019-12-28T13:10:00Z">
        <w:r>
          <w:t>In Application.properties</w:t>
        </w:r>
      </w:ins>
      <w:ins w:id="6114" w:author="rkbansal" w:date="2020-05-17T20:35:00Z">
        <w:r w:rsidR="00E52E91">
          <w:t xml:space="preserve">, </w:t>
        </w:r>
      </w:ins>
      <w:ins w:id="6115" w:author="rkbansal" w:date="2020-11-30T22:04:00Z">
        <w:r w:rsidR="00A80351">
          <w:t>No need to define anything as it will be used a JAR file in other microserv</w:t>
        </w:r>
      </w:ins>
      <w:ins w:id="6116" w:author="rkbansal" w:date="2020-11-30T22:05:00Z">
        <w:r w:rsidR="00A80351">
          <w:t>ices</w:t>
        </w:r>
      </w:ins>
    </w:p>
    <w:p w14:paraId="43E986F5" w14:textId="77777777" w:rsidR="009D3528" w:rsidRDefault="009D3528" w:rsidP="009D3528">
      <w:pPr>
        <w:pStyle w:val="ListParagraph"/>
        <w:numPr>
          <w:ilvl w:val="0"/>
          <w:numId w:val="19"/>
        </w:numPr>
        <w:rPr>
          <w:ins w:id="6117" w:author="rkbansal" w:date="2019-12-28T13:14:00Z"/>
        </w:rPr>
      </w:pPr>
      <w:ins w:id="6118" w:author="rkbansal" w:date="2019-12-28T13:13:00Z">
        <w:r>
          <w:t xml:space="preserve">Put all the </w:t>
        </w:r>
      </w:ins>
    </w:p>
    <w:p w14:paraId="0A7AE5CB" w14:textId="77777777" w:rsidR="009D3528" w:rsidRDefault="009D3528" w:rsidP="009D3528">
      <w:pPr>
        <w:pStyle w:val="ListParagraph"/>
        <w:numPr>
          <w:ilvl w:val="1"/>
          <w:numId w:val="19"/>
        </w:numPr>
        <w:rPr>
          <w:ins w:id="6119" w:author="rkbansal" w:date="2019-12-28T13:14:00Z"/>
        </w:rPr>
      </w:pPr>
      <w:ins w:id="6120" w:author="rkbansal" w:date="2019-12-28T13:14:00Z">
        <w:r>
          <w:t>common configuration variables,</w:t>
        </w:r>
      </w:ins>
    </w:p>
    <w:p w14:paraId="30D72D28" w14:textId="77777777" w:rsidR="009D3528" w:rsidRDefault="009D3528" w:rsidP="009D3528">
      <w:pPr>
        <w:pStyle w:val="ListParagraph"/>
        <w:numPr>
          <w:ilvl w:val="1"/>
          <w:numId w:val="19"/>
        </w:numPr>
        <w:rPr>
          <w:ins w:id="6121" w:author="rkbansal" w:date="2019-12-28T13:14:00Z"/>
        </w:rPr>
      </w:pPr>
      <w:ins w:id="6122" w:author="rkbansal" w:date="2019-12-28T13:14:00Z">
        <w:r>
          <w:t xml:space="preserve"> classes, </w:t>
        </w:r>
        <w:proofErr w:type="spellStart"/>
        <w:r>
          <w:t>enum</w:t>
        </w:r>
        <w:proofErr w:type="spellEnd"/>
        <w:r>
          <w:t xml:space="preserve"> classes, or logic, used by multiple microservices, </w:t>
        </w:r>
      </w:ins>
    </w:p>
    <w:p w14:paraId="30574511" w14:textId="4762C836" w:rsidR="009D3528" w:rsidRDefault="009D3528" w:rsidP="009D3528">
      <w:pPr>
        <w:pStyle w:val="ListParagraph"/>
        <w:numPr>
          <w:ilvl w:val="1"/>
          <w:numId w:val="19"/>
        </w:numPr>
        <w:rPr>
          <w:ins w:id="6123" w:author="rkbansal" w:date="2020-05-17T21:35:00Z"/>
        </w:rPr>
      </w:pPr>
      <w:ins w:id="6124" w:author="rkbansal" w:date="2019-12-28T13:14:00Z">
        <w:r>
          <w:t xml:space="preserve">like the one we had </w:t>
        </w:r>
        <w:proofErr w:type="spellStart"/>
        <w:r>
          <w:t>JwtConfig</w:t>
        </w:r>
        <w:proofErr w:type="spellEnd"/>
        <w:r>
          <w:t>,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125" w:author="rkbansal" w:date="2019-12-28T13:17:00Z"/>
        </w:rPr>
      </w:pPr>
      <w:ins w:id="6126" w:author="rkbansal" w:date="2020-05-17T21:35:00Z">
        <w:r>
          <w:lastRenderedPageBreak/>
          <w:t xml:space="preserve">Model classes of </w:t>
        </w:r>
      </w:ins>
      <w:ins w:id="6127" w:author="rkbansal" w:date="2020-05-17T21:36:00Z">
        <w:r>
          <w:t>all the microservices.</w:t>
        </w:r>
      </w:ins>
    </w:p>
    <w:p w14:paraId="0C5A0C1C" w14:textId="421684A7" w:rsidR="009E6746" w:rsidRPr="0087295E" w:rsidRDefault="009E6746" w:rsidP="009E6746">
      <w:pPr>
        <w:pStyle w:val="ListParagraph"/>
        <w:numPr>
          <w:ilvl w:val="0"/>
          <w:numId w:val="19"/>
        </w:numPr>
        <w:rPr>
          <w:ins w:id="6128" w:author="rkbansal" w:date="2019-12-28T13:18:00Z"/>
          <w:rPrChange w:id="6129" w:author="rkbansal" w:date="2020-02-15T13:27:00Z">
            <w:rPr>
              <w:ins w:id="6130" w:author="rkbansal" w:date="2019-12-28T13:18:00Z"/>
              <w:spacing w:val="-1"/>
              <w:sz w:val="32"/>
              <w:szCs w:val="32"/>
              <w:shd w:val="clear" w:color="auto" w:fill="FFFFFF"/>
            </w:rPr>
          </w:rPrChange>
        </w:rPr>
      </w:pPr>
      <w:ins w:id="6131" w:author="rkbansal" w:date="2019-12-28T13:17:00Z">
        <w:r w:rsidRPr="0087295E">
          <w:rPr>
            <w:spacing w:val="-1"/>
            <w:shd w:val="clear" w:color="auto" w:fill="FFFFFF"/>
            <w:rPrChange w:id="6132" w:author="rkbansal" w:date="2020-02-15T13:27:00Z">
              <w:rPr>
                <w:spacing w:val="-1"/>
                <w:sz w:val="32"/>
                <w:szCs w:val="32"/>
                <w:shd w:val="clear" w:color="auto" w:fill="FFFFFF"/>
              </w:rPr>
            </w:rPrChange>
          </w:rPr>
          <w:t>Now, to be able to call </w:t>
        </w:r>
        <w:proofErr w:type="spellStart"/>
        <w:r w:rsidRPr="0087295E">
          <w:rPr>
            <w:rStyle w:val="HTMLCode"/>
            <w:rFonts w:eastAsiaTheme="majorEastAsia"/>
            <w:spacing w:val="-1"/>
            <w:sz w:val="24"/>
            <w:szCs w:val="24"/>
          </w:rPr>
          <w:t>JwtConfig</w:t>
        </w:r>
        <w:proofErr w:type="spellEnd"/>
        <w:r w:rsidRPr="0087295E">
          <w:rPr>
            <w:spacing w:val="-1"/>
            <w:shd w:val="clear" w:color="auto" w:fill="FFFFFF"/>
            <w:rPrChange w:id="6133" w:author="rkbansal" w:date="2020-02-15T13:27:00Z">
              <w:rPr>
                <w:spacing w:val="-1"/>
                <w:sz w:val="32"/>
                <w:szCs w:val="32"/>
                <w:shd w:val="clear" w:color="auto" w:fill="FFFFFF"/>
              </w:rPr>
            </w:rPrChange>
          </w:rPr>
          <w:t> class</w:t>
        </w:r>
      </w:ins>
      <w:ins w:id="6134" w:author="rkbansal" w:date="2019-12-28T13:18:00Z">
        <w:r w:rsidRPr="0087295E">
          <w:rPr>
            <w:spacing w:val="-1"/>
            <w:shd w:val="clear" w:color="auto" w:fill="FFFFFF"/>
            <w:rPrChange w:id="6135" w:author="rkbansal" w:date="2020-02-15T13:27:00Z">
              <w:rPr>
                <w:spacing w:val="-1"/>
                <w:sz w:val="32"/>
                <w:szCs w:val="32"/>
                <w:shd w:val="clear" w:color="auto" w:fill="FFFFFF"/>
              </w:rPr>
            </w:rPrChange>
          </w:rPr>
          <w:t>,</w:t>
        </w:r>
        <w:r w:rsidRPr="0087295E">
          <w:t xml:space="preserve"> User Model related classes</w:t>
        </w:r>
      </w:ins>
      <w:ins w:id="6136" w:author="rkbansal" w:date="2019-12-28T13:17:00Z">
        <w:r w:rsidRPr="0087295E">
          <w:rPr>
            <w:spacing w:val="-1"/>
            <w:shd w:val="clear" w:color="auto" w:fill="FFFFFF"/>
            <w:rPrChange w:id="6137"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138"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139" w:author="rkbansal" w:date="2019-12-28T13:19:00Z"/>
          <w:rPrChange w:id="6140" w:author="rkbansal" w:date="2020-02-15T13:27:00Z">
            <w:rPr>
              <w:ins w:id="6141" w:author="rkbansal" w:date="2019-12-28T13:19:00Z"/>
              <w:spacing w:val="-1"/>
              <w:sz w:val="32"/>
              <w:szCs w:val="32"/>
              <w:shd w:val="clear" w:color="auto" w:fill="FFFFFF"/>
            </w:rPr>
          </w:rPrChange>
        </w:rPr>
      </w:pPr>
      <w:ins w:id="6142" w:author="rkbansal" w:date="2019-12-28T13:18:00Z">
        <w:r w:rsidRPr="0087295E">
          <w:rPr>
            <w:spacing w:val="-1"/>
            <w:shd w:val="clear" w:color="auto" w:fill="FFFFFF"/>
            <w:rPrChange w:id="6143" w:author="rkbansal" w:date="2020-02-15T13:27:00Z">
              <w:rPr>
                <w:spacing w:val="-1"/>
                <w:sz w:val="32"/>
                <w:szCs w:val="32"/>
                <w:shd w:val="clear" w:color="auto" w:fill="FFFFFF"/>
              </w:rPr>
            </w:rPrChange>
          </w:rPr>
          <w:t>Add the dependency of common-service in auth-service</w:t>
        </w:r>
      </w:ins>
      <w:ins w:id="6144" w:author="rkbansal" w:date="2019-12-28T13:19:00Z">
        <w:r w:rsidRPr="0087295E">
          <w:rPr>
            <w:spacing w:val="-1"/>
            <w:shd w:val="clear" w:color="auto" w:fill="FFFFFF"/>
            <w:rPrChange w:id="6145"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146" w:author="rkbansal" w:date="2019-12-28T13:21:00Z"/>
        </w:rPr>
        <w:pPrChange w:id="6147" w:author="rkbansal" w:date="2019-12-28T13:21:00Z">
          <w:pPr>
            <w:pStyle w:val="ListParagraph"/>
            <w:numPr>
              <w:numId w:val="19"/>
            </w:numPr>
            <w:ind w:hanging="360"/>
          </w:pPr>
        </w:pPrChange>
      </w:pPr>
      <w:ins w:id="6148"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149" w:author="rkbansal" w:date="2020-04-21T17:53:00Z"/>
        </w:rPr>
      </w:pPr>
      <w:ins w:id="6150" w:author="rkbansal" w:date="2019-12-28T13:19:00Z">
        <w:r>
          <w:t>Now we can use the common configurations and classes.</w:t>
        </w:r>
      </w:ins>
    </w:p>
    <w:p w14:paraId="3DCFD92F" w14:textId="77777777" w:rsidR="00F626F3" w:rsidRPr="000F2DCB" w:rsidRDefault="00F626F3">
      <w:pPr>
        <w:pStyle w:val="ListParagraph"/>
        <w:rPr>
          <w:ins w:id="6151" w:author="rkbansal" w:date="2019-12-28T12:50:00Z"/>
          <w:rPrChange w:id="6152" w:author="rkbansal" w:date="2019-12-28T12:52:00Z">
            <w:rPr>
              <w:ins w:id="6153" w:author="rkbansal" w:date="2019-12-28T12:50:00Z"/>
              <w:rFonts w:ascii="Georgia" w:hAnsi="Georgia"/>
              <w:b/>
              <w:sz w:val="28"/>
            </w:rPr>
          </w:rPrChange>
        </w:rPr>
        <w:pPrChange w:id="6154" w:author="rkbansal" w:date="2020-04-21T17:53:00Z">
          <w:pPr>
            <w:pStyle w:val="Heading2"/>
          </w:pPr>
        </w:pPrChange>
      </w:pPr>
    </w:p>
    <w:p w14:paraId="0FF9452F" w14:textId="77777777" w:rsidR="00693592" w:rsidRDefault="00F626F3" w:rsidP="00CC3C0A">
      <w:pPr>
        <w:pStyle w:val="Heading3"/>
        <w:rPr>
          <w:ins w:id="6155" w:author="rkbansal" w:date="2020-04-21T17:55:00Z"/>
          <w:b/>
          <w:bCs/>
        </w:rPr>
      </w:pPr>
      <w:ins w:id="6156" w:author="rkbansal" w:date="2020-04-21T17:53:00Z">
        <w:r w:rsidRPr="00CC3C0A">
          <w:rPr>
            <w:b/>
            <w:bCs/>
            <w:sz w:val="36"/>
            <w:szCs w:val="36"/>
            <w:rPrChange w:id="6157" w:author="rkbansal" w:date="2020-04-21T17:54:00Z">
              <w:rPr/>
            </w:rPrChange>
          </w:rPr>
          <w:t>Exception Handling</w:t>
        </w:r>
      </w:ins>
    </w:p>
    <w:p w14:paraId="20210737" w14:textId="77777777" w:rsidR="009B2C6E" w:rsidRDefault="00693592" w:rsidP="00693592">
      <w:pPr>
        <w:rPr>
          <w:ins w:id="6158" w:author="rkbansal" w:date="2020-04-21T17:57:00Z"/>
          <w:shd w:val="clear" w:color="auto" w:fill="FFFFFF"/>
        </w:rPr>
      </w:pPr>
      <w:ins w:id="6159"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160" w:author="rkbansal" w:date="2020-04-21T17:57:00Z"/>
          <w:b/>
          <w:bCs/>
          <w:sz w:val="28"/>
          <w:szCs w:val="28"/>
          <w:rPrChange w:id="6161" w:author="rkbansal" w:date="2020-04-21T19:44:00Z">
            <w:rPr>
              <w:ins w:id="6162" w:author="rkbansal" w:date="2020-04-21T17:57:00Z"/>
            </w:rPr>
          </w:rPrChange>
        </w:rPr>
        <w:pPrChange w:id="6163" w:author="rkbansal" w:date="2020-04-21T19:44:00Z">
          <w:pPr>
            <w:pStyle w:val="Heading2"/>
            <w:spacing w:before="480" w:after="480" w:line="525" w:lineRule="atLeast"/>
            <w:textAlignment w:val="baseline"/>
          </w:pPr>
        </w:pPrChange>
      </w:pPr>
      <w:ins w:id="6164" w:author="rkbansal" w:date="2020-04-21T17:57:00Z">
        <w:r w:rsidRPr="00EB4F74">
          <w:rPr>
            <w:b/>
            <w:bCs/>
            <w:i w:val="0"/>
            <w:iCs w:val="0"/>
            <w:sz w:val="28"/>
            <w:szCs w:val="28"/>
            <w:rPrChange w:id="6165"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166" w:author="rkbansal" w:date="2020-04-21T17:57:00Z"/>
          <w:rFonts w:ascii="Georgia" w:hAnsi="Georgia"/>
          <w:color w:val="262D3D"/>
          <w:sz w:val="27"/>
          <w:szCs w:val="27"/>
        </w:rPr>
      </w:pPr>
      <w:ins w:id="6167"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168" w:author="rkbansal" w:date="2020-04-21T17:58:00Z"/>
          <w:b/>
          <w:bCs/>
        </w:rPr>
      </w:pPr>
      <w:ins w:id="6169"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170" w:author="rkbansal" w:date="2020-04-21T17:58:00Z"/>
          <w:rFonts w:eastAsia="Times New Roman" w:cs="Times New Roman"/>
          <w:color w:val="262D3D"/>
          <w:sz w:val="27"/>
          <w:szCs w:val="27"/>
          <w:lang w:eastAsia="en-IN"/>
        </w:rPr>
      </w:pPr>
      <w:ins w:id="6171"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172" w:author="rkbansal" w:date="2020-04-21T17:58:00Z"/>
          <w:rFonts w:eastAsia="Times New Roman" w:cs="Times New Roman"/>
          <w:color w:val="262D3D"/>
          <w:sz w:val="27"/>
          <w:szCs w:val="27"/>
          <w:lang w:eastAsia="en-IN"/>
        </w:rPr>
      </w:pPr>
      <w:ins w:id="6173"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w:t>
        </w:r>
        <w:proofErr w:type="spellStart"/>
        <w:r w:rsidRPr="009B682F">
          <w:rPr>
            <w:rFonts w:eastAsia="Times New Roman" w:cs="Times New Roman"/>
            <w:color w:val="262D3D"/>
            <w:sz w:val="27"/>
            <w:szCs w:val="27"/>
            <w:lang w:eastAsia="en-IN"/>
          </w:rPr>
          <w:t>aaa</w:t>
        </w:r>
        <w:proofErr w:type="spellEnd"/>
        <w:r w:rsidRPr="009B682F">
          <w:rPr>
            <w:rFonts w:eastAsia="Times New Roman" w:cs="Times New Roman"/>
            <w:color w:val="262D3D"/>
            <w:sz w:val="27"/>
            <w:szCs w:val="27"/>
            <w:lang w:eastAsia="en-IN"/>
          </w:rPr>
          <w:t>”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174"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175"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176" w:author="rkbansal" w:date="2020-04-21T17:59:00Z"/>
          <w:rFonts w:eastAsia="Times New Roman" w:cs="Times New Roman"/>
          <w:color w:val="262D3D"/>
          <w:sz w:val="27"/>
          <w:szCs w:val="27"/>
          <w:lang w:eastAsia="en-IN"/>
        </w:rPr>
      </w:pPr>
      <w:ins w:id="6177"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178" w:author="rkbansal" w:date="2020-04-21T17:58:00Z"/>
          <w:rFonts w:eastAsia="Times New Roman" w:cs="Times New Roman"/>
          <w:color w:val="262D3D"/>
          <w:sz w:val="27"/>
          <w:szCs w:val="27"/>
          <w:lang w:eastAsia="en-IN"/>
        </w:rPr>
      </w:pPr>
      <w:ins w:id="6179"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180" w:author="rkbansal" w:date="2020-04-21T17:58:00Z"/>
          <w:rFonts w:eastAsia="Times New Roman" w:cs="Times New Roman"/>
          <w:color w:val="262D3D"/>
          <w:sz w:val="27"/>
          <w:szCs w:val="27"/>
          <w:lang w:eastAsia="en-IN"/>
        </w:rPr>
      </w:pPr>
      <w:ins w:id="6181"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proofErr w:type="spellStart"/>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proofErr w:type="spellEnd"/>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w:t>
        </w:r>
        <w:r w:rsidRPr="009B682F">
          <w:rPr>
            <w:rFonts w:eastAsia="Times New Roman" w:cs="Times New Roman"/>
            <w:color w:val="262D3D"/>
            <w:sz w:val="27"/>
            <w:szCs w:val="27"/>
            <w:lang w:eastAsia="en-IN"/>
          </w:rPr>
          <w:lastRenderedPageBreak/>
          <w:t>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182" w:author="rkbansal" w:date="2020-04-21T18:01:00Z"/>
          <w:rFonts w:ascii="Georgia" w:hAnsi="Georgia"/>
          <w:color w:val="262D3D"/>
          <w:sz w:val="27"/>
          <w:szCs w:val="27"/>
        </w:rPr>
      </w:pPr>
      <w:ins w:id="6183" w:author="rkbansal" w:date="2020-02-15T13:27:00Z">
        <w:r w:rsidRPr="00CC3C0A">
          <w:rPr>
            <w:b/>
            <w:bCs/>
            <w:rPrChange w:id="6184" w:author="rkbansal" w:date="2020-04-21T17:54:00Z">
              <w:rPr/>
            </w:rPrChange>
          </w:rPr>
          <w:br w:type="page"/>
        </w:r>
      </w:ins>
      <w:ins w:id="6185"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proofErr w:type="spellStart"/>
        <w:r w:rsidR="002B5FC7" w:rsidRPr="002B5FC7">
          <w:rPr>
            <w:rFonts w:ascii="Courier New" w:hAnsi="Courier New" w:cs="Courier New"/>
            <w:color w:val="455065"/>
            <w:sz w:val="21"/>
            <w:szCs w:val="21"/>
            <w:bdr w:val="single" w:sz="6" w:space="3" w:color="EBECED" w:frame="1"/>
            <w:shd w:val="clear" w:color="auto" w:fill="FBFBFB"/>
          </w:rPr>
          <w:t>DefaultErrorAttributes</w:t>
        </w:r>
        <w:proofErr w:type="spellEnd"/>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186" w:author="rkbansal" w:date="2020-04-21T18:01:00Z"/>
          <w:rFonts w:eastAsia="Times New Roman" w:cs="Times New Roman"/>
          <w:color w:val="262D3D"/>
          <w:sz w:val="27"/>
          <w:szCs w:val="27"/>
          <w:lang w:eastAsia="en-IN"/>
        </w:rPr>
      </w:pPr>
      <w:ins w:id="6187"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188" w:author="rkbansal" w:date="2020-04-21T18:01:00Z"/>
          <w:b/>
          <w:bCs/>
          <w:color w:val="2F5496" w:themeColor="accent1" w:themeShade="BF"/>
          <w:szCs w:val="26"/>
        </w:rPr>
      </w:pPr>
      <w:ins w:id="6189"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190" w:author="rkbansal" w:date="2020-04-21T18:02:00Z"/>
          <w:color w:val="262D3D"/>
          <w:shd w:val="clear" w:color="auto" w:fill="FFFFFF"/>
        </w:rPr>
      </w:pPr>
      <w:ins w:id="6191"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6192" w:author="rkbansal" w:date="2020-04-21T18:02:00Z">
        <w:r>
          <w:rPr>
            <w:color w:val="262D3D"/>
            <w:shd w:val="clear" w:color="auto" w:fill="FFFFFF"/>
          </w:rPr>
          <w:t xml:space="preserve">associated classes </w:t>
        </w:r>
      </w:ins>
      <w:ins w:id="6193"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194" w:author="rkbansal" w:date="2020-02-15T13:27:00Z"/>
          <w:b/>
          <w:bCs/>
          <w:color w:val="2F5496" w:themeColor="accent1" w:themeShade="BF"/>
          <w:szCs w:val="26"/>
          <w:rPrChange w:id="6195" w:author="rkbansal" w:date="2020-04-21T17:54:00Z">
            <w:rPr>
              <w:ins w:id="6196" w:author="rkbansal" w:date="2020-02-15T13:27:00Z"/>
              <w:color w:val="2F5496" w:themeColor="accent1" w:themeShade="BF"/>
              <w:szCs w:val="26"/>
            </w:rPr>
          </w:rPrChange>
        </w:rPr>
      </w:pPr>
      <w:ins w:id="6197"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198" w:author="rkbansal" w:date="2020-04-21T19:37:00Z"/>
          <w:b/>
          <w:sz w:val="28"/>
        </w:rPr>
      </w:pPr>
      <w:ins w:id="6199" w:author="rkbansal" w:date="2020-04-21T19:37:00Z">
        <w:r>
          <w:rPr>
            <w:b/>
            <w:sz w:val="28"/>
          </w:rPr>
          <w:t>ApiError Class:</w:t>
        </w:r>
      </w:ins>
    </w:p>
    <w:p w14:paraId="7EB2DFC3" w14:textId="23241E68" w:rsidR="00424FB4" w:rsidRDefault="00424FB4">
      <w:pPr>
        <w:rPr>
          <w:ins w:id="6200" w:author="rkbansal" w:date="2020-04-21T18:02:00Z"/>
          <w:rFonts w:eastAsiaTheme="majorEastAsia" w:cstheme="majorBidi"/>
          <w:b/>
          <w:color w:val="2F5496" w:themeColor="accent1" w:themeShade="BF"/>
          <w:sz w:val="28"/>
          <w:szCs w:val="26"/>
        </w:rPr>
      </w:pPr>
      <w:ins w:id="6201"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2" w:author="rkbansal" w:date="2020-04-21T19:40:00Z"/>
          <w:rFonts w:ascii="Georgia" w:hAnsi="Georgia"/>
          <w:color w:val="262D3D"/>
        </w:rPr>
      </w:pPr>
      <w:ins w:id="620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4" w:author="rkbansal" w:date="2020-04-21T19:40:00Z"/>
          <w:rFonts w:ascii="Georgia" w:hAnsi="Georgia"/>
          <w:color w:val="262D3D"/>
        </w:rPr>
      </w:pPr>
      <w:ins w:id="620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6" w:author="rkbansal" w:date="2020-04-21T19:40:00Z"/>
          <w:rFonts w:ascii="Georgia" w:hAnsi="Georgia"/>
          <w:color w:val="262D3D"/>
        </w:rPr>
      </w:pPr>
      <w:ins w:id="620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8" w:author="rkbansal" w:date="2020-04-21T19:40:00Z"/>
          <w:rFonts w:ascii="Georgia" w:hAnsi="Georgia"/>
          <w:color w:val="262D3D"/>
        </w:rPr>
      </w:pPr>
      <w:ins w:id="6209"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debugMessage</w:t>
        </w:r>
        <w:proofErr w:type="spellEnd"/>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10" w:author="rkbansal" w:date="2020-04-21T19:40:00Z"/>
          <w:rFonts w:ascii="Georgia" w:hAnsi="Georgia"/>
          <w:color w:val="262D3D"/>
        </w:rPr>
      </w:pPr>
      <w:ins w:id="6211"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subErrors</w:t>
        </w:r>
        <w:proofErr w:type="spellEnd"/>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proofErr w:type="spellStart"/>
        <w:r>
          <w:rPr>
            <w:rStyle w:val="HTMLCode"/>
            <w:rFonts w:eastAsiaTheme="majorEastAsia"/>
            <w:color w:val="455065"/>
            <w:sz w:val="21"/>
            <w:szCs w:val="21"/>
            <w:bdr w:val="single" w:sz="6" w:space="3" w:color="EBECED" w:frame="1"/>
            <w:shd w:val="clear" w:color="auto" w:fill="FBFBFB"/>
          </w:rPr>
          <w:t>ApiSubError</w:t>
        </w:r>
        <w:proofErr w:type="spellEnd"/>
        <w:r>
          <w:rPr>
            <w:rFonts w:ascii="Georgia" w:hAnsi="Georgia"/>
            <w:color w:val="262D3D"/>
          </w:rPr>
          <w:t> class is used to encapsulate those.</w:t>
        </w:r>
      </w:ins>
    </w:p>
    <w:p w14:paraId="0980233D" w14:textId="77777777" w:rsidR="00EB4F74" w:rsidRDefault="00EB4F74">
      <w:pPr>
        <w:rPr>
          <w:ins w:id="6212" w:author="rkbansal" w:date="2020-04-21T19:42:00Z"/>
          <w:b/>
          <w:sz w:val="28"/>
        </w:rPr>
      </w:pPr>
      <w:ins w:id="6213"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214" w:author="rkbansal" w:date="2020-04-21T19:42:00Z"/>
          <w:b/>
          <w:sz w:val="28"/>
        </w:rPr>
      </w:pPr>
      <w:ins w:id="6215"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216" w:author="rkbansal" w:date="2020-04-21T19:42:00Z"/>
          <w:rFonts w:eastAsia="Times New Roman" w:cs="Times New Roman"/>
          <w:color w:val="262D3D"/>
          <w:sz w:val="27"/>
          <w:szCs w:val="27"/>
          <w:lang w:eastAsia="en-IN"/>
        </w:rPr>
      </w:pPr>
      <w:ins w:id="6217" w:author="rkbansal" w:date="2020-04-21T19:42:00Z">
        <w:r w:rsidRPr="00EB4F74">
          <w:rPr>
            <w:rFonts w:eastAsia="Times New Roman" w:cs="Times New Roman"/>
            <w:color w:val="262D3D"/>
            <w:sz w:val="27"/>
            <w:szCs w:val="27"/>
            <w:lang w:eastAsia="en-IN"/>
          </w:rPr>
          <w:t>So then the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proofErr w:type="spellEnd"/>
        <w:r w:rsidRPr="00EB4F74">
          <w:rPr>
            <w:rFonts w:eastAsia="Times New Roman" w:cs="Times New Roman"/>
            <w:color w:val="262D3D"/>
            <w:sz w:val="27"/>
            <w:szCs w:val="27"/>
            <w:lang w:eastAsia="en-IN"/>
          </w:rPr>
          <w:t> is a class that extends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proofErr w:type="spellEnd"/>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218" w:author="rkbansal" w:date="2020-04-21T19:42:00Z"/>
          <w:rFonts w:eastAsia="Times New Roman" w:cs="Times New Roman"/>
          <w:color w:val="262D3D"/>
          <w:sz w:val="27"/>
          <w:szCs w:val="27"/>
          <w:lang w:eastAsia="en-IN"/>
        </w:rPr>
      </w:pPr>
      <w:ins w:id="6219"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220" w:author="rkbansal" w:date="2020-04-21T19:42:00Z"/>
          <w:rFonts w:eastAsia="Times New Roman" w:cs="Times New Roman"/>
          <w:color w:val="262D3D"/>
          <w:sz w:val="27"/>
          <w:szCs w:val="27"/>
          <w:lang w:eastAsia="en-IN"/>
        </w:rPr>
      </w:pPr>
      <w:ins w:id="6221"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222" w:author="rkbansal" w:date="2020-04-21T19:43:00Z"/>
          <w:b/>
          <w:sz w:val="28"/>
        </w:rPr>
      </w:pPr>
      <w:ins w:id="6223"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224" w:author="rkbansal" w:date="2020-04-21T19:43:00Z"/>
          <w:b/>
          <w:bCs/>
          <w:sz w:val="28"/>
          <w:szCs w:val="28"/>
          <w:rPrChange w:id="6225" w:author="rkbansal" w:date="2020-04-21T19:44:00Z">
            <w:rPr>
              <w:ins w:id="6226" w:author="rkbansal" w:date="2020-04-21T19:43:00Z"/>
            </w:rPr>
          </w:rPrChange>
        </w:rPr>
        <w:pPrChange w:id="6227" w:author="rkbansal" w:date="2020-04-21T19:44:00Z">
          <w:pPr>
            <w:pStyle w:val="Heading2"/>
            <w:spacing w:before="480" w:after="480" w:line="525" w:lineRule="atLeast"/>
            <w:textAlignment w:val="baseline"/>
          </w:pPr>
        </w:pPrChange>
      </w:pPr>
      <w:ins w:id="6228" w:author="rkbansal" w:date="2020-04-21T19:43:00Z">
        <w:r w:rsidRPr="00EB4F74">
          <w:rPr>
            <w:b/>
            <w:bCs/>
            <w:i w:val="0"/>
            <w:iCs w:val="0"/>
            <w:sz w:val="28"/>
            <w:szCs w:val="28"/>
            <w:rPrChange w:id="6229"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230" w:author="rkbansal" w:date="2020-04-21T19:43:00Z"/>
          <w:rFonts w:ascii="Georgia" w:hAnsi="Georgia"/>
          <w:color w:val="262D3D"/>
          <w:sz w:val="27"/>
          <w:szCs w:val="27"/>
        </w:rPr>
      </w:pPr>
      <w:ins w:id="6231"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232" w:author="rkbansal" w:date="2020-04-21T19:43:00Z"/>
          <w:rFonts w:ascii="Georgia" w:hAnsi="Georgia"/>
          <w:color w:val="262D3D"/>
          <w:sz w:val="27"/>
          <w:szCs w:val="27"/>
        </w:rPr>
      </w:pPr>
      <w:ins w:id="6233"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RestController</w:t>
        </w:r>
        <w:proofErr w:type="spellEnd"/>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234" w:author="rkbansal" w:date="2020-04-21T19:43:00Z"/>
          <w:rFonts w:ascii="Georgia" w:hAnsi="Georgia"/>
          <w:color w:val="262D3D"/>
          <w:sz w:val="27"/>
          <w:szCs w:val="27"/>
        </w:rPr>
      </w:pPr>
      <w:ins w:id="623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ExceptionHandler</w:t>
        </w:r>
        <w:proofErr w:type="spellEnd"/>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236" w:author="rkbansal" w:date="2020-04-21T19:43:00Z"/>
          <w:rFonts w:ascii="Georgia" w:hAnsi="Georgia"/>
          <w:color w:val="262D3D"/>
          <w:sz w:val="27"/>
          <w:szCs w:val="27"/>
        </w:rPr>
      </w:pPr>
      <w:ins w:id="6237"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ControllerAdvice</w:t>
        </w:r>
        <w:proofErr w:type="spellEnd"/>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proofErr w:type="spellStart"/>
        <w:r>
          <w:rPr>
            <w:rStyle w:val="HTMLCode"/>
            <w:rFonts w:eastAsiaTheme="majorEastAsia"/>
            <w:color w:val="455065"/>
            <w:sz w:val="21"/>
            <w:szCs w:val="21"/>
            <w:bdr w:val="single" w:sz="6" w:space="3" w:color="EBECED" w:frame="1"/>
            <w:shd w:val="clear" w:color="auto" w:fill="FBFBFB"/>
          </w:rPr>
          <w:t>basePackageClasses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and </w:t>
        </w:r>
        <w:proofErr w:type="spellStart"/>
        <w:r>
          <w:rPr>
            <w:rStyle w:val="HTMLCode"/>
            <w:rFonts w:eastAsiaTheme="majorEastAsia"/>
            <w:color w:val="455065"/>
            <w:sz w:val="21"/>
            <w:szCs w:val="21"/>
            <w:bdr w:val="single" w:sz="6" w:space="3" w:color="EBECED" w:frame="1"/>
            <w:shd w:val="clear" w:color="auto" w:fill="FBFBFB"/>
          </w:rPr>
          <w:t>basePackages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If no selectors are provided, then the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238" w:author="rkbansal" w:date="2020-04-21T23:45:00Z"/>
          <w:rFonts w:ascii="Georgia" w:hAnsi="Georgia"/>
          <w:color w:val="262D3D"/>
          <w:sz w:val="27"/>
          <w:szCs w:val="27"/>
        </w:rPr>
      </w:pPr>
      <w:ins w:id="6239"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240" w:author="rkbansal" w:date="2020-04-21T23:45:00Z"/>
          <w:b/>
          <w:bCs/>
          <w:sz w:val="28"/>
          <w:szCs w:val="28"/>
          <w:rPrChange w:id="6241" w:author="rkbansal" w:date="2020-04-21T23:48:00Z">
            <w:rPr>
              <w:ins w:id="6242" w:author="rkbansal" w:date="2020-04-21T23:45:00Z"/>
            </w:rPr>
          </w:rPrChange>
        </w:rPr>
        <w:pPrChange w:id="6243" w:author="rkbansal" w:date="2020-04-21T23:48:00Z">
          <w:pPr>
            <w:pStyle w:val="Heading2"/>
            <w:spacing w:before="480" w:after="480" w:line="525" w:lineRule="atLeast"/>
            <w:textAlignment w:val="baseline"/>
          </w:pPr>
        </w:pPrChange>
      </w:pPr>
      <w:ins w:id="6244" w:author="rkbansal" w:date="2020-04-21T23:45:00Z">
        <w:r w:rsidRPr="00F26480">
          <w:rPr>
            <w:b/>
            <w:bCs/>
            <w:i w:val="0"/>
            <w:iCs w:val="0"/>
            <w:sz w:val="28"/>
            <w:szCs w:val="28"/>
            <w:rPrChange w:id="6245"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246" w:author="rkbansal" w:date="2020-04-21T23:47:00Z"/>
          <w:rFonts w:ascii="Georgia" w:hAnsi="Georgia"/>
          <w:color w:val="262D3D"/>
          <w:sz w:val="27"/>
          <w:szCs w:val="27"/>
        </w:rPr>
      </w:pPr>
      <w:ins w:id="6247"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248" w:author="rkbansal" w:date="2020-04-21T23:47:00Z"/>
          <w:rFonts w:eastAsia="Times New Roman" w:cs="Times New Roman"/>
          <w:color w:val="262D3D"/>
          <w:sz w:val="27"/>
          <w:szCs w:val="27"/>
          <w:lang w:eastAsia="en-IN"/>
        </w:rPr>
      </w:pPr>
      <w:ins w:id="6249"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and it must extend from Spring Boot’s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We’ll be extending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250" w:author="rkbansal" w:date="2020-04-21T23:47:00Z"/>
          <w:rFonts w:eastAsia="Times New Roman" w:cs="Times New Roman"/>
          <w:color w:val="262D3D"/>
          <w:sz w:val="27"/>
          <w:szCs w:val="27"/>
          <w:lang w:eastAsia="en-IN"/>
        </w:rPr>
      </w:pPr>
      <w:ins w:id="6251" w:author="rkbansal" w:date="2020-04-21T23:47:00Z">
        <w:r w:rsidRPr="00FD4F82">
          <w:rPr>
            <w:rFonts w:eastAsia="Times New Roman" w:cs="Times New Roman"/>
            <w:color w:val="262D3D"/>
            <w:sz w:val="27"/>
            <w:szCs w:val="27"/>
            <w:lang w:eastAsia="en-IN"/>
          </w:rPr>
          <w:t xml:space="preserve">Overriding Exceptions Handled In </w:t>
        </w:r>
        <w:proofErr w:type="spellStart"/>
        <w:r w:rsidRPr="00FD4F82">
          <w:rPr>
            <w:rFonts w:eastAsia="Times New Roman" w:cs="Times New Roman"/>
            <w:color w:val="262D3D"/>
            <w:sz w:val="27"/>
            <w:szCs w:val="27"/>
            <w:lang w:eastAsia="en-IN"/>
          </w:rPr>
          <w:t>ResponseEntityExceptionHandler</w:t>
        </w:r>
        <w:proofErr w:type="spellEnd"/>
      </w:ins>
    </w:p>
    <w:p w14:paraId="32778099" w14:textId="77777777" w:rsidR="00FD4F82" w:rsidRPr="00FD4F82" w:rsidRDefault="00FD4F82" w:rsidP="00FD4F82">
      <w:pPr>
        <w:spacing w:after="0" w:line="450" w:lineRule="atLeast"/>
        <w:textAlignment w:val="baseline"/>
        <w:rPr>
          <w:ins w:id="6252" w:author="rkbansal" w:date="2020-04-21T23:47:00Z"/>
          <w:rFonts w:eastAsia="Times New Roman" w:cs="Times New Roman"/>
          <w:color w:val="262D3D"/>
          <w:sz w:val="27"/>
          <w:szCs w:val="27"/>
          <w:lang w:eastAsia="en-IN"/>
        </w:rPr>
      </w:pPr>
      <w:ins w:id="6253" w:author="rkbansal" w:date="2020-04-21T23:47:00Z">
        <w:r w:rsidRPr="00FD4F82">
          <w:rPr>
            <w:rFonts w:eastAsia="Times New Roman" w:cs="Times New Roman"/>
            <w:color w:val="262D3D"/>
            <w:sz w:val="27"/>
            <w:szCs w:val="27"/>
            <w:lang w:eastAsia="en-IN"/>
          </w:rPr>
          <w:t>If you take a look into the source code of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to handle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proofErr w:type="spellEnd"/>
        <w:r w:rsidRPr="00FD4F82">
          <w:rPr>
            <w:rFonts w:eastAsia="Times New Roman" w:cs="Times New Roman"/>
            <w:color w:val="262D3D"/>
            <w:sz w:val="27"/>
            <w:szCs w:val="27"/>
            <w:lang w:eastAsia="en-IN"/>
          </w:rPr>
          <w:t> exceptions. We just have to override the method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in our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254" w:author="rkbansal" w:date="2020-04-21T23:50:00Z"/>
          <w:rFonts w:ascii="Georgia" w:hAnsi="Georgia"/>
          <w:color w:val="262D3D"/>
          <w:sz w:val="27"/>
          <w:szCs w:val="27"/>
        </w:rPr>
      </w:pPr>
      <w:ins w:id="6255"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256" w:author="rkbansal" w:date="2020-04-21T23:50:00Z"/>
          <w:rFonts w:ascii="Georgia" w:hAnsi="Georgia"/>
          <w:color w:val="262D3D"/>
          <w:shd w:val="clear" w:color="auto" w:fill="FFFFFF"/>
        </w:rPr>
      </w:pPr>
      <w:ins w:id="6257" w:author="rkbansal" w:date="2020-04-21T23:50:00Z">
        <w:r>
          <w:rPr>
            <w:rFonts w:ascii="Georgia" w:hAnsi="Georgia"/>
            <w:color w:val="262D3D"/>
            <w:shd w:val="clear" w:color="auto" w:fill="FFFFFF"/>
          </w:rPr>
          <w:t>We have declared that in case of a </w:t>
        </w:r>
        <w:proofErr w:type="spellStart"/>
        <w:r>
          <w:rPr>
            <w:rStyle w:val="HTMLCode"/>
            <w:rFonts w:eastAsiaTheme="majorEastAsia"/>
            <w:color w:val="455065"/>
            <w:sz w:val="21"/>
            <w:szCs w:val="21"/>
            <w:bdr w:val="single" w:sz="6" w:space="3" w:color="EBECED" w:frame="1"/>
            <w:shd w:val="clear" w:color="auto" w:fill="FBFBFB"/>
          </w:rPr>
          <w:t>HttpMessageNotReadableException</w:t>
        </w:r>
        <w:proofErr w:type="spellEnd"/>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258" w:author="rkbansal" w:date="2020-04-21T23:50:00Z"/>
          <w:rFonts w:ascii="Georgia" w:hAnsi="Georgia"/>
          <w:color w:val="262D3D"/>
          <w:sz w:val="27"/>
          <w:szCs w:val="27"/>
        </w:rPr>
      </w:pPr>
      <w:ins w:id="6259"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260" w:author="rkbansal" w:date="2020-04-21T23:50:00Z"/>
          <w:b/>
          <w:bCs/>
          <w:sz w:val="28"/>
          <w:szCs w:val="28"/>
          <w:rPrChange w:id="6261" w:author="rkbansal" w:date="2020-04-21T23:51:00Z">
            <w:rPr>
              <w:ins w:id="6262" w:author="rkbansal" w:date="2020-04-21T23:50:00Z"/>
            </w:rPr>
          </w:rPrChange>
        </w:rPr>
        <w:pPrChange w:id="6263" w:author="rkbansal" w:date="2020-04-21T23:51:00Z">
          <w:pPr>
            <w:pStyle w:val="Heading3"/>
            <w:spacing w:before="480" w:after="480" w:line="450" w:lineRule="atLeast"/>
            <w:textAlignment w:val="baseline"/>
          </w:pPr>
        </w:pPrChange>
      </w:pPr>
      <w:ins w:id="6264" w:author="rkbansal" w:date="2020-04-21T23:50:00Z">
        <w:r w:rsidRPr="00B22671">
          <w:rPr>
            <w:b/>
            <w:bCs/>
            <w:sz w:val="28"/>
            <w:szCs w:val="28"/>
            <w:rPrChange w:id="6265" w:author="rkbansal" w:date="2020-04-21T23:51:00Z">
              <w:rPr/>
            </w:rPrChange>
          </w:rPr>
          <w:t xml:space="preserve">Handling </w:t>
        </w:r>
      </w:ins>
      <w:ins w:id="6266" w:author="rkbansal" w:date="2020-04-21T23:59:00Z">
        <w:r w:rsidR="007267E6">
          <w:rPr>
            <w:b/>
            <w:bCs/>
            <w:sz w:val="28"/>
            <w:szCs w:val="28"/>
          </w:rPr>
          <w:t xml:space="preserve">Rest </w:t>
        </w:r>
      </w:ins>
      <w:ins w:id="6267" w:author="rkbansal" w:date="2020-04-21T23:50:00Z">
        <w:r w:rsidRPr="00B22671">
          <w:rPr>
            <w:b/>
            <w:bCs/>
            <w:sz w:val="28"/>
            <w:szCs w:val="28"/>
            <w:rPrChange w:id="6268"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269" w:author="rkbansal" w:date="2020-04-21T23:50:00Z"/>
          <w:rFonts w:ascii="Georgia" w:hAnsi="Georgia"/>
          <w:color w:val="262D3D"/>
          <w:sz w:val="27"/>
          <w:szCs w:val="27"/>
        </w:rPr>
      </w:pPr>
      <w:ins w:id="6270" w:author="rkbansal" w:date="2020-04-21T23:50:00Z">
        <w:r>
          <w:rPr>
            <w:rFonts w:ascii="Georgia" w:hAnsi="Georgia"/>
            <w:color w:val="262D3D"/>
            <w:sz w:val="27"/>
            <w:szCs w:val="27"/>
          </w:rPr>
          <w:t>Now we’ll see how to create a method that handles an exception that is not yet declared inside Spring Boot’s </w:t>
        </w:r>
        <w:proofErr w:type="spellStart"/>
        <w:r>
          <w:rPr>
            <w:rStyle w:val="HTMLCode"/>
            <w:rFonts w:eastAsiaTheme="majorEastAsia"/>
            <w:color w:val="455065"/>
            <w:sz w:val="21"/>
            <w:szCs w:val="21"/>
            <w:bdr w:val="single" w:sz="6" w:space="3" w:color="EBECED" w:frame="1"/>
            <w:shd w:val="clear" w:color="auto" w:fill="FBFBFB"/>
          </w:rPr>
          <w:t>ResponseEntityExceptionHandler</w:t>
        </w:r>
        <w:proofErr w:type="spellEnd"/>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271" w:author="rkbansal" w:date="2020-04-21T23:50:00Z"/>
          <w:rFonts w:ascii="Georgia" w:hAnsi="Georgia"/>
          <w:color w:val="262D3D"/>
          <w:sz w:val="27"/>
          <w:szCs w:val="27"/>
        </w:rPr>
      </w:pPr>
      <w:ins w:id="6272"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proofErr w:type="spellStart"/>
        <w:r>
          <w:rPr>
            <w:rStyle w:val="HTMLCode"/>
            <w:rFonts w:eastAsiaTheme="majorEastAsia"/>
            <w:color w:val="455065"/>
            <w:sz w:val="21"/>
            <w:szCs w:val="21"/>
            <w:bdr w:val="single" w:sz="6" w:space="3" w:color="EBECED" w:frame="1"/>
            <w:shd w:val="clear" w:color="auto" w:fill="FBFBFB"/>
          </w:rPr>
          <w:t>CrudRepository.findOne</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273" w:author="rkbansal" w:date="2020-04-21T23:50:00Z"/>
          <w:rFonts w:ascii="Georgia" w:hAnsi="Georgia"/>
          <w:color w:val="262D3D"/>
          <w:sz w:val="27"/>
          <w:szCs w:val="27"/>
        </w:rPr>
      </w:pPr>
      <w:ins w:id="6274"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proofErr w:type="spellStart"/>
        <w:r>
          <w:rPr>
            <w:rStyle w:val="HTMLCode"/>
            <w:rFonts w:eastAsiaTheme="majorEastAsia"/>
            <w:color w:val="455065"/>
            <w:sz w:val="21"/>
            <w:szCs w:val="21"/>
            <w:bdr w:val="single" w:sz="6" w:space="3" w:color="EBECED" w:frame="1"/>
            <w:shd w:val="clear" w:color="auto" w:fill="FBFBFB"/>
          </w:rPr>
          <w:t>javax.persistence.EntityNotFoundException</w:t>
        </w:r>
        <w:proofErr w:type="spellEnd"/>
        <w:r>
          <w:rPr>
            <w:rFonts w:ascii="Georgia" w:hAnsi="Georgia"/>
            <w:color w:val="262D3D"/>
            <w:sz w:val="27"/>
            <w:szCs w:val="27"/>
          </w:rPr>
          <w:t>, as it provides some constructors that ease the object creation, and one may choose to handle the </w:t>
        </w:r>
        <w:proofErr w:type="spellStart"/>
        <w:r>
          <w:rPr>
            <w:rStyle w:val="HTMLCode"/>
            <w:rFonts w:eastAsiaTheme="majorEastAsia"/>
            <w:color w:val="455065"/>
            <w:sz w:val="21"/>
            <w:szCs w:val="21"/>
            <w:bdr w:val="single" w:sz="6" w:space="3" w:color="EBECED" w:frame="1"/>
            <w:shd w:val="clear" w:color="auto" w:fill="FBFBFB"/>
          </w:rPr>
          <w:t>javax.persistence</w:t>
        </w:r>
        <w:proofErr w:type="spellEnd"/>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275" w:author="rkbansal" w:date="2020-04-21T19:43:00Z"/>
          <w:rFonts w:ascii="Georgia" w:hAnsi="Georgia"/>
          <w:color w:val="262D3D"/>
          <w:sz w:val="27"/>
          <w:szCs w:val="27"/>
        </w:rPr>
      </w:pPr>
      <w:ins w:id="6276"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277" w:author="rkbansal" w:date="2020-04-21T19:40:00Z"/>
          <w:b/>
          <w:sz w:val="28"/>
          <w:rPrChange w:id="6278" w:author="rkbansal" w:date="2020-04-21T23:55:00Z">
            <w:rPr>
              <w:ins w:id="6279"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280" w:author="rkbansal" w:date="2020-04-22T15:38:00Z"/>
          <w:color w:val="262D3D"/>
          <w:shd w:val="clear" w:color="auto" w:fill="FFFFFF"/>
        </w:rPr>
      </w:pPr>
      <w:ins w:id="6281" w:author="rkbansal" w:date="2020-04-21T23:56:00Z">
        <w:r>
          <w:rPr>
            <w:color w:val="262D3D"/>
            <w:shd w:val="clear" w:color="auto" w:fill="FFFFFF"/>
          </w:rPr>
          <w:t>That said, let’s create an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proofErr w:type="spellStart"/>
        <w:r>
          <w:rPr>
            <w:rStyle w:val="HTMLCode"/>
            <w:rFonts w:eastAsiaTheme="majorEastAsia"/>
            <w:color w:val="455065"/>
            <w:sz w:val="21"/>
            <w:szCs w:val="21"/>
            <w:bdr w:val="single" w:sz="6" w:space="3" w:color="EBECED" w:frame="1"/>
            <w:shd w:val="clear" w:color="auto" w:fill="FBFBFB"/>
          </w:rPr>
          <w:t>RestExceptionHandler</w:t>
        </w:r>
        <w:proofErr w:type="spellEnd"/>
        <w:r>
          <w:rPr>
            <w:color w:val="262D3D"/>
            <w:shd w:val="clear" w:color="auto" w:fill="FFFFFF"/>
          </w:rPr>
          <w:t> class. To do that, create a method called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proofErr w:type="spellStart"/>
        <w:r>
          <w:rPr>
            <w:rStyle w:val="HTMLCode"/>
            <w:rFonts w:eastAsiaTheme="majorEastAsia"/>
            <w:color w:val="455065"/>
            <w:sz w:val="21"/>
            <w:szCs w:val="21"/>
            <w:bdr w:val="single" w:sz="6" w:space="3" w:color="EBECED" w:frame="1"/>
            <w:shd w:val="clear" w:color="auto" w:fill="FBFBFB"/>
          </w:rPr>
          <w:t>EntityNotFoundException.class</w:t>
        </w:r>
        <w:proofErr w:type="spellEnd"/>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proofErr w:type="spellStart"/>
        <w:r>
          <w:rPr>
            <w:rStyle w:val="HTMLCode"/>
            <w:rFonts w:eastAsiaTheme="majorEastAsia"/>
            <w:color w:val="455065"/>
            <w:sz w:val="21"/>
            <w:szCs w:val="21"/>
            <w:bdr w:val="single" w:sz="6" w:space="3" w:color="EBECED" w:frame="1"/>
            <w:shd w:val="clear" w:color="auto" w:fill="FBFBFB"/>
          </w:rPr>
          <w:t>WebRequest</w:t>
        </w:r>
        <w:proofErr w:type="spellEnd"/>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color w:val="262D3D"/>
            <w:shd w:val="clear" w:color="auto" w:fill="FFFFFF"/>
          </w:rPr>
          <w:t> method.</w:t>
        </w:r>
      </w:ins>
    </w:p>
    <w:p w14:paraId="45FA31AD" w14:textId="7DDB7176" w:rsidR="00913740" w:rsidRDefault="00913740">
      <w:pPr>
        <w:rPr>
          <w:ins w:id="6282" w:author="rkbansal" w:date="2020-04-22T15:38:00Z"/>
          <w:color w:val="262D3D"/>
          <w:shd w:val="clear" w:color="auto" w:fill="FFFFFF"/>
        </w:rPr>
      </w:pPr>
      <w:ins w:id="6283" w:author="rkbansal" w:date="2020-04-22T15:38:00Z">
        <w:r>
          <w:rPr>
            <w:color w:val="262D3D"/>
            <w:shd w:val="clear" w:color="auto" w:fill="FFFFFF"/>
          </w:rPr>
          <w:t>S</w:t>
        </w:r>
      </w:ins>
      <w:ins w:id="6284" w:author="rkbansal" w:date="2020-04-22T15:39:00Z">
        <w:r>
          <w:rPr>
            <w:color w:val="262D3D"/>
            <w:shd w:val="clear" w:color="auto" w:fill="FFFFFF"/>
          </w:rPr>
          <w:t xml:space="preserve">ource Code of the </w:t>
        </w:r>
      </w:ins>
      <w:ins w:id="6285" w:author="rkbansal" w:date="2020-04-25T15:26:00Z">
        <w:r w:rsidR="00837257">
          <w:rPr>
            <w:color w:val="262D3D"/>
            <w:shd w:val="clear" w:color="auto" w:fill="FFFFFF"/>
          </w:rPr>
          <w:t>Custom exception</w:t>
        </w:r>
        <w:r w:rsidR="00B5104D">
          <w:rPr>
            <w:color w:val="262D3D"/>
            <w:shd w:val="clear" w:color="auto" w:fill="FFFFFF"/>
          </w:rPr>
          <w:t xml:space="preserve"> </w:t>
        </w:r>
      </w:ins>
      <w:ins w:id="6286"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287" w:author="rkbansal" w:date="2020-04-25T15:27:00Z"/>
          <w:b/>
          <w:bCs/>
          <w:shd w:val="clear" w:color="auto" w:fill="FFFFFF"/>
          <w:rPrChange w:id="6288" w:author="rkbansal" w:date="2020-04-25T15:28:00Z">
            <w:rPr>
              <w:ins w:id="6289" w:author="rkbansal" w:date="2020-04-25T15:27:00Z"/>
              <w:b/>
              <w:bCs/>
              <w:color w:val="262D3D"/>
              <w:shd w:val="clear" w:color="auto" w:fill="FFFFFF"/>
            </w:rPr>
          </w:rPrChange>
        </w:rPr>
        <w:pPrChange w:id="6290" w:author="rkbansal" w:date="2020-04-25T15:28:00Z">
          <w:pPr>
            <w:pStyle w:val="ListParagraph"/>
            <w:numPr>
              <w:numId w:val="19"/>
            </w:numPr>
            <w:ind w:hanging="360"/>
          </w:pPr>
        </w:pPrChange>
      </w:pPr>
      <w:ins w:id="6291" w:author="rkbansal" w:date="2020-04-22T15:38:00Z">
        <w:r w:rsidRPr="005C4336">
          <w:rPr>
            <w:rFonts w:eastAsiaTheme="minorHAnsi"/>
            <w:b/>
            <w:bCs/>
            <w:shd w:val="clear" w:color="auto" w:fill="FFFFFF"/>
            <w:rPrChange w:id="6292"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293" w:author="rkbansal" w:date="2020-04-25T15:28:00Z">
              <w:rPr>
                <w:color w:val="262D3D"/>
                <w:shd w:val="clear" w:color="auto" w:fill="FFFFFF"/>
              </w:rPr>
            </w:rPrChange>
          </w:rPr>
          <w:t> </w:t>
        </w:r>
      </w:ins>
    </w:p>
    <w:p w14:paraId="323C1AF3" w14:textId="0B8ED581" w:rsidR="00496A03" w:rsidRPr="006E18BE" w:rsidRDefault="00496A03">
      <w:pPr>
        <w:pStyle w:val="ListParagraph"/>
        <w:rPr>
          <w:ins w:id="6294" w:author="rkbansal" w:date="2020-04-22T15:38:00Z"/>
          <w:color w:val="262D3D"/>
          <w:shd w:val="clear" w:color="auto" w:fill="FFFFFF"/>
        </w:rPr>
        <w:pPrChange w:id="6295" w:author="rkbansal" w:date="2020-04-22T15:40:00Z">
          <w:pPr/>
        </w:pPrChange>
      </w:pPr>
      <w:ins w:id="6296"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297" w:author="rkbansal" w:date="2020-04-25T15:30:00Z"/>
          <w:b/>
          <w:bCs/>
          <w:shd w:val="clear" w:color="auto" w:fill="FFFFFF"/>
          <w:rPrChange w:id="6298" w:author="rkbansal" w:date="2020-04-25T15:30:00Z">
            <w:rPr>
              <w:ins w:id="6299" w:author="rkbansal" w:date="2020-04-25T15:30:00Z"/>
              <w:b/>
              <w:bCs/>
              <w:color w:val="262D3D"/>
              <w:shd w:val="clear" w:color="auto" w:fill="FFFFFF"/>
            </w:rPr>
          </w:rPrChange>
        </w:rPr>
        <w:pPrChange w:id="6300" w:author="rkbansal" w:date="2020-04-25T15:30:00Z">
          <w:pPr>
            <w:pStyle w:val="ListParagraph"/>
            <w:numPr>
              <w:ilvl w:val="1"/>
              <w:numId w:val="19"/>
            </w:numPr>
            <w:ind w:left="924" w:hanging="357"/>
          </w:pPr>
        </w:pPrChange>
      </w:pPr>
      <w:ins w:id="6301" w:author="rkbansal" w:date="2020-04-25T15:29:00Z">
        <w:r w:rsidRPr="002F7AB3">
          <w:rPr>
            <w:b/>
            <w:bCs/>
            <w:shd w:val="clear" w:color="auto" w:fill="FFFFFF"/>
            <w:rPrChange w:id="6302"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303" w:author="rkbansal" w:date="2020-04-25T15:29:00Z"/>
          <w:color w:val="262D3D"/>
          <w:shd w:val="clear" w:color="auto" w:fill="FFFFFF"/>
          <w:rPrChange w:id="6304" w:author="rkbansal" w:date="2020-04-25T15:29:00Z">
            <w:rPr>
              <w:ins w:id="6305" w:author="rkbansal" w:date="2020-04-25T15:29:00Z"/>
              <w:b/>
              <w:bCs/>
              <w:color w:val="262D3D"/>
              <w:shd w:val="clear" w:color="auto" w:fill="FFFFFF"/>
            </w:rPr>
          </w:rPrChange>
        </w:rPr>
        <w:pPrChange w:id="6306" w:author="rkbansal" w:date="2020-04-25T15:30:00Z">
          <w:pPr>
            <w:pStyle w:val="ListParagraph"/>
            <w:numPr>
              <w:ilvl w:val="1"/>
              <w:numId w:val="19"/>
            </w:numPr>
            <w:ind w:left="1440" w:hanging="360"/>
          </w:pPr>
        </w:pPrChange>
      </w:pPr>
      <w:ins w:id="6307"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308" w:author="rkbansal" w:date="2020-04-25T15:29:00Z"/>
          <w:color w:val="262D3D"/>
          <w:shd w:val="clear" w:color="auto" w:fill="FFFFFF"/>
        </w:rPr>
        <w:pPrChange w:id="6309" w:author="rkbansal" w:date="2020-04-25T15:29:00Z">
          <w:pPr>
            <w:pStyle w:val="ListParagraph"/>
            <w:numPr>
              <w:numId w:val="19"/>
            </w:numPr>
            <w:ind w:hanging="360"/>
          </w:pPr>
        </w:pPrChange>
      </w:pPr>
    </w:p>
    <w:p w14:paraId="1B121CF9" w14:textId="77777777" w:rsidR="005C4336" w:rsidRDefault="005C4336">
      <w:pPr>
        <w:pStyle w:val="ListParagraph"/>
        <w:rPr>
          <w:ins w:id="6310" w:author="rkbansal" w:date="2020-04-25T15:29:00Z"/>
          <w:b/>
          <w:bCs/>
          <w:color w:val="262D3D"/>
          <w:shd w:val="clear" w:color="auto" w:fill="FFFFFF"/>
        </w:rPr>
        <w:pPrChange w:id="6311"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312" w:author="rkbansal" w:date="2020-04-21T23:57:00Z"/>
          <w:b/>
          <w:bCs/>
          <w:color w:val="262D3D"/>
          <w:shd w:val="clear" w:color="auto" w:fill="FFFFFF"/>
          <w:rPrChange w:id="6313" w:author="rkbansal" w:date="2020-04-22T15:39:00Z">
            <w:rPr>
              <w:ins w:id="6314" w:author="rkbansal" w:date="2020-04-21T23:57:00Z"/>
              <w:color w:val="262D3D"/>
              <w:shd w:val="clear" w:color="auto" w:fill="FFFFFF"/>
            </w:rPr>
          </w:rPrChange>
        </w:rPr>
        <w:pPrChange w:id="6315" w:author="rkbansal" w:date="2020-04-22T15:39:00Z">
          <w:pPr/>
        </w:pPrChange>
      </w:pPr>
      <w:proofErr w:type="spellStart"/>
      <w:ins w:id="6316" w:author="rkbansal" w:date="2020-04-22T15:38:00Z">
        <w:r w:rsidRPr="006E18BE">
          <w:rPr>
            <w:b/>
            <w:bCs/>
            <w:color w:val="262D3D"/>
            <w:shd w:val="clear" w:color="auto" w:fill="FFFFFF"/>
            <w:rPrChange w:id="6317" w:author="rkbansal" w:date="2020-04-22T15:39:00Z">
              <w:rPr>
                <w:color w:val="262D3D"/>
                <w:shd w:val="clear" w:color="auto" w:fill="FFFFFF"/>
              </w:rPr>
            </w:rPrChange>
          </w:rPr>
          <w:t>RestExceptionHandler</w:t>
        </w:r>
      </w:ins>
      <w:proofErr w:type="spellEnd"/>
    </w:p>
    <w:p w14:paraId="5035B09A" w14:textId="6C525C4F" w:rsidR="007267E6" w:rsidRDefault="00C17E40">
      <w:pPr>
        <w:rPr>
          <w:ins w:id="6318" w:author="rkbansal" w:date="2020-04-21T23:58:00Z"/>
          <w:b/>
          <w:sz w:val="28"/>
        </w:rPr>
      </w:pPr>
      <w:ins w:id="6319"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320" w:author="rkbansal" w:date="2020-04-21T23:58:00Z"/>
          <w:color w:val="262D3D"/>
          <w:shd w:val="clear" w:color="auto" w:fill="FFFFFF"/>
        </w:rPr>
      </w:pPr>
      <w:ins w:id="6321" w:author="rkbansal" w:date="2020-04-21T23:58:00Z">
        <w:r>
          <w:rPr>
            <w:color w:val="262D3D"/>
            <w:shd w:val="clear" w:color="auto" w:fill="FFFFFF"/>
          </w:rPr>
          <w:t>Great! In the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322" w:author="rkbansal" w:date="2020-04-21T23:58:00Z"/>
          <w:color w:val="262D3D"/>
          <w:shd w:val="clear" w:color="auto" w:fill="FFFFFF"/>
        </w:rPr>
      </w:pPr>
      <w:ins w:id="6323"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324" w:author="rkbansal" w:date="2020-04-22T00:05:00Z"/>
          <w:b/>
          <w:bCs/>
          <w:sz w:val="28"/>
          <w:szCs w:val="28"/>
        </w:rPr>
      </w:pPr>
      <w:ins w:id="6325"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326" w:author="rkbansal" w:date="2020-04-22T00:05:00Z"/>
          <w:spacing w:val="-3"/>
          <w:sz w:val="26"/>
          <w:szCs w:val="26"/>
          <w:shd w:val="clear" w:color="auto" w:fill="FFFFFF"/>
          <w:rPrChange w:id="6327" w:author="rkbansal" w:date="2020-04-22T00:06:00Z">
            <w:rPr>
              <w:ins w:id="6328" w:author="rkbansal" w:date="2020-04-22T00:05:00Z"/>
              <w:rFonts w:ascii="Roboto" w:hAnsi="Roboto"/>
              <w:spacing w:val="-3"/>
              <w:sz w:val="26"/>
              <w:szCs w:val="26"/>
              <w:shd w:val="clear" w:color="auto" w:fill="FFFFFF"/>
            </w:rPr>
          </w:rPrChange>
        </w:rPr>
      </w:pPr>
      <w:proofErr w:type="spellStart"/>
      <w:ins w:id="6329" w:author="rkbansal" w:date="2020-04-22T00:05:00Z">
        <w:r w:rsidRPr="00133514">
          <w:rPr>
            <w:spacing w:val="-3"/>
            <w:sz w:val="26"/>
            <w:szCs w:val="26"/>
            <w:shd w:val="clear" w:color="auto" w:fill="FFFFFF"/>
            <w:rPrChange w:id="6330" w:author="rkbansal" w:date="2020-04-22T00:06:00Z">
              <w:rPr>
                <w:rFonts w:ascii="Roboto" w:hAnsi="Roboto"/>
                <w:spacing w:val="-3"/>
                <w:sz w:val="26"/>
                <w:szCs w:val="26"/>
                <w:shd w:val="clear" w:color="auto" w:fill="FFFFFF"/>
              </w:rPr>
            </w:rPrChange>
          </w:rPr>
          <w:t>OpenFeign’s</w:t>
        </w:r>
        <w:proofErr w:type="spellEnd"/>
        <w:r w:rsidRPr="00133514">
          <w:rPr>
            <w:spacing w:val="-3"/>
            <w:sz w:val="26"/>
            <w:szCs w:val="26"/>
            <w:shd w:val="clear" w:color="auto" w:fill="FFFFFF"/>
            <w:rPrChange w:id="6331" w:author="rkbansal" w:date="2020-04-22T00:06:00Z">
              <w:rPr>
                <w:rFonts w:ascii="Roboto" w:hAnsi="Roboto"/>
                <w:spacing w:val="-3"/>
                <w:sz w:val="26"/>
                <w:szCs w:val="26"/>
                <w:shd w:val="clear" w:color="auto" w:fill="FFFFFF"/>
              </w:rPr>
            </w:rPrChange>
          </w:rPr>
          <w:t xml:space="preserve">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332" w:author="rkbansal" w:date="2020-04-22T00:05:00Z"/>
          <w:i/>
          <w:iCs/>
          <w:color w:val="7A2518"/>
          <w:shd w:val="clear" w:color="auto" w:fill="FFFFFF"/>
        </w:rPr>
      </w:pPr>
      <w:ins w:id="6333"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334" w:author="rkbansal" w:date="2020-04-22T00:05:00Z"/>
        </w:rPr>
      </w:pPr>
      <w:ins w:id="6335"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336" w:author="rkbansal" w:date="2020-04-22T00:06:00Z"/>
          <w:rFonts w:eastAsia="Times New Roman" w:cs="Times New Roman"/>
          <w:spacing w:val="-2"/>
          <w:lang w:eastAsia="en-IN"/>
          <w:rPrChange w:id="6337" w:author="rkbansal" w:date="2020-04-22T00:06:00Z">
            <w:rPr>
              <w:ins w:id="6338" w:author="rkbansal" w:date="2020-04-22T00:06:00Z"/>
              <w:rFonts w:ascii="inherit" w:eastAsia="Times New Roman" w:hAnsi="inherit" w:cs="Times New Roman"/>
              <w:spacing w:val="-2"/>
              <w:lang w:eastAsia="en-IN"/>
            </w:rPr>
          </w:rPrChange>
        </w:rPr>
      </w:pPr>
      <w:ins w:id="6339" w:author="rkbansal" w:date="2020-04-22T00:06:00Z">
        <w:r w:rsidRPr="00133514">
          <w:rPr>
            <w:rFonts w:eastAsia="Times New Roman" w:cs="Times New Roman"/>
            <w:spacing w:val="-2"/>
            <w:lang w:eastAsia="en-IN"/>
            <w:rPrChange w:id="6340"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341"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342"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343" w:author="rkbansal" w:date="2020-04-22T00:08:00Z"/>
          <w:rFonts w:eastAsia="Times New Roman" w:cs="Times New Roman"/>
          <w:spacing w:val="-2"/>
          <w:lang w:eastAsia="en-IN"/>
        </w:rPr>
      </w:pPr>
      <w:ins w:id="6344" w:author="rkbansal" w:date="2020-04-22T00:06:00Z">
        <w:r w:rsidRPr="00133514">
          <w:rPr>
            <w:rFonts w:eastAsia="Times New Roman" w:cs="Times New Roman"/>
            <w:spacing w:val="-2"/>
            <w:lang w:eastAsia="en-IN"/>
            <w:rPrChange w:id="6345" w:author="rkbansal" w:date="2020-04-22T00:06:00Z">
              <w:rPr>
                <w:rFonts w:ascii="inherit" w:eastAsia="Times New Roman" w:hAnsi="inherit" w:cs="Times New Roman"/>
                <w:spacing w:val="-2"/>
                <w:lang w:eastAsia="en-IN"/>
              </w:rPr>
            </w:rPrChange>
          </w:rPr>
          <w:t xml:space="preserve">In order to propagate the actual error message to the client, we can write our custom </w:t>
        </w:r>
        <w:proofErr w:type="spellStart"/>
        <w:r w:rsidRPr="00133514">
          <w:rPr>
            <w:rFonts w:eastAsia="Times New Roman" w:cs="Times New Roman"/>
            <w:spacing w:val="-2"/>
            <w:lang w:eastAsia="en-IN"/>
            <w:rPrChange w:id="6346" w:author="rkbansal" w:date="2020-04-22T00:06:00Z">
              <w:rPr>
                <w:rFonts w:ascii="inherit" w:eastAsia="Times New Roman" w:hAnsi="inherit" w:cs="Times New Roman"/>
                <w:spacing w:val="-2"/>
                <w:lang w:eastAsia="en-IN"/>
              </w:rPr>
            </w:rPrChange>
          </w:rPr>
          <w:t>ExceptionHandler</w:t>
        </w:r>
        <w:proofErr w:type="spellEnd"/>
        <w:r w:rsidRPr="00133514">
          <w:rPr>
            <w:rFonts w:eastAsia="Times New Roman" w:cs="Times New Roman"/>
            <w:spacing w:val="-2"/>
            <w:lang w:eastAsia="en-IN"/>
            <w:rPrChange w:id="6347" w:author="rkbansal" w:date="2020-04-22T00:06:00Z">
              <w:rPr>
                <w:rFonts w:ascii="inherit" w:eastAsia="Times New Roman" w:hAnsi="inherit" w:cs="Times New Roman"/>
                <w:spacing w:val="-2"/>
                <w:lang w:eastAsia="en-IN"/>
              </w:rPr>
            </w:rPrChange>
          </w:rPr>
          <w:t xml:space="preserve"> using a </w:t>
        </w:r>
        <w:proofErr w:type="spellStart"/>
        <w:r w:rsidRPr="00133514">
          <w:rPr>
            <w:rFonts w:eastAsia="Times New Roman" w:cs="Times New Roman"/>
            <w:spacing w:val="-2"/>
            <w:lang w:eastAsia="en-IN"/>
            <w:rPrChange w:id="6348" w:author="rkbansal" w:date="2020-04-22T00:06:00Z">
              <w:rPr>
                <w:rFonts w:ascii="inherit" w:eastAsia="Times New Roman" w:hAnsi="inherit" w:cs="Times New Roman"/>
                <w:spacing w:val="-2"/>
                <w:lang w:eastAsia="en-IN"/>
              </w:rPr>
            </w:rPrChange>
          </w:rPr>
          <w:t>ControllerAdvice</w:t>
        </w:r>
        <w:proofErr w:type="spellEnd"/>
        <w:r w:rsidRPr="00133514">
          <w:rPr>
            <w:rFonts w:eastAsia="Times New Roman" w:cs="Times New Roman"/>
            <w:spacing w:val="-2"/>
            <w:lang w:eastAsia="en-IN"/>
            <w:rPrChange w:id="6349" w:author="rkbansal" w:date="2020-04-22T00:06:00Z">
              <w:rPr>
                <w:rFonts w:ascii="inherit" w:eastAsia="Times New Roman" w:hAnsi="inherit" w:cs="Times New Roman"/>
                <w:spacing w:val="-2"/>
                <w:lang w:eastAsia="en-IN"/>
              </w:rPr>
            </w:rPrChange>
          </w:rPr>
          <w:t>.</w:t>
        </w:r>
      </w:ins>
    </w:p>
    <w:p w14:paraId="46203D2D" w14:textId="78666849" w:rsidR="00133514" w:rsidRDefault="00133514" w:rsidP="00133514">
      <w:pPr>
        <w:shd w:val="clear" w:color="auto" w:fill="FFFFFF"/>
        <w:spacing w:before="100" w:beforeAutospacing="1" w:after="100" w:afterAutospacing="1" w:line="240" w:lineRule="auto"/>
        <w:rPr>
          <w:ins w:id="6350" w:author="rkbansal" w:date="2020-04-22T00:08:00Z"/>
          <w:rFonts w:eastAsia="Times New Roman" w:cs="Times New Roman"/>
          <w:spacing w:val="-2"/>
          <w:lang w:eastAsia="en-IN"/>
        </w:rPr>
      </w:pPr>
      <w:ins w:id="6351"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352" w:author="rkbansal" w:date="2020-04-22T00:10:00Z"/>
          <w:rFonts w:eastAsia="Times New Roman" w:cs="Times New Roman"/>
          <w:spacing w:val="-2"/>
          <w:lang w:eastAsia="en-IN"/>
        </w:rPr>
      </w:pPr>
      <w:ins w:id="6353"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354" w:author="rkbansal" w:date="2020-04-22T00:06:00Z"/>
          <w:rFonts w:eastAsia="Times New Roman" w:cs="Times New Roman"/>
          <w:spacing w:val="-2"/>
          <w:lang w:eastAsia="en-IN"/>
          <w:rPrChange w:id="6355" w:author="rkbansal" w:date="2020-04-22T00:06:00Z">
            <w:rPr>
              <w:ins w:id="6356" w:author="rkbansal" w:date="2020-04-22T00:06:00Z"/>
              <w:rFonts w:ascii="inherit" w:eastAsia="Times New Roman" w:hAnsi="inherit" w:cs="Times New Roman"/>
              <w:spacing w:val="-2"/>
              <w:lang w:eastAsia="en-IN"/>
            </w:rPr>
          </w:rPrChange>
        </w:rPr>
      </w:pPr>
      <w:ins w:id="6357"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358" w:author="rkbansal" w:date="2020-04-22T00:00:00Z"/>
          <w:rPrChange w:id="6359" w:author="rkbansal" w:date="2020-04-22T00:05:00Z">
            <w:rPr>
              <w:ins w:id="6360" w:author="rkbansal" w:date="2020-04-22T00:00:00Z"/>
              <w:b/>
              <w:bCs/>
              <w:sz w:val="28"/>
              <w:szCs w:val="28"/>
            </w:rPr>
          </w:rPrChange>
        </w:rPr>
        <w:pPrChange w:id="6361" w:author="rkbansal" w:date="2020-04-22T00:05:00Z">
          <w:pPr>
            <w:pStyle w:val="Heading5"/>
          </w:pPr>
        </w:pPrChange>
      </w:pPr>
    </w:p>
    <w:p w14:paraId="5FE48891" w14:textId="65E50919" w:rsidR="002041EA" w:rsidRDefault="002041EA">
      <w:pPr>
        <w:rPr>
          <w:ins w:id="6362" w:author="rkbansal" w:date="2020-04-21T23:55:00Z"/>
          <w:rFonts w:eastAsiaTheme="majorEastAsia" w:cstheme="majorBidi"/>
          <w:b/>
          <w:color w:val="2F5496" w:themeColor="accent1" w:themeShade="BF"/>
          <w:sz w:val="28"/>
          <w:szCs w:val="26"/>
        </w:rPr>
      </w:pPr>
      <w:ins w:id="6363" w:author="rkbansal" w:date="2020-04-21T23:55:00Z">
        <w:r>
          <w:rPr>
            <w:b/>
            <w:sz w:val="28"/>
          </w:rPr>
          <w:br w:type="page"/>
        </w:r>
      </w:ins>
    </w:p>
    <w:p w14:paraId="316FCB38" w14:textId="5614328F" w:rsidR="000D70BE" w:rsidRDefault="00D92041" w:rsidP="000D70BE">
      <w:pPr>
        <w:pStyle w:val="Heading2"/>
        <w:rPr>
          <w:ins w:id="6364" w:author="rkbansal" w:date="2020-01-09T12:08:00Z"/>
          <w:rFonts w:ascii="Georgia" w:hAnsi="Georgia"/>
          <w:b/>
          <w:sz w:val="28"/>
        </w:rPr>
      </w:pPr>
      <w:ins w:id="6365"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366" w:author="rkbansal" w:date="2020-01-09T12:08:00Z"/>
        </w:rPr>
      </w:pPr>
      <w:ins w:id="6367" w:author="rkbansal" w:date="2020-01-09T12:08:00Z">
        <w:r>
          <w:t xml:space="preserve">Create the </w:t>
        </w:r>
      </w:ins>
      <w:ins w:id="6368" w:author="rkbansal" w:date="2020-02-15T13:27:00Z">
        <w:r w:rsidR="00FA42C7">
          <w:t>project</w:t>
        </w:r>
      </w:ins>
      <w:ins w:id="6369"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370" w:author="rkbansal" w:date="2020-01-09T12:08:00Z"/>
        </w:rPr>
        <w:pPrChange w:id="6371" w:author="rkbansal" w:date="2020-01-09T12:09:00Z">
          <w:pPr>
            <w:pStyle w:val="ListParagraph"/>
            <w:numPr>
              <w:numId w:val="22"/>
            </w:numPr>
            <w:ind w:hanging="360"/>
          </w:pPr>
        </w:pPrChange>
      </w:pPr>
      <w:ins w:id="6372" w:author="rkbansal" w:date="2020-01-09T12:08:00Z">
        <w:r w:rsidRPr="00FC7C32">
          <w:t xml:space="preserve">Create the </w:t>
        </w:r>
      </w:ins>
      <w:ins w:id="6373" w:author="rkbansal" w:date="2020-01-09T12:09:00Z">
        <w:r w:rsidR="003D7BF4">
          <w:t>project</w:t>
        </w:r>
      </w:ins>
      <w:ins w:id="6374" w:author="rkbansal" w:date="2020-01-09T12:08:00Z">
        <w:r>
          <w:t>:</w:t>
        </w:r>
      </w:ins>
    </w:p>
    <w:p w14:paraId="193664BA" w14:textId="2822659A" w:rsidR="000D70BE" w:rsidRDefault="000D70BE">
      <w:pPr>
        <w:pStyle w:val="ListParagraph"/>
        <w:numPr>
          <w:ilvl w:val="0"/>
          <w:numId w:val="73"/>
        </w:numPr>
        <w:rPr>
          <w:ins w:id="6375" w:author="rkbansal" w:date="2020-01-09T12:08:00Z"/>
        </w:rPr>
        <w:pPrChange w:id="6376" w:author="rkbansal" w:date="2020-01-09T12:09:00Z">
          <w:pPr>
            <w:pStyle w:val="ListParagraph"/>
            <w:numPr>
              <w:numId w:val="22"/>
            </w:numPr>
            <w:ind w:hanging="360"/>
          </w:pPr>
        </w:pPrChange>
      </w:pPr>
      <w:ins w:id="6377" w:author="rkbansal" w:date="2020-01-09T12:08:00Z">
        <w:r>
          <w:t xml:space="preserve">Update the </w:t>
        </w:r>
      </w:ins>
      <w:ins w:id="6378" w:author="rkbansal" w:date="2020-01-09T12:09:00Z">
        <w:r w:rsidR="003D7BF4">
          <w:t>project</w:t>
        </w:r>
      </w:ins>
      <w:ins w:id="6379"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380" w:author="rkbansal" w:date="2020-01-09T12:09:00Z"/>
        </w:rPr>
      </w:pPr>
      <w:ins w:id="6381" w:author="rkbansal" w:date="2020-01-09T12:08:00Z">
        <w:r>
          <w:t>Get the list of all the</w:t>
        </w:r>
      </w:ins>
      <w:ins w:id="6382" w:author="rkbansal" w:date="2020-01-09T12:09:00Z">
        <w:r w:rsidR="003D7BF4">
          <w:t xml:space="preserve"> project based on the status</w:t>
        </w:r>
      </w:ins>
    </w:p>
    <w:p w14:paraId="2EDB627E" w14:textId="0000C922" w:rsidR="003D7BF4" w:rsidRDefault="003D7BF4">
      <w:pPr>
        <w:pStyle w:val="ListParagraph"/>
        <w:numPr>
          <w:ilvl w:val="0"/>
          <w:numId w:val="73"/>
        </w:numPr>
        <w:rPr>
          <w:ins w:id="6383" w:author="rkbansal" w:date="2020-01-09T12:08:00Z"/>
        </w:rPr>
        <w:pPrChange w:id="6384" w:author="rkbansal" w:date="2020-01-09T12:09:00Z">
          <w:pPr>
            <w:pStyle w:val="ListParagraph"/>
            <w:numPr>
              <w:numId w:val="22"/>
            </w:numPr>
            <w:ind w:hanging="360"/>
          </w:pPr>
        </w:pPrChange>
      </w:pPr>
      <w:ins w:id="6385" w:author="rkbansal" w:date="2020-01-09T12:09:00Z">
        <w:r>
          <w:t>Ge</w:t>
        </w:r>
      </w:ins>
      <w:ins w:id="6386" w:author="rkbansal" w:date="2020-01-09T12:10:00Z">
        <w:r>
          <w:t>t the project based on the project id</w:t>
        </w:r>
      </w:ins>
    </w:p>
    <w:p w14:paraId="12737781" w14:textId="3F160EA5" w:rsidR="000D70BE" w:rsidRDefault="000D70BE">
      <w:pPr>
        <w:pStyle w:val="ListParagraph"/>
        <w:numPr>
          <w:ilvl w:val="0"/>
          <w:numId w:val="73"/>
        </w:numPr>
        <w:rPr>
          <w:ins w:id="6387" w:author="rkbansal" w:date="2020-01-09T12:08:00Z"/>
        </w:rPr>
        <w:pPrChange w:id="6388" w:author="rkbansal" w:date="2020-01-09T12:09:00Z">
          <w:pPr>
            <w:pStyle w:val="ListParagraph"/>
            <w:numPr>
              <w:numId w:val="22"/>
            </w:numPr>
            <w:ind w:hanging="360"/>
          </w:pPr>
        </w:pPrChange>
      </w:pPr>
      <w:ins w:id="6389" w:author="rkbansal" w:date="2020-01-09T12:08:00Z">
        <w:r>
          <w:t xml:space="preserve">Delete the </w:t>
        </w:r>
      </w:ins>
      <w:ins w:id="6390" w:author="rkbansal" w:date="2020-01-09T12:10:00Z">
        <w:r w:rsidR="003D7BF4">
          <w:t>project based on the project id</w:t>
        </w:r>
      </w:ins>
    </w:p>
    <w:p w14:paraId="72BC3D6B" w14:textId="307ECB64" w:rsidR="000D70BE" w:rsidRDefault="000D70BE">
      <w:pPr>
        <w:pStyle w:val="ListParagraph"/>
        <w:rPr>
          <w:ins w:id="6391" w:author="rkbansal" w:date="2020-01-09T12:08:00Z"/>
        </w:rPr>
        <w:pPrChange w:id="6392" w:author="rkbansal" w:date="2020-01-09T12:10:00Z">
          <w:pPr>
            <w:pStyle w:val="ListParagraph"/>
            <w:numPr>
              <w:numId w:val="22"/>
            </w:numPr>
            <w:ind w:hanging="360"/>
          </w:pPr>
        </w:pPrChange>
      </w:pPr>
    </w:p>
    <w:p w14:paraId="528AF9E5" w14:textId="6B2ECC15" w:rsidR="000D70BE" w:rsidRDefault="000D70BE">
      <w:pPr>
        <w:pStyle w:val="ListParagraph"/>
        <w:numPr>
          <w:ilvl w:val="0"/>
          <w:numId w:val="74"/>
        </w:numPr>
        <w:jc w:val="both"/>
        <w:rPr>
          <w:ins w:id="6393" w:author="rkbansal" w:date="2020-03-05T22:46:00Z"/>
        </w:rPr>
      </w:pPr>
      <w:ins w:id="6394" w:author="rkbansal" w:date="2020-01-09T12:08:00Z">
        <w:r>
          <w:t xml:space="preserve">Follow the document to implement </w:t>
        </w:r>
      </w:ins>
      <w:ins w:id="6395" w:author="rkbansal" w:date="2020-01-09T12:10:00Z">
        <w:r w:rsidR="002D4E05">
          <w:t>project</w:t>
        </w:r>
      </w:ins>
      <w:ins w:id="6396"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397" w:author="rkbansal" w:date="2020-04-23T15:33:00Z">
          <w:tblPr>
            <w:tblW w:w="0" w:type="auto"/>
            <w:tblLook w:val="04A0" w:firstRow="1" w:lastRow="0" w:firstColumn="1" w:lastColumn="0" w:noHBand="0" w:noVBand="1"/>
          </w:tblPr>
        </w:tblPrChange>
      </w:tblPr>
      <w:tblGrid>
        <w:gridCol w:w="4508"/>
        <w:gridCol w:w="4508"/>
        <w:tblGridChange w:id="6398">
          <w:tblGrid>
            <w:gridCol w:w="4508"/>
            <w:gridCol w:w="4508"/>
          </w:tblGrid>
        </w:tblGridChange>
      </w:tblGrid>
      <w:tr w:rsidR="000D70BE" w14:paraId="5EF9DB24" w14:textId="77777777" w:rsidTr="008D3715">
        <w:trPr>
          <w:ins w:id="6399" w:author="rkbansal" w:date="2020-01-09T12:08:00Z"/>
        </w:trPr>
        <w:tc>
          <w:tcPr>
            <w:tcW w:w="4508" w:type="dxa"/>
            <w:tcPrChange w:id="6400" w:author="rkbansal" w:date="2020-04-23T15:33:00Z">
              <w:tcPr>
                <w:tcW w:w="4508" w:type="dxa"/>
              </w:tcPr>
            </w:tcPrChange>
          </w:tcPr>
          <w:p w14:paraId="38A1A427" w14:textId="77777777" w:rsidR="000D70BE" w:rsidRDefault="000D70BE" w:rsidP="00AA4966">
            <w:pPr>
              <w:rPr>
                <w:ins w:id="6401" w:author="rkbansal" w:date="2020-01-09T12:08:00Z"/>
              </w:rPr>
            </w:pPr>
            <w:ins w:id="6402" w:author="rkbansal" w:date="2020-01-09T12:08:00Z">
              <w:r>
                <w:t>Database/Schema Name</w:t>
              </w:r>
            </w:ins>
          </w:p>
        </w:tc>
        <w:tc>
          <w:tcPr>
            <w:tcW w:w="4508" w:type="dxa"/>
            <w:tcPrChange w:id="6403" w:author="rkbansal" w:date="2020-04-23T15:33:00Z">
              <w:tcPr>
                <w:tcW w:w="4508" w:type="dxa"/>
              </w:tcPr>
            </w:tcPrChange>
          </w:tcPr>
          <w:p w14:paraId="2C233D77" w14:textId="4EE60970" w:rsidR="000D70BE" w:rsidRDefault="00DD071F" w:rsidP="00AA4966">
            <w:pPr>
              <w:rPr>
                <w:ins w:id="6404" w:author="rkbansal" w:date="2020-01-09T12:08:00Z"/>
              </w:rPr>
            </w:pPr>
            <w:proofErr w:type="spellStart"/>
            <w:ins w:id="6405" w:author="rkbansal" w:date="2020-01-09T12:10:00Z">
              <w:r>
                <w:t>project</w:t>
              </w:r>
            </w:ins>
            <w:ins w:id="6406" w:author="rkbansal" w:date="2020-01-09T12:08:00Z">
              <w:r w:rsidR="000D70BE">
                <w:t>_schema</w:t>
              </w:r>
              <w:proofErr w:type="spellEnd"/>
            </w:ins>
          </w:p>
        </w:tc>
      </w:tr>
      <w:tr w:rsidR="000D70BE" w14:paraId="57EB5C44" w14:textId="77777777" w:rsidTr="008D3715">
        <w:trPr>
          <w:ins w:id="6407" w:author="rkbansal" w:date="2020-01-09T12:08:00Z"/>
        </w:trPr>
        <w:tc>
          <w:tcPr>
            <w:tcW w:w="4508" w:type="dxa"/>
            <w:tcPrChange w:id="6408" w:author="rkbansal" w:date="2020-04-23T15:33:00Z">
              <w:tcPr>
                <w:tcW w:w="4508" w:type="dxa"/>
              </w:tcPr>
            </w:tcPrChange>
          </w:tcPr>
          <w:p w14:paraId="3258D6E9" w14:textId="77777777" w:rsidR="000D70BE" w:rsidRDefault="000D70BE" w:rsidP="00AA4966">
            <w:pPr>
              <w:rPr>
                <w:ins w:id="6409" w:author="rkbansal" w:date="2020-01-09T12:08:00Z"/>
              </w:rPr>
            </w:pPr>
            <w:ins w:id="6410" w:author="rkbansal" w:date="2020-01-09T12:08:00Z">
              <w:r>
                <w:t>User name</w:t>
              </w:r>
            </w:ins>
          </w:p>
        </w:tc>
        <w:tc>
          <w:tcPr>
            <w:tcW w:w="4508" w:type="dxa"/>
            <w:tcPrChange w:id="6411" w:author="rkbansal" w:date="2020-04-23T15:33:00Z">
              <w:tcPr>
                <w:tcW w:w="4508" w:type="dxa"/>
              </w:tcPr>
            </w:tcPrChange>
          </w:tcPr>
          <w:p w14:paraId="15397287" w14:textId="2E09FA03" w:rsidR="000D70BE" w:rsidRDefault="00AA4966" w:rsidP="00AA4966">
            <w:pPr>
              <w:rPr>
                <w:ins w:id="6412" w:author="rkbansal" w:date="2020-01-09T12:08:00Z"/>
              </w:rPr>
            </w:pPr>
            <w:ins w:id="6413" w:author="rkbansal" w:date="2020-01-09T12:11:00Z">
              <w:r>
                <w:t>P</w:t>
              </w:r>
              <w:r w:rsidR="001707FC">
                <w:t>roject</w:t>
              </w:r>
            </w:ins>
          </w:p>
        </w:tc>
      </w:tr>
      <w:tr w:rsidR="000D70BE" w14:paraId="41748869" w14:textId="77777777" w:rsidTr="008D3715">
        <w:trPr>
          <w:ins w:id="6414" w:author="rkbansal" w:date="2020-01-09T12:08:00Z"/>
        </w:trPr>
        <w:tc>
          <w:tcPr>
            <w:tcW w:w="4508" w:type="dxa"/>
            <w:tcPrChange w:id="6415" w:author="rkbansal" w:date="2020-04-23T15:33:00Z">
              <w:tcPr>
                <w:tcW w:w="4508" w:type="dxa"/>
              </w:tcPr>
            </w:tcPrChange>
          </w:tcPr>
          <w:p w14:paraId="7B3F7185" w14:textId="77777777" w:rsidR="000D70BE" w:rsidRDefault="000D70BE" w:rsidP="00AA4966">
            <w:pPr>
              <w:rPr>
                <w:ins w:id="6416" w:author="rkbansal" w:date="2020-01-09T12:08:00Z"/>
              </w:rPr>
            </w:pPr>
            <w:ins w:id="6417" w:author="rkbansal" w:date="2020-01-09T12:08:00Z">
              <w:r>
                <w:t>Password</w:t>
              </w:r>
            </w:ins>
          </w:p>
        </w:tc>
        <w:tc>
          <w:tcPr>
            <w:tcW w:w="4508" w:type="dxa"/>
            <w:tcPrChange w:id="6418" w:author="rkbansal" w:date="2020-04-23T15:33:00Z">
              <w:tcPr>
                <w:tcW w:w="4508" w:type="dxa"/>
              </w:tcPr>
            </w:tcPrChange>
          </w:tcPr>
          <w:p w14:paraId="0E3D134A" w14:textId="77777777" w:rsidR="000D70BE" w:rsidRDefault="00AA4966" w:rsidP="00AA4966">
            <w:pPr>
              <w:rPr>
                <w:ins w:id="6419" w:author="rkbansal" w:date="2020-03-05T22:46:00Z"/>
              </w:rPr>
            </w:pPr>
            <w:ins w:id="6420" w:author="rkbansal" w:date="2020-01-09T12:11:00Z">
              <w:r>
                <w:t>P</w:t>
              </w:r>
              <w:r w:rsidR="001707FC">
                <w:t>roject</w:t>
              </w:r>
            </w:ins>
          </w:p>
          <w:p w14:paraId="70451F18" w14:textId="77777777" w:rsidR="0008588E" w:rsidRDefault="0008588E" w:rsidP="00AA4966">
            <w:pPr>
              <w:rPr>
                <w:ins w:id="6421" w:author="rkbansal" w:date="2020-03-05T22:46:00Z"/>
              </w:rPr>
            </w:pPr>
          </w:p>
          <w:p w14:paraId="4BF2ECD5" w14:textId="5819C91C" w:rsidR="0008588E" w:rsidRDefault="0008588E" w:rsidP="00AA4966">
            <w:pPr>
              <w:rPr>
                <w:ins w:id="6422" w:author="rkbansal" w:date="2020-01-09T12:08:00Z"/>
              </w:rPr>
            </w:pPr>
          </w:p>
        </w:tc>
      </w:tr>
    </w:tbl>
    <w:p w14:paraId="2EA2069A" w14:textId="2E29C219" w:rsidR="000D70BE" w:rsidRDefault="000D70BE" w:rsidP="000D70BE">
      <w:pPr>
        <w:rPr>
          <w:ins w:id="6423" w:author="rkbansal" w:date="2020-04-23T15:33:00Z"/>
        </w:rPr>
      </w:pPr>
    </w:p>
    <w:p w14:paraId="13081433" w14:textId="64B34DA8" w:rsidR="008D3715" w:rsidRPr="008D3715" w:rsidRDefault="008D3715" w:rsidP="000D70BE">
      <w:pPr>
        <w:rPr>
          <w:ins w:id="6424" w:author="rkbansal" w:date="2020-01-09T12:08:00Z"/>
          <w:b/>
          <w:bCs/>
          <w:rPrChange w:id="6425" w:author="rkbansal" w:date="2020-04-23T15:33:00Z">
            <w:rPr>
              <w:ins w:id="6426" w:author="rkbansal" w:date="2020-01-09T12:08:00Z"/>
            </w:rPr>
          </w:rPrChange>
        </w:rPr>
      </w:pPr>
      <w:ins w:id="6427" w:author="rkbansal" w:date="2020-04-23T15:33:00Z">
        <w:r>
          <w:tab/>
        </w:r>
        <w:r w:rsidRPr="008D3715">
          <w:rPr>
            <w:b/>
            <w:bCs/>
            <w:rPrChange w:id="6428" w:author="rkbansal" w:date="2020-04-23T15:33:00Z">
              <w:rPr/>
            </w:rPrChange>
          </w:rPr>
          <w:t>Commands:</w:t>
        </w:r>
      </w:ins>
    </w:p>
    <w:p w14:paraId="0D738E8B" w14:textId="23AF8D84" w:rsidR="008D3715" w:rsidRPr="00A66355" w:rsidRDefault="008D3715" w:rsidP="008D3715">
      <w:pPr>
        <w:ind w:left="360" w:firstLine="360"/>
        <w:jc w:val="both"/>
        <w:rPr>
          <w:ins w:id="6429" w:author="rkbansal" w:date="2020-04-23T15:32:00Z"/>
          <w:rFonts w:cstheme="minorHAnsi"/>
          <w:lang w:val="en-US"/>
        </w:rPr>
      </w:pPr>
      <w:ins w:id="6430" w:author="rkbansal" w:date="2020-04-23T15:34:00Z">
        <w:r>
          <w:rPr>
            <w:rFonts w:cstheme="minorHAnsi"/>
            <w:lang w:val="en-US"/>
          </w:rPr>
          <w:t xml:space="preserve">Connect with </w:t>
        </w:r>
      </w:ins>
      <w:ins w:id="6431" w:author="rkbansal" w:date="2020-04-23T15:32:00Z">
        <w:r w:rsidRPr="00A66355">
          <w:rPr>
            <w:rFonts w:cstheme="minorHAnsi"/>
            <w:lang w:val="en-US"/>
          </w:rPr>
          <w:t xml:space="preserve">the </w:t>
        </w:r>
      </w:ins>
      <w:ins w:id="6432" w:author="rkbansal" w:date="2020-04-23T15:34:00Z">
        <w:r>
          <w:rPr>
            <w:rFonts w:cstheme="minorHAnsi"/>
            <w:lang w:val="en-US"/>
          </w:rPr>
          <w:t xml:space="preserve">root with the </w:t>
        </w:r>
      </w:ins>
      <w:ins w:id="6433" w:author="rkbansal" w:date="2020-04-23T15:35:00Z">
        <w:r>
          <w:rPr>
            <w:rFonts w:cstheme="minorHAnsi"/>
            <w:lang w:val="en-US"/>
          </w:rPr>
          <w:t xml:space="preserve">following credentials in </w:t>
        </w:r>
      </w:ins>
      <w:ins w:id="6434" w:author="rkbansal" w:date="2020-04-23T15:36:00Z">
        <w:r>
          <w:rPr>
            <w:rFonts w:cstheme="minorHAnsi"/>
            <w:lang w:val="en-US"/>
          </w:rPr>
          <w:t>MySQL database</w:t>
        </w:r>
      </w:ins>
      <w:ins w:id="6435"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6436" w:author="rkbansal" w:date="2020-04-23T15:32:00Z"/>
          <w:rFonts w:ascii="Helvetica" w:eastAsia="Times New Roman" w:hAnsi="Helvetica" w:cs="Times New Roman"/>
          <w:color w:val="333333"/>
          <w:sz w:val="21"/>
          <w:szCs w:val="21"/>
          <w:lang w:eastAsia="en-IN"/>
        </w:rPr>
      </w:pPr>
      <w:ins w:id="6437"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6438" w:author="rkbansal" w:date="2020-04-23T15:32:00Z"/>
          <w:rFonts w:ascii="Helvetica" w:eastAsia="Times New Roman" w:hAnsi="Helvetica" w:cs="Times New Roman"/>
          <w:color w:val="333333"/>
          <w:sz w:val="21"/>
          <w:szCs w:val="21"/>
          <w:lang w:eastAsia="en-IN"/>
        </w:rPr>
      </w:pPr>
      <w:ins w:id="6439"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6440" w:author="rkbansal" w:date="2020-04-23T15:32:00Z"/>
        </w:rPr>
      </w:pPr>
    </w:p>
    <w:p w14:paraId="37302C1E" w14:textId="0171742F" w:rsidR="008D3715" w:rsidRDefault="008D3715">
      <w:pPr>
        <w:pStyle w:val="ListParagraph"/>
        <w:numPr>
          <w:ilvl w:val="3"/>
          <w:numId w:val="65"/>
        </w:numPr>
        <w:ind w:left="1080"/>
        <w:rPr>
          <w:ins w:id="6441" w:author="rkbansal" w:date="2020-04-23T15:32:00Z"/>
        </w:rPr>
        <w:pPrChange w:id="6442" w:author="rkbansal" w:date="2020-04-23T15:44:00Z">
          <w:pPr>
            <w:pStyle w:val="ListParagraph"/>
          </w:pPr>
        </w:pPrChange>
      </w:pPr>
      <w:ins w:id="6443" w:author="rkbansal" w:date="2020-04-23T15:32:00Z">
        <w:r>
          <w:t xml:space="preserve">create user 'project'@'%' identified by 'project'; </w:t>
        </w:r>
      </w:ins>
    </w:p>
    <w:p w14:paraId="4E195BEE" w14:textId="77777777" w:rsidR="008D3715" w:rsidRDefault="008D3715">
      <w:pPr>
        <w:pStyle w:val="ListParagraph"/>
        <w:ind w:left="1080"/>
        <w:rPr>
          <w:ins w:id="6444" w:author="rkbansal" w:date="2020-04-23T15:32:00Z"/>
        </w:rPr>
        <w:pPrChange w:id="6445" w:author="rkbansal" w:date="2020-04-23T15:44:00Z">
          <w:pPr>
            <w:pStyle w:val="ListParagraph"/>
          </w:pPr>
        </w:pPrChange>
      </w:pPr>
    </w:p>
    <w:p w14:paraId="3DE89BEB" w14:textId="0421379C" w:rsidR="008D3715" w:rsidRDefault="008D3715">
      <w:pPr>
        <w:pStyle w:val="ListParagraph"/>
        <w:numPr>
          <w:ilvl w:val="3"/>
          <w:numId w:val="65"/>
        </w:numPr>
        <w:ind w:left="1080"/>
        <w:rPr>
          <w:ins w:id="6446" w:author="rkbansal" w:date="2020-04-23T15:32:00Z"/>
        </w:rPr>
        <w:pPrChange w:id="6447" w:author="rkbansal" w:date="2020-04-23T15:44:00Z">
          <w:pPr>
            <w:pStyle w:val="ListParagraph"/>
          </w:pPr>
        </w:pPrChange>
      </w:pPr>
      <w:ins w:id="6448" w:author="rkbansal" w:date="2020-04-23T15:32:00Z">
        <w:r>
          <w:t xml:space="preserve">create database </w:t>
        </w:r>
        <w:proofErr w:type="spellStart"/>
        <w:r>
          <w:t>project_schema</w:t>
        </w:r>
        <w:proofErr w:type="spellEnd"/>
        <w:r>
          <w:t>;</w:t>
        </w:r>
      </w:ins>
    </w:p>
    <w:p w14:paraId="1FB253C6" w14:textId="77777777" w:rsidR="008D3715" w:rsidRDefault="008D3715">
      <w:pPr>
        <w:pStyle w:val="ListParagraph"/>
        <w:ind w:left="1080"/>
        <w:rPr>
          <w:ins w:id="6449" w:author="rkbansal" w:date="2020-04-23T15:32:00Z"/>
        </w:rPr>
        <w:pPrChange w:id="6450" w:author="rkbansal" w:date="2020-04-23T15:44:00Z">
          <w:pPr>
            <w:pStyle w:val="ListParagraph"/>
          </w:pPr>
        </w:pPrChange>
      </w:pPr>
    </w:p>
    <w:p w14:paraId="17449EC3" w14:textId="202F0296" w:rsidR="008D3715" w:rsidRDefault="008D3715">
      <w:pPr>
        <w:pStyle w:val="ListParagraph"/>
        <w:numPr>
          <w:ilvl w:val="3"/>
          <w:numId w:val="65"/>
        </w:numPr>
        <w:ind w:left="1080"/>
        <w:rPr>
          <w:ins w:id="6451" w:author="rkbansal" w:date="2020-04-23T15:32:00Z"/>
        </w:rPr>
        <w:pPrChange w:id="6452" w:author="rkbansal" w:date="2020-04-23T15:44:00Z">
          <w:pPr>
            <w:pStyle w:val="ListParagraph"/>
          </w:pPr>
        </w:pPrChange>
      </w:pPr>
      <w:ins w:id="6453" w:author="rkbansal" w:date="2020-04-23T15:32:00Z">
        <w:r>
          <w:t>grant all on project_schema.* to project@'%';</w:t>
        </w:r>
      </w:ins>
    </w:p>
    <w:p w14:paraId="7D748008" w14:textId="77777777" w:rsidR="008D3715" w:rsidRDefault="008D3715">
      <w:pPr>
        <w:pStyle w:val="ListParagraph"/>
        <w:rPr>
          <w:ins w:id="6454" w:author="rkbansal" w:date="2020-04-23T15:32:00Z"/>
        </w:rPr>
        <w:pPrChange w:id="6455"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6456" w:author="rkbansal" w:date="2020-01-09T12:08:00Z"/>
        </w:rPr>
        <w:pPrChange w:id="6457" w:author="rkbansal" w:date="2020-01-09T12:12:00Z">
          <w:pPr>
            <w:pStyle w:val="ListParagraph"/>
            <w:numPr>
              <w:numId w:val="23"/>
            </w:numPr>
            <w:ind w:hanging="360"/>
          </w:pPr>
        </w:pPrChange>
      </w:pPr>
      <w:ins w:id="6458"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459" w:author="rkbansal" w:date="2020-01-09T12:08:00Z"/>
        </w:rPr>
      </w:pPr>
      <w:ins w:id="6460" w:author="rkbansal" w:date="2020-01-09T12:16:00Z">
        <w:r>
          <w:object w:dxaOrig="1538" w:dyaOrig="993" w14:anchorId="5612DBA9">
            <v:shape id="_x0000_i1030" type="#_x0000_t75" style="width:79.5pt;height:51pt" o:ole="">
              <v:imagedata r:id="rId216" o:title=""/>
            </v:shape>
            <o:OLEObject Type="Embed" ProgID="Package" ShapeID="_x0000_i1030" DrawAspect="Icon" ObjectID="_1668280681" r:id="rId217"/>
          </w:object>
        </w:r>
      </w:ins>
      <w:ins w:id="6461" w:author="rkbansal" w:date="2020-01-09T12:16:00Z">
        <w:r w:rsidR="00A302C9">
          <w:object w:dxaOrig="1538" w:dyaOrig="993" w14:anchorId="2C81B425">
            <v:shape id="_x0000_i1031" type="#_x0000_t75" style="width:79.5pt;height:51pt" o:ole="">
              <v:imagedata r:id="rId218" o:title=""/>
            </v:shape>
            <o:OLEObject Type="Embed" ProgID="AcroExch.Document.DC" ShapeID="_x0000_i1031" DrawAspect="Icon" ObjectID="_1668280682" r:id="rId219"/>
          </w:object>
        </w:r>
      </w:ins>
      <w:ins w:id="6462" w:author="rkbansal" w:date="2020-01-09T12:16:00Z">
        <w:r w:rsidR="00A302C9">
          <w:object w:dxaOrig="1538" w:dyaOrig="993" w14:anchorId="06E8A971">
            <v:shape id="_x0000_i1032" type="#_x0000_t75" style="width:79.5pt;height:51pt" o:ole="">
              <v:imagedata r:id="rId220" o:title=""/>
            </v:shape>
            <o:OLEObject Type="Embed" ProgID="Package" ShapeID="_x0000_i1032" DrawAspect="Icon" ObjectID="_1668280683" r:id="rId221"/>
          </w:object>
        </w:r>
      </w:ins>
      <w:ins w:id="6463" w:author="rkbansal" w:date="2020-01-09T12:16:00Z">
        <w:r w:rsidR="00A302C9">
          <w:object w:dxaOrig="1538" w:dyaOrig="993" w14:anchorId="26B8F7CB">
            <v:shape id="_x0000_i1033" type="#_x0000_t75" style="width:79.5pt;height:51pt" o:ole="">
              <v:imagedata r:id="rId222" o:title=""/>
            </v:shape>
            <o:OLEObject Type="Embed" ProgID="Package" ShapeID="_x0000_i1033" DrawAspect="Icon" ObjectID="_1668280684" r:id="rId223"/>
          </w:object>
        </w:r>
      </w:ins>
    </w:p>
    <w:p w14:paraId="093D36DF" w14:textId="77777777" w:rsidR="00B63907" w:rsidRDefault="00B63907" w:rsidP="00B63907">
      <w:pPr>
        <w:pStyle w:val="ListParagraph"/>
        <w:numPr>
          <w:ilvl w:val="0"/>
          <w:numId w:val="74"/>
        </w:numPr>
        <w:rPr>
          <w:ins w:id="6464" w:author="rkbansal" w:date="2020-05-10T16:31:00Z"/>
        </w:rPr>
      </w:pPr>
      <w:ins w:id="6465"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466" w:author="rkbansal" w:date="2020-05-10T16:31:00Z"/>
        </w:rPr>
      </w:pPr>
      <w:ins w:id="6467"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468" w:author="rkbansal" w:date="2020-05-10T16:31:00Z"/>
        </w:rPr>
        <w:pPrChange w:id="6469"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470" w:author="rkbansal" w:date="2020-05-05T00:09:00Z"/>
        </w:rPr>
      </w:pPr>
      <w:ins w:id="6471" w:author="rkbansal" w:date="2020-01-09T12:08:00Z">
        <w:r>
          <w:t xml:space="preserve">Add the following </w:t>
        </w:r>
      </w:ins>
      <w:ins w:id="6472" w:author="rkbansal" w:date="2020-05-05T00:09:00Z">
        <w:r w:rsidR="00643255">
          <w:t>dependencies</w:t>
        </w:r>
      </w:ins>
      <w:ins w:id="6473" w:author="rkbansal" w:date="2020-05-17T01:18:00Z">
        <w:r w:rsidR="00CD5C4A">
          <w:t xml:space="preserve"> in the pom.xml</w:t>
        </w:r>
      </w:ins>
      <w:ins w:id="6474"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475" w:author="rkbansal" w:date="2020-05-05T00:09:00Z"/>
          <w:bCs/>
        </w:rPr>
      </w:pPr>
      <w:ins w:id="6476"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477" w:author="rkbansal" w:date="2020-05-05T00:09:00Z"/>
          <w:bCs/>
        </w:rPr>
      </w:pPr>
      <w:ins w:id="6478"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6479" w:author="rkbansal" w:date="2020-05-05T00:09:00Z"/>
          <w:bCs/>
        </w:rPr>
      </w:pPr>
      <w:ins w:id="6480"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481" w:author="rkbansal" w:date="2020-05-05T00:09:00Z"/>
          <w:bCs/>
        </w:rPr>
      </w:pPr>
      <w:ins w:id="6482"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483" w:author="rkbansal" w:date="2020-01-09T12:08:00Z"/>
        </w:rPr>
        <w:pPrChange w:id="6484" w:author="rkbansal" w:date="2020-05-05T00:09:00Z">
          <w:pPr>
            <w:pStyle w:val="ListParagraph"/>
            <w:numPr>
              <w:numId w:val="23"/>
            </w:numPr>
            <w:ind w:hanging="360"/>
          </w:pPr>
        </w:pPrChange>
      </w:pPr>
      <w:ins w:id="6485"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486" w:author="rkbansal" w:date="2020-01-09T12:08:00Z"/>
        </w:rPr>
      </w:pPr>
    </w:p>
    <w:p w14:paraId="210F7729" w14:textId="4752CFCC" w:rsidR="000D70BE" w:rsidRDefault="00FB6D18" w:rsidP="000D70BE">
      <w:pPr>
        <w:pStyle w:val="ListParagraph"/>
        <w:rPr>
          <w:ins w:id="6487" w:author="rkbansal" w:date="2020-01-09T12:08:00Z"/>
        </w:rPr>
      </w:pPr>
      <w:ins w:id="6488" w:author="rkbansal" w:date="2020-05-05T00:41:00Z">
        <w:r>
          <w:rPr>
            <w:noProof/>
          </w:rPr>
          <w:lastRenderedPageBreak/>
          <w:drawing>
            <wp:inline distT="0" distB="0" distL="0" distR="0" wp14:anchorId="4EFAAA56" wp14:editId="01658E4C">
              <wp:extent cx="8029575" cy="81629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029575" cy="8162925"/>
                      </a:xfrm>
                      <a:prstGeom prst="rect">
                        <a:avLst/>
                      </a:prstGeom>
                    </pic:spPr>
                  </pic:pic>
                </a:graphicData>
              </a:graphic>
            </wp:inline>
          </w:drawing>
        </w:r>
      </w:ins>
      <w:ins w:id="6489"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490" w:author="rkbansal" w:date="2020-02-24T19:45:00Z"/>
        </w:rPr>
      </w:pPr>
      <w:ins w:id="6491" w:author="rkbansal" w:date="2020-02-24T19:45:00Z">
        <w:r w:rsidRPr="004F63DB">
          <w:t xml:space="preserve">Rename the package of </w:t>
        </w:r>
        <w:proofErr w:type="spellStart"/>
        <w:r w:rsidRPr="004F63DB">
          <w:t>io.swagger</w:t>
        </w:r>
        <w:proofErr w:type="spellEnd"/>
        <w:r w:rsidRPr="004F63DB">
          <w:t xml:space="preserve"> to </w:t>
        </w:r>
        <w:proofErr w:type="spellStart"/>
        <w:r w:rsidRPr="004F63DB">
          <w:t>com.jmk.</w:t>
        </w:r>
        <w:r w:rsidR="006A07D2">
          <w:t>project</w:t>
        </w:r>
        <w:proofErr w:type="spellEnd"/>
      </w:ins>
    </w:p>
    <w:p w14:paraId="695B2D12" w14:textId="3CC377D7" w:rsidR="000D70BE" w:rsidRPr="00C84AF7" w:rsidRDefault="000D70BE">
      <w:pPr>
        <w:pStyle w:val="ListParagraph"/>
        <w:numPr>
          <w:ilvl w:val="0"/>
          <w:numId w:val="74"/>
        </w:numPr>
        <w:rPr>
          <w:ins w:id="6492" w:author="rkbansal" w:date="2020-04-11T13:44:00Z"/>
          <w:rPrChange w:id="6493" w:author="rkbansal" w:date="2020-04-11T13:44:00Z">
            <w:rPr>
              <w:ins w:id="6494" w:author="rkbansal" w:date="2020-04-11T13:44:00Z"/>
              <w:rFonts w:ascii="Consolas" w:hAnsi="Consolas" w:cs="Consolas"/>
              <w:color w:val="000000"/>
              <w:sz w:val="20"/>
              <w:szCs w:val="20"/>
              <w:shd w:val="clear" w:color="auto" w:fill="E8F2FE"/>
            </w:rPr>
          </w:rPrChange>
        </w:rPr>
      </w:pPr>
      <w:ins w:id="6495"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496" w:author="rkbansal" w:date="2020-01-09T18:31:00Z">
        <w:r w:rsidR="004F7A1A">
          <w:rPr>
            <w:rFonts w:ascii="Consolas" w:hAnsi="Consolas" w:cs="Consolas"/>
            <w:color w:val="000000"/>
            <w:sz w:val="20"/>
            <w:szCs w:val="20"/>
            <w:shd w:val="clear" w:color="auto" w:fill="D4D4D4"/>
          </w:rPr>
          <w:t>Project</w:t>
        </w:r>
      </w:ins>
      <w:ins w:id="6497"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498" w:author="rkbansal" w:date="2020-04-11T13:44:00Z"/>
        </w:rPr>
      </w:pPr>
      <w:ins w:id="6499" w:author="rkbansal" w:date="2020-04-11T13:44:00Z">
        <w:r>
          <w:t xml:space="preserve">Enable Eureka Client so that it can </w:t>
        </w:r>
      </w:ins>
      <w:ins w:id="6500" w:author="rkbansal" w:date="2020-04-11T15:11:00Z">
        <w:r w:rsidR="00E62684">
          <w:t xml:space="preserve">be </w:t>
        </w:r>
      </w:ins>
      <w:ins w:id="6501" w:author="rkbansal" w:date="2020-04-11T13:44:00Z">
        <w:r>
          <w:t>register with Eureka Server</w:t>
        </w:r>
      </w:ins>
    </w:p>
    <w:p w14:paraId="31D9459A" w14:textId="385BC35B" w:rsidR="00C84AF7" w:rsidRDefault="00FC4C7F" w:rsidP="00C84AF7">
      <w:pPr>
        <w:pStyle w:val="ListParagraph"/>
        <w:numPr>
          <w:ilvl w:val="1"/>
          <w:numId w:val="74"/>
        </w:numPr>
        <w:rPr>
          <w:ins w:id="6502" w:author="rkbansal" w:date="2020-04-11T13:44:00Z"/>
        </w:rPr>
      </w:pPr>
      <w:ins w:id="6503" w:author="rkbansal" w:date="2020-04-27T21:50:00Z">
        <w:r>
          <w:t>E</w:t>
        </w:r>
      </w:ins>
      <w:ins w:id="6504" w:author="rkbansal" w:date="2020-04-11T13:44:00Z">
        <w:r w:rsidR="00C84AF7">
          <w:t xml:space="preserve">nable </w:t>
        </w:r>
        <w:proofErr w:type="spellStart"/>
        <w:r w:rsidR="00C84AF7">
          <w:t>JpaRepositories</w:t>
        </w:r>
        <w:proofErr w:type="spellEnd"/>
      </w:ins>
    </w:p>
    <w:p w14:paraId="0116FE4A" w14:textId="6712CB32" w:rsidR="00445F55" w:rsidRPr="001A4DA1" w:rsidRDefault="00445F55">
      <w:pPr>
        <w:pStyle w:val="ListParagraph"/>
        <w:numPr>
          <w:ilvl w:val="1"/>
          <w:numId w:val="74"/>
        </w:numPr>
        <w:rPr>
          <w:ins w:id="6505" w:author="rkbansal" w:date="2020-01-09T12:08:00Z"/>
        </w:rPr>
        <w:pPrChange w:id="6506" w:author="rkbansal" w:date="2020-04-11T13:44:00Z">
          <w:pPr>
            <w:pStyle w:val="ListParagraph"/>
            <w:numPr>
              <w:numId w:val="23"/>
            </w:numPr>
            <w:ind w:hanging="360"/>
          </w:pPr>
        </w:pPrChange>
      </w:pPr>
      <w:ins w:id="6507" w:author="rkbansal" w:date="2020-04-11T13:44:00Z">
        <w:r>
          <w:t>Enable swagger2 so that we can view the document</w:t>
        </w:r>
      </w:ins>
    </w:p>
    <w:p w14:paraId="3E716F98" w14:textId="19AE1CF7" w:rsidR="000D70BE" w:rsidRDefault="0077126F">
      <w:pPr>
        <w:ind w:left="720"/>
        <w:rPr>
          <w:ins w:id="6508" w:author="rkbansal" w:date="2020-01-09T12:08:00Z"/>
        </w:rPr>
        <w:pPrChange w:id="6509" w:author="rkbansal" w:date="2020-04-27T21:50:00Z">
          <w:pPr/>
        </w:pPrChange>
      </w:pPr>
      <w:ins w:id="6510" w:author="rkbansal" w:date="2020-04-27T21:50:00Z">
        <w:r>
          <w:rPr>
            <w:noProof/>
          </w:rPr>
          <w:drawing>
            <wp:inline distT="0" distB="0" distL="0" distR="0" wp14:anchorId="4799FD48" wp14:editId="79968CEB">
              <wp:extent cx="5153025" cy="23526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53025" cy="2352675"/>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511" w:author="rkbansal" w:date="2020-05-05T00:55:00Z"/>
          <w:bCs/>
        </w:rPr>
      </w:pPr>
      <w:ins w:id="6512"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513" w:author="rkbansal" w:date="2020-05-05T00:55:00Z"/>
        </w:rPr>
      </w:pPr>
      <w:ins w:id="6514" w:author="rkbansal" w:date="2020-05-05T00:55:00Z">
        <w:r>
          <w:rPr>
            <w:noProof/>
          </w:rPr>
          <w:lastRenderedPageBreak/>
          <w:t xml:space="preserve"> </w:t>
        </w:r>
      </w:ins>
      <w:ins w:id="6515"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516" w:author="rkbansal" w:date="2020-05-05T00:55:00Z"/>
        </w:rPr>
      </w:pPr>
    </w:p>
    <w:p w14:paraId="6B7E973E" w14:textId="77777777" w:rsidR="00FB2262" w:rsidRDefault="00FB2262" w:rsidP="00FB2262">
      <w:pPr>
        <w:pStyle w:val="ListParagraph"/>
        <w:numPr>
          <w:ilvl w:val="0"/>
          <w:numId w:val="19"/>
        </w:numPr>
        <w:jc w:val="both"/>
        <w:rPr>
          <w:ins w:id="6517" w:author="rkbansal" w:date="2020-05-05T00:55:00Z"/>
          <w:rFonts w:asciiTheme="minorHAnsi" w:hAnsiTheme="minorHAnsi" w:cstheme="minorHAnsi"/>
        </w:rPr>
      </w:pPr>
      <w:ins w:id="6518"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519" w:author="rkbansal" w:date="2020-05-05T00:55:00Z"/>
          <w:rFonts w:asciiTheme="minorHAnsi" w:hAnsiTheme="minorHAnsi" w:cstheme="minorHAnsi"/>
        </w:rPr>
      </w:pPr>
      <w:ins w:id="6520"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521" w:author="rkbansal" w:date="2020-05-05T00:55:00Z"/>
          <w:rFonts w:asciiTheme="minorHAnsi" w:hAnsiTheme="minorHAnsi" w:cstheme="minorHAnsi"/>
        </w:rPr>
      </w:pPr>
      <w:ins w:id="6522"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523" w:author="rkbansal" w:date="2020-05-05T00:55:00Z"/>
          <w:rFonts w:asciiTheme="minorHAnsi" w:hAnsiTheme="minorHAnsi" w:cstheme="minorHAnsi"/>
        </w:rPr>
      </w:pPr>
      <w:ins w:id="6524"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525" w:author="rkbansal" w:date="2020-05-05T00:55:00Z"/>
          <w:rFonts w:asciiTheme="minorHAnsi" w:hAnsiTheme="minorHAnsi" w:cstheme="minorHAnsi"/>
        </w:rPr>
      </w:pPr>
    </w:p>
    <w:p w14:paraId="56981388" w14:textId="6CE9039A" w:rsidR="00FB2262" w:rsidRDefault="00E766AC" w:rsidP="00FB2262">
      <w:pPr>
        <w:pStyle w:val="ListParagraph"/>
        <w:rPr>
          <w:ins w:id="6526" w:author="rkbansal" w:date="2020-05-05T00:55:00Z"/>
        </w:rPr>
      </w:pPr>
      <w:ins w:id="6527"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528" w:author="rkbansal" w:date="2020-01-09T12:08:00Z"/>
        </w:rPr>
      </w:pPr>
    </w:p>
    <w:p w14:paraId="207B181E" w14:textId="77777777" w:rsidR="000D70BE" w:rsidRDefault="000D70BE">
      <w:pPr>
        <w:pStyle w:val="ListParagraph"/>
        <w:numPr>
          <w:ilvl w:val="0"/>
          <w:numId w:val="74"/>
        </w:numPr>
        <w:rPr>
          <w:ins w:id="6529" w:author="rkbansal" w:date="2020-01-09T12:08:00Z"/>
        </w:rPr>
        <w:pPrChange w:id="6530" w:author="rkbansal" w:date="2020-01-09T12:12:00Z">
          <w:pPr>
            <w:pStyle w:val="ListParagraph"/>
            <w:numPr>
              <w:numId w:val="23"/>
            </w:numPr>
            <w:ind w:hanging="360"/>
          </w:pPr>
        </w:pPrChange>
      </w:pPr>
      <w:ins w:id="6531" w:author="rkbansal" w:date="2020-01-09T12:08:00Z">
        <w:r>
          <w:t>Service should be exposed as following:</w:t>
        </w:r>
      </w:ins>
    </w:p>
    <w:p w14:paraId="2D5900C7" w14:textId="3217C532" w:rsidR="000D70BE" w:rsidRDefault="00111FFF" w:rsidP="000D70BE">
      <w:pPr>
        <w:pStyle w:val="ListParagraph"/>
        <w:rPr>
          <w:ins w:id="6532" w:author="rkbansal" w:date="2020-01-09T12:08:00Z"/>
        </w:rPr>
      </w:pPr>
      <w:ins w:id="6533"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534" w:author="rkbansal" w:date="2020-04-23T15:01:00Z"/>
        </w:rPr>
      </w:pPr>
      <w:ins w:id="6535" w:author="rkbansal" w:date="2020-04-23T15:01:00Z">
        <w:r>
          <w:t xml:space="preserve">Custom Exception Handling where EntityNotFoundException class (created in common-service) thrown if entity not present in database which is handled in </w:t>
        </w:r>
        <w:proofErr w:type="spellStart"/>
        <w:r>
          <w:t>RestExcceptionHandler</w:t>
        </w:r>
        <w:proofErr w:type="spellEnd"/>
        <w:r>
          <w:t>(created in common-service), in this handler we are creating the appropriate error message in json and send back to client.</w:t>
        </w:r>
      </w:ins>
    </w:p>
    <w:p w14:paraId="7201ED4A" w14:textId="1218803D" w:rsidR="001D3766" w:rsidRDefault="00977C9B">
      <w:pPr>
        <w:pStyle w:val="ListParagraph"/>
        <w:rPr>
          <w:ins w:id="6536" w:author="rkbansal" w:date="2020-04-23T15:01:00Z"/>
        </w:rPr>
        <w:pPrChange w:id="6537" w:author="rkbansal" w:date="2020-04-23T15:01:00Z">
          <w:pPr>
            <w:pStyle w:val="ListParagraph"/>
            <w:numPr>
              <w:numId w:val="74"/>
            </w:numPr>
            <w:ind w:hanging="360"/>
          </w:pPr>
        </w:pPrChange>
      </w:pPr>
      <w:ins w:id="6538"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539" w:author="rkbansal" w:date="2020-01-09T12:08:00Z"/>
        </w:rPr>
        <w:pPrChange w:id="6540" w:author="rkbansal" w:date="2020-01-09T12:12:00Z">
          <w:pPr>
            <w:pStyle w:val="ListParagraph"/>
            <w:numPr>
              <w:numId w:val="23"/>
            </w:numPr>
            <w:ind w:hanging="360"/>
          </w:pPr>
        </w:pPrChange>
      </w:pPr>
      <w:ins w:id="6541"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1F8B1F8F" w14:textId="77777777" w:rsidR="000D70BE" w:rsidRDefault="000D70BE" w:rsidP="000D70BE">
      <w:pPr>
        <w:pStyle w:val="ListParagraph"/>
        <w:rPr>
          <w:ins w:id="6542" w:author="rkbansal" w:date="2020-01-09T12:08:00Z"/>
          <w:rFonts w:eastAsia="Times New Roman" w:cs="Times New Roman"/>
          <w:color w:val="333333"/>
          <w:sz w:val="30"/>
          <w:szCs w:val="30"/>
          <w:lang w:eastAsia="en-IN"/>
        </w:rPr>
      </w:pPr>
      <w:ins w:id="6543"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4" w:author="rkbansal" w:date="2020-02-25T00:14:00Z"/>
          <w:rFonts w:ascii="Consolas" w:hAnsi="Consolas" w:cs="Consolas"/>
          <w:sz w:val="20"/>
          <w:szCs w:val="20"/>
        </w:rPr>
        <w:pPrChange w:id="6545" w:author="rkbansal" w:date="2020-02-25T00:14:00Z">
          <w:pPr>
            <w:autoSpaceDE w:val="0"/>
            <w:autoSpaceDN w:val="0"/>
            <w:adjustRightInd w:val="0"/>
            <w:spacing w:after="0" w:line="240" w:lineRule="auto"/>
          </w:pPr>
        </w:pPrChange>
      </w:pPr>
      <w:ins w:id="6546" w:author="rkbansal" w:date="2020-02-25T00:14:00Z">
        <w:r w:rsidRPr="007B537E">
          <w:rPr>
            <w:rFonts w:ascii="Consolas" w:hAnsi="Consolas" w:cs="Consolas"/>
            <w:color w:val="646464"/>
            <w:sz w:val="20"/>
            <w:szCs w:val="20"/>
            <w:highlight w:val="yellow"/>
            <w:rPrChange w:id="6547"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548"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9" w:author="rkbansal" w:date="2020-02-25T00:14:00Z"/>
          <w:rFonts w:ascii="Consolas" w:hAnsi="Consolas" w:cs="Consolas"/>
          <w:sz w:val="20"/>
          <w:szCs w:val="20"/>
        </w:rPr>
        <w:pPrChange w:id="6550" w:author="rkbansal" w:date="2020-02-25T00:14:00Z">
          <w:pPr>
            <w:autoSpaceDE w:val="0"/>
            <w:autoSpaceDN w:val="0"/>
            <w:adjustRightInd w:val="0"/>
            <w:spacing w:after="0" w:line="240" w:lineRule="auto"/>
          </w:pPr>
        </w:pPrChange>
      </w:pPr>
      <w:ins w:id="6551"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2" w:author="rkbansal" w:date="2020-02-25T00:14:00Z"/>
          <w:rFonts w:ascii="Consolas" w:hAnsi="Consolas" w:cs="Consolas"/>
          <w:sz w:val="20"/>
          <w:szCs w:val="20"/>
        </w:rPr>
        <w:pPrChange w:id="6553" w:author="rkbansal" w:date="2020-02-25T00:14:00Z">
          <w:pPr>
            <w:autoSpaceDE w:val="0"/>
            <w:autoSpaceDN w:val="0"/>
            <w:adjustRightInd w:val="0"/>
            <w:spacing w:after="0" w:line="240" w:lineRule="auto"/>
          </w:pPr>
        </w:pPrChange>
      </w:pPr>
      <w:ins w:id="6554"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5" w:author="rkbansal" w:date="2020-02-25T00:14:00Z"/>
          <w:rFonts w:ascii="Consolas" w:hAnsi="Consolas" w:cs="Consolas"/>
          <w:sz w:val="20"/>
          <w:szCs w:val="20"/>
        </w:rPr>
        <w:pPrChange w:id="6556"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7" w:author="rkbansal" w:date="2020-02-25T00:14:00Z"/>
          <w:rFonts w:ascii="Consolas" w:hAnsi="Consolas" w:cs="Consolas"/>
          <w:sz w:val="20"/>
          <w:szCs w:val="20"/>
        </w:rPr>
        <w:pPrChange w:id="6558" w:author="rkbansal" w:date="2020-02-25T00:14:00Z">
          <w:pPr>
            <w:autoSpaceDE w:val="0"/>
            <w:autoSpaceDN w:val="0"/>
            <w:adjustRightInd w:val="0"/>
            <w:spacing w:after="0" w:line="240" w:lineRule="auto"/>
          </w:pPr>
        </w:pPrChange>
      </w:pPr>
      <w:ins w:id="6559"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0" w:author="rkbansal" w:date="2020-02-25T00:14:00Z"/>
          <w:rFonts w:ascii="Consolas" w:hAnsi="Consolas" w:cs="Consolas"/>
          <w:sz w:val="20"/>
          <w:szCs w:val="20"/>
        </w:rPr>
        <w:pPrChange w:id="6561" w:author="rkbansal" w:date="2020-02-25T00:14:00Z">
          <w:pPr>
            <w:autoSpaceDE w:val="0"/>
            <w:autoSpaceDN w:val="0"/>
            <w:adjustRightInd w:val="0"/>
            <w:spacing w:after="0" w:line="240" w:lineRule="auto"/>
          </w:pPr>
        </w:pPrChange>
      </w:pPr>
      <w:ins w:id="656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ApiInfoBuilder</w:t>
        </w:r>
        <w:proofErr w:type="spellEnd"/>
        <w:r>
          <w:rPr>
            <w:rFonts w:ascii="Consolas" w:hAnsi="Consolas" w:cs="Consolas"/>
            <w:color w:val="000000"/>
            <w:sz w:val="20"/>
            <w:szCs w:val="20"/>
          </w:rPr>
          <w:t>()</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3" w:author="rkbansal" w:date="2020-02-25T00:14:00Z"/>
          <w:rFonts w:ascii="Consolas" w:hAnsi="Consolas" w:cs="Consolas"/>
          <w:sz w:val="20"/>
          <w:szCs w:val="20"/>
        </w:rPr>
        <w:pPrChange w:id="6564" w:author="rkbansal" w:date="2020-02-25T00:14:00Z">
          <w:pPr>
            <w:autoSpaceDE w:val="0"/>
            <w:autoSpaceDN w:val="0"/>
            <w:adjustRightInd w:val="0"/>
            <w:spacing w:after="0" w:line="240" w:lineRule="auto"/>
          </w:pPr>
        </w:pPrChange>
      </w:pPr>
      <w:ins w:id="6565"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6" w:author="rkbansal" w:date="2020-02-25T00:14:00Z"/>
          <w:rFonts w:ascii="Consolas" w:hAnsi="Consolas" w:cs="Consolas"/>
          <w:sz w:val="20"/>
          <w:szCs w:val="20"/>
        </w:rPr>
        <w:pPrChange w:id="6567" w:author="rkbansal" w:date="2020-02-25T00:14:00Z">
          <w:pPr>
            <w:autoSpaceDE w:val="0"/>
            <w:autoSpaceDN w:val="0"/>
            <w:adjustRightInd w:val="0"/>
            <w:spacing w:after="0" w:line="240" w:lineRule="auto"/>
          </w:pPr>
        </w:pPrChange>
      </w:pPr>
      <w:ins w:id="6568"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9" w:author="rkbansal" w:date="2020-02-25T00:14:00Z"/>
          <w:rFonts w:ascii="Consolas" w:hAnsi="Consolas" w:cs="Consolas"/>
          <w:sz w:val="20"/>
          <w:szCs w:val="20"/>
        </w:rPr>
        <w:pPrChange w:id="6570" w:author="rkbansal" w:date="2020-02-25T00:14:00Z">
          <w:pPr>
            <w:autoSpaceDE w:val="0"/>
            <w:autoSpaceDN w:val="0"/>
            <w:adjustRightInd w:val="0"/>
            <w:spacing w:after="0" w:line="240" w:lineRule="auto"/>
          </w:pPr>
        </w:pPrChange>
      </w:pPr>
      <w:ins w:id="6571"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2" w:author="rkbansal" w:date="2020-02-25T00:14:00Z"/>
          <w:rFonts w:ascii="Consolas" w:hAnsi="Consolas" w:cs="Consolas"/>
          <w:sz w:val="20"/>
          <w:szCs w:val="20"/>
        </w:rPr>
        <w:pPrChange w:id="6573" w:author="rkbansal" w:date="2020-02-25T00:14:00Z">
          <w:pPr>
            <w:autoSpaceDE w:val="0"/>
            <w:autoSpaceDN w:val="0"/>
            <w:adjustRightInd w:val="0"/>
            <w:spacing w:after="0" w:line="240" w:lineRule="auto"/>
          </w:pPr>
        </w:pPrChange>
      </w:pPr>
      <w:ins w:id="6574"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licenseUrl</w:t>
        </w:r>
        <w:proofErr w:type="spell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5" w:author="rkbansal" w:date="2020-02-25T00:14:00Z"/>
          <w:rFonts w:ascii="Consolas" w:hAnsi="Consolas" w:cs="Consolas"/>
          <w:sz w:val="20"/>
          <w:szCs w:val="20"/>
        </w:rPr>
        <w:pPrChange w:id="6576" w:author="rkbansal" w:date="2020-02-25T00:14:00Z">
          <w:pPr>
            <w:autoSpaceDE w:val="0"/>
            <w:autoSpaceDN w:val="0"/>
            <w:adjustRightInd w:val="0"/>
            <w:spacing w:after="0" w:line="240" w:lineRule="auto"/>
          </w:pPr>
        </w:pPrChange>
      </w:pPr>
      <w:ins w:id="6577"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termsOfServiceUrl</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8" w:author="rkbansal" w:date="2020-02-25T00:14:00Z"/>
          <w:rFonts w:ascii="Consolas" w:hAnsi="Consolas" w:cs="Consolas"/>
          <w:sz w:val="20"/>
          <w:szCs w:val="20"/>
        </w:rPr>
        <w:pPrChange w:id="6579" w:author="rkbansal" w:date="2020-02-25T00:14:00Z">
          <w:pPr>
            <w:autoSpaceDE w:val="0"/>
            <w:autoSpaceDN w:val="0"/>
            <w:adjustRightInd w:val="0"/>
            <w:spacing w:after="0" w:line="240" w:lineRule="auto"/>
          </w:pPr>
        </w:pPrChange>
      </w:pPr>
      <w:ins w:id="6580"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1" w:author="rkbansal" w:date="2020-02-25T00:14:00Z"/>
          <w:rFonts w:ascii="Consolas" w:hAnsi="Consolas" w:cs="Consolas"/>
          <w:sz w:val="20"/>
          <w:szCs w:val="20"/>
        </w:rPr>
        <w:pPrChange w:id="6582" w:author="rkbansal" w:date="2020-02-25T00:14:00Z">
          <w:pPr>
            <w:autoSpaceDE w:val="0"/>
            <w:autoSpaceDN w:val="0"/>
            <w:adjustRightInd w:val="0"/>
            <w:spacing w:after="0" w:line="240" w:lineRule="auto"/>
          </w:pPr>
        </w:pPrChange>
      </w:pPr>
      <w:ins w:id="6583"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4" w:author="rkbansal" w:date="2020-02-25T00:14:00Z"/>
          <w:rFonts w:ascii="Consolas" w:hAnsi="Consolas" w:cs="Consolas"/>
          <w:sz w:val="20"/>
          <w:szCs w:val="20"/>
        </w:rPr>
        <w:pPrChange w:id="6585" w:author="rkbansal" w:date="2020-02-25T00:14:00Z">
          <w:pPr>
            <w:autoSpaceDE w:val="0"/>
            <w:autoSpaceDN w:val="0"/>
            <w:adjustRightInd w:val="0"/>
            <w:spacing w:after="0" w:line="240" w:lineRule="auto"/>
          </w:pPr>
        </w:pPrChange>
      </w:pPr>
      <w:ins w:id="6586"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7" w:author="rkbansal" w:date="2020-02-25T00:14:00Z"/>
          <w:rFonts w:ascii="Consolas" w:hAnsi="Consolas" w:cs="Consolas"/>
          <w:sz w:val="20"/>
          <w:szCs w:val="20"/>
        </w:rPr>
        <w:pPrChange w:id="6588" w:author="rkbansal" w:date="2020-02-25T00:14:00Z">
          <w:pPr>
            <w:autoSpaceDE w:val="0"/>
            <w:autoSpaceDN w:val="0"/>
            <w:adjustRightInd w:val="0"/>
            <w:spacing w:after="0" w:line="240" w:lineRule="auto"/>
          </w:pPr>
        </w:pPrChange>
      </w:pPr>
      <w:ins w:id="6589"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0" w:author="rkbansal" w:date="2020-02-25T00:14:00Z"/>
          <w:rFonts w:ascii="Consolas" w:hAnsi="Consolas" w:cs="Consolas"/>
          <w:sz w:val="20"/>
          <w:szCs w:val="20"/>
        </w:rPr>
        <w:pPrChange w:id="6591"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2" w:author="rkbansal" w:date="2020-02-25T00:14:00Z"/>
          <w:rFonts w:ascii="Consolas" w:hAnsi="Consolas" w:cs="Consolas"/>
          <w:sz w:val="20"/>
          <w:szCs w:val="20"/>
        </w:rPr>
        <w:pPrChange w:id="6593" w:author="rkbansal" w:date="2020-02-25T00:14:00Z">
          <w:pPr>
            <w:autoSpaceDE w:val="0"/>
            <w:autoSpaceDN w:val="0"/>
            <w:adjustRightInd w:val="0"/>
            <w:spacing w:after="0" w:line="240" w:lineRule="auto"/>
          </w:pPr>
        </w:pPrChange>
      </w:pPr>
      <w:ins w:id="6594"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5" w:author="rkbansal" w:date="2020-02-25T00:14:00Z"/>
          <w:rFonts w:ascii="Consolas" w:hAnsi="Consolas" w:cs="Consolas"/>
          <w:sz w:val="20"/>
          <w:szCs w:val="20"/>
        </w:rPr>
        <w:pPrChange w:id="6596" w:author="rkbansal" w:date="2020-02-25T00:14:00Z">
          <w:pPr>
            <w:autoSpaceDE w:val="0"/>
            <w:autoSpaceDN w:val="0"/>
            <w:adjustRightInd w:val="0"/>
            <w:spacing w:after="0" w:line="240" w:lineRule="auto"/>
          </w:pPr>
        </w:pPrChange>
      </w:pPr>
      <w:ins w:id="659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r>
          <w:rPr>
            <w:rFonts w:ascii="Consolas" w:hAnsi="Consolas" w:cs="Consolas"/>
            <w:color w:val="000000"/>
            <w:sz w:val="20"/>
            <w:szCs w:val="20"/>
          </w:rPr>
          <w:t>customImplementation</w:t>
        </w:r>
        <w:proofErr w:type="spellEnd"/>
        <w:r>
          <w:rPr>
            <w:rFonts w:ascii="Consolas" w:hAnsi="Consolas" w:cs="Consolas"/>
            <w:color w:val="000000"/>
            <w:sz w:val="20"/>
            <w:szCs w:val="20"/>
          </w:rPr>
          <w:t>(){</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8" w:author="rkbansal" w:date="2020-02-25T00:14:00Z"/>
          <w:rFonts w:ascii="Consolas" w:hAnsi="Consolas" w:cs="Consolas"/>
          <w:sz w:val="20"/>
          <w:szCs w:val="20"/>
        </w:rPr>
        <w:pPrChange w:id="6599" w:author="rkbansal" w:date="2020-02-25T00:14:00Z">
          <w:pPr>
            <w:autoSpaceDE w:val="0"/>
            <w:autoSpaceDN w:val="0"/>
            <w:adjustRightInd w:val="0"/>
            <w:spacing w:after="0" w:line="240" w:lineRule="auto"/>
          </w:pPr>
        </w:pPrChange>
      </w:pPr>
      <w:ins w:id="6600"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1" w:author="rkbansal" w:date="2020-02-25T00:14:00Z"/>
          <w:rFonts w:ascii="Consolas" w:hAnsi="Consolas" w:cs="Consolas"/>
          <w:sz w:val="20"/>
          <w:szCs w:val="20"/>
        </w:rPr>
        <w:pPrChange w:id="6602" w:author="rkbansal" w:date="2020-02-25T00:14:00Z">
          <w:pPr>
            <w:autoSpaceDE w:val="0"/>
            <w:autoSpaceDN w:val="0"/>
            <w:adjustRightInd w:val="0"/>
            <w:spacing w:after="0" w:line="240" w:lineRule="auto"/>
          </w:pPr>
        </w:pPrChange>
      </w:pPr>
      <w:ins w:id="6603"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4" w:author="rkbansal" w:date="2020-02-25T00:14:00Z"/>
          <w:rFonts w:ascii="Consolas" w:hAnsi="Consolas" w:cs="Consolas"/>
          <w:sz w:val="20"/>
          <w:szCs w:val="20"/>
        </w:rPr>
        <w:pPrChange w:id="6605" w:author="rkbansal" w:date="2020-02-25T00:14:00Z">
          <w:pPr>
            <w:autoSpaceDE w:val="0"/>
            <w:autoSpaceDN w:val="0"/>
            <w:adjustRightInd w:val="0"/>
            <w:spacing w:after="0" w:line="240" w:lineRule="auto"/>
          </w:pPr>
        </w:pPrChange>
      </w:pPr>
      <w:ins w:id="6606"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607"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608"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609"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610"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611"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2" w:author="rkbansal" w:date="2020-02-25T00:14:00Z"/>
          <w:rFonts w:ascii="Consolas" w:hAnsi="Consolas" w:cs="Consolas"/>
          <w:sz w:val="20"/>
          <w:szCs w:val="20"/>
        </w:rPr>
        <w:pPrChange w:id="6613" w:author="rkbansal" w:date="2020-02-25T00:14:00Z">
          <w:pPr>
            <w:autoSpaceDE w:val="0"/>
            <w:autoSpaceDN w:val="0"/>
            <w:adjustRightInd w:val="0"/>
            <w:spacing w:after="0" w:line="240" w:lineRule="auto"/>
          </w:pPr>
        </w:pPrChange>
      </w:pPr>
      <w:ins w:id="6614"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5" w:author="rkbansal" w:date="2020-02-25T00:14:00Z"/>
          <w:rFonts w:ascii="Consolas" w:hAnsi="Consolas" w:cs="Consolas"/>
          <w:sz w:val="20"/>
          <w:szCs w:val="20"/>
        </w:rPr>
        <w:pPrChange w:id="6616" w:author="rkbansal" w:date="2020-02-25T00:14:00Z">
          <w:pPr>
            <w:autoSpaceDE w:val="0"/>
            <w:autoSpaceDN w:val="0"/>
            <w:adjustRightInd w:val="0"/>
            <w:spacing w:after="0" w:line="240" w:lineRule="auto"/>
          </w:pPr>
        </w:pPrChange>
      </w:pPr>
      <w:ins w:id="6617"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8" w:author="rkbansal" w:date="2020-02-25T00:14:00Z"/>
          <w:rFonts w:ascii="Consolas" w:hAnsi="Consolas" w:cs="Consolas"/>
          <w:sz w:val="20"/>
          <w:szCs w:val="20"/>
        </w:rPr>
        <w:pPrChange w:id="6619" w:author="rkbansal" w:date="2020-02-25T00:14:00Z">
          <w:pPr>
            <w:autoSpaceDE w:val="0"/>
            <w:autoSpaceDN w:val="0"/>
            <w:adjustRightInd w:val="0"/>
            <w:spacing w:after="0" w:line="240" w:lineRule="auto"/>
          </w:pPr>
        </w:pPrChange>
      </w:pPr>
      <w:ins w:id="6620"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1" w:author="rkbansal" w:date="2020-02-25T00:14:00Z"/>
          <w:rFonts w:ascii="Consolas" w:hAnsi="Consolas" w:cs="Consolas"/>
          <w:sz w:val="20"/>
          <w:szCs w:val="20"/>
        </w:rPr>
        <w:pPrChange w:id="6622" w:author="rkbansal" w:date="2020-02-25T00:14:00Z">
          <w:pPr>
            <w:autoSpaceDE w:val="0"/>
            <w:autoSpaceDN w:val="0"/>
            <w:adjustRightInd w:val="0"/>
            <w:spacing w:after="0" w:line="240" w:lineRule="auto"/>
          </w:pPr>
        </w:pPrChange>
      </w:pPr>
      <w:ins w:id="6623"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4" w:author="rkbansal" w:date="2020-02-25T00:14:00Z"/>
          <w:rFonts w:ascii="Consolas" w:hAnsi="Consolas" w:cs="Consolas"/>
          <w:sz w:val="20"/>
          <w:szCs w:val="20"/>
        </w:rPr>
        <w:pPrChange w:id="6625" w:author="rkbansal" w:date="2020-02-25T00:14:00Z">
          <w:pPr>
            <w:autoSpaceDE w:val="0"/>
            <w:autoSpaceDN w:val="0"/>
            <w:adjustRightInd w:val="0"/>
            <w:spacing w:after="0" w:line="240" w:lineRule="auto"/>
          </w:pPr>
        </w:pPrChange>
      </w:pPr>
      <w:ins w:id="6626"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7" w:author="rkbansal" w:date="2020-02-25T00:14:00Z"/>
          <w:rFonts w:ascii="Consolas" w:hAnsi="Consolas" w:cs="Consolas"/>
          <w:sz w:val="20"/>
          <w:szCs w:val="20"/>
        </w:rPr>
        <w:pPrChange w:id="6628"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9" w:author="rkbansal" w:date="2020-01-09T12:08:00Z"/>
        </w:rPr>
        <w:pPrChange w:id="6630" w:author="rkbansal" w:date="2020-03-30T20:39:00Z">
          <w:pPr>
            <w:pBdr>
              <w:top w:val="single" w:sz="4" w:space="1" w:color="auto"/>
              <w:left w:val="single" w:sz="4" w:space="4" w:color="auto"/>
              <w:bottom w:val="single" w:sz="4" w:space="1" w:color="auto"/>
              <w:right w:val="single" w:sz="4" w:space="4" w:color="auto"/>
            </w:pBdr>
          </w:pPr>
        </w:pPrChange>
      </w:pPr>
      <w:ins w:id="6631"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632" w:author="rkbansal" w:date="2020-03-30T20:39:00Z"/>
          <w:bCs/>
        </w:rPr>
      </w:pPr>
      <w:ins w:id="6633" w:author="rkbansal" w:date="2020-03-30T20:39:00Z">
        <w:r>
          <w:rPr>
            <w:bCs/>
          </w:rPr>
          <w:t xml:space="preserve">Made changes in the Swagger’s </w:t>
        </w:r>
        <w:proofErr w:type="spellStart"/>
        <w:r>
          <w:rPr>
            <w:bCs/>
          </w:rPr>
          <w:t>HomeController</w:t>
        </w:r>
        <w:proofErr w:type="spellEnd"/>
      </w:ins>
    </w:p>
    <w:p w14:paraId="45B7C1E6" w14:textId="77777777" w:rsidR="00A74323" w:rsidRPr="0068706D" w:rsidRDefault="00A74323">
      <w:pPr>
        <w:pStyle w:val="ListParagraph"/>
        <w:rPr>
          <w:ins w:id="6634" w:author="rkbansal" w:date="2020-01-09T12:08:00Z"/>
          <w:bCs/>
        </w:rPr>
        <w:pPrChange w:id="6635" w:author="rkbansal" w:date="2020-03-30T20:39:00Z">
          <w:pPr>
            <w:ind w:firstLine="720"/>
          </w:pPr>
        </w:pPrChange>
      </w:pPr>
    </w:p>
    <w:p w14:paraId="4382954B" w14:textId="7750EEFD" w:rsidR="000D70BE" w:rsidRPr="007D5DE0" w:rsidRDefault="0016127D" w:rsidP="000D70BE">
      <w:pPr>
        <w:ind w:firstLine="720"/>
        <w:rPr>
          <w:ins w:id="6636" w:author="rkbansal" w:date="2020-01-09T12:08:00Z"/>
          <w:b/>
          <w:sz w:val="18"/>
        </w:rPr>
      </w:pPr>
      <w:ins w:id="6637"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638" w:author="rkbansal" w:date="2020-03-31T01:18:00Z"/>
        </w:rPr>
      </w:pPr>
      <w:ins w:id="6639" w:author="rkbansal" w:date="2020-01-09T12:08:00Z">
        <w:r>
          <w:t>After running the application, should be visible following functions for the following url:</w:t>
        </w:r>
        <w:r w:rsidRPr="00B51A16">
          <w:t xml:space="preserve"> </w:t>
        </w:r>
      </w:ins>
      <w:ins w:id="6640"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641" w:author="rkbansal" w:date="2020-03-30T20:40:00Z"/>
        </w:rPr>
        <w:pPrChange w:id="6642" w:author="rkbansal" w:date="2020-03-31T01:18:00Z">
          <w:pPr>
            <w:pStyle w:val="ListParagraph"/>
            <w:numPr>
              <w:numId w:val="74"/>
            </w:numPr>
            <w:ind w:hanging="360"/>
          </w:pPr>
        </w:pPrChange>
      </w:pPr>
    </w:p>
    <w:p w14:paraId="6D581E38" w14:textId="449F0FDF" w:rsidR="00A74323" w:rsidRDefault="00A74323" w:rsidP="00A74323">
      <w:pPr>
        <w:pStyle w:val="ListParagraph"/>
        <w:rPr>
          <w:ins w:id="6643" w:author="rkbansal" w:date="2020-03-30T20:46:00Z"/>
        </w:rPr>
      </w:pPr>
      <w:ins w:id="6644" w:author="rkbansal" w:date="2020-03-30T20:41:00Z">
        <w:r>
          <w:t>Or</w:t>
        </w:r>
      </w:ins>
    </w:p>
    <w:p w14:paraId="38E05D38" w14:textId="22EC094B" w:rsidR="00A74323" w:rsidRDefault="006E2911" w:rsidP="00A74323">
      <w:pPr>
        <w:pStyle w:val="ListParagraph"/>
        <w:rPr>
          <w:ins w:id="6645" w:author="rkbansal" w:date="2020-03-31T01:19:00Z"/>
        </w:rPr>
      </w:pPr>
      <w:ins w:id="6646"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647" w:author="rkbansal" w:date="2020-03-29T22:11:00Z"/>
        </w:rPr>
        <w:pPrChange w:id="6648" w:author="rkbansal" w:date="2020-03-30T20:40:00Z">
          <w:pPr>
            <w:pStyle w:val="ListParagraph"/>
            <w:numPr>
              <w:numId w:val="74"/>
            </w:numPr>
            <w:ind w:hanging="360"/>
          </w:pPr>
        </w:pPrChange>
      </w:pPr>
    </w:p>
    <w:p w14:paraId="0BA65717" w14:textId="730BC292" w:rsidR="00F534A1" w:rsidRDefault="00AF032E">
      <w:pPr>
        <w:pStyle w:val="ListParagraph"/>
        <w:rPr>
          <w:ins w:id="6649" w:author="rkbansal" w:date="2020-01-09T12:08:00Z"/>
        </w:rPr>
        <w:pPrChange w:id="6650" w:author="rkbansal" w:date="2020-03-29T22:11:00Z">
          <w:pPr>
            <w:pStyle w:val="ListParagraph"/>
            <w:numPr>
              <w:numId w:val="23"/>
            </w:numPr>
            <w:ind w:hanging="360"/>
          </w:pPr>
        </w:pPrChange>
      </w:pPr>
      <w:ins w:id="6651"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652" w:author="rkbansal" w:date="2020-01-09T12:08:00Z"/>
        </w:rPr>
      </w:pPr>
    </w:p>
    <w:p w14:paraId="7A5367F7" w14:textId="3F8F0F22" w:rsidR="000D70BE" w:rsidRDefault="000D70BE">
      <w:pPr>
        <w:pStyle w:val="ListParagraph"/>
        <w:numPr>
          <w:ilvl w:val="0"/>
          <w:numId w:val="74"/>
        </w:numPr>
        <w:rPr>
          <w:ins w:id="6653" w:author="rkbansal" w:date="2020-01-09T12:08:00Z"/>
        </w:rPr>
        <w:pPrChange w:id="6654" w:author="rkbansal" w:date="2020-01-09T12:12:00Z">
          <w:pPr>
            <w:pStyle w:val="ListParagraph"/>
            <w:numPr>
              <w:numId w:val="23"/>
            </w:numPr>
            <w:ind w:hanging="360"/>
          </w:pPr>
        </w:pPrChange>
      </w:pPr>
      <w:ins w:id="6655" w:author="rkbansal" w:date="2020-01-09T12:08:00Z">
        <w:r>
          <w:t xml:space="preserve">Test the </w:t>
        </w:r>
      </w:ins>
      <w:ins w:id="6656" w:author="rkbansal" w:date="2020-03-29T21:50:00Z">
        <w:r w:rsidR="00773D9D">
          <w:t>Project</w:t>
        </w:r>
      </w:ins>
      <w:ins w:id="6657" w:author="rkbansal" w:date="2020-01-09T12:08:00Z">
        <w:r>
          <w:t xml:space="preserve"> </w:t>
        </w:r>
        <w:proofErr w:type="spellStart"/>
        <w:r>
          <w:t>Api</w:t>
        </w:r>
        <w:proofErr w:type="spellEnd"/>
        <w:r>
          <w:t xml:space="preserve"> using JUnit</w:t>
        </w:r>
      </w:ins>
    </w:p>
    <w:p w14:paraId="6CC872FA" w14:textId="5305D77E" w:rsidR="000D70BE" w:rsidRPr="00047E66" w:rsidRDefault="00412667" w:rsidP="000D70BE">
      <w:pPr>
        <w:rPr>
          <w:ins w:id="6658" w:author="rkbansal" w:date="2020-01-09T12:08:00Z"/>
        </w:rPr>
      </w:pPr>
      <w:ins w:id="6659"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660" w:author="rkbansal" w:date="2020-02-25T00:17:00Z"/>
          <w:b/>
        </w:rPr>
      </w:pPr>
      <w:ins w:id="6661"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662" w:author="rkbansal" w:date="2020-02-25T00:17:00Z"/>
          <w:rFonts w:cs="Consolas"/>
          <w:color w:val="000000"/>
          <w:shd w:val="clear" w:color="auto" w:fill="E8F2FE"/>
        </w:rPr>
      </w:pPr>
      <w:proofErr w:type="spellStart"/>
      <w:ins w:id="6663" w:author="rkbansal" w:date="2020-02-25T00:17:00Z">
        <w:r w:rsidRPr="004F63DB">
          <w:rPr>
            <w:rFonts w:cs="Consolas"/>
            <w:color w:val="000000"/>
            <w:shd w:val="clear" w:color="auto" w:fill="E8F2FE"/>
          </w:rPr>
          <w:t>EurekaServerApplication</w:t>
        </w:r>
        <w:proofErr w:type="spellEnd"/>
      </w:ins>
    </w:p>
    <w:p w14:paraId="672D844C" w14:textId="3EDDA8B4" w:rsidR="00A0553D" w:rsidRPr="004F63DB" w:rsidRDefault="00A0553D" w:rsidP="00A0553D">
      <w:pPr>
        <w:pStyle w:val="ListParagraph"/>
        <w:numPr>
          <w:ilvl w:val="1"/>
          <w:numId w:val="23"/>
        </w:numPr>
        <w:rPr>
          <w:ins w:id="6664" w:author="rkbansal" w:date="2020-02-25T00:17:00Z"/>
          <w:rFonts w:cs="Consolas"/>
          <w:color w:val="000000"/>
          <w:shd w:val="clear" w:color="auto" w:fill="E8F2FE"/>
        </w:rPr>
      </w:pPr>
      <w:proofErr w:type="spellStart"/>
      <w:ins w:id="6665" w:author="rkbansal" w:date="2020-02-25T00:17:00Z">
        <w:r w:rsidRPr="004F63DB">
          <w:rPr>
            <w:rFonts w:cs="Consolas"/>
            <w:color w:val="000000"/>
            <w:shd w:val="clear" w:color="auto" w:fill="E8F2FE"/>
          </w:rPr>
          <w:t>UserMgmt</w:t>
        </w:r>
      </w:ins>
      <w:ins w:id="6666" w:author="rkbansal" w:date="2020-02-25T00:42:00Z">
        <w:r w:rsidR="00C57FE3">
          <w:rPr>
            <w:rFonts w:cs="Consolas"/>
            <w:color w:val="000000"/>
            <w:shd w:val="clear" w:color="auto" w:fill="E8F2FE"/>
          </w:rPr>
          <w:t>Rest</w:t>
        </w:r>
      </w:ins>
      <w:ins w:id="6667" w:author="rkbansal" w:date="2020-02-25T00:17:00Z">
        <w:r w:rsidRPr="004F63DB">
          <w:rPr>
            <w:rFonts w:cs="Consolas"/>
            <w:color w:val="000000"/>
            <w:shd w:val="clear" w:color="auto" w:fill="E8F2FE"/>
          </w:rPr>
          <w:t>Application</w:t>
        </w:r>
        <w:proofErr w:type="spellEnd"/>
      </w:ins>
    </w:p>
    <w:p w14:paraId="5839369E" w14:textId="77777777" w:rsidR="00A0553D" w:rsidRPr="004F63DB" w:rsidRDefault="00A0553D" w:rsidP="00A0553D">
      <w:pPr>
        <w:pStyle w:val="ListParagraph"/>
        <w:numPr>
          <w:ilvl w:val="1"/>
          <w:numId w:val="23"/>
        </w:numPr>
        <w:rPr>
          <w:ins w:id="6668" w:author="rkbansal" w:date="2020-02-25T00:17:00Z"/>
          <w:rFonts w:cs="Consolas"/>
          <w:color w:val="000000"/>
          <w:shd w:val="clear" w:color="auto" w:fill="E8F2FE"/>
        </w:rPr>
      </w:pPr>
      <w:proofErr w:type="spellStart"/>
      <w:ins w:id="6669" w:author="rkbansal" w:date="2020-02-25T00:17:00Z">
        <w:r w:rsidRPr="004F63DB">
          <w:rPr>
            <w:rFonts w:cs="Consolas"/>
            <w:color w:val="000000"/>
            <w:shd w:val="clear" w:color="auto" w:fill="E8F2FE"/>
          </w:rPr>
          <w:t>AuthServiceApplication</w:t>
        </w:r>
        <w:proofErr w:type="spellEnd"/>
      </w:ins>
    </w:p>
    <w:p w14:paraId="25F13187" w14:textId="32D6DEA2" w:rsidR="00A0553D" w:rsidRPr="009D5AC0" w:rsidRDefault="00A0553D" w:rsidP="00A0553D">
      <w:pPr>
        <w:pStyle w:val="ListParagraph"/>
        <w:numPr>
          <w:ilvl w:val="1"/>
          <w:numId w:val="23"/>
        </w:numPr>
        <w:rPr>
          <w:ins w:id="6670" w:author="rkbansal" w:date="2020-02-25T00:18:00Z"/>
          <w:b/>
          <w:rPrChange w:id="6671" w:author="rkbansal" w:date="2020-02-25T00:18:00Z">
            <w:rPr>
              <w:ins w:id="6672" w:author="rkbansal" w:date="2020-02-25T00:18:00Z"/>
              <w:rFonts w:cs="Consolas"/>
              <w:color w:val="000000"/>
              <w:shd w:val="clear" w:color="auto" w:fill="E8F2FE"/>
            </w:rPr>
          </w:rPrChange>
        </w:rPr>
      </w:pPr>
      <w:proofErr w:type="spellStart"/>
      <w:ins w:id="6673" w:author="rkbansal" w:date="2020-02-25T00:17:00Z">
        <w:r w:rsidRPr="004F63DB">
          <w:rPr>
            <w:rFonts w:cs="Consolas"/>
            <w:color w:val="000000"/>
            <w:shd w:val="clear" w:color="auto" w:fill="E8F2FE"/>
          </w:rPr>
          <w:t>ZuulGatewayApplication</w:t>
        </w:r>
      </w:ins>
      <w:proofErr w:type="spellEnd"/>
    </w:p>
    <w:p w14:paraId="7827B96D" w14:textId="3F85AA65" w:rsidR="009D5AC0" w:rsidRPr="004F63DB" w:rsidRDefault="009D5AC0" w:rsidP="00A0553D">
      <w:pPr>
        <w:pStyle w:val="ListParagraph"/>
        <w:numPr>
          <w:ilvl w:val="1"/>
          <w:numId w:val="23"/>
        </w:numPr>
        <w:rPr>
          <w:ins w:id="6674" w:author="rkbansal" w:date="2020-02-25T00:17:00Z"/>
          <w:b/>
        </w:rPr>
      </w:pPr>
      <w:proofErr w:type="spellStart"/>
      <w:ins w:id="6675" w:author="rkbansal" w:date="2020-02-25T00:18:00Z">
        <w:r>
          <w:rPr>
            <w:rFonts w:cs="Consolas"/>
            <w:color w:val="000000"/>
            <w:shd w:val="clear" w:color="auto" w:fill="E8F2FE"/>
          </w:rPr>
          <w:t>ProjectM</w:t>
        </w:r>
      </w:ins>
      <w:ins w:id="6676" w:author="rkbansal" w:date="2020-02-25T00:42:00Z">
        <w:r w:rsidR="00C57FE3">
          <w:rPr>
            <w:rFonts w:cs="Consolas"/>
            <w:color w:val="000000"/>
            <w:shd w:val="clear" w:color="auto" w:fill="E8F2FE"/>
          </w:rPr>
          <w:t>gmtRestApplication</w:t>
        </w:r>
      </w:ins>
      <w:proofErr w:type="spellEnd"/>
    </w:p>
    <w:p w14:paraId="3105D1A0" w14:textId="77777777" w:rsidR="00A0553D" w:rsidRPr="000D5012" w:rsidRDefault="00A0553D" w:rsidP="00A0553D">
      <w:pPr>
        <w:pStyle w:val="ListParagraph"/>
        <w:shd w:val="clear" w:color="auto" w:fill="FFFFFF"/>
        <w:spacing w:before="75" w:after="225" w:line="240" w:lineRule="auto"/>
        <w:rPr>
          <w:ins w:id="6677"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678" w:author="rkbansal" w:date="2020-02-25T00:46:00Z"/>
          <w:sz w:val="18"/>
          <w:rPrChange w:id="6679" w:author="rkbansal" w:date="2020-02-25T00:46:00Z">
            <w:rPr>
              <w:ins w:id="6680" w:author="rkbansal" w:date="2020-02-25T00:46:00Z"/>
            </w:rPr>
          </w:rPrChange>
        </w:rPr>
      </w:pPr>
      <w:ins w:id="6681"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682" w:author="rkbansal" w:date="2020-02-25T00:17:00Z"/>
          <w:sz w:val="18"/>
        </w:rPr>
        <w:pPrChange w:id="6683" w:author="rkbansal" w:date="2020-02-25T00:46:00Z">
          <w:pPr>
            <w:pStyle w:val="ListParagraph"/>
            <w:numPr>
              <w:numId w:val="19"/>
            </w:numPr>
            <w:ind w:hanging="360"/>
          </w:pPr>
        </w:pPrChange>
      </w:pPr>
      <w:ins w:id="6684"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685" w:author="rkbansal" w:date="2020-02-25T01:05:00Z"/>
        </w:rPr>
      </w:pPr>
      <w:ins w:id="6686" w:author="rkbansal" w:date="2020-02-25T00:59:00Z">
        <w:r>
          <w:t xml:space="preserve">Testing </w:t>
        </w:r>
      </w:ins>
    </w:p>
    <w:p w14:paraId="31B6C268" w14:textId="3A439917" w:rsidR="00247050" w:rsidRDefault="00247050">
      <w:pPr>
        <w:pStyle w:val="ListParagraph"/>
        <w:numPr>
          <w:ilvl w:val="1"/>
          <w:numId w:val="19"/>
        </w:numPr>
        <w:rPr>
          <w:ins w:id="6687" w:author="rkbansal" w:date="2020-04-23T15:04:00Z"/>
        </w:rPr>
      </w:pPr>
      <w:ins w:id="6688" w:author="rkbansal" w:date="2020-02-25T01:05:00Z">
        <w:r>
          <w:t>Without authentication</w:t>
        </w:r>
      </w:ins>
      <w:ins w:id="6689" w:author="rkbansal" w:date="2020-02-25T01:06:00Z">
        <w:r w:rsidR="001F55B5" w:rsidRPr="001F55B5">
          <w:t xml:space="preserve"> </w:t>
        </w:r>
        <w:r w:rsidR="001F55B5">
          <w:t>means directly hitting the project-mgmt-project running on 5379</w:t>
        </w:r>
      </w:ins>
      <w:ins w:id="6690"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691" w:author="rkbansal" w:date="2020-02-25T01:05:00Z"/>
        </w:rPr>
        <w:pPrChange w:id="6692" w:author="rkbansal" w:date="2020-04-23T15:04:00Z">
          <w:pPr>
            <w:pStyle w:val="ListParagraph"/>
            <w:numPr>
              <w:ilvl w:val="1"/>
              <w:numId w:val="19"/>
            </w:numPr>
            <w:ind w:left="1440" w:hanging="360"/>
          </w:pPr>
        </w:pPrChange>
      </w:pPr>
      <w:ins w:id="6693"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694" w:author="rkbansal" w:date="2020-04-23T15:06:00Z"/>
        </w:rPr>
      </w:pPr>
      <w:ins w:id="6695"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696" w:author="rkbansal" w:date="2020-04-23T15:06:00Z"/>
        </w:rPr>
        <w:pPrChange w:id="6697" w:author="rkbansal" w:date="2020-04-23T15:06:00Z">
          <w:pPr>
            <w:pStyle w:val="ListParagraph"/>
            <w:numPr>
              <w:ilvl w:val="1"/>
              <w:numId w:val="19"/>
            </w:numPr>
            <w:ind w:left="1440" w:hanging="360"/>
          </w:pPr>
        </w:pPrChange>
      </w:pPr>
      <w:ins w:id="6698"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699" w:author="rkbansal" w:date="2020-02-25T01:03:00Z"/>
        </w:rPr>
        <w:pPrChange w:id="6700" w:author="rkbansal" w:date="2020-02-25T01:05:00Z">
          <w:pPr>
            <w:pStyle w:val="ListParagraph"/>
            <w:numPr>
              <w:numId w:val="19"/>
            </w:numPr>
            <w:ind w:hanging="360"/>
          </w:pPr>
        </w:pPrChange>
      </w:pPr>
      <w:ins w:id="6701" w:author="rkbansal" w:date="2020-02-25T01:05:00Z">
        <w:r>
          <w:t xml:space="preserve">With authentication means every request to </w:t>
        </w:r>
      </w:ins>
      <w:ins w:id="6702" w:author="rkbansal" w:date="2020-02-25T01:09:00Z">
        <w:r w:rsidR="001F55B5">
          <w:t xml:space="preserve">project-mgmt-service </w:t>
        </w:r>
      </w:ins>
      <w:ins w:id="6703" w:author="rkbansal" w:date="2020-02-25T01:05:00Z">
        <w:r>
          <w:t>microservice will be hit via gateway running 1379</w:t>
        </w:r>
      </w:ins>
    </w:p>
    <w:p w14:paraId="51C11210" w14:textId="76DED6B0" w:rsidR="00247050" w:rsidRDefault="00247050" w:rsidP="00247050">
      <w:pPr>
        <w:pStyle w:val="ListParagraph"/>
        <w:rPr>
          <w:ins w:id="6704" w:author="rkbansal" w:date="2020-02-25T01:04:00Z"/>
          <w:b/>
          <w:sz w:val="28"/>
        </w:rPr>
      </w:pPr>
    </w:p>
    <w:p w14:paraId="5DDF06D6" w14:textId="3F68858C" w:rsidR="00247050" w:rsidRPr="00ED1246" w:rsidRDefault="001F55B5">
      <w:pPr>
        <w:pStyle w:val="ListParagraph"/>
        <w:numPr>
          <w:ilvl w:val="2"/>
          <w:numId w:val="19"/>
        </w:numPr>
        <w:rPr>
          <w:ins w:id="6705" w:author="rkbansal" w:date="2020-02-25T01:10:00Z"/>
          <w:b/>
          <w:sz w:val="28"/>
          <w:rPrChange w:id="6706" w:author="rkbansal" w:date="2020-02-25T01:10:00Z">
            <w:rPr>
              <w:ins w:id="6707" w:author="rkbansal" w:date="2020-02-25T01:10:00Z"/>
            </w:rPr>
          </w:rPrChange>
        </w:rPr>
      </w:pPr>
      <w:ins w:id="6708" w:author="rkbansal" w:date="2020-02-25T01:07:00Z">
        <w:r>
          <w:t xml:space="preserve">with authentication means every request to </w:t>
        </w:r>
      </w:ins>
      <w:ins w:id="6709" w:author="rkbansal" w:date="2020-02-25T01:09:00Z">
        <w:r>
          <w:t>project-mgmt-</w:t>
        </w:r>
      </w:ins>
      <w:ins w:id="6710" w:author="rkbansal" w:date="2020-02-25T01:10:00Z">
        <w:r>
          <w:t>service</w:t>
        </w:r>
      </w:ins>
      <w:ins w:id="6711" w:author="rkbansal" w:date="2020-02-25T01:07:00Z">
        <w:r>
          <w:t xml:space="preserve"> microservice will be hit via gateway running</w:t>
        </w:r>
      </w:ins>
      <w:ins w:id="6712" w:author="rkbansal" w:date="2020-04-04T21:18:00Z">
        <w:r w:rsidR="00716CEC">
          <w:t xml:space="preserve"> on</w:t>
        </w:r>
      </w:ins>
      <w:ins w:id="6713" w:author="rkbansal" w:date="2020-02-25T01:07:00Z">
        <w:r>
          <w:t xml:space="preserve"> 1379</w:t>
        </w:r>
      </w:ins>
    </w:p>
    <w:p w14:paraId="3BB7D837" w14:textId="031B5A62" w:rsidR="00ED1246" w:rsidRPr="001C387C" w:rsidRDefault="00CF518B" w:rsidP="00ED1246">
      <w:pPr>
        <w:pStyle w:val="ListParagraph"/>
        <w:numPr>
          <w:ilvl w:val="3"/>
          <w:numId w:val="19"/>
        </w:numPr>
        <w:rPr>
          <w:ins w:id="6714" w:author="rkbansal" w:date="2020-02-25T01:15:00Z"/>
          <w:b/>
          <w:sz w:val="28"/>
          <w:rPrChange w:id="6715" w:author="rkbansal" w:date="2020-02-25T01:15:00Z">
            <w:rPr>
              <w:ins w:id="6716" w:author="rkbansal" w:date="2020-02-25T01:15:00Z"/>
            </w:rPr>
          </w:rPrChange>
        </w:rPr>
      </w:pPr>
      <w:ins w:id="6717" w:author="rkbansal" w:date="2020-02-25T01:13:00Z">
        <w:r>
          <w:lastRenderedPageBreak/>
          <w:t xml:space="preserve">getting project details with status “A” but </w:t>
        </w:r>
      </w:ins>
      <w:ins w:id="6718" w:author="rkbansal" w:date="2020-02-25T01:10:00Z">
        <w:r w:rsidR="00ED1246">
          <w:t>without token</w:t>
        </w:r>
      </w:ins>
      <w:ins w:id="6719" w:author="rkbansal" w:date="2020-02-25T01:11:00Z">
        <w:r>
          <w:t xml:space="preserve"> means no </w:t>
        </w:r>
      </w:ins>
      <w:ins w:id="6720" w:author="rkbansal" w:date="2020-02-25T01:13:00Z">
        <w:r>
          <w:t>authorization code(Bearer token) in the header</w:t>
        </w:r>
      </w:ins>
      <w:ins w:id="6721" w:author="rkbansal" w:date="2020-02-25T01:14:00Z">
        <w:r>
          <w:t xml:space="preserve"> will give the error.</w:t>
        </w:r>
      </w:ins>
    </w:p>
    <w:p w14:paraId="4B67093D" w14:textId="7B6F1F56" w:rsidR="001C387C" w:rsidRPr="001C387C" w:rsidRDefault="00957C11">
      <w:pPr>
        <w:pStyle w:val="ListParagraph"/>
        <w:ind w:left="2160"/>
        <w:rPr>
          <w:ins w:id="6722" w:author="rkbansal" w:date="2020-02-25T01:15:00Z"/>
          <w:b/>
          <w:sz w:val="28"/>
          <w:rPrChange w:id="6723" w:author="rkbansal" w:date="2020-02-25T01:15:00Z">
            <w:rPr>
              <w:ins w:id="6724" w:author="rkbansal" w:date="2020-02-25T01:15:00Z"/>
            </w:rPr>
          </w:rPrChange>
        </w:rPr>
        <w:pPrChange w:id="6725" w:author="rkbansal" w:date="2020-02-25T01:15:00Z">
          <w:pPr>
            <w:pStyle w:val="ListParagraph"/>
            <w:numPr>
              <w:ilvl w:val="3"/>
              <w:numId w:val="19"/>
            </w:numPr>
            <w:ind w:left="2880" w:hanging="360"/>
          </w:pPr>
        </w:pPrChange>
      </w:pPr>
      <w:ins w:id="6726"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727" w:author="rkbansal" w:date="2020-02-25T01:13:00Z"/>
          <w:b/>
          <w:sz w:val="28"/>
          <w:rPrChange w:id="6728" w:author="rkbansal" w:date="2020-02-25T01:15:00Z">
            <w:rPr>
              <w:ins w:id="6729" w:author="rkbansal" w:date="2020-02-25T01:13:00Z"/>
            </w:rPr>
          </w:rPrChange>
        </w:rPr>
        <w:pPrChange w:id="6730"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731" w:author="rkbansal" w:date="2020-02-25T01:18:00Z"/>
          <w:b/>
          <w:sz w:val="28"/>
          <w:rPrChange w:id="6732" w:author="rkbansal" w:date="2020-02-25T01:18:00Z">
            <w:rPr>
              <w:ins w:id="6733" w:author="rkbansal" w:date="2020-02-25T01:18:00Z"/>
            </w:rPr>
          </w:rPrChange>
        </w:rPr>
      </w:pPr>
      <w:ins w:id="6734" w:author="rkbansal" w:date="2020-02-25T01:17:00Z">
        <w:r>
          <w:t>getting project details with status “A” but with token means authorization code(Bearer token) in the header wil</w:t>
        </w:r>
      </w:ins>
      <w:ins w:id="6735"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736" w:author="rkbansal" w:date="2020-02-25T01:25:00Z"/>
          <w:b/>
          <w:sz w:val="28"/>
        </w:rPr>
        <w:pPrChange w:id="6737" w:author="rkbansal" w:date="2020-04-23T15:05:00Z">
          <w:pPr>
            <w:pStyle w:val="ListParagraph"/>
            <w:numPr>
              <w:numId w:val="79"/>
            </w:numPr>
            <w:ind w:left="3960" w:hanging="360"/>
          </w:pPr>
        </w:pPrChange>
      </w:pPr>
      <w:ins w:id="6738"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739" w:author="rkbansal" w:date="2020-02-25T01:19:00Z">
        <w:r w:rsidR="00511C1C">
          <w:rPr>
            <w:b/>
            <w:sz w:val="28"/>
          </w:rPr>
          <w:t xml:space="preserve">To get authentication code </w:t>
        </w:r>
      </w:ins>
      <w:ins w:id="6740" w:author="rkbansal" w:date="2020-04-04T21:20:00Z">
        <w:r w:rsidR="00BD4EDA">
          <w:rPr>
            <w:b/>
            <w:sz w:val="28"/>
          </w:rPr>
          <w:t xml:space="preserve">in response header </w:t>
        </w:r>
      </w:ins>
      <w:ins w:id="6741" w:author="rkbansal" w:date="2020-02-25T01:19:00Z">
        <w:r w:rsidR="00511C1C">
          <w:rPr>
            <w:b/>
            <w:sz w:val="28"/>
          </w:rPr>
          <w:t>using authentication service</w:t>
        </w:r>
      </w:ins>
    </w:p>
    <w:p w14:paraId="5D335295" w14:textId="78BD3F0F" w:rsidR="00D76B85" w:rsidRDefault="00D76B85">
      <w:pPr>
        <w:pStyle w:val="ListParagraph"/>
        <w:ind w:left="3960"/>
        <w:rPr>
          <w:ins w:id="6742" w:author="rkbansal" w:date="2020-02-25T01:19:00Z"/>
          <w:b/>
          <w:sz w:val="28"/>
        </w:rPr>
        <w:pPrChange w:id="6743"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744" w:author="rkbansal" w:date="2020-02-25T01:32:00Z"/>
          <w:b/>
          <w:sz w:val="28"/>
          <w:rPrChange w:id="6745" w:author="rkbansal" w:date="2020-02-25T01:32:00Z">
            <w:rPr>
              <w:ins w:id="6746" w:author="rkbansal" w:date="2020-02-25T01:32:00Z"/>
            </w:rPr>
          </w:rPrChange>
        </w:rPr>
        <w:pPrChange w:id="6747" w:author="rkbansal" w:date="2020-04-23T15:05:00Z">
          <w:pPr>
            <w:pStyle w:val="ListParagraph"/>
            <w:numPr>
              <w:numId w:val="79"/>
            </w:numPr>
            <w:ind w:left="3960" w:hanging="360"/>
          </w:pPr>
        </w:pPrChange>
      </w:pPr>
      <w:ins w:id="6748"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749" w:author="rkbansal" w:date="2020-02-25T01:26:00Z">
        <w:r w:rsidR="00D76B85">
          <w:rPr>
            <w:b/>
            <w:sz w:val="28"/>
          </w:rPr>
          <w:t>Now hit the proje</w:t>
        </w:r>
      </w:ins>
      <w:ins w:id="6750" w:author="rkbansal" w:date="2020-02-26T20:34:00Z">
        <w:r w:rsidR="00683812">
          <w:rPr>
            <w:b/>
            <w:sz w:val="28"/>
          </w:rPr>
          <w:t>c</w:t>
        </w:r>
      </w:ins>
      <w:ins w:id="6751" w:author="rkbansal" w:date="2020-02-25T01:26:00Z">
        <w:r w:rsidR="00D76B85">
          <w:rPr>
            <w:b/>
            <w:sz w:val="28"/>
          </w:rPr>
          <w:t>t</w:t>
        </w:r>
      </w:ins>
      <w:ins w:id="6752" w:author="rkbansal" w:date="2020-02-25T01:27:00Z">
        <w:r w:rsidR="00D76B85">
          <w:rPr>
            <w:b/>
            <w:sz w:val="28"/>
          </w:rPr>
          <w:t xml:space="preserve">-mgmt-service to </w:t>
        </w:r>
        <w:r w:rsidR="00D76B85">
          <w:t xml:space="preserve">get project details with status “A” </w:t>
        </w:r>
      </w:ins>
      <w:ins w:id="6753" w:author="rkbansal" w:date="2020-02-25T01:32:00Z">
        <w:r w:rsidR="001A0DFC">
          <w:t>by providing the</w:t>
        </w:r>
      </w:ins>
      <w:ins w:id="6754" w:author="rkbansal" w:date="2020-02-25T01:27:00Z">
        <w:r w:rsidR="00D76B85">
          <w:t xml:space="preserve"> token means authorization code(Bearer token) in the header</w:t>
        </w:r>
      </w:ins>
      <w:ins w:id="6755" w:author="rkbansal" w:date="2020-02-25T01:30:00Z">
        <w:r w:rsidR="00A775D7">
          <w:t xml:space="preserve"> received in above step</w:t>
        </w:r>
      </w:ins>
    </w:p>
    <w:p w14:paraId="351050D1" w14:textId="6CD00DAF" w:rsidR="001A0DFC" w:rsidRPr="00A775D7" w:rsidRDefault="001A0DFC">
      <w:pPr>
        <w:pStyle w:val="ListParagraph"/>
        <w:ind w:left="3960"/>
        <w:rPr>
          <w:ins w:id="6756" w:author="rkbansal" w:date="2020-02-25T01:30:00Z"/>
          <w:b/>
          <w:sz w:val="28"/>
          <w:rPrChange w:id="6757" w:author="rkbansal" w:date="2020-02-25T01:30:00Z">
            <w:rPr>
              <w:ins w:id="6758" w:author="rkbansal" w:date="2020-02-25T01:30:00Z"/>
            </w:rPr>
          </w:rPrChange>
        </w:rPr>
        <w:pPrChange w:id="6759"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760" w:author="rkbansal" w:date="2020-02-25T01:10:00Z"/>
          <w:b/>
          <w:sz w:val="28"/>
          <w:rPrChange w:id="6761" w:author="rkbansal" w:date="2020-02-25T01:10:00Z">
            <w:rPr>
              <w:ins w:id="6762" w:author="rkbansal" w:date="2020-02-25T01:10:00Z"/>
            </w:rPr>
          </w:rPrChange>
        </w:rPr>
        <w:pPrChange w:id="6763"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764" w:author="rkbansal" w:date="2020-02-25T01:04:00Z"/>
          <w:b/>
          <w:sz w:val="28"/>
        </w:rPr>
        <w:pPrChange w:id="6765" w:author="rkbansal" w:date="2020-02-25T01:10:00Z">
          <w:pPr>
            <w:pStyle w:val="ListParagraph"/>
          </w:pPr>
        </w:pPrChange>
      </w:pPr>
    </w:p>
    <w:p w14:paraId="6B9CFDEB" w14:textId="77777777" w:rsidR="00247050" w:rsidRDefault="00247050" w:rsidP="00247050">
      <w:pPr>
        <w:pStyle w:val="ListParagraph"/>
        <w:rPr>
          <w:ins w:id="6766" w:author="rkbansal" w:date="2020-02-25T01:04:00Z"/>
          <w:b/>
          <w:sz w:val="28"/>
        </w:rPr>
      </w:pPr>
    </w:p>
    <w:p w14:paraId="7F667FF1" w14:textId="39932E17" w:rsidR="00247050" w:rsidRPr="00247050" w:rsidRDefault="00247050">
      <w:pPr>
        <w:pStyle w:val="ListParagraph"/>
        <w:rPr>
          <w:ins w:id="6767" w:author="rkbansal" w:date="2020-02-25T01:02:00Z"/>
          <w:rPrChange w:id="6768" w:author="rkbansal" w:date="2020-02-25T01:03:00Z">
            <w:rPr>
              <w:ins w:id="6769" w:author="rkbansal" w:date="2020-02-25T01:02:00Z"/>
              <w:rFonts w:eastAsiaTheme="majorEastAsia" w:cstheme="majorBidi"/>
              <w:color w:val="2F5496" w:themeColor="accent1" w:themeShade="BF"/>
              <w:szCs w:val="26"/>
            </w:rPr>
          </w:rPrChange>
        </w:rPr>
        <w:pPrChange w:id="6770" w:author="rkbansal" w:date="2020-02-25T01:03:00Z">
          <w:pPr/>
        </w:pPrChange>
      </w:pPr>
      <w:ins w:id="6771" w:author="rkbansal" w:date="2020-02-25T01:02:00Z">
        <w:r w:rsidRPr="00247050">
          <w:rPr>
            <w:b/>
            <w:sz w:val="28"/>
            <w:rPrChange w:id="6772" w:author="rkbansal" w:date="2020-02-25T01:03:00Z">
              <w:rPr/>
            </w:rPrChange>
          </w:rPr>
          <w:br w:type="page"/>
        </w:r>
      </w:ins>
    </w:p>
    <w:p w14:paraId="38186FDF" w14:textId="1FD13AE8" w:rsidR="006A39B1" w:rsidRDefault="00C62AC7" w:rsidP="00C62AC7">
      <w:pPr>
        <w:pStyle w:val="Heading2"/>
        <w:rPr>
          <w:rFonts w:ascii="Georgia" w:hAnsi="Georgia"/>
          <w:b/>
          <w:sz w:val="28"/>
        </w:rPr>
      </w:pPr>
      <w:del w:id="6773" w:author="rkbansal" w:date="2020-01-09T12:08:00Z">
        <w:r w:rsidRPr="00981242" w:rsidDel="003759CB">
          <w:rPr>
            <w:rFonts w:ascii="Georgia" w:hAnsi="Georgia"/>
            <w:b/>
            <w:sz w:val="28"/>
          </w:rPr>
          <w:lastRenderedPageBreak/>
          <w:delText>Member</w:delText>
        </w:r>
      </w:del>
      <w:ins w:id="6774"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775" w:author="rkbansal" w:date="2020-04-19T23:41:00Z">
          <w:pPr>
            <w:pStyle w:val="ListParagraph"/>
            <w:numPr>
              <w:numId w:val="22"/>
            </w:numPr>
            <w:ind w:hanging="360"/>
          </w:pPr>
        </w:pPrChange>
      </w:pPr>
      <w:ins w:id="6776"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777" w:author="rkbansal" w:date="2020-04-19T23:41:00Z">
          <w:pPr>
            <w:pStyle w:val="ListParagraph"/>
            <w:numPr>
              <w:numId w:val="22"/>
            </w:numPr>
            <w:ind w:hanging="360"/>
          </w:pPr>
        </w:pPrChange>
      </w:pPr>
      <w:ins w:id="6778" w:author="rkbansal" w:date="2020-04-19T23:41:00Z">
        <w:r>
          <w:t>2</w:t>
        </w:r>
      </w:ins>
      <w:ins w:id="6779" w:author="rkbansal" w:date="2020-04-19T23:42:00Z">
        <w:r>
          <w:t xml:space="preserve">. </w:t>
        </w:r>
      </w:ins>
      <w:r w:rsidR="002F4616">
        <w:t>Update the member</w:t>
      </w:r>
    </w:p>
    <w:p w14:paraId="6936FF80" w14:textId="63433F93" w:rsidR="002F4616" w:rsidRDefault="006810F3">
      <w:pPr>
        <w:ind w:left="360"/>
        <w:pPrChange w:id="6780" w:author="rkbansal" w:date="2020-04-19T23:43:00Z">
          <w:pPr>
            <w:pStyle w:val="ListParagraph"/>
            <w:numPr>
              <w:numId w:val="22"/>
            </w:numPr>
            <w:ind w:hanging="360"/>
          </w:pPr>
        </w:pPrChange>
      </w:pPr>
      <w:ins w:id="6781" w:author="rkbansal" w:date="2020-04-19T23:43:00Z">
        <w:r>
          <w:t xml:space="preserve">3. </w:t>
        </w:r>
      </w:ins>
      <w:r w:rsidR="002F4616">
        <w:t>Get the list of all the members</w:t>
      </w:r>
    </w:p>
    <w:p w14:paraId="32C4DF89" w14:textId="0C6010A0" w:rsidR="002F4616" w:rsidRDefault="006810F3">
      <w:pPr>
        <w:ind w:left="360"/>
        <w:pPrChange w:id="6782" w:author="rkbansal" w:date="2020-04-19T23:43:00Z">
          <w:pPr>
            <w:pStyle w:val="ListParagraph"/>
            <w:numPr>
              <w:numId w:val="22"/>
            </w:numPr>
            <w:ind w:hanging="360"/>
          </w:pPr>
        </w:pPrChange>
      </w:pPr>
      <w:ins w:id="6783" w:author="rkbansal" w:date="2020-04-19T23:43:00Z">
        <w:r>
          <w:t>4.</w:t>
        </w:r>
      </w:ins>
      <w:r w:rsidR="002F4616">
        <w:t>Delete the member</w:t>
      </w:r>
    </w:p>
    <w:p w14:paraId="0B4AEFDF" w14:textId="7B65A398" w:rsidR="002F4616" w:rsidRDefault="006810F3">
      <w:pPr>
        <w:ind w:left="360"/>
        <w:pPrChange w:id="6784" w:author="rkbansal" w:date="2020-04-19T23:43:00Z">
          <w:pPr>
            <w:pStyle w:val="ListParagraph"/>
            <w:numPr>
              <w:numId w:val="22"/>
            </w:numPr>
            <w:ind w:hanging="360"/>
          </w:pPr>
        </w:pPrChange>
      </w:pPr>
      <w:ins w:id="6785"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786"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787" w:author="rkbansal" w:date="2020-04-19T23:54:00Z"/>
        </w:rPr>
      </w:pPr>
      <w:ins w:id="6788" w:author="rkbansal" w:date="2020-04-19T23:51:00Z">
        <w:r>
          <w:t>In this microservice, we will create</w:t>
        </w:r>
      </w:ins>
      <w:ins w:id="6789" w:author="rkbansal" w:date="2020-04-19T23:53:00Z">
        <w:r>
          <w:t xml:space="preserve"> parent class </w:t>
        </w:r>
      </w:ins>
      <w:ins w:id="6790" w:author="rkbansal" w:date="2020-04-19T23:54:00Z">
        <w:r>
          <w:t>P</w:t>
        </w:r>
      </w:ins>
      <w:ins w:id="6791" w:author="rkbansal" w:date="2020-04-19T23:53:00Z">
        <w:r>
          <w:t>erson ha</w:t>
        </w:r>
      </w:ins>
      <w:ins w:id="6792" w:author="rkbansal" w:date="2020-04-19T23:54:00Z">
        <w:r>
          <w:t>ving three subclasses Member, Sevadar and Devotee:</w:t>
        </w:r>
      </w:ins>
    </w:p>
    <w:p w14:paraId="0E8C5287" w14:textId="0CF4CD59" w:rsidR="00B66C98" w:rsidRDefault="00003037">
      <w:pPr>
        <w:pPrChange w:id="6793" w:author="rkbansal" w:date="2020-04-19T23:51:00Z">
          <w:pPr>
            <w:pStyle w:val="ListParagraph"/>
          </w:pPr>
        </w:pPrChange>
      </w:pPr>
      <w:ins w:id="6794"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795"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6796" w:author="rkbansal" w:date="2020-04-19T23:37:00Z"/>
        </w:rPr>
        <w:pPrChange w:id="6797" w:author="rkbansal" w:date="2020-04-20T00:00:00Z">
          <w:pPr>
            <w:pStyle w:val="ListParagraph"/>
            <w:numPr>
              <w:numId w:val="74"/>
            </w:numPr>
            <w:ind w:hanging="360"/>
            <w:jc w:val="both"/>
          </w:pPr>
        </w:pPrChange>
      </w:pPr>
      <w:ins w:id="6798"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799"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800">
          <w:tblGrid>
            <w:gridCol w:w="4508"/>
            <w:gridCol w:w="4508"/>
          </w:tblGrid>
        </w:tblGridChange>
      </w:tblGrid>
      <w:tr w:rsidR="00CF6C1A" w14:paraId="2F6D42B1" w14:textId="77777777" w:rsidTr="004F755A">
        <w:trPr>
          <w:ins w:id="6801" w:author="rkbansal" w:date="2020-04-19T23:37:00Z"/>
        </w:trPr>
        <w:tc>
          <w:tcPr>
            <w:tcW w:w="4508" w:type="dxa"/>
            <w:tcPrChange w:id="6802" w:author="rkbansal" w:date="2020-04-23T15:46:00Z">
              <w:tcPr>
                <w:tcW w:w="4508" w:type="dxa"/>
              </w:tcPr>
            </w:tcPrChange>
          </w:tcPr>
          <w:p w14:paraId="7720DE6B" w14:textId="77777777" w:rsidR="00CF6C1A" w:rsidRDefault="00CF6C1A" w:rsidP="00125E38">
            <w:pPr>
              <w:rPr>
                <w:ins w:id="6803" w:author="rkbansal" w:date="2020-04-19T23:37:00Z"/>
              </w:rPr>
            </w:pPr>
            <w:ins w:id="6804" w:author="rkbansal" w:date="2020-04-19T23:37:00Z">
              <w:r>
                <w:t>Database/Schema Name</w:t>
              </w:r>
            </w:ins>
          </w:p>
        </w:tc>
        <w:tc>
          <w:tcPr>
            <w:tcW w:w="4508" w:type="dxa"/>
            <w:tcPrChange w:id="6805" w:author="rkbansal" w:date="2020-04-23T15:46:00Z">
              <w:tcPr>
                <w:tcW w:w="4508" w:type="dxa"/>
              </w:tcPr>
            </w:tcPrChange>
          </w:tcPr>
          <w:p w14:paraId="43019992" w14:textId="59B0DBA3" w:rsidR="00CF6C1A" w:rsidRDefault="00CF6C1A" w:rsidP="00125E38">
            <w:pPr>
              <w:rPr>
                <w:ins w:id="6806" w:author="rkbansal" w:date="2020-04-19T23:37:00Z"/>
              </w:rPr>
            </w:pPr>
            <w:proofErr w:type="spellStart"/>
            <w:ins w:id="6807" w:author="rkbansal" w:date="2020-04-19T23:37:00Z">
              <w:r>
                <w:t>p</w:t>
              </w:r>
            </w:ins>
            <w:ins w:id="6808" w:author="rkbansal" w:date="2020-04-19T23:40:00Z">
              <w:r w:rsidR="00811EF5">
                <w:t>erson</w:t>
              </w:r>
            </w:ins>
            <w:ins w:id="6809" w:author="rkbansal" w:date="2020-04-19T23:37:00Z">
              <w:r>
                <w:t>_schema</w:t>
              </w:r>
              <w:proofErr w:type="spellEnd"/>
            </w:ins>
          </w:p>
        </w:tc>
      </w:tr>
      <w:tr w:rsidR="00CF6C1A" w14:paraId="47B36F4F" w14:textId="77777777" w:rsidTr="004F755A">
        <w:trPr>
          <w:ins w:id="6810" w:author="rkbansal" w:date="2020-04-19T23:37:00Z"/>
        </w:trPr>
        <w:tc>
          <w:tcPr>
            <w:tcW w:w="4508" w:type="dxa"/>
            <w:tcPrChange w:id="6811" w:author="rkbansal" w:date="2020-04-23T15:46:00Z">
              <w:tcPr>
                <w:tcW w:w="4508" w:type="dxa"/>
              </w:tcPr>
            </w:tcPrChange>
          </w:tcPr>
          <w:p w14:paraId="0DA4532D" w14:textId="77777777" w:rsidR="00CF6C1A" w:rsidRDefault="00CF6C1A" w:rsidP="00125E38">
            <w:pPr>
              <w:rPr>
                <w:ins w:id="6812" w:author="rkbansal" w:date="2020-04-19T23:37:00Z"/>
              </w:rPr>
            </w:pPr>
            <w:ins w:id="6813" w:author="rkbansal" w:date="2020-04-19T23:37:00Z">
              <w:r>
                <w:t>User name</w:t>
              </w:r>
            </w:ins>
          </w:p>
        </w:tc>
        <w:tc>
          <w:tcPr>
            <w:tcW w:w="4508" w:type="dxa"/>
            <w:tcPrChange w:id="6814" w:author="rkbansal" w:date="2020-04-23T15:46:00Z">
              <w:tcPr>
                <w:tcW w:w="4508" w:type="dxa"/>
              </w:tcPr>
            </w:tcPrChange>
          </w:tcPr>
          <w:p w14:paraId="741794C6" w14:textId="032C9348" w:rsidR="00CF6C1A" w:rsidRDefault="00811EF5" w:rsidP="00125E38">
            <w:pPr>
              <w:rPr>
                <w:ins w:id="6815" w:author="rkbansal" w:date="2020-04-19T23:37:00Z"/>
              </w:rPr>
            </w:pPr>
            <w:ins w:id="6816" w:author="rkbansal" w:date="2020-04-19T23:40:00Z">
              <w:r>
                <w:t>person</w:t>
              </w:r>
            </w:ins>
          </w:p>
        </w:tc>
      </w:tr>
      <w:tr w:rsidR="00CF6C1A" w14:paraId="418ADC83" w14:textId="77777777" w:rsidTr="004F755A">
        <w:trPr>
          <w:ins w:id="6817" w:author="rkbansal" w:date="2020-04-19T23:37:00Z"/>
        </w:trPr>
        <w:tc>
          <w:tcPr>
            <w:tcW w:w="4508" w:type="dxa"/>
            <w:tcPrChange w:id="6818" w:author="rkbansal" w:date="2020-04-23T15:46:00Z">
              <w:tcPr>
                <w:tcW w:w="4508" w:type="dxa"/>
              </w:tcPr>
            </w:tcPrChange>
          </w:tcPr>
          <w:p w14:paraId="49C1FB72" w14:textId="77777777" w:rsidR="00CF6C1A" w:rsidRDefault="00CF6C1A" w:rsidP="00125E38">
            <w:pPr>
              <w:rPr>
                <w:ins w:id="6819" w:author="rkbansal" w:date="2020-04-19T23:37:00Z"/>
              </w:rPr>
            </w:pPr>
            <w:ins w:id="6820" w:author="rkbansal" w:date="2020-04-19T23:37:00Z">
              <w:r>
                <w:t>Password</w:t>
              </w:r>
            </w:ins>
          </w:p>
        </w:tc>
        <w:tc>
          <w:tcPr>
            <w:tcW w:w="4508" w:type="dxa"/>
            <w:tcPrChange w:id="6821" w:author="rkbansal" w:date="2020-04-23T15:46:00Z">
              <w:tcPr>
                <w:tcW w:w="4508" w:type="dxa"/>
              </w:tcPr>
            </w:tcPrChange>
          </w:tcPr>
          <w:p w14:paraId="58474765" w14:textId="55DC980F" w:rsidR="00CF6C1A" w:rsidRDefault="00811EF5">
            <w:pPr>
              <w:rPr>
                <w:ins w:id="6822" w:author="rkbansal" w:date="2020-04-19T23:37:00Z"/>
              </w:rPr>
            </w:pPr>
            <w:ins w:id="6823" w:author="rkbansal" w:date="2020-04-19T23:40:00Z">
              <w:r>
                <w:t>person</w:t>
              </w:r>
            </w:ins>
          </w:p>
        </w:tc>
      </w:tr>
    </w:tbl>
    <w:p w14:paraId="073A59DF" w14:textId="0AC25916" w:rsidR="00CF6C1A" w:rsidRDefault="00CF6C1A" w:rsidP="00CF6C1A">
      <w:pPr>
        <w:rPr>
          <w:ins w:id="6824" w:author="rkbansal" w:date="2020-04-23T15:45:00Z"/>
        </w:rPr>
      </w:pPr>
    </w:p>
    <w:p w14:paraId="233B069B" w14:textId="77777777" w:rsidR="009A6BD3" w:rsidRPr="00A66355" w:rsidRDefault="009A6BD3">
      <w:pPr>
        <w:ind w:firstLine="720"/>
        <w:rPr>
          <w:ins w:id="6825" w:author="rkbansal" w:date="2020-04-23T15:45:00Z"/>
          <w:b/>
          <w:bCs/>
        </w:rPr>
        <w:pPrChange w:id="6826" w:author="rkbansal" w:date="2020-04-23T15:46:00Z">
          <w:pPr/>
        </w:pPrChange>
      </w:pPr>
      <w:ins w:id="6827" w:author="rkbansal" w:date="2020-04-23T15:45:00Z">
        <w:r w:rsidRPr="00A66355">
          <w:rPr>
            <w:b/>
            <w:bCs/>
          </w:rPr>
          <w:t>Commands:</w:t>
        </w:r>
      </w:ins>
    </w:p>
    <w:p w14:paraId="2A793723" w14:textId="77777777" w:rsidR="009A6BD3" w:rsidRPr="00A66355" w:rsidRDefault="009A6BD3" w:rsidP="009A6BD3">
      <w:pPr>
        <w:ind w:left="360" w:firstLine="360"/>
        <w:jc w:val="both"/>
        <w:rPr>
          <w:ins w:id="6828" w:author="rkbansal" w:date="2020-04-23T15:45:00Z"/>
          <w:rFonts w:cstheme="minorHAnsi"/>
          <w:lang w:val="en-US"/>
        </w:rPr>
      </w:pPr>
      <w:ins w:id="6829"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6830" w:author="rkbansal" w:date="2020-04-23T15:45:00Z"/>
          <w:rFonts w:ascii="Helvetica" w:eastAsia="Times New Roman" w:hAnsi="Helvetica" w:cs="Times New Roman"/>
          <w:color w:val="333333"/>
          <w:sz w:val="21"/>
          <w:szCs w:val="21"/>
          <w:lang w:eastAsia="en-IN"/>
        </w:rPr>
      </w:pPr>
      <w:ins w:id="6831"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6832" w:author="rkbansal" w:date="2020-04-23T15:45:00Z"/>
          <w:rFonts w:ascii="Helvetica" w:eastAsia="Times New Roman" w:hAnsi="Helvetica" w:cs="Times New Roman"/>
          <w:color w:val="333333"/>
          <w:sz w:val="21"/>
          <w:szCs w:val="21"/>
          <w:lang w:eastAsia="en-IN"/>
        </w:rPr>
      </w:pPr>
      <w:ins w:id="6833"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6834" w:author="rkbansal" w:date="2020-04-23T15:45:00Z"/>
        </w:rPr>
      </w:pPr>
    </w:p>
    <w:p w14:paraId="579A5B18" w14:textId="77777777" w:rsidR="009A6BD3" w:rsidRDefault="009A6BD3">
      <w:pPr>
        <w:pStyle w:val="ListParagraph"/>
        <w:numPr>
          <w:ilvl w:val="0"/>
          <w:numId w:val="89"/>
        </w:numPr>
        <w:jc w:val="both"/>
        <w:rPr>
          <w:ins w:id="6835" w:author="rkbansal" w:date="2020-04-23T15:45:00Z"/>
        </w:rPr>
        <w:pPrChange w:id="6836" w:author="rkbansal" w:date="2020-04-23T15:46:00Z">
          <w:pPr>
            <w:pStyle w:val="ListParagraph"/>
            <w:jc w:val="both"/>
          </w:pPr>
        </w:pPrChange>
      </w:pPr>
      <w:ins w:id="6837"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6838" w:author="rkbansal" w:date="2020-04-23T15:45:00Z"/>
        </w:rPr>
      </w:pPr>
    </w:p>
    <w:p w14:paraId="046DB0DB" w14:textId="77777777" w:rsidR="009A6BD3" w:rsidRDefault="009A6BD3">
      <w:pPr>
        <w:pStyle w:val="ListParagraph"/>
        <w:numPr>
          <w:ilvl w:val="0"/>
          <w:numId w:val="89"/>
        </w:numPr>
        <w:jc w:val="both"/>
        <w:rPr>
          <w:ins w:id="6839" w:author="rkbansal" w:date="2020-04-23T15:45:00Z"/>
        </w:rPr>
        <w:pPrChange w:id="6840" w:author="rkbansal" w:date="2020-04-23T15:46:00Z">
          <w:pPr>
            <w:pStyle w:val="ListParagraph"/>
            <w:jc w:val="both"/>
          </w:pPr>
        </w:pPrChange>
      </w:pPr>
      <w:ins w:id="6841" w:author="rkbansal" w:date="2020-04-23T15:45:00Z">
        <w:r>
          <w:t xml:space="preserve">create database </w:t>
        </w:r>
        <w:proofErr w:type="spellStart"/>
        <w:r>
          <w:t>person_schema</w:t>
        </w:r>
        <w:proofErr w:type="spellEnd"/>
        <w:r>
          <w:t>;</w:t>
        </w:r>
      </w:ins>
    </w:p>
    <w:p w14:paraId="7F267D33" w14:textId="77777777" w:rsidR="009A6BD3" w:rsidRDefault="009A6BD3" w:rsidP="009A6BD3">
      <w:pPr>
        <w:pStyle w:val="ListParagraph"/>
        <w:jc w:val="both"/>
        <w:rPr>
          <w:ins w:id="6842" w:author="rkbansal" w:date="2020-04-23T15:45:00Z"/>
        </w:rPr>
      </w:pPr>
    </w:p>
    <w:p w14:paraId="029DFDD9" w14:textId="77777777" w:rsidR="009A6BD3" w:rsidRDefault="009A6BD3">
      <w:pPr>
        <w:pStyle w:val="ListParagraph"/>
        <w:numPr>
          <w:ilvl w:val="0"/>
          <w:numId w:val="89"/>
        </w:numPr>
        <w:jc w:val="both"/>
        <w:rPr>
          <w:ins w:id="6843" w:author="rkbansal" w:date="2020-04-23T15:45:00Z"/>
        </w:rPr>
        <w:pPrChange w:id="6844" w:author="rkbansal" w:date="2020-04-23T15:46:00Z">
          <w:pPr>
            <w:pStyle w:val="ListParagraph"/>
            <w:jc w:val="both"/>
          </w:pPr>
        </w:pPrChange>
      </w:pPr>
      <w:ins w:id="6845" w:author="rkbansal" w:date="2020-04-23T15:45:00Z">
        <w:r>
          <w:t>grant all on person_schema.* to person@'%';</w:t>
        </w:r>
      </w:ins>
    </w:p>
    <w:p w14:paraId="5CE0481A" w14:textId="77777777" w:rsidR="009A6BD3" w:rsidRDefault="009A6BD3" w:rsidP="00CF6C1A">
      <w:pPr>
        <w:rPr>
          <w:ins w:id="6846" w:author="rkbansal" w:date="2020-04-19T23:37:00Z"/>
        </w:rPr>
      </w:pPr>
    </w:p>
    <w:p w14:paraId="6496700A" w14:textId="781962A1" w:rsidR="00CF6C1A" w:rsidRDefault="00CF6C1A" w:rsidP="00CF6C1A">
      <w:pPr>
        <w:pStyle w:val="ListParagraph"/>
        <w:numPr>
          <w:ilvl w:val="0"/>
          <w:numId w:val="74"/>
        </w:numPr>
        <w:rPr>
          <w:ins w:id="6847" w:author="rkbansal" w:date="2020-04-20T00:00:00Z"/>
        </w:rPr>
      </w:pPr>
      <w:ins w:id="6848" w:author="rkbansal" w:date="2020-04-19T23:37:00Z">
        <w:r>
          <w:t>Use the following document related to the swagger, database scripts, ER diagram of Users:</w:t>
        </w:r>
      </w:ins>
    </w:p>
    <w:p w14:paraId="00E9B3BA" w14:textId="7E63681F" w:rsidR="003D1D1F" w:rsidRDefault="003D1D1F">
      <w:pPr>
        <w:pStyle w:val="ListParagraph"/>
        <w:rPr>
          <w:ins w:id="6849" w:author="rkbansal" w:date="2020-04-19T23:37:00Z"/>
        </w:rPr>
        <w:pPrChange w:id="6850" w:author="rkbansal" w:date="2020-04-20T00:00:00Z">
          <w:pPr>
            <w:pStyle w:val="ListParagraph"/>
            <w:numPr>
              <w:numId w:val="74"/>
            </w:numPr>
            <w:ind w:hanging="360"/>
          </w:pPr>
        </w:pPrChange>
      </w:pPr>
      <w:ins w:id="6851" w:author="rkbansal" w:date="2020-04-20T00:00:00Z">
        <w:r w:rsidRPr="003D1D1F">
          <w:object w:dxaOrig="3196" w:dyaOrig="811" w14:anchorId="49F5BA25">
            <v:shape id="_x0000_i1034" type="#_x0000_t75" style="width:158.25pt;height:43.5pt" o:ole="">
              <v:imagedata r:id="rId241" o:title=""/>
            </v:shape>
            <o:OLEObject Type="Embed" ProgID="Package" ShapeID="_x0000_i1034" DrawAspect="Content" ObjectID="_1668280685" r:id="rId242"/>
          </w:object>
        </w:r>
      </w:ins>
      <w:ins w:id="6852" w:author="rkbansal" w:date="2020-04-20T00:00:00Z">
        <w:r w:rsidRPr="003D1D1F">
          <w:object w:dxaOrig="3631" w:dyaOrig="811" w14:anchorId="089810D2">
            <v:shape id="_x0000_i1035" type="#_x0000_t75" style="width:179.25pt;height:43.5pt" o:ole="">
              <v:imagedata r:id="rId243" o:title=""/>
            </v:shape>
            <o:OLEObject Type="Embed" ProgID="Package" ShapeID="_x0000_i1035" DrawAspect="Content" ObjectID="_1668280686" r:id="rId244"/>
          </w:object>
        </w:r>
      </w:ins>
      <w:ins w:id="6853" w:author="rkbansal" w:date="2020-04-20T00:00:00Z">
        <w:r w:rsidRPr="003D1D1F">
          <w:object w:dxaOrig="3616" w:dyaOrig="811" w14:anchorId="552EC5B4">
            <v:shape id="_x0000_i1036" type="#_x0000_t75" style="width:180.75pt;height:43.5pt" o:ole="">
              <v:imagedata r:id="rId245" o:title=""/>
            </v:shape>
            <o:OLEObject Type="Embed" ProgID="Package" ShapeID="_x0000_i1036" DrawAspect="Content" ObjectID="_1668280687" r:id="rId246"/>
          </w:object>
        </w:r>
      </w:ins>
    </w:p>
    <w:p w14:paraId="7A551A07" w14:textId="35BBD811" w:rsidR="00CF6C1A" w:rsidRDefault="00CF6C1A" w:rsidP="00CF6C1A">
      <w:pPr>
        <w:pStyle w:val="ListParagraph"/>
        <w:rPr>
          <w:ins w:id="6854" w:author="rkbansal" w:date="2020-04-19T23:37:00Z"/>
        </w:rPr>
      </w:pPr>
    </w:p>
    <w:p w14:paraId="3F5CC831" w14:textId="01635D02" w:rsidR="002D3283" w:rsidRDefault="0085326C" w:rsidP="00CF6C1A">
      <w:pPr>
        <w:pStyle w:val="ListParagraph"/>
        <w:numPr>
          <w:ilvl w:val="0"/>
          <w:numId w:val="74"/>
        </w:numPr>
        <w:rPr>
          <w:ins w:id="6855" w:author="rkbansal" w:date="2020-04-20T00:07:00Z"/>
        </w:rPr>
      </w:pPr>
      <w:ins w:id="6856"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857" w:author="rkbansal" w:date="2020-04-20T00:03:00Z">
        <w:r w:rsidR="002D3283">
          <w:t xml:space="preserve">Move the following </w:t>
        </w:r>
      </w:ins>
      <w:ins w:id="6858" w:author="rkbansal" w:date="2020-04-20T00:04:00Z">
        <w:r w:rsidR="002D3283">
          <w:t xml:space="preserve">maven </w:t>
        </w:r>
      </w:ins>
      <w:ins w:id="6859" w:author="rkbansal" w:date="2020-04-20T00:03:00Z">
        <w:r w:rsidR="002D3283">
          <w:t xml:space="preserve">dependency from project-mgmt-service to </w:t>
        </w:r>
      </w:ins>
      <w:ins w:id="6860" w:author="rkbansal" w:date="2020-04-20T00:04:00Z">
        <w:r w:rsidR="002D3283">
          <w:t xml:space="preserve">common-service to make it centralize and </w:t>
        </w:r>
      </w:ins>
      <w:ins w:id="6861" w:author="rkbansal" w:date="2020-04-20T00:05:00Z">
        <w:r w:rsidR="002D3283">
          <w:t>create the bean in common service for these features so that these can be used in various microservices</w:t>
        </w:r>
      </w:ins>
      <w:ins w:id="6862" w:author="rkbansal" w:date="2020-04-20T00:06:00Z">
        <w:r w:rsidR="002D3283">
          <w:t>.</w:t>
        </w:r>
      </w:ins>
    </w:p>
    <w:p w14:paraId="136745EF" w14:textId="0B456C96" w:rsidR="00304F24" w:rsidRDefault="00304F24">
      <w:pPr>
        <w:pStyle w:val="ListParagraph"/>
        <w:rPr>
          <w:ins w:id="6863" w:author="rkbansal" w:date="2020-04-20T00:14:00Z"/>
        </w:rPr>
        <w:pPrChange w:id="6864" w:author="rkbansal" w:date="2020-04-20T00:14:00Z">
          <w:pPr>
            <w:pStyle w:val="ListParagraph"/>
            <w:numPr>
              <w:numId w:val="74"/>
            </w:numPr>
            <w:ind w:hanging="360"/>
          </w:pPr>
        </w:pPrChange>
      </w:pPr>
      <w:ins w:id="6865"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6866" w:author="rkbansal" w:date="2020-05-03T22:56:00Z"/>
        </w:rPr>
      </w:pPr>
      <w:ins w:id="6867" w:author="rkbansal" w:date="2020-04-19T23:37:00Z">
        <w:r>
          <w:t>Add the following dependencies</w:t>
        </w:r>
      </w:ins>
      <w:ins w:id="6868" w:author="rkbansal" w:date="2020-05-17T02:26:00Z">
        <w:r w:rsidR="00783327">
          <w:t xml:space="preserve"> in pom.xml</w:t>
        </w:r>
      </w:ins>
      <w:ins w:id="6869"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6870" w:author="rkbansal" w:date="2020-05-03T22:56:00Z"/>
          <w:bCs/>
        </w:rPr>
        <w:pPrChange w:id="6871" w:author="rkbansal" w:date="2020-05-03T22:56:00Z">
          <w:pPr>
            <w:pStyle w:val="ListParagraph"/>
            <w:numPr>
              <w:ilvl w:val="1"/>
              <w:numId w:val="74"/>
            </w:numPr>
            <w:ind w:left="1440" w:hanging="360"/>
          </w:pPr>
        </w:pPrChange>
      </w:pPr>
      <w:ins w:id="6872"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6873" w:author="rkbansal" w:date="2020-05-03T22:56:00Z"/>
          <w:bCs/>
        </w:rPr>
        <w:pPrChange w:id="6874" w:author="rkbansal" w:date="2020-05-03T22:56:00Z">
          <w:pPr>
            <w:pStyle w:val="ListParagraph"/>
            <w:numPr>
              <w:ilvl w:val="1"/>
              <w:numId w:val="74"/>
            </w:numPr>
            <w:ind w:left="1440" w:hanging="360"/>
          </w:pPr>
        </w:pPrChange>
      </w:pPr>
      <w:ins w:id="6875"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6876" w:author="rkbansal" w:date="2020-05-03T22:56:00Z"/>
          <w:bCs/>
        </w:rPr>
        <w:pPrChange w:id="6877" w:author="rkbansal" w:date="2020-05-03T22:56:00Z">
          <w:pPr>
            <w:pStyle w:val="ListParagraph"/>
            <w:numPr>
              <w:ilvl w:val="1"/>
              <w:numId w:val="74"/>
            </w:numPr>
            <w:ind w:left="1440" w:hanging="360"/>
          </w:pPr>
        </w:pPrChange>
      </w:pPr>
      <w:ins w:id="6878"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6879" w:author="rkbansal" w:date="2020-05-03T22:56:00Z"/>
          <w:bCs/>
        </w:rPr>
        <w:pPrChange w:id="6880" w:author="rkbansal" w:date="2020-05-03T22:56:00Z">
          <w:pPr>
            <w:pStyle w:val="ListParagraph"/>
            <w:numPr>
              <w:ilvl w:val="1"/>
              <w:numId w:val="74"/>
            </w:numPr>
            <w:ind w:left="1440" w:hanging="360"/>
          </w:pPr>
        </w:pPrChange>
      </w:pPr>
      <w:ins w:id="6881"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6882" w:author="rkbansal" w:date="2020-04-19T23:37:00Z"/>
        </w:rPr>
        <w:pPrChange w:id="6883" w:author="rkbansal" w:date="2020-05-03T22:56:00Z">
          <w:pPr>
            <w:pStyle w:val="ListParagraph"/>
            <w:numPr>
              <w:numId w:val="74"/>
            </w:numPr>
            <w:ind w:hanging="360"/>
          </w:pPr>
        </w:pPrChange>
      </w:pPr>
      <w:ins w:id="6884"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762750" cy="8286750"/>
                      </a:xfrm>
                      <a:prstGeom prst="rect">
                        <a:avLst/>
                      </a:prstGeom>
                    </pic:spPr>
                  </pic:pic>
                </a:graphicData>
              </a:graphic>
            </wp:inline>
          </w:drawing>
        </w:r>
      </w:ins>
    </w:p>
    <w:p w14:paraId="4BA7BBCA" w14:textId="6816B7C7" w:rsidR="00CF6C1A" w:rsidRDefault="00B66F3A" w:rsidP="00CF6C1A">
      <w:pPr>
        <w:pStyle w:val="ListParagraph"/>
        <w:rPr>
          <w:ins w:id="6885" w:author="rkbansal" w:date="2020-04-19T23:37:00Z"/>
        </w:rPr>
      </w:pPr>
      <w:ins w:id="6886" w:author="rkbansal" w:date="2020-05-05T00:47:00Z">
        <w:r>
          <w:rPr>
            <w:noProof/>
          </w:rPr>
          <w:lastRenderedPageBreak/>
          <w:drawing>
            <wp:inline distT="0" distB="0" distL="0" distR="0" wp14:anchorId="4A954E65" wp14:editId="5CED5141">
              <wp:extent cx="8039100" cy="81629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39100" cy="8162925"/>
                      </a:xfrm>
                      <a:prstGeom prst="rect">
                        <a:avLst/>
                      </a:prstGeom>
                    </pic:spPr>
                  </pic:pic>
                </a:graphicData>
              </a:graphic>
            </wp:inline>
          </w:drawing>
        </w:r>
      </w:ins>
    </w:p>
    <w:p w14:paraId="7CDC0FA4" w14:textId="5B9D0620" w:rsidR="00CF6C1A" w:rsidRDefault="00CF6C1A" w:rsidP="00CF6C1A">
      <w:pPr>
        <w:pStyle w:val="ListParagraph"/>
        <w:rPr>
          <w:ins w:id="6887" w:author="rkbansal" w:date="2020-04-19T23:37:00Z"/>
        </w:rPr>
      </w:pPr>
      <w:ins w:id="6888"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6889" w:author="rkbansal" w:date="2020-04-19T23:37:00Z"/>
        </w:rPr>
      </w:pPr>
      <w:ins w:id="6890" w:author="rkbansal" w:date="2020-04-19T23:37:00Z">
        <w:r w:rsidRPr="004F63DB">
          <w:t xml:space="preserve">Rename the package of </w:t>
        </w:r>
        <w:proofErr w:type="spellStart"/>
        <w:r w:rsidRPr="004F63DB">
          <w:t>io.swagger</w:t>
        </w:r>
        <w:proofErr w:type="spellEnd"/>
        <w:r w:rsidRPr="004F63DB">
          <w:t xml:space="preserve"> to </w:t>
        </w:r>
        <w:proofErr w:type="spellStart"/>
        <w:r w:rsidRPr="004F63DB">
          <w:t>com.jmk.</w:t>
        </w:r>
        <w:r>
          <w:t>p</w:t>
        </w:r>
      </w:ins>
      <w:ins w:id="6891" w:author="rkbansal" w:date="2020-04-20T00:18:00Z">
        <w:r w:rsidR="00D14253">
          <w:t>eople</w:t>
        </w:r>
      </w:ins>
      <w:proofErr w:type="spellEnd"/>
    </w:p>
    <w:p w14:paraId="3DDCA8A0" w14:textId="237FEFBF" w:rsidR="00CF6C1A" w:rsidRPr="005D2287" w:rsidRDefault="00CF6C1A" w:rsidP="00CF6C1A">
      <w:pPr>
        <w:pStyle w:val="ListParagraph"/>
        <w:numPr>
          <w:ilvl w:val="0"/>
          <w:numId w:val="74"/>
        </w:numPr>
        <w:rPr>
          <w:ins w:id="6892" w:author="rkbansal" w:date="2020-04-19T23:37:00Z"/>
        </w:rPr>
      </w:pPr>
      <w:ins w:id="6893" w:author="rkbansal" w:date="2020-04-19T23:37:00Z">
        <w:r>
          <w:t xml:space="preserve">Rename and refactor the </w:t>
        </w:r>
        <w:r w:rsidRPr="00A955C2">
          <w:rPr>
            <w:rPrChange w:id="6894" w:author="rkbansal" w:date="2020-05-03T22:57:00Z">
              <w:rPr>
                <w:rFonts w:ascii="Consolas" w:hAnsi="Consolas" w:cs="Consolas"/>
                <w:color w:val="000000"/>
                <w:sz w:val="20"/>
                <w:szCs w:val="20"/>
                <w:shd w:val="clear" w:color="auto" w:fill="D4D4D4"/>
              </w:rPr>
            </w:rPrChange>
          </w:rPr>
          <w:t>Swagger2SpringBoot.java to P</w:t>
        </w:r>
      </w:ins>
      <w:ins w:id="6895" w:author="rkbansal" w:date="2020-04-20T00:19:00Z">
        <w:r w:rsidR="00DC2907" w:rsidRPr="00A955C2">
          <w:rPr>
            <w:rPrChange w:id="6896" w:author="rkbansal" w:date="2020-05-03T22:57:00Z">
              <w:rPr>
                <w:rFonts w:ascii="Consolas" w:hAnsi="Consolas" w:cs="Consolas"/>
                <w:color w:val="000000"/>
                <w:sz w:val="20"/>
                <w:szCs w:val="20"/>
                <w:shd w:val="clear" w:color="auto" w:fill="D4D4D4"/>
              </w:rPr>
            </w:rPrChange>
          </w:rPr>
          <w:t>eople</w:t>
        </w:r>
      </w:ins>
      <w:ins w:id="6897" w:author="rkbansal" w:date="2020-04-19T23:37:00Z">
        <w:r w:rsidRPr="00A955C2">
          <w:rPr>
            <w:rPrChange w:id="6898" w:author="rkbansal" w:date="2020-05-03T22:57:00Z">
              <w:rPr>
                <w:rFonts w:ascii="Consolas" w:hAnsi="Consolas" w:cs="Consolas"/>
                <w:color w:val="000000"/>
                <w:sz w:val="20"/>
                <w:szCs w:val="20"/>
                <w:shd w:val="clear" w:color="auto" w:fill="E8F2FE"/>
              </w:rPr>
            </w:rPrChange>
          </w:rPr>
          <w:t>Mgmt</w:t>
        </w:r>
      </w:ins>
      <w:ins w:id="6899" w:author="rkbansal" w:date="2020-04-23T15:19:00Z">
        <w:r w:rsidR="00EE344C" w:rsidRPr="00A955C2">
          <w:rPr>
            <w:rPrChange w:id="6900" w:author="rkbansal" w:date="2020-05-03T22:57:00Z">
              <w:rPr>
                <w:rFonts w:ascii="Consolas" w:hAnsi="Consolas" w:cs="Consolas"/>
                <w:color w:val="000000"/>
                <w:sz w:val="20"/>
                <w:szCs w:val="20"/>
                <w:shd w:val="clear" w:color="auto" w:fill="E8F2FE"/>
              </w:rPr>
            </w:rPrChange>
          </w:rPr>
          <w:t>Rest</w:t>
        </w:r>
      </w:ins>
      <w:ins w:id="6901" w:author="rkbansal" w:date="2020-04-19T23:37:00Z">
        <w:r w:rsidRPr="00A955C2">
          <w:rPr>
            <w:rPrChange w:id="6902"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6903" w:author="rkbansal" w:date="2020-04-19T23:37:00Z"/>
        </w:rPr>
      </w:pPr>
      <w:ins w:id="6904"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905" w:author="rkbansal" w:date="2020-04-19T23:37:00Z"/>
        </w:rPr>
      </w:pPr>
      <w:ins w:id="6906" w:author="rkbansal" w:date="2020-04-19T23:37:00Z">
        <w:r>
          <w:t xml:space="preserve">Enable </w:t>
        </w:r>
        <w:proofErr w:type="spellStart"/>
        <w:r>
          <w:t>JpaRepositories</w:t>
        </w:r>
        <w:proofErr w:type="spellEnd"/>
      </w:ins>
    </w:p>
    <w:p w14:paraId="21A6D61E" w14:textId="1D46F9E0" w:rsidR="00CF6C1A" w:rsidRDefault="00CF6C1A" w:rsidP="00CF6C1A">
      <w:pPr>
        <w:pStyle w:val="ListParagraph"/>
        <w:numPr>
          <w:ilvl w:val="1"/>
          <w:numId w:val="74"/>
        </w:numPr>
        <w:rPr>
          <w:ins w:id="6907" w:author="rkbansal" w:date="2020-05-17T02:27:00Z"/>
        </w:rPr>
      </w:pPr>
      <w:ins w:id="6908" w:author="rkbansal" w:date="2020-04-19T23:37:00Z">
        <w:r>
          <w:t xml:space="preserve">Enable </w:t>
        </w:r>
      </w:ins>
      <w:ins w:id="6909" w:author="rkbansal" w:date="2020-04-20T01:05:00Z">
        <w:r w:rsidR="00A421A9">
          <w:t>EnableS</w:t>
        </w:r>
      </w:ins>
      <w:ins w:id="6910" w:author="rkbansal" w:date="2020-04-19T23:37:00Z">
        <w:r>
          <w:t>wagger2 so that we can view the document</w:t>
        </w:r>
      </w:ins>
      <w:ins w:id="6911" w:author="rkbansal" w:date="2020-04-20T01:05:00Z">
        <w:r w:rsidR="000209FC">
          <w:t xml:space="preserve"> </w:t>
        </w:r>
        <w:proofErr w:type="spellStart"/>
        <w:r w:rsidR="000209FC">
          <w:t>api</w:t>
        </w:r>
      </w:ins>
      <w:proofErr w:type="spellEnd"/>
    </w:p>
    <w:p w14:paraId="46ECCC82" w14:textId="45E72F59" w:rsidR="00630271" w:rsidRPr="001A4DA1" w:rsidRDefault="00630271">
      <w:pPr>
        <w:pStyle w:val="ListParagraph"/>
        <w:rPr>
          <w:ins w:id="6912" w:author="rkbansal" w:date="2020-04-19T23:37:00Z"/>
        </w:rPr>
        <w:pPrChange w:id="6913" w:author="rkbansal" w:date="2020-05-17T02:27:00Z">
          <w:pPr>
            <w:pStyle w:val="ListParagraph"/>
            <w:numPr>
              <w:ilvl w:val="1"/>
              <w:numId w:val="74"/>
            </w:numPr>
            <w:ind w:left="1440" w:hanging="360"/>
          </w:pPr>
        </w:pPrChange>
      </w:pPr>
      <w:ins w:id="6914" w:author="rkbansal" w:date="2020-05-17T02:27:00Z">
        <w:r>
          <w:rPr>
            <w:noProof/>
          </w:rPr>
          <w:drawing>
            <wp:inline distT="0" distB="0" distL="0" distR="0" wp14:anchorId="51103AA1" wp14:editId="76A60F65">
              <wp:extent cx="4838700" cy="22860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38700" cy="2286000"/>
                      </a:xfrm>
                      <a:prstGeom prst="rect">
                        <a:avLst/>
                      </a:prstGeom>
                    </pic:spPr>
                  </pic:pic>
                </a:graphicData>
              </a:graphic>
            </wp:inline>
          </w:drawing>
        </w:r>
      </w:ins>
    </w:p>
    <w:p w14:paraId="18710788" w14:textId="3AF67DDA" w:rsidR="00CF6C1A" w:rsidRDefault="00CF6C1A" w:rsidP="00CF6C1A">
      <w:pPr>
        <w:rPr>
          <w:ins w:id="6915" w:author="rkbansal" w:date="2020-04-19T23:37:00Z"/>
        </w:rPr>
      </w:pPr>
    </w:p>
    <w:p w14:paraId="131FBFF9" w14:textId="77777777" w:rsidR="00CF6C1A" w:rsidRDefault="00CF6C1A" w:rsidP="00CF6C1A">
      <w:pPr>
        <w:pStyle w:val="ListParagraph"/>
        <w:rPr>
          <w:ins w:id="6916" w:author="rkbansal" w:date="2020-04-19T23:37:00Z"/>
        </w:rPr>
      </w:pPr>
    </w:p>
    <w:p w14:paraId="54CF1869" w14:textId="77777777" w:rsidR="00CF6C1A" w:rsidRDefault="00CF6C1A" w:rsidP="00CF6C1A">
      <w:pPr>
        <w:pStyle w:val="ListParagraph"/>
        <w:rPr>
          <w:ins w:id="6917" w:author="rkbansal" w:date="2020-04-19T23:37:00Z"/>
        </w:rPr>
      </w:pPr>
    </w:p>
    <w:p w14:paraId="27E85ACC" w14:textId="608AFB1F" w:rsidR="00CF6C1A" w:rsidRPr="000162A4" w:rsidRDefault="00417011">
      <w:pPr>
        <w:pStyle w:val="ListParagraph"/>
        <w:numPr>
          <w:ilvl w:val="0"/>
          <w:numId w:val="74"/>
        </w:numPr>
        <w:rPr>
          <w:ins w:id="6918" w:author="rkbansal" w:date="2020-04-19T23:37:00Z"/>
          <w:bCs/>
        </w:rPr>
      </w:pPr>
      <w:ins w:id="6919" w:author="rkbansal" w:date="2020-05-03T23:02:00Z">
        <w:r w:rsidRPr="00C409F2">
          <w:rPr>
            <w:bCs/>
            <w:color w:val="FF0000"/>
            <w:rPrChange w:id="6920" w:author="rkbansal" w:date="2020-05-03T23:05:00Z">
              <w:rPr>
                <w:bCs/>
              </w:rPr>
            </w:rPrChange>
          </w:rPr>
          <w:t>Move</w:t>
        </w:r>
        <w:r w:rsidRPr="00C75094">
          <w:rPr>
            <w:bCs/>
            <w:color w:val="FF0000"/>
            <w:rPrChange w:id="6921" w:author="rkbansal" w:date="2020-05-03T23:05:00Z">
              <w:rPr>
                <w:bCs/>
              </w:rPr>
            </w:rPrChange>
          </w:rPr>
          <w:t xml:space="preserve">d the </w:t>
        </w:r>
      </w:ins>
      <w:ins w:id="6922" w:author="rkbansal" w:date="2020-05-03T23:03:00Z">
        <w:r w:rsidRPr="00C75094">
          <w:rPr>
            <w:bCs/>
            <w:color w:val="FF0000"/>
            <w:rPrChange w:id="6923" w:author="rkbansal" w:date="2020-05-03T23:05:00Z">
              <w:rPr>
                <w:bCs/>
              </w:rPr>
            </w:rPrChange>
          </w:rPr>
          <w:t xml:space="preserve">following </w:t>
        </w:r>
      </w:ins>
      <w:ins w:id="6924" w:author="rkbansal" w:date="2020-05-03T23:02:00Z">
        <w:r w:rsidRPr="00C75094">
          <w:rPr>
            <w:bCs/>
            <w:color w:val="FF0000"/>
            <w:rPrChange w:id="6925"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926" w:author="rkbansal" w:date="2020-04-19T23:37:00Z"/>
        </w:rPr>
      </w:pPr>
      <w:ins w:id="6927" w:author="rkbansal" w:date="2020-05-03T23:17:00Z">
        <w:r>
          <w:rPr>
            <w:noProof/>
          </w:rPr>
          <w:lastRenderedPageBreak/>
          <w:t xml:space="preserve"> </w:t>
        </w:r>
      </w:ins>
      <w:ins w:id="6928"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929" w:author="rkbansal" w:date="2020-05-04T00:55:00Z"/>
        </w:rPr>
      </w:pPr>
    </w:p>
    <w:p w14:paraId="6077912D" w14:textId="1B068E5C" w:rsidR="00446989" w:rsidRDefault="00446989" w:rsidP="00446989">
      <w:pPr>
        <w:pStyle w:val="ListParagraph"/>
        <w:numPr>
          <w:ilvl w:val="0"/>
          <w:numId w:val="19"/>
        </w:numPr>
        <w:jc w:val="both"/>
        <w:rPr>
          <w:ins w:id="6930" w:author="rkbansal" w:date="2020-05-04T00:55:00Z"/>
          <w:rFonts w:asciiTheme="minorHAnsi" w:hAnsiTheme="minorHAnsi" w:cstheme="minorHAnsi"/>
        </w:rPr>
      </w:pPr>
      <w:ins w:id="6931" w:author="rkbansal" w:date="2020-05-04T00:55:00Z">
        <w:r>
          <w:rPr>
            <w:rFonts w:asciiTheme="minorHAnsi" w:hAnsiTheme="minorHAnsi" w:cstheme="minorHAnsi"/>
          </w:rPr>
          <w:t xml:space="preserve">In this application, still there will be an application.properties file but it will have </w:t>
        </w:r>
      </w:ins>
      <w:ins w:id="6932" w:author="rkbansal" w:date="2020-05-04T01:15:00Z">
        <w:r w:rsidR="00181AC2">
          <w:rPr>
            <w:rFonts w:asciiTheme="minorHAnsi" w:hAnsiTheme="minorHAnsi" w:cstheme="minorHAnsi"/>
          </w:rPr>
          <w:t xml:space="preserve">the </w:t>
        </w:r>
      </w:ins>
      <w:ins w:id="6933"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934" w:author="rkbansal" w:date="2020-05-04T01:05:00Z"/>
          <w:rFonts w:asciiTheme="minorHAnsi" w:hAnsiTheme="minorHAnsi" w:cstheme="minorHAnsi"/>
        </w:rPr>
      </w:pPr>
      <w:ins w:id="6935"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936" w:author="rkbansal" w:date="2020-05-04T01:05:00Z"/>
          <w:rFonts w:asciiTheme="minorHAnsi" w:hAnsiTheme="minorHAnsi" w:cstheme="minorHAnsi"/>
        </w:rPr>
      </w:pPr>
      <w:ins w:id="6937"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938" w:author="rkbansal" w:date="2020-05-04T01:11:00Z"/>
          <w:rFonts w:asciiTheme="minorHAnsi" w:hAnsiTheme="minorHAnsi" w:cstheme="minorHAnsi"/>
        </w:rPr>
      </w:pPr>
      <w:ins w:id="6939"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940" w:author="rkbansal" w:date="2020-05-04T01:04:00Z"/>
          <w:rFonts w:asciiTheme="minorHAnsi" w:hAnsiTheme="minorHAnsi" w:cstheme="minorHAnsi"/>
        </w:rPr>
        <w:pPrChange w:id="6941"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942" w:author="rkbansal" w:date="2020-04-19T23:37:00Z"/>
        </w:rPr>
      </w:pPr>
      <w:ins w:id="6943"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944" w:author="rkbansal" w:date="2020-05-04T01:15:00Z"/>
        </w:rPr>
        <w:pPrChange w:id="6945" w:author="rkbansal" w:date="2020-05-04T01:15:00Z">
          <w:pPr>
            <w:pStyle w:val="ListParagraph"/>
            <w:numPr>
              <w:numId w:val="74"/>
            </w:numPr>
            <w:ind w:hanging="360"/>
          </w:pPr>
        </w:pPrChange>
      </w:pPr>
    </w:p>
    <w:p w14:paraId="65513431" w14:textId="69E538B3" w:rsidR="00CF6C1A" w:rsidRDefault="00CF6C1A" w:rsidP="00CF6C1A">
      <w:pPr>
        <w:pStyle w:val="ListParagraph"/>
        <w:numPr>
          <w:ilvl w:val="0"/>
          <w:numId w:val="74"/>
        </w:numPr>
        <w:rPr>
          <w:ins w:id="6946" w:author="rkbansal" w:date="2020-04-19T23:37:00Z"/>
        </w:rPr>
      </w:pPr>
      <w:ins w:id="6947" w:author="rkbansal" w:date="2020-04-19T23:37:00Z">
        <w:r>
          <w:t>Service should be exposed as following:</w:t>
        </w:r>
      </w:ins>
    </w:p>
    <w:p w14:paraId="774C399A" w14:textId="5C1D9FFC" w:rsidR="00CF6C1A" w:rsidRDefault="006A2F6B" w:rsidP="00CF6C1A">
      <w:pPr>
        <w:pStyle w:val="ListParagraph"/>
        <w:rPr>
          <w:ins w:id="6948" w:author="rkbansal" w:date="2020-04-19T23:37:00Z"/>
        </w:rPr>
      </w:pPr>
      <w:ins w:id="6949"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6950" w:author="rkbansal" w:date="2020-04-22T18:08:00Z"/>
        </w:rPr>
      </w:pPr>
      <w:ins w:id="6951" w:author="rkbansal" w:date="2020-04-22T18:05:00Z">
        <w:r>
          <w:lastRenderedPageBreak/>
          <w:t xml:space="preserve">Custom </w:t>
        </w:r>
      </w:ins>
      <w:ins w:id="6952" w:author="rkbansal" w:date="2020-04-22T18:04:00Z">
        <w:r>
          <w:t>E</w:t>
        </w:r>
      </w:ins>
      <w:ins w:id="6953" w:author="rkbansal" w:date="2020-04-22T18:05:00Z">
        <w:r>
          <w:t>xception Handling</w:t>
        </w:r>
        <w:r w:rsidR="003C7005">
          <w:t xml:space="preserve"> where EntityNotFoundException class</w:t>
        </w:r>
      </w:ins>
      <w:ins w:id="6954" w:author="rkbansal" w:date="2020-04-22T18:07:00Z">
        <w:r w:rsidR="00AF3F9B">
          <w:t xml:space="preserve"> </w:t>
        </w:r>
      </w:ins>
      <w:ins w:id="6955" w:author="rkbansal" w:date="2020-04-22T18:06:00Z">
        <w:r w:rsidR="0026197A">
          <w:t>(</w:t>
        </w:r>
      </w:ins>
      <w:ins w:id="6956" w:author="rkbansal" w:date="2020-04-22T18:05:00Z">
        <w:r w:rsidR="003C7005">
          <w:t>created in common-service</w:t>
        </w:r>
      </w:ins>
      <w:ins w:id="6957" w:author="rkbansal" w:date="2020-04-22T18:06:00Z">
        <w:r w:rsidR="0026197A">
          <w:t xml:space="preserve">) thrown if entity not present in database which is handled in </w:t>
        </w:r>
        <w:proofErr w:type="spellStart"/>
        <w:r w:rsidR="0026197A">
          <w:t>RestExcceptionHandler</w:t>
        </w:r>
        <w:proofErr w:type="spellEnd"/>
        <w:r w:rsidR="0026197A">
          <w:t xml:space="preserve">(created in common-service), in this </w:t>
        </w:r>
      </w:ins>
      <w:ins w:id="6958" w:author="rkbansal" w:date="2020-04-22T18:07:00Z">
        <w:r w:rsidR="0026197A">
          <w:t>handler we are creating the appropriate error message in json and send back to client.</w:t>
        </w:r>
      </w:ins>
    </w:p>
    <w:p w14:paraId="4CFF991E" w14:textId="1D5B3CA3" w:rsidR="00FD086C" w:rsidRDefault="00FC6D4D">
      <w:pPr>
        <w:pStyle w:val="ListParagraph"/>
        <w:rPr>
          <w:ins w:id="6959" w:author="rkbansal" w:date="2020-04-22T18:07:00Z"/>
        </w:rPr>
        <w:pPrChange w:id="6960" w:author="rkbansal" w:date="2020-04-22T18:08:00Z">
          <w:pPr>
            <w:pStyle w:val="ListParagraph"/>
            <w:numPr>
              <w:numId w:val="74"/>
            </w:numPr>
            <w:ind w:hanging="360"/>
          </w:pPr>
        </w:pPrChange>
      </w:pPr>
      <w:ins w:id="6961" w:author="rkbansal" w:date="2020-04-24T21:39:00Z">
        <w:r>
          <w:rPr>
            <w:noProof/>
          </w:rPr>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6962" w:author="rkbansal" w:date="2020-04-22T18:04:00Z"/>
        </w:rPr>
        <w:pPrChange w:id="6963"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6964" w:author="rkbansal" w:date="2020-04-20T01:18:00Z"/>
          <w:rPrChange w:id="6965" w:author="rkbansal" w:date="2020-04-20T01:18:00Z">
            <w:rPr>
              <w:ins w:id="6966" w:author="rkbansal" w:date="2020-04-20T01:18:00Z"/>
              <w:rFonts w:ascii="Consolas" w:hAnsi="Consolas" w:cs="Consolas"/>
              <w:color w:val="000000"/>
              <w:sz w:val="20"/>
              <w:szCs w:val="20"/>
              <w:shd w:val="clear" w:color="auto" w:fill="E8F2FE"/>
            </w:rPr>
          </w:rPrChange>
        </w:rPr>
      </w:pPr>
      <w:ins w:id="6967" w:author="rkbansal" w:date="2020-04-19T23:37:00Z">
        <w:r>
          <w:t xml:space="preserve">Made changes in the </w:t>
        </w:r>
        <w:proofErr w:type="spellStart"/>
        <w:r>
          <w:rPr>
            <w:rFonts w:ascii="Consolas" w:hAnsi="Consolas" w:cs="Consolas"/>
            <w:color w:val="000000"/>
            <w:sz w:val="20"/>
            <w:szCs w:val="20"/>
            <w:shd w:val="clear" w:color="auto" w:fill="E8F2FE"/>
          </w:rPr>
          <w:t>SwaggerDocumentationConfig</w:t>
        </w:r>
      </w:ins>
      <w:proofErr w:type="spellEnd"/>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68" w:author="rkbansal" w:date="2020-04-20T01:19:00Z"/>
          <w:rFonts w:ascii="Consolas" w:hAnsi="Consolas" w:cs="Consolas"/>
          <w:sz w:val="20"/>
          <w:szCs w:val="20"/>
          <w:rPrChange w:id="6969" w:author="rkbansal" w:date="2020-04-20T01:19:00Z">
            <w:rPr>
              <w:ins w:id="6970" w:author="rkbansal" w:date="2020-04-20T01:19:00Z"/>
            </w:rPr>
          </w:rPrChange>
        </w:rPr>
        <w:pPrChange w:id="6971" w:author="rkbansal" w:date="2020-04-20T01:19:00Z">
          <w:pPr>
            <w:pStyle w:val="ListParagraph"/>
            <w:numPr>
              <w:numId w:val="74"/>
            </w:numPr>
            <w:autoSpaceDE w:val="0"/>
            <w:autoSpaceDN w:val="0"/>
            <w:adjustRightInd w:val="0"/>
            <w:spacing w:after="0" w:line="240" w:lineRule="auto"/>
            <w:ind w:hanging="360"/>
          </w:pPr>
        </w:pPrChange>
      </w:pPr>
      <w:ins w:id="6972" w:author="rkbansal" w:date="2020-04-20T01:19:00Z">
        <w:r w:rsidRPr="000A3392">
          <w:rPr>
            <w:rFonts w:ascii="Consolas" w:hAnsi="Consolas" w:cs="Consolas"/>
            <w:color w:val="646464"/>
            <w:sz w:val="20"/>
            <w:szCs w:val="20"/>
            <w:rPrChange w:id="6973"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74" w:author="rkbansal" w:date="2020-04-20T01:19:00Z"/>
          <w:rFonts w:ascii="Consolas" w:hAnsi="Consolas" w:cs="Consolas"/>
          <w:sz w:val="20"/>
          <w:szCs w:val="20"/>
          <w:rPrChange w:id="6975" w:author="rkbansal" w:date="2020-04-20T01:19:00Z">
            <w:rPr>
              <w:ins w:id="6976" w:author="rkbansal" w:date="2020-04-20T01:19:00Z"/>
            </w:rPr>
          </w:rPrChange>
        </w:rPr>
        <w:pPrChange w:id="6977" w:author="rkbansal" w:date="2020-04-20T01:19:00Z">
          <w:pPr>
            <w:pStyle w:val="ListParagraph"/>
            <w:numPr>
              <w:numId w:val="74"/>
            </w:numPr>
            <w:autoSpaceDE w:val="0"/>
            <w:autoSpaceDN w:val="0"/>
            <w:adjustRightInd w:val="0"/>
            <w:spacing w:after="0" w:line="240" w:lineRule="auto"/>
            <w:ind w:hanging="360"/>
          </w:pPr>
        </w:pPrChange>
      </w:pPr>
      <w:ins w:id="6978" w:author="rkbansal" w:date="2020-04-20T01:19:00Z">
        <w:r w:rsidRPr="000A3392">
          <w:rPr>
            <w:rFonts w:ascii="Consolas" w:hAnsi="Consolas" w:cs="Consolas"/>
            <w:b/>
            <w:bCs/>
            <w:color w:val="7F0055"/>
            <w:sz w:val="20"/>
            <w:szCs w:val="20"/>
            <w:rPrChange w:id="6979" w:author="rkbansal" w:date="2020-04-20T01:19:00Z">
              <w:rPr>
                <w:b/>
                <w:bCs/>
                <w:color w:val="7F0055"/>
              </w:rPr>
            </w:rPrChange>
          </w:rPr>
          <w:t>public</w:t>
        </w:r>
        <w:r w:rsidRPr="000A3392">
          <w:rPr>
            <w:rFonts w:ascii="Consolas" w:hAnsi="Consolas" w:cs="Consolas"/>
            <w:color w:val="000000"/>
            <w:sz w:val="20"/>
            <w:szCs w:val="20"/>
            <w:rPrChange w:id="6980" w:author="rkbansal" w:date="2020-04-20T01:19:00Z">
              <w:rPr/>
            </w:rPrChange>
          </w:rPr>
          <w:t xml:space="preserve"> </w:t>
        </w:r>
        <w:r w:rsidRPr="000A3392">
          <w:rPr>
            <w:rFonts w:ascii="Consolas" w:hAnsi="Consolas" w:cs="Consolas"/>
            <w:b/>
            <w:bCs/>
            <w:color w:val="7F0055"/>
            <w:sz w:val="20"/>
            <w:szCs w:val="20"/>
            <w:rPrChange w:id="6981" w:author="rkbansal" w:date="2020-04-20T01:19:00Z">
              <w:rPr>
                <w:b/>
                <w:bCs/>
                <w:color w:val="7F0055"/>
              </w:rPr>
            </w:rPrChange>
          </w:rPr>
          <w:t>class</w:t>
        </w:r>
        <w:r w:rsidRPr="000A3392">
          <w:rPr>
            <w:rFonts w:ascii="Consolas" w:hAnsi="Consolas" w:cs="Consolas"/>
            <w:color w:val="000000"/>
            <w:sz w:val="20"/>
            <w:szCs w:val="20"/>
            <w:rPrChange w:id="6982" w:author="rkbansal" w:date="2020-04-20T01:19:00Z">
              <w:rPr/>
            </w:rPrChange>
          </w:rPr>
          <w:t xml:space="preserve"> </w:t>
        </w:r>
        <w:proofErr w:type="spellStart"/>
        <w:r w:rsidRPr="000A3392">
          <w:rPr>
            <w:rFonts w:ascii="Consolas" w:hAnsi="Consolas" w:cs="Consolas"/>
            <w:color w:val="000000"/>
            <w:sz w:val="20"/>
            <w:szCs w:val="20"/>
            <w:rPrChange w:id="6983" w:author="rkbansal" w:date="2020-04-20T01:19:00Z">
              <w:rPr/>
            </w:rPrChange>
          </w:rPr>
          <w:t>SwaggerDocumentationConfig</w:t>
        </w:r>
        <w:proofErr w:type="spellEnd"/>
        <w:r w:rsidRPr="000A3392">
          <w:rPr>
            <w:rFonts w:ascii="Consolas" w:hAnsi="Consolas" w:cs="Consolas"/>
            <w:color w:val="000000"/>
            <w:sz w:val="20"/>
            <w:szCs w:val="20"/>
            <w:rPrChange w:id="6984" w:author="rkbansal" w:date="2020-04-20T01:19:00Z">
              <w:rPr/>
            </w:rPrChange>
          </w:rPr>
          <w:t xml:space="preserve">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85" w:author="rkbansal" w:date="2020-04-20T01:19:00Z"/>
          <w:rFonts w:ascii="Consolas" w:hAnsi="Consolas" w:cs="Consolas"/>
          <w:sz w:val="20"/>
          <w:szCs w:val="20"/>
          <w:rPrChange w:id="6986" w:author="rkbansal" w:date="2020-04-20T01:19:00Z">
            <w:rPr>
              <w:ins w:id="6987" w:author="rkbansal" w:date="2020-04-20T01:19:00Z"/>
            </w:rPr>
          </w:rPrChange>
        </w:rPr>
        <w:pPrChange w:id="6988"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89" w:author="rkbansal" w:date="2020-04-20T01:19:00Z"/>
          <w:rFonts w:ascii="Consolas" w:hAnsi="Consolas" w:cs="Consolas"/>
          <w:sz w:val="20"/>
          <w:szCs w:val="20"/>
          <w:rPrChange w:id="6990" w:author="rkbansal" w:date="2020-04-20T01:19:00Z">
            <w:rPr>
              <w:ins w:id="6991" w:author="rkbansal" w:date="2020-04-20T01:19:00Z"/>
            </w:rPr>
          </w:rPrChange>
        </w:rPr>
        <w:pPrChange w:id="6992" w:author="rkbansal" w:date="2020-04-20T01:19:00Z">
          <w:pPr>
            <w:pStyle w:val="ListParagraph"/>
            <w:numPr>
              <w:numId w:val="74"/>
            </w:numPr>
            <w:autoSpaceDE w:val="0"/>
            <w:autoSpaceDN w:val="0"/>
            <w:adjustRightInd w:val="0"/>
            <w:spacing w:after="0" w:line="240" w:lineRule="auto"/>
            <w:ind w:hanging="360"/>
          </w:pPr>
        </w:pPrChange>
      </w:pPr>
      <w:ins w:id="6993" w:author="rkbansal" w:date="2020-04-20T01:19:00Z">
        <w:r w:rsidRPr="000A3392">
          <w:rPr>
            <w:rFonts w:ascii="Consolas" w:hAnsi="Consolas" w:cs="Consolas"/>
            <w:color w:val="000000"/>
            <w:sz w:val="20"/>
            <w:szCs w:val="20"/>
            <w:rPrChange w:id="6994" w:author="rkbansal" w:date="2020-04-20T01:19:00Z">
              <w:rPr/>
            </w:rPrChange>
          </w:rPr>
          <w:t xml:space="preserve">    </w:t>
        </w:r>
        <w:proofErr w:type="spellStart"/>
        <w:r w:rsidRPr="000A3392">
          <w:rPr>
            <w:rFonts w:ascii="Consolas" w:hAnsi="Consolas" w:cs="Consolas"/>
            <w:color w:val="000000"/>
            <w:sz w:val="20"/>
            <w:szCs w:val="20"/>
            <w:rPrChange w:id="6995" w:author="rkbansal" w:date="2020-04-20T01:19:00Z">
              <w:rPr/>
            </w:rPrChange>
          </w:rPr>
          <w:t>ApiInfo</w:t>
        </w:r>
        <w:proofErr w:type="spellEnd"/>
        <w:r w:rsidRPr="000A3392">
          <w:rPr>
            <w:rFonts w:ascii="Consolas" w:hAnsi="Consolas" w:cs="Consolas"/>
            <w:color w:val="000000"/>
            <w:sz w:val="20"/>
            <w:szCs w:val="20"/>
            <w:rPrChange w:id="6996" w:author="rkbansal" w:date="2020-04-20T01:19:00Z">
              <w:rPr/>
            </w:rPrChange>
          </w:rPr>
          <w:t xml:space="preserve"> </w:t>
        </w:r>
        <w:proofErr w:type="spellStart"/>
        <w:r w:rsidRPr="000A3392">
          <w:rPr>
            <w:rFonts w:ascii="Consolas" w:hAnsi="Consolas" w:cs="Consolas"/>
            <w:color w:val="000000"/>
            <w:sz w:val="20"/>
            <w:szCs w:val="20"/>
            <w:rPrChange w:id="6997" w:author="rkbansal" w:date="2020-04-20T01:19:00Z">
              <w:rPr/>
            </w:rPrChange>
          </w:rPr>
          <w:t>apiInfo</w:t>
        </w:r>
        <w:proofErr w:type="spellEnd"/>
        <w:r w:rsidRPr="000A3392">
          <w:rPr>
            <w:rFonts w:ascii="Consolas" w:hAnsi="Consolas" w:cs="Consolas"/>
            <w:color w:val="000000"/>
            <w:sz w:val="20"/>
            <w:szCs w:val="20"/>
            <w:rPrChange w:id="6998" w:author="rkbansal" w:date="2020-04-20T01:19:00Z">
              <w:rPr/>
            </w:rPrChange>
          </w:rPr>
          <w:t>()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99" w:author="rkbansal" w:date="2020-04-20T01:19:00Z"/>
          <w:rFonts w:ascii="Consolas" w:hAnsi="Consolas" w:cs="Consolas"/>
          <w:sz w:val="20"/>
          <w:szCs w:val="20"/>
          <w:rPrChange w:id="7000" w:author="rkbansal" w:date="2020-04-20T01:19:00Z">
            <w:rPr>
              <w:ins w:id="7001" w:author="rkbansal" w:date="2020-04-20T01:19:00Z"/>
            </w:rPr>
          </w:rPrChange>
        </w:rPr>
        <w:pPrChange w:id="7002" w:author="rkbansal" w:date="2020-04-20T01:19:00Z">
          <w:pPr>
            <w:pStyle w:val="ListParagraph"/>
            <w:numPr>
              <w:numId w:val="74"/>
            </w:numPr>
            <w:autoSpaceDE w:val="0"/>
            <w:autoSpaceDN w:val="0"/>
            <w:adjustRightInd w:val="0"/>
            <w:spacing w:after="0" w:line="240" w:lineRule="auto"/>
            <w:ind w:hanging="360"/>
          </w:pPr>
        </w:pPrChange>
      </w:pPr>
      <w:ins w:id="7003" w:author="rkbansal" w:date="2020-04-20T01:19:00Z">
        <w:r w:rsidRPr="000A3392">
          <w:rPr>
            <w:rFonts w:ascii="Consolas" w:hAnsi="Consolas" w:cs="Consolas"/>
            <w:color w:val="000000"/>
            <w:sz w:val="20"/>
            <w:szCs w:val="20"/>
            <w:rPrChange w:id="7004" w:author="rkbansal" w:date="2020-04-20T01:19:00Z">
              <w:rPr/>
            </w:rPrChange>
          </w:rPr>
          <w:t xml:space="preserve">        </w:t>
        </w:r>
        <w:r w:rsidRPr="000A3392">
          <w:rPr>
            <w:rFonts w:ascii="Consolas" w:hAnsi="Consolas" w:cs="Consolas"/>
            <w:b/>
            <w:bCs/>
            <w:color w:val="7F0055"/>
            <w:sz w:val="20"/>
            <w:szCs w:val="20"/>
            <w:rPrChange w:id="7005" w:author="rkbansal" w:date="2020-04-20T01:19:00Z">
              <w:rPr>
                <w:b/>
                <w:bCs/>
                <w:color w:val="7F0055"/>
              </w:rPr>
            </w:rPrChange>
          </w:rPr>
          <w:t>return</w:t>
        </w:r>
        <w:r w:rsidRPr="000A3392">
          <w:rPr>
            <w:rFonts w:ascii="Consolas" w:hAnsi="Consolas" w:cs="Consolas"/>
            <w:color w:val="000000"/>
            <w:sz w:val="20"/>
            <w:szCs w:val="20"/>
            <w:rPrChange w:id="7006" w:author="rkbansal" w:date="2020-04-20T01:19:00Z">
              <w:rPr/>
            </w:rPrChange>
          </w:rPr>
          <w:t xml:space="preserve"> </w:t>
        </w:r>
        <w:r w:rsidRPr="000A3392">
          <w:rPr>
            <w:rFonts w:ascii="Consolas" w:hAnsi="Consolas" w:cs="Consolas"/>
            <w:b/>
            <w:bCs/>
            <w:color w:val="7F0055"/>
            <w:sz w:val="20"/>
            <w:szCs w:val="20"/>
            <w:rPrChange w:id="7007" w:author="rkbansal" w:date="2020-04-20T01:19:00Z">
              <w:rPr>
                <w:b/>
                <w:bCs/>
                <w:color w:val="7F0055"/>
              </w:rPr>
            </w:rPrChange>
          </w:rPr>
          <w:t>new</w:t>
        </w:r>
        <w:r w:rsidRPr="000A3392">
          <w:rPr>
            <w:rFonts w:ascii="Consolas" w:hAnsi="Consolas" w:cs="Consolas"/>
            <w:color w:val="000000"/>
            <w:sz w:val="20"/>
            <w:szCs w:val="20"/>
            <w:rPrChange w:id="7008" w:author="rkbansal" w:date="2020-04-20T01:19:00Z">
              <w:rPr/>
            </w:rPrChange>
          </w:rPr>
          <w:t xml:space="preserve"> </w:t>
        </w:r>
        <w:proofErr w:type="spellStart"/>
        <w:r w:rsidRPr="000A3392">
          <w:rPr>
            <w:rFonts w:ascii="Consolas" w:hAnsi="Consolas" w:cs="Consolas"/>
            <w:color w:val="000000"/>
            <w:sz w:val="20"/>
            <w:szCs w:val="20"/>
            <w:rPrChange w:id="7009" w:author="rkbansal" w:date="2020-04-20T01:19:00Z">
              <w:rPr/>
            </w:rPrChange>
          </w:rPr>
          <w:t>ApiInfoBuilder</w:t>
        </w:r>
        <w:proofErr w:type="spellEnd"/>
        <w:r w:rsidRPr="000A3392">
          <w:rPr>
            <w:rFonts w:ascii="Consolas" w:hAnsi="Consolas" w:cs="Consolas"/>
            <w:color w:val="000000"/>
            <w:sz w:val="20"/>
            <w:szCs w:val="20"/>
            <w:rPrChange w:id="7010" w:author="rkbansal" w:date="2020-04-20T01:19:00Z">
              <w:rPr/>
            </w:rPrChange>
          </w:rPr>
          <w:t>()</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11" w:author="rkbansal" w:date="2020-04-20T01:19:00Z"/>
          <w:rFonts w:ascii="Consolas" w:hAnsi="Consolas" w:cs="Consolas"/>
          <w:sz w:val="20"/>
          <w:szCs w:val="20"/>
          <w:rPrChange w:id="7012" w:author="rkbansal" w:date="2020-04-20T01:19:00Z">
            <w:rPr>
              <w:ins w:id="7013" w:author="rkbansal" w:date="2020-04-20T01:19:00Z"/>
            </w:rPr>
          </w:rPrChange>
        </w:rPr>
        <w:pPrChange w:id="7014" w:author="rkbansal" w:date="2020-04-20T01:19:00Z">
          <w:pPr>
            <w:pStyle w:val="ListParagraph"/>
            <w:numPr>
              <w:numId w:val="74"/>
            </w:numPr>
            <w:autoSpaceDE w:val="0"/>
            <w:autoSpaceDN w:val="0"/>
            <w:adjustRightInd w:val="0"/>
            <w:spacing w:after="0" w:line="240" w:lineRule="auto"/>
            <w:ind w:hanging="360"/>
          </w:pPr>
        </w:pPrChange>
      </w:pPr>
      <w:ins w:id="7015" w:author="rkbansal" w:date="2020-04-20T01:19:00Z">
        <w:r w:rsidRPr="000A3392">
          <w:rPr>
            <w:rFonts w:ascii="Consolas" w:hAnsi="Consolas" w:cs="Consolas"/>
            <w:color w:val="000000"/>
            <w:sz w:val="20"/>
            <w:szCs w:val="20"/>
            <w:rPrChange w:id="7016" w:author="rkbansal" w:date="2020-04-20T01:19:00Z">
              <w:rPr>
                <w:color w:val="000000"/>
              </w:rPr>
            </w:rPrChange>
          </w:rPr>
          <w:t xml:space="preserve">            .title</w:t>
        </w:r>
        <w:r w:rsidRPr="000A3392">
          <w:rPr>
            <w:rFonts w:ascii="Consolas" w:hAnsi="Consolas" w:cs="Consolas"/>
            <w:color w:val="000000"/>
            <w:sz w:val="20"/>
            <w:szCs w:val="20"/>
            <w:highlight w:val="yellow"/>
            <w:rPrChange w:id="7017" w:author="rkbansal" w:date="2020-04-20T01:19:00Z">
              <w:rPr>
                <w:color w:val="000000"/>
              </w:rPr>
            </w:rPrChange>
          </w:rPr>
          <w:t>(</w:t>
        </w:r>
        <w:r w:rsidRPr="000A3392">
          <w:rPr>
            <w:rFonts w:ascii="Consolas" w:hAnsi="Consolas" w:cs="Consolas"/>
            <w:color w:val="2A00FF"/>
            <w:sz w:val="20"/>
            <w:szCs w:val="20"/>
            <w:highlight w:val="yellow"/>
            <w:rPrChange w:id="7018" w:author="rkbansal" w:date="2020-04-20T01:19:00Z">
              <w:rPr/>
            </w:rPrChange>
          </w:rPr>
          <w:t>"People Management Service API"</w:t>
        </w:r>
        <w:r w:rsidRPr="000A3392">
          <w:rPr>
            <w:rFonts w:ascii="Consolas" w:hAnsi="Consolas" w:cs="Consolas"/>
            <w:color w:val="000000"/>
            <w:sz w:val="20"/>
            <w:szCs w:val="20"/>
            <w:highlight w:val="yellow"/>
            <w:rPrChange w:id="7019"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20" w:author="rkbansal" w:date="2020-04-20T01:19:00Z"/>
          <w:rFonts w:ascii="Consolas" w:hAnsi="Consolas" w:cs="Consolas"/>
          <w:sz w:val="20"/>
          <w:szCs w:val="20"/>
          <w:rPrChange w:id="7021" w:author="rkbansal" w:date="2020-04-20T01:19:00Z">
            <w:rPr>
              <w:ins w:id="7022" w:author="rkbansal" w:date="2020-04-20T01:19:00Z"/>
            </w:rPr>
          </w:rPrChange>
        </w:rPr>
        <w:pPrChange w:id="7023" w:author="rkbansal" w:date="2020-04-20T01:19:00Z">
          <w:pPr>
            <w:pStyle w:val="ListParagraph"/>
            <w:numPr>
              <w:numId w:val="74"/>
            </w:numPr>
            <w:autoSpaceDE w:val="0"/>
            <w:autoSpaceDN w:val="0"/>
            <w:adjustRightInd w:val="0"/>
            <w:spacing w:after="0" w:line="240" w:lineRule="auto"/>
            <w:ind w:hanging="360"/>
          </w:pPr>
        </w:pPrChange>
      </w:pPr>
      <w:ins w:id="7024" w:author="rkbansal" w:date="2020-04-20T01:19:00Z">
        <w:r w:rsidRPr="000A3392">
          <w:rPr>
            <w:rFonts w:ascii="Consolas" w:hAnsi="Consolas" w:cs="Consolas"/>
            <w:color w:val="000000"/>
            <w:sz w:val="20"/>
            <w:szCs w:val="20"/>
            <w:rPrChange w:id="7025" w:author="rkbansal" w:date="2020-04-20T01:19:00Z">
              <w:rPr>
                <w:color w:val="000000"/>
              </w:rPr>
            </w:rPrChange>
          </w:rPr>
          <w:t xml:space="preserve">            .description(</w:t>
        </w:r>
        <w:r w:rsidRPr="000A3392">
          <w:rPr>
            <w:rFonts w:ascii="Consolas" w:hAnsi="Consolas" w:cs="Consolas"/>
            <w:color w:val="2A00FF"/>
            <w:sz w:val="20"/>
            <w:szCs w:val="20"/>
            <w:rPrChange w:id="7026" w:author="rkbansal" w:date="2020-04-20T01:19:00Z">
              <w:rPr/>
            </w:rPrChange>
          </w:rPr>
          <w:t xml:space="preserve">"No description provided (generated by Swagger </w:t>
        </w:r>
        <w:proofErr w:type="spellStart"/>
        <w:r w:rsidRPr="000A3392">
          <w:rPr>
            <w:rFonts w:ascii="Consolas" w:hAnsi="Consolas" w:cs="Consolas"/>
            <w:color w:val="2A00FF"/>
            <w:sz w:val="20"/>
            <w:szCs w:val="20"/>
            <w:rPrChange w:id="7027" w:author="rkbansal" w:date="2020-04-20T01:19:00Z">
              <w:rPr/>
            </w:rPrChange>
          </w:rPr>
          <w:t>Codegen</w:t>
        </w:r>
        <w:proofErr w:type="spellEnd"/>
        <w:r w:rsidRPr="000A3392">
          <w:rPr>
            <w:rFonts w:ascii="Consolas" w:hAnsi="Consolas" w:cs="Consolas"/>
            <w:color w:val="2A00FF"/>
            <w:sz w:val="20"/>
            <w:szCs w:val="20"/>
            <w:rPrChange w:id="7028" w:author="rkbansal" w:date="2020-04-20T01:19:00Z">
              <w:rPr/>
            </w:rPrChange>
          </w:rPr>
          <w:t xml:space="preserve"> https://github.com/swagger-api/swagger-codegen)"</w:t>
        </w:r>
        <w:r w:rsidRPr="000A3392">
          <w:rPr>
            <w:rFonts w:ascii="Consolas" w:hAnsi="Consolas" w:cs="Consolas"/>
            <w:color w:val="000000"/>
            <w:sz w:val="20"/>
            <w:szCs w:val="20"/>
            <w:rPrChange w:id="7029"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30" w:author="rkbansal" w:date="2020-04-20T01:19:00Z"/>
          <w:rFonts w:ascii="Consolas" w:hAnsi="Consolas" w:cs="Consolas"/>
          <w:sz w:val="20"/>
          <w:szCs w:val="20"/>
          <w:rPrChange w:id="7031" w:author="rkbansal" w:date="2020-04-20T01:19:00Z">
            <w:rPr>
              <w:ins w:id="7032" w:author="rkbansal" w:date="2020-04-20T01:19:00Z"/>
            </w:rPr>
          </w:rPrChange>
        </w:rPr>
        <w:pPrChange w:id="7033" w:author="rkbansal" w:date="2020-04-20T01:19:00Z">
          <w:pPr>
            <w:pStyle w:val="ListParagraph"/>
            <w:numPr>
              <w:numId w:val="74"/>
            </w:numPr>
            <w:autoSpaceDE w:val="0"/>
            <w:autoSpaceDN w:val="0"/>
            <w:adjustRightInd w:val="0"/>
            <w:spacing w:after="0" w:line="240" w:lineRule="auto"/>
            <w:ind w:hanging="360"/>
          </w:pPr>
        </w:pPrChange>
      </w:pPr>
      <w:ins w:id="7034" w:author="rkbansal" w:date="2020-04-20T01:19:00Z">
        <w:r w:rsidRPr="000A3392">
          <w:rPr>
            <w:rFonts w:ascii="Consolas" w:hAnsi="Consolas" w:cs="Consolas"/>
            <w:color w:val="000000"/>
            <w:sz w:val="20"/>
            <w:szCs w:val="20"/>
            <w:rPrChange w:id="7035" w:author="rkbansal" w:date="2020-04-20T01:19:00Z">
              <w:rPr/>
            </w:rPrChange>
          </w:rPr>
          <w:t xml:space="preserve">            .license(</w:t>
        </w:r>
        <w:r w:rsidRPr="000A3392">
          <w:rPr>
            <w:rFonts w:ascii="Consolas" w:hAnsi="Consolas" w:cs="Consolas"/>
            <w:color w:val="2A00FF"/>
            <w:sz w:val="20"/>
            <w:szCs w:val="20"/>
            <w:rPrChange w:id="7036" w:author="rkbansal" w:date="2020-04-20T01:19:00Z">
              <w:rPr>
                <w:color w:val="2A00FF"/>
              </w:rPr>
            </w:rPrChange>
          </w:rPr>
          <w:t>""</w:t>
        </w:r>
        <w:r w:rsidRPr="000A3392">
          <w:rPr>
            <w:rFonts w:ascii="Consolas" w:hAnsi="Consolas" w:cs="Consolas"/>
            <w:color w:val="000000"/>
            <w:sz w:val="20"/>
            <w:szCs w:val="20"/>
            <w:rPrChange w:id="7037"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38" w:author="rkbansal" w:date="2020-04-20T01:19:00Z"/>
          <w:rFonts w:ascii="Consolas" w:hAnsi="Consolas" w:cs="Consolas"/>
          <w:sz w:val="20"/>
          <w:szCs w:val="20"/>
          <w:rPrChange w:id="7039" w:author="rkbansal" w:date="2020-04-20T01:19:00Z">
            <w:rPr>
              <w:ins w:id="7040" w:author="rkbansal" w:date="2020-04-20T01:19:00Z"/>
            </w:rPr>
          </w:rPrChange>
        </w:rPr>
        <w:pPrChange w:id="7041" w:author="rkbansal" w:date="2020-04-20T01:19:00Z">
          <w:pPr>
            <w:pStyle w:val="ListParagraph"/>
            <w:numPr>
              <w:numId w:val="74"/>
            </w:numPr>
            <w:autoSpaceDE w:val="0"/>
            <w:autoSpaceDN w:val="0"/>
            <w:adjustRightInd w:val="0"/>
            <w:spacing w:after="0" w:line="240" w:lineRule="auto"/>
            <w:ind w:hanging="360"/>
          </w:pPr>
        </w:pPrChange>
      </w:pPr>
      <w:ins w:id="7042" w:author="rkbansal" w:date="2020-04-20T01:19:00Z">
        <w:r w:rsidRPr="000A3392">
          <w:rPr>
            <w:rFonts w:ascii="Consolas" w:hAnsi="Consolas" w:cs="Consolas"/>
            <w:color w:val="000000"/>
            <w:sz w:val="20"/>
            <w:szCs w:val="20"/>
            <w:rPrChange w:id="7043" w:author="rkbansal" w:date="2020-04-20T01:19:00Z">
              <w:rPr/>
            </w:rPrChange>
          </w:rPr>
          <w:t xml:space="preserve">            .</w:t>
        </w:r>
        <w:proofErr w:type="spellStart"/>
        <w:r w:rsidRPr="000A3392">
          <w:rPr>
            <w:rFonts w:ascii="Consolas" w:hAnsi="Consolas" w:cs="Consolas"/>
            <w:color w:val="000000"/>
            <w:sz w:val="20"/>
            <w:szCs w:val="20"/>
            <w:rPrChange w:id="7044" w:author="rkbansal" w:date="2020-04-20T01:19:00Z">
              <w:rPr/>
            </w:rPrChange>
          </w:rPr>
          <w:t>licenseUrl</w:t>
        </w:r>
        <w:proofErr w:type="spellEnd"/>
        <w:r w:rsidRPr="000A3392">
          <w:rPr>
            <w:rFonts w:ascii="Consolas" w:hAnsi="Consolas" w:cs="Consolas"/>
            <w:color w:val="000000"/>
            <w:sz w:val="20"/>
            <w:szCs w:val="20"/>
            <w:rPrChange w:id="7045" w:author="rkbansal" w:date="2020-04-20T01:19:00Z">
              <w:rPr/>
            </w:rPrChange>
          </w:rPr>
          <w:t>(</w:t>
        </w:r>
        <w:r w:rsidRPr="000A3392">
          <w:rPr>
            <w:rFonts w:ascii="Consolas" w:hAnsi="Consolas" w:cs="Consolas"/>
            <w:color w:val="2A00FF"/>
            <w:sz w:val="20"/>
            <w:szCs w:val="20"/>
            <w:rPrChange w:id="7046" w:author="rkbansal" w:date="2020-04-20T01:19:00Z">
              <w:rPr>
                <w:color w:val="2A00FF"/>
              </w:rPr>
            </w:rPrChange>
          </w:rPr>
          <w:t>"http://unlicense.org"</w:t>
        </w:r>
        <w:r w:rsidRPr="000A3392">
          <w:rPr>
            <w:rFonts w:ascii="Consolas" w:hAnsi="Consolas" w:cs="Consolas"/>
            <w:color w:val="000000"/>
            <w:sz w:val="20"/>
            <w:szCs w:val="20"/>
            <w:rPrChange w:id="7047"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48" w:author="rkbansal" w:date="2020-04-20T01:19:00Z"/>
          <w:rFonts w:ascii="Consolas" w:hAnsi="Consolas" w:cs="Consolas"/>
          <w:sz w:val="20"/>
          <w:szCs w:val="20"/>
          <w:rPrChange w:id="7049" w:author="rkbansal" w:date="2020-04-20T01:19:00Z">
            <w:rPr>
              <w:ins w:id="7050" w:author="rkbansal" w:date="2020-04-20T01:19:00Z"/>
            </w:rPr>
          </w:rPrChange>
        </w:rPr>
        <w:pPrChange w:id="7051" w:author="rkbansal" w:date="2020-04-20T01:19:00Z">
          <w:pPr>
            <w:pStyle w:val="ListParagraph"/>
            <w:numPr>
              <w:numId w:val="74"/>
            </w:numPr>
            <w:autoSpaceDE w:val="0"/>
            <w:autoSpaceDN w:val="0"/>
            <w:adjustRightInd w:val="0"/>
            <w:spacing w:after="0" w:line="240" w:lineRule="auto"/>
            <w:ind w:hanging="360"/>
          </w:pPr>
        </w:pPrChange>
      </w:pPr>
      <w:ins w:id="7052" w:author="rkbansal" w:date="2020-04-20T01:19:00Z">
        <w:r w:rsidRPr="000A3392">
          <w:rPr>
            <w:rFonts w:ascii="Consolas" w:hAnsi="Consolas" w:cs="Consolas"/>
            <w:color w:val="000000"/>
            <w:sz w:val="20"/>
            <w:szCs w:val="20"/>
            <w:rPrChange w:id="7053" w:author="rkbansal" w:date="2020-04-20T01:19:00Z">
              <w:rPr/>
            </w:rPrChange>
          </w:rPr>
          <w:t xml:space="preserve">            .</w:t>
        </w:r>
        <w:proofErr w:type="spellStart"/>
        <w:r w:rsidRPr="000A3392">
          <w:rPr>
            <w:rFonts w:ascii="Consolas" w:hAnsi="Consolas" w:cs="Consolas"/>
            <w:color w:val="000000"/>
            <w:sz w:val="20"/>
            <w:szCs w:val="20"/>
            <w:rPrChange w:id="7054" w:author="rkbansal" w:date="2020-04-20T01:19:00Z">
              <w:rPr/>
            </w:rPrChange>
          </w:rPr>
          <w:t>termsOfServiceUrl</w:t>
        </w:r>
        <w:proofErr w:type="spellEnd"/>
        <w:r w:rsidRPr="000A3392">
          <w:rPr>
            <w:rFonts w:ascii="Consolas" w:hAnsi="Consolas" w:cs="Consolas"/>
            <w:color w:val="000000"/>
            <w:sz w:val="20"/>
            <w:szCs w:val="20"/>
            <w:rPrChange w:id="7055" w:author="rkbansal" w:date="2020-04-20T01:19:00Z">
              <w:rPr/>
            </w:rPrChange>
          </w:rPr>
          <w:t>(</w:t>
        </w:r>
        <w:r w:rsidRPr="000A3392">
          <w:rPr>
            <w:rFonts w:ascii="Consolas" w:hAnsi="Consolas" w:cs="Consolas"/>
            <w:color w:val="2A00FF"/>
            <w:sz w:val="20"/>
            <w:szCs w:val="20"/>
            <w:rPrChange w:id="7056" w:author="rkbansal" w:date="2020-04-20T01:19:00Z">
              <w:rPr>
                <w:color w:val="2A00FF"/>
              </w:rPr>
            </w:rPrChange>
          </w:rPr>
          <w:t>""</w:t>
        </w:r>
        <w:r w:rsidRPr="000A3392">
          <w:rPr>
            <w:rFonts w:ascii="Consolas" w:hAnsi="Consolas" w:cs="Consolas"/>
            <w:color w:val="000000"/>
            <w:sz w:val="20"/>
            <w:szCs w:val="20"/>
            <w:rPrChange w:id="7057"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58" w:author="rkbansal" w:date="2020-04-20T01:19:00Z"/>
          <w:rFonts w:ascii="Consolas" w:hAnsi="Consolas" w:cs="Consolas"/>
          <w:sz w:val="20"/>
          <w:szCs w:val="20"/>
          <w:rPrChange w:id="7059" w:author="rkbansal" w:date="2020-04-20T01:19:00Z">
            <w:rPr>
              <w:ins w:id="7060" w:author="rkbansal" w:date="2020-04-20T01:19:00Z"/>
            </w:rPr>
          </w:rPrChange>
        </w:rPr>
        <w:pPrChange w:id="7061" w:author="rkbansal" w:date="2020-04-20T01:19:00Z">
          <w:pPr>
            <w:pStyle w:val="ListParagraph"/>
            <w:numPr>
              <w:numId w:val="74"/>
            </w:numPr>
            <w:autoSpaceDE w:val="0"/>
            <w:autoSpaceDN w:val="0"/>
            <w:adjustRightInd w:val="0"/>
            <w:spacing w:after="0" w:line="240" w:lineRule="auto"/>
            <w:ind w:hanging="360"/>
          </w:pPr>
        </w:pPrChange>
      </w:pPr>
      <w:ins w:id="7062" w:author="rkbansal" w:date="2020-04-20T01:19:00Z">
        <w:r w:rsidRPr="000A3392">
          <w:rPr>
            <w:rFonts w:ascii="Consolas" w:hAnsi="Consolas" w:cs="Consolas"/>
            <w:color w:val="000000"/>
            <w:sz w:val="20"/>
            <w:szCs w:val="20"/>
            <w:rPrChange w:id="7063" w:author="rkbansal" w:date="2020-04-20T01:19:00Z">
              <w:rPr/>
            </w:rPrChange>
          </w:rPr>
          <w:t xml:space="preserve">            .version(</w:t>
        </w:r>
        <w:r w:rsidRPr="000A3392">
          <w:rPr>
            <w:rFonts w:ascii="Consolas" w:hAnsi="Consolas" w:cs="Consolas"/>
            <w:color w:val="2A00FF"/>
            <w:sz w:val="20"/>
            <w:szCs w:val="20"/>
            <w:rPrChange w:id="7064" w:author="rkbansal" w:date="2020-04-20T01:19:00Z">
              <w:rPr>
                <w:color w:val="2A00FF"/>
              </w:rPr>
            </w:rPrChange>
          </w:rPr>
          <w:t>"18.10.0"</w:t>
        </w:r>
        <w:r w:rsidRPr="000A3392">
          <w:rPr>
            <w:rFonts w:ascii="Consolas" w:hAnsi="Consolas" w:cs="Consolas"/>
            <w:color w:val="000000"/>
            <w:sz w:val="20"/>
            <w:szCs w:val="20"/>
            <w:rPrChange w:id="7065"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6" w:author="rkbansal" w:date="2020-04-20T01:19:00Z"/>
          <w:rFonts w:ascii="Consolas" w:hAnsi="Consolas" w:cs="Consolas"/>
          <w:sz w:val="20"/>
          <w:szCs w:val="20"/>
          <w:rPrChange w:id="7067" w:author="rkbansal" w:date="2020-04-20T01:19:00Z">
            <w:rPr>
              <w:ins w:id="7068" w:author="rkbansal" w:date="2020-04-20T01:19:00Z"/>
            </w:rPr>
          </w:rPrChange>
        </w:rPr>
        <w:pPrChange w:id="7069" w:author="rkbansal" w:date="2020-04-20T01:19:00Z">
          <w:pPr>
            <w:pStyle w:val="ListParagraph"/>
            <w:numPr>
              <w:numId w:val="74"/>
            </w:numPr>
            <w:autoSpaceDE w:val="0"/>
            <w:autoSpaceDN w:val="0"/>
            <w:adjustRightInd w:val="0"/>
            <w:spacing w:after="0" w:line="240" w:lineRule="auto"/>
            <w:ind w:hanging="360"/>
          </w:pPr>
        </w:pPrChange>
      </w:pPr>
      <w:ins w:id="7070" w:author="rkbansal" w:date="2020-04-20T01:19:00Z">
        <w:r w:rsidRPr="000A3392">
          <w:rPr>
            <w:rFonts w:ascii="Consolas" w:hAnsi="Consolas" w:cs="Consolas"/>
            <w:color w:val="000000"/>
            <w:sz w:val="20"/>
            <w:szCs w:val="20"/>
            <w:rPrChange w:id="7071" w:author="rkbansal" w:date="2020-04-20T01:19:00Z">
              <w:rPr/>
            </w:rPrChange>
          </w:rPr>
          <w:t xml:space="preserve">            .contact(</w:t>
        </w:r>
        <w:r w:rsidRPr="000A3392">
          <w:rPr>
            <w:rFonts w:ascii="Consolas" w:hAnsi="Consolas" w:cs="Consolas"/>
            <w:b/>
            <w:bCs/>
            <w:color w:val="7F0055"/>
            <w:sz w:val="20"/>
            <w:szCs w:val="20"/>
            <w:rPrChange w:id="7072" w:author="rkbansal" w:date="2020-04-20T01:19:00Z">
              <w:rPr>
                <w:b/>
                <w:bCs/>
                <w:color w:val="7F0055"/>
              </w:rPr>
            </w:rPrChange>
          </w:rPr>
          <w:t>new</w:t>
        </w:r>
        <w:r w:rsidRPr="000A3392">
          <w:rPr>
            <w:rFonts w:ascii="Consolas" w:hAnsi="Consolas" w:cs="Consolas"/>
            <w:color w:val="000000"/>
            <w:sz w:val="20"/>
            <w:szCs w:val="20"/>
            <w:rPrChange w:id="7073" w:author="rkbansal" w:date="2020-04-20T01:19:00Z">
              <w:rPr/>
            </w:rPrChange>
          </w:rPr>
          <w:t xml:space="preserve"> Contact(</w:t>
        </w:r>
        <w:r w:rsidRPr="000A3392">
          <w:rPr>
            <w:rFonts w:ascii="Consolas" w:hAnsi="Consolas" w:cs="Consolas"/>
            <w:color w:val="2A00FF"/>
            <w:sz w:val="20"/>
            <w:szCs w:val="20"/>
            <w:rPrChange w:id="7074" w:author="rkbansal" w:date="2020-04-20T01:19:00Z">
              <w:rPr>
                <w:color w:val="2A00FF"/>
              </w:rPr>
            </w:rPrChange>
          </w:rPr>
          <w:t>""</w:t>
        </w:r>
        <w:r w:rsidRPr="000A3392">
          <w:rPr>
            <w:rFonts w:ascii="Consolas" w:hAnsi="Consolas" w:cs="Consolas"/>
            <w:color w:val="000000"/>
            <w:sz w:val="20"/>
            <w:szCs w:val="20"/>
            <w:rPrChange w:id="7075" w:author="rkbansal" w:date="2020-04-20T01:19:00Z">
              <w:rPr/>
            </w:rPrChange>
          </w:rPr>
          <w:t>,</w:t>
        </w:r>
        <w:r w:rsidRPr="000A3392">
          <w:rPr>
            <w:rFonts w:ascii="Consolas" w:hAnsi="Consolas" w:cs="Consolas"/>
            <w:color w:val="2A00FF"/>
            <w:sz w:val="20"/>
            <w:szCs w:val="20"/>
            <w:rPrChange w:id="7076" w:author="rkbansal" w:date="2020-04-20T01:19:00Z">
              <w:rPr>
                <w:color w:val="2A00FF"/>
              </w:rPr>
            </w:rPrChange>
          </w:rPr>
          <w:t>""</w:t>
        </w:r>
        <w:r w:rsidRPr="000A3392">
          <w:rPr>
            <w:rFonts w:ascii="Consolas" w:hAnsi="Consolas" w:cs="Consolas"/>
            <w:color w:val="000000"/>
            <w:sz w:val="20"/>
            <w:szCs w:val="20"/>
            <w:rPrChange w:id="7077" w:author="rkbansal" w:date="2020-04-20T01:19:00Z">
              <w:rPr/>
            </w:rPrChange>
          </w:rPr>
          <w:t xml:space="preserve">, </w:t>
        </w:r>
        <w:r w:rsidRPr="000A3392">
          <w:rPr>
            <w:rFonts w:ascii="Consolas" w:hAnsi="Consolas" w:cs="Consolas"/>
            <w:color w:val="2A00FF"/>
            <w:sz w:val="20"/>
            <w:szCs w:val="20"/>
            <w:rPrChange w:id="7078" w:author="rkbansal" w:date="2020-04-20T01:19:00Z">
              <w:rPr>
                <w:color w:val="2A00FF"/>
              </w:rPr>
            </w:rPrChange>
          </w:rPr>
          <w:t>""</w:t>
        </w:r>
        <w:r w:rsidRPr="000A3392">
          <w:rPr>
            <w:rFonts w:ascii="Consolas" w:hAnsi="Consolas" w:cs="Consolas"/>
            <w:color w:val="000000"/>
            <w:sz w:val="20"/>
            <w:szCs w:val="20"/>
            <w:rPrChange w:id="7079"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0" w:author="rkbansal" w:date="2020-04-20T01:19:00Z"/>
          <w:rFonts w:ascii="Consolas" w:hAnsi="Consolas" w:cs="Consolas"/>
          <w:sz w:val="20"/>
          <w:szCs w:val="20"/>
          <w:rPrChange w:id="7081" w:author="rkbansal" w:date="2020-04-20T01:19:00Z">
            <w:rPr>
              <w:ins w:id="7082" w:author="rkbansal" w:date="2020-04-20T01:19:00Z"/>
            </w:rPr>
          </w:rPrChange>
        </w:rPr>
        <w:pPrChange w:id="7083" w:author="rkbansal" w:date="2020-04-20T01:19:00Z">
          <w:pPr>
            <w:pStyle w:val="ListParagraph"/>
            <w:numPr>
              <w:numId w:val="74"/>
            </w:numPr>
            <w:autoSpaceDE w:val="0"/>
            <w:autoSpaceDN w:val="0"/>
            <w:adjustRightInd w:val="0"/>
            <w:spacing w:after="0" w:line="240" w:lineRule="auto"/>
            <w:ind w:hanging="360"/>
          </w:pPr>
        </w:pPrChange>
      </w:pPr>
      <w:ins w:id="7084" w:author="rkbansal" w:date="2020-04-20T01:19:00Z">
        <w:r w:rsidRPr="000A3392">
          <w:rPr>
            <w:rFonts w:ascii="Consolas" w:hAnsi="Consolas" w:cs="Consolas"/>
            <w:color w:val="000000"/>
            <w:sz w:val="20"/>
            <w:szCs w:val="20"/>
            <w:rPrChange w:id="7085"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6" w:author="rkbansal" w:date="2020-04-20T01:19:00Z"/>
          <w:rFonts w:ascii="Consolas" w:hAnsi="Consolas" w:cs="Consolas"/>
          <w:sz w:val="20"/>
          <w:szCs w:val="20"/>
          <w:rPrChange w:id="7087" w:author="rkbansal" w:date="2020-04-20T01:19:00Z">
            <w:rPr>
              <w:ins w:id="7088" w:author="rkbansal" w:date="2020-04-20T01:19:00Z"/>
            </w:rPr>
          </w:rPrChange>
        </w:rPr>
        <w:pPrChange w:id="7089" w:author="rkbansal" w:date="2020-04-20T01:19:00Z">
          <w:pPr>
            <w:pStyle w:val="ListParagraph"/>
            <w:numPr>
              <w:numId w:val="74"/>
            </w:numPr>
            <w:autoSpaceDE w:val="0"/>
            <w:autoSpaceDN w:val="0"/>
            <w:adjustRightInd w:val="0"/>
            <w:spacing w:after="0" w:line="240" w:lineRule="auto"/>
            <w:ind w:hanging="360"/>
          </w:pPr>
        </w:pPrChange>
      </w:pPr>
      <w:ins w:id="7090" w:author="rkbansal" w:date="2020-04-20T01:19:00Z">
        <w:r w:rsidRPr="000A3392">
          <w:rPr>
            <w:rFonts w:ascii="Consolas" w:hAnsi="Consolas" w:cs="Consolas"/>
            <w:color w:val="000000"/>
            <w:sz w:val="20"/>
            <w:szCs w:val="20"/>
            <w:rPrChange w:id="7091"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92" w:author="rkbansal" w:date="2020-04-20T01:19:00Z"/>
          <w:rFonts w:ascii="Consolas" w:hAnsi="Consolas" w:cs="Consolas"/>
          <w:sz w:val="20"/>
          <w:szCs w:val="20"/>
          <w:rPrChange w:id="7093" w:author="rkbansal" w:date="2020-04-20T01:19:00Z">
            <w:rPr>
              <w:ins w:id="7094" w:author="rkbansal" w:date="2020-04-20T01:19:00Z"/>
            </w:rPr>
          </w:rPrChange>
        </w:rPr>
        <w:pPrChange w:id="7095"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96" w:author="rkbansal" w:date="2020-04-20T01:19:00Z"/>
          <w:rFonts w:ascii="Consolas" w:hAnsi="Consolas" w:cs="Consolas"/>
          <w:sz w:val="20"/>
          <w:szCs w:val="20"/>
          <w:rPrChange w:id="7097" w:author="rkbansal" w:date="2020-04-20T01:19:00Z">
            <w:rPr>
              <w:ins w:id="7098" w:author="rkbansal" w:date="2020-04-20T01:19:00Z"/>
            </w:rPr>
          </w:rPrChange>
        </w:rPr>
        <w:pPrChange w:id="7099" w:author="rkbansal" w:date="2020-04-20T01:19:00Z">
          <w:pPr>
            <w:pStyle w:val="ListParagraph"/>
            <w:numPr>
              <w:numId w:val="74"/>
            </w:numPr>
            <w:autoSpaceDE w:val="0"/>
            <w:autoSpaceDN w:val="0"/>
            <w:adjustRightInd w:val="0"/>
            <w:spacing w:after="0" w:line="240" w:lineRule="auto"/>
            <w:ind w:hanging="360"/>
          </w:pPr>
        </w:pPrChange>
      </w:pPr>
      <w:ins w:id="7100" w:author="rkbansal" w:date="2020-04-20T01:19:00Z">
        <w:r w:rsidRPr="000A3392">
          <w:rPr>
            <w:rFonts w:ascii="Consolas" w:hAnsi="Consolas" w:cs="Consolas"/>
            <w:color w:val="000000"/>
            <w:sz w:val="20"/>
            <w:szCs w:val="20"/>
            <w:rPrChange w:id="7101" w:author="rkbansal" w:date="2020-04-20T01:19:00Z">
              <w:rPr>
                <w:color w:val="000000"/>
              </w:rPr>
            </w:rPrChange>
          </w:rPr>
          <w:t xml:space="preserve">    </w:t>
        </w:r>
        <w:r w:rsidRPr="000A3392">
          <w:rPr>
            <w:rFonts w:ascii="Consolas" w:hAnsi="Consolas" w:cs="Consolas"/>
            <w:color w:val="646464"/>
            <w:sz w:val="20"/>
            <w:szCs w:val="20"/>
            <w:rPrChange w:id="7102"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03" w:author="rkbansal" w:date="2020-04-20T01:19:00Z"/>
          <w:rFonts w:ascii="Consolas" w:hAnsi="Consolas" w:cs="Consolas"/>
          <w:sz w:val="20"/>
          <w:szCs w:val="20"/>
          <w:rPrChange w:id="7104" w:author="rkbansal" w:date="2020-04-20T01:19:00Z">
            <w:rPr>
              <w:ins w:id="7105" w:author="rkbansal" w:date="2020-04-20T01:19:00Z"/>
            </w:rPr>
          </w:rPrChange>
        </w:rPr>
        <w:pPrChange w:id="7106" w:author="rkbansal" w:date="2020-04-20T01:19:00Z">
          <w:pPr>
            <w:pStyle w:val="ListParagraph"/>
            <w:numPr>
              <w:numId w:val="74"/>
            </w:numPr>
            <w:autoSpaceDE w:val="0"/>
            <w:autoSpaceDN w:val="0"/>
            <w:adjustRightInd w:val="0"/>
            <w:spacing w:after="0" w:line="240" w:lineRule="auto"/>
            <w:ind w:hanging="360"/>
          </w:pPr>
        </w:pPrChange>
      </w:pPr>
      <w:ins w:id="7107" w:author="rkbansal" w:date="2020-04-20T01:19:00Z">
        <w:r w:rsidRPr="000A3392">
          <w:rPr>
            <w:rFonts w:ascii="Consolas" w:hAnsi="Consolas" w:cs="Consolas"/>
            <w:color w:val="000000"/>
            <w:sz w:val="20"/>
            <w:szCs w:val="20"/>
            <w:rPrChange w:id="7108" w:author="rkbansal" w:date="2020-04-20T01:19:00Z">
              <w:rPr/>
            </w:rPrChange>
          </w:rPr>
          <w:t xml:space="preserve">    </w:t>
        </w:r>
        <w:r w:rsidRPr="000A3392">
          <w:rPr>
            <w:rFonts w:ascii="Consolas" w:hAnsi="Consolas" w:cs="Consolas"/>
            <w:b/>
            <w:bCs/>
            <w:color w:val="7F0055"/>
            <w:sz w:val="20"/>
            <w:szCs w:val="20"/>
            <w:rPrChange w:id="7109" w:author="rkbansal" w:date="2020-04-20T01:19:00Z">
              <w:rPr>
                <w:b/>
                <w:bCs/>
                <w:color w:val="7F0055"/>
              </w:rPr>
            </w:rPrChange>
          </w:rPr>
          <w:t>public</w:t>
        </w:r>
        <w:r w:rsidRPr="000A3392">
          <w:rPr>
            <w:rFonts w:ascii="Consolas" w:hAnsi="Consolas" w:cs="Consolas"/>
            <w:color w:val="000000"/>
            <w:sz w:val="20"/>
            <w:szCs w:val="20"/>
            <w:rPrChange w:id="7110" w:author="rkbansal" w:date="2020-04-20T01:19:00Z">
              <w:rPr/>
            </w:rPrChange>
          </w:rPr>
          <w:t xml:space="preserve"> Docket </w:t>
        </w:r>
        <w:proofErr w:type="spellStart"/>
        <w:r w:rsidRPr="000A3392">
          <w:rPr>
            <w:rFonts w:ascii="Consolas" w:hAnsi="Consolas" w:cs="Consolas"/>
            <w:color w:val="000000"/>
            <w:sz w:val="20"/>
            <w:szCs w:val="20"/>
            <w:rPrChange w:id="7111" w:author="rkbansal" w:date="2020-04-20T01:19:00Z">
              <w:rPr/>
            </w:rPrChange>
          </w:rPr>
          <w:t>customImplementation</w:t>
        </w:r>
        <w:proofErr w:type="spellEnd"/>
        <w:r w:rsidRPr="000A3392">
          <w:rPr>
            <w:rFonts w:ascii="Consolas" w:hAnsi="Consolas" w:cs="Consolas"/>
            <w:color w:val="000000"/>
            <w:sz w:val="20"/>
            <w:szCs w:val="20"/>
            <w:rPrChange w:id="7112" w:author="rkbansal" w:date="2020-04-20T01:19:00Z">
              <w:rPr/>
            </w:rPrChange>
          </w:rPr>
          <w:t>(){</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13" w:author="rkbansal" w:date="2020-04-20T01:19:00Z"/>
          <w:rFonts w:ascii="Consolas" w:hAnsi="Consolas" w:cs="Consolas"/>
          <w:sz w:val="20"/>
          <w:szCs w:val="20"/>
          <w:rPrChange w:id="7114" w:author="rkbansal" w:date="2020-04-20T01:19:00Z">
            <w:rPr>
              <w:ins w:id="7115" w:author="rkbansal" w:date="2020-04-20T01:19:00Z"/>
            </w:rPr>
          </w:rPrChange>
        </w:rPr>
        <w:pPrChange w:id="7116" w:author="rkbansal" w:date="2020-04-20T01:19:00Z">
          <w:pPr>
            <w:pStyle w:val="ListParagraph"/>
            <w:numPr>
              <w:numId w:val="74"/>
            </w:numPr>
            <w:autoSpaceDE w:val="0"/>
            <w:autoSpaceDN w:val="0"/>
            <w:adjustRightInd w:val="0"/>
            <w:spacing w:after="0" w:line="240" w:lineRule="auto"/>
            <w:ind w:hanging="360"/>
          </w:pPr>
        </w:pPrChange>
      </w:pPr>
      <w:ins w:id="7117" w:author="rkbansal" w:date="2020-04-20T01:19:00Z">
        <w:r w:rsidRPr="000A3392">
          <w:rPr>
            <w:rFonts w:ascii="Consolas" w:hAnsi="Consolas" w:cs="Consolas"/>
            <w:color w:val="000000"/>
            <w:sz w:val="20"/>
            <w:szCs w:val="20"/>
            <w:rPrChange w:id="7118" w:author="rkbansal" w:date="2020-04-20T01:19:00Z">
              <w:rPr/>
            </w:rPrChange>
          </w:rPr>
          <w:t xml:space="preserve">        </w:t>
        </w:r>
        <w:r w:rsidRPr="000A3392">
          <w:rPr>
            <w:rFonts w:ascii="Consolas" w:hAnsi="Consolas" w:cs="Consolas"/>
            <w:b/>
            <w:bCs/>
            <w:color w:val="7F0055"/>
            <w:sz w:val="20"/>
            <w:szCs w:val="20"/>
            <w:rPrChange w:id="7119" w:author="rkbansal" w:date="2020-04-20T01:19:00Z">
              <w:rPr>
                <w:b/>
                <w:bCs/>
                <w:color w:val="7F0055"/>
              </w:rPr>
            </w:rPrChange>
          </w:rPr>
          <w:t>return</w:t>
        </w:r>
        <w:r w:rsidRPr="000A3392">
          <w:rPr>
            <w:rFonts w:ascii="Consolas" w:hAnsi="Consolas" w:cs="Consolas"/>
            <w:color w:val="000000"/>
            <w:sz w:val="20"/>
            <w:szCs w:val="20"/>
            <w:rPrChange w:id="7120" w:author="rkbansal" w:date="2020-04-20T01:19:00Z">
              <w:rPr/>
            </w:rPrChange>
          </w:rPr>
          <w:t xml:space="preserve"> </w:t>
        </w:r>
        <w:r w:rsidRPr="000A3392">
          <w:rPr>
            <w:rFonts w:ascii="Consolas" w:hAnsi="Consolas" w:cs="Consolas"/>
            <w:b/>
            <w:bCs/>
            <w:color w:val="7F0055"/>
            <w:sz w:val="20"/>
            <w:szCs w:val="20"/>
            <w:rPrChange w:id="7121" w:author="rkbansal" w:date="2020-04-20T01:19:00Z">
              <w:rPr>
                <w:b/>
                <w:bCs/>
                <w:color w:val="7F0055"/>
              </w:rPr>
            </w:rPrChange>
          </w:rPr>
          <w:t>new</w:t>
        </w:r>
        <w:r w:rsidRPr="000A3392">
          <w:rPr>
            <w:rFonts w:ascii="Consolas" w:hAnsi="Consolas" w:cs="Consolas"/>
            <w:color w:val="000000"/>
            <w:sz w:val="20"/>
            <w:szCs w:val="20"/>
            <w:rPrChange w:id="7122" w:author="rkbansal" w:date="2020-04-20T01:19:00Z">
              <w:rPr/>
            </w:rPrChange>
          </w:rPr>
          <w:t xml:space="preserve"> Docket(DocumentationType.</w:t>
        </w:r>
        <w:r w:rsidRPr="000A3392">
          <w:rPr>
            <w:rFonts w:ascii="Consolas" w:hAnsi="Consolas" w:cs="Consolas"/>
            <w:b/>
            <w:bCs/>
            <w:i/>
            <w:iCs/>
            <w:color w:val="0000C0"/>
            <w:sz w:val="20"/>
            <w:szCs w:val="20"/>
            <w:rPrChange w:id="7123" w:author="rkbansal" w:date="2020-04-20T01:19:00Z">
              <w:rPr>
                <w:b/>
                <w:bCs/>
                <w:i/>
                <w:iCs/>
                <w:color w:val="0000C0"/>
              </w:rPr>
            </w:rPrChange>
          </w:rPr>
          <w:t>SWAGGER_2</w:t>
        </w:r>
        <w:r w:rsidRPr="000A3392">
          <w:rPr>
            <w:rFonts w:ascii="Consolas" w:hAnsi="Consolas" w:cs="Consolas"/>
            <w:color w:val="000000"/>
            <w:sz w:val="20"/>
            <w:szCs w:val="20"/>
            <w:rPrChange w:id="7124"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25" w:author="rkbansal" w:date="2020-04-20T01:19:00Z"/>
          <w:rFonts w:ascii="Consolas" w:hAnsi="Consolas" w:cs="Consolas"/>
          <w:sz w:val="20"/>
          <w:szCs w:val="20"/>
          <w:rPrChange w:id="7126" w:author="rkbansal" w:date="2020-04-20T01:19:00Z">
            <w:rPr>
              <w:ins w:id="7127" w:author="rkbansal" w:date="2020-04-20T01:19:00Z"/>
            </w:rPr>
          </w:rPrChange>
        </w:rPr>
        <w:pPrChange w:id="7128" w:author="rkbansal" w:date="2020-04-20T01:19:00Z">
          <w:pPr>
            <w:pStyle w:val="ListParagraph"/>
            <w:numPr>
              <w:numId w:val="74"/>
            </w:numPr>
            <w:autoSpaceDE w:val="0"/>
            <w:autoSpaceDN w:val="0"/>
            <w:adjustRightInd w:val="0"/>
            <w:spacing w:after="0" w:line="240" w:lineRule="auto"/>
            <w:ind w:hanging="360"/>
          </w:pPr>
        </w:pPrChange>
      </w:pPr>
      <w:ins w:id="7129" w:author="rkbansal" w:date="2020-04-20T01:19:00Z">
        <w:r w:rsidRPr="000A3392">
          <w:rPr>
            <w:rFonts w:ascii="Consolas" w:hAnsi="Consolas" w:cs="Consolas"/>
            <w:color w:val="000000"/>
            <w:sz w:val="20"/>
            <w:szCs w:val="20"/>
            <w:rPrChange w:id="7130"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31" w:author="rkbansal" w:date="2020-04-20T01:19:00Z"/>
          <w:rFonts w:ascii="Consolas" w:hAnsi="Consolas" w:cs="Consolas"/>
          <w:sz w:val="20"/>
          <w:szCs w:val="20"/>
          <w:rPrChange w:id="7132" w:author="rkbansal" w:date="2020-04-20T01:19:00Z">
            <w:rPr>
              <w:ins w:id="7133" w:author="rkbansal" w:date="2020-04-20T01:19:00Z"/>
            </w:rPr>
          </w:rPrChange>
        </w:rPr>
        <w:pPrChange w:id="7134" w:author="rkbansal" w:date="2020-04-20T01:19:00Z">
          <w:pPr>
            <w:pStyle w:val="ListParagraph"/>
            <w:numPr>
              <w:numId w:val="74"/>
            </w:numPr>
            <w:autoSpaceDE w:val="0"/>
            <w:autoSpaceDN w:val="0"/>
            <w:adjustRightInd w:val="0"/>
            <w:spacing w:after="0" w:line="240" w:lineRule="auto"/>
            <w:ind w:hanging="360"/>
          </w:pPr>
        </w:pPrChange>
      </w:pPr>
      <w:ins w:id="7135" w:author="rkbansal" w:date="2020-04-20T01:19:00Z">
        <w:r w:rsidRPr="000A3392">
          <w:rPr>
            <w:rFonts w:ascii="Consolas" w:hAnsi="Consolas" w:cs="Consolas"/>
            <w:color w:val="000000"/>
            <w:sz w:val="20"/>
            <w:szCs w:val="20"/>
            <w:rPrChange w:id="7136" w:author="rkbansal" w:date="2020-04-20T01:19:00Z">
              <w:rPr/>
            </w:rPrChange>
          </w:rPr>
          <w:t xml:space="preserve">                    .apis(RequestHandlerSelectors.</w:t>
        </w:r>
        <w:r w:rsidRPr="000A3392">
          <w:rPr>
            <w:rFonts w:ascii="Consolas" w:hAnsi="Consolas" w:cs="Consolas"/>
            <w:i/>
            <w:iCs/>
            <w:color w:val="000000"/>
            <w:sz w:val="20"/>
            <w:szCs w:val="20"/>
            <w:highlight w:val="yellow"/>
            <w:rPrChange w:id="7137" w:author="rkbansal" w:date="2020-04-20T01:19:00Z">
              <w:rPr>
                <w:i/>
                <w:iCs/>
              </w:rPr>
            </w:rPrChange>
          </w:rPr>
          <w:t>basePackage</w:t>
        </w:r>
        <w:r w:rsidRPr="000A3392">
          <w:rPr>
            <w:rFonts w:ascii="Consolas" w:hAnsi="Consolas" w:cs="Consolas"/>
            <w:color w:val="000000"/>
            <w:sz w:val="20"/>
            <w:szCs w:val="20"/>
            <w:highlight w:val="yellow"/>
            <w:rPrChange w:id="7138" w:author="rkbansal" w:date="2020-04-20T01:19:00Z">
              <w:rPr/>
            </w:rPrChange>
          </w:rPr>
          <w:t>(</w:t>
        </w:r>
        <w:r w:rsidRPr="000A3392">
          <w:rPr>
            <w:rFonts w:ascii="Consolas" w:hAnsi="Consolas" w:cs="Consolas"/>
            <w:color w:val="2A00FF"/>
            <w:sz w:val="20"/>
            <w:szCs w:val="20"/>
            <w:highlight w:val="yellow"/>
            <w:rPrChange w:id="7139" w:author="rkbansal" w:date="2020-04-20T01:19:00Z">
              <w:rPr>
                <w:color w:val="2A00FF"/>
              </w:rPr>
            </w:rPrChange>
          </w:rPr>
          <w:t>"com.jmk.people.api"</w:t>
        </w:r>
        <w:r w:rsidRPr="000A3392">
          <w:rPr>
            <w:rFonts w:ascii="Consolas" w:hAnsi="Consolas" w:cs="Consolas"/>
            <w:color w:val="000000"/>
            <w:sz w:val="20"/>
            <w:szCs w:val="20"/>
            <w:highlight w:val="yellow"/>
            <w:rPrChange w:id="7140" w:author="rkbansal" w:date="2020-04-20T01:19:00Z">
              <w:rPr/>
            </w:rPrChange>
          </w:rPr>
          <w:t>)).paths(PathSelectors.</w:t>
        </w:r>
        <w:r w:rsidRPr="000A3392">
          <w:rPr>
            <w:rFonts w:ascii="Consolas" w:hAnsi="Consolas" w:cs="Consolas"/>
            <w:i/>
            <w:iCs/>
            <w:color w:val="000000"/>
            <w:sz w:val="20"/>
            <w:szCs w:val="20"/>
            <w:highlight w:val="yellow"/>
            <w:rPrChange w:id="7141" w:author="rkbansal" w:date="2020-04-20T01:19:00Z">
              <w:rPr>
                <w:i/>
                <w:iCs/>
              </w:rPr>
            </w:rPrChange>
          </w:rPr>
          <w:t>regex</w:t>
        </w:r>
        <w:r w:rsidRPr="000A3392">
          <w:rPr>
            <w:rFonts w:ascii="Consolas" w:hAnsi="Consolas" w:cs="Consolas"/>
            <w:color w:val="000000"/>
            <w:sz w:val="20"/>
            <w:szCs w:val="20"/>
            <w:highlight w:val="yellow"/>
            <w:rPrChange w:id="7142" w:author="rkbansal" w:date="2020-04-20T01:19:00Z">
              <w:rPr/>
            </w:rPrChange>
          </w:rPr>
          <w:t>(</w:t>
        </w:r>
        <w:r w:rsidRPr="000A3392">
          <w:rPr>
            <w:rFonts w:ascii="Consolas" w:hAnsi="Consolas" w:cs="Consolas"/>
            <w:color w:val="2A00FF"/>
            <w:sz w:val="20"/>
            <w:szCs w:val="20"/>
            <w:highlight w:val="yellow"/>
            <w:rPrChange w:id="7143" w:author="rkbansal" w:date="2020-04-20T01:19:00Z">
              <w:rPr>
                <w:color w:val="2A00FF"/>
              </w:rPr>
            </w:rPrChange>
          </w:rPr>
          <w:t>"/*.*"</w:t>
        </w:r>
        <w:r w:rsidRPr="000A3392">
          <w:rPr>
            <w:rFonts w:ascii="Consolas" w:hAnsi="Consolas" w:cs="Consolas"/>
            <w:color w:val="000000"/>
            <w:sz w:val="20"/>
            <w:szCs w:val="20"/>
            <w:highlight w:val="yellow"/>
            <w:rPrChange w:id="7144"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45" w:author="rkbansal" w:date="2020-04-20T01:19:00Z"/>
          <w:rFonts w:ascii="Consolas" w:hAnsi="Consolas" w:cs="Consolas"/>
          <w:sz w:val="20"/>
          <w:szCs w:val="20"/>
          <w:rPrChange w:id="7146" w:author="rkbansal" w:date="2020-04-20T01:19:00Z">
            <w:rPr>
              <w:ins w:id="7147" w:author="rkbansal" w:date="2020-04-20T01:19:00Z"/>
            </w:rPr>
          </w:rPrChange>
        </w:rPr>
        <w:pPrChange w:id="7148" w:author="rkbansal" w:date="2020-04-20T01:19:00Z">
          <w:pPr>
            <w:pStyle w:val="ListParagraph"/>
            <w:numPr>
              <w:numId w:val="74"/>
            </w:numPr>
            <w:autoSpaceDE w:val="0"/>
            <w:autoSpaceDN w:val="0"/>
            <w:adjustRightInd w:val="0"/>
            <w:spacing w:after="0" w:line="240" w:lineRule="auto"/>
            <w:ind w:hanging="360"/>
          </w:pPr>
        </w:pPrChange>
      </w:pPr>
      <w:ins w:id="7149" w:author="rkbansal" w:date="2020-04-20T01:19:00Z">
        <w:r w:rsidRPr="000A3392">
          <w:rPr>
            <w:rFonts w:ascii="Consolas" w:hAnsi="Consolas" w:cs="Consolas"/>
            <w:color w:val="000000"/>
            <w:sz w:val="20"/>
            <w:szCs w:val="20"/>
            <w:rPrChange w:id="7150"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51" w:author="rkbansal" w:date="2020-04-20T01:19:00Z"/>
          <w:rFonts w:ascii="Consolas" w:hAnsi="Consolas" w:cs="Consolas"/>
          <w:sz w:val="20"/>
          <w:szCs w:val="20"/>
          <w:rPrChange w:id="7152" w:author="rkbansal" w:date="2020-04-20T01:19:00Z">
            <w:rPr>
              <w:ins w:id="7153" w:author="rkbansal" w:date="2020-04-20T01:19:00Z"/>
            </w:rPr>
          </w:rPrChange>
        </w:rPr>
        <w:pPrChange w:id="7154" w:author="rkbansal" w:date="2020-04-20T01:19:00Z">
          <w:pPr>
            <w:pStyle w:val="ListParagraph"/>
            <w:numPr>
              <w:numId w:val="74"/>
            </w:numPr>
            <w:autoSpaceDE w:val="0"/>
            <w:autoSpaceDN w:val="0"/>
            <w:adjustRightInd w:val="0"/>
            <w:spacing w:after="0" w:line="240" w:lineRule="auto"/>
            <w:ind w:hanging="360"/>
          </w:pPr>
        </w:pPrChange>
      </w:pPr>
      <w:ins w:id="7155" w:author="rkbansal" w:date="2020-04-20T01:19:00Z">
        <w:r w:rsidRPr="000A3392">
          <w:rPr>
            <w:rFonts w:ascii="Consolas" w:hAnsi="Consolas" w:cs="Consolas"/>
            <w:color w:val="000000"/>
            <w:sz w:val="20"/>
            <w:szCs w:val="20"/>
            <w:rPrChange w:id="7156" w:author="rkbansal" w:date="2020-04-20T01:19:00Z">
              <w:rPr/>
            </w:rPrChange>
          </w:rPr>
          <w:t xml:space="preserve">                .</w:t>
        </w:r>
        <w:proofErr w:type="spellStart"/>
        <w:r w:rsidRPr="000A3392">
          <w:rPr>
            <w:rFonts w:ascii="Consolas" w:hAnsi="Consolas" w:cs="Consolas"/>
            <w:color w:val="000000"/>
            <w:sz w:val="20"/>
            <w:szCs w:val="20"/>
            <w:rPrChange w:id="7157" w:author="rkbansal" w:date="2020-04-20T01:19:00Z">
              <w:rPr/>
            </w:rPrChange>
          </w:rPr>
          <w:t>directModelSubstitute</w:t>
        </w:r>
        <w:proofErr w:type="spellEnd"/>
        <w:r w:rsidRPr="000A3392">
          <w:rPr>
            <w:rFonts w:ascii="Consolas" w:hAnsi="Consolas" w:cs="Consolas"/>
            <w:color w:val="000000"/>
            <w:sz w:val="20"/>
            <w:szCs w:val="20"/>
            <w:rPrChange w:id="7158" w:author="rkbansal" w:date="2020-04-20T01:19:00Z">
              <w:rPr/>
            </w:rPrChange>
          </w:rPr>
          <w:t>(</w:t>
        </w:r>
        <w:proofErr w:type="spellStart"/>
        <w:r w:rsidRPr="000A3392">
          <w:rPr>
            <w:rFonts w:ascii="Consolas" w:hAnsi="Consolas" w:cs="Consolas"/>
            <w:color w:val="000000"/>
            <w:sz w:val="20"/>
            <w:szCs w:val="20"/>
            <w:rPrChange w:id="7159" w:author="rkbansal" w:date="2020-04-20T01:19:00Z">
              <w:rPr/>
            </w:rPrChange>
          </w:rPr>
          <w:t>org.threeten.bp.LocalDate.</w:t>
        </w:r>
        <w:r w:rsidRPr="000A3392">
          <w:rPr>
            <w:rFonts w:ascii="Consolas" w:hAnsi="Consolas" w:cs="Consolas"/>
            <w:b/>
            <w:bCs/>
            <w:color w:val="7F0055"/>
            <w:sz w:val="20"/>
            <w:szCs w:val="20"/>
            <w:rPrChange w:id="7160" w:author="rkbansal" w:date="2020-04-20T01:19:00Z">
              <w:rPr>
                <w:b/>
                <w:bCs/>
                <w:color w:val="7F0055"/>
              </w:rPr>
            </w:rPrChange>
          </w:rPr>
          <w:t>class</w:t>
        </w:r>
        <w:proofErr w:type="spellEnd"/>
        <w:r w:rsidRPr="000A3392">
          <w:rPr>
            <w:rFonts w:ascii="Consolas" w:hAnsi="Consolas" w:cs="Consolas"/>
            <w:color w:val="000000"/>
            <w:sz w:val="20"/>
            <w:szCs w:val="20"/>
            <w:rPrChange w:id="7161" w:author="rkbansal" w:date="2020-04-20T01:19:00Z">
              <w:rPr/>
            </w:rPrChange>
          </w:rPr>
          <w:t xml:space="preserve">, </w:t>
        </w:r>
        <w:proofErr w:type="spellStart"/>
        <w:r w:rsidRPr="000A3392">
          <w:rPr>
            <w:rFonts w:ascii="Consolas" w:hAnsi="Consolas" w:cs="Consolas"/>
            <w:color w:val="000000"/>
            <w:sz w:val="20"/>
            <w:szCs w:val="20"/>
            <w:rPrChange w:id="7162" w:author="rkbansal" w:date="2020-04-20T01:19:00Z">
              <w:rPr/>
            </w:rPrChange>
          </w:rPr>
          <w:t>java.sql.Date.</w:t>
        </w:r>
        <w:r w:rsidRPr="000A3392">
          <w:rPr>
            <w:rFonts w:ascii="Consolas" w:hAnsi="Consolas" w:cs="Consolas"/>
            <w:b/>
            <w:bCs/>
            <w:color w:val="7F0055"/>
            <w:sz w:val="20"/>
            <w:szCs w:val="20"/>
            <w:rPrChange w:id="7163" w:author="rkbansal" w:date="2020-04-20T01:19:00Z">
              <w:rPr>
                <w:b/>
                <w:bCs/>
                <w:color w:val="7F0055"/>
              </w:rPr>
            </w:rPrChange>
          </w:rPr>
          <w:t>class</w:t>
        </w:r>
        <w:proofErr w:type="spellEnd"/>
        <w:r w:rsidRPr="000A3392">
          <w:rPr>
            <w:rFonts w:ascii="Consolas" w:hAnsi="Consolas" w:cs="Consolas"/>
            <w:color w:val="000000"/>
            <w:sz w:val="20"/>
            <w:szCs w:val="20"/>
            <w:rPrChange w:id="7164"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65" w:author="rkbansal" w:date="2020-04-20T01:19:00Z"/>
          <w:rFonts w:ascii="Consolas" w:hAnsi="Consolas" w:cs="Consolas"/>
          <w:sz w:val="20"/>
          <w:szCs w:val="20"/>
          <w:rPrChange w:id="7166" w:author="rkbansal" w:date="2020-04-20T01:19:00Z">
            <w:rPr>
              <w:ins w:id="7167" w:author="rkbansal" w:date="2020-04-20T01:19:00Z"/>
            </w:rPr>
          </w:rPrChange>
        </w:rPr>
        <w:pPrChange w:id="7168" w:author="rkbansal" w:date="2020-04-20T01:19:00Z">
          <w:pPr>
            <w:pStyle w:val="ListParagraph"/>
            <w:numPr>
              <w:numId w:val="74"/>
            </w:numPr>
            <w:autoSpaceDE w:val="0"/>
            <w:autoSpaceDN w:val="0"/>
            <w:adjustRightInd w:val="0"/>
            <w:spacing w:after="0" w:line="240" w:lineRule="auto"/>
            <w:ind w:hanging="360"/>
          </w:pPr>
        </w:pPrChange>
      </w:pPr>
      <w:ins w:id="7169" w:author="rkbansal" w:date="2020-04-20T01:19:00Z">
        <w:r w:rsidRPr="000A3392">
          <w:rPr>
            <w:rFonts w:ascii="Consolas" w:hAnsi="Consolas" w:cs="Consolas"/>
            <w:color w:val="000000"/>
            <w:sz w:val="20"/>
            <w:szCs w:val="20"/>
            <w:rPrChange w:id="7170" w:author="rkbansal" w:date="2020-04-20T01:19:00Z">
              <w:rPr/>
            </w:rPrChange>
          </w:rPr>
          <w:t xml:space="preserve">                .</w:t>
        </w:r>
        <w:proofErr w:type="spellStart"/>
        <w:r w:rsidRPr="000A3392">
          <w:rPr>
            <w:rFonts w:ascii="Consolas" w:hAnsi="Consolas" w:cs="Consolas"/>
            <w:color w:val="000000"/>
            <w:sz w:val="20"/>
            <w:szCs w:val="20"/>
            <w:rPrChange w:id="7171" w:author="rkbansal" w:date="2020-04-20T01:19:00Z">
              <w:rPr/>
            </w:rPrChange>
          </w:rPr>
          <w:t>directModelSubstitute</w:t>
        </w:r>
        <w:proofErr w:type="spellEnd"/>
        <w:r w:rsidRPr="000A3392">
          <w:rPr>
            <w:rFonts w:ascii="Consolas" w:hAnsi="Consolas" w:cs="Consolas"/>
            <w:color w:val="000000"/>
            <w:sz w:val="20"/>
            <w:szCs w:val="20"/>
            <w:rPrChange w:id="7172" w:author="rkbansal" w:date="2020-04-20T01:19:00Z">
              <w:rPr/>
            </w:rPrChange>
          </w:rPr>
          <w:t>(</w:t>
        </w:r>
        <w:proofErr w:type="spellStart"/>
        <w:r w:rsidRPr="000A3392">
          <w:rPr>
            <w:rFonts w:ascii="Consolas" w:hAnsi="Consolas" w:cs="Consolas"/>
            <w:color w:val="000000"/>
            <w:sz w:val="20"/>
            <w:szCs w:val="20"/>
            <w:rPrChange w:id="7173" w:author="rkbansal" w:date="2020-04-20T01:19:00Z">
              <w:rPr/>
            </w:rPrChange>
          </w:rPr>
          <w:t>org.threeten.bp.OffsetDateTime.</w:t>
        </w:r>
        <w:r w:rsidRPr="000A3392">
          <w:rPr>
            <w:rFonts w:ascii="Consolas" w:hAnsi="Consolas" w:cs="Consolas"/>
            <w:b/>
            <w:bCs/>
            <w:color w:val="7F0055"/>
            <w:sz w:val="20"/>
            <w:szCs w:val="20"/>
            <w:rPrChange w:id="7174" w:author="rkbansal" w:date="2020-04-20T01:19:00Z">
              <w:rPr>
                <w:b/>
                <w:bCs/>
                <w:color w:val="7F0055"/>
              </w:rPr>
            </w:rPrChange>
          </w:rPr>
          <w:t>class</w:t>
        </w:r>
        <w:proofErr w:type="spellEnd"/>
        <w:r w:rsidRPr="000A3392">
          <w:rPr>
            <w:rFonts w:ascii="Consolas" w:hAnsi="Consolas" w:cs="Consolas"/>
            <w:color w:val="000000"/>
            <w:sz w:val="20"/>
            <w:szCs w:val="20"/>
            <w:rPrChange w:id="7175" w:author="rkbansal" w:date="2020-04-20T01:19:00Z">
              <w:rPr/>
            </w:rPrChange>
          </w:rPr>
          <w:t xml:space="preserve">, </w:t>
        </w:r>
        <w:proofErr w:type="spellStart"/>
        <w:r w:rsidRPr="000A3392">
          <w:rPr>
            <w:rFonts w:ascii="Consolas" w:hAnsi="Consolas" w:cs="Consolas"/>
            <w:color w:val="000000"/>
            <w:sz w:val="20"/>
            <w:szCs w:val="20"/>
            <w:rPrChange w:id="7176" w:author="rkbansal" w:date="2020-04-20T01:19:00Z">
              <w:rPr/>
            </w:rPrChange>
          </w:rPr>
          <w:t>java.util.Date.</w:t>
        </w:r>
        <w:r w:rsidRPr="000A3392">
          <w:rPr>
            <w:rFonts w:ascii="Consolas" w:hAnsi="Consolas" w:cs="Consolas"/>
            <w:b/>
            <w:bCs/>
            <w:color w:val="7F0055"/>
            <w:sz w:val="20"/>
            <w:szCs w:val="20"/>
            <w:rPrChange w:id="7177" w:author="rkbansal" w:date="2020-04-20T01:19:00Z">
              <w:rPr>
                <w:b/>
                <w:bCs/>
                <w:color w:val="7F0055"/>
              </w:rPr>
            </w:rPrChange>
          </w:rPr>
          <w:t>class</w:t>
        </w:r>
        <w:proofErr w:type="spellEnd"/>
        <w:r w:rsidRPr="000A3392">
          <w:rPr>
            <w:rFonts w:ascii="Consolas" w:hAnsi="Consolas" w:cs="Consolas"/>
            <w:color w:val="000000"/>
            <w:sz w:val="20"/>
            <w:szCs w:val="20"/>
            <w:rPrChange w:id="7178"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79" w:author="rkbansal" w:date="2020-04-20T01:19:00Z"/>
          <w:rFonts w:ascii="Consolas" w:hAnsi="Consolas" w:cs="Consolas"/>
          <w:sz w:val="20"/>
          <w:szCs w:val="20"/>
          <w:rPrChange w:id="7180" w:author="rkbansal" w:date="2020-04-20T01:19:00Z">
            <w:rPr>
              <w:ins w:id="7181" w:author="rkbansal" w:date="2020-04-20T01:19:00Z"/>
            </w:rPr>
          </w:rPrChange>
        </w:rPr>
        <w:pPrChange w:id="7182" w:author="rkbansal" w:date="2020-04-20T01:19:00Z">
          <w:pPr>
            <w:pStyle w:val="ListParagraph"/>
            <w:numPr>
              <w:numId w:val="74"/>
            </w:numPr>
            <w:autoSpaceDE w:val="0"/>
            <w:autoSpaceDN w:val="0"/>
            <w:adjustRightInd w:val="0"/>
            <w:spacing w:after="0" w:line="240" w:lineRule="auto"/>
            <w:ind w:hanging="360"/>
          </w:pPr>
        </w:pPrChange>
      </w:pPr>
      <w:ins w:id="7183" w:author="rkbansal" w:date="2020-04-20T01:19:00Z">
        <w:r w:rsidRPr="000A3392">
          <w:rPr>
            <w:rFonts w:ascii="Consolas" w:hAnsi="Consolas" w:cs="Consolas"/>
            <w:color w:val="000000"/>
            <w:sz w:val="20"/>
            <w:szCs w:val="20"/>
            <w:rPrChange w:id="7184" w:author="rkbansal" w:date="2020-04-20T01:19:00Z">
              <w:rPr/>
            </w:rPrChange>
          </w:rPr>
          <w:t xml:space="preserve">                .</w:t>
        </w:r>
        <w:proofErr w:type="spellStart"/>
        <w:r w:rsidRPr="000A3392">
          <w:rPr>
            <w:rFonts w:ascii="Consolas" w:hAnsi="Consolas" w:cs="Consolas"/>
            <w:color w:val="000000"/>
            <w:sz w:val="20"/>
            <w:szCs w:val="20"/>
            <w:rPrChange w:id="7185" w:author="rkbansal" w:date="2020-04-20T01:19:00Z">
              <w:rPr/>
            </w:rPrChange>
          </w:rPr>
          <w:t>apiInfo</w:t>
        </w:r>
        <w:proofErr w:type="spellEnd"/>
        <w:r w:rsidRPr="000A3392">
          <w:rPr>
            <w:rFonts w:ascii="Consolas" w:hAnsi="Consolas" w:cs="Consolas"/>
            <w:color w:val="000000"/>
            <w:sz w:val="20"/>
            <w:szCs w:val="20"/>
            <w:rPrChange w:id="7186" w:author="rkbansal" w:date="2020-04-20T01:19:00Z">
              <w:rPr/>
            </w:rPrChange>
          </w:rPr>
          <w:t>(</w:t>
        </w:r>
        <w:proofErr w:type="spellStart"/>
        <w:r w:rsidRPr="000A3392">
          <w:rPr>
            <w:rFonts w:ascii="Consolas" w:hAnsi="Consolas" w:cs="Consolas"/>
            <w:color w:val="000000"/>
            <w:sz w:val="20"/>
            <w:szCs w:val="20"/>
            <w:rPrChange w:id="7187" w:author="rkbansal" w:date="2020-04-20T01:19:00Z">
              <w:rPr/>
            </w:rPrChange>
          </w:rPr>
          <w:t>apiInfo</w:t>
        </w:r>
        <w:proofErr w:type="spellEnd"/>
        <w:r w:rsidRPr="000A3392">
          <w:rPr>
            <w:rFonts w:ascii="Consolas" w:hAnsi="Consolas" w:cs="Consolas"/>
            <w:color w:val="000000"/>
            <w:sz w:val="20"/>
            <w:szCs w:val="20"/>
            <w:rPrChange w:id="7188" w:author="rkbansal" w:date="2020-04-20T01:19:00Z">
              <w:rPr/>
            </w:rPrChange>
          </w:rPr>
          <w:t>());</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89" w:author="rkbansal" w:date="2020-04-20T01:19:00Z"/>
          <w:rFonts w:ascii="Consolas" w:hAnsi="Consolas" w:cs="Consolas"/>
          <w:sz w:val="20"/>
          <w:szCs w:val="20"/>
          <w:rPrChange w:id="7190" w:author="rkbansal" w:date="2020-04-20T01:19:00Z">
            <w:rPr>
              <w:ins w:id="7191" w:author="rkbansal" w:date="2020-04-20T01:19:00Z"/>
            </w:rPr>
          </w:rPrChange>
        </w:rPr>
        <w:pPrChange w:id="7192" w:author="rkbansal" w:date="2020-04-20T01:19:00Z">
          <w:pPr>
            <w:pStyle w:val="ListParagraph"/>
            <w:numPr>
              <w:numId w:val="74"/>
            </w:numPr>
            <w:autoSpaceDE w:val="0"/>
            <w:autoSpaceDN w:val="0"/>
            <w:adjustRightInd w:val="0"/>
            <w:spacing w:after="0" w:line="240" w:lineRule="auto"/>
            <w:ind w:hanging="360"/>
          </w:pPr>
        </w:pPrChange>
      </w:pPr>
      <w:ins w:id="7193" w:author="rkbansal" w:date="2020-04-20T01:19:00Z">
        <w:r w:rsidRPr="000A3392">
          <w:rPr>
            <w:rFonts w:ascii="Consolas" w:hAnsi="Consolas" w:cs="Consolas"/>
            <w:color w:val="000000"/>
            <w:sz w:val="20"/>
            <w:szCs w:val="20"/>
            <w:rPrChange w:id="7194"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95" w:author="rkbansal" w:date="2020-04-20T01:19:00Z"/>
          <w:rFonts w:ascii="Consolas" w:hAnsi="Consolas" w:cs="Consolas"/>
          <w:sz w:val="20"/>
          <w:szCs w:val="20"/>
          <w:rPrChange w:id="7196" w:author="rkbansal" w:date="2020-04-20T01:19:00Z">
            <w:rPr>
              <w:ins w:id="7197" w:author="rkbansal" w:date="2020-04-20T01:19:00Z"/>
            </w:rPr>
          </w:rPrChange>
        </w:rPr>
        <w:pPrChange w:id="7198"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99" w:author="rkbansal" w:date="2020-04-20T01:19:00Z"/>
          <w:rFonts w:ascii="Consolas" w:hAnsi="Consolas" w:cs="Consolas"/>
          <w:sz w:val="20"/>
          <w:szCs w:val="20"/>
          <w:rPrChange w:id="7200" w:author="rkbansal" w:date="2020-04-20T01:19:00Z">
            <w:rPr>
              <w:ins w:id="7201" w:author="rkbansal" w:date="2020-04-20T01:19:00Z"/>
            </w:rPr>
          </w:rPrChange>
        </w:rPr>
        <w:pPrChange w:id="7202" w:author="rkbansal" w:date="2020-04-20T01:19:00Z">
          <w:pPr>
            <w:pStyle w:val="ListParagraph"/>
            <w:numPr>
              <w:numId w:val="74"/>
            </w:numPr>
            <w:autoSpaceDE w:val="0"/>
            <w:autoSpaceDN w:val="0"/>
            <w:adjustRightInd w:val="0"/>
            <w:spacing w:after="0" w:line="240" w:lineRule="auto"/>
            <w:ind w:hanging="360"/>
          </w:pPr>
        </w:pPrChange>
      </w:pPr>
      <w:ins w:id="7203" w:author="rkbansal" w:date="2020-04-20T01:19:00Z">
        <w:r w:rsidRPr="000A3392">
          <w:rPr>
            <w:rFonts w:ascii="Consolas" w:hAnsi="Consolas" w:cs="Consolas"/>
            <w:color w:val="000000"/>
            <w:sz w:val="20"/>
            <w:szCs w:val="20"/>
            <w:rPrChange w:id="7204" w:author="rkbansal" w:date="2020-04-20T01:19:00Z">
              <w:rPr/>
            </w:rPrChange>
          </w:rPr>
          <w:t>}</w:t>
        </w:r>
      </w:ins>
    </w:p>
    <w:p w14:paraId="662216C3" w14:textId="77777777" w:rsidR="000A3392" w:rsidRPr="007D5DE0" w:rsidRDefault="000A3392">
      <w:pPr>
        <w:rPr>
          <w:ins w:id="7205" w:author="rkbansal" w:date="2020-04-19T23:37:00Z"/>
        </w:rPr>
        <w:pPrChange w:id="7206"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207" w:author="rkbansal" w:date="2020-04-19T23:37:00Z"/>
          <w:bCs/>
        </w:rPr>
      </w:pPr>
      <w:ins w:id="7208" w:author="rkbansal" w:date="2020-04-19T23:37:00Z">
        <w:r>
          <w:rPr>
            <w:bCs/>
          </w:rPr>
          <w:t xml:space="preserve">Made changes in the Swagger’s </w:t>
        </w:r>
        <w:proofErr w:type="spellStart"/>
        <w:r>
          <w:rPr>
            <w:bCs/>
          </w:rPr>
          <w:t>HomeController</w:t>
        </w:r>
        <w:proofErr w:type="spellEnd"/>
      </w:ins>
    </w:p>
    <w:p w14:paraId="70CB425A" w14:textId="151E5D94" w:rsidR="00CF6C1A" w:rsidRPr="005D2287" w:rsidRDefault="000A3392" w:rsidP="00CF6C1A">
      <w:pPr>
        <w:pStyle w:val="ListParagraph"/>
        <w:rPr>
          <w:ins w:id="7209" w:author="rkbansal" w:date="2020-04-19T23:37:00Z"/>
          <w:bCs/>
        </w:rPr>
      </w:pPr>
      <w:ins w:id="7210"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211" w:author="rkbansal" w:date="2020-04-19T23:37:00Z"/>
          <w:b/>
          <w:sz w:val="18"/>
        </w:rPr>
      </w:pPr>
    </w:p>
    <w:p w14:paraId="3CB717BC" w14:textId="07D20676" w:rsidR="00CF6C1A" w:rsidRDefault="00CF6C1A" w:rsidP="00CF6C1A">
      <w:pPr>
        <w:pStyle w:val="ListParagraph"/>
        <w:numPr>
          <w:ilvl w:val="0"/>
          <w:numId w:val="74"/>
        </w:numPr>
        <w:rPr>
          <w:ins w:id="7212" w:author="rkbansal" w:date="2020-04-19T23:37:00Z"/>
        </w:rPr>
      </w:pPr>
      <w:ins w:id="7213" w:author="rkbansal" w:date="2020-04-19T23:37:00Z">
        <w:r>
          <w:t>After running the application, should be visible following functions for the following url:</w:t>
        </w:r>
        <w:r w:rsidRPr="00B51A16">
          <w:t xml:space="preserve"> </w:t>
        </w:r>
      </w:ins>
      <w:ins w:id="7214" w:author="rkbansal" w:date="2020-04-20T01:23:00Z">
        <w:r w:rsidR="007957BB">
          <w:fldChar w:fldCharType="begin"/>
        </w:r>
        <w:r w:rsidR="007957BB">
          <w:instrText xml:space="preserve"> HYPERLINK "</w:instrText>
        </w:r>
      </w:ins>
      <w:ins w:id="7215" w:author="rkbansal" w:date="2020-04-19T23:37:00Z">
        <w:r w:rsidR="007957BB" w:rsidRPr="007957BB">
          <w:rPr>
            <w:rPrChange w:id="7216" w:author="rkbansal" w:date="2020-04-20T01:23:00Z">
              <w:rPr>
                <w:rStyle w:val="Hyperlink"/>
              </w:rPr>
            </w:rPrChange>
          </w:rPr>
          <w:instrText>http://localhost:</w:instrText>
        </w:r>
      </w:ins>
      <w:ins w:id="7217" w:author="rkbansal" w:date="2020-04-20T01:23:00Z">
        <w:r w:rsidR="007957BB" w:rsidRPr="007957BB">
          <w:rPr>
            <w:rPrChange w:id="7218" w:author="rkbansal" w:date="2020-04-20T01:23:00Z">
              <w:rPr>
                <w:rStyle w:val="Hyperlink"/>
              </w:rPr>
            </w:rPrChange>
          </w:rPr>
          <w:instrText>6</w:instrText>
        </w:r>
      </w:ins>
      <w:ins w:id="7219" w:author="rkbansal" w:date="2020-04-19T23:37:00Z">
        <w:r w:rsidR="007957BB" w:rsidRPr="007957BB">
          <w:rPr>
            <w:rPrChange w:id="7220" w:author="rkbansal" w:date="2020-04-20T01:23:00Z">
              <w:rPr>
                <w:rStyle w:val="Hyperlink"/>
              </w:rPr>
            </w:rPrChange>
          </w:rPr>
          <w:instrText>379/api/p</w:instrText>
        </w:r>
      </w:ins>
      <w:ins w:id="7221" w:author="rkbansal" w:date="2020-04-20T01:23:00Z">
        <w:r w:rsidR="007957BB" w:rsidRPr="007957BB">
          <w:rPr>
            <w:rPrChange w:id="7222" w:author="rkbansal" w:date="2020-04-20T01:23:00Z">
              <w:rPr>
                <w:rStyle w:val="Hyperlink"/>
              </w:rPr>
            </w:rPrChange>
          </w:rPr>
          <w:instrText>eople</w:instrText>
        </w:r>
      </w:ins>
      <w:ins w:id="7223" w:author="rkbansal" w:date="2020-04-19T23:37:00Z">
        <w:r w:rsidR="007957BB" w:rsidRPr="007957BB">
          <w:rPr>
            <w:rPrChange w:id="7224" w:author="rkbansal" w:date="2020-04-20T01:23:00Z">
              <w:rPr>
                <w:rStyle w:val="Hyperlink"/>
              </w:rPr>
            </w:rPrChange>
          </w:rPr>
          <w:instrText>-mgmt-service/swagger-ui.html</w:instrText>
        </w:r>
      </w:ins>
      <w:ins w:id="7225" w:author="rkbansal" w:date="2020-04-20T01:23:00Z">
        <w:r w:rsidR="007957BB">
          <w:instrText xml:space="preserve">" </w:instrText>
        </w:r>
        <w:r w:rsidR="007957BB">
          <w:fldChar w:fldCharType="separate"/>
        </w:r>
      </w:ins>
      <w:ins w:id="7226" w:author="rkbansal" w:date="2020-04-19T23:37:00Z">
        <w:r w:rsidR="007957BB" w:rsidRPr="00AD14E2">
          <w:rPr>
            <w:rStyle w:val="Hyperlink"/>
          </w:rPr>
          <w:t>http://localhost:</w:t>
        </w:r>
      </w:ins>
      <w:ins w:id="7227" w:author="rkbansal" w:date="2020-04-20T01:23:00Z">
        <w:r w:rsidR="007957BB" w:rsidRPr="00AD14E2">
          <w:rPr>
            <w:rStyle w:val="Hyperlink"/>
          </w:rPr>
          <w:t>6</w:t>
        </w:r>
      </w:ins>
      <w:ins w:id="7228" w:author="rkbansal" w:date="2020-04-19T23:37:00Z">
        <w:r w:rsidR="007957BB" w:rsidRPr="00AD14E2">
          <w:rPr>
            <w:rStyle w:val="Hyperlink"/>
          </w:rPr>
          <w:t>379/api/p</w:t>
        </w:r>
      </w:ins>
      <w:ins w:id="7229" w:author="rkbansal" w:date="2020-04-20T01:23:00Z">
        <w:r w:rsidR="007957BB" w:rsidRPr="00AD14E2">
          <w:rPr>
            <w:rStyle w:val="Hyperlink"/>
          </w:rPr>
          <w:t>eople</w:t>
        </w:r>
      </w:ins>
      <w:ins w:id="7230" w:author="rkbansal" w:date="2020-04-19T23:37:00Z">
        <w:r w:rsidR="007957BB" w:rsidRPr="00AD14E2">
          <w:rPr>
            <w:rStyle w:val="Hyperlink"/>
          </w:rPr>
          <w:t>-mgmt-service/swagger-ui.html</w:t>
        </w:r>
      </w:ins>
      <w:ins w:id="7231" w:author="rkbansal" w:date="2020-04-20T01:23:00Z">
        <w:r w:rsidR="007957BB">
          <w:fldChar w:fldCharType="end"/>
        </w:r>
      </w:ins>
    </w:p>
    <w:p w14:paraId="571667A7" w14:textId="77777777" w:rsidR="00CF6C1A" w:rsidRDefault="00CF6C1A" w:rsidP="00CF6C1A">
      <w:pPr>
        <w:pStyle w:val="ListParagraph"/>
        <w:rPr>
          <w:ins w:id="7232" w:author="rkbansal" w:date="2020-04-19T23:37:00Z"/>
        </w:rPr>
      </w:pPr>
    </w:p>
    <w:p w14:paraId="11936223" w14:textId="77777777" w:rsidR="00CF6C1A" w:rsidRDefault="00CF6C1A" w:rsidP="00CF6C1A">
      <w:pPr>
        <w:pStyle w:val="ListParagraph"/>
        <w:rPr>
          <w:ins w:id="7233" w:author="rkbansal" w:date="2020-04-19T23:37:00Z"/>
        </w:rPr>
      </w:pPr>
      <w:ins w:id="7234" w:author="rkbansal" w:date="2020-04-19T23:37:00Z">
        <w:r>
          <w:t>Or</w:t>
        </w:r>
      </w:ins>
    </w:p>
    <w:p w14:paraId="5E28A4D7" w14:textId="346F4676" w:rsidR="00CF6C1A" w:rsidRDefault="00FB198A" w:rsidP="00CF6C1A">
      <w:pPr>
        <w:pStyle w:val="ListParagraph"/>
        <w:rPr>
          <w:ins w:id="7235" w:author="rkbansal" w:date="2020-04-19T23:37:00Z"/>
        </w:rPr>
      </w:pPr>
      <w:ins w:id="7236" w:author="rkbansal" w:date="2020-04-20T01:27:00Z">
        <w:r>
          <w:fldChar w:fldCharType="begin"/>
        </w:r>
        <w:r>
          <w:instrText xml:space="preserve"> HYPERLINK "</w:instrText>
        </w:r>
      </w:ins>
      <w:ins w:id="7237" w:author="rkbansal" w:date="2020-04-19T23:37:00Z">
        <w:r w:rsidRPr="00FB198A">
          <w:rPr>
            <w:rPrChange w:id="7238" w:author="rkbansal" w:date="2020-04-20T01:27:00Z">
              <w:rPr>
                <w:rStyle w:val="Hyperlink"/>
              </w:rPr>
            </w:rPrChange>
          </w:rPr>
          <w:instrText>http://localhost:</w:instrText>
        </w:r>
      </w:ins>
      <w:ins w:id="7239" w:author="rkbansal" w:date="2020-04-20T01:24:00Z">
        <w:r w:rsidRPr="00FB198A">
          <w:rPr>
            <w:rPrChange w:id="7240" w:author="rkbansal" w:date="2020-04-20T01:27:00Z">
              <w:rPr>
                <w:rStyle w:val="Hyperlink"/>
              </w:rPr>
            </w:rPrChange>
          </w:rPr>
          <w:instrText>6</w:instrText>
        </w:r>
      </w:ins>
      <w:ins w:id="7241" w:author="rkbansal" w:date="2020-04-19T23:37:00Z">
        <w:r w:rsidRPr="00FB198A">
          <w:rPr>
            <w:rPrChange w:id="7242" w:author="rkbansal" w:date="2020-04-20T01:27:00Z">
              <w:rPr>
                <w:rStyle w:val="Hyperlink"/>
              </w:rPr>
            </w:rPrChange>
          </w:rPr>
          <w:instrText>379/api/p</w:instrText>
        </w:r>
      </w:ins>
      <w:ins w:id="7243" w:author="rkbansal" w:date="2020-04-20T01:24:00Z">
        <w:r w:rsidRPr="00FB198A">
          <w:rPr>
            <w:rPrChange w:id="7244" w:author="rkbansal" w:date="2020-04-20T01:27:00Z">
              <w:rPr>
                <w:rStyle w:val="Hyperlink"/>
              </w:rPr>
            </w:rPrChange>
          </w:rPr>
          <w:instrText>eople</w:instrText>
        </w:r>
      </w:ins>
      <w:ins w:id="7245" w:author="rkbansal" w:date="2020-04-19T23:37:00Z">
        <w:r w:rsidRPr="00FB198A">
          <w:rPr>
            <w:rPrChange w:id="7246" w:author="rkbansal" w:date="2020-04-20T01:27:00Z">
              <w:rPr>
                <w:rStyle w:val="Hyperlink"/>
              </w:rPr>
            </w:rPrChange>
          </w:rPr>
          <w:instrText>-mgmt-service/api-docs</w:instrText>
        </w:r>
      </w:ins>
      <w:ins w:id="7247" w:author="rkbansal" w:date="2020-04-20T01:27:00Z">
        <w:r>
          <w:instrText xml:space="preserve">" </w:instrText>
        </w:r>
        <w:r>
          <w:fldChar w:fldCharType="separate"/>
        </w:r>
      </w:ins>
      <w:ins w:id="7248" w:author="rkbansal" w:date="2020-04-19T23:37:00Z">
        <w:r w:rsidRPr="00AD14E2">
          <w:rPr>
            <w:rStyle w:val="Hyperlink"/>
          </w:rPr>
          <w:t>http://localhost:</w:t>
        </w:r>
      </w:ins>
      <w:ins w:id="7249" w:author="rkbansal" w:date="2020-04-20T01:24:00Z">
        <w:r w:rsidRPr="00AD14E2">
          <w:rPr>
            <w:rStyle w:val="Hyperlink"/>
          </w:rPr>
          <w:t>6</w:t>
        </w:r>
      </w:ins>
      <w:ins w:id="7250" w:author="rkbansal" w:date="2020-04-19T23:37:00Z">
        <w:r w:rsidRPr="00AD14E2">
          <w:rPr>
            <w:rStyle w:val="Hyperlink"/>
          </w:rPr>
          <w:t>379/api/p</w:t>
        </w:r>
      </w:ins>
      <w:ins w:id="7251" w:author="rkbansal" w:date="2020-04-20T01:24:00Z">
        <w:r w:rsidRPr="00AD14E2">
          <w:rPr>
            <w:rStyle w:val="Hyperlink"/>
          </w:rPr>
          <w:t>eople</w:t>
        </w:r>
      </w:ins>
      <w:ins w:id="7252" w:author="rkbansal" w:date="2020-04-19T23:37:00Z">
        <w:r w:rsidRPr="00AD14E2">
          <w:rPr>
            <w:rStyle w:val="Hyperlink"/>
          </w:rPr>
          <w:t>-mgmt-service/api-docs</w:t>
        </w:r>
      </w:ins>
      <w:ins w:id="7253" w:author="rkbansal" w:date="2020-04-20T01:27:00Z">
        <w:r>
          <w:fldChar w:fldCharType="end"/>
        </w:r>
      </w:ins>
    </w:p>
    <w:p w14:paraId="5848BAEC" w14:textId="77777777" w:rsidR="00CF6C1A" w:rsidRDefault="00CF6C1A" w:rsidP="00CF6C1A">
      <w:pPr>
        <w:pStyle w:val="ListParagraph"/>
        <w:rPr>
          <w:ins w:id="7254" w:author="rkbansal" w:date="2020-04-19T23:37:00Z"/>
        </w:rPr>
      </w:pPr>
    </w:p>
    <w:p w14:paraId="7937E25F" w14:textId="10F63514" w:rsidR="00CF6C1A" w:rsidRDefault="00FB198A" w:rsidP="00CF6C1A">
      <w:pPr>
        <w:pStyle w:val="ListParagraph"/>
        <w:rPr>
          <w:ins w:id="7255" w:author="rkbansal" w:date="2020-04-19T23:37:00Z"/>
        </w:rPr>
      </w:pPr>
      <w:ins w:id="7256"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257" w:author="rkbansal" w:date="2020-04-19T23:37:00Z"/>
        </w:rPr>
      </w:pPr>
    </w:p>
    <w:p w14:paraId="0B2B422E" w14:textId="33875643" w:rsidR="00CF6C1A" w:rsidRDefault="00CF6C1A" w:rsidP="00CF6C1A">
      <w:pPr>
        <w:pStyle w:val="ListParagraph"/>
        <w:numPr>
          <w:ilvl w:val="0"/>
          <w:numId w:val="74"/>
        </w:numPr>
        <w:rPr>
          <w:ins w:id="7258" w:author="rkbansal" w:date="2020-04-19T23:37:00Z"/>
        </w:rPr>
      </w:pPr>
      <w:ins w:id="7259" w:author="rkbansal" w:date="2020-04-19T23:37:00Z">
        <w:r>
          <w:t xml:space="preserve">Test the </w:t>
        </w:r>
      </w:ins>
      <w:ins w:id="7260" w:author="rkbansal" w:date="2020-04-20T01:35:00Z">
        <w:r w:rsidR="0024774D">
          <w:t>People</w:t>
        </w:r>
      </w:ins>
      <w:ins w:id="7261" w:author="rkbansal" w:date="2020-04-19T23:37:00Z">
        <w:r>
          <w:t xml:space="preserve"> </w:t>
        </w:r>
        <w:proofErr w:type="spellStart"/>
        <w:r>
          <w:t>Api</w:t>
        </w:r>
        <w:proofErr w:type="spellEnd"/>
        <w:r>
          <w:t xml:space="preserve"> using JUnit</w:t>
        </w:r>
      </w:ins>
    </w:p>
    <w:p w14:paraId="15969689" w14:textId="45DA161E" w:rsidR="00CF6C1A" w:rsidRPr="00047E66" w:rsidRDefault="0023778B" w:rsidP="00CF6C1A">
      <w:pPr>
        <w:rPr>
          <w:ins w:id="7262" w:author="rkbansal" w:date="2020-04-19T23:37:00Z"/>
        </w:rPr>
      </w:pPr>
      <w:ins w:id="7263"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264" w:author="rkbansal" w:date="2020-04-19T23:37:00Z"/>
          <w:b/>
        </w:rPr>
      </w:pPr>
      <w:ins w:id="7265"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266" w:author="rkbansal" w:date="2020-04-19T23:37:00Z"/>
          <w:rFonts w:cs="Consolas"/>
          <w:color w:val="000000"/>
          <w:shd w:val="clear" w:color="auto" w:fill="E8F2FE"/>
        </w:rPr>
        <w:pPrChange w:id="7267" w:author="rkbansal" w:date="2020-04-20T01:38:00Z">
          <w:pPr>
            <w:pStyle w:val="ListParagraph"/>
            <w:numPr>
              <w:ilvl w:val="1"/>
              <w:numId w:val="23"/>
            </w:numPr>
            <w:ind w:left="1440" w:hanging="360"/>
          </w:pPr>
        </w:pPrChange>
      </w:pPr>
      <w:proofErr w:type="spellStart"/>
      <w:ins w:id="7268" w:author="rkbansal" w:date="2020-04-19T23:37:00Z">
        <w:r w:rsidRPr="004F63DB">
          <w:rPr>
            <w:rFonts w:cs="Consolas"/>
            <w:color w:val="000000"/>
            <w:shd w:val="clear" w:color="auto" w:fill="E8F2FE"/>
          </w:rPr>
          <w:t>EurekaServerApplication</w:t>
        </w:r>
        <w:proofErr w:type="spellEnd"/>
      </w:ins>
    </w:p>
    <w:p w14:paraId="612DC24C" w14:textId="77777777" w:rsidR="00CF6C1A" w:rsidRPr="004F63DB" w:rsidRDefault="00CF6C1A">
      <w:pPr>
        <w:pStyle w:val="ListParagraph"/>
        <w:numPr>
          <w:ilvl w:val="1"/>
          <w:numId w:val="85"/>
        </w:numPr>
        <w:rPr>
          <w:ins w:id="7269" w:author="rkbansal" w:date="2020-04-19T23:37:00Z"/>
          <w:rFonts w:cs="Consolas"/>
          <w:color w:val="000000"/>
          <w:shd w:val="clear" w:color="auto" w:fill="E8F2FE"/>
        </w:rPr>
        <w:pPrChange w:id="7270" w:author="rkbansal" w:date="2020-04-20T01:38:00Z">
          <w:pPr>
            <w:pStyle w:val="ListParagraph"/>
            <w:numPr>
              <w:ilvl w:val="1"/>
              <w:numId w:val="23"/>
            </w:numPr>
            <w:ind w:left="1440" w:hanging="360"/>
          </w:pPr>
        </w:pPrChange>
      </w:pPr>
      <w:proofErr w:type="spellStart"/>
      <w:ins w:id="7271"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3383C370" w14:textId="77777777" w:rsidR="00CF6C1A" w:rsidRPr="004F63DB" w:rsidRDefault="00CF6C1A">
      <w:pPr>
        <w:pStyle w:val="ListParagraph"/>
        <w:numPr>
          <w:ilvl w:val="1"/>
          <w:numId w:val="85"/>
        </w:numPr>
        <w:rPr>
          <w:ins w:id="7272" w:author="rkbansal" w:date="2020-04-19T23:37:00Z"/>
          <w:rFonts w:cs="Consolas"/>
          <w:color w:val="000000"/>
          <w:shd w:val="clear" w:color="auto" w:fill="E8F2FE"/>
        </w:rPr>
        <w:pPrChange w:id="7273" w:author="rkbansal" w:date="2020-04-20T01:38:00Z">
          <w:pPr>
            <w:pStyle w:val="ListParagraph"/>
            <w:numPr>
              <w:ilvl w:val="1"/>
              <w:numId w:val="23"/>
            </w:numPr>
            <w:ind w:left="1440" w:hanging="360"/>
          </w:pPr>
        </w:pPrChange>
      </w:pPr>
      <w:proofErr w:type="spellStart"/>
      <w:ins w:id="7274" w:author="rkbansal" w:date="2020-04-19T23:37:00Z">
        <w:r w:rsidRPr="004F63DB">
          <w:rPr>
            <w:rFonts w:cs="Consolas"/>
            <w:color w:val="000000"/>
            <w:shd w:val="clear" w:color="auto" w:fill="E8F2FE"/>
          </w:rPr>
          <w:t>AuthServiceApplication</w:t>
        </w:r>
        <w:proofErr w:type="spellEnd"/>
      </w:ins>
    </w:p>
    <w:p w14:paraId="60ED73C1" w14:textId="77777777" w:rsidR="00CF6C1A" w:rsidRPr="005D2287" w:rsidRDefault="00CF6C1A">
      <w:pPr>
        <w:pStyle w:val="ListParagraph"/>
        <w:numPr>
          <w:ilvl w:val="1"/>
          <w:numId w:val="85"/>
        </w:numPr>
        <w:rPr>
          <w:ins w:id="7275" w:author="rkbansal" w:date="2020-04-19T23:37:00Z"/>
          <w:b/>
        </w:rPr>
        <w:pPrChange w:id="7276" w:author="rkbansal" w:date="2020-04-20T01:38:00Z">
          <w:pPr>
            <w:pStyle w:val="ListParagraph"/>
            <w:numPr>
              <w:ilvl w:val="1"/>
              <w:numId w:val="23"/>
            </w:numPr>
            <w:ind w:left="1440" w:hanging="360"/>
          </w:pPr>
        </w:pPrChange>
      </w:pPr>
      <w:proofErr w:type="spellStart"/>
      <w:ins w:id="7277" w:author="rkbansal" w:date="2020-04-19T23:37:00Z">
        <w:r w:rsidRPr="004F63DB">
          <w:rPr>
            <w:rFonts w:cs="Consolas"/>
            <w:color w:val="000000"/>
            <w:shd w:val="clear" w:color="auto" w:fill="E8F2FE"/>
          </w:rPr>
          <w:t>ZuulGatewayApplication</w:t>
        </w:r>
        <w:proofErr w:type="spellEnd"/>
      </w:ins>
    </w:p>
    <w:p w14:paraId="107EABAD" w14:textId="602D63F4" w:rsidR="00CF6C1A" w:rsidRPr="005E0A35" w:rsidRDefault="00925287">
      <w:pPr>
        <w:pStyle w:val="ListParagraph"/>
        <w:numPr>
          <w:ilvl w:val="1"/>
          <w:numId w:val="85"/>
        </w:numPr>
        <w:rPr>
          <w:ins w:id="7278" w:author="rkbansal" w:date="2020-04-19T23:37:00Z"/>
          <w:rFonts w:cs="Consolas"/>
          <w:color w:val="000000"/>
          <w:shd w:val="clear" w:color="auto" w:fill="E8F2FE"/>
          <w:rPrChange w:id="7279" w:author="rkbansal" w:date="2020-04-20T01:39:00Z">
            <w:rPr>
              <w:ins w:id="7280" w:author="rkbansal" w:date="2020-04-19T23:37:00Z"/>
              <w:b/>
            </w:rPr>
          </w:rPrChange>
        </w:rPr>
        <w:pPrChange w:id="7281" w:author="rkbansal" w:date="2020-04-20T01:38:00Z">
          <w:pPr>
            <w:pStyle w:val="ListParagraph"/>
            <w:numPr>
              <w:ilvl w:val="1"/>
              <w:numId w:val="23"/>
            </w:numPr>
            <w:ind w:left="1440" w:hanging="360"/>
          </w:pPr>
        </w:pPrChange>
      </w:pPr>
      <w:proofErr w:type="spellStart"/>
      <w:ins w:id="7282" w:author="rkbansal" w:date="2020-04-20T01:38:00Z">
        <w:r w:rsidRPr="005E0A35">
          <w:rPr>
            <w:rFonts w:cs="Consolas"/>
            <w:color w:val="000000"/>
            <w:shd w:val="clear" w:color="auto" w:fill="E8F2FE"/>
            <w:rPrChange w:id="7283" w:author="rkbansal" w:date="2020-04-20T01:39:00Z">
              <w:rPr>
                <w:rFonts w:ascii="Consolas" w:hAnsi="Consolas" w:cs="Consolas"/>
                <w:color w:val="000000"/>
                <w:sz w:val="20"/>
                <w:szCs w:val="20"/>
                <w:shd w:val="clear" w:color="auto" w:fill="E8F2FE"/>
              </w:rPr>
            </w:rPrChange>
          </w:rPr>
          <w:t>PeopleMgmtRestApplication</w:t>
        </w:r>
      </w:ins>
      <w:proofErr w:type="spellEnd"/>
    </w:p>
    <w:p w14:paraId="668CC949" w14:textId="77777777" w:rsidR="00CF6C1A" w:rsidRPr="000D5012" w:rsidRDefault="00CF6C1A" w:rsidP="00CF6C1A">
      <w:pPr>
        <w:pStyle w:val="ListParagraph"/>
        <w:shd w:val="clear" w:color="auto" w:fill="FFFFFF"/>
        <w:spacing w:before="75" w:after="225" w:line="240" w:lineRule="auto"/>
        <w:rPr>
          <w:ins w:id="7284"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285" w:author="rkbansal" w:date="2020-04-19T23:37:00Z"/>
          <w:sz w:val="18"/>
        </w:rPr>
      </w:pPr>
      <w:ins w:id="7286"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287" w:author="rkbansal" w:date="2020-04-19T23:37:00Z"/>
          <w:sz w:val="18"/>
        </w:rPr>
      </w:pPr>
      <w:ins w:id="7288"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289" w:author="rkbansal" w:date="2020-04-19T23:37:00Z"/>
        </w:rPr>
      </w:pPr>
      <w:ins w:id="7290" w:author="rkbansal" w:date="2020-04-19T23:37:00Z">
        <w:r>
          <w:t xml:space="preserve">Testing </w:t>
        </w:r>
      </w:ins>
    </w:p>
    <w:p w14:paraId="47A6CA9C" w14:textId="12BFCF63" w:rsidR="00CF6C1A" w:rsidRDefault="00CF6C1A" w:rsidP="00CF6C1A">
      <w:pPr>
        <w:pStyle w:val="ListParagraph"/>
        <w:numPr>
          <w:ilvl w:val="1"/>
          <w:numId w:val="19"/>
        </w:numPr>
        <w:rPr>
          <w:ins w:id="7291" w:author="rkbansal" w:date="2020-04-22T23:56:00Z"/>
        </w:rPr>
      </w:pPr>
      <w:ins w:id="7292" w:author="rkbansal" w:date="2020-04-19T23:37:00Z">
        <w:r>
          <w:t>Without authentication</w:t>
        </w:r>
        <w:r w:rsidRPr="001F55B5">
          <w:t xml:space="preserve"> </w:t>
        </w:r>
        <w:r>
          <w:t>means directly hitting the p</w:t>
        </w:r>
      </w:ins>
      <w:ins w:id="7293" w:author="rkbansal" w:date="2020-04-22T23:48:00Z">
        <w:r w:rsidR="00185B50">
          <w:t>eople</w:t>
        </w:r>
      </w:ins>
      <w:ins w:id="7294" w:author="rkbansal" w:date="2020-04-19T23:37:00Z">
        <w:r>
          <w:t xml:space="preserve">-mgmt-project running on </w:t>
        </w:r>
      </w:ins>
      <w:ins w:id="7295" w:author="rkbansal" w:date="2020-04-22T23:48:00Z">
        <w:r w:rsidR="00264A19">
          <w:t>6</w:t>
        </w:r>
      </w:ins>
      <w:ins w:id="7296" w:author="rkbansal" w:date="2020-04-19T23:37:00Z">
        <w:r>
          <w:t>379</w:t>
        </w:r>
      </w:ins>
      <w:ins w:id="7297" w:author="rkbansal" w:date="2020-04-22T23:53:00Z">
        <w:r w:rsidR="00F54108">
          <w:t xml:space="preserve"> and fetch the member details based on the id</w:t>
        </w:r>
      </w:ins>
    </w:p>
    <w:p w14:paraId="6383C881" w14:textId="33686435" w:rsidR="006E02A5" w:rsidRDefault="006E02A5">
      <w:pPr>
        <w:pStyle w:val="ListParagraph"/>
        <w:ind w:left="1440"/>
        <w:rPr>
          <w:ins w:id="7298" w:author="rkbansal" w:date="2020-04-22T23:48:00Z"/>
        </w:rPr>
        <w:pPrChange w:id="7299" w:author="rkbansal" w:date="2020-04-22T23:56:00Z">
          <w:pPr>
            <w:pStyle w:val="ListParagraph"/>
            <w:numPr>
              <w:ilvl w:val="1"/>
              <w:numId w:val="19"/>
            </w:numPr>
            <w:ind w:left="1440" w:hanging="360"/>
          </w:pPr>
        </w:pPrChange>
      </w:pPr>
      <w:ins w:id="7300"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301" w:author="rkbansal" w:date="2020-04-22T23:57:00Z"/>
        </w:rPr>
      </w:pPr>
      <w:ins w:id="7302"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303" w:author="rkbansal" w:date="2020-04-22T23:49:00Z"/>
        </w:rPr>
        <w:pPrChange w:id="7304" w:author="rkbansal" w:date="2020-04-22T23:57:00Z">
          <w:pPr>
            <w:pStyle w:val="ListParagraph"/>
            <w:numPr>
              <w:ilvl w:val="1"/>
              <w:numId w:val="19"/>
            </w:numPr>
            <w:ind w:left="1440" w:hanging="360"/>
          </w:pPr>
        </w:pPrChange>
      </w:pPr>
      <w:ins w:id="7305"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306" w:author="rkbansal" w:date="2020-04-19T23:37:00Z"/>
        </w:rPr>
      </w:pPr>
      <w:ins w:id="7307" w:author="rkbansal" w:date="2020-04-19T23:37:00Z">
        <w:r>
          <w:t xml:space="preserve">With authentication means every request to </w:t>
        </w:r>
      </w:ins>
      <w:ins w:id="7308" w:author="rkbansal" w:date="2020-04-22T23:48:00Z">
        <w:r w:rsidR="00185B50">
          <w:t>people</w:t>
        </w:r>
      </w:ins>
      <w:ins w:id="7309" w:author="rkbansal" w:date="2020-04-19T23:37:00Z">
        <w:r>
          <w:t>-mgmt-service microservice will be hit via gateway running 1379</w:t>
        </w:r>
      </w:ins>
    </w:p>
    <w:p w14:paraId="753265C8" w14:textId="77777777" w:rsidR="00CF6C1A" w:rsidRDefault="00CF6C1A" w:rsidP="00CF6C1A">
      <w:pPr>
        <w:pStyle w:val="ListParagraph"/>
        <w:ind w:left="1440"/>
        <w:rPr>
          <w:ins w:id="7310" w:author="rkbansal" w:date="2020-04-19T23:37:00Z"/>
        </w:rPr>
      </w:pPr>
    </w:p>
    <w:p w14:paraId="4670618C" w14:textId="2D43C286" w:rsidR="00CF6C1A" w:rsidRPr="005D2287" w:rsidRDefault="00CF6C1A" w:rsidP="00CF6C1A">
      <w:pPr>
        <w:pStyle w:val="ListParagraph"/>
        <w:numPr>
          <w:ilvl w:val="2"/>
          <w:numId w:val="19"/>
        </w:numPr>
        <w:rPr>
          <w:ins w:id="7311" w:author="rkbansal" w:date="2020-04-19T23:37:00Z"/>
          <w:b/>
          <w:sz w:val="28"/>
        </w:rPr>
      </w:pPr>
      <w:ins w:id="7312" w:author="rkbansal" w:date="2020-04-19T23:37:00Z">
        <w:r>
          <w:t xml:space="preserve">with authentication means every request to </w:t>
        </w:r>
      </w:ins>
      <w:ins w:id="7313" w:author="rkbansal" w:date="2020-04-23T00:01:00Z">
        <w:r w:rsidR="00DB14CB">
          <w:t>people</w:t>
        </w:r>
      </w:ins>
      <w:ins w:id="7314"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315" w:author="rkbansal" w:date="2020-04-19T23:37:00Z"/>
          <w:b/>
          <w:sz w:val="28"/>
        </w:rPr>
      </w:pPr>
      <w:ins w:id="7316" w:author="rkbansal" w:date="2020-04-19T23:37:00Z">
        <w:r>
          <w:t xml:space="preserve">getting </w:t>
        </w:r>
      </w:ins>
      <w:ins w:id="7317" w:author="rkbansal" w:date="2020-04-23T00:01:00Z">
        <w:r w:rsidR="00DB14CB">
          <w:t>mem</w:t>
        </w:r>
      </w:ins>
      <w:ins w:id="7318" w:author="rkbansal" w:date="2020-04-23T00:02:00Z">
        <w:r w:rsidR="00DB14CB">
          <w:t>ber</w:t>
        </w:r>
      </w:ins>
      <w:ins w:id="7319" w:author="rkbansal" w:date="2020-04-19T23:37:00Z">
        <w:r>
          <w:t xml:space="preserve"> details </w:t>
        </w:r>
      </w:ins>
      <w:ins w:id="7320" w:author="rkbansal" w:date="2020-04-23T00:02:00Z">
        <w:r w:rsidR="00DB14CB">
          <w:t>based on the id</w:t>
        </w:r>
      </w:ins>
      <w:ins w:id="7321" w:author="rkbansal" w:date="2020-04-19T23:37:00Z">
        <w:r>
          <w:t xml:space="preserve"> but without token means no authorization code</w:t>
        </w:r>
      </w:ins>
      <w:ins w:id="7322" w:author="rkbansal" w:date="2020-04-23T00:03:00Z">
        <w:r w:rsidR="00F2421D">
          <w:t xml:space="preserve"> </w:t>
        </w:r>
      </w:ins>
      <w:ins w:id="7323" w:author="rkbansal" w:date="2020-04-19T23:37:00Z">
        <w:r>
          <w:t>(Bearer token) in the header will give the error.</w:t>
        </w:r>
      </w:ins>
    </w:p>
    <w:p w14:paraId="1FBA5D99" w14:textId="2517EE57" w:rsidR="00CF6C1A" w:rsidRPr="005D2287" w:rsidRDefault="00D10F90" w:rsidP="00CF6C1A">
      <w:pPr>
        <w:pStyle w:val="ListParagraph"/>
        <w:ind w:left="2160"/>
        <w:rPr>
          <w:ins w:id="7324" w:author="rkbansal" w:date="2020-04-19T23:37:00Z"/>
          <w:b/>
          <w:sz w:val="28"/>
        </w:rPr>
      </w:pPr>
      <w:ins w:id="7325"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326" w:author="rkbansal" w:date="2020-04-19T23:37:00Z"/>
          <w:b/>
          <w:sz w:val="28"/>
        </w:rPr>
      </w:pPr>
    </w:p>
    <w:p w14:paraId="28E49972" w14:textId="46D96290" w:rsidR="00CF6C1A" w:rsidRPr="005D2287" w:rsidRDefault="00CF6C1A" w:rsidP="00CF6C1A">
      <w:pPr>
        <w:pStyle w:val="ListParagraph"/>
        <w:numPr>
          <w:ilvl w:val="0"/>
          <w:numId w:val="78"/>
        </w:numPr>
        <w:rPr>
          <w:ins w:id="7327" w:author="rkbansal" w:date="2020-04-19T23:37:00Z"/>
          <w:b/>
          <w:sz w:val="28"/>
        </w:rPr>
      </w:pPr>
      <w:ins w:id="7328" w:author="rkbansal" w:date="2020-04-19T23:37:00Z">
        <w:r>
          <w:t xml:space="preserve">getting </w:t>
        </w:r>
      </w:ins>
      <w:ins w:id="7329" w:author="rkbansal" w:date="2020-04-23T00:03:00Z">
        <w:r w:rsidR="00281278">
          <w:t xml:space="preserve">member details based on the id </w:t>
        </w:r>
      </w:ins>
      <w:ins w:id="7330"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331" w:author="rkbansal" w:date="2020-04-23T00:18:00Z"/>
          <w:b/>
          <w:sz w:val="28"/>
        </w:rPr>
      </w:pPr>
      <w:ins w:id="7332" w:author="rkbansal" w:date="2020-04-19T23:37:00Z">
        <w:r w:rsidRPr="00215C54">
          <w:rPr>
            <w:b/>
            <w:sz w:val="28"/>
            <w:rPrChange w:id="7333"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334" w:author="rkbansal" w:date="2020-04-19T23:37:00Z"/>
          <w:b/>
          <w:sz w:val="28"/>
          <w:rPrChange w:id="7335" w:author="rkbansal" w:date="2020-04-23T00:04:00Z">
            <w:rPr>
              <w:ins w:id="7336" w:author="rkbansal" w:date="2020-04-19T23:37:00Z"/>
            </w:rPr>
          </w:rPrChange>
        </w:rPr>
        <w:pPrChange w:id="7337" w:author="rkbansal" w:date="2020-04-23T00:18:00Z">
          <w:pPr>
            <w:pStyle w:val="ListParagraph"/>
            <w:numPr>
              <w:numId w:val="79"/>
            </w:numPr>
            <w:ind w:left="3960" w:hanging="360"/>
          </w:pPr>
        </w:pPrChange>
      </w:pPr>
      <w:ins w:id="7338"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339"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340" w:author="rkbansal" w:date="2020-04-23T00:19:00Z"/>
          <w:b/>
          <w:sz w:val="28"/>
          <w:rPrChange w:id="7341" w:author="rkbansal" w:date="2020-04-23T00:19:00Z">
            <w:rPr>
              <w:ins w:id="7342" w:author="rkbansal" w:date="2020-04-23T00:19:00Z"/>
            </w:rPr>
          </w:rPrChange>
        </w:rPr>
      </w:pPr>
      <w:ins w:id="7343" w:author="rkbansal" w:date="2020-04-19T23:37:00Z">
        <w:r w:rsidRPr="00CB7534">
          <w:rPr>
            <w:b/>
            <w:sz w:val="28"/>
          </w:rPr>
          <w:t xml:space="preserve">Now hit the </w:t>
        </w:r>
      </w:ins>
      <w:ins w:id="7344" w:author="rkbansal" w:date="2020-04-23T00:18:00Z">
        <w:r w:rsidR="00B7469B" w:rsidRPr="00CB7534">
          <w:rPr>
            <w:b/>
            <w:sz w:val="28"/>
          </w:rPr>
          <w:t>people</w:t>
        </w:r>
      </w:ins>
      <w:ins w:id="7345" w:author="rkbansal" w:date="2020-04-19T23:37:00Z">
        <w:r w:rsidRPr="00CB7534">
          <w:rPr>
            <w:b/>
            <w:sz w:val="28"/>
          </w:rPr>
          <w:t xml:space="preserve">-mgmt-service to </w:t>
        </w:r>
        <w:r>
          <w:t xml:space="preserve">get </w:t>
        </w:r>
      </w:ins>
      <w:ins w:id="7346" w:author="rkbansal" w:date="2020-04-23T00:18:00Z">
        <w:r w:rsidR="00F541F1">
          <w:t>member</w:t>
        </w:r>
      </w:ins>
      <w:ins w:id="7347" w:author="rkbansal" w:date="2020-04-19T23:37:00Z">
        <w:r>
          <w:t xml:space="preserve"> details </w:t>
        </w:r>
      </w:ins>
      <w:ins w:id="7348" w:author="rkbansal" w:date="2020-04-23T00:18:00Z">
        <w:r w:rsidR="00F541F1">
          <w:t>based on the id</w:t>
        </w:r>
      </w:ins>
      <w:ins w:id="7349" w:author="rkbansal" w:date="2020-04-19T23:37:00Z">
        <w:r>
          <w:t xml:space="preserve"> by providing the token means authorization code</w:t>
        </w:r>
      </w:ins>
      <w:ins w:id="7350" w:author="rkbansal" w:date="2020-04-23T00:18:00Z">
        <w:r w:rsidR="002C553D">
          <w:t xml:space="preserve"> </w:t>
        </w:r>
      </w:ins>
      <w:ins w:id="7351" w:author="rkbansal" w:date="2020-04-19T23:37:00Z">
        <w:r>
          <w:t>(Bearer token) in the header received in above step</w:t>
        </w:r>
      </w:ins>
    </w:p>
    <w:p w14:paraId="175E563D" w14:textId="624E9890" w:rsidR="00CB7534" w:rsidRPr="00CB7534" w:rsidRDefault="00FE0903">
      <w:pPr>
        <w:pStyle w:val="ListParagraph"/>
        <w:ind w:left="3192"/>
        <w:rPr>
          <w:ins w:id="7352" w:author="rkbansal" w:date="2020-04-19T23:37:00Z"/>
          <w:b/>
          <w:sz w:val="28"/>
        </w:rPr>
        <w:pPrChange w:id="7353" w:author="rkbansal" w:date="2020-04-23T00:19:00Z">
          <w:pPr>
            <w:pStyle w:val="ListParagraph"/>
            <w:numPr>
              <w:numId w:val="79"/>
            </w:numPr>
            <w:ind w:left="3960" w:hanging="360"/>
          </w:pPr>
        </w:pPrChange>
      </w:pPr>
      <w:ins w:id="7354"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355" w:author="rkbansal" w:date="2020-04-19T23:37:00Z"/>
          <w:b/>
          <w:sz w:val="28"/>
        </w:rPr>
      </w:pPr>
    </w:p>
    <w:p w14:paraId="1F597570" w14:textId="77777777" w:rsidR="00CF6C1A" w:rsidRDefault="00CF6C1A" w:rsidP="00C801D8"/>
    <w:p w14:paraId="2F3478E8" w14:textId="77777777" w:rsidR="0063644A" w:rsidRDefault="0063644A">
      <w:pPr>
        <w:rPr>
          <w:ins w:id="7356" w:author="rkbansal" w:date="2020-04-23T00:02:00Z"/>
          <w:rFonts w:eastAsiaTheme="majorEastAsia" w:cstheme="majorBidi"/>
          <w:b/>
          <w:color w:val="2F5496" w:themeColor="accent1" w:themeShade="BF"/>
          <w:sz w:val="28"/>
          <w:szCs w:val="26"/>
        </w:rPr>
      </w:pPr>
      <w:ins w:id="7357" w:author="rkbansal" w:date="2020-04-23T00:02:00Z">
        <w:r>
          <w:rPr>
            <w:b/>
            <w:sz w:val="28"/>
          </w:rPr>
          <w:br w:type="page"/>
        </w:r>
      </w:ins>
    </w:p>
    <w:p w14:paraId="7E1A1875" w14:textId="43C9C918" w:rsidR="00BF4DC0" w:rsidRDefault="0015129C" w:rsidP="00BF4DC0">
      <w:pPr>
        <w:pStyle w:val="Heading2"/>
        <w:rPr>
          <w:ins w:id="7358" w:author="rkbansal" w:date="2020-04-19T23:34:00Z"/>
          <w:rFonts w:ascii="Georgia" w:hAnsi="Georgia"/>
          <w:b/>
          <w:sz w:val="28"/>
        </w:rPr>
      </w:pPr>
      <w:ins w:id="7359" w:author="rkbansal" w:date="2020-04-20T23:45:00Z">
        <w:r>
          <w:rPr>
            <w:rFonts w:ascii="Georgia" w:hAnsi="Georgia"/>
            <w:b/>
            <w:sz w:val="28"/>
          </w:rPr>
          <w:lastRenderedPageBreak/>
          <w:t>Account</w:t>
        </w:r>
      </w:ins>
      <w:ins w:id="7360" w:author="rkbansal" w:date="2020-04-19T23:34:00Z">
        <w:r w:rsidR="00BF4DC0" w:rsidRPr="00981242">
          <w:rPr>
            <w:rFonts w:ascii="Georgia" w:hAnsi="Georgia"/>
            <w:b/>
            <w:sz w:val="28"/>
          </w:rPr>
          <w:t>-Mgmt-Service</w:t>
        </w:r>
      </w:ins>
    </w:p>
    <w:p w14:paraId="4A294487" w14:textId="7C77AD46" w:rsidR="00BF4DC0" w:rsidRDefault="00BF4DC0" w:rsidP="00BF4DC0">
      <w:pPr>
        <w:rPr>
          <w:ins w:id="7361" w:author="rkbansal" w:date="2020-04-20T23:46:00Z"/>
        </w:rPr>
      </w:pPr>
      <w:ins w:id="7362" w:author="rkbansal" w:date="2020-04-19T23:34:00Z">
        <w:r>
          <w:t xml:space="preserve">Create the </w:t>
        </w:r>
      </w:ins>
      <w:ins w:id="7363" w:author="rkbansal" w:date="2020-04-20T23:46:00Z">
        <w:r w:rsidR="00034108">
          <w:t>account</w:t>
        </w:r>
      </w:ins>
      <w:ins w:id="7364"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365" w:author="rkbansal" w:date="2020-04-20T23:49:00Z"/>
        </w:rPr>
      </w:pPr>
      <w:ins w:id="7366" w:author="rkbansal" w:date="2020-04-20T23:47:00Z">
        <w:r>
          <w:t>M</w:t>
        </w:r>
      </w:ins>
      <w:ins w:id="7367" w:author="rkbansal" w:date="2020-04-20T23:46:00Z">
        <w:r>
          <w:t>anage the donations</w:t>
        </w:r>
      </w:ins>
    </w:p>
    <w:p w14:paraId="2B61C53E" w14:textId="16653126" w:rsidR="00B44B8C" w:rsidRDefault="00B44B8C" w:rsidP="00B44B8C">
      <w:pPr>
        <w:pStyle w:val="ListParagraph"/>
        <w:numPr>
          <w:ilvl w:val="1"/>
          <w:numId w:val="78"/>
        </w:numPr>
        <w:ind w:left="924" w:hanging="357"/>
        <w:rPr>
          <w:ins w:id="7368" w:author="rkbansal" w:date="2020-04-20T23:50:00Z"/>
        </w:rPr>
      </w:pPr>
      <w:ins w:id="7369" w:author="rkbansal" w:date="2020-04-20T23:49:00Z">
        <w:r>
          <w:t>Saving the donation</w:t>
        </w:r>
      </w:ins>
    </w:p>
    <w:p w14:paraId="7E75008F" w14:textId="417FFA6B" w:rsidR="00C26E2C" w:rsidRDefault="00683B7C">
      <w:pPr>
        <w:pStyle w:val="ListParagraph"/>
        <w:numPr>
          <w:ilvl w:val="0"/>
          <w:numId w:val="86"/>
        </w:numPr>
        <w:ind w:left="1491" w:hanging="357"/>
        <w:rPr>
          <w:ins w:id="7370" w:author="rkbansal" w:date="2020-04-21T00:06:00Z"/>
        </w:rPr>
      </w:pPr>
      <w:ins w:id="7371" w:author="rkbansal" w:date="2020-04-20T23:55:00Z">
        <w:r>
          <w:t>Validate the</w:t>
        </w:r>
      </w:ins>
      <w:ins w:id="7372" w:author="rkbansal" w:date="2020-04-20T23:56:00Z">
        <w:r>
          <w:t xml:space="preserve"> </w:t>
        </w:r>
      </w:ins>
      <w:ins w:id="7373" w:author="rkbansal" w:date="2020-04-20T23:55:00Z">
        <w:r>
          <w:t xml:space="preserve">donor if </w:t>
        </w:r>
      </w:ins>
      <w:ins w:id="7374" w:author="rkbansal" w:date="2020-04-20T23:56:00Z">
        <w:r>
          <w:t>donor</w:t>
        </w:r>
      </w:ins>
      <w:ins w:id="7375" w:author="rkbansal" w:date="2020-04-21T00:08:00Z">
        <w:r w:rsidR="00464CF4">
          <w:t xml:space="preserve"> id and donor type </w:t>
        </w:r>
      </w:ins>
      <w:ins w:id="7376" w:author="rkbansal" w:date="2020-04-20T23:56:00Z">
        <w:r>
          <w:t xml:space="preserve">is </w:t>
        </w:r>
      </w:ins>
      <w:ins w:id="7377" w:author="rkbansal" w:date="2020-04-21T00:08:00Z">
        <w:r w:rsidR="00464CF4">
          <w:t>provided in the request.</w:t>
        </w:r>
      </w:ins>
      <w:ins w:id="7378"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379" w:author="rkbansal" w:date="2020-04-21T00:12:00Z"/>
        </w:rPr>
      </w:pPr>
      <w:ins w:id="7380"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381" w:author="rkbansal" w:date="2020-04-21T00:12:00Z"/>
        </w:rPr>
      </w:pPr>
      <w:ins w:id="7382" w:author="rkbansal" w:date="2020-04-21T00:13:00Z">
        <w:r>
          <w:t>Donation r</w:t>
        </w:r>
      </w:ins>
      <w:ins w:id="7383" w:author="rkbansal" w:date="2020-04-21T00:12:00Z">
        <w:r w:rsidR="006A7EFD">
          <w:t>equest</w:t>
        </w:r>
      </w:ins>
      <w:ins w:id="7384" w:author="rkbansal" w:date="2020-04-21T00:13:00Z">
        <w:r>
          <w:t xml:space="preserve"> is</w:t>
        </w:r>
      </w:ins>
      <w:ins w:id="7385" w:author="rkbansal" w:date="2020-04-21T00:12:00Z">
        <w:r>
          <w:t xml:space="preserve"> </w:t>
        </w:r>
        <w:r w:rsidR="006A7EFD">
          <w:t>valid</w:t>
        </w:r>
      </w:ins>
      <w:ins w:id="7386" w:author="rkbansal" w:date="2020-04-21T00:13:00Z">
        <w:r>
          <w:t xml:space="preserve"> otherwise error message should be triggered</w:t>
        </w:r>
      </w:ins>
      <w:ins w:id="7387"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388" w:author="rkbansal" w:date="2020-04-21T00:13:00Z"/>
        </w:rPr>
      </w:pPr>
      <w:ins w:id="7389"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390" w:author="rkbansal" w:date="2020-04-21T00:11:00Z"/>
        </w:rPr>
      </w:pPr>
      <w:ins w:id="7391" w:author="rkbansal" w:date="2020-04-21T00:13:00Z">
        <w:r>
          <w:t>Saving th</w:t>
        </w:r>
      </w:ins>
      <w:ins w:id="7392" w:author="rkbansal" w:date="2020-04-21T00:14:00Z">
        <w:r>
          <w:t>e donation.</w:t>
        </w:r>
      </w:ins>
    </w:p>
    <w:p w14:paraId="1AA79AAF" w14:textId="5A3A666D" w:rsidR="00B44B8C" w:rsidRDefault="00B44B8C" w:rsidP="00B44B8C">
      <w:pPr>
        <w:pStyle w:val="ListParagraph"/>
        <w:numPr>
          <w:ilvl w:val="1"/>
          <w:numId w:val="78"/>
        </w:numPr>
        <w:ind w:left="924" w:hanging="357"/>
        <w:rPr>
          <w:ins w:id="7393" w:author="rkbansal" w:date="2020-04-20T23:50:00Z"/>
        </w:rPr>
      </w:pPr>
      <w:ins w:id="7394"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395" w:author="rkbansal" w:date="2020-04-20T23:50:00Z"/>
        </w:rPr>
      </w:pPr>
      <w:ins w:id="7396"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397" w:author="rkbansal" w:date="2020-04-20T23:50:00Z"/>
        </w:rPr>
      </w:pPr>
      <w:ins w:id="7398" w:author="rkbansal" w:date="2020-04-20T23:50:00Z">
        <w:r>
          <w:t>Delete the donation</w:t>
        </w:r>
      </w:ins>
    </w:p>
    <w:p w14:paraId="6BC0DA63" w14:textId="144AD531" w:rsidR="00B44B8C" w:rsidRDefault="00B44B8C">
      <w:pPr>
        <w:pStyle w:val="ListParagraph"/>
        <w:numPr>
          <w:ilvl w:val="1"/>
          <w:numId w:val="78"/>
        </w:numPr>
        <w:ind w:left="924" w:hanging="357"/>
        <w:rPr>
          <w:ins w:id="7399" w:author="rkbansal" w:date="2020-04-20T23:48:00Z"/>
        </w:rPr>
        <w:pPrChange w:id="7400" w:author="rkbansal" w:date="2020-04-20T23:49:00Z">
          <w:pPr>
            <w:pStyle w:val="ListParagraph"/>
            <w:numPr>
              <w:numId w:val="78"/>
            </w:numPr>
            <w:ind w:left="357" w:hanging="357"/>
          </w:pPr>
        </w:pPrChange>
      </w:pPr>
      <w:ins w:id="7401"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402" w:author="rkbansal" w:date="2020-04-20T23:51:00Z"/>
        </w:rPr>
      </w:pPr>
      <w:ins w:id="7403" w:author="rkbansal" w:date="2020-04-20T23:48:00Z">
        <w:r>
          <w:t>Manage the expense</w:t>
        </w:r>
      </w:ins>
      <w:ins w:id="7404" w:author="rkbansal" w:date="2020-04-20T23:49:00Z">
        <w:r>
          <w:t>s:</w:t>
        </w:r>
      </w:ins>
    </w:p>
    <w:p w14:paraId="692CA128" w14:textId="6B297410" w:rsidR="00A573CD" w:rsidRDefault="00A573CD" w:rsidP="00A573CD">
      <w:pPr>
        <w:pStyle w:val="ListParagraph"/>
        <w:numPr>
          <w:ilvl w:val="1"/>
          <w:numId w:val="78"/>
        </w:numPr>
        <w:ind w:left="924" w:hanging="357"/>
        <w:rPr>
          <w:ins w:id="7405" w:author="rkbansal" w:date="2020-04-21T00:00:00Z"/>
        </w:rPr>
      </w:pPr>
      <w:ins w:id="7406" w:author="rkbansal" w:date="2020-04-20T23:51:00Z">
        <w:r>
          <w:t>Saving the expense</w:t>
        </w:r>
      </w:ins>
    </w:p>
    <w:p w14:paraId="30567017" w14:textId="72A9F348" w:rsidR="00683B7C" w:rsidRDefault="00683B7C">
      <w:pPr>
        <w:pStyle w:val="ListParagraph"/>
        <w:numPr>
          <w:ilvl w:val="2"/>
          <w:numId w:val="78"/>
        </w:numPr>
        <w:ind w:left="1491" w:hanging="357"/>
        <w:rPr>
          <w:ins w:id="7407" w:author="rkbansal" w:date="2020-04-20T23:56:00Z"/>
        </w:rPr>
        <w:pPrChange w:id="7408" w:author="rkbansal" w:date="2020-04-21T00:01:00Z">
          <w:pPr>
            <w:pStyle w:val="ListParagraph"/>
            <w:numPr>
              <w:ilvl w:val="1"/>
              <w:numId w:val="78"/>
            </w:numPr>
            <w:ind w:left="924" w:hanging="357"/>
          </w:pPr>
        </w:pPrChange>
      </w:pPr>
      <w:ins w:id="7409" w:author="rkbansal" w:date="2020-04-21T00:00:00Z">
        <w:r>
          <w:t xml:space="preserve">Validate the </w:t>
        </w:r>
      </w:ins>
      <w:ins w:id="7410" w:author="rkbansal" w:date="2020-04-21T00:01:00Z">
        <w:r>
          <w:t>project exists.</w:t>
        </w:r>
      </w:ins>
    </w:p>
    <w:p w14:paraId="3B188426" w14:textId="77777777" w:rsidR="00683B7C" w:rsidRDefault="00683B7C">
      <w:pPr>
        <w:pStyle w:val="ListParagraph"/>
        <w:ind w:left="3240"/>
        <w:rPr>
          <w:ins w:id="7411" w:author="rkbansal" w:date="2020-04-20T23:51:00Z"/>
        </w:rPr>
        <w:pPrChange w:id="7412"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413" w:author="rkbansal" w:date="2020-04-20T23:51:00Z"/>
        </w:rPr>
      </w:pPr>
      <w:ins w:id="7414"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415" w:author="rkbansal" w:date="2020-04-20T23:51:00Z"/>
        </w:rPr>
      </w:pPr>
      <w:ins w:id="7416"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417" w:author="rkbansal" w:date="2020-04-20T23:51:00Z"/>
        </w:rPr>
      </w:pPr>
      <w:ins w:id="7418" w:author="rkbansal" w:date="2020-04-20T23:51:00Z">
        <w:r>
          <w:t>Delete the expense</w:t>
        </w:r>
      </w:ins>
    </w:p>
    <w:p w14:paraId="536791FE" w14:textId="2710D308" w:rsidR="00A573CD" w:rsidRDefault="00A573CD">
      <w:pPr>
        <w:pStyle w:val="ListParagraph"/>
        <w:numPr>
          <w:ilvl w:val="1"/>
          <w:numId w:val="78"/>
        </w:numPr>
        <w:ind w:left="924" w:hanging="357"/>
        <w:rPr>
          <w:ins w:id="7419" w:author="rkbansal" w:date="2020-04-19T23:34:00Z"/>
        </w:rPr>
        <w:pPrChange w:id="7420" w:author="rkbansal" w:date="2020-04-20T23:51:00Z">
          <w:pPr/>
        </w:pPrChange>
      </w:pPr>
      <w:ins w:id="7421" w:author="rkbansal" w:date="2020-04-20T23:51:00Z">
        <w:r>
          <w:t>Find the expense by id</w:t>
        </w:r>
      </w:ins>
    </w:p>
    <w:p w14:paraId="391A255A" w14:textId="77777777" w:rsidR="002E2790" w:rsidRDefault="002E2790" w:rsidP="002E2790">
      <w:pPr>
        <w:rPr>
          <w:ins w:id="7422" w:author="rkbansal" w:date="2020-04-23T00:30:00Z"/>
        </w:rPr>
      </w:pPr>
      <w:ins w:id="7423"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7424" w:author="rkbansal" w:date="2020-04-23T00:30:00Z"/>
        </w:rPr>
      </w:pPr>
      <w:ins w:id="7425"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426"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427">
          <w:tblGrid>
            <w:gridCol w:w="4508"/>
            <w:gridCol w:w="4508"/>
          </w:tblGrid>
        </w:tblGridChange>
      </w:tblGrid>
      <w:tr w:rsidR="002E2790" w14:paraId="3DC82A54" w14:textId="77777777" w:rsidTr="00BA228D">
        <w:trPr>
          <w:ins w:id="7428" w:author="rkbansal" w:date="2020-04-23T00:30:00Z"/>
        </w:trPr>
        <w:tc>
          <w:tcPr>
            <w:tcW w:w="4508" w:type="dxa"/>
            <w:tcPrChange w:id="7429" w:author="rkbansal" w:date="2020-04-23T15:47:00Z">
              <w:tcPr>
                <w:tcW w:w="4508" w:type="dxa"/>
              </w:tcPr>
            </w:tcPrChange>
          </w:tcPr>
          <w:p w14:paraId="293F6405" w14:textId="77777777" w:rsidR="002E2790" w:rsidRDefault="002E2790" w:rsidP="001662EB">
            <w:pPr>
              <w:rPr>
                <w:ins w:id="7430" w:author="rkbansal" w:date="2020-04-23T00:30:00Z"/>
              </w:rPr>
            </w:pPr>
            <w:ins w:id="7431" w:author="rkbansal" w:date="2020-04-23T00:30:00Z">
              <w:r>
                <w:t>Database/Schema Name</w:t>
              </w:r>
            </w:ins>
          </w:p>
        </w:tc>
        <w:tc>
          <w:tcPr>
            <w:tcW w:w="4508" w:type="dxa"/>
            <w:tcPrChange w:id="7432" w:author="rkbansal" w:date="2020-04-23T15:47:00Z">
              <w:tcPr>
                <w:tcW w:w="4508" w:type="dxa"/>
              </w:tcPr>
            </w:tcPrChange>
          </w:tcPr>
          <w:p w14:paraId="7FECE2DD" w14:textId="1EB87CF2" w:rsidR="002E2790" w:rsidRDefault="00AB0D26" w:rsidP="001662EB">
            <w:pPr>
              <w:rPr>
                <w:ins w:id="7433" w:author="rkbansal" w:date="2020-04-23T00:30:00Z"/>
              </w:rPr>
            </w:pPr>
            <w:proofErr w:type="spellStart"/>
            <w:ins w:id="7434" w:author="rkbansal" w:date="2020-04-23T00:31:00Z">
              <w:r>
                <w:t>account</w:t>
              </w:r>
            </w:ins>
            <w:ins w:id="7435" w:author="rkbansal" w:date="2020-04-23T00:30:00Z">
              <w:r w:rsidR="002E2790">
                <w:t>_schema</w:t>
              </w:r>
              <w:proofErr w:type="spellEnd"/>
            </w:ins>
          </w:p>
        </w:tc>
      </w:tr>
      <w:tr w:rsidR="002E2790" w14:paraId="4F749B80" w14:textId="77777777" w:rsidTr="00BA228D">
        <w:trPr>
          <w:ins w:id="7436" w:author="rkbansal" w:date="2020-04-23T00:30:00Z"/>
        </w:trPr>
        <w:tc>
          <w:tcPr>
            <w:tcW w:w="4508" w:type="dxa"/>
            <w:tcPrChange w:id="7437" w:author="rkbansal" w:date="2020-04-23T15:47:00Z">
              <w:tcPr>
                <w:tcW w:w="4508" w:type="dxa"/>
              </w:tcPr>
            </w:tcPrChange>
          </w:tcPr>
          <w:p w14:paraId="430C9DAD" w14:textId="77777777" w:rsidR="002E2790" w:rsidRDefault="002E2790" w:rsidP="001662EB">
            <w:pPr>
              <w:rPr>
                <w:ins w:id="7438" w:author="rkbansal" w:date="2020-04-23T00:30:00Z"/>
              </w:rPr>
            </w:pPr>
            <w:ins w:id="7439" w:author="rkbansal" w:date="2020-04-23T00:30:00Z">
              <w:r>
                <w:t>User name</w:t>
              </w:r>
            </w:ins>
          </w:p>
        </w:tc>
        <w:tc>
          <w:tcPr>
            <w:tcW w:w="4508" w:type="dxa"/>
            <w:tcPrChange w:id="7440" w:author="rkbansal" w:date="2020-04-23T15:47:00Z">
              <w:tcPr>
                <w:tcW w:w="4508" w:type="dxa"/>
              </w:tcPr>
            </w:tcPrChange>
          </w:tcPr>
          <w:p w14:paraId="5609C26C" w14:textId="02A7C44A" w:rsidR="002E2790" w:rsidRDefault="00AB0D26" w:rsidP="001662EB">
            <w:pPr>
              <w:rPr>
                <w:ins w:id="7441" w:author="rkbansal" w:date="2020-04-23T00:30:00Z"/>
              </w:rPr>
            </w:pPr>
            <w:ins w:id="7442" w:author="rkbansal" w:date="2020-04-23T00:31:00Z">
              <w:r>
                <w:t>Account</w:t>
              </w:r>
            </w:ins>
          </w:p>
        </w:tc>
      </w:tr>
      <w:tr w:rsidR="002E2790" w14:paraId="189E7519" w14:textId="77777777" w:rsidTr="00BA228D">
        <w:trPr>
          <w:ins w:id="7443" w:author="rkbansal" w:date="2020-04-23T00:30:00Z"/>
        </w:trPr>
        <w:tc>
          <w:tcPr>
            <w:tcW w:w="4508" w:type="dxa"/>
            <w:tcPrChange w:id="7444" w:author="rkbansal" w:date="2020-04-23T15:47:00Z">
              <w:tcPr>
                <w:tcW w:w="4508" w:type="dxa"/>
              </w:tcPr>
            </w:tcPrChange>
          </w:tcPr>
          <w:p w14:paraId="477E576A" w14:textId="77777777" w:rsidR="002E2790" w:rsidRDefault="002E2790" w:rsidP="001662EB">
            <w:pPr>
              <w:rPr>
                <w:ins w:id="7445" w:author="rkbansal" w:date="2020-04-23T00:30:00Z"/>
              </w:rPr>
            </w:pPr>
            <w:ins w:id="7446" w:author="rkbansal" w:date="2020-04-23T00:30:00Z">
              <w:r>
                <w:t>Password</w:t>
              </w:r>
            </w:ins>
          </w:p>
        </w:tc>
        <w:tc>
          <w:tcPr>
            <w:tcW w:w="4508" w:type="dxa"/>
            <w:tcPrChange w:id="7447" w:author="rkbansal" w:date="2020-04-23T15:47:00Z">
              <w:tcPr>
                <w:tcW w:w="4508" w:type="dxa"/>
              </w:tcPr>
            </w:tcPrChange>
          </w:tcPr>
          <w:p w14:paraId="03E23882" w14:textId="2A6F1AB6" w:rsidR="002E2790" w:rsidRDefault="00AB0D26">
            <w:pPr>
              <w:rPr>
                <w:ins w:id="7448" w:author="rkbansal" w:date="2020-04-23T00:30:00Z"/>
              </w:rPr>
            </w:pPr>
            <w:ins w:id="7449" w:author="rkbansal" w:date="2020-04-23T00:32:00Z">
              <w:r>
                <w:t>account</w:t>
              </w:r>
            </w:ins>
          </w:p>
        </w:tc>
      </w:tr>
    </w:tbl>
    <w:p w14:paraId="2F89D38B" w14:textId="77777777" w:rsidR="00BA228D" w:rsidRPr="00A66355" w:rsidRDefault="00BA228D">
      <w:pPr>
        <w:ind w:firstLine="360"/>
        <w:rPr>
          <w:ins w:id="7450" w:author="rkbansal" w:date="2020-04-23T15:47:00Z"/>
          <w:b/>
          <w:bCs/>
        </w:rPr>
        <w:pPrChange w:id="7451" w:author="rkbansal" w:date="2020-04-23T15:47:00Z">
          <w:pPr>
            <w:ind w:firstLine="720"/>
          </w:pPr>
        </w:pPrChange>
      </w:pPr>
      <w:ins w:id="7452" w:author="rkbansal" w:date="2020-04-23T15:47:00Z">
        <w:r w:rsidRPr="00A66355">
          <w:rPr>
            <w:b/>
            <w:bCs/>
          </w:rPr>
          <w:t>Commands:</w:t>
        </w:r>
      </w:ins>
    </w:p>
    <w:p w14:paraId="55854A78" w14:textId="77777777" w:rsidR="00BA228D" w:rsidRPr="00A66355" w:rsidRDefault="00BA228D">
      <w:pPr>
        <w:ind w:firstLine="360"/>
        <w:jc w:val="both"/>
        <w:rPr>
          <w:ins w:id="7453" w:author="rkbansal" w:date="2020-04-23T15:47:00Z"/>
          <w:rFonts w:cstheme="minorHAnsi"/>
          <w:lang w:val="en-US"/>
        </w:rPr>
        <w:pPrChange w:id="7454" w:author="rkbansal" w:date="2020-04-23T15:47:00Z">
          <w:pPr>
            <w:ind w:left="360" w:firstLine="360"/>
            <w:jc w:val="both"/>
          </w:pPr>
        </w:pPrChange>
      </w:pPr>
      <w:ins w:id="7455"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7456" w:author="rkbansal" w:date="2020-04-23T15:48:00Z"/>
          <w:rFonts w:ascii="Helvetica" w:eastAsia="Times New Roman" w:hAnsi="Helvetica" w:cs="Times New Roman"/>
          <w:color w:val="333333"/>
          <w:sz w:val="21"/>
          <w:szCs w:val="21"/>
          <w:lang w:eastAsia="en-IN"/>
        </w:rPr>
        <w:pPrChange w:id="7457" w:author="rkbansal" w:date="2020-04-23T15:48:00Z">
          <w:pPr>
            <w:spacing w:after="300" w:line="240" w:lineRule="auto"/>
            <w:ind w:firstLine="357"/>
          </w:pPr>
        </w:pPrChange>
      </w:pPr>
      <w:ins w:id="7458" w:author="rkbansal" w:date="2020-04-23T15:47:00Z">
        <w:r w:rsidRPr="00BA228D">
          <w:rPr>
            <w:rFonts w:ascii="Helvetica" w:eastAsia="Times New Roman" w:hAnsi="Helvetica" w:cs="Times New Roman"/>
            <w:color w:val="333333"/>
            <w:sz w:val="21"/>
            <w:szCs w:val="21"/>
            <w:lang w:eastAsia="en-IN"/>
            <w:rPrChange w:id="7459"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7460" w:author="rkbansal" w:date="2020-04-23T15:47:00Z"/>
          <w:rFonts w:ascii="Helvetica" w:eastAsia="Times New Roman" w:hAnsi="Helvetica" w:cs="Times New Roman"/>
          <w:color w:val="333333"/>
          <w:sz w:val="21"/>
          <w:szCs w:val="21"/>
          <w:lang w:eastAsia="en-IN"/>
          <w:rPrChange w:id="7461" w:author="rkbansal" w:date="2020-04-23T15:47:00Z">
            <w:rPr>
              <w:ins w:id="7462" w:author="rkbansal" w:date="2020-04-23T15:47:00Z"/>
              <w:lang w:eastAsia="en-IN"/>
            </w:rPr>
          </w:rPrChange>
        </w:rPr>
        <w:pPrChange w:id="7463" w:author="rkbansal" w:date="2020-04-23T15:48:00Z">
          <w:pPr>
            <w:pStyle w:val="ListParagraph"/>
            <w:spacing w:after="300" w:line="300" w:lineRule="atLeast"/>
            <w:ind w:left="360" w:firstLine="360"/>
          </w:pPr>
        </w:pPrChange>
      </w:pPr>
      <w:ins w:id="7464" w:author="rkbansal" w:date="2020-04-23T15:47:00Z">
        <w:r w:rsidRPr="00BA228D">
          <w:rPr>
            <w:rFonts w:ascii="Helvetica" w:eastAsia="Times New Roman" w:hAnsi="Helvetica" w:cs="Times New Roman"/>
            <w:color w:val="333333"/>
            <w:sz w:val="21"/>
            <w:szCs w:val="21"/>
            <w:lang w:eastAsia="en-IN"/>
            <w:rPrChange w:id="7465" w:author="rkbansal" w:date="2020-04-23T15:47:00Z">
              <w:rPr>
                <w:lang w:eastAsia="en-IN"/>
              </w:rPr>
            </w:rPrChange>
          </w:rPr>
          <w:t>Password: rajiv999</w:t>
        </w:r>
      </w:ins>
    </w:p>
    <w:p w14:paraId="2C1BA8E1" w14:textId="77777777" w:rsidR="00BA228D" w:rsidRDefault="00BA228D" w:rsidP="00BA228D">
      <w:pPr>
        <w:pStyle w:val="ListParagraph"/>
        <w:rPr>
          <w:ins w:id="7466" w:author="rkbansal" w:date="2020-04-23T15:47:00Z"/>
        </w:rPr>
      </w:pPr>
    </w:p>
    <w:p w14:paraId="3E6D203F" w14:textId="77777777" w:rsidR="00BA228D" w:rsidRDefault="00BA228D">
      <w:pPr>
        <w:pStyle w:val="ListParagraph"/>
        <w:numPr>
          <w:ilvl w:val="0"/>
          <w:numId w:val="91"/>
        </w:numPr>
        <w:ind w:left="1077"/>
        <w:jc w:val="both"/>
        <w:rPr>
          <w:ins w:id="7467" w:author="rkbansal" w:date="2020-04-23T15:47:00Z"/>
        </w:rPr>
        <w:pPrChange w:id="7468" w:author="rkbansal" w:date="2020-04-23T15:49:00Z">
          <w:pPr>
            <w:pStyle w:val="ListParagraph"/>
            <w:jc w:val="both"/>
          </w:pPr>
        </w:pPrChange>
      </w:pPr>
      <w:ins w:id="7469" w:author="rkbansal" w:date="2020-04-23T15:47:00Z">
        <w:r>
          <w:t xml:space="preserve">create user 'account'@'%' identified by 'account'; </w:t>
        </w:r>
      </w:ins>
    </w:p>
    <w:p w14:paraId="7B7AF822" w14:textId="77777777" w:rsidR="00BA228D" w:rsidRDefault="00BA228D">
      <w:pPr>
        <w:pStyle w:val="ListParagraph"/>
        <w:ind w:left="360"/>
        <w:jc w:val="both"/>
        <w:rPr>
          <w:ins w:id="7470" w:author="rkbansal" w:date="2020-04-23T15:47:00Z"/>
        </w:rPr>
        <w:pPrChange w:id="7471"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7472" w:author="rkbansal" w:date="2020-04-23T15:47:00Z"/>
        </w:rPr>
        <w:pPrChange w:id="7473" w:author="rkbansal" w:date="2020-04-23T15:49:00Z">
          <w:pPr>
            <w:pStyle w:val="ListParagraph"/>
            <w:jc w:val="both"/>
          </w:pPr>
        </w:pPrChange>
      </w:pPr>
      <w:ins w:id="7474" w:author="rkbansal" w:date="2020-04-23T15:47:00Z">
        <w:r>
          <w:t xml:space="preserve">create database </w:t>
        </w:r>
        <w:proofErr w:type="spellStart"/>
        <w:r>
          <w:t>account_schema</w:t>
        </w:r>
        <w:proofErr w:type="spellEnd"/>
        <w:r>
          <w:t>;</w:t>
        </w:r>
      </w:ins>
    </w:p>
    <w:p w14:paraId="66A4356A" w14:textId="77777777" w:rsidR="00BA228D" w:rsidRDefault="00BA228D">
      <w:pPr>
        <w:pStyle w:val="ListParagraph"/>
        <w:ind w:left="360"/>
        <w:jc w:val="both"/>
        <w:rPr>
          <w:ins w:id="7475" w:author="rkbansal" w:date="2020-04-23T15:47:00Z"/>
        </w:rPr>
        <w:pPrChange w:id="7476"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7477" w:author="rkbansal" w:date="2020-04-23T15:47:00Z"/>
        </w:rPr>
        <w:pPrChange w:id="7478" w:author="rkbansal" w:date="2020-04-23T15:49:00Z">
          <w:pPr>
            <w:pStyle w:val="ListParagraph"/>
            <w:jc w:val="both"/>
          </w:pPr>
        </w:pPrChange>
      </w:pPr>
      <w:ins w:id="7479" w:author="rkbansal" w:date="2020-04-23T15:47:00Z">
        <w:r>
          <w:t>grant all on account _schema.* to account@'%';</w:t>
        </w:r>
      </w:ins>
    </w:p>
    <w:p w14:paraId="11FEF775" w14:textId="77777777" w:rsidR="002E2790" w:rsidRDefault="002E2790" w:rsidP="002E2790">
      <w:pPr>
        <w:rPr>
          <w:ins w:id="7480" w:author="rkbansal" w:date="2020-04-23T00:30:00Z"/>
        </w:rPr>
      </w:pPr>
    </w:p>
    <w:p w14:paraId="7D67FFE5" w14:textId="77777777" w:rsidR="002E2790" w:rsidRDefault="002E2790" w:rsidP="002E2790">
      <w:pPr>
        <w:pStyle w:val="ListParagraph"/>
        <w:numPr>
          <w:ilvl w:val="0"/>
          <w:numId w:val="74"/>
        </w:numPr>
        <w:rPr>
          <w:ins w:id="7481" w:author="rkbansal" w:date="2020-04-23T00:30:00Z"/>
        </w:rPr>
      </w:pPr>
      <w:ins w:id="7482"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483" w:author="rkbansal" w:date="2020-04-23T00:30:00Z"/>
        </w:rPr>
      </w:pPr>
      <w:ins w:id="7484" w:author="rkbansal" w:date="2020-04-23T00:33:00Z">
        <w:r w:rsidRPr="00EF0BD8">
          <w:object w:dxaOrig="3331" w:dyaOrig="811" w14:anchorId="2297D264">
            <v:shape id="_x0000_i1037" type="#_x0000_t75" style="width:165.75pt;height:43.5pt" o:ole="">
              <v:imagedata r:id="rId259" o:title=""/>
            </v:shape>
            <o:OLEObject Type="Embed" ProgID="Package" ShapeID="_x0000_i1037" DrawAspect="Content" ObjectID="_1668280688" r:id="rId260"/>
          </w:object>
        </w:r>
      </w:ins>
      <w:ins w:id="7485" w:author="rkbansal" w:date="2020-04-23T00:33:00Z">
        <w:r w:rsidRPr="00EF0BD8">
          <w:t xml:space="preserve"> </w:t>
        </w:r>
      </w:ins>
      <w:ins w:id="7486" w:author="rkbansal" w:date="2020-04-23T00:33:00Z">
        <w:r w:rsidRPr="00EF0BD8">
          <w:object w:dxaOrig="3766" w:dyaOrig="811" w14:anchorId="1C6C37ED">
            <v:shape id="_x0000_i1038" type="#_x0000_t75" style="width:187.5pt;height:43.5pt" o:ole="">
              <v:imagedata r:id="rId261" o:title=""/>
            </v:shape>
            <o:OLEObject Type="Embed" ProgID="Package" ShapeID="_x0000_i1038" DrawAspect="Content" ObjectID="_1668280689" r:id="rId262"/>
          </w:object>
        </w:r>
      </w:ins>
      <w:ins w:id="7487" w:author="rkbansal" w:date="2020-04-23T00:33:00Z">
        <w:r w:rsidRPr="00EF0BD8">
          <w:t xml:space="preserve"> </w:t>
        </w:r>
      </w:ins>
      <w:ins w:id="7488" w:author="rkbansal" w:date="2020-04-23T00:33:00Z">
        <w:r w:rsidRPr="00EF0BD8">
          <w:object w:dxaOrig="3751" w:dyaOrig="811" w14:anchorId="47A48A71">
            <v:shape id="_x0000_i1039" type="#_x0000_t75" style="width:187.5pt;height:43.5pt" o:ole="">
              <v:imagedata r:id="rId263" o:title=""/>
            </v:shape>
            <o:OLEObject Type="Embed" ProgID="Package" ShapeID="_x0000_i1039" DrawAspect="Content" ObjectID="_1668280690" r:id="rId264"/>
          </w:object>
        </w:r>
      </w:ins>
    </w:p>
    <w:p w14:paraId="55E7A7F9" w14:textId="77777777" w:rsidR="00E40E69" w:rsidRDefault="00E40E69" w:rsidP="00E40E69">
      <w:pPr>
        <w:pStyle w:val="ListParagraph"/>
        <w:numPr>
          <w:ilvl w:val="0"/>
          <w:numId w:val="74"/>
        </w:numPr>
        <w:rPr>
          <w:ins w:id="7489" w:author="rkbansal" w:date="2020-05-10T16:31:00Z"/>
        </w:rPr>
      </w:pPr>
      <w:ins w:id="7490"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491" w:author="rkbansal" w:date="2020-05-10T16:31:00Z"/>
        </w:rPr>
      </w:pPr>
      <w:ins w:id="7492"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493" w:author="rkbansal" w:date="2020-04-23T00:30:00Z"/>
        </w:rPr>
      </w:pPr>
    </w:p>
    <w:p w14:paraId="47575106" w14:textId="2EAFECB3" w:rsidR="00997052" w:rsidRDefault="00997052" w:rsidP="00997052">
      <w:pPr>
        <w:pStyle w:val="ListParagraph"/>
        <w:numPr>
          <w:ilvl w:val="0"/>
          <w:numId w:val="74"/>
        </w:numPr>
        <w:rPr>
          <w:ins w:id="7494" w:author="rkbansal" w:date="2020-05-10T16:44:00Z"/>
        </w:rPr>
      </w:pPr>
      <w:ins w:id="7495" w:author="rkbansal" w:date="2020-05-10T16:44:00Z">
        <w:r>
          <w:t>Add the following dependencies</w:t>
        </w:r>
      </w:ins>
      <w:ins w:id="7496" w:author="rkbansal" w:date="2020-05-17T02:32:00Z">
        <w:r w:rsidR="00AA70EF">
          <w:t xml:space="preserve"> in pom.xml</w:t>
        </w:r>
      </w:ins>
      <w:ins w:id="7497"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498" w:author="rkbansal" w:date="2020-05-10T16:44:00Z"/>
          <w:bCs/>
        </w:rPr>
      </w:pPr>
      <w:ins w:id="7499"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500" w:author="rkbansal" w:date="2020-05-10T16:44:00Z"/>
          <w:bCs/>
        </w:rPr>
      </w:pPr>
      <w:ins w:id="7501"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7502" w:author="rkbansal" w:date="2020-05-10T16:44:00Z"/>
          <w:bCs/>
        </w:rPr>
      </w:pPr>
      <w:ins w:id="7503"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504" w:author="rkbansal" w:date="2020-05-10T16:44:00Z"/>
          <w:bCs/>
        </w:rPr>
      </w:pPr>
      <w:ins w:id="7505"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506" w:author="rkbansal" w:date="2020-04-23T00:30:00Z"/>
        </w:rPr>
      </w:pPr>
      <w:ins w:id="7507"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38925" cy="8267700"/>
                      </a:xfrm>
                      <a:prstGeom prst="rect">
                        <a:avLst/>
                      </a:prstGeom>
                    </pic:spPr>
                  </pic:pic>
                </a:graphicData>
              </a:graphic>
            </wp:inline>
          </w:drawing>
        </w:r>
      </w:ins>
    </w:p>
    <w:p w14:paraId="15577261" w14:textId="09A7E4B5" w:rsidR="002E2790" w:rsidRDefault="002E2790" w:rsidP="002E2790">
      <w:pPr>
        <w:pStyle w:val="ListParagraph"/>
        <w:rPr>
          <w:ins w:id="7508" w:author="rkbansal" w:date="2020-04-23T00:30:00Z"/>
        </w:rPr>
      </w:pPr>
      <w:ins w:id="7509" w:author="rkbansal" w:date="2020-04-23T00:30:00Z">
        <w:r>
          <w:rPr>
            <w:rFonts w:ascii="Consolas" w:hAnsi="Consolas" w:cs="Consolas"/>
            <w:color w:val="000000"/>
            <w:sz w:val="20"/>
            <w:szCs w:val="20"/>
          </w:rPr>
          <w:lastRenderedPageBreak/>
          <w:tab/>
        </w:r>
      </w:ins>
      <w:ins w:id="7510" w:author="rkbansal" w:date="2020-05-10T16:54:00Z">
        <w:r w:rsidR="00516BFE">
          <w:rPr>
            <w:noProof/>
          </w:rPr>
          <w:drawing>
            <wp:inline distT="0" distB="0" distL="0" distR="0" wp14:anchorId="08FDB4F3" wp14:editId="08137370">
              <wp:extent cx="8039100" cy="8001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039100" cy="800100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511" w:author="rkbansal" w:date="2020-04-23T00:30:00Z"/>
        </w:rPr>
      </w:pPr>
      <w:ins w:id="7512" w:author="rkbansal" w:date="2020-04-23T00:30:00Z">
        <w:r w:rsidRPr="004F63DB">
          <w:t xml:space="preserve">Rename the package of </w:t>
        </w:r>
        <w:proofErr w:type="spellStart"/>
        <w:r w:rsidRPr="004F63DB">
          <w:t>io.swagger</w:t>
        </w:r>
        <w:proofErr w:type="spellEnd"/>
        <w:r w:rsidRPr="004F63DB">
          <w:t xml:space="preserve"> to </w:t>
        </w:r>
        <w:proofErr w:type="spellStart"/>
        <w:r w:rsidRPr="004F63DB">
          <w:t>com.jmk.</w:t>
        </w:r>
      </w:ins>
      <w:ins w:id="7513" w:author="rkbansal" w:date="2020-04-23T15:23:00Z">
        <w:r w:rsidR="00A551B5">
          <w:t>account</w:t>
        </w:r>
      </w:ins>
      <w:proofErr w:type="spellEnd"/>
    </w:p>
    <w:p w14:paraId="5EFB1E50" w14:textId="7CEF15EB" w:rsidR="002E2790" w:rsidRPr="005D2287" w:rsidRDefault="002E2790" w:rsidP="002E2790">
      <w:pPr>
        <w:pStyle w:val="ListParagraph"/>
        <w:numPr>
          <w:ilvl w:val="0"/>
          <w:numId w:val="74"/>
        </w:numPr>
        <w:rPr>
          <w:ins w:id="7514" w:author="rkbansal" w:date="2020-04-23T00:30:00Z"/>
        </w:rPr>
      </w:pPr>
      <w:ins w:id="7515" w:author="rkbansal" w:date="2020-04-23T00:30:00Z">
        <w:r>
          <w:t xml:space="preserve">Rename and refactor the </w:t>
        </w:r>
        <w:r w:rsidRPr="00CB6CDE">
          <w:rPr>
            <w:rPrChange w:id="7516" w:author="rkbansal" w:date="2020-04-24T21:43:00Z">
              <w:rPr>
                <w:rFonts w:ascii="Consolas" w:hAnsi="Consolas" w:cs="Consolas"/>
                <w:color w:val="000000"/>
                <w:sz w:val="20"/>
                <w:szCs w:val="20"/>
                <w:shd w:val="clear" w:color="auto" w:fill="D4D4D4"/>
              </w:rPr>
            </w:rPrChange>
          </w:rPr>
          <w:t xml:space="preserve">Swagger2SpringBoot.java to </w:t>
        </w:r>
      </w:ins>
      <w:ins w:id="7517" w:author="rkbansal" w:date="2020-04-23T15:20:00Z">
        <w:r w:rsidR="00ED5E87" w:rsidRPr="00CB6CDE">
          <w:rPr>
            <w:rPrChange w:id="7518" w:author="rkbansal" w:date="2020-04-24T21:43:00Z">
              <w:rPr>
                <w:rFonts w:ascii="Consolas" w:hAnsi="Consolas" w:cs="Consolas"/>
                <w:color w:val="000000"/>
                <w:sz w:val="20"/>
                <w:szCs w:val="20"/>
                <w:shd w:val="clear" w:color="auto" w:fill="D4D4D4"/>
              </w:rPr>
            </w:rPrChange>
          </w:rPr>
          <w:t>Account</w:t>
        </w:r>
      </w:ins>
      <w:ins w:id="7519" w:author="rkbansal" w:date="2020-04-23T00:30:00Z">
        <w:r w:rsidRPr="00CB6CDE">
          <w:rPr>
            <w:rPrChange w:id="7520" w:author="rkbansal" w:date="2020-04-24T21:43:00Z">
              <w:rPr>
                <w:rFonts w:ascii="Consolas" w:hAnsi="Consolas" w:cs="Consolas"/>
                <w:color w:val="000000"/>
                <w:sz w:val="20"/>
                <w:szCs w:val="20"/>
                <w:shd w:val="clear" w:color="auto" w:fill="E8F2FE"/>
              </w:rPr>
            </w:rPrChange>
          </w:rPr>
          <w:t>Mgmt</w:t>
        </w:r>
      </w:ins>
      <w:ins w:id="7521" w:author="rkbansal" w:date="2020-04-24T21:42:00Z">
        <w:r w:rsidR="00CB6CDE" w:rsidRPr="00CB6CDE">
          <w:rPr>
            <w:rPrChange w:id="7522" w:author="rkbansal" w:date="2020-04-24T21:43:00Z">
              <w:rPr>
                <w:rFonts w:ascii="Consolas" w:hAnsi="Consolas" w:cs="Consolas"/>
                <w:color w:val="000000"/>
                <w:sz w:val="20"/>
                <w:szCs w:val="20"/>
                <w:shd w:val="clear" w:color="auto" w:fill="E8F2FE"/>
              </w:rPr>
            </w:rPrChange>
          </w:rPr>
          <w:t>Rest</w:t>
        </w:r>
      </w:ins>
      <w:ins w:id="7523" w:author="rkbansal" w:date="2020-04-23T00:30:00Z">
        <w:r w:rsidRPr="00CB6CDE">
          <w:rPr>
            <w:rPrChange w:id="7524"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525" w:author="rkbansal" w:date="2020-04-23T00:30:00Z"/>
        </w:rPr>
      </w:pPr>
      <w:ins w:id="7526"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527" w:author="rkbansal" w:date="2020-04-23T15:24:00Z"/>
        </w:rPr>
      </w:pPr>
      <w:ins w:id="7528" w:author="rkbansal" w:date="2020-04-23T00:30:00Z">
        <w:r>
          <w:t xml:space="preserve">Enable </w:t>
        </w:r>
        <w:proofErr w:type="spellStart"/>
        <w:r>
          <w:t>JpaRepositories</w:t>
        </w:r>
      </w:ins>
      <w:proofErr w:type="spellEnd"/>
    </w:p>
    <w:p w14:paraId="1217A152" w14:textId="54717A0C" w:rsidR="00457320" w:rsidRDefault="00457320" w:rsidP="00457320">
      <w:pPr>
        <w:pStyle w:val="ListParagraph"/>
        <w:numPr>
          <w:ilvl w:val="1"/>
          <w:numId w:val="74"/>
        </w:numPr>
        <w:rPr>
          <w:ins w:id="7529" w:author="rkbansal" w:date="2020-04-23T15:24:00Z"/>
        </w:rPr>
      </w:pPr>
      <w:ins w:id="7530" w:author="rkbansal" w:date="2020-04-23T15:24:00Z">
        <w:r>
          <w:t>Enable FeignClient to interact with user-mgmt-service, people-mgmt-service</w:t>
        </w:r>
      </w:ins>
      <w:ins w:id="7531" w:author="rkbansal" w:date="2020-04-23T15:25:00Z">
        <w:r>
          <w:t xml:space="preserve">, </w:t>
        </w:r>
      </w:ins>
      <w:ins w:id="7532" w:author="rkbansal" w:date="2020-04-23T15:24:00Z">
        <w:r>
          <w:t>project</w:t>
        </w:r>
      </w:ins>
      <w:ins w:id="7533" w:author="rkbansal" w:date="2020-04-23T15:25:00Z">
        <w:r>
          <w:t>-mgmt-service etc.</w:t>
        </w:r>
      </w:ins>
    </w:p>
    <w:p w14:paraId="0C450F96" w14:textId="1EC13DA8" w:rsidR="002E2790" w:rsidRDefault="002E2790" w:rsidP="002E2790">
      <w:pPr>
        <w:pStyle w:val="ListParagraph"/>
        <w:numPr>
          <w:ilvl w:val="1"/>
          <w:numId w:val="74"/>
        </w:numPr>
        <w:rPr>
          <w:ins w:id="7534" w:author="rkbansal" w:date="2020-05-17T02:31:00Z"/>
        </w:rPr>
      </w:pPr>
      <w:ins w:id="7535" w:author="rkbansal" w:date="2020-04-23T00:30:00Z">
        <w:r>
          <w:t xml:space="preserve">Enable EnableSwagger2 so that we can view the document </w:t>
        </w:r>
        <w:proofErr w:type="spellStart"/>
        <w:r>
          <w:t>api</w:t>
        </w:r>
      </w:ins>
      <w:proofErr w:type="spellEnd"/>
    </w:p>
    <w:p w14:paraId="766723CE" w14:textId="1968D242" w:rsidR="00B76CC6" w:rsidRPr="001A4DA1" w:rsidRDefault="00B76CC6">
      <w:pPr>
        <w:pStyle w:val="ListParagraph"/>
        <w:rPr>
          <w:ins w:id="7536" w:author="rkbansal" w:date="2020-04-23T00:30:00Z"/>
        </w:rPr>
        <w:pPrChange w:id="7537" w:author="rkbansal" w:date="2020-05-17T02:31:00Z">
          <w:pPr>
            <w:pStyle w:val="ListParagraph"/>
            <w:numPr>
              <w:ilvl w:val="1"/>
              <w:numId w:val="74"/>
            </w:numPr>
            <w:ind w:left="1440" w:hanging="360"/>
          </w:pPr>
        </w:pPrChange>
      </w:pPr>
      <w:ins w:id="7538" w:author="rkbansal" w:date="2020-05-17T02:31:00Z">
        <w:r>
          <w:rPr>
            <w:noProof/>
          </w:rPr>
          <w:drawing>
            <wp:inline distT="0" distB="0" distL="0" distR="0" wp14:anchorId="6556F41C" wp14:editId="53DFB09C">
              <wp:extent cx="5886450" cy="31527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86450" cy="3152775"/>
                      </a:xfrm>
                      <a:prstGeom prst="rect">
                        <a:avLst/>
                      </a:prstGeom>
                    </pic:spPr>
                  </pic:pic>
                </a:graphicData>
              </a:graphic>
            </wp:inline>
          </w:drawing>
        </w:r>
      </w:ins>
    </w:p>
    <w:p w14:paraId="5073A76A" w14:textId="1EFB037B" w:rsidR="002E2790" w:rsidRDefault="002E2790" w:rsidP="002E2790">
      <w:pPr>
        <w:rPr>
          <w:ins w:id="7539" w:author="rkbansal" w:date="2020-04-23T00:30:00Z"/>
        </w:rPr>
      </w:pPr>
    </w:p>
    <w:p w14:paraId="5AC3D19C" w14:textId="77777777" w:rsidR="00427475" w:rsidRPr="00DE30DD" w:rsidRDefault="00427475" w:rsidP="00427475">
      <w:pPr>
        <w:pStyle w:val="ListParagraph"/>
        <w:numPr>
          <w:ilvl w:val="0"/>
          <w:numId w:val="74"/>
        </w:numPr>
        <w:rPr>
          <w:ins w:id="7540" w:author="rkbansal" w:date="2020-05-10T16:56:00Z"/>
          <w:bCs/>
        </w:rPr>
      </w:pPr>
      <w:ins w:id="7541"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542" w:author="rkbansal" w:date="2020-04-23T00:30:00Z"/>
        </w:rPr>
      </w:pPr>
      <w:ins w:id="7543"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544" w:author="rkbansal" w:date="2020-05-10T23:26:00Z"/>
          <w:rFonts w:asciiTheme="minorHAnsi" w:hAnsiTheme="minorHAnsi" w:cstheme="minorHAnsi"/>
        </w:rPr>
      </w:pPr>
      <w:ins w:id="7545"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546" w:author="rkbansal" w:date="2020-05-10T23:26:00Z"/>
          <w:rFonts w:asciiTheme="minorHAnsi" w:hAnsiTheme="minorHAnsi" w:cstheme="minorHAnsi"/>
        </w:rPr>
      </w:pPr>
      <w:ins w:id="7547"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548" w:author="rkbansal" w:date="2020-05-10T23:26:00Z"/>
          <w:rFonts w:asciiTheme="minorHAnsi" w:hAnsiTheme="minorHAnsi" w:cstheme="minorHAnsi"/>
        </w:rPr>
      </w:pPr>
      <w:ins w:id="7549"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550" w:author="rkbansal" w:date="2020-05-10T23:26:00Z"/>
          <w:rFonts w:asciiTheme="minorHAnsi" w:hAnsiTheme="minorHAnsi" w:cstheme="minorHAnsi"/>
        </w:rPr>
      </w:pPr>
      <w:ins w:id="7551"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552" w:author="rkbansal" w:date="2020-05-10T23:26:00Z"/>
        </w:rPr>
      </w:pPr>
      <w:ins w:id="7553"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554" w:author="rkbansal" w:date="2020-04-23T00:30:00Z"/>
        </w:rPr>
      </w:pPr>
    </w:p>
    <w:p w14:paraId="5804A99A" w14:textId="57DA2C1E" w:rsidR="00F91C9C" w:rsidRDefault="00F91C9C" w:rsidP="002E2790">
      <w:pPr>
        <w:pStyle w:val="ListParagraph"/>
        <w:numPr>
          <w:ilvl w:val="0"/>
          <w:numId w:val="74"/>
        </w:numPr>
        <w:rPr>
          <w:ins w:id="7555" w:author="rkbansal" w:date="2020-04-25T00:04:00Z"/>
        </w:rPr>
      </w:pPr>
      <w:ins w:id="7556" w:author="rkbansal" w:date="2020-04-24T23:59:00Z">
        <w:r>
          <w:t>Cre</w:t>
        </w:r>
      </w:ins>
      <w:ins w:id="7557" w:author="rkbansal" w:date="2020-04-25T00:00:00Z">
        <w:r>
          <w:t>ate the Donat</w:t>
        </w:r>
      </w:ins>
      <w:ins w:id="7558"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559" w:author="rkbansal" w:date="2020-04-25T00:03:00Z"/>
        </w:rPr>
        <w:pPrChange w:id="7560" w:author="rkbansal" w:date="2020-04-25T00:05:00Z">
          <w:pPr>
            <w:pStyle w:val="ListParagraph"/>
            <w:numPr>
              <w:numId w:val="74"/>
            </w:numPr>
            <w:ind w:hanging="360"/>
          </w:pPr>
        </w:pPrChange>
      </w:pPr>
      <w:ins w:id="7561" w:author="rkbansal" w:date="2020-04-25T00:04:00Z">
        <w:r>
          <w:t>DonationApi interface</w:t>
        </w:r>
      </w:ins>
    </w:p>
    <w:p w14:paraId="1C3BF01D" w14:textId="681F8F41" w:rsidR="00F91C9C" w:rsidRDefault="00F91C9C">
      <w:pPr>
        <w:pStyle w:val="ListParagraph"/>
        <w:rPr>
          <w:ins w:id="7562" w:author="rkbansal" w:date="2020-04-24T23:59:00Z"/>
        </w:rPr>
        <w:pPrChange w:id="7563" w:author="rkbansal" w:date="2020-04-25T00:03:00Z">
          <w:pPr>
            <w:pStyle w:val="ListParagraph"/>
            <w:numPr>
              <w:numId w:val="74"/>
            </w:numPr>
            <w:ind w:hanging="360"/>
          </w:pPr>
        </w:pPrChange>
      </w:pPr>
      <w:ins w:id="7564" w:author="rkbansal" w:date="2020-04-25T00:03:00Z">
        <w:r>
          <w:rPr>
            <w:noProof/>
          </w:rPr>
          <w:drawing>
            <wp:inline distT="0" distB="0" distL="0" distR="0" wp14:anchorId="1DC7A67A" wp14:editId="506BA768">
              <wp:extent cx="9779000" cy="53155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779000" cy="5315585"/>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565" w:author="rkbansal" w:date="2020-04-25T00:13:00Z"/>
        </w:rPr>
      </w:pPr>
      <w:ins w:id="7566" w:author="rkbansal" w:date="2020-04-25T00:04:00Z">
        <w:r>
          <w:t>DonationApiController Class</w:t>
        </w:r>
      </w:ins>
      <w:ins w:id="7567" w:author="rkbansal" w:date="2020-04-25T00:11:00Z">
        <w:r w:rsidR="008B02F4">
          <w:t>: In this class</w:t>
        </w:r>
      </w:ins>
      <w:ins w:id="7568" w:author="rkbansal" w:date="2020-04-25T00:13:00Z">
        <w:r w:rsidR="008B02F4">
          <w:t xml:space="preserve">, when saving donation, </w:t>
        </w:r>
      </w:ins>
      <w:ins w:id="7569" w:author="rkbansal" w:date="2020-04-25T00:11:00Z">
        <w:r w:rsidR="008B02F4">
          <w:t xml:space="preserve">we will </w:t>
        </w:r>
      </w:ins>
      <w:ins w:id="7570" w:author="rkbansal" w:date="2020-04-25T00:13:00Z">
        <w:r w:rsidR="008B02F4">
          <w:t>perform the following activities</w:t>
        </w:r>
      </w:ins>
      <w:ins w:id="7571" w:author="rkbansal" w:date="2020-04-25T00:04:00Z">
        <w:r>
          <w:t>:</w:t>
        </w:r>
      </w:ins>
    </w:p>
    <w:p w14:paraId="4FCB54CB" w14:textId="77777777" w:rsidR="008B02F4" w:rsidRDefault="008B02F4">
      <w:pPr>
        <w:pStyle w:val="ListParagraph"/>
        <w:numPr>
          <w:ilvl w:val="0"/>
          <w:numId w:val="94"/>
        </w:numPr>
        <w:rPr>
          <w:ins w:id="7572" w:author="rkbansal" w:date="2020-04-25T00:13:00Z"/>
        </w:rPr>
        <w:pPrChange w:id="7573" w:author="rkbansal" w:date="2020-04-25T00:13:00Z">
          <w:pPr>
            <w:pStyle w:val="ListParagraph"/>
            <w:numPr>
              <w:numId w:val="93"/>
            </w:numPr>
            <w:ind w:left="1440" w:hanging="360"/>
          </w:pPr>
        </w:pPrChange>
      </w:pPr>
      <w:ins w:id="7574"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575" w:author="rkbansal" w:date="2020-04-25T00:13:00Z"/>
        </w:rPr>
        <w:pPrChange w:id="7576" w:author="rkbansal" w:date="2020-04-25T00:13:00Z">
          <w:pPr>
            <w:pStyle w:val="ListParagraph"/>
            <w:numPr>
              <w:numId w:val="93"/>
            </w:numPr>
            <w:ind w:left="1440" w:hanging="360"/>
          </w:pPr>
        </w:pPrChange>
      </w:pPr>
      <w:ins w:id="7577" w:author="rkbansal" w:date="2020-04-25T00:13:00Z">
        <w:r>
          <w:t>Validate the project exists.</w:t>
        </w:r>
      </w:ins>
    </w:p>
    <w:p w14:paraId="56468B37" w14:textId="77777777" w:rsidR="008B02F4" w:rsidRDefault="008B02F4">
      <w:pPr>
        <w:pStyle w:val="ListParagraph"/>
        <w:numPr>
          <w:ilvl w:val="0"/>
          <w:numId w:val="94"/>
        </w:numPr>
        <w:rPr>
          <w:ins w:id="7578" w:author="rkbansal" w:date="2020-04-25T00:13:00Z"/>
        </w:rPr>
        <w:pPrChange w:id="7579" w:author="rkbansal" w:date="2020-04-25T00:13:00Z">
          <w:pPr>
            <w:pStyle w:val="ListParagraph"/>
            <w:numPr>
              <w:numId w:val="93"/>
            </w:numPr>
            <w:ind w:left="1440" w:hanging="360"/>
          </w:pPr>
        </w:pPrChange>
      </w:pPr>
      <w:ins w:id="7580"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581" w:author="rkbansal" w:date="2020-04-25T00:13:00Z"/>
        </w:rPr>
        <w:pPrChange w:id="7582" w:author="rkbansal" w:date="2020-04-25T00:13:00Z">
          <w:pPr>
            <w:pStyle w:val="ListParagraph"/>
            <w:numPr>
              <w:numId w:val="93"/>
            </w:numPr>
            <w:ind w:left="1440" w:hanging="360"/>
          </w:pPr>
        </w:pPrChange>
      </w:pPr>
      <w:ins w:id="7583"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584" w:author="rkbansal" w:date="2020-04-25T00:13:00Z"/>
        </w:rPr>
        <w:pPrChange w:id="7585" w:author="rkbansal" w:date="2020-04-25T00:13:00Z">
          <w:pPr>
            <w:pStyle w:val="ListParagraph"/>
            <w:numPr>
              <w:numId w:val="93"/>
            </w:numPr>
            <w:ind w:left="1440" w:hanging="360"/>
          </w:pPr>
        </w:pPrChange>
      </w:pPr>
      <w:ins w:id="7586" w:author="rkbansal" w:date="2020-04-25T00:13:00Z">
        <w:r>
          <w:t>Saving the donation.</w:t>
        </w:r>
      </w:ins>
    </w:p>
    <w:p w14:paraId="61493035" w14:textId="77777777" w:rsidR="008B02F4" w:rsidRDefault="008B02F4">
      <w:pPr>
        <w:pStyle w:val="ListParagraph"/>
        <w:ind w:left="924"/>
        <w:rPr>
          <w:ins w:id="7587" w:author="rkbansal" w:date="2020-04-25T00:06:00Z"/>
        </w:rPr>
        <w:pPrChange w:id="7588" w:author="rkbansal" w:date="2020-04-25T00:13:00Z">
          <w:pPr>
            <w:pStyle w:val="ListParagraph"/>
            <w:numPr>
              <w:numId w:val="93"/>
            </w:numPr>
            <w:ind w:left="924" w:hanging="357"/>
          </w:pPr>
        </w:pPrChange>
      </w:pPr>
    </w:p>
    <w:p w14:paraId="1789CD61" w14:textId="2A3F4DEA" w:rsidR="00777103" w:rsidRDefault="00BB2A58">
      <w:pPr>
        <w:pStyle w:val="ListParagraph"/>
        <w:ind w:left="924"/>
        <w:rPr>
          <w:ins w:id="7589" w:author="rkbansal" w:date="2020-04-25T00:04:00Z"/>
        </w:rPr>
        <w:pPrChange w:id="7590" w:author="rkbansal" w:date="2020-04-25T00:06:00Z">
          <w:pPr>
            <w:pStyle w:val="ListParagraph"/>
            <w:numPr>
              <w:numId w:val="74"/>
            </w:numPr>
            <w:ind w:hanging="360"/>
          </w:pPr>
        </w:pPrChange>
      </w:pPr>
      <w:ins w:id="7591" w:author="rkbansal" w:date="2020-04-25T00:10:00Z">
        <w:r>
          <w:rPr>
            <w:noProof/>
          </w:rPr>
          <w:drawing>
            <wp:inline distT="0" distB="0" distL="0" distR="0" wp14:anchorId="599CCBB8" wp14:editId="526A9CE9">
              <wp:extent cx="9779000" cy="53733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79000" cy="5373370"/>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592" w:author="rkbansal" w:date="2020-04-25T00:15:00Z"/>
        </w:rPr>
      </w:pPr>
      <w:ins w:id="7593" w:author="rkbansal" w:date="2020-04-25T00:14:00Z">
        <w:r>
          <w:t xml:space="preserve">Create the </w:t>
        </w:r>
        <w:proofErr w:type="spellStart"/>
        <w:r w:rsidR="008551B3">
          <w:t>Expense</w:t>
        </w:r>
        <w:r>
          <w:t>Api</w:t>
        </w:r>
        <w:proofErr w:type="spellEnd"/>
        <w:r>
          <w:t xml:space="preserve"> and </w:t>
        </w:r>
        <w:proofErr w:type="spellStart"/>
        <w:r w:rsidR="008551B3">
          <w:t>Expense</w:t>
        </w:r>
        <w:r>
          <w:t>ApiController</w:t>
        </w:r>
        <w:proofErr w:type="spellEnd"/>
        <w:r>
          <w:t xml:space="preserve"> Class</w:t>
        </w:r>
      </w:ins>
    </w:p>
    <w:p w14:paraId="35FF4CBC" w14:textId="16C3E643" w:rsidR="00B058FC" w:rsidRDefault="00322D86" w:rsidP="000E3BFB">
      <w:pPr>
        <w:pStyle w:val="ListParagraph"/>
        <w:numPr>
          <w:ilvl w:val="0"/>
          <w:numId w:val="93"/>
        </w:numPr>
        <w:ind w:left="924" w:hanging="357"/>
        <w:rPr>
          <w:ins w:id="7594" w:author="rkbansal" w:date="2020-04-25T00:15:00Z"/>
        </w:rPr>
      </w:pPr>
      <w:proofErr w:type="spellStart"/>
      <w:ins w:id="7595" w:author="rkbansal" w:date="2020-04-25T00:15:00Z">
        <w:r>
          <w:t>ExpenseApi</w:t>
        </w:r>
        <w:proofErr w:type="spellEnd"/>
      </w:ins>
    </w:p>
    <w:p w14:paraId="746555DA" w14:textId="5A54C4C4" w:rsidR="00DE67C1" w:rsidRDefault="00AA49A4">
      <w:pPr>
        <w:pStyle w:val="ListParagraph"/>
        <w:ind w:left="924"/>
        <w:rPr>
          <w:ins w:id="7596" w:author="rkbansal" w:date="2020-04-25T00:14:00Z"/>
        </w:rPr>
        <w:pPrChange w:id="7597" w:author="rkbansal" w:date="2020-04-25T00:15:00Z">
          <w:pPr>
            <w:pStyle w:val="ListParagraph"/>
            <w:numPr>
              <w:numId w:val="74"/>
            </w:numPr>
            <w:ind w:hanging="360"/>
          </w:pPr>
        </w:pPrChange>
      </w:pPr>
      <w:ins w:id="7598" w:author="rkbansal" w:date="2020-04-25T00:18:00Z">
        <w:r>
          <w:rPr>
            <w:noProof/>
          </w:rPr>
          <w:drawing>
            <wp:inline distT="0" distB="0" distL="0" distR="0" wp14:anchorId="010D79C9" wp14:editId="7A96525C">
              <wp:extent cx="9779000" cy="5386705"/>
              <wp:effectExtent l="0" t="0" r="0" b="444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779000" cy="5386705"/>
                      </a:xfrm>
                      <a:prstGeom prst="rect">
                        <a:avLst/>
                      </a:prstGeom>
                    </pic:spPr>
                  </pic:pic>
                </a:graphicData>
              </a:graphic>
            </wp:inline>
          </w:drawing>
        </w:r>
      </w:ins>
    </w:p>
    <w:p w14:paraId="5C0D2A75" w14:textId="77777777" w:rsidR="00936044" w:rsidRDefault="00936044">
      <w:pPr>
        <w:pStyle w:val="ListParagraph"/>
        <w:ind w:left="924"/>
        <w:rPr>
          <w:ins w:id="7599" w:author="rkbansal" w:date="2020-04-25T00:19:00Z"/>
        </w:rPr>
        <w:pPrChange w:id="7600"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601" w:author="rkbansal" w:date="2020-04-25T00:19:00Z"/>
        </w:rPr>
      </w:pPr>
      <w:proofErr w:type="spellStart"/>
      <w:ins w:id="7602" w:author="rkbansal" w:date="2020-04-25T00:19:00Z">
        <w:r>
          <w:t>ExpenseApiController</w:t>
        </w:r>
        <w:proofErr w:type="spellEnd"/>
        <w:r>
          <w:t xml:space="preserve"> Class: during the saving expense, validating the project.</w:t>
        </w:r>
      </w:ins>
    </w:p>
    <w:p w14:paraId="6547A44E" w14:textId="0AE90F3E" w:rsidR="00345C3C" w:rsidRDefault="00FB6D30">
      <w:pPr>
        <w:pStyle w:val="ListParagraph"/>
        <w:ind w:left="924"/>
        <w:rPr>
          <w:ins w:id="7603" w:author="rkbansal" w:date="2020-04-25T00:19:00Z"/>
        </w:rPr>
        <w:pPrChange w:id="7604" w:author="rkbansal" w:date="2020-04-25T00:19:00Z">
          <w:pPr>
            <w:pStyle w:val="ListParagraph"/>
            <w:numPr>
              <w:numId w:val="93"/>
            </w:numPr>
            <w:ind w:left="924" w:hanging="357"/>
          </w:pPr>
        </w:pPrChange>
      </w:pPr>
      <w:ins w:id="7605" w:author="rkbansal" w:date="2020-04-25T00:21:00Z">
        <w:r>
          <w:rPr>
            <w:noProof/>
          </w:rPr>
          <w:lastRenderedPageBreak/>
          <w:drawing>
            <wp:inline distT="0" distB="0" distL="0" distR="0" wp14:anchorId="29FA79B1" wp14:editId="4A232680">
              <wp:extent cx="9779000" cy="535051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779000" cy="5350510"/>
                      </a:xfrm>
                      <a:prstGeom prst="rect">
                        <a:avLst/>
                      </a:prstGeom>
                    </pic:spPr>
                  </pic:pic>
                </a:graphicData>
              </a:graphic>
            </wp:inline>
          </w:drawing>
        </w:r>
      </w:ins>
    </w:p>
    <w:p w14:paraId="1D0664BB" w14:textId="77777777" w:rsidR="00345C3C" w:rsidRDefault="00345C3C">
      <w:pPr>
        <w:pStyle w:val="ListParagraph"/>
        <w:rPr>
          <w:ins w:id="7606" w:author="rkbansal" w:date="2020-04-25T00:19:00Z"/>
        </w:rPr>
        <w:pPrChange w:id="7607"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608" w:author="rkbansal" w:date="2020-04-23T16:05:00Z"/>
        </w:rPr>
      </w:pPr>
      <w:ins w:id="7609" w:author="rkbansal" w:date="2020-04-23T15:56:00Z">
        <w:r>
          <w:t>Create the feign client to i</w:t>
        </w:r>
      </w:ins>
      <w:ins w:id="7610" w:author="rkbansal" w:date="2020-04-23T15:57:00Z">
        <w:r>
          <w:t>nteract with people-mgmt-service and project-mgmt-service</w:t>
        </w:r>
      </w:ins>
      <w:ins w:id="7611" w:author="rkbansal" w:date="2020-04-23T16:04:00Z">
        <w:r w:rsidR="003316E2">
          <w:t>.</w:t>
        </w:r>
      </w:ins>
    </w:p>
    <w:p w14:paraId="09DDE2DF" w14:textId="77777777" w:rsidR="00BF2CFA" w:rsidRDefault="00BF2CFA">
      <w:pPr>
        <w:pStyle w:val="ListParagraph"/>
        <w:rPr>
          <w:ins w:id="7612" w:author="rkbansal" w:date="2020-04-23T15:57:00Z"/>
        </w:rPr>
        <w:pPrChange w:id="7613"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614" w:author="rkbansal" w:date="2020-04-23T16:01:00Z"/>
        </w:rPr>
        <w:pPrChange w:id="7615" w:author="rkbansal" w:date="2020-04-23T16:02:00Z">
          <w:pPr>
            <w:ind w:left="720"/>
          </w:pPr>
        </w:pPrChange>
      </w:pPr>
      <w:ins w:id="7616" w:author="rkbansal" w:date="2020-04-23T16:01:00Z">
        <w:r>
          <w:t>PeopleMgmtServiceClient</w:t>
        </w:r>
      </w:ins>
    </w:p>
    <w:p w14:paraId="23434ACD" w14:textId="60A6CFEC" w:rsidR="004433F9" w:rsidRDefault="004433F9">
      <w:pPr>
        <w:ind w:left="720"/>
        <w:rPr>
          <w:ins w:id="7617" w:author="rkbansal" w:date="2020-04-23T15:56:00Z"/>
        </w:rPr>
        <w:pPrChange w:id="7618" w:author="rkbansal" w:date="2020-04-23T16:01:00Z">
          <w:pPr>
            <w:pStyle w:val="ListParagraph"/>
            <w:numPr>
              <w:numId w:val="74"/>
            </w:numPr>
            <w:ind w:hanging="360"/>
          </w:pPr>
        </w:pPrChange>
      </w:pPr>
      <w:ins w:id="7619"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620" w:author="rkbansal" w:date="2020-04-23T16:03:00Z"/>
        </w:rPr>
      </w:pPr>
      <w:ins w:id="7621" w:author="rkbansal" w:date="2020-04-23T16:02:00Z">
        <w:r>
          <w:t>P</w:t>
        </w:r>
      </w:ins>
      <w:ins w:id="7622" w:author="rkbansal" w:date="2020-04-23T16:03:00Z">
        <w:r w:rsidR="00C810B8">
          <w:t>roject</w:t>
        </w:r>
      </w:ins>
      <w:ins w:id="7623" w:author="rkbansal" w:date="2020-04-23T16:02:00Z">
        <w:r>
          <w:t>MgmtServiceClient</w:t>
        </w:r>
      </w:ins>
    </w:p>
    <w:p w14:paraId="1B1B3A42" w14:textId="568A62E3" w:rsidR="00631E31" w:rsidRDefault="00631E31">
      <w:pPr>
        <w:pStyle w:val="ListParagraph"/>
        <w:ind w:left="924"/>
        <w:rPr>
          <w:ins w:id="7624" w:author="rkbansal" w:date="2020-04-23T16:02:00Z"/>
        </w:rPr>
        <w:pPrChange w:id="7625" w:author="rkbansal" w:date="2020-04-23T16:03:00Z">
          <w:pPr>
            <w:pStyle w:val="ListParagraph"/>
            <w:numPr>
              <w:numId w:val="92"/>
            </w:numPr>
            <w:ind w:left="924" w:hanging="357"/>
          </w:pPr>
        </w:pPrChange>
      </w:pPr>
      <w:ins w:id="7626"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077200" cy="1590675"/>
                      </a:xfrm>
                      <a:prstGeom prst="rect">
                        <a:avLst/>
                      </a:prstGeom>
                    </pic:spPr>
                  </pic:pic>
                </a:graphicData>
              </a:graphic>
            </wp:inline>
          </w:drawing>
        </w:r>
      </w:ins>
    </w:p>
    <w:p w14:paraId="4317FD30" w14:textId="77777777" w:rsidR="00DD012D" w:rsidRDefault="00DD012D">
      <w:pPr>
        <w:pStyle w:val="ListParagraph"/>
        <w:rPr>
          <w:ins w:id="7627" w:author="rkbansal" w:date="2020-04-23T16:02:00Z"/>
        </w:rPr>
        <w:pPrChange w:id="7628"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629" w:author="rkbansal" w:date="2020-04-25T16:59:00Z"/>
        </w:rPr>
      </w:pPr>
      <w:ins w:id="7630"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7631" w:author="rkbansal" w:date="2020-04-25T16:59:00Z"/>
        </w:rPr>
      </w:pPr>
      <w:ins w:id="7632" w:author="rkbansal" w:date="2020-04-25T16:59:00Z">
        <w:r w:rsidRPr="004B0C5B">
          <w:rPr>
            <w:b/>
            <w:bCs/>
          </w:rPr>
          <w:t xml:space="preserve">EntityNotFoundException : </w:t>
        </w:r>
        <w:r>
          <w:t>While interacting with people-mgmt-service and project-mgmt-service</w:t>
        </w:r>
      </w:ins>
      <w:ins w:id="7633" w:author="rkbansal" w:date="2020-04-25T17:00:00Z">
        <w:r w:rsidR="00EE11FF">
          <w:t xml:space="preserve"> to validate the entity</w:t>
        </w:r>
      </w:ins>
      <w:ins w:id="7634" w:author="rkbansal" w:date="2020-04-25T16:59:00Z">
        <w:r>
          <w:t xml:space="preserve"> using feign client, EntityNotFoundException class (created in common-service) can be thrown if entity not present in database which is handled in </w:t>
        </w:r>
        <w:proofErr w:type="spellStart"/>
        <w:r>
          <w:t>RestExceptionHandler</w:t>
        </w:r>
        <w:proofErr w:type="spellEnd"/>
        <w:r>
          <w:t xml:space="preserve">(created in common-service), But we are not able to catch this EntityNotFoundException exception from caller microservice as it throws FeignException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635" w:author="rkbansal" w:date="2020-04-25T16:59:00Z"/>
        </w:rPr>
      </w:pPr>
      <w:proofErr w:type="spellStart"/>
      <w:ins w:id="7636" w:author="rkbansal" w:date="2020-04-25T16:59:00Z">
        <w:r>
          <w:rPr>
            <w:b/>
            <w:bCs/>
          </w:rPr>
          <w:t>StatusNotFoundException</w:t>
        </w:r>
        <w:proofErr w:type="spellEnd"/>
        <w:r>
          <w:rPr>
            <w:b/>
            <w:bCs/>
          </w:rPr>
          <w:t>:</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637" w:author="rkbansal" w:date="2020-04-25T16:59:00Z"/>
        </w:rPr>
      </w:pPr>
      <w:proofErr w:type="spellStart"/>
      <w:ins w:id="7638" w:author="rkbansal" w:date="2020-04-25T16:59:00Z">
        <w:r>
          <w:t>RestExceptionHandler</w:t>
        </w:r>
        <w:proofErr w:type="spellEnd"/>
        <w:r>
          <w:t xml:space="preserve">(created in common-service). </w:t>
        </w:r>
      </w:ins>
    </w:p>
    <w:p w14:paraId="3EAD105B" w14:textId="77777777" w:rsidR="00DF29AC" w:rsidRDefault="00DF29AC">
      <w:pPr>
        <w:pStyle w:val="ListParagraph"/>
        <w:rPr>
          <w:ins w:id="7639" w:author="rkbansal" w:date="2020-04-25T16:59:00Z"/>
        </w:rPr>
        <w:pPrChange w:id="7640"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641" w:author="rkbansal" w:date="2020-04-24T21:47:00Z"/>
        </w:rPr>
      </w:pPr>
      <w:ins w:id="7642" w:author="rkbansal" w:date="2020-04-23T15:52:00Z">
        <w:r>
          <w:t xml:space="preserve">Create the </w:t>
        </w:r>
      </w:ins>
      <w:proofErr w:type="spellStart"/>
      <w:ins w:id="7643" w:author="rkbansal" w:date="2020-04-23T15:54:00Z">
        <w:r w:rsidRPr="0048480A">
          <w:rPr>
            <w:b/>
            <w:bCs/>
            <w:rPrChange w:id="7644" w:author="rkbansal" w:date="2020-04-23T15:56:00Z">
              <w:rPr/>
            </w:rPrChange>
          </w:rPr>
          <w:t>RequestValidator</w:t>
        </w:r>
        <w:proofErr w:type="spellEnd"/>
        <w:r>
          <w:t xml:space="preserve"> to validate the donation and expense request where we will validate the donor</w:t>
        </w:r>
      </w:ins>
      <w:ins w:id="7645" w:author="rkbansal" w:date="2020-04-23T15:55:00Z">
        <w:r>
          <w:t xml:space="preserve"> and project</w:t>
        </w:r>
      </w:ins>
      <w:ins w:id="7646" w:author="rkbansal" w:date="2020-04-23T15:54:00Z">
        <w:r>
          <w:t xml:space="preserve"> </w:t>
        </w:r>
      </w:ins>
      <w:ins w:id="7647" w:author="rkbansal" w:date="2020-04-23T15:55:00Z">
        <w:r>
          <w:t>by invoking the people-mgmt-service and project-mgmt</w:t>
        </w:r>
      </w:ins>
      <w:ins w:id="7648" w:author="rkbansal" w:date="2020-04-23T15:56:00Z">
        <w:r>
          <w:t>-service using feign client.</w:t>
        </w:r>
      </w:ins>
      <w:ins w:id="7649" w:author="rkbansal" w:date="2020-04-23T15:55:00Z">
        <w:r>
          <w:t xml:space="preserve"> </w:t>
        </w:r>
      </w:ins>
      <w:ins w:id="7650" w:author="rkbansal" w:date="2020-04-23T15:54:00Z">
        <w:r>
          <w:t xml:space="preserve"> </w:t>
        </w:r>
      </w:ins>
    </w:p>
    <w:p w14:paraId="01DA43B2" w14:textId="7A4F77FB" w:rsidR="007B013D" w:rsidRDefault="00B541CF">
      <w:pPr>
        <w:pStyle w:val="ListParagraph"/>
        <w:rPr>
          <w:ins w:id="7651" w:author="rkbansal" w:date="2020-04-23T15:56:00Z"/>
        </w:rPr>
        <w:pPrChange w:id="7652" w:author="rkbansal" w:date="2020-04-24T21:47:00Z">
          <w:pPr>
            <w:pStyle w:val="ListParagraph"/>
            <w:numPr>
              <w:numId w:val="74"/>
            </w:numPr>
            <w:ind w:hanging="360"/>
          </w:pPr>
        </w:pPrChange>
      </w:pPr>
      <w:ins w:id="7653" w:author="rkbansal" w:date="2020-04-25T16:56:00Z">
        <w:r>
          <w:rPr>
            <w:noProof/>
          </w:rPr>
          <w:lastRenderedPageBreak/>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654" w:author="rkbansal" w:date="2020-04-24T23:30:00Z"/>
        </w:rPr>
      </w:pPr>
      <w:proofErr w:type="spellStart"/>
      <w:ins w:id="7655" w:author="rkbansal" w:date="2020-04-24T23:31:00Z">
        <w:r>
          <w:t>Donation</w:t>
        </w:r>
      </w:ins>
      <w:ins w:id="7656" w:author="rkbansal" w:date="2020-04-24T23:30:00Z">
        <w:r>
          <w:t>RequestValidator</w:t>
        </w:r>
        <w:proofErr w:type="spellEnd"/>
        <w:r>
          <w:t xml:space="preserve"> </w:t>
        </w:r>
      </w:ins>
      <w:ins w:id="7657" w:author="rkbansal" w:date="2020-04-24T23:31:00Z">
        <w:r>
          <w:t>i</w:t>
        </w:r>
      </w:ins>
      <w:ins w:id="7658" w:author="rkbansal" w:date="2020-04-24T23:30:00Z">
        <w:r>
          <w:t>mplement</w:t>
        </w:r>
      </w:ins>
      <w:ins w:id="7659" w:author="rkbansal" w:date="2020-04-24T23:31:00Z">
        <w:r>
          <w:t xml:space="preserve">s </w:t>
        </w:r>
        <w:proofErr w:type="spellStart"/>
        <w:r>
          <w:t>RequestValidator</w:t>
        </w:r>
        <w:proofErr w:type="spellEnd"/>
        <w:r>
          <w:t xml:space="preserve"> where we are validating the </w:t>
        </w:r>
      </w:ins>
      <w:ins w:id="7660" w:author="rkbansal" w:date="2020-04-24T23:32:00Z">
        <w:r>
          <w:t>donation request</w:t>
        </w:r>
      </w:ins>
      <w:ins w:id="7661" w:author="rkbansal" w:date="2020-04-24T23:30:00Z">
        <w:r>
          <w:t>:</w:t>
        </w:r>
      </w:ins>
    </w:p>
    <w:p w14:paraId="126CA1B6" w14:textId="29E9C985" w:rsidR="00416449" w:rsidRDefault="00FE1775">
      <w:pPr>
        <w:pStyle w:val="ListParagraph"/>
        <w:rPr>
          <w:ins w:id="7662" w:author="rkbansal" w:date="2020-04-23T15:52:00Z"/>
        </w:rPr>
        <w:pPrChange w:id="7663" w:author="rkbansal" w:date="2020-04-23T15:56:00Z">
          <w:pPr>
            <w:pStyle w:val="ListParagraph"/>
            <w:numPr>
              <w:numId w:val="74"/>
            </w:numPr>
            <w:ind w:hanging="360"/>
          </w:pPr>
        </w:pPrChange>
      </w:pPr>
      <w:ins w:id="7664"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665" w:author="rkbansal" w:date="2020-04-24T23:32:00Z"/>
        </w:rPr>
      </w:pPr>
      <w:proofErr w:type="spellStart"/>
      <w:ins w:id="7666" w:author="rkbansal" w:date="2020-04-24T23:32:00Z">
        <w:r>
          <w:t>ExpenseRequestValidator</w:t>
        </w:r>
        <w:proofErr w:type="spellEnd"/>
        <w:r>
          <w:t xml:space="preserve"> implements </w:t>
        </w:r>
        <w:proofErr w:type="spellStart"/>
        <w:r>
          <w:t>RequestValidator</w:t>
        </w:r>
        <w:proofErr w:type="spellEnd"/>
        <w:r>
          <w:t xml:space="preserve"> where we are validating the donation request:</w:t>
        </w:r>
      </w:ins>
    </w:p>
    <w:p w14:paraId="1629F080" w14:textId="77777777" w:rsidR="00374EBA" w:rsidRDefault="00374EBA" w:rsidP="00BF719C">
      <w:pPr>
        <w:pStyle w:val="ListParagraph"/>
        <w:rPr>
          <w:ins w:id="7667" w:author="rkbansal" w:date="2020-04-24T23:32:00Z"/>
        </w:rPr>
      </w:pPr>
    </w:p>
    <w:p w14:paraId="5ACEB08E" w14:textId="6AEC1760" w:rsidR="00BF719C" w:rsidRDefault="00374EBA">
      <w:pPr>
        <w:pStyle w:val="ListParagraph"/>
        <w:rPr>
          <w:ins w:id="7668" w:author="rkbansal" w:date="2020-04-24T23:32:00Z"/>
        </w:rPr>
        <w:pPrChange w:id="7669" w:author="rkbansal" w:date="2020-04-24T23:32:00Z">
          <w:pPr>
            <w:pStyle w:val="ListParagraph"/>
            <w:numPr>
              <w:numId w:val="74"/>
            </w:numPr>
            <w:ind w:hanging="360"/>
          </w:pPr>
        </w:pPrChange>
      </w:pPr>
      <w:ins w:id="7670"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671" w:author="rkbansal" w:date="2020-04-24T23:35:00Z"/>
        </w:rPr>
      </w:pPr>
      <w:ins w:id="7672" w:author="rkbansal" w:date="2020-04-24T23:34:00Z">
        <w:r>
          <w:t>Create DonorCreator clas</w:t>
        </w:r>
      </w:ins>
      <w:ins w:id="7673" w:author="rkbansal" w:date="2020-04-24T23:35:00Z">
        <w:r>
          <w:t>s to create the donor by invoking the people-mgmt-service using feign client.</w:t>
        </w:r>
      </w:ins>
    </w:p>
    <w:p w14:paraId="6F9817DC" w14:textId="605B528A" w:rsidR="00C720DC" w:rsidRDefault="006720E3">
      <w:pPr>
        <w:pStyle w:val="ListParagraph"/>
        <w:rPr>
          <w:ins w:id="7674" w:author="rkbansal" w:date="2020-04-24T23:34:00Z"/>
        </w:rPr>
        <w:pPrChange w:id="7675" w:author="rkbansal" w:date="2020-04-24T23:35:00Z">
          <w:pPr>
            <w:pStyle w:val="ListParagraph"/>
            <w:numPr>
              <w:numId w:val="74"/>
            </w:numPr>
            <w:ind w:hanging="360"/>
          </w:pPr>
        </w:pPrChange>
      </w:pPr>
      <w:ins w:id="7676"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57950" cy="2924175"/>
                      </a:xfrm>
                      <a:prstGeom prst="rect">
                        <a:avLst/>
                      </a:prstGeom>
                    </pic:spPr>
                  </pic:pic>
                </a:graphicData>
              </a:graphic>
            </wp:inline>
          </w:drawing>
        </w:r>
      </w:ins>
      <w:ins w:id="7677" w:author="rkbansal" w:date="2020-04-24T23:34:00Z">
        <w:r w:rsidR="00C720DC">
          <w:t xml:space="preserve"> </w:t>
        </w:r>
      </w:ins>
    </w:p>
    <w:p w14:paraId="17CA33FA" w14:textId="4576EA50" w:rsidR="002E2790" w:rsidRDefault="004741B8" w:rsidP="002E2790">
      <w:pPr>
        <w:pStyle w:val="ListParagraph"/>
        <w:numPr>
          <w:ilvl w:val="0"/>
          <w:numId w:val="74"/>
        </w:numPr>
        <w:rPr>
          <w:ins w:id="7678" w:author="rkbansal" w:date="2020-04-25T00:24:00Z"/>
        </w:rPr>
      </w:pPr>
      <w:proofErr w:type="spellStart"/>
      <w:ins w:id="7679" w:author="rkbansal" w:date="2020-04-25T00:23:00Z">
        <w:r>
          <w:t>Donation</w:t>
        </w:r>
      </w:ins>
      <w:ins w:id="7680" w:author="rkbansal" w:date="2020-04-23T00:30:00Z">
        <w:r w:rsidR="002E2790">
          <w:t>Service</w:t>
        </w:r>
      </w:ins>
      <w:proofErr w:type="spellEnd"/>
      <w:ins w:id="7681" w:author="rkbansal" w:date="2020-04-25T00:24:00Z">
        <w:r w:rsidR="00C163DA">
          <w:t xml:space="preserve"> and </w:t>
        </w:r>
        <w:proofErr w:type="spellStart"/>
        <w:r w:rsidR="00C163DA">
          <w:t>DonationServiceImpl</w:t>
        </w:r>
        <w:proofErr w:type="spellEnd"/>
        <w:r w:rsidR="00C163DA">
          <w:t xml:space="preserve"> Class</w:t>
        </w:r>
      </w:ins>
      <w:ins w:id="7682"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7683" w:author="rkbansal" w:date="2020-04-23T00:30:00Z"/>
        </w:rPr>
        <w:pPrChange w:id="7684" w:author="rkbansal" w:date="2020-04-25T00:24:00Z">
          <w:pPr>
            <w:pStyle w:val="ListParagraph"/>
            <w:numPr>
              <w:numId w:val="74"/>
            </w:numPr>
            <w:ind w:hanging="360"/>
          </w:pPr>
        </w:pPrChange>
      </w:pPr>
      <w:ins w:id="7685" w:author="rkbansal" w:date="2020-04-25T01:33:00Z">
        <w:r>
          <w:t xml:space="preserve"> </w:t>
        </w:r>
      </w:ins>
      <w:proofErr w:type="spellStart"/>
      <w:ins w:id="7686" w:author="rkbansal" w:date="2020-04-25T17:01:00Z">
        <w:r w:rsidR="00B941C9">
          <w:t>DonationService</w:t>
        </w:r>
        <w:proofErr w:type="spellEnd"/>
        <w:r w:rsidR="00B941C9">
          <w:t xml:space="preserve"> interface</w:t>
        </w:r>
      </w:ins>
    </w:p>
    <w:p w14:paraId="4338B5F1" w14:textId="11CC12F2" w:rsidR="002E2790" w:rsidRDefault="009E11CB" w:rsidP="002E2790">
      <w:pPr>
        <w:pStyle w:val="ListParagraph"/>
        <w:rPr>
          <w:ins w:id="7687" w:author="rkbansal" w:date="2020-04-23T00:30:00Z"/>
        </w:rPr>
      </w:pPr>
      <w:ins w:id="7688"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7689" w:author="rkbansal" w:date="2020-04-25T17:05:00Z"/>
        </w:rPr>
      </w:pPr>
      <w:proofErr w:type="spellStart"/>
      <w:ins w:id="7690" w:author="rkbansal" w:date="2020-04-25T17:01:00Z">
        <w:r>
          <w:t>DonationServiceImpl</w:t>
        </w:r>
        <w:proofErr w:type="spellEnd"/>
        <w:r>
          <w:t xml:space="preserve"> interface</w:t>
        </w:r>
      </w:ins>
    </w:p>
    <w:p w14:paraId="6761D865" w14:textId="53345435" w:rsidR="005C19BB" w:rsidRDefault="005C19BB">
      <w:pPr>
        <w:pStyle w:val="ListParagraph"/>
        <w:ind w:left="924"/>
        <w:rPr>
          <w:ins w:id="7691" w:author="rkbansal" w:date="2020-04-25T17:05:00Z"/>
        </w:rPr>
        <w:pPrChange w:id="7692" w:author="rkbansal" w:date="2020-04-25T17:05:00Z">
          <w:pPr>
            <w:pStyle w:val="ListParagraph"/>
            <w:numPr>
              <w:numId w:val="92"/>
            </w:numPr>
            <w:ind w:left="1440" w:hanging="360"/>
          </w:pPr>
        </w:pPrChange>
      </w:pPr>
      <w:ins w:id="7693"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7694" w:author="rkbansal" w:date="2020-04-25T17:02:00Z"/>
        </w:rPr>
        <w:pPrChange w:id="7695" w:author="rkbansal" w:date="2020-04-25T17:05:00Z">
          <w:pPr>
            <w:pStyle w:val="ListParagraph"/>
            <w:numPr>
              <w:numId w:val="92"/>
            </w:numPr>
            <w:ind w:left="1440" w:hanging="360"/>
          </w:pPr>
        </w:pPrChange>
      </w:pPr>
    </w:p>
    <w:p w14:paraId="5BD928A3" w14:textId="77777777" w:rsidR="008E38E6" w:rsidRDefault="008E38E6">
      <w:pPr>
        <w:rPr>
          <w:ins w:id="7696" w:author="rkbansal" w:date="2020-04-25T15:16:00Z"/>
        </w:rPr>
        <w:pPrChange w:id="7697"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7698" w:author="rkbansal" w:date="2020-04-25T17:06:00Z"/>
        </w:rPr>
      </w:pPr>
      <w:proofErr w:type="spellStart"/>
      <w:ins w:id="7699" w:author="rkbansal" w:date="2020-04-25T17:02:00Z">
        <w:r>
          <w:t>Expense</w:t>
        </w:r>
      </w:ins>
      <w:ins w:id="7700" w:author="rkbansal" w:date="2020-04-25T17:01:00Z">
        <w:r w:rsidR="00FA27C3">
          <w:t>Service</w:t>
        </w:r>
        <w:proofErr w:type="spellEnd"/>
        <w:r w:rsidR="00FA27C3">
          <w:t xml:space="preserve"> and </w:t>
        </w:r>
      </w:ins>
      <w:proofErr w:type="spellStart"/>
      <w:ins w:id="7701" w:author="rkbansal" w:date="2020-04-25T17:02:00Z">
        <w:r>
          <w:t>Expense</w:t>
        </w:r>
      </w:ins>
      <w:ins w:id="7702" w:author="rkbansal" w:date="2020-04-25T17:01:00Z">
        <w:r w:rsidR="00FA27C3">
          <w:t>ServiceImpl</w:t>
        </w:r>
        <w:proofErr w:type="spellEnd"/>
        <w:r w:rsidR="00FA27C3">
          <w:t xml:space="preserve"> Class should be exposed as following:</w:t>
        </w:r>
      </w:ins>
    </w:p>
    <w:p w14:paraId="54480862" w14:textId="07EADBE2" w:rsidR="00F3115D" w:rsidRDefault="00F3115D" w:rsidP="005C19BB">
      <w:pPr>
        <w:pStyle w:val="ListParagraph"/>
        <w:numPr>
          <w:ilvl w:val="0"/>
          <w:numId w:val="92"/>
        </w:numPr>
        <w:ind w:left="924" w:hanging="357"/>
        <w:rPr>
          <w:ins w:id="7703" w:author="rkbansal" w:date="2020-04-25T17:06:00Z"/>
        </w:rPr>
      </w:pPr>
      <w:proofErr w:type="spellStart"/>
      <w:ins w:id="7704" w:author="rkbansal" w:date="2020-04-25T17:06:00Z">
        <w:r>
          <w:t>ExpenseService</w:t>
        </w:r>
        <w:proofErr w:type="spellEnd"/>
      </w:ins>
    </w:p>
    <w:p w14:paraId="58022419" w14:textId="5201295E" w:rsidR="00074E92" w:rsidRDefault="00074E92">
      <w:pPr>
        <w:pStyle w:val="ListParagraph"/>
        <w:ind w:left="924"/>
        <w:rPr>
          <w:ins w:id="7705" w:author="rkbansal" w:date="2020-04-25T17:06:00Z"/>
        </w:rPr>
        <w:pPrChange w:id="7706" w:author="rkbansal" w:date="2020-04-25T17:06:00Z">
          <w:pPr>
            <w:pStyle w:val="ListParagraph"/>
            <w:numPr>
              <w:numId w:val="92"/>
            </w:numPr>
            <w:ind w:left="924" w:hanging="357"/>
          </w:pPr>
        </w:pPrChange>
      </w:pPr>
      <w:ins w:id="7707"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7708" w:author="rkbansal" w:date="2020-04-25T17:08:00Z"/>
        </w:rPr>
      </w:pPr>
      <w:proofErr w:type="spellStart"/>
      <w:ins w:id="7709" w:author="rkbansal" w:date="2020-04-25T17:06:00Z">
        <w:r>
          <w:t>ExpenseServiceImpl</w:t>
        </w:r>
      </w:ins>
      <w:proofErr w:type="spellEnd"/>
    </w:p>
    <w:p w14:paraId="70FE82C4" w14:textId="3F3DA791" w:rsidR="002E2790" w:rsidRDefault="00F82492">
      <w:pPr>
        <w:pStyle w:val="ListParagraph"/>
        <w:ind w:left="924"/>
        <w:rPr>
          <w:ins w:id="7710" w:author="rkbansal" w:date="2020-04-23T00:30:00Z"/>
        </w:rPr>
        <w:pPrChange w:id="7711" w:author="rkbansal" w:date="2020-04-25T17:08:00Z">
          <w:pPr>
            <w:pStyle w:val="ListParagraph"/>
          </w:pPr>
        </w:pPrChange>
      </w:pPr>
      <w:ins w:id="7712"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7713" w:author="rkbansal" w:date="2020-04-23T00:30:00Z"/>
        </w:rPr>
      </w:pPr>
    </w:p>
    <w:p w14:paraId="5B69AA91" w14:textId="77777777" w:rsidR="002E2790" w:rsidRPr="00733CDB" w:rsidRDefault="002E2790" w:rsidP="002E2790">
      <w:pPr>
        <w:pStyle w:val="ListParagraph"/>
        <w:numPr>
          <w:ilvl w:val="0"/>
          <w:numId w:val="74"/>
        </w:numPr>
        <w:rPr>
          <w:ins w:id="7714" w:author="rkbansal" w:date="2020-04-23T00:30:00Z"/>
        </w:rPr>
      </w:pPr>
      <w:ins w:id="7715" w:author="rkbansal" w:date="2020-04-23T00:30: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7BCCEDF9" w14:textId="18A94A5A" w:rsidR="002E2790" w:rsidRPr="007D5DE0" w:rsidRDefault="0026004B">
      <w:pPr>
        <w:ind w:left="720"/>
        <w:rPr>
          <w:ins w:id="7716" w:author="rkbansal" w:date="2020-04-23T00:30:00Z"/>
        </w:rPr>
        <w:pPrChange w:id="7717" w:author="rkbansal" w:date="2020-04-25T21:29:00Z">
          <w:pPr/>
        </w:pPrChange>
      </w:pPr>
      <w:ins w:id="7718"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7719" w:author="rkbansal" w:date="2020-04-23T00:30:00Z"/>
          <w:bCs/>
        </w:rPr>
      </w:pPr>
      <w:ins w:id="7720" w:author="rkbansal" w:date="2020-04-23T00:30:00Z">
        <w:r>
          <w:rPr>
            <w:bCs/>
          </w:rPr>
          <w:t xml:space="preserve">Made changes in the Swagger’s </w:t>
        </w:r>
        <w:proofErr w:type="spellStart"/>
        <w:r>
          <w:rPr>
            <w:bCs/>
          </w:rPr>
          <w:t>HomeController</w:t>
        </w:r>
        <w:proofErr w:type="spellEnd"/>
      </w:ins>
    </w:p>
    <w:p w14:paraId="46856635" w14:textId="56082884" w:rsidR="002E2790" w:rsidRPr="005D2287" w:rsidRDefault="001260CE" w:rsidP="002E2790">
      <w:pPr>
        <w:pStyle w:val="ListParagraph"/>
        <w:rPr>
          <w:ins w:id="7721" w:author="rkbansal" w:date="2020-04-23T00:30:00Z"/>
          <w:bCs/>
        </w:rPr>
      </w:pPr>
      <w:ins w:id="7722"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7723" w:author="rkbansal" w:date="2020-04-23T00:30:00Z"/>
          <w:b/>
          <w:sz w:val="18"/>
        </w:rPr>
      </w:pPr>
    </w:p>
    <w:p w14:paraId="7CEDBDD6" w14:textId="66FA9015" w:rsidR="002E2790" w:rsidRDefault="002E2790" w:rsidP="002E2790">
      <w:pPr>
        <w:pStyle w:val="ListParagraph"/>
        <w:numPr>
          <w:ilvl w:val="0"/>
          <w:numId w:val="74"/>
        </w:numPr>
        <w:rPr>
          <w:ins w:id="7724" w:author="rkbansal" w:date="2020-04-23T00:30:00Z"/>
        </w:rPr>
      </w:pPr>
      <w:ins w:id="7725" w:author="rkbansal" w:date="2020-04-23T00:30:00Z">
        <w:r>
          <w:lastRenderedPageBreak/>
          <w:t>After running the application, should be visible following functions for the following url:</w:t>
        </w:r>
        <w:r w:rsidRPr="00B51A16">
          <w:t xml:space="preserve"> </w:t>
        </w:r>
      </w:ins>
      <w:ins w:id="7726" w:author="rkbansal" w:date="2020-04-25T21:24:00Z">
        <w:r w:rsidR="007C3945">
          <w:fldChar w:fldCharType="begin"/>
        </w:r>
        <w:r w:rsidR="007C3945">
          <w:instrText xml:space="preserve"> HYPERLINK "</w:instrText>
        </w:r>
      </w:ins>
      <w:ins w:id="7727" w:author="rkbansal" w:date="2020-04-23T00:30:00Z">
        <w:r w:rsidR="007C3945" w:rsidRPr="007C3945">
          <w:rPr>
            <w:rPrChange w:id="7728" w:author="rkbansal" w:date="2020-04-25T21:24:00Z">
              <w:rPr>
                <w:rStyle w:val="Hyperlink"/>
              </w:rPr>
            </w:rPrChange>
          </w:rPr>
          <w:instrText>http://localhost:</w:instrText>
        </w:r>
      </w:ins>
      <w:ins w:id="7729" w:author="rkbansal" w:date="2020-04-25T21:23:00Z">
        <w:r w:rsidR="007C3945" w:rsidRPr="007C3945">
          <w:rPr>
            <w:rPrChange w:id="7730" w:author="rkbansal" w:date="2020-04-25T21:24:00Z">
              <w:rPr>
                <w:rStyle w:val="Hyperlink"/>
              </w:rPr>
            </w:rPrChange>
          </w:rPr>
          <w:instrText>7</w:instrText>
        </w:r>
      </w:ins>
      <w:ins w:id="7731" w:author="rkbansal" w:date="2020-04-23T00:30:00Z">
        <w:r w:rsidR="007C3945" w:rsidRPr="007C3945">
          <w:rPr>
            <w:rPrChange w:id="7732" w:author="rkbansal" w:date="2020-04-25T21:24:00Z">
              <w:rPr>
                <w:rStyle w:val="Hyperlink"/>
              </w:rPr>
            </w:rPrChange>
          </w:rPr>
          <w:instrText>379/api/</w:instrText>
        </w:r>
      </w:ins>
      <w:ins w:id="7733" w:author="rkbansal" w:date="2020-04-25T21:24:00Z">
        <w:r w:rsidR="007C3945" w:rsidRPr="007C3945">
          <w:rPr>
            <w:rPrChange w:id="7734" w:author="rkbansal" w:date="2020-04-25T21:24:00Z">
              <w:rPr>
                <w:rStyle w:val="Hyperlink"/>
              </w:rPr>
            </w:rPrChange>
          </w:rPr>
          <w:instrText>account</w:instrText>
        </w:r>
      </w:ins>
      <w:ins w:id="7735" w:author="rkbansal" w:date="2020-04-23T00:30:00Z">
        <w:r w:rsidR="007C3945" w:rsidRPr="007C3945">
          <w:rPr>
            <w:rPrChange w:id="7736" w:author="rkbansal" w:date="2020-04-25T21:24:00Z">
              <w:rPr>
                <w:rStyle w:val="Hyperlink"/>
              </w:rPr>
            </w:rPrChange>
          </w:rPr>
          <w:instrText>-mgmt-service/swagger-ui.html</w:instrText>
        </w:r>
      </w:ins>
      <w:ins w:id="7737" w:author="rkbansal" w:date="2020-04-25T21:24:00Z">
        <w:r w:rsidR="007C3945">
          <w:instrText xml:space="preserve">" </w:instrText>
        </w:r>
        <w:r w:rsidR="007C3945">
          <w:fldChar w:fldCharType="separate"/>
        </w:r>
      </w:ins>
      <w:ins w:id="7738" w:author="rkbansal" w:date="2020-04-23T00:30:00Z">
        <w:r w:rsidR="007C3945" w:rsidRPr="006C5376">
          <w:rPr>
            <w:rStyle w:val="Hyperlink"/>
          </w:rPr>
          <w:t>http://localhost:</w:t>
        </w:r>
      </w:ins>
      <w:ins w:id="7739" w:author="rkbansal" w:date="2020-04-25T21:23:00Z">
        <w:r w:rsidR="007C3945" w:rsidRPr="006C5376">
          <w:rPr>
            <w:rStyle w:val="Hyperlink"/>
          </w:rPr>
          <w:t>7</w:t>
        </w:r>
      </w:ins>
      <w:ins w:id="7740" w:author="rkbansal" w:date="2020-04-23T00:30:00Z">
        <w:r w:rsidR="007C3945" w:rsidRPr="006C5376">
          <w:rPr>
            <w:rStyle w:val="Hyperlink"/>
          </w:rPr>
          <w:t>379/api/</w:t>
        </w:r>
      </w:ins>
      <w:ins w:id="7741" w:author="rkbansal" w:date="2020-04-25T21:24:00Z">
        <w:r w:rsidR="007C3945" w:rsidRPr="006C5376">
          <w:rPr>
            <w:rStyle w:val="Hyperlink"/>
          </w:rPr>
          <w:t>account</w:t>
        </w:r>
      </w:ins>
      <w:ins w:id="7742" w:author="rkbansal" w:date="2020-04-23T00:30:00Z">
        <w:r w:rsidR="007C3945" w:rsidRPr="006C5376">
          <w:rPr>
            <w:rStyle w:val="Hyperlink"/>
          </w:rPr>
          <w:t>-mgmt-service/swagger-ui.html</w:t>
        </w:r>
      </w:ins>
      <w:ins w:id="7743" w:author="rkbansal" w:date="2020-04-25T21:24:00Z">
        <w:r w:rsidR="007C3945">
          <w:fldChar w:fldCharType="end"/>
        </w:r>
      </w:ins>
    </w:p>
    <w:p w14:paraId="4798AF68" w14:textId="77777777" w:rsidR="002E2790" w:rsidRDefault="002E2790" w:rsidP="002E2790">
      <w:pPr>
        <w:pStyle w:val="ListParagraph"/>
        <w:rPr>
          <w:ins w:id="7744" w:author="rkbansal" w:date="2020-04-23T00:30:00Z"/>
        </w:rPr>
      </w:pPr>
    </w:p>
    <w:p w14:paraId="478DFB94" w14:textId="77777777" w:rsidR="002E2790" w:rsidRDefault="002E2790" w:rsidP="002E2790">
      <w:pPr>
        <w:pStyle w:val="ListParagraph"/>
        <w:rPr>
          <w:ins w:id="7745" w:author="rkbansal" w:date="2020-04-23T00:30:00Z"/>
        </w:rPr>
      </w:pPr>
      <w:ins w:id="7746" w:author="rkbansal" w:date="2020-04-23T00:30:00Z">
        <w:r>
          <w:t>Or</w:t>
        </w:r>
      </w:ins>
    </w:p>
    <w:p w14:paraId="2CF92B97" w14:textId="4DE23911" w:rsidR="002E2790" w:rsidRDefault="0026004B" w:rsidP="002E2790">
      <w:pPr>
        <w:pStyle w:val="ListParagraph"/>
        <w:rPr>
          <w:ins w:id="7747" w:author="rkbansal" w:date="2020-04-23T00:30:00Z"/>
        </w:rPr>
      </w:pPr>
      <w:ins w:id="7748" w:author="rkbansal" w:date="2020-04-25T21:24:00Z">
        <w:r>
          <w:fldChar w:fldCharType="begin"/>
        </w:r>
        <w:r>
          <w:instrText xml:space="preserve"> HYPERLINK "</w:instrText>
        </w:r>
      </w:ins>
      <w:ins w:id="7749" w:author="rkbansal" w:date="2020-04-23T00:30:00Z">
        <w:r w:rsidRPr="0026004B">
          <w:rPr>
            <w:rPrChange w:id="7750" w:author="rkbansal" w:date="2020-04-25T21:24:00Z">
              <w:rPr>
                <w:rStyle w:val="Hyperlink"/>
              </w:rPr>
            </w:rPrChange>
          </w:rPr>
          <w:instrText>http://localhost:</w:instrText>
        </w:r>
      </w:ins>
      <w:ins w:id="7751" w:author="rkbansal" w:date="2020-04-25T21:23:00Z">
        <w:r w:rsidRPr="0026004B">
          <w:rPr>
            <w:rPrChange w:id="7752" w:author="rkbansal" w:date="2020-04-25T21:24:00Z">
              <w:rPr>
                <w:rStyle w:val="Hyperlink"/>
              </w:rPr>
            </w:rPrChange>
          </w:rPr>
          <w:instrText>7</w:instrText>
        </w:r>
      </w:ins>
      <w:ins w:id="7753" w:author="rkbansal" w:date="2020-04-23T00:30:00Z">
        <w:r w:rsidRPr="0026004B">
          <w:rPr>
            <w:rPrChange w:id="7754" w:author="rkbansal" w:date="2020-04-25T21:24:00Z">
              <w:rPr>
                <w:rStyle w:val="Hyperlink"/>
              </w:rPr>
            </w:rPrChange>
          </w:rPr>
          <w:instrText>379/api/</w:instrText>
        </w:r>
      </w:ins>
      <w:ins w:id="7755" w:author="rkbansal" w:date="2020-04-25T21:24:00Z">
        <w:r w:rsidRPr="0026004B">
          <w:rPr>
            <w:rPrChange w:id="7756" w:author="rkbansal" w:date="2020-04-25T21:24:00Z">
              <w:rPr>
                <w:rStyle w:val="Hyperlink"/>
              </w:rPr>
            </w:rPrChange>
          </w:rPr>
          <w:instrText>account</w:instrText>
        </w:r>
      </w:ins>
      <w:ins w:id="7757" w:author="rkbansal" w:date="2020-04-23T00:30:00Z">
        <w:r w:rsidRPr="0026004B">
          <w:rPr>
            <w:rPrChange w:id="7758" w:author="rkbansal" w:date="2020-04-25T21:24:00Z">
              <w:rPr>
                <w:rStyle w:val="Hyperlink"/>
              </w:rPr>
            </w:rPrChange>
          </w:rPr>
          <w:instrText>-mgmt-service/api-docs</w:instrText>
        </w:r>
      </w:ins>
      <w:ins w:id="7759" w:author="rkbansal" w:date="2020-04-25T21:24:00Z">
        <w:r>
          <w:instrText xml:space="preserve">" </w:instrText>
        </w:r>
        <w:r>
          <w:fldChar w:fldCharType="separate"/>
        </w:r>
      </w:ins>
      <w:ins w:id="7760" w:author="rkbansal" w:date="2020-04-23T00:30:00Z">
        <w:r w:rsidRPr="006C5376">
          <w:rPr>
            <w:rStyle w:val="Hyperlink"/>
          </w:rPr>
          <w:t>http://localhost:</w:t>
        </w:r>
      </w:ins>
      <w:ins w:id="7761" w:author="rkbansal" w:date="2020-04-25T21:23:00Z">
        <w:r w:rsidRPr="006C5376">
          <w:rPr>
            <w:rStyle w:val="Hyperlink"/>
          </w:rPr>
          <w:t>7</w:t>
        </w:r>
      </w:ins>
      <w:ins w:id="7762" w:author="rkbansal" w:date="2020-04-23T00:30:00Z">
        <w:r w:rsidRPr="006C5376">
          <w:rPr>
            <w:rStyle w:val="Hyperlink"/>
          </w:rPr>
          <w:t>379/api/</w:t>
        </w:r>
      </w:ins>
      <w:ins w:id="7763" w:author="rkbansal" w:date="2020-04-25T21:24:00Z">
        <w:r w:rsidRPr="006C5376">
          <w:rPr>
            <w:rStyle w:val="Hyperlink"/>
          </w:rPr>
          <w:t>account</w:t>
        </w:r>
      </w:ins>
      <w:ins w:id="7764" w:author="rkbansal" w:date="2020-04-23T00:30:00Z">
        <w:r w:rsidRPr="006C5376">
          <w:rPr>
            <w:rStyle w:val="Hyperlink"/>
          </w:rPr>
          <w:t>-mgmt-service/api-docs</w:t>
        </w:r>
      </w:ins>
      <w:ins w:id="7765" w:author="rkbansal" w:date="2020-04-25T21:24:00Z">
        <w:r>
          <w:fldChar w:fldCharType="end"/>
        </w:r>
      </w:ins>
    </w:p>
    <w:p w14:paraId="6E0A1CFD" w14:textId="77777777" w:rsidR="002E2790" w:rsidRDefault="002E2790" w:rsidP="002E2790">
      <w:pPr>
        <w:pStyle w:val="ListParagraph"/>
        <w:rPr>
          <w:ins w:id="7766" w:author="rkbansal" w:date="2020-04-23T00:30:00Z"/>
        </w:rPr>
      </w:pPr>
    </w:p>
    <w:p w14:paraId="15070DA6" w14:textId="00BC3C1B" w:rsidR="002E2790" w:rsidRDefault="00DD1195" w:rsidP="002E2790">
      <w:pPr>
        <w:pStyle w:val="ListParagraph"/>
        <w:rPr>
          <w:ins w:id="7767" w:author="rkbansal" w:date="2020-04-23T00:30:00Z"/>
        </w:rPr>
      </w:pPr>
      <w:ins w:id="7768"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769" w:author="rkbansal" w:date="2020-04-25T21:33:00Z"/>
        </w:rPr>
      </w:pPr>
      <w:ins w:id="7770" w:author="rkbansal" w:date="2020-04-23T00:30:00Z">
        <w:r>
          <w:t xml:space="preserve">Test the </w:t>
        </w:r>
      </w:ins>
      <w:proofErr w:type="spellStart"/>
      <w:ins w:id="7771" w:author="rkbansal" w:date="2020-04-25T21:33:00Z">
        <w:r w:rsidR="002A07B4">
          <w:t>DonationApiTest</w:t>
        </w:r>
      </w:ins>
      <w:proofErr w:type="spellEnd"/>
      <w:ins w:id="7772" w:author="rkbansal" w:date="2020-04-23T00:30:00Z">
        <w:r>
          <w:t xml:space="preserve"> using J</w:t>
        </w:r>
        <w:r w:rsidR="002A07B4">
          <w:t>u</w:t>
        </w:r>
        <w:r>
          <w:t>nit</w:t>
        </w:r>
      </w:ins>
    </w:p>
    <w:p w14:paraId="3127C1BA" w14:textId="3C4B45A3" w:rsidR="002A07B4" w:rsidRDefault="002A07B4">
      <w:pPr>
        <w:pStyle w:val="ListParagraph"/>
        <w:rPr>
          <w:ins w:id="7773" w:author="rkbansal" w:date="2020-04-23T00:30:00Z"/>
        </w:rPr>
        <w:pPrChange w:id="7774" w:author="rkbansal" w:date="2020-04-25T21:33:00Z">
          <w:pPr>
            <w:pStyle w:val="ListParagraph"/>
            <w:numPr>
              <w:numId w:val="74"/>
            </w:numPr>
            <w:ind w:hanging="360"/>
          </w:pPr>
        </w:pPrChange>
      </w:pPr>
      <w:ins w:id="7775"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776" w:author="rkbansal" w:date="2020-04-23T00:30:00Z"/>
        </w:rPr>
      </w:pPr>
    </w:p>
    <w:p w14:paraId="48BC9728" w14:textId="77777777" w:rsidR="002E2790" w:rsidRPr="004F63DB" w:rsidRDefault="002E2790" w:rsidP="002E2790">
      <w:pPr>
        <w:pStyle w:val="ListParagraph"/>
        <w:numPr>
          <w:ilvl w:val="0"/>
          <w:numId w:val="19"/>
        </w:numPr>
        <w:rPr>
          <w:ins w:id="7777" w:author="rkbansal" w:date="2020-04-23T00:30:00Z"/>
          <w:b/>
        </w:rPr>
      </w:pPr>
      <w:ins w:id="7778"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779" w:author="rkbansal" w:date="2020-04-23T00:30:00Z"/>
          <w:rFonts w:cs="Consolas"/>
          <w:color w:val="000000"/>
          <w:shd w:val="clear" w:color="auto" w:fill="E8F2FE"/>
        </w:rPr>
      </w:pPr>
      <w:proofErr w:type="spellStart"/>
      <w:ins w:id="7780" w:author="rkbansal" w:date="2020-04-23T00:30:00Z">
        <w:r w:rsidRPr="004F63DB">
          <w:rPr>
            <w:rFonts w:cs="Consolas"/>
            <w:color w:val="000000"/>
            <w:shd w:val="clear" w:color="auto" w:fill="E8F2FE"/>
          </w:rPr>
          <w:t>EurekaServerApplication</w:t>
        </w:r>
        <w:proofErr w:type="spellEnd"/>
      </w:ins>
    </w:p>
    <w:p w14:paraId="3F76DF54" w14:textId="77777777" w:rsidR="002E2790" w:rsidRPr="004F63DB" w:rsidRDefault="002E2790" w:rsidP="002E2790">
      <w:pPr>
        <w:pStyle w:val="ListParagraph"/>
        <w:numPr>
          <w:ilvl w:val="1"/>
          <w:numId w:val="85"/>
        </w:numPr>
        <w:rPr>
          <w:ins w:id="7781" w:author="rkbansal" w:date="2020-04-23T00:30:00Z"/>
          <w:rFonts w:cs="Consolas"/>
          <w:color w:val="000000"/>
          <w:shd w:val="clear" w:color="auto" w:fill="E8F2FE"/>
        </w:rPr>
      </w:pPr>
      <w:proofErr w:type="spellStart"/>
      <w:ins w:id="7782"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4E626CFC" w14:textId="77777777" w:rsidR="002E2790" w:rsidRPr="004F63DB" w:rsidRDefault="002E2790" w:rsidP="002E2790">
      <w:pPr>
        <w:pStyle w:val="ListParagraph"/>
        <w:numPr>
          <w:ilvl w:val="1"/>
          <w:numId w:val="85"/>
        </w:numPr>
        <w:rPr>
          <w:ins w:id="7783" w:author="rkbansal" w:date="2020-04-23T00:30:00Z"/>
          <w:rFonts w:cs="Consolas"/>
          <w:color w:val="000000"/>
          <w:shd w:val="clear" w:color="auto" w:fill="E8F2FE"/>
        </w:rPr>
      </w:pPr>
      <w:proofErr w:type="spellStart"/>
      <w:ins w:id="7784" w:author="rkbansal" w:date="2020-04-23T00:30:00Z">
        <w:r w:rsidRPr="004F63DB">
          <w:rPr>
            <w:rFonts w:cs="Consolas"/>
            <w:color w:val="000000"/>
            <w:shd w:val="clear" w:color="auto" w:fill="E8F2FE"/>
          </w:rPr>
          <w:t>AuthServiceApplication</w:t>
        </w:r>
        <w:proofErr w:type="spellEnd"/>
      </w:ins>
    </w:p>
    <w:p w14:paraId="30FBE6B9" w14:textId="77777777" w:rsidR="002E2790" w:rsidRPr="005D2287" w:rsidRDefault="002E2790" w:rsidP="002E2790">
      <w:pPr>
        <w:pStyle w:val="ListParagraph"/>
        <w:numPr>
          <w:ilvl w:val="1"/>
          <w:numId w:val="85"/>
        </w:numPr>
        <w:rPr>
          <w:ins w:id="7785" w:author="rkbansal" w:date="2020-04-23T00:30:00Z"/>
          <w:b/>
        </w:rPr>
      </w:pPr>
      <w:proofErr w:type="spellStart"/>
      <w:ins w:id="7786" w:author="rkbansal" w:date="2020-04-23T00:30:00Z">
        <w:r w:rsidRPr="004F63DB">
          <w:rPr>
            <w:rFonts w:cs="Consolas"/>
            <w:color w:val="000000"/>
            <w:shd w:val="clear" w:color="auto" w:fill="E8F2FE"/>
          </w:rPr>
          <w:t>ZuulGatewayApplication</w:t>
        </w:r>
        <w:proofErr w:type="spellEnd"/>
      </w:ins>
    </w:p>
    <w:p w14:paraId="4ACF259E" w14:textId="34EB33B0" w:rsidR="002E2790" w:rsidRDefault="002E2790" w:rsidP="002E2790">
      <w:pPr>
        <w:pStyle w:val="ListParagraph"/>
        <w:numPr>
          <w:ilvl w:val="1"/>
          <w:numId w:val="85"/>
        </w:numPr>
        <w:rPr>
          <w:ins w:id="7787" w:author="rkbansal" w:date="2020-04-25T21:33:00Z"/>
          <w:rFonts w:cs="Consolas"/>
          <w:color w:val="000000"/>
          <w:shd w:val="clear" w:color="auto" w:fill="E8F2FE"/>
        </w:rPr>
      </w:pPr>
      <w:proofErr w:type="spellStart"/>
      <w:ins w:id="7788" w:author="rkbansal" w:date="2020-04-23T00:30:00Z">
        <w:r w:rsidRPr="00733CDB">
          <w:rPr>
            <w:rFonts w:cs="Consolas"/>
            <w:color w:val="000000"/>
            <w:shd w:val="clear" w:color="auto" w:fill="E8F2FE"/>
          </w:rPr>
          <w:t>PeopleMgmtRestApplication</w:t>
        </w:r>
      </w:ins>
      <w:proofErr w:type="spellEnd"/>
    </w:p>
    <w:p w14:paraId="3E2AC69F" w14:textId="56205E55" w:rsidR="00C10F04" w:rsidRDefault="00C10F04" w:rsidP="002E2790">
      <w:pPr>
        <w:pStyle w:val="ListParagraph"/>
        <w:numPr>
          <w:ilvl w:val="1"/>
          <w:numId w:val="85"/>
        </w:numPr>
        <w:rPr>
          <w:ins w:id="7789" w:author="rkbansal" w:date="2020-04-25T21:33:00Z"/>
          <w:rFonts w:cs="Consolas"/>
          <w:color w:val="000000"/>
          <w:shd w:val="clear" w:color="auto" w:fill="E8F2FE"/>
        </w:rPr>
      </w:pPr>
      <w:proofErr w:type="spellStart"/>
      <w:ins w:id="7790" w:author="rkbansal" w:date="2020-04-25T21:33:00Z">
        <w:r>
          <w:rPr>
            <w:rFonts w:cs="Consolas"/>
            <w:color w:val="000000"/>
            <w:shd w:val="clear" w:color="auto" w:fill="E8F2FE"/>
          </w:rPr>
          <w:t>ProjectMgmtRestApplication</w:t>
        </w:r>
        <w:proofErr w:type="spellEnd"/>
      </w:ins>
    </w:p>
    <w:p w14:paraId="32CFBD05" w14:textId="633CA2F3" w:rsidR="00C10F04" w:rsidRPr="00733CDB" w:rsidRDefault="00C10F04" w:rsidP="002E2790">
      <w:pPr>
        <w:pStyle w:val="ListParagraph"/>
        <w:numPr>
          <w:ilvl w:val="1"/>
          <w:numId w:val="85"/>
        </w:numPr>
        <w:rPr>
          <w:ins w:id="7791" w:author="rkbansal" w:date="2020-04-23T00:30:00Z"/>
          <w:rFonts w:cs="Consolas"/>
          <w:color w:val="000000"/>
          <w:shd w:val="clear" w:color="auto" w:fill="E8F2FE"/>
        </w:rPr>
      </w:pPr>
      <w:proofErr w:type="spellStart"/>
      <w:ins w:id="7792" w:author="rkbansal" w:date="2020-04-25T21:33:00Z">
        <w:r>
          <w:rPr>
            <w:rFonts w:cs="Consolas"/>
            <w:color w:val="000000"/>
            <w:shd w:val="clear" w:color="auto" w:fill="E8F2FE"/>
          </w:rPr>
          <w:t>AccountMgmtRestApplication</w:t>
        </w:r>
      </w:ins>
      <w:proofErr w:type="spellEnd"/>
    </w:p>
    <w:p w14:paraId="07E2F325" w14:textId="77777777" w:rsidR="002E2790" w:rsidRPr="000D5012" w:rsidRDefault="002E2790" w:rsidP="002E2790">
      <w:pPr>
        <w:pStyle w:val="ListParagraph"/>
        <w:shd w:val="clear" w:color="auto" w:fill="FFFFFF"/>
        <w:spacing w:before="75" w:after="225" w:line="240" w:lineRule="auto"/>
        <w:rPr>
          <w:ins w:id="7793"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794" w:author="rkbansal" w:date="2020-04-23T00:30:00Z"/>
          <w:sz w:val="18"/>
        </w:rPr>
      </w:pPr>
      <w:ins w:id="7795"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796" w:author="rkbansal" w:date="2020-04-23T00:30:00Z"/>
          <w:sz w:val="18"/>
        </w:rPr>
      </w:pPr>
      <w:ins w:id="7797"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798" w:author="rkbansal" w:date="2020-04-23T00:30:00Z"/>
        </w:rPr>
      </w:pPr>
      <w:ins w:id="7799"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800" w:author="rkbansal" w:date="2020-04-26T00:21:00Z"/>
        </w:rPr>
      </w:pPr>
      <w:ins w:id="7801" w:author="rkbansal" w:date="2020-04-23T00:30:00Z">
        <w:r>
          <w:t>Without authentication</w:t>
        </w:r>
        <w:r w:rsidRPr="001F55B5">
          <w:t xml:space="preserve"> </w:t>
        </w:r>
        <w:r>
          <w:t xml:space="preserve">means directly hitting the </w:t>
        </w:r>
      </w:ins>
      <w:ins w:id="7802" w:author="rkbansal" w:date="2020-04-26T00:07:00Z">
        <w:r w:rsidR="0084354E">
          <w:t>account</w:t>
        </w:r>
      </w:ins>
      <w:ins w:id="7803" w:author="rkbansal" w:date="2020-04-23T00:30:00Z">
        <w:r>
          <w:t xml:space="preserve">-mgmt-project running on </w:t>
        </w:r>
      </w:ins>
      <w:ins w:id="7804" w:author="rkbansal" w:date="2020-04-26T00:07:00Z">
        <w:r w:rsidR="001007D3">
          <w:t>7</w:t>
        </w:r>
      </w:ins>
      <w:ins w:id="7805" w:author="rkbansal" w:date="2020-04-23T00:30:00Z">
        <w:r>
          <w:t xml:space="preserve">379 and </w:t>
        </w:r>
      </w:ins>
      <w:ins w:id="7806" w:author="rkbansal" w:date="2020-04-26T00:21:00Z">
        <w:r w:rsidR="00D261D7">
          <w:t>save the donation details</w:t>
        </w:r>
      </w:ins>
    </w:p>
    <w:p w14:paraId="0C0BB7D9" w14:textId="15F4DE50" w:rsidR="00D261D7" w:rsidRDefault="00D261D7">
      <w:pPr>
        <w:pStyle w:val="ListParagraph"/>
        <w:ind w:left="924"/>
        <w:rPr>
          <w:ins w:id="7807" w:author="rkbansal" w:date="2020-04-23T00:30:00Z"/>
        </w:rPr>
        <w:pPrChange w:id="7808" w:author="rkbansal" w:date="2020-04-26T00:21:00Z">
          <w:pPr>
            <w:pStyle w:val="ListParagraph"/>
            <w:numPr>
              <w:ilvl w:val="1"/>
              <w:numId w:val="19"/>
            </w:numPr>
            <w:ind w:left="1440" w:hanging="360"/>
          </w:pPr>
        </w:pPrChange>
      </w:pPr>
      <w:ins w:id="7809"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810" w:author="rkbansal" w:date="2020-04-23T00:30:00Z"/>
        </w:rPr>
      </w:pPr>
    </w:p>
    <w:p w14:paraId="3CDCCBDA" w14:textId="4040A6BD" w:rsidR="002E2790" w:rsidRDefault="002E2790" w:rsidP="006C6C2C">
      <w:pPr>
        <w:pStyle w:val="ListParagraph"/>
        <w:numPr>
          <w:ilvl w:val="1"/>
          <w:numId w:val="19"/>
        </w:numPr>
        <w:ind w:left="924" w:hanging="357"/>
        <w:rPr>
          <w:ins w:id="7811" w:author="rkbansal" w:date="2020-04-26T00:24:00Z"/>
        </w:rPr>
      </w:pPr>
      <w:ins w:id="7812" w:author="rkbansal" w:date="2020-04-23T00:30:00Z">
        <w:r>
          <w:t>Without authentication</w:t>
        </w:r>
        <w:r w:rsidRPr="001F55B5">
          <w:t xml:space="preserve"> </w:t>
        </w:r>
        <w:r>
          <w:t xml:space="preserve">means directly hitting the </w:t>
        </w:r>
      </w:ins>
      <w:ins w:id="7813" w:author="rkbansal" w:date="2020-04-26T00:25:00Z">
        <w:r w:rsidR="001E0902">
          <w:t>account</w:t>
        </w:r>
      </w:ins>
      <w:ins w:id="7814" w:author="rkbansal" w:date="2020-04-23T00:30:00Z">
        <w:r>
          <w:t xml:space="preserve">-mgmt-project running on </w:t>
        </w:r>
      </w:ins>
      <w:ins w:id="7815" w:author="rkbansal" w:date="2020-04-26T00:26:00Z">
        <w:r w:rsidR="00823827">
          <w:t>7</w:t>
        </w:r>
      </w:ins>
      <w:ins w:id="7816" w:author="rkbansal" w:date="2020-04-23T00:30:00Z">
        <w:r>
          <w:t xml:space="preserve">379 but </w:t>
        </w:r>
      </w:ins>
      <w:ins w:id="7817" w:author="rkbansal" w:date="2020-04-26T00:27:00Z">
        <w:r w:rsidR="00823827">
          <w:t>member does not exist for whom we are saving the donation is not active.</w:t>
        </w:r>
      </w:ins>
    </w:p>
    <w:p w14:paraId="26FAB4F5" w14:textId="628F4C35" w:rsidR="006C6C2C" w:rsidRDefault="0031487D">
      <w:pPr>
        <w:pStyle w:val="ListParagraph"/>
        <w:ind w:left="924"/>
        <w:rPr>
          <w:ins w:id="7818" w:author="rkbansal" w:date="2020-04-23T00:30:00Z"/>
        </w:rPr>
        <w:pPrChange w:id="7819" w:author="rkbansal" w:date="2020-04-26T00:24:00Z">
          <w:pPr>
            <w:pStyle w:val="ListParagraph"/>
            <w:numPr>
              <w:ilvl w:val="1"/>
              <w:numId w:val="19"/>
            </w:numPr>
            <w:ind w:left="1440" w:hanging="360"/>
          </w:pPr>
        </w:pPrChange>
      </w:pPr>
      <w:ins w:id="7820"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821" w:author="rkbansal" w:date="2020-04-23T00:30:00Z"/>
        </w:rPr>
      </w:pPr>
    </w:p>
    <w:p w14:paraId="79512450" w14:textId="77777777" w:rsidR="002E2790" w:rsidRDefault="002E2790">
      <w:pPr>
        <w:pStyle w:val="ListParagraph"/>
        <w:numPr>
          <w:ilvl w:val="1"/>
          <w:numId w:val="19"/>
        </w:numPr>
        <w:ind w:left="924" w:hanging="357"/>
        <w:rPr>
          <w:ins w:id="7822" w:author="rkbansal" w:date="2020-04-23T00:30:00Z"/>
        </w:rPr>
        <w:pPrChange w:id="7823" w:author="rkbansal" w:date="2020-04-26T00:26:00Z">
          <w:pPr>
            <w:pStyle w:val="ListParagraph"/>
            <w:numPr>
              <w:ilvl w:val="1"/>
              <w:numId w:val="19"/>
            </w:numPr>
            <w:ind w:left="1440" w:hanging="360"/>
          </w:pPr>
        </w:pPrChange>
      </w:pPr>
      <w:ins w:id="7824"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825" w:author="rkbansal" w:date="2020-04-23T00:30:00Z"/>
        </w:rPr>
      </w:pPr>
    </w:p>
    <w:p w14:paraId="2D35ED20" w14:textId="77777777" w:rsidR="002E2790" w:rsidRPr="005D2287" w:rsidRDefault="002E2790">
      <w:pPr>
        <w:pStyle w:val="ListParagraph"/>
        <w:numPr>
          <w:ilvl w:val="2"/>
          <w:numId w:val="19"/>
        </w:numPr>
        <w:ind w:left="1491" w:hanging="357"/>
        <w:rPr>
          <w:ins w:id="7826" w:author="rkbansal" w:date="2020-04-23T00:30:00Z"/>
          <w:b/>
          <w:sz w:val="28"/>
        </w:rPr>
        <w:pPrChange w:id="7827" w:author="rkbansal" w:date="2020-04-26T00:26:00Z">
          <w:pPr>
            <w:pStyle w:val="ListParagraph"/>
            <w:numPr>
              <w:ilvl w:val="2"/>
              <w:numId w:val="19"/>
            </w:numPr>
            <w:ind w:left="2160" w:hanging="360"/>
          </w:pPr>
        </w:pPrChange>
      </w:pPr>
      <w:ins w:id="7828"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829" w:author="rkbansal" w:date="2020-04-26T00:40:00Z"/>
          <w:b/>
          <w:sz w:val="28"/>
          <w:rPrChange w:id="7830" w:author="rkbansal" w:date="2020-04-26T00:40:00Z">
            <w:rPr>
              <w:ins w:id="7831" w:author="rkbansal" w:date="2020-04-26T00:40:00Z"/>
            </w:rPr>
          </w:rPrChange>
        </w:rPr>
      </w:pPr>
      <w:ins w:id="7832"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833" w:author="rkbansal" w:date="2020-04-26T00:26:00Z"/>
          <w:b/>
          <w:sz w:val="28"/>
          <w:rPrChange w:id="7834" w:author="rkbansal" w:date="2020-04-26T00:26:00Z">
            <w:rPr>
              <w:ins w:id="7835" w:author="rkbansal" w:date="2020-04-26T00:26:00Z"/>
            </w:rPr>
          </w:rPrChange>
        </w:rPr>
        <w:pPrChange w:id="7836" w:author="rkbansal" w:date="2020-04-26T00:40:00Z">
          <w:pPr>
            <w:pStyle w:val="ListParagraph"/>
            <w:numPr>
              <w:ilvl w:val="3"/>
              <w:numId w:val="19"/>
            </w:numPr>
            <w:ind w:left="2115" w:hanging="357"/>
          </w:pPr>
        </w:pPrChange>
      </w:pPr>
      <w:ins w:id="7837"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838" w:author="rkbansal" w:date="2020-04-23T00:30:00Z"/>
          <w:b/>
          <w:sz w:val="28"/>
        </w:rPr>
        <w:pPrChange w:id="7839" w:author="rkbansal" w:date="2020-04-26T00:40:00Z">
          <w:pPr>
            <w:pStyle w:val="ListParagraph"/>
            <w:numPr>
              <w:numId w:val="78"/>
            </w:numPr>
            <w:ind w:left="3240" w:hanging="360"/>
          </w:pPr>
        </w:pPrChange>
      </w:pPr>
      <w:ins w:id="7840" w:author="rkbansal" w:date="2020-04-26T00:41:00Z">
        <w:r>
          <w:t>Saving donation</w:t>
        </w:r>
      </w:ins>
      <w:ins w:id="7841" w:author="rkbansal" w:date="2020-04-23T00:30:00Z">
        <w:r w:rsidR="002E2790">
          <w:t xml:space="preserve"> with token means authorization code</w:t>
        </w:r>
      </w:ins>
      <w:ins w:id="7842" w:author="rkbansal" w:date="2020-04-26T00:40:00Z">
        <w:r w:rsidR="00A81A28">
          <w:t xml:space="preserve"> </w:t>
        </w:r>
      </w:ins>
      <w:ins w:id="7843"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844" w:author="rkbansal" w:date="2020-04-26T00:56:00Z"/>
          <w:b/>
        </w:rPr>
      </w:pPr>
      <w:ins w:id="7845" w:author="rkbansal" w:date="2020-04-23T00:30:00Z">
        <w:r w:rsidRPr="00C74A33">
          <w:rPr>
            <w:b/>
            <w:rPrChange w:id="7846"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847" w:author="rkbansal" w:date="2020-04-23T00:30:00Z"/>
          <w:b/>
          <w:rPrChange w:id="7848" w:author="rkbansal" w:date="2020-04-26T00:42:00Z">
            <w:rPr>
              <w:ins w:id="7849" w:author="rkbansal" w:date="2020-04-23T00:30:00Z"/>
              <w:b/>
              <w:sz w:val="28"/>
            </w:rPr>
          </w:rPrChange>
        </w:rPr>
        <w:pPrChange w:id="7850" w:author="rkbansal" w:date="2020-04-26T00:56:00Z">
          <w:pPr>
            <w:pStyle w:val="ListParagraph"/>
            <w:numPr>
              <w:ilvl w:val="2"/>
              <w:numId w:val="78"/>
            </w:numPr>
            <w:ind w:left="3192" w:hanging="357"/>
          </w:pPr>
        </w:pPrChange>
      </w:pPr>
      <w:ins w:id="7851"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852" w:author="rkbansal" w:date="2020-04-23T00:30:00Z"/>
          <w:b/>
          <w:sz w:val="28"/>
        </w:rPr>
      </w:pPr>
    </w:p>
    <w:p w14:paraId="4EADD579" w14:textId="77777777" w:rsidR="002E2790" w:rsidRDefault="002E2790" w:rsidP="002E2790">
      <w:pPr>
        <w:pStyle w:val="ListParagraph"/>
        <w:ind w:left="3960"/>
        <w:rPr>
          <w:ins w:id="7853"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854" w:author="rkbansal" w:date="2020-04-26T00:58:00Z"/>
          <w:b/>
          <w:sz w:val="28"/>
          <w:rPrChange w:id="7855" w:author="rkbansal" w:date="2020-04-26T00:58:00Z">
            <w:rPr>
              <w:ins w:id="7856" w:author="rkbansal" w:date="2020-04-26T00:58:00Z"/>
            </w:rPr>
          </w:rPrChange>
        </w:rPr>
      </w:pPr>
      <w:ins w:id="7857" w:author="rkbansal" w:date="2020-04-23T00:30:00Z">
        <w:r w:rsidRPr="00733CDB">
          <w:rPr>
            <w:b/>
            <w:sz w:val="28"/>
          </w:rPr>
          <w:t xml:space="preserve">Now hit the </w:t>
        </w:r>
      </w:ins>
      <w:ins w:id="7858" w:author="rkbansal" w:date="2020-04-26T00:42:00Z">
        <w:r w:rsidR="00C74A33">
          <w:rPr>
            <w:b/>
            <w:sz w:val="28"/>
          </w:rPr>
          <w:t>account</w:t>
        </w:r>
      </w:ins>
      <w:ins w:id="7859" w:author="rkbansal" w:date="2020-04-23T00:30:00Z">
        <w:r w:rsidRPr="00733CDB">
          <w:rPr>
            <w:b/>
            <w:sz w:val="28"/>
          </w:rPr>
          <w:t xml:space="preserve">-mgmt-service to </w:t>
        </w:r>
      </w:ins>
      <w:ins w:id="7860" w:author="rkbansal" w:date="2020-04-26T00:42:00Z">
        <w:r w:rsidR="00C74A33">
          <w:t>save the donation</w:t>
        </w:r>
      </w:ins>
      <w:ins w:id="7861" w:author="rkbansal" w:date="2020-04-26T00:57:00Z">
        <w:r w:rsidR="002407C5">
          <w:t xml:space="preserve"> </w:t>
        </w:r>
      </w:ins>
      <w:ins w:id="7862"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863" w:author="rkbansal" w:date="2020-04-26T01:00:00Z"/>
          <w:bCs/>
          <w:sz w:val="28"/>
        </w:rPr>
      </w:pPr>
      <w:ins w:id="7864" w:author="rkbansal" w:date="2020-04-26T00:58:00Z">
        <w:r>
          <w:rPr>
            <w:bCs/>
            <w:sz w:val="28"/>
          </w:rPr>
          <w:t xml:space="preserve">See the </w:t>
        </w:r>
        <w:r w:rsidRPr="00030FB4">
          <w:rPr>
            <w:b/>
            <w:sz w:val="28"/>
            <w:rPrChange w:id="7865" w:author="rkbansal" w:date="2020-04-26T00:59:00Z">
              <w:rPr>
                <w:bCs/>
                <w:sz w:val="28"/>
              </w:rPr>
            </w:rPrChange>
          </w:rPr>
          <w:t>Auth</w:t>
        </w:r>
      </w:ins>
      <w:ins w:id="7866" w:author="rkbansal" w:date="2020-04-26T00:59:00Z">
        <w:r w:rsidRPr="00030FB4">
          <w:rPr>
            <w:b/>
            <w:sz w:val="28"/>
            <w:rPrChange w:id="7867"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868" w:author="rkbansal" w:date="2020-04-26T00:59:00Z"/>
          <w:bCs/>
          <w:sz w:val="28"/>
        </w:rPr>
        <w:pPrChange w:id="7869" w:author="rkbansal" w:date="2020-04-26T01:00:00Z">
          <w:pPr>
            <w:pStyle w:val="ListParagraph"/>
            <w:ind w:left="1888"/>
          </w:pPr>
        </w:pPrChange>
      </w:pPr>
      <w:ins w:id="7870"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871" w:author="rkbansal" w:date="2020-04-23T00:30:00Z"/>
          <w:bCs/>
          <w:sz w:val="28"/>
          <w:rPrChange w:id="7872" w:author="rkbansal" w:date="2020-04-26T00:58:00Z">
            <w:rPr>
              <w:ins w:id="7873" w:author="rkbansal" w:date="2020-04-23T00:30:00Z"/>
              <w:b/>
              <w:sz w:val="28"/>
            </w:rPr>
          </w:rPrChange>
        </w:rPr>
        <w:pPrChange w:id="7874"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875" w:author="rkbansal" w:date="2020-04-26T01:00:00Z"/>
          <w:bCs/>
          <w:sz w:val="28"/>
        </w:rPr>
      </w:pPr>
      <w:ins w:id="7876"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877" w:author="rkbansal" w:date="2020-04-26T01:00:00Z"/>
          <w:bCs/>
          <w:sz w:val="28"/>
        </w:rPr>
        <w:pPrChange w:id="7878" w:author="rkbansal" w:date="2020-04-26T01:00:00Z">
          <w:pPr>
            <w:pStyle w:val="ListParagraph"/>
            <w:numPr>
              <w:ilvl w:val="1"/>
              <w:numId w:val="19"/>
            </w:numPr>
            <w:ind w:left="2001" w:hanging="357"/>
          </w:pPr>
        </w:pPrChange>
      </w:pPr>
      <w:ins w:id="7879"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880" w:author="rkbansal" w:date="2020-04-23T00:30:00Z"/>
          <w:b/>
          <w:sz w:val="28"/>
        </w:rPr>
      </w:pPr>
    </w:p>
    <w:p w14:paraId="563119AE" w14:textId="70A21EFF" w:rsidR="007B642F" w:rsidRDefault="00C45711" w:rsidP="006C0801">
      <w:del w:id="7881"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882" w:author="rkbansal" w:date="2020-04-23T00:28:00Z"/>
          <w:rFonts w:eastAsiaTheme="majorEastAsia" w:cstheme="majorBidi"/>
          <w:b/>
          <w:color w:val="2F5496" w:themeColor="accent1" w:themeShade="BF"/>
          <w:sz w:val="28"/>
          <w:szCs w:val="26"/>
        </w:rPr>
      </w:pPr>
      <w:ins w:id="7883" w:author="rkbansal" w:date="2020-04-23T00:28:00Z">
        <w:r>
          <w:rPr>
            <w:b/>
            <w:sz w:val="28"/>
          </w:rPr>
          <w:br w:type="page"/>
        </w:r>
      </w:ins>
    </w:p>
    <w:p w14:paraId="60D571BC" w14:textId="5AD5E69F" w:rsidR="002D0DC1" w:rsidRDefault="002D0DC1" w:rsidP="00BB6D89">
      <w:pPr>
        <w:pStyle w:val="Heading2"/>
        <w:rPr>
          <w:ins w:id="7884" w:author="rkbansal" w:date="2020-05-17T21:38:00Z"/>
          <w:rFonts w:ascii="Georgia" w:hAnsi="Georgia"/>
          <w:b/>
          <w:sz w:val="28"/>
        </w:rPr>
      </w:pPr>
      <w:ins w:id="7885" w:author="rkbansal" w:date="2020-04-26T01:01:00Z">
        <w:r>
          <w:rPr>
            <w:rFonts w:ascii="Georgia" w:hAnsi="Georgia"/>
            <w:b/>
            <w:sz w:val="28"/>
          </w:rPr>
          <w:lastRenderedPageBreak/>
          <w:t>Darshan</w:t>
        </w:r>
      </w:ins>
      <w:ins w:id="7886" w:author="rkbansal" w:date="2020-04-26T01:02:00Z">
        <w:r>
          <w:rPr>
            <w:rFonts w:ascii="Georgia" w:hAnsi="Georgia"/>
            <w:b/>
            <w:sz w:val="28"/>
          </w:rPr>
          <w:t xml:space="preserve"> Mgmt Service</w:t>
        </w:r>
      </w:ins>
    </w:p>
    <w:p w14:paraId="4E7BCA43" w14:textId="75FDD342" w:rsidR="00125468" w:rsidRDefault="00125468" w:rsidP="00125468">
      <w:pPr>
        <w:rPr>
          <w:ins w:id="7887" w:author="rkbansal" w:date="2020-05-17T21:38:00Z"/>
        </w:rPr>
      </w:pPr>
      <w:ins w:id="7888"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7889" w:author="rkbansal" w:date="2020-11-18T21:18:00Z"/>
        </w:rPr>
      </w:pPr>
      <w:ins w:id="7890"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7891" w:author="rkbansal" w:date="2020-11-18T21:18:00Z"/>
        </w:rPr>
      </w:pPr>
      <w:ins w:id="7892"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7893" w:author="rkbansal" w:date="2020-11-18T21:18:00Z"/>
        </w:rPr>
      </w:pPr>
      <w:ins w:id="7894"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7895" w:author="rkbansal" w:date="2020-11-18T21:18:00Z"/>
        </w:rPr>
      </w:pPr>
      <w:ins w:id="7896"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7897" w:author="rkbansal" w:date="2020-11-18T21:18:00Z"/>
        </w:rPr>
      </w:pPr>
      <w:ins w:id="7898" w:author="rkbansal" w:date="2020-11-18T21:18:00Z">
        <w:r>
          <w:t>Saving the donation.</w:t>
        </w:r>
      </w:ins>
    </w:p>
    <w:p w14:paraId="6F123BD3" w14:textId="0989A67D" w:rsidR="00912811" w:rsidRDefault="00912811">
      <w:pPr>
        <w:pStyle w:val="ListParagraph"/>
        <w:numPr>
          <w:ilvl w:val="1"/>
          <w:numId w:val="78"/>
        </w:numPr>
        <w:rPr>
          <w:ins w:id="7899" w:author="rkbansal" w:date="2020-05-17T21:38:00Z"/>
        </w:rPr>
        <w:pPrChange w:id="7900"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7901" w:author="rkbansal" w:date="2020-05-17T21:38:00Z"/>
        </w:rPr>
      </w:pPr>
      <w:ins w:id="7902" w:author="rkbansal" w:date="2020-05-17T21:38:00Z">
        <w:r>
          <w:t xml:space="preserve">Saving the </w:t>
        </w:r>
      </w:ins>
      <w:ins w:id="7903"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7904" w:author="rkbansal" w:date="2020-05-17T21:38:00Z"/>
        </w:rPr>
      </w:pPr>
      <w:ins w:id="7905" w:author="rkbansal" w:date="2020-05-17T21:38:00Z">
        <w:r>
          <w:t xml:space="preserve">Updating the </w:t>
        </w:r>
      </w:ins>
      <w:ins w:id="7906"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7907" w:author="rkbansal" w:date="2020-05-17T21:38:00Z"/>
        </w:rPr>
      </w:pPr>
      <w:ins w:id="7908" w:author="rkbansal" w:date="2020-05-17T21:38:00Z">
        <w:r>
          <w:t xml:space="preserve">Delete the </w:t>
        </w:r>
      </w:ins>
      <w:ins w:id="7909"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7910" w:author="rkbansal" w:date="2020-05-17T21:38:00Z"/>
        </w:rPr>
      </w:pPr>
      <w:ins w:id="7911" w:author="rkbansal" w:date="2020-05-17T21:38:00Z">
        <w:r>
          <w:t xml:space="preserve">Find the </w:t>
        </w:r>
      </w:ins>
      <w:ins w:id="7912" w:author="rkbansal" w:date="2020-11-17T12:37:00Z">
        <w:r w:rsidR="002C42C0">
          <w:t>darshan by id</w:t>
        </w:r>
      </w:ins>
    </w:p>
    <w:p w14:paraId="17FFA262" w14:textId="77777777" w:rsidR="00125468" w:rsidRDefault="00125468" w:rsidP="00125468">
      <w:pPr>
        <w:rPr>
          <w:ins w:id="7913" w:author="rkbansal" w:date="2020-05-17T21:38:00Z"/>
        </w:rPr>
      </w:pPr>
      <w:ins w:id="7914" w:author="rkbansal" w:date="2020-05-17T21:38:00Z">
        <w:r>
          <w:t>After that made the following changes:</w:t>
        </w:r>
      </w:ins>
    </w:p>
    <w:p w14:paraId="45054EE9" w14:textId="77777777" w:rsidR="00125468" w:rsidRDefault="00125468" w:rsidP="00125468">
      <w:pPr>
        <w:pStyle w:val="ListParagraph"/>
        <w:numPr>
          <w:ilvl w:val="0"/>
          <w:numId w:val="78"/>
        </w:numPr>
        <w:ind w:left="357" w:hanging="357"/>
        <w:jc w:val="both"/>
        <w:rPr>
          <w:ins w:id="7915" w:author="rkbansal" w:date="2020-05-17T21:38:00Z"/>
        </w:rPr>
      </w:pPr>
      <w:ins w:id="7916"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14:paraId="1F6D9D54" w14:textId="77777777" w:rsidTr="006B4C95">
        <w:trPr>
          <w:ins w:id="7917" w:author="rkbansal" w:date="2020-05-17T21:38:00Z"/>
        </w:trPr>
        <w:tc>
          <w:tcPr>
            <w:tcW w:w="4508" w:type="dxa"/>
          </w:tcPr>
          <w:p w14:paraId="77B11B28" w14:textId="77777777" w:rsidR="00125468" w:rsidRDefault="00125468" w:rsidP="006B4C95">
            <w:pPr>
              <w:rPr>
                <w:ins w:id="7918" w:author="rkbansal" w:date="2020-05-17T21:38:00Z"/>
              </w:rPr>
            </w:pPr>
            <w:ins w:id="7919" w:author="rkbansal" w:date="2020-05-17T21:38:00Z">
              <w:r>
                <w:t>Database/Schema Name</w:t>
              </w:r>
            </w:ins>
          </w:p>
        </w:tc>
        <w:tc>
          <w:tcPr>
            <w:tcW w:w="4508" w:type="dxa"/>
          </w:tcPr>
          <w:p w14:paraId="606BB78E" w14:textId="531E5C7C" w:rsidR="00125468" w:rsidRDefault="00040356" w:rsidP="006B4C95">
            <w:pPr>
              <w:rPr>
                <w:ins w:id="7920" w:author="rkbansal" w:date="2020-05-17T21:38:00Z"/>
              </w:rPr>
            </w:pPr>
            <w:proofErr w:type="spellStart"/>
            <w:ins w:id="7921" w:author="rkbansal" w:date="2020-11-07T14:50:00Z">
              <w:r>
                <w:t>darshan</w:t>
              </w:r>
            </w:ins>
            <w:ins w:id="7922" w:author="rkbansal" w:date="2020-05-17T21:38:00Z">
              <w:r w:rsidR="00125468">
                <w:t>_schema</w:t>
              </w:r>
              <w:proofErr w:type="spellEnd"/>
            </w:ins>
          </w:p>
        </w:tc>
      </w:tr>
      <w:tr w:rsidR="00125468" w14:paraId="46F1342A" w14:textId="77777777" w:rsidTr="006B4C95">
        <w:trPr>
          <w:ins w:id="7923" w:author="rkbansal" w:date="2020-05-17T21:38:00Z"/>
        </w:trPr>
        <w:tc>
          <w:tcPr>
            <w:tcW w:w="4508" w:type="dxa"/>
          </w:tcPr>
          <w:p w14:paraId="4B3951B8" w14:textId="77777777" w:rsidR="00125468" w:rsidRDefault="00125468" w:rsidP="006B4C95">
            <w:pPr>
              <w:rPr>
                <w:ins w:id="7924" w:author="rkbansal" w:date="2020-05-17T21:38:00Z"/>
              </w:rPr>
            </w:pPr>
            <w:ins w:id="7925" w:author="rkbansal" w:date="2020-05-17T21:38:00Z">
              <w:r>
                <w:t>User name</w:t>
              </w:r>
            </w:ins>
          </w:p>
        </w:tc>
        <w:tc>
          <w:tcPr>
            <w:tcW w:w="4508" w:type="dxa"/>
          </w:tcPr>
          <w:p w14:paraId="7100CE24" w14:textId="53C8FA94" w:rsidR="00125468" w:rsidRDefault="00040356" w:rsidP="006B4C95">
            <w:pPr>
              <w:rPr>
                <w:ins w:id="7926" w:author="rkbansal" w:date="2020-05-17T21:38:00Z"/>
              </w:rPr>
            </w:pPr>
            <w:ins w:id="7927" w:author="rkbansal" w:date="2020-11-07T14:51:00Z">
              <w:r>
                <w:t>d</w:t>
              </w:r>
            </w:ins>
            <w:ins w:id="7928" w:author="rkbansal" w:date="2020-11-07T14:50:00Z">
              <w:r>
                <w:t>arshan</w:t>
              </w:r>
            </w:ins>
          </w:p>
        </w:tc>
      </w:tr>
      <w:tr w:rsidR="00125468" w14:paraId="3239E0BF" w14:textId="77777777" w:rsidTr="006B4C95">
        <w:trPr>
          <w:ins w:id="7929" w:author="rkbansal" w:date="2020-05-17T21:38:00Z"/>
        </w:trPr>
        <w:tc>
          <w:tcPr>
            <w:tcW w:w="4508" w:type="dxa"/>
          </w:tcPr>
          <w:p w14:paraId="2E6AF71E" w14:textId="77777777" w:rsidR="00125468" w:rsidRDefault="00125468" w:rsidP="006B4C95">
            <w:pPr>
              <w:rPr>
                <w:ins w:id="7930" w:author="rkbansal" w:date="2020-05-17T21:38:00Z"/>
              </w:rPr>
            </w:pPr>
            <w:ins w:id="7931" w:author="rkbansal" w:date="2020-05-17T21:38:00Z">
              <w:r>
                <w:t>Password</w:t>
              </w:r>
            </w:ins>
          </w:p>
        </w:tc>
        <w:tc>
          <w:tcPr>
            <w:tcW w:w="4508" w:type="dxa"/>
          </w:tcPr>
          <w:p w14:paraId="5896F4CA" w14:textId="2BAA63E1" w:rsidR="00125468" w:rsidRDefault="00040356" w:rsidP="006B4C95">
            <w:pPr>
              <w:rPr>
                <w:ins w:id="7932" w:author="rkbansal" w:date="2020-05-17T21:38:00Z"/>
              </w:rPr>
            </w:pPr>
            <w:ins w:id="7933" w:author="rkbansal" w:date="2020-11-07T14:50:00Z">
              <w:r>
                <w:t>darshan</w:t>
              </w:r>
            </w:ins>
          </w:p>
        </w:tc>
      </w:tr>
    </w:tbl>
    <w:p w14:paraId="716FC06C" w14:textId="77777777" w:rsidR="00125468" w:rsidRPr="00A66355" w:rsidRDefault="00125468" w:rsidP="00125468">
      <w:pPr>
        <w:ind w:firstLine="360"/>
        <w:rPr>
          <w:ins w:id="7934" w:author="rkbansal" w:date="2020-05-17T21:38:00Z"/>
          <w:b/>
          <w:bCs/>
        </w:rPr>
      </w:pPr>
      <w:ins w:id="7935" w:author="rkbansal" w:date="2020-05-17T21:38:00Z">
        <w:r w:rsidRPr="00A66355">
          <w:rPr>
            <w:b/>
            <w:bCs/>
          </w:rPr>
          <w:t>Commands:</w:t>
        </w:r>
      </w:ins>
    </w:p>
    <w:p w14:paraId="6735E28C" w14:textId="77777777" w:rsidR="00125468" w:rsidRPr="00A66355" w:rsidRDefault="00125468" w:rsidP="00125468">
      <w:pPr>
        <w:ind w:firstLine="360"/>
        <w:jc w:val="both"/>
        <w:rPr>
          <w:ins w:id="7936" w:author="rkbansal" w:date="2020-05-17T21:38:00Z"/>
          <w:rFonts w:cstheme="minorHAnsi"/>
          <w:lang w:val="en-US"/>
        </w:rPr>
      </w:pPr>
      <w:ins w:id="7937" w:author="rkbansal" w:date="2020-05-17T21:3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94103AE" w14:textId="77777777" w:rsidR="00125468" w:rsidRDefault="00125468" w:rsidP="00125468">
      <w:pPr>
        <w:spacing w:after="20" w:line="240" w:lineRule="auto"/>
        <w:ind w:firstLine="357"/>
        <w:rPr>
          <w:ins w:id="7938" w:author="rkbansal" w:date="2020-05-17T21:38:00Z"/>
          <w:rFonts w:ascii="Helvetica" w:eastAsia="Times New Roman" w:hAnsi="Helvetica" w:cs="Times New Roman"/>
          <w:color w:val="333333"/>
          <w:sz w:val="21"/>
          <w:szCs w:val="21"/>
          <w:lang w:eastAsia="en-IN"/>
        </w:rPr>
      </w:pPr>
      <w:ins w:id="7939" w:author="rkbansal" w:date="2020-05-17T21:38:00Z">
        <w:r w:rsidRPr="001A23DF">
          <w:rPr>
            <w:rFonts w:ascii="Helvetica" w:eastAsia="Times New Roman" w:hAnsi="Helvetica" w:cs="Times New Roman"/>
            <w:color w:val="333333"/>
            <w:sz w:val="21"/>
            <w:szCs w:val="21"/>
            <w:lang w:eastAsia="en-IN"/>
          </w:rPr>
          <w:t>User Id: root</w:t>
        </w:r>
      </w:ins>
    </w:p>
    <w:p w14:paraId="6E36F67C" w14:textId="77777777" w:rsidR="00125468" w:rsidRPr="001A23DF" w:rsidRDefault="00125468" w:rsidP="00125468">
      <w:pPr>
        <w:spacing w:after="20" w:line="240" w:lineRule="auto"/>
        <w:ind w:firstLine="357"/>
        <w:rPr>
          <w:ins w:id="7940" w:author="rkbansal" w:date="2020-05-17T21:38:00Z"/>
          <w:rFonts w:ascii="Helvetica" w:eastAsia="Times New Roman" w:hAnsi="Helvetica" w:cs="Times New Roman"/>
          <w:color w:val="333333"/>
          <w:sz w:val="21"/>
          <w:szCs w:val="21"/>
          <w:lang w:eastAsia="en-IN"/>
        </w:rPr>
      </w:pPr>
      <w:ins w:id="7941" w:author="rkbansal" w:date="2020-05-17T21:38:00Z">
        <w:r w:rsidRPr="001A23DF">
          <w:rPr>
            <w:rFonts w:ascii="Helvetica" w:eastAsia="Times New Roman" w:hAnsi="Helvetica" w:cs="Times New Roman"/>
            <w:color w:val="333333"/>
            <w:sz w:val="21"/>
            <w:szCs w:val="21"/>
            <w:lang w:eastAsia="en-IN"/>
          </w:rPr>
          <w:t>Password: rajiv999</w:t>
        </w:r>
      </w:ins>
    </w:p>
    <w:p w14:paraId="4D9AEFCD" w14:textId="77777777" w:rsidR="00125468" w:rsidRDefault="00125468" w:rsidP="00125468">
      <w:pPr>
        <w:pStyle w:val="ListParagraph"/>
        <w:rPr>
          <w:ins w:id="7942" w:author="rkbansal" w:date="2020-05-17T21:38:00Z"/>
        </w:rPr>
      </w:pPr>
    </w:p>
    <w:p w14:paraId="4BEE75F2" w14:textId="4AABEC52" w:rsidR="00125468" w:rsidRDefault="00125468" w:rsidP="00125468">
      <w:pPr>
        <w:pStyle w:val="ListParagraph"/>
        <w:numPr>
          <w:ilvl w:val="0"/>
          <w:numId w:val="91"/>
        </w:numPr>
        <w:ind w:left="1077"/>
        <w:jc w:val="both"/>
        <w:rPr>
          <w:ins w:id="7943" w:author="rkbansal" w:date="2020-05-17T21:38:00Z"/>
        </w:rPr>
      </w:pPr>
      <w:ins w:id="7944" w:author="rkbansal" w:date="2020-05-17T21:38:00Z">
        <w:r>
          <w:t>create user '</w:t>
        </w:r>
      </w:ins>
      <w:ins w:id="7945" w:author="rkbansal" w:date="2020-11-07T14:51:00Z">
        <w:r w:rsidR="00040356">
          <w:t>darshan</w:t>
        </w:r>
      </w:ins>
      <w:ins w:id="7946" w:author="rkbansal" w:date="2020-05-17T21:38:00Z">
        <w:r>
          <w:t>'@'%' identified by '</w:t>
        </w:r>
      </w:ins>
      <w:ins w:id="7947" w:author="rkbansal" w:date="2020-11-07T14:51:00Z">
        <w:r w:rsidR="00040356">
          <w:t>darshan</w:t>
        </w:r>
      </w:ins>
      <w:ins w:id="7948" w:author="rkbansal" w:date="2020-05-17T21:38:00Z">
        <w:r>
          <w:t xml:space="preserve">'; </w:t>
        </w:r>
      </w:ins>
    </w:p>
    <w:p w14:paraId="162FA307" w14:textId="77777777" w:rsidR="00125468" w:rsidRDefault="00125468" w:rsidP="00125468">
      <w:pPr>
        <w:pStyle w:val="ListParagraph"/>
        <w:ind w:left="360"/>
        <w:jc w:val="both"/>
        <w:rPr>
          <w:ins w:id="7949" w:author="rkbansal" w:date="2020-05-17T21:38:00Z"/>
        </w:rPr>
      </w:pPr>
    </w:p>
    <w:p w14:paraId="3C8DFC6A" w14:textId="3558C36A" w:rsidR="00125468" w:rsidRDefault="00125468" w:rsidP="00125468">
      <w:pPr>
        <w:pStyle w:val="ListParagraph"/>
        <w:numPr>
          <w:ilvl w:val="0"/>
          <w:numId w:val="91"/>
        </w:numPr>
        <w:ind w:left="1077"/>
        <w:jc w:val="both"/>
        <w:rPr>
          <w:ins w:id="7950" w:author="rkbansal" w:date="2020-05-17T21:38:00Z"/>
        </w:rPr>
      </w:pPr>
      <w:ins w:id="7951" w:author="rkbansal" w:date="2020-05-17T21:38:00Z">
        <w:r>
          <w:t xml:space="preserve">create database </w:t>
        </w:r>
      </w:ins>
      <w:proofErr w:type="spellStart"/>
      <w:ins w:id="7952" w:author="rkbansal" w:date="2020-11-07T14:51:00Z">
        <w:r w:rsidR="00040356">
          <w:t>darshan</w:t>
        </w:r>
      </w:ins>
      <w:ins w:id="7953" w:author="rkbansal" w:date="2020-05-17T21:38:00Z">
        <w:r>
          <w:t>_schema</w:t>
        </w:r>
        <w:proofErr w:type="spellEnd"/>
        <w:r>
          <w:t>;</w:t>
        </w:r>
      </w:ins>
    </w:p>
    <w:p w14:paraId="2E19432E" w14:textId="77777777" w:rsidR="00125468" w:rsidRDefault="00125468" w:rsidP="00125468">
      <w:pPr>
        <w:pStyle w:val="ListParagraph"/>
        <w:ind w:left="360"/>
        <w:jc w:val="both"/>
        <w:rPr>
          <w:ins w:id="7954" w:author="rkbansal" w:date="2020-05-17T21:38:00Z"/>
        </w:rPr>
      </w:pPr>
    </w:p>
    <w:p w14:paraId="1A32F8EE" w14:textId="59284510" w:rsidR="00125468" w:rsidRDefault="00125468" w:rsidP="00125468">
      <w:pPr>
        <w:pStyle w:val="ListParagraph"/>
        <w:numPr>
          <w:ilvl w:val="0"/>
          <w:numId w:val="91"/>
        </w:numPr>
        <w:ind w:left="1077"/>
        <w:jc w:val="both"/>
        <w:rPr>
          <w:ins w:id="7955" w:author="rkbansal" w:date="2020-05-17T21:38:00Z"/>
        </w:rPr>
      </w:pPr>
      <w:ins w:id="7956" w:author="rkbansal" w:date="2020-05-17T21:38:00Z">
        <w:r>
          <w:t xml:space="preserve">grant all on </w:t>
        </w:r>
      </w:ins>
      <w:ins w:id="7957" w:author="rkbansal" w:date="2020-11-07T14:51:00Z">
        <w:r w:rsidR="00040356">
          <w:t>darshan</w:t>
        </w:r>
      </w:ins>
      <w:ins w:id="7958" w:author="rkbansal" w:date="2020-05-17T21:38:00Z">
        <w:r>
          <w:t xml:space="preserve">_schema.* to </w:t>
        </w:r>
      </w:ins>
      <w:ins w:id="7959" w:author="rkbansal" w:date="2020-11-07T14:51:00Z">
        <w:r w:rsidR="00040356">
          <w:t>darshan</w:t>
        </w:r>
      </w:ins>
      <w:ins w:id="7960" w:author="rkbansal" w:date="2020-05-17T21:38:00Z">
        <w:r>
          <w:t>@'%';</w:t>
        </w:r>
      </w:ins>
    </w:p>
    <w:p w14:paraId="3084854C" w14:textId="77777777" w:rsidR="00125468" w:rsidRDefault="00125468" w:rsidP="00125468">
      <w:pPr>
        <w:rPr>
          <w:ins w:id="7961" w:author="rkbansal" w:date="2020-05-17T21:38:00Z"/>
        </w:rPr>
      </w:pPr>
    </w:p>
    <w:p w14:paraId="66FA8F58" w14:textId="77777777" w:rsidR="00125468" w:rsidRDefault="00125468" w:rsidP="00125468">
      <w:pPr>
        <w:pStyle w:val="ListParagraph"/>
        <w:numPr>
          <w:ilvl w:val="0"/>
          <w:numId w:val="74"/>
        </w:numPr>
        <w:rPr>
          <w:ins w:id="7962" w:author="rkbansal" w:date="2020-05-17T21:38:00Z"/>
        </w:rPr>
      </w:pPr>
      <w:ins w:id="7963" w:author="rkbansal" w:date="2020-05-17T21:38:00Z">
        <w:r>
          <w:t>Use the following document related to the swagger, database scripts, ER diagram of Users:</w:t>
        </w:r>
      </w:ins>
    </w:p>
    <w:p w14:paraId="355A21E6" w14:textId="0D3FFFA7" w:rsidR="00125468" w:rsidRDefault="00AA0081">
      <w:pPr>
        <w:pStyle w:val="ListParagraph"/>
        <w:rPr>
          <w:ins w:id="7964" w:author="rkbansal" w:date="2020-05-17T21:38:00Z"/>
        </w:rPr>
        <w:pPrChange w:id="7965" w:author="rkbansal" w:date="2020-11-17T12:40:00Z">
          <w:pPr>
            <w:pStyle w:val="ListParagraph"/>
            <w:numPr>
              <w:numId w:val="74"/>
            </w:numPr>
            <w:ind w:hanging="360"/>
          </w:pPr>
        </w:pPrChange>
      </w:pPr>
      <w:ins w:id="7966" w:author="rkbansal" w:date="2020-11-17T12:40:00Z">
        <w:r w:rsidRPr="00AA0081">
          <w:object w:dxaOrig="3721" w:dyaOrig="811" w14:anchorId="1465AF74">
            <v:shape id="_x0000_i1040" type="#_x0000_t75" style="width:186pt;height:40.5pt" o:ole="">
              <v:imagedata r:id="rId295" o:title=""/>
            </v:shape>
            <o:OLEObject Type="Embed" ProgID="Package" ShapeID="_x0000_i1040" DrawAspect="Content" ObjectID="_1668280691" r:id="rId296"/>
          </w:object>
        </w:r>
      </w:ins>
      <w:ins w:id="7967" w:author="rkbansal" w:date="2020-11-17T12:40:00Z">
        <w:r w:rsidRPr="00AA0081">
          <w:object w:dxaOrig="1801" w:dyaOrig="811" w14:anchorId="1C08AADE">
            <v:shape id="_x0000_i1041" type="#_x0000_t75" style="width:90pt;height:40.5pt" o:ole="">
              <v:imagedata r:id="rId297" o:title=""/>
            </v:shape>
            <o:OLEObject Type="Embed" ProgID="Package" ShapeID="_x0000_i1041" DrawAspect="Content" ObjectID="_1668280692" r:id="rId298"/>
          </w:object>
        </w:r>
      </w:ins>
      <w:ins w:id="7968" w:author="rkbansal" w:date="2020-11-17T12:40:00Z">
        <w:r w:rsidRPr="00AA0081">
          <w:object w:dxaOrig="3751" w:dyaOrig="811" w14:anchorId="138FC332">
            <v:shape id="_x0000_i1042" type="#_x0000_t75" style="width:187.5pt;height:40.5pt" o:ole="">
              <v:imagedata r:id="rId299" o:title=""/>
            </v:shape>
            <o:OLEObject Type="Embed" ProgID="Package" ShapeID="_x0000_i1042" DrawAspect="Content" ObjectID="_1668280693" r:id="rId300"/>
          </w:object>
        </w:r>
      </w:ins>
      <w:del w:id="7969"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7970" w:author="rkbansal" w:date="2020-05-17T21:38:00Z">
        <w:r w:rsidR="00125468" w:rsidRPr="00EF0BD8">
          <w:t xml:space="preserve"> </w:t>
        </w:r>
      </w:ins>
      <w:del w:id="7971"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7972" w:author="rkbansal" w:date="2020-05-17T21:38:00Z"/>
        </w:rPr>
      </w:pPr>
      <w:ins w:id="7973"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7974" w:author="rkbansal" w:date="2020-11-17T12:40:00Z">
        <w:r w:rsidR="003229CD">
          <w:t>darshan</w:t>
        </w:r>
      </w:ins>
      <w:ins w:id="7975"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7976" w:author="rkbansal" w:date="2020-05-17T21:38:00Z"/>
        </w:rPr>
      </w:pPr>
      <w:ins w:id="7977"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7978" w:author="rkbansal" w:date="2020-05-17T21:38:00Z"/>
        </w:rPr>
      </w:pPr>
    </w:p>
    <w:p w14:paraId="1DE36C59" w14:textId="77777777" w:rsidR="00125468" w:rsidRDefault="00125468" w:rsidP="00125468">
      <w:pPr>
        <w:pStyle w:val="ListParagraph"/>
        <w:numPr>
          <w:ilvl w:val="0"/>
          <w:numId w:val="74"/>
        </w:numPr>
        <w:rPr>
          <w:ins w:id="7979" w:author="rkbansal" w:date="2020-05-17T21:38:00Z"/>
        </w:rPr>
      </w:pPr>
      <w:ins w:id="7980"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7981" w:author="rkbansal" w:date="2020-05-17T21:38:00Z"/>
          <w:bCs/>
        </w:rPr>
      </w:pPr>
      <w:ins w:id="7982"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7983" w:author="rkbansal" w:date="2020-05-17T21:38:00Z"/>
          <w:bCs/>
        </w:rPr>
      </w:pPr>
      <w:ins w:id="7984"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252853" w14:textId="77777777" w:rsidR="00125468" w:rsidRDefault="00125468" w:rsidP="00125468">
      <w:pPr>
        <w:pStyle w:val="ListParagraph"/>
        <w:numPr>
          <w:ilvl w:val="1"/>
          <w:numId w:val="107"/>
        </w:numPr>
        <w:rPr>
          <w:ins w:id="7985" w:author="rkbansal" w:date="2020-05-17T21:38:00Z"/>
          <w:bCs/>
        </w:rPr>
      </w:pPr>
      <w:ins w:id="7986"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7987" w:author="rkbansal" w:date="2020-05-17T21:38:00Z"/>
          <w:bCs/>
        </w:rPr>
      </w:pPr>
      <w:ins w:id="7988"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7989" w:author="rkbansal" w:date="2020-05-17T21:38:00Z"/>
        </w:rPr>
      </w:pPr>
      <w:ins w:id="7990" w:author="rkbansal" w:date="2020-11-17T13:02:00Z">
        <w:r>
          <w:rPr>
            <w:noProof/>
          </w:rPr>
          <w:lastRenderedPageBreak/>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7991" w:author="rkbansal" w:date="2020-05-17T21:38:00Z"/>
        </w:rPr>
      </w:pPr>
      <w:ins w:id="7992" w:author="rkbansal" w:date="2020-05-17T21:38:00Z">
        <w:r>
          <w:rPr>
            <w:rFonts w:ascii="Consolas" w:hAnsi="Consolas" w:cs="Consolas"/>
            <w:color w:val="000000"/>
            <w:sz w:val="20"/>
            <w:szCs w:val="20"/>
          </w:rPr>
          <w:lastRenderedPageBreak/>
          <w:tab/>
        </w:r>
      </w:ins>
      <w:ins w:id="7993"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7994" w:author="rkbansal" w:date="2020-05-17T21:38:00Z"/>
        </w:rPr>
      </w:pPr>
      <w:ins w:id="7995" w:author="rkbansal" w:date="2020-05-17T21:38:00Z">
        <w:r w:rsidRPr="004F63DB">
          <w:t xml:space="preserve">Rename the package of </w:t>
        </w:r>
        <w:proofErr w:type="spellStart"/>
        <w:r w:rsidRPr="004F63DB">
          <w:t>io.swagger</w:t>
        </w:r>
        <w:proofErr w:type="spellEnd"/>
        <w:r w:rsidRPr="004F63DB">
          <w:t xml:space="preserve"> to </w:t>
        </w:r>
        <w:proofErr w:type="spellStart"/>
        <w:r w:rsidRPr="004F63DB">
          <w:t>com.jmk</w:t>
        </w:r>
        <w:proofErr w:type="spellEnd"/>
        <w:r w:rsidRPr="004F63DB">
          <w:t>.</w:t>
        </w:r>
      </w:ins>
      <w:ins w:id="7996" w:author="rkbansal" w:date="2020-11-17T13:04:00Z">
        <w:r w:rsidR="00463AB4" w:rsidRPr="00463AB4">
          <w:rPr>
            <w:rPrChange w:id="7997"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7998" w:author="rkbansal" w:date="2020-05-17T21:38:00Z"/>
        </w:rPr>
      </w:pPr>
      <w:ins w:id="7999" w:author="rkbansal" w:date="2020-05-17T21:38:00Z">
        <w:r>
          <w:t xml:space="preserve">Rename and refactor the </w:t>
        </w:r>
        <w:r w:rsidRPr="001A23DF">
          <w:t xml:space="preserve">Swagger2SpringBoot.java to </w:t>
        </w:r>
      </w:ins>
      <w:ins w:id="8000" w:author="rkbansal" w:date="2020-11-17T13:05:00Z">
        <w:r w:rsidR="008C7779" w:rsidRPr="008C7779">
          <w:t>DarshanMgmtRestApplication</w:t>
        </w:r>
      </w:ins>
      <w:ins w:id="8001"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8002" w:author="rkbansal" w:date="2020-05-17T21:38:00Z"/>
        </w:rPr>
      </w:pPr>
      <w:ins w:id="8003"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8004" w:author="rkbansal" w:date="2020-05-17T21:38:00Z"/>
        </w:rPr>
      </w:pPr>
      <w:ins w:id="8005" w:author="rkbansal" w:date="2020-05-17T21:38:00Z">
        <w:r>
          <w:t xml:space="preserve">Enable </w:t>
        </w:r>
        <w:proofErr w:type="spellStart"/>
        <w:r>
          <w:t>JpaRepositories</w:t>
        </w:r>
        <w:proofErr w:type="spellEnd"/>
      </w:ins>
    </w:p>
    <w:p w14:paraId="2F18A911" w14:textId="7F67E30D" w:rsidR="00125468" w:rsidRDefault="00125468" w:rsidP="00125468">
      <w:pPr>
        <w:pStyle w:val="ListParagraph"/>
        <w:numPr>
          <w:ilvl w:val="1"/>
          <w:numId w:val="74"/>
        </w:numPr>
        <w:rPr>
          <w:ins w:id="8006" w:author="rkbansal" w:date="2020-05-17T21:38:00Z"/>
        </w:rPr>
      </w:pPr>
      <w:ins w:id="8007"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8008" w:author="rkbansal" w:date="2020-05-17T21:38:00Z"/>
        </w:rPr>
      </w:pPr>
      <w:ins w:id="8009" w:author="rkbansal" w:date="2020-05-17T21:38:00Z">
        <w:r>
          <w:t xml:space="preserve">Enable EnableSwagger2 so that we can view the document </w:t>
        </w:r>
        <w:proofErr w:type="spellStart"/>
        <w:r>
          <w:t>api</w:t>
        </w:r>
        <w:proofErr w:type="spellEnd"/>
      </w:ins>
    </w:p>
    <w:p w14:paraId="7D083FD9" w14:textId="54AAB04C" w:rsidR="00125468" w:rsidRPr="001A4DA1" w:rsidRDefault="00B2734C" w:rsidP="00125468">
      <w:pPr>
        <w:pStyle w:val="ListParagraph"/>
        <w:rPr>
          <w:ins w:id="8010" w:author="rkbansal" w:date="2020-05-17T21:38:00Z"/>
        </w:rPr>
      </w:pPr>
      <w:ins w:id="8011"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8012" w:author="rkbansal" w:date="2020-05-17T21:38:00Z"/>
        </w:rPr>
      </w:pPr>
    </w:p>
    <w:p w14:paraId="7F85B0AF" w14:textId="77777777" w:rsidR="00125468" w:rsidRPr="00DE30DD" w:rsidRDefault="00125468" w:rsidP="00125468">
      <w:pPr>
        <w:pStyle w:val="ListParagraph"/>
        <w:numPr>
          <w:ilvl w:val="0"/>
          <w:numId w:val="74"/>
        </w:numPr>
        <w:rPr>
          <w:ins w:id="8013" w:author="rkbansal" w:date="2020-05-17T21:38:00Z"/>
          <w:bCs/>
        </w:rPr>
      </w:pPr>
      <w:ins w:id="8014" w:author="rkbansal" w:date="2020-05-17T21:38: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8015" w:author="rkbansal" w:date="2020-05-17T21:38:00Z"/>
        </w:rPr>
      </w:pPr>
      <w:ins w:id="8016"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8017" w:author="rkbansal" w:date="2020-05-17T21:38:00Z"/>
          <w:rFonts w:asciiTheme="minorHAnsi" w:hAnsiTheme="minorHAnsi" w:cstheme="minorHAnsi"/>
        </w:rPr>
      </w:pPr>
      <w:ins w:id="8018" w:author="rkbansal" w:date="2020-05-17T21:38:00Z">
        <w:r>
          <w:rPr>
            <w:rFonts w:asciiTheme="minorHAnsi" w:hAnsiTheme="minorHAnsi" w:cstheme="minorHAnsi"/>
          </w:rPr>
          <w:t>In this application, still there will be an application.properties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8019" w:author="rkbansal" w:date="2020-05-17T21:38:00Z"/>
          <w:rFonts w:asciiTheme="minorHAnsi" w:hAnsiTheme="minorHAnsi" w:cstheme="minorHAnsi"/>
        </w:rPr>
      </w:pPr>
      <w:ins w:id="8020"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8021" w:author="rkbansal" w:date="2020-05-17T21:38:00Z"/>
          <w:rFonts w:asciiTheme="minorHAnsi" w:hAnsiTheme="minorHAnsi" w:cstheme="minorHAnsi"/>
        </w:rPr>
      </w:pPr>
      <w:ins w:id="8022"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8023" w:author="rkbansal" w:date="2020-05-17T21:38:00Z"/>
          <w:rFonts w:asciiTheme="minorHAnsi" w:hAnsiTheme="minorHAnsi" w:cstheme="minorHAnsi"/>
        </w:rPr>
      </w:pPr>
      <w:ins w:id="8024"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8025" w:author="rkbansal" w:date="2020-05-17T21:38:00Z"/>
        </w:rPr>
      </w:pPr>
      <w:ins w:id="8026"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8027" w:author="rkbansal" w:date="2020-05-17T21:38:00Z"/>
        </w:rPr>
      </w:pPr>
    </w:p>
    <w:p w14:paraId="054741F3" w14:textId="1F73DDD8" w:rsidR="00125468" w:rsidRDefault="00125468" w:rsidP="00125468">
      <w:pPr>
        <w:pStyle w:val="ListParagraph"/>
        <w:numPr>
          <w:ilvl w:val="0"/>
          <w:numId w:val="74"/>
        </w:numPr>
        <w:rPr>
          <w:ins w:id="8028" w:author="rkbansal" w:date="2020-05-17T21:38:00Z"/>
        </w:rPr>
      </w:pPr>
      <w:ins w:id="8029" w:author="rkbansal" w:date="2020-05-17T21:38:00Z">
        <w:r>
          <w:t xml:space="preserve">Create the </w:t>
        </w:r>
      </w:ins>
      <w:proofErr w:type="spellStart"/>
      <w:ins w:id="8030" w:author="rkbansal" w:date="2020-11-17T21:28:00Z">
        <w:r w:rsidR="00BA7187">
          <w:t>Darshan</w:t>
        </w:r>
      </w:ins>
      <w:ins w:id="8031" w:author="rkbansal" w:date="2020-05-17T21:38:00Z">
        <w:r>
          <w:t>Api</w:t>
        </w:r>
        <w:proofErr w:type="spellEnd"/>
        <w:r>
          <w:t xml:space="preserve"> and </w:t>
        </w:r>
      </w:ins>
      <w:proofErr w:type="spellStart"/>
      <w:ins w:id="8032" w:author="rkbansal" w:date="2020-11-17T21:28:00Z">
        <w:r w:rsidR="001E7DBD">
          <w:t>Darshan</w:t>
        </w:r>
      </w:ins>
      <w:ins w:id="8033" w:author="rkbansal" w:date="2020-05-17T21:38:00Z">
        <w:r>
          <w:t>ApiController</w:t>
        </w:r>
        <w:proofErr w:type="spellEnd"/>
        <w:r>
          <w:t xml:space="preserve"> Class</w:t>
        </w:r>
      </w:ins>
    </w:p>
    <w:p w14:paraId="19B9B656" w14:textId="548ACB86" w:rsidR="00125468" w:rsidRDefault="00125468" w:rsidP="00125468">
      <w:pPr>
        <w:pStyle w:val="ListParagraph"/>
        <w:numPr>
          <w:ilvl w:val="0"/>
          <w:numId w:val="93"/>
        </w:numPr>
        <w:ind w:left="924" w:hanging="357"/>
        <w:rPr>
          <w:ins w:id="8034" w:author="rkbansal" w:date="2020-05-17T21:38:00Z"/>
        </w:rPr>
      </w:pPr>
      <w:proofErr w:type="spellStart"/>
      <w:ins w:id="8035" w:author="rkbansal" w:date="2020-05-17T21:38:00Z">
        <w:r>
          <w:t>D</w:t>
        </w:r>
      </w:ins>
      <w:ins w:id="8036" w:author="rkbansal" w:date="2020-11-17T21:28:00Z">
        <w:r w:rsidR="00B54217">
          <w:t>arshan</w:t>
        </w:r>
      </w:ins>
      <w:ins w:id="8037" w:author="rkbansal" w:date="2020-05-17T21:38:00Z">
        <w:r>
          <w:t>Api</w:t>
        </w:r>
        <w:proofErr w:type="spellEnd"/>
        <w:r>
          <w:t xml:space="preserve"> interface</w:t>
        </w:r>
      </w:ins>
    </w:p>
    <w:p w14:paraId="0494B76B" w14:textId="393D9420" w:rsidR="00125468" w:rsidRDefault="00BC5ADE" w:rsidP="00125468">
      <w:pPr>
        <w:pStyle w:val="ListParagraph"/>
        <w:rPr>
          <w:ins w:id="8038" w:author="rkbansal" w:date="2020-05-17T21:38:00Z"/>
        </w:rPr>
      </w:pPr>
      <w:ins w:id="8039" w:author="rkbansal" w:date="2020-11-17T21:31:00Z">
        <w:r>
          <w:rPr>
            <w:noProof/>
          </w:rPr>
          <w:drawing>
            <wp:inline distT="0" distB="0" distL="0" distR="0" wp14:anchorId="0A685F81" wp14:editId="42D165C6">
              <wp:extent cx="9779000" cy="54114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779000" cy="541147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8040" w:author="rkbansal" w:date="2020-05-17T21:38:00Z"/>
        </w:rPr>
        <w:pPrChange w:id="8041" w:author="rkbansal" w:date="2020-11-18T15:40:00Z">
          <w:pPr>
            <w:pStyle w:val="ListParagraph"/>
            <w:ind w:left="924"/>
          </w:pPr>
        </w:pPrChange>
      </w:pPr>
      <w:proofErr w:type="spellStart"/>
      <w:ins w:id="8042" w:author="rkbansal" w:date="2020-05-17T21:38:00Z">
        <w:r>
          <w:t>D</w:t>
        </w:r>
      </w:ins>
      <w:ins w:id="8043" w:author="rkbansal" w:date="2020-11-18T15:40:00Z">
        <w:r w:rsidR="00425EF3">
          <w:t>arshan</w:t>
        </w:r>
      </w:ins>
      <w:ins w:id="8044" w:author="rkbansal" w:date="2020-05-17T21:38:00Z">
        <w:r>
          <w:t>ApiController</w:t>
        </w:r>
        <w:proofErr w:type="spellEnd"/>
        <w:r>
          <w:t xml:space="preserve"> Class</w:t>
        </w:r>
      </w:ins>
    </w:p>
    <w:p w14:paraId="5113FCDD" w14:textId="1C9C886C" w:rsidR="00125468" w:rsidRDefault="0024324B" w:rsidP="00125468">
      <w:pPr>
        <w:pStyle w:val="ListParagraph"/>
        <w:ind w:left="924"/>
        <w:rPr>
          <w:ins w:id="8045" w:author="rkbansal" w:date="2020-05-17T21:38:00Z"/>
        </w:rPr>
      </w:pPr>
      <w:ins w:id="8046" w:author="rkbansal" w:date="2020-11-30T22:23:00Z">
        <w:r>
          <w:rPr>
            <w:noProof/>
          </w:rPr>
          <w:lastRenderedPageBreak/>
          <w:drawing>
            <wp:inline distT="0" distB="0" distL="0" distR="0" wp14:anchorId="3C2A6130" wp14:editId="4926E9FB">
              <wp:extent cx="9779000" cy="7997825"/>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779000" cy="799782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8047" w:author="rkbansal" w:date="2020-05-17T21:38:00Z"/>
        </w:rPr>
      </w:pPr>
      <w:ins w:id="8048" w:author="rkbansal" w:date="2020-05-17T21:38:00Z">
        <w:r>
          <w:t xml:space="preserve">Create the feign client to interact with people-mgmt-service </w:t>
        </w:r>
      </w:ins>
      <w:ins w:id="8049" w:author="rkbansal" w:date="2020-11-18T21:18:00Z">
        <w:r w:rsidR="006774E6">
          <w:t>to get the details of devotee, member and sevadar</w:t>
        </w:r>
      </w:ins>
      <w:ins w:id="8050" w:author="rkbansal" w:date="2020-05-17T21:38:00Z">
        <w:r>
          <w:t>.</w:t>
        </w:r>
      </w:ins>
    </w:p>
    <w:p w14:paraId="4051354E" w14:textId="77777777" w:rsidR="00125468" w:rsidRDefault="00125468" w:rsidP="00125468">
      <w:pPr>
        <w:pStyle w:val="ListParagraph"/>
        <w:rPr>
          <w:ins w:id="8051" w:author="rkbansal" w:date="2020-05-17T21:38:00Z"/>
        </w:rPr>
      </w:pPr>
    </w:p>
    <w:p w14:paraId="0676CAE1" w14:textId="77777777" w:rsidR="00125468" w:rsidRDefault="00125468" w:rsidP="00125468">
      <w:pPr>
        <w:pStyle w:val="ListParagraph"/>
        <w:numPr>
          <w:ilvl w:val="0"/>
          <w:numId w:val="92"/>
        </w:numPr>
        <w:ind w:left="924" w:hanging="357"/>
        <w:rPr>
          <w:ins w:id="8052" w:author="rkbansal" w:date="2020-05-17T21:38:00Z"/>
        </w:rPr>
      </w:pPr>
      <w:ins w:id="8053" w:author="rkbansal" w:date="2020-05-17T21:38:00Z">
        <w:r>
          <w:t>PeopleMgmtServiceClient</w:t>
        </w:r>
      </w:ins>
    </w:p>
    <w:p w14:paraId="1651CF8A" w14:textId="77777777" w:rsidR="00125468" w:rsidRDefault="00125468" w:rsidP="00125468">
      <w:pPr>
        <w:ind w:left="720"/>
        <w:rPr>
          <w:ins w:id="8054" w:author="rkbansal" w:date="2020-05-17T21:38:00Z"/>
        </w:rPr>
      </w:pPr>
      <w:ins w:id="8055"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191500" cy="3362325"/>
                      </a:xfrm>
                      <a:prstGeom prst="rect">
                        <a:avLst/>
                      </a:prstGeom>
                    </pic:spPr>
                  </pic:pic>
                </a:graphicData>
              </a:graphic>
            </wp:inline>
          </w:drawing>
        </w:r>
      </w:ins>
    </w:p>
    <w:p w14:paraId="4CABEBF6" w14:textId="77777777" w:rsidR="00125468" w:rsidRDefault="00125468" w:rsidP="00125468">
      <w:pPr>
        <w:pStyle w:val="ListParagraph"/>
        <w:rPr>
          <w:ins w:id="8056" w:author="rkbansal" w:date="2020-05-17T21:38:00Z"/>
        </w:rPr>
      </w:pPr>
    </w:p>
    <w:p w14:paraId="7A880E09" w14:textId="77777777" w:rsidR="00125468" w:rsidRDefault="00125468" w:rsidP="00125468">
      <w:pPr>
        <w:pStyle w:val="ListParagraph"/>
        <w:numPr>
          <w:ilvl w:val="0"/>
          <w:numId w:val="74"/>
        </w:numPr>
        <w:rPr>
          <w:ins w:id="8057" w:author="rkbansal" w:date="2020-05-17T21:38:00Z"/>
        </w:rPr>
      </w:pPr>
      <w:ins w:id="8058" w:author="rkbansal" w:date="2020-05-17T21:38:00Z">
        <w:r>
          <w:t xml:space="preserve">Custom Exception Handling where </w:t>
        </w:r>
      </w:ins>
    </w:p>
    <w:p w14:paraId="508F6F06" w14:textId="302BCDC6" w:rsidR="00125468" w:rsidRDefault="00125468" w:rsidP="00125468">
      <w:pPr>
        <w:pStyle w:val="ListParagraph"/>
        <w:numPr>
          <w:ilvl w:val="1"/>
          <w:numId w:val="74"/>
        </w:numPr>
        <w:rPr>
          <w:ins w:id="8059" w:author="rkbansal" w:date="2020-05-17T21:38:00Z"/>
        </w:rPr>
      </w:pPr>
      <w:ins w:id="8060" w:author="rkbansal" w:date="2020-05-17T21:38:00Z">
        <w:r w:rsidRPr="004B0C5B">
          <w:rPr>
            <w:b/>
            <w:bCs/>
          </w:rPr>
          <w:t xml:space="preserve">EntityNotFoundException : </w:t>
        </w:r>
        <w:r>
          <w:t xml:space="preserve">While interacting with people-mgmt-service to validate the entity using feign client, EntityNotFoundException class (created in common-service) can be thrown if entity not present in database which is handled in </w:t>
        </w:r>
        <w:proofErr w:type="spellStart"/>
        <w:r>
          <w:t>RestExceptionHandler</w:t>
        </w:r>
        <w:proofErr w:type="spellEnd"/>
        <w:r>
          <w:t xml:space="preserve">(created in common-service), But we are not able to catch this EntityNotFoundException exception from caller microservice as it throws FeignException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8061" w:author="rkbansal" w:date="2020-05-17T21:38:00Z"/>
        </w:rPr>
      </w:pPr>
      <w:proofErr w:type="spellStart"/>
      <w:ins w:id="8062" w:author="rkbansal" w:date="2020-05-17T21:38:00Z">
        <w:r>
          <w:rPr>
            <w:b/>
            <w:bCs/>
          </w:rPr>
          <w:t>StatusNotFoundException</w:t>
        </w:r>
        <w:proofErr w:type="spellEnd"/>
        <w:r>
          <w:rPr>
            <w:b/>
            <w:bCs/>
          </w:rPr>
          <w:t>:</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8063" w:author="rkbansal" w:date="2020-05-17T21:38:00Z"/>
        </w:rPr>
      </w:pPr>
      <w:proofErr w:type="spellStart"/>
      <w:ins w:id="8064" w:author="rkbansal" w:date="2020-05-17T21:38:00Z">
        <w:r>
          <w:t>RestExceptionHandler</w:t>
        </w:r>
        <w:proofErr w:type="spellEnd"/>
        <w:r>
          <w:t xml:space="preserve">(created in common-service). </w:t>
        </w:r>
      </w:ins>
    </w:p>
    <w:p w14:paraId="5F4879A3" w14:textId="77777777" w:rsidR="00125468" w:rsidRDefault="00125468" w:rsidP="00125468">
      <w:pPr>
        <w:pStyle w:val="ListParagraph"/>
        <w:rPr>
          <w:ins w:id="8065" w:author="rkbansal" w:date="2020-05-17T21:38:00Z"/>
        </w:rPr>
      </w:pPr>
    </w:p>
    <w:p w14:paraId="7A6F438B" w14:textId="562FE797" w:rsidR="00125468" w:rsidRDefault="00125468" w:rsidP="00125468">
      <w:pPr>
        <w:pStyle w:val="ListParagraph"/>
        <w:numPr>
          <w:ilvl w:val="0"/>
          <w:numId w:val="74"/>
        </w:numPr>
        <w:rPr>
          <w:ins w:id="8066" w:author="rkbansal" w:date="2020-05-17T21:38:00Z"/>
        </w:rPr>
      </w:pPr>
      <w:ins w:id="8067" w:author="rkbansal" w:date="2020-05-17T21:38:00Z">
        <w:r>
          <w:t xml:space="preserve">Create the </w:t>
        </w:r>
        <w:proofErr w:type="spellStart"/>
        <w:r w:rsidRPr="001A23DF">
          <w:rPr>
            <w:b/>
            <w:bCs/>
          </w:rPr>
          <w:t>RequestValidator</w:t>
        </w:r>
        <w:proofErr w:type="spellEnd"/>
        <w:r>
          <w:t xml:space="preserve"> to validate the </w:t>
        </w:r>
      </w:ins>
      <w:ins w:id="8068" w:author="rkbansal" w:date="2020-11-18T23:32:00Z">
        <w:r w:rsidR="00EC18E4">
          <w:t>darshan</w:t>
        </w:r>
      </w:ins>
      <w:ins w:id="8069" w:author="rkbansal" w:date="2020-05-17T21:38:00Z">
        <w:r>
          <w:t xml:space="preserve"> request where we will validate the </w:t>
        </w:r>
      </w:ins>
      <w:ins w:id="8070" w:author="rkbansal" w:date="2020-11-18T23:32:00Z">
        <w:r w:rsidR="0093550B">
          <w:t xml:space="preserve">visitor </w:t>
        </w:r>
      </w:ins>
      <w:ins w:id="8071" w:author="rkbansal" w:date="2020-05-17T21:38:00Z">
        <w:r>
          <w:t xml:space="preserve">by invoking the people-mgmt-service using feign client.  </w:t>
        </w:r>
      </w:ins>
    </w:p>
    <w:p w14:paraId="197F29D4" w14:textId="2F0115B2" w:rsidR="00125468" w:rsidRDefault="001B00E0" w:rsidP="00125468">
      <w:pPr>
        <w:pStyle w:val="ListParagraph"/>
        <w:rPr>
          <w:ins w:id="8072" w:author="rkbansal" w:date="2020-05-17T21:38:00Z"/>
        </w:rPr>
      </w:pPr>
      <w:ins w:id="8073"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8074" w:author="rkbansal" w:date="2020-05-17T21:38:00Z"/>
        </w:rPr>
      </w:pPr>
      <w:proofErr w:type="spellStart"/>
      <w:ins w:id="8075" w:author="rkbansal" w:date="2020-05-17T21:38:00Z">
        <w:r>
          <w:t>D</w:t>
        </w:r>
      </w:ins>
      <w:ins w:id="8076" w:author="rkbansal" w:date="2020-11-18T23:32:00Z">
        <w:r w:rsidR="00451601">
          <w:t>arshan</w:t>
        </w:r>
      </w:ins>
      <w:ins w:id="8077" w:author="rkbansal" w:date="2020-05-17T21:38:00Z">
        <w:r>
          <w:t>RequestValidator</w:t>
        </w:r>
        <w:proofErr w:type="spellEnd"/>
        <w:r>
          <w:t xml:space="preserve"> implements </w:t>
        </w:r>
        <w:proofErr w:type="spellStart"/>
        <w:r>
          <w:t>RequestValidator</w:t>
        </w:r>
        <w:proofErr w:type="spellEnd"/>
        <w:r>
          <w:t xml:space="preserve"> where we are validating the </w:t>
        </w:r>
      </w:ins>
      <w:ins w:id="8078" w:author="rkbansal" w:date="2020-11-18T23:32:00Z">
        <w:r w:rsidR="00451601">
          <w:t>darshan</w:t>
        </w:r>
      </w:ins>
      <w:ins w:id="8079" w:author="rkbansal" w:date="2020-05-17T21:38:00Z">
        <w:r>
          <w:t xml:space="preserve"> request:</w:t>
        </w:r>
      </w:ins>
    </w:p>
    <w:p w14:paraId="12A36BE5" w14:textId="23E60FB7" w:rsidR="00125468" w:rsidRDefault="00937851" w:rsidP="00125468">
      <w:pPr>
        <w:pStyle w:val="ListParagraph"/>
        <w:rPr>
          <w:ins w:id="8080" w:author="rkbansal" w:date="2020-05-17T21:38:00Z"/>
        </w:rPr>
      </w:pPr>
      <w:ins w:id="8081"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8082" w:author="rkbansal" w:date="2020-05-17T21:38:00Z"/>
        </w:rPr>
      </w:pPr>
      <w:ins w:id="8083" w:author="rkbansal" w:date="2020-05-17T21:38:00Z">
        <w:r>
          <w:t xml:space="preserve">Create </w:t>
        </w:r>
      </w:ins>
      <w:proofErr w:type="spellStart"/>
      <w:ins w:id="8084" w:author="rkbansal" w:date="2020-11-18T23:35:00Z">
        <w:r w:rsidR="00937851">
          <w:t>Visitor</w:t>
        </w:r>
      </w:ins>
      <w:ins w:id="8085" w:author="rkbansal" w:date="2020-05-17T21:38:00Z">
        <w:r>
          <w:t>Creator</w:t>
        </w:r>
        <w:proofErr w:type="spellEnd"/>
        <w:r>
          <w:t xml:space="preserve"> class to create the donor by invoking the people-mgmt-service using feign client.</w:t>
        </w:r>
      </w:ins>
    </w:p>
    <w:p w14:paraId="55FC9D78" w14:textId="0A963A0E" w:rsidR="00125468" w:rsidRDefault="00125468" w:rsidP="00125468">
      <w:pPr>
        <w:pStyle w:val="ListParagraph"/>
        <w:rPr>
          <w:ins w:id="8086" w:author="rkbansal" w:date="2020-05-17T21:38:00Z"/>
        </w:rPr>
      </w:pPr>
      <w:ins w:id="8087" w:author="rkbansal" w:date="2020-05-17T21:38:00Z">
        <w:r>
          <w:t xml:space="preserve"> </w:t>
        </w:r>
      </w:ins>
      <w:ins w:id="8088"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8089" w:author="rkbansal" w:date="2020-05-17T21:38:00Z"/>
        </w:rPr>
      </w:pPr>
      <w:proofErr w:type="spellStart"/>
      <w:ins w:id="8090" w:author="rkbansal" w:date="2020-05-17T21:38:00Z">
        <w:r>
          <w:t>D</w:t>
        </w:r>
      </w:ins>
      <w:ins w:id="8091" w:author="rkbansal" w:date="2020-11-18T23:37:00Z">
        <w:r w:rsidR="00356279">
          <w:t>arshan</w:t>
        </w:r>
      </w:ins>
      <w:ins w:id="8092" w:author="rkbansal" w:date="2020-11-18T23:39:00Z">
        <w:r w:rsidR="009555F3">
          <w:t>Mgmt</w:t>
        </w:r>
      </w:ins>
      <w:ins w:id="8093" w:author="rkbansal" w:date="2020-05-17T21:38:00Z">
        <w:r>
          <w:t>Service</w:t>
        </w:r>
        <w:proofErr w:type="spellEnd"/>
        <w:r>
          <w:t xml:space="preserve"> and </w:t>
        </w:r>
        <w:proofErr w:type="spellStart"/>
        <w:r>
          <w:t>D</w:t>
        </w:r>
      </w:ins>
      <w:ins w:id="8094" w:author="rkbansal" w:date="2020-11-18T23:38:00Z">
        <w:r w:rsidR="00356279">
          <w:t>arsha</w:t>
        </w:r>
      </w:ins>
      <w:ins w:id="8095" w:author="rkbansal" w:date="2020-05-17T21:38:00Z">
        <w:r>
          <w:t>n</w:t>
        </w:r>
      </w:ins>
      <w:ins w:id="8096" w:author="rkbansal" w:date="2020-11-18T23:39:00Z">
        <w:r w:rsidR="009555F3">
          <w:t>Mgmt</w:t>
        </w:r>
      </w:ins>
      <w:ins w:id="8097" w:author="rkbansal" w:date="2020-05-17T21:38:00Z">
        <w:r>
          <w:t>ServiceImpl</w:t>
        </w:r>
        <w:proofErr w:type="spellEnd"/>
        <w:r>
          <w:t xml:space="preserve"> Class should be exposed as following:</w:t>
        </w:r>
      </w:ins>
    </w:p>
    <w:p w14:paraId="31E99A92" w14:textId="5281EBD8" w:rsidR="00125468" w:rsidRDefault="00125468" w:rsidP="00125468">
      <w:pPr>
        <w:pStyle w:val="ListParagraph"/>
        <w:numPr>
          <w:ilvl w:val="0"/>
          <w:numId w:val="92"/>
        </w:numPr>
        <w:ind w:left="924" w:hanging="357"/>
        <w:rPr>
          <w:ins w:id="8098" w:author="rkbansal" w:date="2020-05-17T21:38:00Z"/>
        </w:rPr>
      </w:pPr>
      <w:ins w:id="8099" w:author="rkbansal" w:date="2020-05-17T21:38:00Z">
        <w:r>
          <w:t xml:space="preserve"> </w:t>
        </w:r>
      </w:ins>
      <w:proofErr w:type="spellStart"/>
      <w:ins w:id="8100" w:author="rkbansal" w:date="2020-11-18T23:39:00Z">
        <w:r w:rsidR="00877550">
          <w:t>DarshanMgmtService</w:t>
        </w:r>
        <w:proofErr w:type="spellEnd"/>
        <w:r w:rsidR="00877550">
          <w:t xml:space="preserve"> </w:t>
        </w:r>
      </w:ins>
      <w:ins w:id="8101" w:author="rkbansal" w:date="2020-05-17T21:38:00Z">
        <w:r>
          <w:t>interface</w:t>
        </w:r>
      </w:ins>
    </w:p>
    <w:p w14:paraId="69DBA875" w14:textId="043D544C" w:rsidR="00125468" w:rsidRDefault="00B26650" w:rsidP="00125468">
      <w:pPr>
        <w:pStyle w:val="ListParagraph"/>
        <w:rPr>
          <w:ins w:id="8102" w:author="rkbansal" w:date="2020-05-17T21:38:00Z"/>
        </w:rPr>
      </w:pPr>
      <w:ins w:id="8103" w:author="rkbansal" w:date="2020-11-18T23:40:00Z">
        <w:r>
          <w:rPr>
            <w:noProof/>
          </w:rPr>
          <w:lastRenderedPageBreak/>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8104" w:author="rkbansal" w:date="2020-05-17T21:38:00Z"/>
        </w:rPr>
      </w:pPr>
      <w:proofErr w:type="spellStart"/>
      <w:ins w:id="8105" w:author="rkbansal" w:date="2020-11-18T23:40:00Z">
        <w:r>
          <w:t>DarshanMgmtServiceImpl</w:t>
        </w:r>
        <w:proofErr w:type="spellEnd"/>
        <w:r>
          <w:t xml:space="preserve"> </w:t>
        </w:r>
      </w:ins>
      <w:ins w:id="8106" w:author="rkbansal" w:date="2020-05-17T21:38:00Z">
        <w:r w:rsidR="00125468">
          <w:t>interface</w:t>
        </w:r>
      </w:ins>
    </w:p>
    <w:p w14:paraId="1895FEFD" w14:textId="42B43FF3" w:rsidR="00125468" w:rsidRDefault="00FC7CDC" w:rsidP="00125468">
      <w:pPr>
        <w:pStyle w:val="ListParagraph"/>
        <w:ind w:left="924"/>
        <w:rPr>
          <w:ins w:id="8107" w:author="rkbansal" w:date="2020-05-17T21:38:00Z"/>
        </w:rPr>
      </w:pPr>
      <w:ins w:id="8108"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8109" w:author="rkbansal" w:date="2020-05-17T21:38:00Z"/>
        </w:rPr>
      </w:pPr>
    </w:p>
    <w:p w14:paraId="0CC9569F" w14:textId="77777777" w:rsidR="00125468" w:rsidRDefault="00125468" w:rsidP="00125468">
      <w:pPr>
        <w:rPr>
          <w:ins w:id="8110" w:author="rkbansal" w:date="2020-05-17T21:38:00Z"/>
        </w:rPr>
      </w:pPr>
    </w:p>
    <w:p w14:paraId="54CA245F" w14:textId="0DCD6DDB" w:rsidR="00125468" w:rsidRPr="00733CDB" w:rsidRDefault="00125468" w:rsidP="00125468">
      <w:pPr>
        <w:pStyle w:val="ListParagraph"/>
        <w:numPr>
          <w:ilvl w:val="0"/>
          <w:numId w:val="74"/>
        </w:numPr>
        <w:rPr>
          <w:ins w:id="8111" w:author="rkbansal" w:date="2020-05-17T21:38:00Z"/>
        </w:rPr>
      </w:pPr>
      <w:ins w:id="8112" w:author="rkbansal" w:date="2020-05-17T21:38:00Z">
        <w:r>
          <w:t xml:space="preserve">Made changes in the </w:t>
        </w:r>
      </w:ins>
      <w:proofErr w:type="spellStart"/>
      <w:ins w:id="8113" w:author="rkbansal" w:date="2020-11-18T23:41:00Z">
        <w:r w:rsidR="00204840">
          <w:t>hightlighted</w:t>
        </w:r>
        <w:proofErr w:type="spellEnd"/>
        <w:r w:rsidR="00204840">
          <w:t xml:space="preserve"> yellow in </w:t>
        </w:r>
      </w:ins>
      <w:proofErr w:type="spellStart"/>
      <w:ins w:id="8114" w:author="rkbansal" w:date="2020-05-17T21:38:00Z">
        <w:r>
          <w:rPr>
            <w:rFonts w:ascii="Consolas" w:hAnsi="Consolas" w:cs="Consolas"/>
            <w:color w:val="000000"/>
            <w:sz w:val="20"/>
            <w:szCs w:val="20"/>
            <w:shd w:val="clear" w:color="auto" w:fill="E8F2FE"/>
          </w:rPr>
          <w:t>SwaggerDocumentationConfig</w:t>
        </w:r>
        <w:proofErr w:type="spellEnd"/>
      </w:ins>
    </w:p>
    <w:p w14:paraId="69E231FE" w14:textId="527C9422" w:rsidR="00125468" w:rsidRPr="007D5DE0" w:rsidRDefault="007B3089" w:rsidP="00125468">
      <w:pPr>
        <w:ind w:left="720"/>
        <w:rPr>
          <w:ins w:id="8115" w:author="rkbansal" w:date="2020-05-17T21:38:00Z"/>
        </w:rPr>
      </w:pPr>
      <w:ins w:id="8116"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117" w:author="rkbansal" w:date="2020-05-17T21:38:00Z"/>
          <w:bCs/>
        </w:rPr>
      </w:pPr>
      <w:ins w:id="8118" w:author="rkbansal" w:date="2020-05-17T21:38:00Z">
        <w:r>
          <w:rPr>
            <w:bCs/>
          </w:rPr>
          <w:t xml:space="preserve">Made changes in the Swagger’s </w:t>
        </w:r>
        <w:proofErr w:type="spellStart"/>
        <w:r>
          <w:rPr>
            <w:bCs/>
          </w:rPr>
          <w:t>HomeController</w:t>
        </w:r>
        <w:proofErr w:type="spellEnd"/>
      </w:ins>
    </w:p>
    <w:p w14:paraId="3CE07063" w14:textId="1C69D861" w:rsidR="00125468" w:rsidRPr="005D2287" w:rsidRDefault="006F5921" w:rsidP="00125468">
      <w:pPr>
        <w:pStyle w:val="ListParagraph"/>
        <w:rPr>
          <w:ins w:id="8119" w:author="rkbansal" w:date="2020-05-17T21:38:00Z"/>
          <w:bCs/>
        </w:rPr>
      </w:pPr>
      <w:ins w:id="8120" w:author="rkbansal" w:date="2020-11-18T23:46:00Z">
        <w:r>
          <w:rPr>
            <w:noProof/>
          </w:rPr>
          <w:lastRenderedPageBreak/>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8121" w:author="rkbansal" w:date="2020-05-17T21:38:00Z"/>
        </w:rPr>
      </w:pPr>
      <w:ins w:id="8122" w:author="rkbansal" w:date="2020-05-17T21:38:00Z">
        <w:r>
          <w:t>After running the application, should be visible following functions for the following url:</w:t>
        </w:r>
        <w:r w:rsidRPr="00B51A16">
          <w:t xml:space="preserve"> </w:t>
        </w:r>
      </w:ins>
      <w:ins w:id="8123" w:author="rkbansal" w:date="2020-11-18T23:47:00Z">
        <w:r w:rsidR="00AC05BA">
          <w:fldChar w:fldCharType="begin"/>
        </w:r>
        <w:r w:rsidR="00AC05BA">
          <w:instrText xml:space="preserve"> HYPERLINK "</w:instrText>
        </w:r>
      </w:ins>
      <w:ins w:id="8124" w:author="rkbansal" w:date="2020-05-17T21:38:00Z">
        <w:r w:rsidR="00AC05BA" w:rsidRPr="00AC05BA">
          <w:rPr>
            <w:rPrChange w:id="8125" w:author="rkbansal" w:date="2020-11-18T23:47:00Z">
              <w:rPr>
                <w:rStyle w:val="Hyperlink"/>
              </w:rPr>
            </w:rPrChange>
          </w:rPr>
          <w:instrText>http://localhost:</w:instrText>
        </w:r>
      </w:ins>
      <w:ins w:id="8126" w:author="rkbansal" w:date="2020-11-18T23:46:00Z">
        <w:r w:rsidR="00AC05BA" w:rsidRPr="00AC05BA">
          <w:rPr>
            <w:rPrChange w:id="8127" w:author="rkbansal" w:date="2020-11-18T23:47:00Z">
              <w:rPr>
                <w:rStyle w:val="Hyperlink"/>
              </w:rPr>
            </w:rPrChange>
          </w:rPr>
          <w:instrText>4</w:instrText>
        </w:r>
      </w:ins>
      <w:ins w:id="8128" w:author="rkbansal" w:date="2020-05-17T21:38:00Z">
        <w:r w:rsidR="00AC05BA" w:rsidRPr="00AC05BA">
          <w:rPr>
            <w:rPrChange w:id="8129" w:author="rkbansal" w:date="2020-11-18T23:47:00Z">
              <w:rPr>
                <w:rStyle w:val="Hyperlink"/>
              </w:rPr>
            </w:rPrChange>
          </w:rPr>
          <w:instrText>379/api/</w:instrText>
        </w:r>
      </w:ins>
      <w:ins w:id="8130" w:author="rkbansal" w:date="2020-11-18T23:46:00Z">
        <w:r w:rsidR="00AC05BA" w:rsidRPr="00AC05BA">
          <w:rPr>
            <w:rPrChange w:id="8131" w:author="rkbansal" w:date="2020-11-18T23:47:00Z">
              <w:rPr>
                <w:rStyle w:val="Hyperlink"/>
              </w:rPr>
            </w:rPrChange>
          </w:rPr>
          <w:instrText>darshan</w:instrText>
        </w:r>
      </w:ins>
      <w:ins w:id="8132" w:author="rkbansal" w:date="2020-05-17T21:38:00Z">
        <w:r w:rsidR="00AC05BA" w:rsidRPr="00AC05BA">
          <w:rPr>
            <w:rPrChange w:id="8133" w:author="rkbansal" w:date="2020-11-18T23:47:00Z">
              <w:rPr>
                <w:rStyle w:val="Hyperlink"/>
              </w:rPr>
            </w:rPrChange>
          </w:rPr>
          <w:instrText>-mgmt-service/swagger-ui.html</w:instrText>
        </w:r>
      </w:ins>
      <w:ins w:id="8134" w:author="rkbansal" w:date="2020-11-18T23:47:00Z">
        <w:r w:rsidR="00AC05BA">
          <w:instrText xml:space="preserve">" </w:instrText>
        </w:r>
        <w:r w:rsidR="00AC05BA">
          <w:fldChar w:fldCharType="separate"/>
        </w:r>
      </w:ins>
      <w:ins w:id="8135" w:author="rkbansal" w:date="2020-05-17T21:38:00Z">
        <w:r w:rsidR="00AC05BA" w:rsidRPr="008224B6">
          <w:rPr>
            <w:rStyle w:val="Hyperlink"/>
          </w:rPr>
          <w:t>http://localhost:</w:t>
        </w:r>
      </w:ins>
      <w:ins w:id="8136" w:author="rkbansal" w:date="2020-11-18T23:46:00Z">
        <w:r w:rsidR="00AC05BA" w:rsidRPr="008224B6">
          <w:rPr>
            <w:rStyle w:val="Hyperlink"/>
          </w:rPr>
          <w:t>4</w:t>
        </w:r>
      </w:ins>
      <w:ins w:id="8137" w:author="rkbansal" w:date="2020-05-17T21:38:00Z">
        <w:r w:rsidR="00AC05BA" w:rsidRPr="008224B6">
          <w:rPr>
            <w:rStyle w:val="Hyperlink"/>
          </w:rPr>
          <w:t>379/api/</w:t>
        </w:r>
      </w:ins>
      <w:ins w:id="8138" w:author="rkbansal" w:date="2020-11-18T23:46:00Z">
        <w:r w:rsidR="00AC05BA" w:rsidRPr="008224B6">
          <w:rPr>
            <w:rStyle w:val="Hyperlink"/>
          </w:rPr>
          <w:t>darshan</w:t>
        </w:r>
      </w:ins>
      <w:ins w:id="8139" w:author="rkbansal" w:date="2020-05-17T21:38:00Z">
        <w:r w:rsidR="00AC05BA" w:rsidRPr="008224B6">
          <w:rPr>
            <w:rStyle w:val="Hyperlink"/>
          </w:rPr>
          <w:t>-mgmt-service/swagger-ui.html</w:t>
        </w:r>
      </w:ins>
      <w:ins w:id="8140" w:author="rkbansal" w:date="2020-11-18T23:47:00Z">
        <w:r w:rsidR="00AC05BA">
          <w:fldChar w:fldCharType="end"/>
        </w:r>
      </w:ins>
    </w:p>
    <w:p w14:paraId="76C1EAC7" w14:textId="77777777" w:rsidR="00125468" w:rsidRDefault="00125468" w:rsidP="00125468">
      <w:pPr>
        <w:pStyle w:val="ListParagraph"/>
        <w:rPr>
          <w:ins w:id="8141" w:author="rkbansal" w:date="2020-05-17T21:38:00Z"/>
        </w:rPr>
      </w:pPr>
    </w:p>
    <w:p w14:paraId="0858DACB" w14:textId="77777777" w:rsidR="00125468" w:rsidRDefault="00125468" w:rsidP="00125468">
      <w:pPr>
        <w:pStyle w:val="ListParagraph"/>
        <w:rPr>
          <w:ins w:id="8142" w:author="rkbansal" w:date="2020-05-17T21:38:00Z"/>
        </w:rPr>
      </w:pPr>
      <w:ins w:id="8143" w:author="rkbansal" w:date="2020-05-17T21:38:00Z">
        <w:r>
          <w:t>Or</w:t>
        </w:r>
      </w:ins>
    </w:p>
    <w:p w14:paraId="53CE5305" w14:textId="36916E4A" w:rsidR="00125468" w:rsidRDefault="00CA2DAF" w:rsidP="00125468">
      <w:pPr>
        <w:pStyle w:val="ListParagraph"/>
        <w:rPr>
          <w:ins w:id="8144" w:author="rkbansal" w:date="2020-05-17T21:38:00Z"/>
        </w:rPr>
      </w:pPr>
      <w:ins w:id="8145" w:author="rkbansal" w:date="2020-11-18T23:46:00Z">
        <w:r>
          <w:fldChar w:fldCharType="begin"/>
        </w:r>
        <w:r>
          <w:instrText xml:space="preserve"> HYPERLINK "</w:instrText>
        </w:r>
      </w:ins>
      <w:ins w:id="8146" w:author="rkbansal" w:date="2020-05-17T21:38:00Z">
        <w:r w:rsidRPr="00CA2DAF">
          <w:rPr>
            <w:rPrChange w:id="8147" w:author="rkbansal" w:date="2020-11-18T23:46:00Z">
              <w:rPr>
                <w:rStyle w:val="Hyperlink"/>
              </w:rPr>
            </w:rPrChange>
          </w:rPr>
          <w:instrText>http://localhost:</w:instrText>
        </w:r>
      </w:ins>
      <w:ins w:id="8148" w:author="rkbansal" w:date="2020-11-18T23:46:00Z">
        <w:r w:rsidRPr="00CA2DAF">
          <w:rPr>
            <w:rPrChange w:id="8149" w:author="rkbansal" w:date="2020-11-18T23:46:00Z">
              <w:rPr>
                <w:rStyle w:val="Hyperlink"/>
              </w:rPr>
            </w:rPrChange>
          </w:rPr>
          <w:instrText>4</w:instrText>
        </w:r>
      </w:ins>
      <w:ins w:id="8150" w:author="rkbansal" w:date="2020-05-17T21:38:00Z">
        <w:r w:rsidRPr="00CA2DAF">
          <w:rPr>
            <w:rPrChange w:id="8151" w:author="rkbansal" w:date="2020-11-18T23:46:00Z">
              <w:rPr>
                <w:rStyle w:val="Hyperlink"/>
              </w:rPr>
            </w:rPrChange>
          </w:rPr>
          <w:instrText>379/api/</w:instrText>
        </w:r>
      </w:ins>
      <w:ins w:id="8152" w:author="rkbansal" w:date="2020-11-18T23:46:00Z">
        <w:r w:rsidRPr="00CA2DAF">
          <w:rPr>
            <w:rPrChange w:id="8153" w:author="rkbansal" w:date="2020-11-18T23:46:00Z">
              <w:rPr>
                <w:rStyle w:val="Hyperlink"/>
              </w:rPr>
            </w:rPrChange>
          </w:rPr>
          <w:instrText>darshan</w:instrText>
        </w:r>
      </w:ins>
      <w:ins w:id="8154" w:author="rkbansal" w:date="2020-05-17T21:38:00Z">
        <w:r w:rsidRPr="00CA2DAF">
          <w:rPr>
            <w:rPrChange w:id="8155" w:author="rkbansal" w:date="2020-11-18T23:46:00Z">
              <w:rPr>
                <w:rStyle w:val="Hyperlink"/>
              </w:rPr>
            </w:rPrChange>
          </w:rPr>
          <w:instrText>-mgmt-service/api-docs</w:instrText>
        </w:r>
      </w:ins>
      <w:ins w:id="8156" w:author="rkbansal" w:date="2020-11-18T23:46:00Z">
        <w:r>
          <w:instrText xml:space="preserve">" </w:instrText>
        </w:r>
        <w:r>
          <w:fldChar w:fldCharType="separate"/>
        </w:r>
      </w:ins>
      <w:ins w:id="8157" w:author="rkbansal" w:date="2020-05-17T21:38:00Z">
        <w:r w:rsidRPr="008224B6">
          <w:rPr>
            <w:rStyle w:val="Hyperlink"/>
          </w:rPr>
          <w:t>http://localhost:</w:t>
        </w:r>
      </w:ins>
      <w:ins w:id="8158" w:author="rkbansal" w:date="2020-11-18T23:46:00Z">
        <w:r w:rsidRPr="008224B6">
          <w:rPr>
            <w:rStyle w:val="Hyperlink"/>
          </w:rPr>
          <w:t>4</w:t>
        </w:r>
      </w:ins>
      <w:ins w:id="8159" w:author="rkbansal" w:date="2020-05-17T21:38:00Z">
        <w:r w:rsidRPr="008224B6">
          <w:rPr>
            <w:rStyle w:val="Hyperlink"/>
          </w:rPr>
          <w:t>379/api/</w:t>
        </w:r>
      </w:ins>
      <w:ins w:id="8160" w:author="rkbansal" w:date="2020-11-18T23:46:00Z">
        <w:r w:rsidRPr="008224B6">
          <w:rPr>
            <w:rStyle w:val="Hyperlink"/>
          </w:rPr>
          <w:t>darshan</w:t>
        </w:r>
      </w:ins>
      <w:ins w:id="8161" w:author="rkbansal" w:date="2020-05-17T21:38:00Z">
        <w:r w:rsidRPr="008224B6">
          <w:rPr>
            <w:rStyle w:val="Hyperlink"/>
          </w:rPr>
          <w:t>-mgmt-service/api-docs</w:t>
        </w:r>
      </w:ins>
      <w:ins w:id="8162" w:author="rkbansal" w:date="2020-11-18T23:46:00Z">
        <w:r>
          <w:fldChar w:fldCharType="end"/>
        </w:r>
      </w:ins>
    </w:p>
    <w:p w14:paraId="2D53C647" w14:textId="77777777" w:rsidR="00125468" w:rsidRDefault="00125468" w:rsidP="00125468">
      <w:pPr>
        <w:pStyle w:val="ListParagraph"/>
        <w:rPr>
          <w:ins w:id="8163" w:author="rkbansal" w:date="2020-05-17T21:38:00Z"/>
        </w:rPr>
      </w:pPr>
    </w:p>
    <w:p w14:paraId="01EA5502" w14:textId="69C17572" w:rsidR="00125468" w:rsidRDefault="006C48D5" w:rsidP="00125468">
      <w:pPr>
        <w:pStyle w:val="ListParagraph"/>
        <w:rPr>
          <w:ins w:id="8164" w:author="rkbansal" w:date="2020-05-17T21:38:00Z"/>
        </w:rPr>
      </w:pPr>
      <w:ins w:id="8165"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8166" w:author="rkbansal" w:date="2020-05-17T21:38:00Z"/>
        </w:rPr>
      </w:pPr>
      <w:ins w:id="8167" w:author="rkbansal" w:date="2020-05-17T21:38:00Z">
        <w:r>
          <w:t xml:space="preserve">Test the </w:t>
        </w:r>
        <w:proofErr w:type="spellStart"/>
        <w:r>
          <w:t>D</w:t>
        </w:r>
      </w:ins>
      <w:ins w:id="8168" w:author="rkbansal" w:date="2020-11-19T23:06:00Z">
        <w:r w:rsidR="00B76340">
          <w:t>arshan</w:t>
        </w:r>
      </w:ins>
      <w:ins w:id="8169" w:author="rkbansal" w:date="2020-05-17T21:38:00Z">
        <w:r>
          <w:t>ApiTest</w:t>
        </w:r>
        <w:proofErr w:type="spellEnd"/>
        <w:r>
          <w:t xml:space="preserve"> using Junit</w:t>
        </w:r>
      </w:ins>
    </w:p>
    <w:p w14:paraId="4926BE17" w14:textId="1815F2BE" w:rsidR="00125468" w:rsidRDefault="00B76340" w:rsidP="00125468">
      <w:pPr>
        <w:pStyle w:val="ListParagraph"/>
        <w:rPr>
          <w:ins w:id="8170" w:author="rkbansal" w:date="2020-05-17T21:38:00Z"/>
        </w:rPr>
      </w:pPr>
      <w:ins w:id="8171"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8172" w:author="rkbansal" w:date="2020-05-17T21:38:00Z"/>
        </w:rPr>
      </w:pPr>
    </w:p>
    <w:p w14:paraId="28F8C2D1" w14:textId="77777777" w:rsidR="00125468" w:rsidRPr="004F63DB" w:rsidRDefault="00125468" w:rsidP="00125468">
      <w:pPr>
        <w:pStyle w:val="ListParagraph"/>
        <w:numPr>
          <w:ilvl w:val="0"/>
          <w:numId w:val="19"/>
        </w:numPr>
        <w:rPr>
          <w:ins w:id="8173" w:author="rkbansal" w:date="2020-05-17T21:38:00Z"/>
          <w:b/>
        </w:rPr>
      </w:pPr>
      <w:ins w:id="8174"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8175" w:author="rkbansal" w:date="2020-11-19T23:07:00Z"/>
          <w:rFonts w:cs="Consolas"/>
          <w:color w:val="000000"/>
          <w:shd w:val="clear" w:color="auto" w:fill="E8F2FE"/>
        </w:rPr>
      </w:pPr>
      <w:proofErr w:type="spellStart"/>
      <w:ins w:id="8176" w:author="rkbansal" w:date="2020-11-19T23:07:00Z">
        <w:r>
          <w:rPr>
            <w:rFonts w:cs="Consolas"/>
            <w:color w:val="000000"/>
            <w:shd w:val="clear" w:color="auto" w:fill="E8F2FE"/>
          </w:rPr>
          <w:t>ConfigServerApplicat</w:t>
        </w:r>
      </w:ins>
      <w:ins w:id="8177" w:author="rkbansal" w:date="2020-11-19T23:08:00Z">
        <w:r>
          <w:rPr>
            <w:rFonts w:cs="Consolas"/>
            <w:color w:val="000000"/>
            <w:shd w:val="clear" w:color="auto" w:fill="E8F2FE"/>
          </w:rPr>
          <w:t>ion</w:t>
        </w:r>
      </w:ins>
      <w:proofErr w:type="spellEnd"/>
    </w:p>
    <w:p w14:paraId="6A56A0AB" w14:textId="2E273F18" w:rsidR="00125468" w:rsidRPr="004F63DB" w:rsidRDefault="00125468" w:rsidP="00125468">
      <w:pPr>
        <w:pStyle w:val="ListParagraph"/>
        <w:numPr>
          <w:ilvl w:val="1"/>
          <w:numId w:val="85"/>
        </w:numPr>
        <w:rPr>
          <w:ins w:id="8178" w:author="rkbansal" w:date="2020-05-17T21:38:00Z"/>
          <w:rFonts w:cs="Consolas"/>
          <w:color w:val="000000"/>
          <w:shd w:val="clear" w:color="auto" w:fill="E8F2FE"/>
        </w:rPr>
      </w:pPr>
      <w:proofErr w:type="spellStart"/>
      <w:ins w:id="8179" w:author="rkbansal" w:date="2020-05-17T21:38:00Z">
        <w:r w:rsidRPr="004F63DB">
          <w:rPr>
            <w:rFonts w:cs="Consolas"/>
            <w:color w:val="000000"/>
            <w:shd w:val="clear" w:color="auto" w:fill="E8F2FE"/>
          </w:rPr>
          <w:t>EurekaServerApplication</w:t>
        </w:r>
        <w:proofErr w:type="spellEnd"/>
      </w:ins>
    </w:p>
    <w:p w14:paraId="185EAAAC" w14:textId="77777777" w:rsidR="00125468" w:rsidRPr="004F63DB" w:rsidRDefault="00125468" w:rsidP="00125468">
      <w:pPr>
        <w:pStyle w:val="ListParagraph"/>
        <w:numPr>
          <w:ilvl w:val="1"/>
          <w:numId w:val="85"/>
        </w:numPr>
        <w:rPr>
          <w:ins w:id="8180" w:author="rkbansal" w:date="2020-05-17T21:38:00Z"/>
          <w:rFonts w:cs="Consolas"/>
          <w:color w:val="000000"/>
          <w:shd w:val="clear" w:color="auto" w:fill="E8F2FE"/>
        </w:rPr>
      </w:pPr>
      <w:proofErr w:type="spellStart"/>
      <w:ins w:id="8181"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02C64734" w14:textId="77777777" w:rsidR="00125468" w:rsidRPr="004F63DB" w:rsidRDefault="00125468" w:rsidP="00125468">
      <w:pPr>
        <w:pStyle w:val="ListParagraph"/>
        <w:numPr>
          <w:ilvl w:val="1"/>
          <w:numId w:val="85"/>
        </w:numPr>
        <w:rPr>
          <w:ins w:id="8182" w:author="rkbansal" w:date="2020-05-17T21:38:00Z"/>
          <w:rFonts w:cs="Consolas"/>
          <w:color w:val="000000"/>
          <w:shd w:val="clear" w:color="auto" w:fill="E8F2FE"/>
        </w:rPr>
      </w:pPr>
      <w:proofErr w:type="spellStart"/>
      <w:ins w:id="8183" w:author="rkbansal" w:date="2020-05-17T21:38:00Z">
        <w:r w:rsidRPr="004F63DB">
          <w:rPr>
            <w:rFonts w:cs="Consolas"/>
            <w:color w:val="000000"/>
            <w:shd w:val="clear" w:color="auto" w:fill="E8F2FE"/>
          </w:rPr>
          <w:t>AuthServiceApplication</w:t>
        </w:r>
        <w:proofErr w:type="spellEnd"/>
      </w:ins>
    </w:p>
    <w:p w14:paraId="0BA64AA5" w14:textId="77777777" w:rsidR="00125468" w:rsidRPr="005D2287" w:rsidRDefault="00125468" w:rsidP="00125468">
      <w:pPr>
        <w:pStyle w:val="ListParagraph"/>
        <w:numPr>
          <w:ilvl w:val="1"/>
          <w:numId w:val="85"/>
        </w:numPr>
        <w:rPr>
          <w:ins w:id="8184" w:author="rkbansal" w:date="2020-05-17T21:38:00Z"/>
          <w:b/>
        </w:rPr>
      </w:pPr>
      <w:proofErr w:type="spellStart"/>
      <w:ins w:id="8185" w:author="rkbansal" w:date="2020-05-17T21:38:00Z">
        <w:r w:rsidRPr="004F63DB">
          <w:rPr>
            <w:rFonts w:cs="Consolas"/>
            <w:color w:val="000000"/>
            <w:shd w:val="clear" w:color="auto" w:fill="E8F2FE"/>
          </w:rPr>
          <w:t>ZuulGatewayApplication</w:t>
        </w:r>
        <w:proofErr w:type="spellEnd"/>
      </w:ins>
    </w:p>
    <w:p w14:paraId="058A4AA1" w14:textId="77777777" w:rsidR="00125468" w:rsidRDefault="00125468" w:rsidP="00125468">
      <w:pPr>
        <w:pStyle w:val="ListParagraph"/>
        <w:numPr>
          <w:ilvl w:val="1"/>
          <w:numId w:val="85"/>
        </w:numPr>
        <w:rPr>
          <w:ins w:id="8186" w:author="rkbansal" w:date="2020-05-17T21:38:00Z"/>
          <w:rFonts w:cs="Consolas"/>
          <w:color w:val="000000"/>
          <w:shd w:val="clear" w:color="auto" w:fill="E8F2FE"/>
        </w:rPr>
      </w:pPr>
      <w:proofErr w:type="spellStart"/>
      <w:ins w:id="8187" w:author="rkbansal" w:date="2020-05-17T21:38:00Z">
        <w:r w:rsidRPr="00733CDB">
          <w:rPr>
            <w:rFonts w:cs="Consolas"/>
            <w:color w:val="000000"/>
            <w:shd w:val="clear" w:color="auto" w:fill="E8F2FE"/>
          </w:rPr>
          <w:t>PeopleMgmtRestApplication</w:t>
        </w:r>
        <w:proofErr w:type="spellEnd"/>
      </w:ins>
    </w:p>
    <w:p w14:paraId="15BB8A33" w14:textId="19287EA4" w:rsidR="00125468" w:rsidRPr="0020353D" w:rsidRDefault="0020353D">
      <w:pPr>
        <w:pStyle w:val="ListParagraph"/>
        <w:numPr>
          <w:ilvl w:val="1"/>
          <w:numId w:val="85"/>
        </w:numPr>
        <w:rPr>
          <w:ins w:id="8188" w:author="rkbansal" w:date="2020-05-17T21:38:00Z"/>
          <w:rFonts w:cs="Consolas"/>
          <w:color w:val="000000"/>
          <w:shd w:val="clear" w:color="auto" w:fill="E8F2FE"/>
        </w:rPr>
      </w:pPr>
      <w:proofErr w:type="spellStart"/>
      <w:ins w:id="8189" w:author="rkbansal" w:date="2020-11-19T23:08:00Z">
        <w:r w:rsidRPr="0020353D">
          <w:rPr>
            <w:rFonts w:cs="Consolas"/>
            <w:color w:val="000000"/>
            <w:shd w:val="clear" w:color="auto" w:fill="E8F2FE"/>
          </w:rPr>
          <w:t>Darshan</w:t>
        </w:r>
      </w:ins>
      <w:ins w:id="8190" w:author="rkbansal" w:date="2020-05-17T21:38:00Z">
        <w:r w:rsidR="00125468" w:rsidRPr="0020353D">
          <w:rPr>
            <w:rFonts w:cs="Consolas"/>
            <w:color w:val="000000"/>
            <w:shd w:val="clear" w:color="auto" w:fill="E8F2FE"/>
          </w:rPr>
          <w:t>MgmtRestApplication</w:t>
        </w:r>
        <w:proofErr w:type="spellEnd"/>
      </w:ins>
    </w:p>
    <w:p w14:paraId="56B182EB" w14:textId="77777777" w:rsidR="00125468" w:rsidRPr="000D5012" w:rsidRDefault="00125468" w:rsidP="00125468">
      <w:pPr>
        <w:pStyle w:val="ListParagraph"/>
        <w:shd w:val="clear" w:color="auto" w:fill="FFFFFF"/>
        <w:spacing w:before="75" w:after="225" w:line="240" w:lineRule="auto"/>
        <w:rPr>
          <w:ins w:id="8191"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192" w:author="rkbansal" w:date="2020-05-17T21:38:00Z"/>
          <w:sz w:val="18"/>
        </w:rPr>
      </w:pPr>
      <w:ins w:id="8193"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8194" w:author="rkbansal" w:date="2020-05-17T21:38:00Z"/>
          <w:sz w:val="18"/>
        </w:rPr>
      </w:pPr>
      <w:ins w:id="8195"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196" w:author="rkbansal" w:date="2020-05-17T21:38:00Z"/>
        </w:rPr>
      </w:pPr>
      <w:ins w:id="8197"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8198" w:author="rkbansal" w:date="2020-05-17T21:38:00Z"/>
        </w:rPr>
      </w:pPr>
      <w:ins w:id="8199" w:author="rkbansal" w:date="2020-05-17T21:38:00Z">
        <w:r>
          <w:t>Without authentication</w:t>
        </w:r>
        <w:r w:rsidRPr="001F55B5">
          <w:t xml:space="preserve"> </w:t>
        </w:r>
        <w:r>
          <w:t xml:space="preserve">means directly hitting the </w:t>
        </w:r>
      </w:ins>
      <w:ins w:id="8200" w:author="rkbansal" w:date="2020-11-19T23:14:00Z">
        <w:r w:rsidR="00163020">
          <w:t>darshan</w:t>
        </w:r>
      </w:ins>
      <w:ins w:id="8201" w:author="rkbansal" w:date="2020-05-17T21:38:00Z">
        <w:r>
          <w:t>-mgmt-</w:t>
        </w:r>
      </w:ins>
      <w:ins w:id="8202" w:author="rkbansal" w:date="2020-11-19T23:14:00Z">
        <w:r w:rsidR="00163020">
          <w:t>service</w:t>
        </w:r>
      </w:ins>
      <w:ins w:id="8203" w:author="rkbansal" w:date="2020-05-17T21:38:00Z">
        <w:r>
          <w:t xml:space="preserve"> running on </w:t>
        </w:r>
      </w:ins>
      <w:ins w:id="8204" w:author="rkbansal" w:date="2020-11-19T23:14:00Z">
        <w:r w:rsidR="00163020">
          <w:t>4</w:t>
        </w:r>
      </w:ins>
      <w:ins w:id="8205" w:author="rkbansal" w:date="2020-05-17T21:38:00Z">
        <w:r>
          <w:t xml:space="preserve">379 and save the </w:t>
        </w:r>
      </w:ins>
      <w:ins w:id="8206" w:author="rkbansal" w:date="2020-11-19T23:14:00Z">
        <w:r w:rsidR="00A65499">
          <w:t>darshan</w:t>
        </w:r>
      </w:ins>
      <w:ins w:id="8207" w:author="rkbansal" w:date="2020-05-17T21:38:00Z">
        <w:r>
          <w:t xml:space="preserve"> details</w:t>
        </w:r>
      </w:ins>
    </w:p>
    <w:p w14:paraId="4A79BDCC" w14:textId="72235314" w:rsidR="00125468" w:rsidRDefault="00CE3DCD" w:rsidP="00125468">
      <w:pPr>
        <w:pStyle w:val="ListParagraph"/>
        <w:ind w:left="924"/>
        <w:rPr>
          <w:ins w:id="8208" w:author="rkbansal" w:date="2020-05-17T21:38:00Z"/>
        </w:rPr>
      </w:pPr>
      <w:ins w:id="8209"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8210" w:author="rkbansal" w:date="2020-05-17T21:38:00Z"/>
        </w:rPr>
      </w:pPr>
    </w:p>
    <w:p w14:paraId="42B3A7FA" w14:textId="4F42EF69" w:rsidR="00125468" w:rsidRDefault="00125468" w:rsidP="00125468">
      <w:pPr>
        <w:pStyle w:val="ListParagraph"/>
        <w:numPr>
          <w:ilvl w:val="1"/>
          <w:numId w:val="19"/>
        </w:numPr>
        <w:ind w:left="924" w:hanging="357"/>
        <w:rPr>
          <w:ins w:id="8211" w:author="rkbansal" w:date="2020-05-17T21:38:00Z"/>
        </w:rPr>
      </w:pPr>
      <w:ins w:id="8212" w:author="rkbansal" w:date="2020-05-17T21:38:00Z">
        <w:r>
          <w:t xml:space="preserve">With authentication means every request to </w:t>
        </w:r>
      </w:ins>
      <w:ins w:id="8213" w:author="rkbansal" w:date="2020-11-19T23:20:00Z">
        <w:r w:rsidR="00083663">
          <w:t>darshan</w:t>
        </w:r>
      </w:ins>
      <w:ins w:id="8214" w:author="rkbansal" w:date="2020-05-17T21:38:00Z">
        <w:r>
          <w:t>-mgmt-service microservice will be hit via gateway running 1379</w:t>
        </w:r>
      </w:ins>
    </w:p>
    <w:p w14:paraId="01400541" w14:textId="77777777" w:rsidR="00125468" w:rsidRDefault="00125468" w:rsidP="00125468">
      <w:pPr>
        <w:pStyle w:val="ListParagraph"/>
        <w:ind w:left="1440"/>
        <w:rPr>
          <w:ins w:id="8215" w:author="rkbansal" w:date="2020-05-17T21:38:00Z"/>
        </w:rPr>
      </w:pPr>
    </w:p>
    <w:p w14:paraId="10164384" w14:textId="3DF4FE38" w:rsidR="00125468" w:rsidRPr="005D2287" w:rsidRDefault="00125468" w:rsidP="00125468">
      <w:pPr>
        <w:pStyle w:val="ListParagraph"/>
        <w:numPr>
          <w:ilvl w:val="2"/>
          <w:numId w:val="19"/>
        </w:numPr>
        <w:ind w:left="1491" w:hanging="357"/>
        <w:rPr>
          <w:ins w:id="8216" w:author="rkbansal" w:date="2020-05-17T21:38:00Z"/>
          <w:b/>
          <w:sz w:val="28"/>
        </w:rPr>
      </w:pPr>
      <w:ins w:id="8217" w:author="rkbansal" w:date="2020-05-17T21:38:00Z">
        <w:r>
          <w:t xml:space="preserve">with authentication means every request to </w:t>
        </w:r>
      </w:ins>
      <w:ins w:id="8218" w:author="rkbansal" w:date="2020-11-19T23:20:00Z">
        <w:r w:rsidR="00083663">
          <w:t>darshan</w:t>
        </w:r>
      </w:ins>
      <w:ins w:id="8219"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8220" w:author="rkbansal" w:date="2020-05-17T21:38:00Z"/>
          <w:b/>
          <w:sz w:val="28"/>
        </w:rPr>
      </w:pPr>
      <w:ins w:id="8221" w:author="rkbansal" w:date="2020-11-19T23:21:00Z">
        <w:r>
          <w:t>saving</w:t>
        </w:r>
      </w:ins>
      <w:ins w:id="8222" w:author="rkbansal" w:date="2020-05-17T21:38:00Z">
        <w:r w:rsidR="00125468">
          <w:t xml:space="preserve"> </w:t>
        </w:r>
      </w:ins>
      <w:ins w:id="8223" w:author="rkbansal" w:date="2020-11-19T23:21:00Z">
        <w:r>
          <w:t>darshan</w:t>
        </w:r>
      </w:ins>
      <w:ins w:id="8224"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8225" w:author="rkbansal" w:date="2020-05-17T21:38:00Z"/>
          <w:b/>
          <w:sz w:val="28"/>
        </w:rPr>
      </w:pPr>
      <w:ins w:id="8226"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8227" w:author="rkbansal" w:date="2020-05-17T21:38:00Z"/>
          <w:b/>
          <w:sz w:val="28"/>
        </w:rPr>
      </w:pPr>
      <w:ins w:id="8228" w:author="rkbansal" w:date="2020-05-17T21:38:00Z">
        <w:r>
          <w:t xml:space="preserve">Saving </w:t>
        </w:r>
      </w:ins>
      <w:ins w:id="8229" w:author="rkbansal" w:date="2020-11-19T23:23:00Z">
        <w:r w:rsidR="00D45BDF">
          <w:t>darshan</w:t>
        </w:r>
      </w:ins>
      <w:ins w:id="8230"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231" w:author="rkbansal" w:date="2020-05-17T21:38:00Z"/>
          <w:b/>
        </w:rPr>
      </w:pPr>
      <w:ins w:id="8232"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8233" w:author="rkbansal" w:date="2020-05-17T21:38:00Z"/>
          <w:b/>
        </w:rPr>
      </w:pPr>
      <w:ins w:id="8234"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8235" w:author="rkbansal" w:date="2020-05-17T21:38:00Z"/>
          <w:b/>
          <w:sz w:val="28"/>
        </w:rPr>
      </w:pPr>
    </w:p>
    <w:p w14:paraId="3CD33A49" w14:textId="77777777" w:rsidR="00125468" w:rsidRDefault="00125468" w:rsidP="00125468">
      <w:pPr>
        <w:pStyle w:val="ListParagraph"/>
        <w:ind w:left="3960"/>
        <w:rPr>
          <w:ins w:id="8236"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8237" w:author="rkbansal" w:date="2020-05-17T21:38:00Z"/>
          <w:b/>
          <w:sz w:val="28"/>
        </w:rPr>
      </w:pPr>
      <w:ins w:id="8238" w:author="rkbansal" w:date="2020-05-17T21:38:00Z">
        <w:r w:rsidRPr="00733CDB">
          <w:rPr>
            <w:b/>
            <w:sz w:val="28"/>
          </w:rPr>
          <w:t xml:space="preserve">Now hit the </w:t>
        </w:r>
      </w:ins>
      <w:ins w:id="8239" w:author="rkbansal" w:date="2020-11-20T00:21:00Z">
        <w:r w:rsidR="003934E9">
          <w:rPr>
            <w:b/>
            <w:sz w:val="28"/>
          </w:rPr>
          <w:t>darshan</w:t>
        </w:r>
      </w:ins>
      <w:ins w:id="8240"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8241" w:author="rkbansal" w:date="2020-05-17T21:38:00Z"/>
          <w:bCs/>
          <w:sz w:val="28"/>
        </w:rPr>
      </w:pPr>
      <w:ins w:id="8242" w:author="rkbansal" w:date="2020-05-17T21:38:00Z">
        <w:r>
          <w:rPr>
            <w:bCs/>
            <w:sz w:val="28"/>
          </w:rPr>
          <w:t xml:space="preserve">See the </w:t>
        </w:r>
        <w:r w:rsidRPr="001A23DF">
          <w:rPr>
            <w:b/>
            <w:sz w:val="28"/>
          </w:rPr>
          <w:t>Authorization</w:t>
        </w:r>
        <w:r>
          <w:rPr>
            <w:bCs/>
            <w:sz w:val="28"/>
          </w:rPr>
          <w:t xml:space="preserve"> tab in the </w:t>
        </w:r>
      </w:ins>
      <w:ins w:id="8243" w:author="rkbansal" w:date="2020-11-20T00:21:00Z">
        <w:r w:rsidR="003934E9">
          <w:rPr>
            <w:bCs/>
            <w:sz w:val="28"/>
          </w:rPr>
          <w:t>darshan</w:t>
        </w:r>
      </w:ins>
      <w:ins w:id="8244" w:author="rkbansal" w:date="2020-05-17T21:38:00Z">
        <w:r>
          <w:rPr>
            <w:bCs/>
            <w:sz w:val="28"/>
          </w:rPr>
          <w:t xml:space="preserve"> request</w:t>
        </w:r>
      </w:ins>
    </w:p>
    <w:p w14:paraId="6423C9E4" w14:textId="76EF9ED7" w:rsidR="00125468" w:rsidRDefault="003934E9" w:rsidP="00125468">
      <w:pPr>
        <w:pStyle w:val="ListParagraph"/>
        <w:ind w:left="2001"/>
        <w:rPr>
          <w:ins w:id="8245" w:author="rkbansal" w:date="2020-05-17T21:38:00Z"/>
          <w:bCs/>
          <w:sz w:val="28"/>
        </w:rPr>
      </w:pPr>
      <w:ins w:id="8246"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8247" w:author="rkbansal" w:date="2020-05-17T21:38:00Z"/>
          <w:bCs/>
          <w:sz w:val="28"/>
        </w:rPr>
      </w:pPr>
    </w:p>
    <w:p w14:paraId="7A4AA007" w14:textId="4B6A3412" w:rsidR="00125468" w:rsidRDefault="00125468" w:rsidP="00125468">
      <w:pPr>
        <w:pStyle w:val="ListParagraph"/>
        <w:numPr>
          <w:ilvl w:val="1"/>
          <w:numId w:val="19"/>
        </w:numPr>
        <w:ind w:left="2001" w:hanging="357"/>
        <w:rPr>
          <w:ins w:id="8248" w:author="rkbansal" w:date="2020-05-17T21:38:00Z"/>
          <w:bCs/>
          <w:sz w:val="28"/>
        </w:rPr>
      </w:pPr>
      <w:ins w:id="8249" w:author="rkbansal" w:date="2020-05-17T21:38:00Z">
        <w:r>
          <w:rPr>
            <w:bCs/>
            <w:sz w:val="28"/>
          </w:rPr>
          <w:t xml:space="preserve">See the </w:t>
        </w:r>
        <w:r>
          <w:rPr>
            <w:b/>
            <w:sz w:val="28"/>
          </w:rPr>
          <w:t>Body</w:t>
        </w:r>
        <w:r>
          <w:rPr>
            <w:bCs/>
            <w:sz w:val="28"/>
          </w:rPr>
          <w:t xml:space="preserve"> tab in the </w:t>
        </w:r>
      </w:ins>
      <w:ins w:id="8250" w:author="rkbansal" w:date="2020-11-29T14:39:00Z">
        <w:r w:rsidR="007A1521">
          <w:rPr>
            <w:bCs/>
            <w:sz w:val="28"/>
          </w:rPr>
          <w:t>darshan</w:t>
        </w:r>
      </w:ins>
      <w:ins w:id="8251"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8252" w:author="rkbansal" w:date="2020-05-17T21:38:00Z"/>
          <w:bCs/>
          <w:sz w:val="28"/>
        </w:rPr>
      </w:pPr>
      <w:ins w:id="8253"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8254" w:author="rkbansal" w:date="2020-04-26T01:01:00Z"/>
          <w:rPrChange w:id="8255" w:author="rkbansal" w:date="2020-05-17T21:38:00Z">
            <w:rPr>
              <w:ins w:id="8256" w:author="rkbansal" w:date="2020-04-26T01:01:00Z"/>
              <w:rFonts w:ascii="Georgia" w:hAnsi="Georgia"/>
              <w:b/>
              <w:sz w:val="28"/>
            </w:rPr>
          </w:rPrChange>
        </w:rPr>
        <w:pPrChange w:id="8257" w:author="rkbansal" w:date="2020-05-17T21:38:00Z">
          <w:pPr>
            <w:pStyle w:val="Heading2"/>
          </w:pPr>
        </w:pPrChange>
      </w:pPr>
    </w:p>
    <w:p w14:paraId="5F06072A" w14:textId="77777777" w:rsidR="002103DA" w:rsidRDefault="002103DA">
      <w:pPr>
        <w:rPr>
          <w:ins w:id="8258" w:author="rkbansal" w:date="2020-11-19T23:29:00Z"/>
          <w:rFonts w:eastAsiaTheme="majorEastAsia" w:cstheme="majorBidi"/>
          <w:b/>
          <w:color w:val="2F5496" w:themeColor="accent1" w:themeShade="BF"/>
          <w:sz w:val="28"/>
          <w:szCs w:val="26"/>
        </w:rPr>
      </w:pPr>
      <w:ins w:id="8259" w:author="rkbansal" w:date="2020-11-19T23:29:00Z">
        <w:r>
          <w:rPr>
            <w:b/>
            <w:sz w:val="28"/>
          </w:rPr>
          <w:br w:type="page"/>
        </w:r>
      </w:ins>
    </w:p>
    <w:p w14:paraId="58F122A0" w14:textId="60F2D5EE" w:rsidR="00BB6D89" w:rsidRDefault="00BB6D89" w:rsidP="00BB6D89">
      <w:pPr>
        <w:pStyle w:val="Heading2"/>
        <w:rPr>
          <w:ins w:id="8260" w:author="rkbansal" w:date="2020-04-10T19:45:00Z"/>
          <w:rFonts w:ascii="Georgia" w:hAnsi="Georgia"/>
          <w:b/>
          <w:sz w:val="28"/>
        </w:rPr>
      </w:pPr>
      <w:ins w:id="8261"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262" w:author="rkbansal" w:date="2020-04-10T19:45:00Z"/>
        </w:rPr>
      </w:pPr>
    </w:p>
    <w:p w14:paraId="14457A30" w14:textId="6E8A33FA" w:rsidR="00BB6D89" w:rsidRDefault="00BB6D89" w:rsidP="00BB6D89">
      <w:pPr>
        <w:rPr>
          <w:ins w:id="8263" w:author="rkbansal" w:date="2020-04-10T19:51:00Z"/>
        </w:rPr>
      </w:pPr>
      <w:ins w:id="8264" w:author="rkbansal" w:date="2020-04-10T19:45:00Z">
        <w:r>
          <w:t>This service w</w:t>
        </w:r>
      </w:ins>
      <w:ins w:id="8265" w:author="rkbansal" w:date="2020-04-10T19:46:00Z">
        <w:r>
          <w:t xml:space="preserve">ill upload the </w:t>
        </w:r>
      </w:ins>
      <w:ins w:id="8266" w:author="rkbansal" w:date="2020-04-10T19:47:00Z">
        <w:r>
          <w:t>data</w:t>
        </w:r>
      </w:ins>
      <w:ins w:id="8267" w:author="rkbansal" w:date="2020-04-10T19:46:00Z">
        <w:r>
          <w:t xml:space="preserve"> </w:t>
        </w:r>
      </w:ins>
      <w:ins w:id="8268" w:author="rkbansal" w:date="2020-04-10T19:47:00Z">
        <w:r>
          <w:t xml:space="preserve">in bulk </w:t>
        </w:r>
      </w:ins>
      <w:ins w:id="8269" w:author="rkbansal" w:date="2020-04-10T19:46:00Z">
        <w:r>
          <w:t xml:space="preserve">for </w:t>
        </w:r>
      </w:ins>
      <w:ins w:id="8270" w:author="rkbansal" w:date="2020-11-16T15:31:00Z">
        <w:r w:rsidR="0042148F">
          <w:t xml:space="preserve">Donations, Expenses, Darshan, </w:t>
        </w:r>
      </w:ins>
      <w:ins w:id="8271" w:author="rkbansal" w:date="2020-04-10T19:46:00Z">
        <w:r>
          <w:t>Member, Devote</w:t>
        </w:r>
      </w:ins>
      <w:ins w:id="8272" w:author="rkbansal" w:date="2020-04-10T19:47:00Z">
        <w:r>
          <w:t>e etc. in different format and call the appropriate microservice to sa</w:t>
        </w:r>
      </w:ins>
      <w:ins w:id="8273" w:author="rkbansal" w:date="2020-04-10T19:48:00Z">
        <w:r>
          <w:t>ve the data.</w:t>
        </w:r>
      </w:ins>
    </w:p>
    <w:p w14:paraId="44BEF0F3" w14:textId="050D12D0" w:rsidR="009717A2" w:rsidRDefault="009717A2" w:rsidP="00BB6D89">
      <w:pPr>
        <w:rPr>
          <w:ins w:id="8274" w:author="rkbansal" w:date="2020-04-10T19:51:00Z"/>
        </w:rPr>
      </w:pPr>
    </w:p>
    <w:p w14:paraId="61976FB5" w14:textId="5AE6EA28" w:rsidR="009717A2" w:rsidRDefault="009717A2">
      <w:pPr>
        <w:pStyle w:val="ListParagraph"/>
        <w:numPr>
          <w:ilvl w:val="0"/>
          <w:numId w:val="82"/>
        </w:numPr>
        <w:rPr>
          <w:ins w:id="8275" w:author="rkbansal" w:date="2020-04-10T19:48:00Z"/>
        </w:rPr>
        <w:pPrChange w:id="8276" w:author="rkbansal" w:date="2020-04-10T19:52:00Z">
          <w:pPr/>
        </w:pPrChange>
      </w:pPr>
      <w:ins w:id="8277" w:author="rkbansal" w:date="2020-04-10T19:51:00Z">
        <w:r>
          <w:t>Create the Project using spring Starter Project.</w:t>
        </w:r>
      </w:ins>
    </w:p>
    <w:p w14:paraId="34B0A936" w14:textId="7858443F" w:rsidR="009C18AB" w:rsidRDefault="009C18AB" w:rsidP="00BB6D89">
      <w:pPr>
        <w:rPr>
          <w:ins w:id="8278" w:author="rkbansal" w:date="2020-04-10T19:48:00Z"/>
        </w:rPr>
      </w:pPr>
    </w:p>
    <w:p w14:paraId="6D3F1799" w14:textId="423DE691" w:rsidR="009C18AB" w:rsidRDefault="009C18AB" w:rsidP="00BB6D89">
      <w:pPr>
        <w:rPr>
          <w:ins w:id="8279" w:author="rkbansal" w:date="2020-04-10T19:48:00Z"/>
        </w:rPr>
      </w:pPr>
      <w:ins w:id="8280"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281" w:author="rkbansal" w:date="2020-04-10T19:48:00Z"/>
        </w:rPr>
        <w:pPrChange w:id="8282" w:author="rkbansal" w:date="2020-04-10T19:52:00Z">
          <w:pPr/>
        </w:pPrChange>
      </w:pPr>
      <w:ins w:id="8283" w:author="rkbansal" w:date="2020-04-10T19:52:00Z">
        <w:r>
          <w:t>C</w:t>
        </w:r>
      </w:ins>
      <w:ins w:id="8284" w:author="rkbansal" w:date="2020-04-10T19:48:00Z">
        <w:r w:rsidR="009C18AB">
          <w:t>lick on Next</w:t>
        </w:r>
      </w:ins>
      <w:ins w:id="8285"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286" w:author="rkbansal" w:date="2020-04-10T19:54:00Z"/>
          <w:rPrChange w:id="8287" w:author="rkbansal" w:date="2020-04-10T19:54:00Z">
            <w:rPr>
              <w:del w:id="8288" w:author="rkbansal" w:date="2020-04-10T19:54:00Z"/>
              <w:bCs/>
              <w:sz w:val="28"/>
            </w:rPr>
          </w:rPrChange>
        </w:rPr>
      </w:pPr>
      <w:ins w:id="8289"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57800" cy="7419975"/>
                      </a:xfrm>
                      <a:prstGeom prst="rect">
                        <a:avLst/>
                      </a:prstGeom>
                    </pic:spPr>
                  </pic:pic>
                </a:graphicData>
              </a:graphic>
            </wp:inline>
          </w:drawing>
        </w:r>
      </w:ins>
      <w:moveFromRangeStart w:id="8290" w:author="rkbansal" w:date="2019-12-04T09:26:00Z" w:name="move26343988"/>
      <w:moveFrom w:id="8291" w:author="rkbansal" w:date="2019-12-04T09:26:00Z">
        <w:del w:id="8292" w:author="rkbansal" w:date="2020-04-10T19:54:00Z">
          <w:r w:rsidR="00A426D6" w:rsidRPr="009717A2" w:rsidDel="009717A2">
            <w:rPr>
              <w:bCs/>
              <w:sz w:val="28"/>
              <w:rPrChange w:id="8293" w:author="rkbansal" w:date="2020-04-10T19:52:00Z">
                <w:rPr>
                  <w:b/>
                  <w:sz w:val="28"/>
                </w:rPr>
              </w:rPrChange>
            </w:rPr>
            <w:delText>Auth</w:delText>
          </w:r>
          <w:r w:rsidR="006C0801" w:rsidRPr="009717A2" w:rsidDel="009717A2">
            <w:rPr>
              <w:bCs/>
              <w:sz w:val="28"/>
              <w:rPrChange w:id="8294" w:author="rkbansal" w:date="2020-04-10T19:52:00Z">
                <w:rPr>
                  <w:b/>
                  <w:sz w:val="28"/>
                </w:rPr>
              </w:rPrChange>
            </w:rPr>
            <w:delText>-Mgmt Service</w:delText>
          </w:r>
        </w:del>
      </w:moveFrom>
    </w:p>
    <w:p w14:paraId="109BFDE9" w14:textId="77777777" w:rsidR="009717A2" w:rsidRPr="009717A2" w:rsidRDefault="009717A2" w:rsidP="009C50E7">
      <w:pPr>
        <w:pStyle w:val="Heading2"/>
        <w:rPr>
          <w:ins w:id="8295" w:author="rkbansal" w:date="2020-04-10T19:54:00Z"/>
          <w:moveFrom w:id="8296" w:author="rkbansal" w:date="2019-12-04T09:26:00Z"/>
          <w:rFonts w:ascii="Georgia" w:hAnsi="Georgia"/>
          <w:bCs/>
          <w:sz w:val="28"/>
          <w:rPrChange w:id="8297" w:author="rkbansal" w:date="2020-04-10T19:52:00Z">
            <w:rPr>
              <w:ins w:id="8298" w:author="rkbansal" w:date="2020-04-10T19:54:00Z"/>
              <w:moveFrom w:id="8299" w:author="rkbansal" w:date="2019-12-04T09:26:00Z"/>
              <w:rFonts w:ascii="Georgia" w:hAnsi="Georgia"/>
              <w:b/>
              <w:sz w:val="28"/>
            </w:rPr>
          </w:rPrChange>
        </w:rPr>
      </w:pPr>
    </w:p>
    <w:moveFromRangeEnd w:id="8290"/>
    <w:p w14:paraId="11E0215B" w14:textId="19B0331F" w:rsidR="00396767" w:rsidRDefault="00396767" w:rsidP="00396767">
      <w:pPr>
        <w:rPr>
          <w:ins w:id="8300" w:author="rkbansal" w:date="2020-04-10T19:55:00Z"/>
          <w:bCs/>
          <w:sz w:val="28"/>
        </w:rPr>
      </w:pPr>
    </w:p>
    <w:p w14:paraId="17A5E343" w14:textId="2E3C985B" w:rsidR="009717A2" w:rsidRPr="007A2413" w:rsidRDefault="009717A2" w:rsidP="009717A2">
      <w:pPr>
        <w:pStyle w:val="ListParagraph"/>
        <w:numPr>
          <w:ilvl w:val="0"/>
          <w:numId w:val="82"/>
        </w:numPr>
        <w:rPr>
          <w:ins w:id="8301" w:author="rkbansal" w:date="2020-04-10T19:55:00Z"/>
          <w:rPrChange w:id="8302" w:author="rkbansal" w:date="2020-04-10T19:55:00Z">
            <w:rPr>
              <w:ins w:id="8303" w:author="rkbansal" w:date="2020-04-10T19:55:00Z"/>
              <w:bCs/>
              <w:sz w:val="28"/>
            </w:rPr>
          </w:rPrChange>
        </w:rPr>
      </w:pPr>
      <w:ins w:id="8304" w:author="rkbansal" w:date="2020-04-10T19:55:00Z">
        <w:r w:rsidRPr="009717A2">
          <w:rPr>
            <w:bCs/>
            <w:sz w:val="28"/>
            <w:rPrChange w:id="8305" w:author="rkbansal" w:date="2020-04-10T19:55:00Z">
              <w:rPr/>
            </w:rPrChange>
          </w:rPr>
          <w:t>Click on Finish and import the project.</w:t>
        </w:r>
      </w:ins>
    </w:p>
    <w:p w14:paraId="65AD94E7" w14:textId="4642AEF4" w:rsidR="007A2413" w:rsidRPr="009717A2" w:rsidRDefault="0001342D">
      <w:pPr>
        <w:rPr>
          <w:ins w:id="8306" w:author="rkbansal" w:date="2020-04-10T19:55:00Z"/>
          <w:rPrChange w:id="8307" w:author="rkbansal" w:date="2020-04-10T19:55:00Z">
            <w:rPr>
              <w:ins w:id="8308" w:author="rkbansal" w:date="2020-04-10T19:55:00Z"/>
              <w:bCs/>
              <w:sz w:val="28"/>
            </w:rPr>
          </w:rPrChange>
        </w:rPr>
      </w:pPr>
      <w:ins w:id="8309"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8310" w:author="rkbansal" w:date="2020-11-20T17:40:00Z"/>
        </w:rPr>
      </w:pPr>
      <w:ins w:id="8311"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8312" w:author="rkbansal" w:date="2020-11-20T17:40:00Z"/>
          <w:bCs/>
        </w:rPr>
      </w:pPr>
      <w:ins w:id="8313"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8314" w:author="rkbansal" w:date="2020-11-20T17:40:00Z"/>
          <w:bCs/>
        </w:rPr>
      </w:pPr>
      <w:ins w:id="8315"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1E87C70" w14:textId="082AC348" w:rsidR="00DA3F1D" w:rsidRDefault="00DA3F1D" w:rsidP="00DA3F1D">
      <w:pPr>
        <w:pStyle w:val="ListParagraph"/>
        <w:numPr>
          <w:ilvl w:val="1"/>
          <w:numId w:val="107"/>
        </w:numPr>
        <w:rPr>
          <w:ins w:id="8316" w:author="rkbansal" w:date="2020-11-20T17:40:00Z"/>
          <w:bCs/>
        </w:rPr>
      </w:pPr>
      <w:ins w:id="8317"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8318" w:author="rkbansal" w:date="2020-11-20T17:44:00Z"/>
          <w:bCs/>
        </w:rPr>
      </w:pPr>
      <w:ins w:id="8319" w:author="rkbansal" w:date="2020-11-20T17:40:00Z">
        <w:r>
          <w:rPr>
            <w:bCs/>
            <w:color w:val="FF0000"/>
          </w:rPr>
          <w:t>Excel File Processing API</w:t>
        </w:r>
        <w:r w:rsidRPr="007837DA">
          <w:rPr>
            <w:bCs/>
            <w:rPrChange w:id="8320" w:author="rkbansal" w:date="2020-11-20T17:40:00Z">
              <w:rPr>
                <w:bCs/>
                <w:color w:val="FF0000"/>
              </w:rPr>
            </w:rPrChange>
          </w:rPr>
          <w:t>:</w:t>
        </w:r>
      </w:ins>
      <w:ins w:id="8321" w:author="rkbansal" w:date="2020-11-20T17:42:00Z">
        <w:r w:rsidR="004C38CE">
          <w:rPr>
            <w:bCs/>
          </w:rPr>
          <w:t xml:space="preserve"> </w:t>
        </w:r>
      </w:ins>
      <w:ins w:id="8322" w:author="rkbansal" w:date="2020-11-21T14:01:00Z">
        <w:r w:rsidR="00A62833">
          <w:rPr>
            <w:bCs/>
          </w:rPr>
          <w:t xml:space="preserve">used </w:t>
        </w:r>
        <w:proofErr w:type="spellStart"/>
        <w:r w:rsidR="00A62833" w:rsidRPr="007837DA">
          <w:rPr>
            <w:bCs/>
          </w:rPr>
          <w:t>org.apache.poi</w:t>
        </w:r>
      </w:ins>
      <w:proofErr w:type="spellEnd"/>
      <w:ins w:id="8323" w:author="rkbansal" w:date="2020-11-20T17:42:00Z">
        <w:r w:rsidRPr="007837DA">
          <w:rPr>
            <w:bCs/>
            <w:rPrChange w:id="8324" w:author="rkbansal" w:date="2020-11-20T17:42:00Z">
              <w:rPr>
                <w:rFonts w:ascii="Consolas" w:hAnsi="Consolas" w:cs="Consolas"/>
                <w:color w:val="000000"/>
                <w:sz w:val="20"/>
                <w:szCs w:val="20"/>
                <w:shd w:val="clear" w:color="auto" w:fill="E8F2FE"/>
              </w:rPr>
            </w:rPrChange>
          </w:rPr>
          <w:t xml:space="preserve"> API</w:t>
        </w:r>
      </w:ins>
      <w:ins w:id="8325" w:author="rkbansal" w:date="2020-11-21T14:01:00Z">
        <w:r w:rsidR="00A62833">
          <w:rPr>
            <w:bCs/>
          </w:rPr>
          <w:t>.</w:t>
        </w:r>
      </w:ins>
    </w:p>
    <w:p w14:paraId="38B99A55" w14:textId="4947EFA2" w:rsidR="0083215B" w:rsidRDefault="0083215B" w:rsidP="00DA3F1D">
      <w:pPr>
        <w:pStyle w:val="ListParagraph"/>
        <w:numPr>
          <w:ilvl w:val="1"/>
          <w:numId w:val="107"/>
        </w:numPr>
        <w:rPr>
          <w:ins w:id="8326" w:author="rkbansal" w:date="2020-11-20T17:40:00Z"/>
          <w:bCs/>
        </w:rPr>
      </w:pPr>
      <w:ins w:id="8327" w:author="rkbansal" w:date="2020-11-20T17:44:00Z">
        <w:r>
          <w:rPr>
            <w:bCs/>
            <w:color w:val="FF0000"/>
          </w:rPr>
          <w:t>Cache</w:t>
        </w:r>
        <w:r w:rsidRPr="0083215B">
          <w:rPr>
            <w:bCs/>
            <w:rPrChange w:id="8328" w:author="rkbansal" w:date="2020-11-20T17:44:00Z">
              <w:rPr>
                <w:bCs/>
                <w:color w:val="FF0000"/>
              </w:rPr>
            </w:rPrChange>
          </w:rPr>
          <w:t>-</w:t>
        </w:r>
        <w:r>
          <w:rPr>
            <w:bCs/>
          </w:rPr>
          <w:t>service and common-service: used internally created API: cache-service</w:t>
        </w:r>
      </w:ins>
      <w:ins w:id="8329" w:author="rkbansal" w:date="2020-11-21T14:00:00Z">
        <w:r w:rsidR="00EE0EA8">
          <w:rPr>
            <w:bCs/>
          </w:rPr>
          <w:t>(to be discuss</w:t>
        </w:r>
      </w:ins>
      <w:ins w:id="8330" w:author="rkbansal" w:date="2020-11-20T17:44:00Z">
        <w:r>
          <w:rPr>
            <w:bCs/>
          </w:rPr>
          <w:t xml:space="preserve"> </w:t>
        </w:r>
      </w:ins>
      <w:ins w:id="8331" w:author="rkbansal" w:date="2020-11-21T14:00:00Z">
        <w:r w:rsidR="00EE0EA8">
          <w:rPr>
            <w:bCs/>
          </w:rPr>
          <w:t xml:space="preserve">in next section) </w:t>
        </w:r>
      </w:ins>
      <w:ins w:id="8332" w:author="rkbansal" w:date="2020-11-20T17:44:00Z">
        <w:r>
          <w:rPr>
            <w:bCs/>
          </w:rPr>
          <w:t xml:space="preserve">to cache the reference entities and </w:t>
        </w:r>
      </w:ins>
      <w:ins w:id="8333"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8334" w:author="rkbansal" w:date="2020-11-20T17:40:00Z"/>
          <w:bCs/>
        </w:rPr>
      </w:pPr>
      <w:ins w:id="8335"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8336" w:author="rkbansal" w:date="2020-04-11T12:50:00Z"/>
          <w:bCs/>
          <w:sz w:val="28"/>
        </w:rPr>
        <w:pPrChange w:id="8337"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8338" w:author="rkbansal" w:date="2020-04-11T12:50:00Z"/>
          <w:bCs/>
          <w:sz w:val="28"/>
        </w:rPr>
        <w:pPrChange w:id="8339" w:author="rkbansal" w:date="2020-04-11T12:50:00Z">
          <w:pPr>
            <w:pStyle w:val="ListParagraph"/>
            <w:numPr>
              <w:numId w:val="82"/>
            </w:numPr>
            <w:ind w:left="360" w:hanging="360"/>
          </w:pPr>
        </w:pPrChange>
      </w:pPr>
      <w:ins w:id="8340"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8341" w:author="rkbansal" w:date="2020-11-20T17:52:00Z"/>
          <w:bCs/>
          <w:sz w:val="28"/>
        </w:rPr>
        <w:pPrChange w:id="8342" w:author="rkbansal" w:date="2020-11-20T17:52:00Z">
          <w:pPr>
            <w:pStyle w:val="ListParagraph"/>
            <w:numPr>
              <w:numId w:val="82"/>
            </w:numPr>
            <w:ind w:left="360" w:hanging="360"/>
          </w:pPr>
        </w:pPrChange>
      </w:pPr>
      <w:ins w:id="8343"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8344" w:author="rkbansal" w:date="2020-11-20T18:13:00Z"/>
          <w:b/>
          <w:sz w:val="28"/>
        </w:rPr>
      </w:pPr>
      <w:ins w:id="8345" w:author="rkbansal" w:date="2020-11-20T18:13:00Z">
        <w:r w:rsidRPr="006213D2">
          <w:rPr>
            <w:b/>
            <w:sz w:val="28"/>
          </w:rPr>
          <w:t xml:space="preserve">Update the main </w:t>
        </w:r>
        <w:proofErr w:type="spellStart"/>
        <w:r w:rsidRPr="006213D2">
          <w:rPr>
            <w:b/>
            <w:sz w:val="28"/>
          </w:rPr>
          <w:t>DataUploadServiceApplication</w:t>
        </w:r>
        <w:proofErr w:type="spellEnd"/>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8346" w:author="rkbansal" w:date="2020-11-20T18:13:00Z"/>
        </w:rPr>
      </w:pPr>
      <w:ins w:id="8347"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8348" w:author="rkbansal" w:date="2020-11-20T18:13:00Z"/>
        </w:rPr>
      </w:pPr>
      <w:ins w:id="8349"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8350" w:author="rkbansal" w:date="2020-11-20T18:13:00Z"/>
        </w:rPr>
      </w:pPr>
      <w:ins w:id="8351" w:author="rkbansal" w:date="2020-11-20T18:13:00Z">
        <w:r>
          <w:t xml:space="preserve">Enable </w:t>
        </w:r>
        <w:proofErr w:type="spellStart"/>
        <w:r>
          <w:t>JpaRepositories</w:t>
        </w:r>
        <w:proofErr w:type="spellEnd"/>
        <w:r>
          <w:t xml:space="preserve"> to store the data upload history.</w:t>
        </w:r>
      </w:ins>
    </w:p>
    <w:p w14:paraId="3629FCB4" w14:textId="77777777" w:rsidR="00274B7F" w:rsidRDefault="00274B7F" w:rsidP="00274B7F">
      <w:pPr>
        <w:pStyle w:val="ListParagraph"/>
        <w:numPr>
          <w:ilvl w:val="0"/>
          <w:numId w:val="83"/>
        </w:numPr>
        <w:rPr>
          <w:ins w:id="8352" w:author="rkbansal" w:date="2020-11-20T18:13:00Z"/>
        </w:rPr>
      </w:pPr>
      <w:ins w:id="8353"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8354" w:author="rkbansal" w:date="2020-11-20T18:13:00Z"/>
        </w:rPr>
        <w:pPrChange w:id="8355" w:author="rkbansal" w:date="2020-11-20T18:14:00Z">
          <w:pPr/>
        </w:pPrChange>
      </w:pPr>
      <w:ins w:id="8356"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8357" w:author="rkbansal" w:date="2020-11-20T18:13:00Z"/>
          <w:bCs/>
          <w:sz w:val="28"/>
        </w:rPr>
        <w:pPrChange w:id="8358"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8359" w:author="rkbansal" w:date="2020-04-11T12:45:00Z"/>
          <w:bCs/>
          <w:sz w:val="28"/>
          <w:rPrChange w:id="8360" w:author="rkbansal" w:date="2020-04-11T12:45:00Z">
            <w:rPr>
              <w:ins w:id="8361" w:author="rkbansal" w:date="2020-04-11T12:45:00Z"/>
              <w:rFonts w:ascii="Helvetica" w:hAnsi="Helvetica" w:cs="Helvetica"/>
            </w:rPr>
          </w:rPrChange>
        </w:rPr>
        <w:pPrChange w:id="8362" w:author="rkbansal" w:date="2020-04-11T12:45:00Z">
          <w:pPr>
            <w:pStyle w:val="Heading2"/>
            <w:shd w:val="clear" w:color="auto" w:fill="FFFFFF"/>
            <w:spacing w:before="450" w:after="450"/>
          </w:pPr>
        </w:pPrChange>
      </w:pPr>
      <w:ins w:id="8363" w:author="rkbansal" w:date="2020-04-11T12:45:00Z">
        <w:r w:rsidRPr="00D65528">
          <w:rPr>
            <w:bCs/>
            <w:sz w:val="28"/>
            <w:rPrChange w:id="8364"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365" w:author="rkbansal" w:date="2020-04-11T12:48:00Z"/>
          <w:rFonts w:eastAsia="Times New Roman" w:cs="Helvetica"/>
          <w:lang w:eastAsia="en-IN"/>
        </w:rPr>
      </w:pPr>
      <w:ins w:id="8366" w:author="rkbansal" w:date="2020-04-11T12:46:00Z">
        <w:r w:rsidRPr="00D65528">
          <w:rPr>
            <w:rFonts w:eastAsia="Times New Roman" w:cs="Helvetica"/>
            <w:b/>
            <w:bCs/>
            <w:lang w:eastAsia="en-IN"/>
            <w:rPrChange w:id="8367"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368"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369" w:author="rkbansal" w:date="2020-04-11T12:48:00Z"/>
          <w:rFonts w:eastAsia="Times New Roman" w:cs="Helvetica"/>
          <w:lang w:eastAsia="en-IN"/>
        </w:rPr>
      </w:pPr>
      <w:ins w:id="8370" w:author="rkbansal" w:date="2020-04-11T12:46:00Z">
        <w:r w:rsidRPr="00D65528">
          <w:rPr>
            <w:rFonts w:eastAsia="Times New Roman" w:cs="Helvetica"/>
            <w:lang w:eastAsia="en-IN"/>
            <w:rPrChange w:id="8371"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372" w:author="rkbansal" w:date="2020-04-11T12:49:00Z"/>
          <w:rFonts w:eastAsia="Times New Roman" w:cs="Helvetica"/>
          <w:lang w:eastAsia="en-IN"/>
        </w:rPr>
      </w:pPr>
      <w:ins w:id="8373" w:author="rkbansal" w:date="2020-04-11T12:48:00Z">
        <w:r>
          <w:rPr>
            <w:rFonts w:eastAsia="Times New Roman" w:cs="Helvetica"/>
            <w:lang w:eastAsia="en-IN"/>
          </w:rPr>
          <w:t>Add the eureka client properties so that it can register</w:t>
        </w:r>
      </w:ins>
      <w:ins w:id="8374"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375" w:author="rkbansal" w:date="2020-04-11T12:47:00Z"/>
          <w:rFonts w:eastAsia="Times New Roman" w:cs="Helvetica"/>
          <w:lang w:eastAsia="en-IN"/>
          <w:rPrChange w:id="8376" w:author="rkbansal" w:date="2020-04-11T12:49:00Z">
            <w:rPr>
              <w:ins w:id="8377" w:author="rkbansal" w:date="2020-04-11T12:47:00Z"/>
              <w:lang w:eastAsia="en-IN"/>
            </w:rPr>
          </w:rPrChange>
        </w:rPr>
        <w:pPrChange w:id="8378" w:author="rkbansal" w:date="2020-04-11T12:49:00Z">
          <w:pPr>
            <w:pStyle w:val="ListParagraph"/>
            <w:shd w:val="clear" w:color="auto" w:fill="FFFFFF"/>
            <w:spacing w:after="225" w:line="240" w:lineRule="auto"/>
            <w:ind w:left="360"/>
            <w:jc w:val="both"/>
          </w:pPr>
        </w:pPrChange>
      </w:pPr>
      <w:ins w:id="8379"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380"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8381" w:author="rkbansal" w:date="2020-11-20T18:10:00Z"/>
          <w:rFonts w:eastAsia="Times New Roman" w:cs="Helvetica"/>
          <w:lang w:eastAsia="en-IN"/>
        </w:rPr>
      </w:pPr>
      <w:ins w:id="8382" w:author="rkbansal" w:date="2020-04-11T12:46:00Z">
        <w:r w:rsidRPr="00D65528">
          <w:rPr>
            <w:rFonts w:eastAsia="Times New Roman" w:cs="Helvetica"/>
            <w:lang w:eastAsia="en-IN"/>
            <w:rPrChange w:id="8383"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384"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385" w:author="rkbansal" w:date="2020-04-11T12:47:00Z">
              <w:rPr>
                <w:rFonts w:ascii="Helvetica" w:eastAsia="Times New Roman" w:hAnsi="Helvetica" w:cs="Helvetica"/>
                <w:sz w:val="29"/>
                <w:szCs w:val="29"/>
                <w:lang w:eastAsia="en-IN"/>
              </w:rPr>
            </w:rPrChange>
          </w:rPr>
          <w:t> file, and add the following properties to it</w:t>
        </w:r>
      </w:ins>
      <w:ins w:id="8386"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8387" w:author="rkbansal" w:date="2020-11-20T18:10:00Z"/>
          <w:bCs/>
        </w:rPr>
      </w:pPr>
      <w:ins w:id="8388" w:author="rkbansal" w:date="2020-11-20T18:10: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8389" w:author="rkbansal" w:date="2020-11-20T18:10:00Z"/>
        </w:rPr>
      </w:pPr>
      <w:ins w:id="8390"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8391" w:author="rkbansal" w:date="2020-11-20T18:10:00Z"/>
          <w:rFonts w:asciiTheme="minorHAnsi" w:hAnsiTheme="minorHAnsi" w:cstheme="minorHAnsi"/>
        </w:rPr>
      </w:pPr>
      <w:ins w:id="8392" w:author="rkbansal" w:date="2020-11-20T18:10:00Z">
        <w:r>
          <w:rPr>
            <w:rFonts w:asciiTheme="minorHAnsi" w:hAnsiTheme="minorHAnsi" w:cstheme="minorHAnsi"/>
          </w:rPr>
          <w:t>In this application, still there will be an application.properties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8393" w:author="rkbansal" w:date="2020-11-20T18:10:00Z"/>
          <w:rFonts w:asciiTheme="minorHAnsi" w:hAnsiTheme="minorHAnsi" w:cstheme="minorHAnsi"/>
        </w:rPr>
      </w:pPr>
      <w:ins w:id="8394"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8395" w:author="rkbansal" w:date="2020-11-20T18:10:00Z"/>
          <w:rFonts w:asciiTheme="minorHAnsi" w:hAnsiTheme="minorHAnsi" w:cstheme="minorHAnsi"/>
        </w:rPr>
      </w:pPr>
      <w:ins w:id="8396"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8397" w:author="rkbansal" w:date="2020-11-20T18:10:00Z"/>
          <w:rFonts w:asciiTheme="minorHAnsi" w:hAnsiTheme="minorHAnsi" w:cstheme="minorHAnsi"/>
        </w:rPr>
      </w:pPr>
      <w:ins w:id="8398"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8399" w:author="rkbansal" w:date="2020-11-20T18:10:00Z"/>
        </w:rPr>
      </w:pPr>
      <w:ins w:id="8400"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8401"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8402" w:author="rkbansal" w:date="2020-04-11T12:51:00Z"/>
          <w:b/>
          <w:sz w:val="28"/>
          <w:rPrChange w:id="8403" w:author="rkbansal" w:date="2020-04-11T15:12:00Z">
            <w:rPr>
              <w:ins w:id="8404" w:author="rkbansal" w:date="2020-04-11T12:51:00Z"/>
              <w:rFonts w:ascii="Helvetica" w:hAnsi="Helvetica" w:cs="Helvetica"/>
              <w:sz w:val="30"/>
              <w:szCs w:val="30"/>
            </w:rPr>
          </w:rPrChange>
        </w:rPr>
        <w:pPrChange w:id="8405" w:author="rkbansal" w:date="2020-04-11T12:52:00Z">
          <w:pPr>
            <w:pStyle w:val="Heading3"/>
            <w:shd w:val="clear" w:color="auto" w:fill="FFFFFF"/>
            <w:spacing w:before="450" w:after="450"/>
          </w:pPr>
        </w:pPrChange>
      </w:pPr>
      <w:ins w:id="8406" w:author="rkbansal" w:date="2020-04-11T12:51:00Z">
        <w:r w:rsidRPr="00FB38BF">
          <w:rPr>
            <w:b/>
            <w:sz w:val="28"/>
            <w:rPrChange w:id="8407"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408" w:author="rkbansal" w:date="2020-04-11T12:53:00Z"/>
          <w:rFonts w:eastAsia="Times New Roman" w:cs="Helvetica"/>
          <w:lang w:eastAsia="en-IN"/>
        </w:rPr>
      </w:pPr>
      <w:ins w:id="8409" w:author="rkbansal" w:date="2020-04-11T12:51:00Z">
        <w:r w:rsidRPr="001E72E1">
          <w:rPr>
            <w:rFonts w:eastAsia="Times New Roman" w:cs="Helvetica"/>
            <w:lang w:eastAsia="en-IN"/>
            <w:rPrChange w:id="8410"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411" w:author="rkbansal" w:date="2020-04-11T13:25:00Z">
              <w:rPr>
                <w:rFonts w:ascii="Helvetica" w:hAnsi="Helvetica" w:cs="Helvetica"/>
                <w:sz w:val="29"/>
                <w:szCs w:val="29"/>
              </w:rPr>
            </w:rPrChange>
          </w:rPr>
          <w:fldChar w:fldCharType="begin"/>
        </w:r>
        <w:r w:rsidRPr="001E72E1">
          <w:rPr>
            <w:rFonts w:eastAsia="Times New Roman" w:cs="Helvetica"/>
            <w:lang w:eastAsia="en-IN"/>
            <w:rPrChange w:id="8412"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413"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414"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415" w:author="rkbansal" w:date="2020-04-11T13:25:00Z">
              <w:rPr>
                <w:rFonts w:ascii="Helvetica" w:hAnsi="Helvetica" w:cs="Helvetica"/>
                <w:sz w:val="29"/>
                <w:szCs w:val="29"/>
              </w:rPr>
            </w:rPrChange>
          </w:rPr>
          <w:fldChar w:fldCharType="end"/>
        </w:r>
        <w:r w:rsidRPr="001E72E1">
          <w:rPr>
            <w:rFonts w:eastAsia="Times New Roman" w:cs="Helvetica"/>
            <w:lang w:eastAsia="en-IN"/>
            <w:rPrChange w:id="8416"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417"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418"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419" w:author="rkbansal" w:date="2020-04-11T12:51:00Z"/>
          <w:rFonts w:cs="Helvetica"/>
          <w:rPrChange w:id="8420" w:author="rkbansal" w:date="2020-04-11T13:25:00Z">
            <w:rPr>
              <w:ins w:id="8421" w:author="rkbansal" w:date="2020-04-11T12:51:00Z"/>
              <w:rFonts w:ascii="Helvetica" w:hAnsi="Helvetica" w:cs="Helvetica"/>
              <w:sz w:val="29"/>
              <w:szCs w:val="29"/>
            </w:rPr>
          </w:rPrChange>
        </w:rPr>
        <w:pPrChange w:id="8422"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423" w:author="rkbansal" w:date="2020-04-11T13:26:00Z"/>
          <w:rFonts w:eastAsia="Times New Roman" w:cs="Helvetica"/>
          <w:lang w:eastAsia="en-IN"/>
        </w:rPr>
      </w:pPr>
      <w:ins w:id="8424" w:author="rkbansal" w:date="2020-04-11T12:51:00Z">
        <w:r w:rsidRPr="001E72E1">
          <w:rPr>
            <w:rFonts w:eastAsia="Times New Roman" w:cs="Helvetica"/>
            <w:lang w:eastAsia="en-IN"/>
            <w:rPrChange w:id="8425" w:author="rkbansal" w:date="2020-04-11T13:25:00Z">
              <w:rPr>
                <w:rFonts w:ascii="Helvetica" w:hAnsi="Helvetica" w:cs="Helvetica"/>
                <w:sz w:val="29"/>
                <w:szCs w:val="29"/>
              </w:rPr>
            </w:rPrChange>
          </w:rPr>
          <w:t>Let’s define a POJO class called </w:t>
        </w:r>
        <w:proofErr w:type="spellStart"/>
        <w:r w:rsidRPr="001E72E1">
          <w:rPr>
            <w:rFonts w:eastAsia="Times New Roman" w:cs="Helvetica"/>
            <w:lang w:eastAsia="en-IN"/>
            <w:rPrChange w:id="8426"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eastAsia="Times New Roman" w:cs="Helvetica"/>
            <w:lang w:eastAsia="en-IN"/>
            <w:rPrChange w:id="8427" w:author="rkbansal" w:date="2020-04-11T13:25:00Z">
              <w:rPr>
                <w:rFonts w:ascii="Helvetica" w:hAnsi="Helvetica" w:cs="Helvetica"/>
                <w:sz w:val="29"/>
                <w:szCs w:val="29"/>
              </w:rPr>
            </w:rPrChange>
          </w:rPr>
          <w:t> to bind all the file storage properties</w:t>
        </w:r>
      </w:ins>
      <w:ins w:id="8428"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429" w:author="rkbansal" w:date="2020-04-11T12:51:00Z"/>
          <w:rFonts w:cs="Helvetica"/>
          <w:rPrChange w:id="8430" w:author="rkbansal" w:date="2020-04-11T13:25:00Z">
            <w:rPr>
              <w:ins w:id="8431" w:author="rkbansal" w:date="2020-04-11T12:51:00Z"/>
              <w:rFonts w:ascii="Helvetica" w:hAnsi="Helvetica" w:cs="Helvetica"/>
              <w:sz w:val="29"/>
              <w:szCs w:val="29"/>
            </w:rPr>
          </w:rPrChange>
        </w:rPr>
        <w:pPrChange w:id="8432" w:author="rkbansal" w:date="2020-04-11T13:25:00Z">
          <w:pPr>
            <w:pStyle w:val="NormalWeb"/>
            <w:shd w:val="clear" w:color="auto" w:fill="FFFFFF"/>
            <w:spacing w:before="0" w:beforeAutospacing="0" w:after="225" w:afterAutospacing="0"/>
          </w:pPr>
        </w:pPrChange>
      </w:pPr>
      <w:ins w:id="8433"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434" w:author="rkbansal" w:date="2020-04-11T13:25:00Z"/>
          <w:rFonts w:eastAsia="Times New Roman" w:cs="Helvetica"/>
          <w:lang w:eastAsia="en-IN"/>
          <w:rPrChange w:id="8435" w:author="rkbansal" w:date="2020-04-11T13:25:00Z">
            <w:rPr>
              <w:ins w:id="8436" w:author="rkbansal" w:date="2020-04-11T13:25:00Z"/>
              <w:rFonts w:ascii="Helvetica" w:eastAsia="Times New Roman" w:hAnsi="Helvetica" w:cs="Helvetica"/>
              <w:sz w:val="29"/>
              <w:szCs w:val="29"/>
              <w:lang w:eastAsia="en-IN"/>
            </w:rPr>
          </w:rPrChange>
        </w:rPr>
        <w:pPrChange w:id="8437" w:author="rkbansal" w:date="2020-04-11T13:25:00Z">
          <w:pPr>
            <w:shd w:val="clear" w:color="auto" w:fill="FFFFFF"/>
            <w:spacing w:after="225" w:line="240" w:lineRule="auto"/>
          </w:pPr>
        </w:pPrChange>
      </w:pPr>
      <w:ins w:id="8438" w:author="rkbansal" w:date="2020-04-11T13:26:00Z">
        <w:r>
          <w:rPr>
            <w:rFonts w:eastAsia="Times New Roman" w:cs="Helvetica"/>
            <w:lang w:eastAsia="en-IN"/>
          </w:rPr>
          <w:t>T</w:t>
        </w:r>
      </w:ins>
      <w:ins w:id="8439" w:author="rkbansal" w:date="2020-04-11T13:25:00Z">
        <w:r w:rsidR="001E72E1" w:rsidRPr="001E72E1">
          <w:rPr>
            <w:rFonts w:eastAsia="Times New Roman" w:cs="Helvetica"/>
            <w:lang w:eastAsia="en-IN"/>
            <w:rPrChange w:id="8440"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441"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8442" w:author="rkbansal" w:date="2020-04-11T13:25:00Z">
              <w:rPr>
                <w:rFonts w:ascii="Helvetica" w:eastAsia="Times New Roman" w:hAnsi="Helvetica" w:cs="Helvetica"/>
                <w:sz w:val="29"/>
                <w:szCs w:val="29"/>
                <w:lang w:eastAsia="en-IN"/>
              </w:rPr>
            </w:rPrChange>
          </w:rPr>
          <w:t xml:space="preserve"> annotation does its job on application </w:t>
        </w:r>
        <w:proofErr w:type="spellStart"/>
        <w:r w:rsidR="001E72E1" w:rsidRPr="001E72E1">
          <w:rPr>
            <w:rFonts w:eastAsia="Times New Roman" w:cs="Helvetica"/>
            <w:lang w:eastAsia="en-IN"/>
            <w:rPrChange w:id="8443" w:author="rkbansal" w:date="2020-04-11T13:25:00Z">
              <w:rPr>
                <w:rFonts w:ascii="Helvetica" w:eastAsia="Times New Roman" w:hAnsi="Helvetica" w:cs="Helvetica"/>
                <w:sz w:val="29"/>
                <w:szCs w:val="29"/>
                <w:lang w:eastAsia="en-IN"/>
              </w:rPr>
            </w:rPrChange>
          </w:rPr>
          <w:t>startup</w:t>
        </w:r>
        <w:proofErr w:type="spellEnd"/>
        <w:r w:rsidR="001E72E1" w:rsidRPr="001E72E1">
          <w:rPr>
            <w:rFonts w:eastAsia="Times New Roman" w:cs="Helvetica"/>
            <w:lang w:eastAsia="en-IN"/>
            <w:rPrChange w:id="8444" w:author="rkbansal" w:date="2020-04-11T13:25:00Z">
              <w:rPr>
                <w:rFonts w:ascii="Helvetica" w:eastAsia="Times New Roman" w:hAnsi="Helvetica" w:cs="Helvetica"/>
                <w:sz w:val="29"/>
                <w:szCs w:val="29"/>
                <w:lang w:eastAsia="en-IN"/>
              </w:rPr>
            </w:rPrChange>
          </w:rPr>
          <w:t xml:space="preserve"> and binds all the properties with prefix </w:t>
        </w:r>
        <w:r w:rsidR="001E72E1" w:rsidRPr="001E72E1">
          <w:rPr>
            <w:rFonts w:eastAsia="Times New Roman" w:cs="Courier New"/>
            <w:bdr w:val="single" w:sz="6" w:space="1" w:color="F6F8FA" w:frame="1"/>
            <w:shd w:val="clear" w:color="auto" w:fill="F6F8FA"/>
            <w:lang w:eastAsia="en-IN"/>
            <w:rPrChange w:id="8445"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446"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447" w:author="rkbansal" w:date="2020-04-11T13:25:00Z"/>
          <w:rFonts w:eastAsia="Times New Roman" w:cs="Helvetica"/>
          <w:lang w:eastAsia="en-IN"/>
          <w:rPrChange w:id="8448" w:author="rkbansal" w:date="2020-04-11T13:25:00Z">
            <w:rPr>
              <w:ins w:id="8449" w:author="rkbansal" w:date="2020-04-11T13:25:00Z"/>
              <w:rFonts w:ascii="Helvetica" w:eastAsia="Times New Roman" w:hAnsi="Helvetica" w:cs="Helvetica"/>
              <w:sz w:val="29"/>
              <w:szCs w:val="29"/>
              <w:lang w:eastAsia="en-IN"/>
            </w:rPr>
          </w:rPrChange>
        </w:rPr>
        <w:pPrChange w:id="8450" w:author="rkbansal" w:date="2020-04-11T13:25:00Z">
          <w:pPr>
            <w:shd w:val="clear" w:color="auto" w:fill="FFFFFF"/>
            <w:spacing w:after="225" w:line="240" w:lineRule="auto"/>
          </w:pPr>
        </w:pPrChange>
      </w:pPr>
      <w:ins w:id="8451" w:author="rkbansal" w:date="2020-04-11T13:25:00Z">
        <w:r w:rsidRPr="001E72E1">
          <w:rPr>
            <w:rFonts w:eastAsia="Times New Roman" w:cs="Helvetica"/>
            <w:lang w:eastAsia="en-IN"/>
            <w:rPrChange w:id="8452"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453"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454"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8455" w:author="rkbansal" w:date="2020-04-11T15:16:00Z"/>
        </w:rPr>
      </w:pPr>
    </w:p>
    <w:p w14:paraId="5D78365B" w14:textId="48B6B768" w:rsidR="000162A4" w:rsidRDefault="000162A4" w:rsidP="000162A4">
      <w:pPr>
        <w:pStyle w:val="ListParagraph"/>
        <w:numPr>
          <w:ilvl w:val="0"/>
          <w:numId w:val="82"/>
        </w:numPr>
        <w:rPr>
          <w:ins w:id="8456" w:author="rkbansal" w:date="2020-11-20T18:24:00Z"/>
        </w:rPr>
      </w:pPr>
      <w:ins w:id="8457" w:author="rkbansal" w:date="2020-11-20T18:21:00Z">
        <w:r>
          <w:lastRenderedPageBreak/>
          <w:t xml:space="preserve">Excel File </w:t>
        </w:r>
      </w:ins>
      <w:ins w:id="8458" w:author="rkbansal" w:date="2020-11-20T18:19:00Z">
        <w:r>
          <w:t>Template</w:t>
        </w:r>
      </w:ins>
      <w:ins w:id="8459" w:author="rkbansal" w:date="2020-11-20T18:22:00Z">
        <w:r w:rsidR="00BC64F3">
          <w:t>(json format)</w:t>
        </w:r>
      </w:ins>
      <w:ins w:id="8460" w:author="rkbansal" w:date="2020-11-20T18:19:00Z">
        <w:r>
          <w:t xml:space="preserve"> to</w:t>
        </w:r>
      </w:ins>
      <w:ins w:id="8461" w:author="rkbansal" w:date="2020-11-20T18:21:00Z">
        <w:r>
          <w:t xml:space="preserve"> upl</w:t>
        </w:r>
      </w:ins>
      <w:ins w:id="8462" w:author="rkbansal" w:date="2020-11-20T18:22:00Z">
        <w:r>
          <w:t>oad the excel file data in proper format so that it can be validated and processed.</w:t>
        </w:r>
      </w:ins>
      <w:ins w:id="8463" w:author="rkbansal" w:date="2020-11-20T18:23:00Z">
        <w:r w:rsidR="0036580A">
          <w:t xml:space="preserve"> Basic format should be like this:</w:t>
        </w:r>
      </w:ins>
      <w:ins w:id="8464" w:author="rkbansal" w:date="2020-11-20T18:24:00Z">
        <w:r w:rsidR="0036580A" w:rsidRPr="0036580A">
          <w:t xml:space="preserve"> </w:t>
        </w:r>
        <w:proofErr w:type="spellStart"/>
        <w:r w:rsidR="0036580A" w:rsidRPr="0036580A">
          <w:t>excelSheetTemplate</w:t>
        </w:r>
        <w:r w:rsidR="0036580A">
          <w:t>.json</w:t>
        </w:r>
        <w:proofErr w:type="spellEnd"/>
      </w:ins>
    </w:p>
    <w:p w14:paraId="24A6DAF6" w14:textId="2DBBF642" w:rsidR="00EB5AE5" w:rsidRDefault="00EB5AE5">
      <w:pPr>
        <w:pStyle w:val="ListParagraph"/>
        <w:ind w:left="360"/>
        <w:rPr>
          <w:ins w:id="8465" w:author="rkbansal" w:date="2020-11-20T18:24:00Z"/>
        </w:rPr>
        <w:pPrChange w:id="8466" w:author="rkbansal" w:date="2020-11-20T18:24:00Z">
          <w:pPr>
            <w:pStyle w:val="ListParagraph"/>
            <w:numPr>
              <w:numId w:val="82"/>
            </w:numPr>
            <w:ind w:left="360" w:hanging="360"/>
          </w:pPr>
        </w:pPrChange>
      </w:pPr>
      <w:ins w:id="8467" w:author="rkbansal" w:date="2020-11-20T18:24:00Z">
        <w:r>
          <w:object w:dxaOrig="1538" w:dyaOrig="993" w14:anchorId="3714A2F2">
            <v:shape id="_x0000_i1043" type="#_x0000_t75" style="width:77.25pt;height:49.5pt" o:ole="">
              <v:imagedata r:id="rId332" o:title=""/>
            </v:shape>
            <o:OLEObject Type="Embed" ProgID="Package" ShapeID="_x0000_i1043" DrawAspect="Icon" ObjectID="_1668280694" r:id="rId333"/>
          </w:object>
        </w:r>
      </w:ins>
    </w:p>
    <w:p w14:paraId="4EB06A02" w14:textId="25C875D7" w:rsidR="0036580A" w:rsidRDefault="0036580A">
      <w:pPr>
        <w:pStyle w:val="ListParagraph"/>
        <w:ind w:left="360"/>
        <w:rPr>
          <w:ins w:id="8468" w:author="rkbansal" w:date="2020-11-20T18:22:00Z"/>
        </w:rPr>
        <w:pPrChange w:id="8469" w:author="rkbansal" w:date="2020-11-20T18:24:00Z">
          <w:pPr>
            <w:pStyle w:val="ListParagraph"/>
            <w:numPr>
              <w:numId w:val="82"/>
            </w:numPr>
            <w:ind w:left="360" w:hanging="360"/>
          </w:pPr>
        </w:pPrChange>
      </w:pPr>
      <w:ins w:id="8470"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8471" w:author="rkbansal" w:date="2020-11-20T18:18:00Z"/>
        </w:rPr>
        <w:pPrChange w:id="8472" w:author="rkbansal" w:date="2020-11-20T18:22:00Z">
          <w:pPr/>
        </w:pPrChange>
      </w:pPr>
      <w:ins w:id="8473" w:author="rkbansal" w:date="2020-11-20T18:19:00Z">
        <w:r>
          <w:t xml:space="preserve"> </w:t>
        </w:r>
      </w:ins>
    </w:p>
    <w:p w14:paraId="3B4849D2" w14:textId="77777777" w:rsidR="00682084" w:rsidRDefault="00682084" w:rsidP="00682084">
      <w:pPr>
        <w:pStyle w:val="ListParagraph"/>
        <w:numPr>
          <w:ilvl w:val="0"/>
          <w:numId w:val="82"/>
        </w:numPr>
        <w:rPr>
          <w:ins w:id="8474" w:author="rkbansal" w:date="2020-11-20T18:27:00Z"/>
        </w:rPr>
      </w:pPr>
      <w:ins w:id="8475" w:author="rkbansal" w:date="2020-11-20T18:26:00Z">
        <w:r>
          <w:t xml:space="preserve">To handle the data coming in </w:t>
        </w:r>
        <w:proofErr w:type="spellStart"/>
        <w:r>
          <w:t>excelFileTemplate</w:t>
        </w:r>
        <w:proofErr w:type="spellEnd"/>
        <w:r>
          <w:t xml:space="preserve"> we will have two cl</w:t>
        </w:r>
      </w:ins>
      <w:ins w:id="8476" w:author="rkbansal" w:date="2020-11-20T18:27:00Z">
        <w:r>
          <w:t>asses:</w:t>
        </w:r>
      </w:ins>
    </w:p>
    <w:p w14:paraId="46CB7614" w14:textId="5DEC14C0" w:rsidR="00682084" w:rsidRDefault="00682084">
      <w:pPr>
        <w:pStyle w:val="ListParagraph"/>
        <w:numPr>
          <w:ilvl w:val="1"/>
          <w:numId w:val="82"/>
        </w:numPr>
        <w:rPr>
          <w:ins w:id="8477" w:author="rkbansal" w:date="2020-11-20T18:27:00Z"/>
        </w:rPr>
        <w:pPrChange w:id="8478" w:author="rkbansal" w:date="2020-11-20T18:27:00Z">
          <w:pPr>
            <w:ind w:left="720"/>
          </w:pPr>
        </w:pPrChange>
      </w:pPr>
      <w:ins w:id="8479"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8480" w:author="rkbansal" w:date="2020-11-21T12:25:00Z"/>
        </w:rPr>
      </w:pPr>
      <w:ins w:id="8481" w:author="rkbansal" w:date="2020-11-20T18:27:00Z">
        <w:r>
          <w:t>ColumnTemplate</w:t>
        </w:r>
        <w:r w:rsidR="0085630F">
          <w:t>.java</w:t>
        </w:r>
      </w:ins>
    </w:p>
    <w:p w14:paraId="69E51B8D" w14:textId="77777777" w:rsidR="0012402E" w:rsidRDefault="0012402E">
      <w:pPr>
        <w:pStyle w:val="ListParagraph"/>
        <w:ind w:left="1080"/>
        <w:rPr>
          <w:ins w:id="8482" w:author="rkbansal" w:date="2020-11-20T21:32:00Z"/>
        </w:rPr>
        <w:pPrChange w:id="8483"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8484" w:author="rkbansal" w:date="2020-11-21T12:25:00Z"/>
        </w:rPr>
      </w:pPr>
      <w:ins w:id="8485" w:author="rkbansal" w:date="2020-11-20T21:33:00Z">
        <w:r>
          <w:t>ExcelSheetTemplate.java</w:t>
        </w:r>
      </w:ins>
    </w:p>
    <w:p w14:paraId="5A07F2C6" w14:textId="7DF97B74" w:rsidR="0012402E" w:rsidRDefault="0012402E">
      <w:pPr>
        <w:pStyle w:val="ListParagraph"/>
        <w:ind w:left="1440"/>
        <w:rPr>
          <w:ins w:id="8486" w:author="rkbansal" w:date="2020-11-21T12:25:00Z"/>
        </w:rPr>
        <w:pPrChange w:id="8487" w:author="rkbansal" w:date="2020-11-21T12:25:00Z">
          <w:pPr>
            <w:pStyle w:val="ListParagraph"/>
            <w:numPr>
              <w:numId w:val="113"/>
            </w:numPr>
            <w:ind w:left="1440" w:hanging="360"/>
          </w:pPr>
        </w:pPrChange>
      </w:pPr>
      <w:ins w:id="8488"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8489" w:author="rkbansal" w:date="2020-11-21T12:25:00Z"/>
        </w:rPr>
      </w:pPr>
      <w:ins w:id="8490" w:author="rkbansal" w:date="2020-11-21T12:25:00Z">
        <w:r>
          <w:t>ColumnTemplate.java</w:t>
        </w:r>
      </w:ins>
    </w:p>
    <w:p w14:paraId="0EA0E2E1" w14:textId="348D7045" w:rsidR="0012402E" w:rsidRDefault="0012402E">
      <w:pPr>
        <w:pStyle w:val="ListParagraph"/>
        <w:ind w:left="1440"/>
        <w:rPr>
          <w:ins w:id="8491" w:author="rkbansal" w:date="2020-11-21T12:24:00Z"/>
        </w:rPr>
        <w:pPrChange w:id="8492" w:author="rkbansal" w:date="2020-11-21T12:25:00Z">
          <w:pPr/>
        </w:pPrChange>
      </w:pPr>
      <w:ins w:id="8493"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8494" w:author="rkbansal" w:date="2020-11-20T21:33:00Z"/>
        </w:rPr>
      </w:pPr>
    </w:p>
    <w:p w14:paraId="26F5CB19" w14:textId="48DAA691" w:rsidR="006B0A88" w:rsidRDefault="006B0A88" w:rsidP="0026347B">
      <w:pPr>
        <w:pStyle w:val="ListParagraph"/>
        <w:numPr>
          <w:ilvl w:val="0"/>
          <w:numId w:val="82"/>
        </w:numPr>
        <w:rPr>
          <w:ins w:id="8495" w:author="rkbansal" w:date="2020-11-21T12:29:00Z"/>
        </w:rPr>
      </w:pPr>
      <w:ins w:id="8496" w:author="rkbansal" w:date="2020-11-21T12:29:00Z">
        <w:r>
          <w:t>Read Excel Sheet Template using class: ExcelSheetTemplateReader.java</w:t>
        </w:r>
      </w:ins>
    </w:p>
    <w:p w14:paraId="0734E717" w14:textId="0A8E3090" w:rsidR="006B0A88" w:rsidRDefault="006B0A88">
      <w:pPr>
        <w:pStyle w:val="ListParagraph"/>
        <w:ind w:left="360"/>
        <w:rPr>
          <w:ins w:id="8497" w:author="rkbansal" w:date="2020-11-21T12:29:00Z"/>
        </w:rPr>
        <w:pPrChange w:id="8498" w:author="rkbansal" w:date="2020-11-21T12:29:00Z">
          <w:pPr>
            <w:pStyle w:val="ListParagraph"/>
            <w:numPr>
              <w:numId w:val="82"/>
            </w:numPr>
            <w:ind w:left="360" w:hanging="360"/>
          </w:pPr>
        </w:pPrChange>
      </w:pPr>
      <w:ins w:id="8499"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8500" w:author="rkbansal" w:date="2020-11-21T12:27:00Z"/>
        </w:rPr>
      </w:pPr>
      <w:ins w:id="8501" w:author="rkbansal" w:date="2020-11-21T12:27:00Z">
        <w:r>
          <w:t>Write REST FileUploadController to upload the single</w:t>
        </w:r>
      </w:ins>
      <w:ins w:id="8502" w:author="rkbansal" w:date="2020-11-21T12:37:00Z">
        <w:r w:rsidR="00E84967">
          <w:t xml:space="preserve"> </w:t>
        </w:r>
      </w:ins>
      <w:ins w:id="8503" w:author="rkbansal" w:date="2020-11-21T12:27:00Z">
        <w:r>
          <w:t xml:space="preserve">or multiple </w:t>
        </w:r>
      </w:ins>
      <w:ins w:id="8504" w:author="rkbansal" w:date="2020-11-21T12:37:00Z">
        <w:r w:rsidR="00E84967">
          <w:t xml:space="preserve">excel </w:t>
        </w:r>
      </w:ins>
      <w:ins w:id="8505" w:author="rkbansal" w:date="2020-11-21T12:27:00Z">
        <w:r>
          <w:t>files from UI</w:t>
        </w:r>
      </w:ins>
      <w:ins w:id="8506" w:author="rkbansal" w:date="2020-11-21T12:30:00Z">
        <w:r w:rsidR="0008073F">
          <w:t xml:space="preserve"> </w:t>
        </w:r>
      </w:ins>
      <w:ins w:id="8507" w:author="rkbansal" w:date="2020-11-21T12:27:00Z">
        <w:r>
          <w:t>(Browser or Application).</w:t>
        </w:r>
      </w:ins>
    </w:p>
    <w:p w14:paraId="607686B8" w14:textId="6409CEE7" w:rsidR="0026347B" w:rsidRDefault="00B6644B" w:rsidP="0026347B">
      <w:pPr>
        <w:pStyle w:val="ListParagraph"/>
        <w:ind w:left="360"/>
        <w:rPr>
          <w:ins w:id="8508" w:author="rkbansal" w:date="2020-11-21T12:27:00Z"/>
        </w:rPr>
      </w:pPr>
      <w:ins w:id="8509"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8510" w:author="rkbansal" w:date="2020-11-21T12:32:00Z"/>
        </w:rPr>
        <w:pPrChange w:id="8511"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8512" w:author="rkbansal" w:date="2020-11-21T12:32:00Z"/>
        </w:rPr>
        <w:pPrChange w:id="8513"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8514" w:author="rkbansal" w:date="2020-11-21T12:42:00Z"/>
        </w:rPr>
      </w:pPr>
      <w:proofErr w:type="spellStart"/>
      <w:ins w:id="8515" w:author="rkbansal" w:date="2020-11-21T12:31:00Z">
        <w:r>
          <w:t>DataValidationService</w:t>
        </w:r>
      </w:ins>
      <w:proofErr w:type="spellEnd"/>
      <w:ins w:id="8516" w:author="rkbansal" w:date="2020-11-21T12:37:00Z">
        <w:r>
          <w:t xml:space="preserve"> </w:t>
        </w:r>
      </w:ins>
      <w:ins w:id="8517" w:author="rkbansal" w:date="2020-11-21T12:41:00Z">
        <w:r w:rsidR="00495449">
          <w:t xml:space="preserve">Interface and its implementation </w:t>
        </w:r>
      </w:ins>
      <w:ins w:id="8518" w:author="rkbansal" w:date="2020-11-21T12:42:00Z">
        <w:r w:rsidR="00495449">
          <w:t xml:space="preserve">class </w:t>
        </w:r>
        <w:proofErr w:type="spellStart"/>
        <w:r w:rsidR="00495449">
          <w:t>DataValidationServiceImpl</w:t>
        </w:r>
        <w:proofErr w:type="spellEnd"/>
        <w:r w:rsidR="00495449">
          <w:t xml:space="preserve"> </w:t>
        </w:r>
      </w:ins>
      <w:ins w:id="8519" w:author="rkbansal" w:date="2020-11-21T12:37:00Z">
        <w:r>
          <w:t>to validate the uploaded excel file.</w:t>
        </w:r>
      </w:ins>
    </w:p>
    <w:p w14:paraId="7374F08F" w14:textId="21159ED4" w:rsidR="00495449" w:rsidRDefault="00495449">
      <w:pPr>
        <w:pStyle w:val="ListParagraph"/>
        <w:numPr>
          <w:ilvl w:val="1"/>
          <w:numId w:val="113"/>
        </w:numPr>
        <w:ind w:left="587"/>
        <w:rPr>
          <w:ins w:id="8520" w:author="rkbansal" w:date="2020-11-21T12:42:00Z"/>
        </w:rPr>
        <w:pPrChange w:id="8521" w:author="rkbansal" w:date="2020-11-21T13:05:00Z">
          <w:pPr>
            <w:pStyle w:val="ListParagraph"/>
            <w:numPr>
              <w:ilvl w:val="1"/>
              <w:numId w:val="113"/>
            </w:numPr>
            <w:ind w:left="700" w:hanging="360"/>
          </w:pPr>
        </w:pPrChange>
      </w:pPr>
      <w:ins w:id="8522" w:author="rkbansal" w:date="2020-11-21T12:42:00Z">
        <w:r>
          <w:t>DataValidationService.java</w:t>
        </w:r>
      </w:ins>
    </w:p>
    <w:p w14:paraId="557AFA10" w14:textId="13DA18EE" w:rsidR="00495449" w:rsidRDefault="00495449" w:rsidP="00495449">
      <w:pPr>
        <w:pStyle w:val="ListParagraph"/>
        <w:ind w:left="700"/>
        <w:rPr>
          <w:ins w:id="8523" w:author="rkbansal" w:date="2020-11-21T12:42:00Z"/>
        </w:rPr>
      </w:pPr>
      <w:ins w:id="8524"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8525" w:author="rkbansal" w:date="2020-11-21T12:37:00Z"/>
        </w:rPr>
        <w:pPrChange w:id="8526"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8527" w:author="rkbansal" w:date="2020-11-21T12:43:00Z"/>
        </w:rPr>
        <w:pPrChange w:id="8528" w:author="rkbansal" w:date="2020-11-21T13:05:00Z">
          <w:pPr>
            <w:pStyle w:val="ListParagraph"/>
            <w:numPr>
              <w:numId w:val="113"/>
            </w:numPr>
            <w:ind w:left="757" w:hanging="360"/>
          </w:pPr>
        </w:pPrChange>
      </w:pPr>
      <w:ins w:id="8529" w:author="rkbansal" w:date="2020-11-21T12:42:00Z">
        <w:r>
          <w:t>DataValidationServiceImpl</w:t>
        </w:r>
      </w:ins>
      <w:ins w:id="8530" w:author="rkbansal" w:date="2020-11-21T12:43:00Z">
        <w:r>
          <w:t>.java</w:t>
        </w:r>
      </w:ins>
    </w:p>
    <w:p w14:paraId="2C12CD9E" w14:textId="5ADC46E9" w:rsidR="00495449" w:rsidRDefault="00664CA2">
      <w:pPr>
        <w:pStyle w:val="ListParagraph"/>
        <w:ind w:left="757"/>
        <w:rPr>
          <w:ins w:id="8531" w:author="rkbansal" w:date="2020-11-21T12:36:00Z"/>
        </w:rPr>
        <w:pPrChange w:id="8532" w:author="rkbansal" w:date="2020-11-21T12:43:00Z">
          <w:pPr>
            <w:pStyle w:val="ListParagraph"/>
            <w:numPr>
              <w:numId w:val="113"/>
            </w:numPr>
            <w:ind w:left="1440" w:hanging="360"/>
          </w:pPr>
        </w:pPrChange>
      </w:pPr>
      <w:ins w:id="8533"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8534" w:author="rkbansal" w:date="2020-11-20T18:25:00Z"/>
        </w:rPr>
        <w:pPrChange w:id="8535" w:author="rkbansal" w:date="2020-11-21T12:36:00Z">
          <w:pPr/>
        </w:pPrChange>
      </w:pPr>
      <w:ins w:id="8536" w:author="rkbansal" w:date="2020-04-21T00:15:00Z">
        <w:r>
          <w:br w:type="page"/>
        </w:r>
      </w:ins>
    </w:p>
    <w:p w14:paraId="0DF3E603" w14:textId="04DE4DCF" w:rsidR="00682084" w:rsidRDefault="00BD614B" w:rsidP="00CC7EB5">
      <w:pPr>
        <w:pStyle w:val="ListParagraph"/>
        <w:numPr>
          <w:ilvl w:val="0"/>
          <w:numId w:val="113"/>
        </w:numPr>
        <w:ind w:left="247"/>
        <w:rPr>
          <w:ins w:id="8537" w:author="rkbansal" w:date="2020-11-21T13:23:00Z"/>
        </w:rPr>
      </w:pPr>
      <w:proofErr w:type="spellStart"/>
      <w:ins w:id="8538" w:author="rkbansal" w:date="2020-11-21T13:22:00Z">
        <w:r>
          <w:lastRenderedPageBreak/>
          <w:t>ExcelFileParallelProcessor</w:t>
        </w:r>
      </w:ins>
      <w:proofErr w:type="spellEnd"/>
      <w:ins w:id="8539" w:author="rkbansal" w:date="2020-11-21T13:21:00Z">
        <w:r w:rsidR="00CC7EB5">
          <w:t xml:space="preserve"> </w:t>
        </w:r>
      </w:ins>
      <w:ins w:id="8540" w:author="rkbansal" w:date="2020-11-21T13:22:00Z">
        <w:r>
          <w:t xml:space="preserve">to process the excel file </w:t>
        </w:r>
      </w:ins>
      <w:ins w:id="8541" w:author="rkbansal" w:date="2020-11-21T23:50:00Z">
        <w:r w:rsidR="0086414E">
          <w:t xml:space="preserve">by reading the </w:t>
        </w:r>
        <w:proofErr w:type="spellStart"/>
        <w:r w:rsidR="0086414E">
          <w:t>excelfile</w:t>
        </w:r>
        <w:proofErr w:type="spellEnd"/>
        <w:r w:rsidR="0086414E">
          <w:t xml:space="preserve"> using </w:t>
        </w:r>
        <w:proofErr w:type="spellStart"/>
        <w:r w:rsidR="0086414E" w:rsidRPr="008A2319">
          <w:rPr>
            <w:color w:val="FF0000"/>
            <w:rPrChange w:id="8542" w:author="rkbansal" w:date="2020-11-21T23:51:00Z">
              <w:rPr/>
            </w:rPrChange>
          </w:rPr>
          <w:t>ExcelFileReader</w:t>
        </w:r>
        <w:proofErr w:type="spellEnd"/>
        <w:r w:rsidR="0086414E" w:rsidRPr="008A2319">
          <w:rPr>
            <w:color w:val="FF0000"/>
            <w:rPrChange w:id="8543" w:author="rkbansal" w:date="2020-11-21T23:51:00Z">
              <w:rPr/>
            </w:rPrChange>
          </w:rPr>
          <w:t xml:space="preserve"> </w:t>
        </w:r>
      </w:ins>
      <w:ins w:id="8544" w:author="rkbansal" w:date="2020-11-21T13:22:00Z">
        <w:r>
          <w:t>in parallel using multithreading</w:t>
        </w:r>
      </w:ins>
      <w:ins w:id="8545" w:author="rkbansal" w:date="2020-11-21T13:23:00Z">
        <w:r>
          <w:t xml:space="preserve">: </w:t>
        </w:r>
        <w:proofErr w:type="spellStart"/>
        <w:r>
          <w:t>ExecutorService</w:t>
        </w:r>
        <w:proofErr w:type="spellEnd"/>
      </w:ins>
    </w:p>
    <w:p w14:paraId="16176114" w14:textId="7A040F44" w:rsidR="00BD614B" w:rsidRDefault="00787C33">
      <w:pPr>
        <w:pStyle w:val="ListParagraph"/>
        <w:ind w:left="247"/>
        <w:rPr>
          <w:ins w:id="8546" w:author="rkbansal" w:date="2020-11-20T18:17:00Z"/>
        </w:rPr>
        <w:pPrChange w:id="8547" w:author="rkbansal" w:date="2020-11-21T13:23:00Z">
          <w:pPr/>
        </w:pPrChange>
      </w:pPr>
      <w:ins w:id="8548"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8549" w:author="rkbansal" w:date="2020-11-21T13:25:00Z"/>
        </w:rPr>
      </w:pPr>
      <w:proofErr w:type="spellStart"/>
      <w:ins w:id="8550" w:author="rkbansal" w:date="2020-11-21T13:24:00Z">
        <w:r>
          <w:t>ExcelFile</w:t>
        </w:r>
      </w:ins>
      <w:ins w:id="8551" w:author="rkbansal" w:date="2020-11-21T13:25:00Z">
        <w:r>
          <w:t>Reader</w:t>
        </w:r>
        <w:proofErr w:type="spellEnd"/>
        <w:r>
          <w:t xml:space="preserve"> </w:t>
        </w:r>
      </w:ins>
      <w:ins w:id="8552" w:author="rkbansal" w:date="2020-11-21T13:24:00Z">
        <w:r>
          <w:t xml:space="preserve">to </w:t>
        </w:r>
      </w:ins>
      <w:ins w:id="8553" w:author="rkbansal" w:date="2020-11-21T13:25:00Z">
        <w:r>
          <w:t>read the excel file</w:t>
        </w:r>
      </w:ins>
    </w:p>
    <w:p w14:paraId="5D39F362" w14:textId="74EB0244" w:rsidR="00DD4B4F" w:rsidRDefault="00E56C98">
      <w:pPr>
        <w:pStyle w:val="ListParagraph"/>
        <w:ind w:left="247"/>
        <w:rPr>
          <w:ins w:id="8554" w:author="rkbansal" w:date="2020-04-21T00:15:00Z"/>
        </w:rPr>
        <w:pPrChange w:id="8555" w:author="rkbansal" w:date="2020-11-21T13:25:00Z">
          <w:pPr/>
        </w:pPrChange>
      </w:pPr>
      <w:ins w:id="8556"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8557" w:author="rkbansal" w:date="2020-11-21T13:55:00Z"/>
        </w:rPr>
      </w:pPr>
      <w:proofErr w:type="spellStart"/>
      <w:ins w:id="8558" w:author="rkbansal" w:date="2020-11-21T13:54:00Z">
        <w:r>
          <w:t>ExcelFileReader</w:t>
        </w:r>
        <w:proofErr w:type="spellEnd"/>
        <w:r>
          <w:t xml:space="preserve"> will use </w:t>
        </w:r>
        <w:proofErr w:type="spellStart"/>
        <w:r>
          <w:t>ExcelFile</w:t>
        </w:r>
        <w:proofErr w:type="spellEnd"/>
        <w:r>
          <w:t xml:space="preserve"> object to read the object:</w:t>
        </w:r>
      </w:ins>
      <w:ins w:id="8559" w:author="rkbansal" w:date="2020-11-21T13:55:00Z">
        <w:r w:rsidR="00A80C91">
          <w:t xml:space="preserve"> </w:t>
        </w:r>
      </w:ins>
      <w:ins w:id="8560" w:author="rkbansal" w:date="2020-11-21T13:54:00Z">
        <w:r>
          <w:t>E</w:t>
        </w:r>
      </w:ins>
      <w:ins w:id="8561" w:author="rkbansal" w:date="2020-11-21T13:55:00Z">
        <w:r>
          <w:t>xcelFile.java</w:t>
        </w:r>
      </w:ins>
    </w:p>
    <w:p w14:paraId="5F77F19D" w14:textId="0F97062F" w:rsidR="00BB748C" w:rsidRDefault="00494814">
      <w:pPr>
        <w:pStyle w:val="ListParagraph"/>
        <w:ind w:left="247"/>
        <w:rPr>
          <w:ins w:id="8562" w:author="rkbansal" w:date="2020-11-21T13:54:00Z"/>
        </w:rPr>
        <w:pPrChange w:id="8563" w:author="rkbansal" w:date="2020-11-21T13:55:00Z">
          <w:pPr>
            <w:pStyle w:val="ListParagraph"/>
            <w:numPr>
              <w:numId w:val="113"/>
            </w:numPr>
            <w:ind w:left="247" w:hanging="360"/>
          </w:pPr>
        </w:pPrChange>
      </w:pPr>
      <w:ins w:id="8564"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8565" w:author="rkbansal" w:date="2020-11-21T13:33:00Z"/>
        </w:rPr>
      </w:pPr>
      <w:proofErr w:type="spellStart"/>
      <w:ins w:id="8566" w:author="rkbansal" w:date="2020-11-21T13:32:00Z">
        <w:r>
          <w:t>ExcelFileReader</w:t>
        </w:r>
      </w:ins>
      <w:proofErr w:type="spellEnd"/>
      <w:ins w:id="8567"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8568" w:author="rkbansal" w:date="2020-11-21T13:33:00Z"/>
        </w:rPr>
        <w:pPrChange w:id="8569" w:author="rkbansal" w:date="2020-11-21T13:34:00Z">
          <w:pPr>
            <w:pStyle w:val="ListParagraph"/>
            <w:numPr>
              <w:ilvl w:val="1"/>
              <w:numId w:val="113"/>
            </w:numPr>
            <w:ind w:left="2160" w:hanging="360"/>
          </w:pPr>
        </w:pPrChange>
      </w:pPr>
      <w:proofErr w:type="spellStart"/>
      <w:ins w:id="8570" w:author="rkbansal" w:date="2020-11-21T13:33:00Z">
        <w:r>
          <w:t>DonationValidator</w:t>
        </w:r>
        <w:proofErr w:type="spellEnd"/>
      </w:ins>
    </w:p>
    <w:p w14:paraId="196F4C78" w14:textId="77777777" w:rsidR="00DD4B4F" w:rsidRDefault="00DD4B4F">
      <w:pPr>
        <w:pStyle w:val="ListParagraph"/>
        <w:numPr>
          <w:ilvl w:val="1"/>
          <w:numId w:val="113"/>
        </w:numPr>
        <w:ind w:left="473"/>
        <w:rPr>
          <w:ins w:id="8571" w:author="rkbansal" w:date="2020-11-21T13:33:00Z"/>
        </w:rPr>
        <w:pPrChange w:id="8572" w:author="rkbansal" w:date="2020-11-21T13:34:00Z">
          <w:pPr>
            <w:pStyle w:val="ListParagraph"/>
            <w:numPr>
              <w:ilvl w:val="1"/>
              <w:numId w:val="113"/>
            </w:numPr>
            <w:ind w:left="2160" w:hanging="360"/>
          </w:pPr>
        </w:pPrChange>
      </w:pPr>
      <w:proofErr w:type="spellStart"/>
      <w:ins w:id="8573" w:author="rkbansal" w:date="2020-11-21T13:33:00Z">
        <w:r>
          <w:t>ExpenseValidator</w:t>
        </w:r>
        <w:proofErr w:type="spellEnd"/>
      </w:ins>
    </w:p>
    <w:p w14:paraId="624E97AB" w14:textId="603DB4B0" w:rsidR="00DD4B4F" w:rsidRDefault="00DD4B4F" w:rsidP="002307DB">
      <w:pPr>
        <w:pStyle w:val="ListParagraph"/>
        <w:numPr>
          <w:ilvl w:val="1"/>
          <w:numId w:val="113"/>
        </w:numPr>
        <w:ind w:left="473"/>
        <w:rPr>
          <w:ins w:id="8574" w:author="rkbansal" w:date="2020-11-21T13:34:00Z"/>
        </w:rPr>
      </w:pPr>
      <w:ins w:id="8575" w:author="rkbansal" w:date="2020-11-21T13:33:00Z">
        <w:r>
          <w:t>Pr</w:t>
        </w:r>
      </w:ins>
      <w:ins w:id="8576" w:author="rkbansal" w:date="2020-11-21T13:34:00Z">
        <w:r>
          <w:t>ojectValidator</w:t>
        </w:r>
      </w:ins>
      <w:ins w:id="8577" w:author="rkbansal" w:date="2020-11-21T13:33:00Z">
        <w:r>
          <w:t xml:space="preserve"> </w:t>
        </w:r>
      </w:ins>
      <w:ins w:id="8578" w:author="rkbansal" w:date="2020-11-21T13:32:00Z">
        <w:r>
          <w:t xml:space="preserve"> </w:t>
        </w:r>
      </w:ins>
    </w:p>
    <w:p w14:paraId="372DB655" w14:textId="140FB244" w:rsidR="002307DB" w:rsidRDefault="002307DB" w:rsidP="002307DB">
      <w:pPr>
        <w:pStyle w:val="ListParagraph"/>
        <w:numPr>
          <w:ilvl w:val="2"/>
          <w:numId w:val="113"/>
        </w:numPr>
        <w:ind w:left="757"/>
        <w:rPr>
          <w:ins w:id="8579" w:author="rkbansal" w:date="2020-11-21T21:41:00Z"/>
        </w:rPr>
      </w:pPr>
      <w:proofErr w:type="spellStart"/>
      <w:ins w:id="8580" w:author="rkbansal" w:date="2020-11-21T13:34:00Z">
        <w:r>
          <w:t>DonationValidator</w:t>
        </w:r>
      </w:ins>
      <w:proofErr w:type="spellEnd"/>
    </w:p>
    <w:p w14:paraId="3936936D" w14:textId="7856E077" w:rsidR="00F915CD" w:rsidRDefault="00095814">
      <w:pPr>
        <w:pStyle w:val="ListParagraph"/>
        <w:ind w:left="757"/>
        <w:rPr>
          <w:ins w:id="8581" w:author="rkbansal" w:date="2020-11-21T13:53:00Z"/>
        </w:rPr>
        <w:pPrChange w:id="8582" w:author="rkbansal" w:date="2020-11-21T21:41:00Z">
          <w:pPr>
            <w:pStyle w:val="ListParagraph"/>
            <w:numPr>
              <w:ilvl w:val="2"/>
              <w:numId w:val="113"/>
            </w:numPr>
            <w:ind w:left="757" w:hanging="360"/>
          </w:pPr>
        </w:pPrChange>
      </w:pPr>
      <w:ins w:id="8583"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8584" w:author="rkbansal" w:date="2020-11-21T23:44:00Z"/>
        </w:rPr>
      </w:pPr>
      <w:proofErr w:type="spellStart"/>
      <w:ins w:id="8585" w:author="rkbansal" w:date="2020-11-21T13:53:00Z">
        <w:r>
          <w:t>ExpenseValidator</w:t>
        </w:r>
      </w:ins>
      <w:proofErr w:type="spellEnd"/>
    </w:p>
    <w:p w14:paraId="264E3174" w14:textId="34E1F378" w:rsidR="005745CA" w:rsidRDefault="00A94515">
      <w:pPr>
        <w:pStyle w:val="ListParagraph"/>
        <w:ind w:left="757"/>
        <w:rPr>
          <w:ins w:id="8586" w:author="rkbansal" w:date="2020-11-21T13:53:00Z"/>
        </w:rPr>
        <w:pPrChange w:id="8587" w:author="rkbansal" w:date="2020-11-21T23:44:00Z">
          <w:pPr>
            <w:pStyle w:val="ListParagraph"/>
            <w:numPr>
              <w:ilvl w:val="2"/>
              <w:numId w:val="113"/>
            </w:numPr>
            <w:ind w:left="757" w:hanging="360"/>
          </w:pPr>
        </w:pPrChange>
      </w:pPr>
      <w:ins w:id="8588"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8589" w:author="rkbansal" w:date="2020-11-21T23:45:00Z"/>
        </w:rPr>
      </w:pPr>
      <w:ins w:id="8590" w:author="rkbansal" w:date="2020-11-21T13:55:00Z">
        <w:r>
          <w:t>ProjectValidator</w:t>
        </w:r>
      </w:ins>
    </w:p>
    <w:p w14:paraId="4E4B15FF" w14:textId="77777777" w:rsidR="00D06BA2" w:rsidRDefault="00D06BA2">
      <w:pPr>
        <w:pStyle w:val="ListParagraph"/>
        <w:ind w:left="757"/>
        <w:rPr>
          <w:ins w:id="8591" w:author="rkbansal" w:date="2020-11-21T23:45:00Z"/>
        </w:rPr>
        <w:pPrChange w:id="8592"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8593" w:author="rkbansal" w:date="2020-11-21T13:34:00Z"/>
        </w:rPr>
        <w:pPrChange w:id="8594" w:author="rkbansal" w:date="2020-11-21T23:45:00Z">
          <w:pPr>
            <w:pStyle w:val="ListParagraph"/>
            <w:numPr>
              <w:ilvl w:val="1"/>
              <w:numId w:val="113"/>
            </w:numPr>
            <w:ind w:left="473" w:hanging="360"/>
          </w:pPr>
        </w:pPrChange>
      </w:pPr>
      <w:ins w:id="8595"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8596" w:author="rkbansal" w:date="2020-11-21T23:58:00Z"/>
        </w:rPr>
      </w:pPr>
      <w:ins w:id="8597" w:author="rkbansal" w:date="2020-11-21T23:58:00Z">
        <w:r>
          <w:t xml:space="preserve">To store the Validation result, used the </w:t>
        </w:r>
        <w:proofErr w:type="spellStart"/>
        <w:r>
          <w:t>ValidationResult</w:t>
        </w:r>
        <w:proofErr w:type="spellEnd"/>
        <w:r>
          <w:t xml:space="preserve"> class</w:t>
        </w:r>
      </w:ins>
    </w:p>
    <w:p w14:paraId="0419BBB5" w14:textId="188CF790" w:rsidR="006A19AE" w:rsidRDefault="006A19AE">
      <w:pPr>
        <w:pStyle w:val="ListParagraph"/>
        <w:ind w:left="303"/>
        <w:rPr>
          <w:ins w:id="8598" w:author="rkbansal" w:date="2020-11-21T13:28:00Z"/>
        </w:rPr>
        <w:pPrChange w:id="8599" w:author="rkbansal" w:date="2020-11-21T23:58:00Z">
          <w:pPr>
            <w:pStyle w:val="ListParagraph"/>
            <w:numPr>
              <w:numId w:val="113"/>
            </w:numPr>
            <w:ind w:left="247" w:hanging="360"/>
          </w:pPr>
        </w:pPrChange>
      </w:pPr>
      <w:ins w:id="8600"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8601" w:author="rkbansal" w:date="2020-11-22T00:04:00Z"/>
          <w:rFonts w:eastAsiaTheme="majorEastAsia" w:cstheme="majorBidi"/>
          <w:b/>
          <w:color w:val="2F5496" w:themeColor="accent1" w:themeShade="BF"/>
          <w:sz w:val="28"/>
          <w:szCs w:val="26"/>
          <w:rPrChange w:id="8602" w:author="rkbansal" w:date="2020-11-22T00:04:00Z">
            <w:rPr>
              <w:ins w:id="8603" w:author="rkbansal" w:date="2020-11-22T00:04:00Z"/>
              <w:b/>
              <w:sz w:val="28"/>
            </w:rPr>
          </w:rPrChange>
        </w:rPr>
      </w:pPr>
      <w:proofErr w:type="spellStart"/>
      <w:ins w:id="8604" w:author="rkbansal" w:date="2020-11-22T00:04:00Z">
        <w:r>
          <w:rPr>
            <w:b/>
            <w:sz w:val="28"/>
          </w:rPr>
          <w:t>DataPersistenceService</w:t>
        </w:r>
        <w:proofErr w:type="spellEnd"/>
        <w:r>
          <w:rPr>
            <w:b/>
            <w:sz w:val="28"/>
          </w:rPr>
          <w:t xml:space="preserve">: </w:t>
        </w:r>
      </w:ins>
      <w:ins w:id="8605" w:author="rkbansal" w:date="2020-11-22T00:03:00Z">
        <w:r>
          <w:rPr>
            <w:b/>
            <w:sz w:val="28"/>
          </w:rPr>
          <w:t xml:space="preserve">Save the </w:t>
        </w:r>
      </w:ins>
      <w:ins w:id="8606"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8607" w:author="rkbansal" w:date="2020-11-22T00:06:00Z"/>
        </w:rPr>
      </w:pPr>
      <w:proofErr w:type="spellStart"/>
      <w:ins w:id="8608" w:author="rkbansal" w:date="2020-11-22T00:04:00Z">
        <w:r w:rsidRPr="007C45EC">
          <w:rPr>
            <w:rPrChange w:id="8609" w:author="rkbansal" w:date="2020-11-22T00:05:00Z">
              <w:rPr>
                <w:b/>
                <w:sz w:val="28"/>
              </w:rPr>
            </w:rPrChange>
          </w:rPr>
          <w:t>DataPersistenceService</w:t>
        </w:r>
      </w:ins>
      <w:proofErr w:type="spellEnd"/>
    </w:p>
    <w:p w14:paraId="59DF2E26" w14:textId="2A2EA17D" w:rsidR="001815F8" w:rsidRDefault="001815F8">
      <w:pPr>
        <w:pStyle w:val="ListParagraph"/>
        <w:ind w:left="1440"/>
        <w:rPr>
          <w:ins w:id="8610" w:author="rkbansal" w:date="2020-11-22T00:05:00Z"/>
        </w:rPr>
        <w:pPrChange w:id="8611" w:author="rkbansal" w:date="2020-11-22T00:06:00Z">
          <w:pPr>
            <w:pStyle w:val="ListParagraph"/>
            <w:numPr>
              <w:numId w:val="114"/>
            </w:numPr>
            <w:ind w:left="1440" w:hanging="360"/>
          </w:pPr>
        </w:pPrChange>
      </w:pPr>
      <w:ins w:id="8612"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8613" w:author="rkbansal" w:date="2020-11-22T00:05:00Z"/>
        </w:rPr>
      </w:pPr>
      <w:proofErr w:type="spellStart"/>
      <w:ins w:id="8614" w:author="rkbansal" w:date="2020-11-22T00:05:00Z">
        <w:r w:rsidRPr="001B1A07">
          <w:t>DataPersistenceService</w:t>
        </w:r>
        <w:r>
          <w:t>Impl</w:t>
        </w:r>
        <w:proofErr w:type="spellEnd"/>
      </w:ins>
    </w:p>
    <w:p w14:paraId="4BD731E4" w14:textId="1F96CF93" w:rsidR="007C45EC" w:rsidRPr="007C45EC" w:rsidRDefault="00D658B8">
      <w:pPr>
        <w:pStyle w:val="ListParagraph"/>
        <w:ind w:left="1440"/>
        <w:rPr>
          <w:ins w:id="8615" w:author="rkbansal" w:date="2020-11-22T00:04:00Z"/>
          <w:rPrChange w:id="8616" w:author="rkbansal" w:date="2020-11-22T00:05:00Z">
            <w:rPr>
              <w:ins w:id="8617" w:author="rkbansal" w:date="2020-11-22T00:04:00Z"/>
              <w:b/>
              <w:sz w:val="28"/>
            </w:rPr>
          </w:rPrChange>
        </w:rPr>
        <w:pPrChange w:id="8618" w:author="rkbansal" w:date="2020-11-22T00:05:00Z">
          <w:pPr>
            <w:pStyle w:val="ListParagraph"/>
            <w:numPr>
              <w:numId w:val="113"/>
            </w:numPr>
            <w:ind w:left="133" w:hanging="360"/>
          </w:pPr>
        </w:pPrChange>
      </w:pPr>
      <w:ins w:id="8619"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8620" w:author="rkbansal" w:date="2020-11-22T00:12:00Z"/>
          <w:rFonts w:eastAsiaTheme="majorEastAsia" w:cstheme="majorBidi"/>
          <w:b/>
          <w:color w:val="2F5496" w:themeColor="accent1" w:themeShade="BF"/>
          <w:sz w:val="28"/>
          <w:szCs w:val="26"/>
          <w:rPrChange w:id="8621" w:author="rkbansal" w:date="2020-11-22T00:12:00Z">
            <w:rPr>
              <w:ins w:id="8622" w:author="rkbansal" w:date="2020-11-22T00:12:00Z"/>
              <w:b/>
              <w:sz w:val="28"/>
            </w:rPr>
          </w:rPrChange>
        </w:rPr>
      </w:pPr>
      <w:ins w:id="8623" w:author="rkbansal" w:date="2020-11-22T00:11:00Z">
        <w:r>
          <w:rPr>
            <w:b/>
            <w:sz w:val="28"/>
          </w:rPr>
          <w:t xml:space="preserve">FeignClient to interact </w:t>
        </w:r>
      </w:ins>
      <w:ins w:id="8624" w:author="rkbansal" w:date="2020-11-22T00:12:00Z">
        <w:r>
          <w:rPr>
            <w:b/>
            <w:sz w:val="28"/>
          </w:rPr>
          <w:t>with other microservices to save the data</w:t>
        </w:r>
      </w:ins>
      <w:ins w:id="8625" w:author="rkbansal" w:date="2020-11-22T00:13:00Z">
        <w:r>
          <w:rPr>
            <w:b/>
            <w:sz w:val="28"/>
          </w:rPr>
          <w:t>.</w:t>
        </w:r>
      </w:ins>
    </w:p>
    <w:p w14:paraId="50A1557C" w14:textId="77777777" w:rsidR="00592824" w:rsidRPr="00592824" w:rsidRDefault="00592824">
      <w:pPr>
        <w:pStyle w:val="ListParagraph"/>
        <w:numPr>
          <w:ilvl w:val="0"/>
          <w:numId w:val="113"/>
        </w:numPr>
        <w:ind w:left="530"/>
        <w:rPr>
          <w:ins w:id="8626" w:author="rkbansal" w:date="2020-11-22T00:12:00Z"/>
          <w:rFonts w:eastAsiaTheme="majorEastAsia" w:cstheme="majorBidi"/>
          <w:bCs/>
          <w:color w:val="2F5496" w:themeColor="accent1" w:themeShade="BF"/>
          <w:rPrChange w:id="8627" w:author="rkbansal" w:date="2020-11-22T00:13:00Z">
            <w:rPr>
              <w:ins w:id="8628" w:author="rkbansal" w:date="2020-11-22T00:12:00Z"/>
              <w:b/>
              <w:sz w:val="28"/>
            </w:rPr>
          </w:rPrChange>
        </w:rPr>
        <w:pPrChange w:id="8629" w:author="rkbansal" w:date="2020-11-22T00:15:00Z">
          <w:pPr>
            <w:pStyle w:val="ListParagraph"/>
            <w:numPr>
              <w:numId w:val="113"/>
            </w:numPr>
            <w:ind w:left="1440" w:hanging="360"/>
          </w:pPr>
        </w:pPrChange>
      </w:pPr>
      <w:ins w:id="8630" w:author="rkbansal" w:date="2020-11-22T00:12:00Z">
        <w:r w:rsidRPr="00592824">
          <w:rPr>
            <w:bCs/>
            <w:szCs w:val="22"/>
            <w:rPrChange w:id="8631"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8632" w:author="rkbansal" w:date="2020-11-22T00:15:00Z"/>
          <w:rFonts w:eastAsiaTheme="majorEastAsia" w:cstheme="majorBidi"/>
          <w:b/>
          <w:color w:val="2F5496" w:themeColor="accent1" w:themeShade="BF"/>
          <w:sz w:val="28"/>
          <w:szCs w:val="26"/>
          <w:rPrChange w:id="8633" w:author="rkbansal" w:date="2020-11-22T00:15:00Z">
            <w:rPr>
              <w:ins w:id="8634" w:author="rkbansal" w:date="2020-11-22T00:15:00Z"/>
              <w:bCs/>
              <w:szCs w:val="22"/>
            </w:rPr>
          </w:rPrChange>
        </w:rPr>
      </w:pPr>
      <w:ins w:id="8635" w:author="rkbansal" w:date="2020-11-22T00:12:00Z">
        <w:r w:rsidRPr="00592824">
          <w:rPr>
            <w:bCs/>
            <w:szCs w:val="22"/>
            <w:rPrChange w:id="8636"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8637" w:author="rkbansal" w:date="2020-11-22T00:16:00Z"/>
          <w:rFonts w:eastAsiaTheme="majorEastAsia" w:cstheme="majorBidi"/>
          <w:bCs/>
          <w:color w:val="2F5496" w:themeColor="accent1" w:themeShade="BF"/>
          <w:rPrChange w:id="8638" w:author="rkbansal" w:date="2020-11-22T00:16:00Z">
            <w:rPr>
              <w:ins w:id="8639" w:author="rkbansal" w:date="2020-11-22T00:16:00Z"/>
              <w:bCs/>
              <w:szCs w:val="22"/>
            </w:rPr>
          </w:rPrChange>
        </w:rPr>
      </w:pPr>
      <w:ins w:id="8640" w:author="rkbansal" w:date="2020-11-22T00:15:00Z">
        <w:r w:rsidRPr="001B1A07">
          <w:rPr>
            <w:bCs/>
            <w:szCs w:val="22"/>
          </w:rPr>
          <w:t>ProjectMgmtServiceClient</w:t>
        </w:r>
      </w:ins>
    </w:p>
    <w:p w14:paraId="51AA71A2" w14:textId="0FA4C971" w:rsidR="00592824" w:rsidRPr="001B1A07" w:rsidRDefault="008B27F1">
      <w:pPr>
        <w:pStyle w:val="ListParagraph"/>
        <w:ind w:left="870"/>
        <w:rPr>
          <w:ins w:id="8641" w:author="rkbansal" w:date="2020-11-22T00:15:00Z"/>
          <w:rFonts w:eastAsiaTheme="majorEastAsia" w:cstheme="majorBidi"/>
          <w:bCs/>
          <w:color w:val="2F5496" w:themeColor="accent1" w:themeShade="BF"/>
        </w:rPr>
        <w:pPrChange w:id="8642" w:author="rkbansal" w:date="2020-11-22T00:16:00Z">
          <w:pPr>
            <w:pStyle w:val="ListParagraph"/>
            <w:numPr>
              <w:numId w:val="113"/>
            </w:numPr>
            <w:ind w:left="530" w:hanging="360"/>
          </w:pPr>
        </w:pPrChange>
      </w:pPr>
      <w:ins w:id="8643" w:author="rkbansal" w:date="2020-11-22T00:19:00Z">
        <w:r>
          <w:rPr>
            <w:noProof/>
          </w:rPr>
          <w:drawing>
            <wp:inline distT="0" distB="0" distL="0" distR="0" wp14:anchorId="3FD0A235" wp14:editId="41EBA0E6">
              <wp:extent cx="8801100" cy="10477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8801100" cy="10477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8644" w:author="rkbansal" w:date="2020-11-22T00:19:00Z"/>
          <w:rFonts w:eastAsiaTheme="majorEastAsia" w:cstheme="majorBidi"/>
          <w:b/>
          <w:color w:val="2F5496" w:themeColor="accent1" w:themeShade="BF"/>
          <w:sz w:val="28"/>
          <w:szCs w:val="26"/>
          <w:rPrChange w:id="8645" w:author="rkbansal" w:date="2020-11-22T00:19:00Z">
            <w:rPr>
              <w:ins w:id="8646" w:author="rkbansal" w:date="2020-11-22T00:19:00Z"/>
              <w:b/>
              <w:sz w:val="28"/>
            </w:rPr>
          </w:rPrChange>
        </w:rPr>
      </w:pPr>
      <w:ins w:id="8647" w:author="rkbansal" w:date="2020-11-22T00:15:00Z">
        <w:r w:rsidRPr="001B1A07">
          <w:rPr>
            <w:bCs/>
            <w:szCs w:val="22"/>
          </w:rPr>
          <w:t>AccountMgmtServiceClient</w:t>
        </w:r>
        <w:r w:rsidRPr="00592824">
          <w:rPr>
            <w:b/>
            <w:sz w:val="28"/>
          </w:rPr>
          <w:t xml:space="preserve"> </w:t>
        </w:r>
      </w:ins>
    </w:p>
    <w:p w14:paraId="767DC662" w14:textId="77777777" w:rsidR="00A61087" w:rsidRDefault="00F369B1" w:rsidP="00A61087">
      <w:pPr>
        <w:pStyle w:val="ListParagraph"/>
        <w:ind w:left="870"/>
        <w:rPr>
          <w:ins w:id="8648" w:author="rkbansal" w:date="2020-11-22T00:19:00Z"/>
          <w:b/>
          <w:sz w:val="28"/>
        </w:rPr>
      </w:pPr>
      <w:ins w:id="8649" w:author="rkbansal" w:date="2020-11-22T00:19:00Z">
        <w:r>
          <w:rPr>
            <w:noProof/>
          </w:rPr>
          <w:lastRenderedPageBreak/>
          <w:drawing>
            <wp:inline distT="0" distB="0" distL="0" distR="0" wp14:anchorId="2AC8F468" wp14:editId="7A54FE90">
              <wp:extent cx="8763000" cy="159067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8763000" cy="1590675"/>
                      </a:xfrm>
                      <a:prstGeom prst="rect">
                        <a:avLst/>
                      </a:prstGeom>
                    </pic:spPr>
                  </pic:pic>
                </a:graphicData>
              </a:graphic>
            </wp:inline>
          </w:drawing>
        </w:r>
      </w:ins>
    </w:p>
    <w:p w14:paraId="2B907746" w14:textId="77777777" w:rsidR="00A61087" w:rsidRDefault="00A61087" w:rsidP="00A61087">
      <w:pPr>
        <w:pStyle w:val="ListParagraph"/>
        <w:ind w:left="870"/>
        <w:rPr>
          <w:ins w:id="8650" w:author="rkbansal" w:date="2020-11-22T00:19:00Z"/>
          <w:b/>
          <w:sz w:val="28"/>
        </w:rPr>
      </w:pPr>
    </w:p>
    <w:p w14:paraId="7AADECDD" w14:textId="0D921EDF" w:rsidR="00A61087" w:rsidRPr="00A61087" w:rsidRDefault="00A61087" w:rsidP="00A61087">
      <w:pPr>
        <w:pStyle w:val="ListParagraph"/>
        <w:numPr>
          <w:ilvl w:val="1"/>
          <w:numId w:val="115"/>
        </w:numPr>
        <w:ind w:left="77"/>
        <w:rPr>
          <w:ins w:id="8651" w:author="rkbansal" w:date="2020-11-22T00:26:00Z"/>
          <w:rFonts w:eastAsiaTheme="majorEastAsia" w:cstheme="majorBidi"/>
          <w:b/>
          <w:color w:val="2F5496" w:themeColor="accent1" w:themeShade="BF"/>
          <w:sz w:val="28"/>
          <w:szCs w:val="26"/>
          <w:rPrChange w:id="8652" w:author="rkbansal" w:date="2020-11-22T00:26:00Z">
            <w:rPr>
              <w:ins w:id="8653" w:author="rkbansal" w:date="2020-11-22T00:26:00Z"/>
              <w:b/>
              <w:sz w:val="28"/>
            </w:rPr>
          </w:rPrChange>
        </w:rPr>
      </w:pPr>
      <w:ins w:id="8654" w:author="rkbansal" w:date="2020-11-22T00:21:00Z">
        <w:r>
          <w:rPr>
            <w:b/>
            <w:sz w:val="28"/>
          </w:rPr>
          <w:t>To send the result to the client, use</w:t>
        </w:r>
      </w:ins>
      <w:ins w:id="8655" w:author="rkbansal" w:date="2020-11-22T00:25:00Z">
        <w:r>
          <w:rPr>
            <w:b/>
            <w:sz w:val="28"/>
          </w:rPr>
          <w:t xml:space="preserve"> </w:t>
        </w:r>
        <w:proofErr w:type="spellStart"/>
        <w:r>
          <w:rPr>
            <w:b/>
            <w:sz w:val="28"/>
          </w:rPr>
          <w:t>UploadFileResponse</w:t>
        </w:r>
      </w:ins>
      <w:proofErr w:type="spellEnd"/>
      <w:ins w:id="8656" w:author="rkbansal" w:date="2020-11-22T00:21:00Z">
        <w:r>
          <w:rPr>
            <w:b/>
            <w:sz w:val="28"/>
          </w:rPr>
          <w:t xml:space="preserve"> </w:t>
        </w:r>
      </w:ins>
      <w:ins w:id="8657" w:author="rkbansal" w:date="2020-11-22T00:26:00Z">
        <w:r>
          <w:rPr>
            <w:b/>
            <w:sz w:val="28"/>
          </w:rPr>
          <w:t>class</w:t>
        </w:r>
      </w:ins>
    </w:p>
    <w:p w14:paraId="39B7078F" w14:textId="595BB060" w:rsidR="00A61087" w:rsidRPr="00A61087" w:rsidRDefault="00A61087">
      <w:pPr>
        <w:pStyle w:val="ListParagraph"/>
        <w:ind w:left="77"/>
        <w:rPr>
          <w:ins w:id="8658" w:author="rkbansal" w:date="2020-11-22T00:25:00Z"/>
          <w:rFonts w:eastAsiaTheme="majorEastAsia" w:cstheme="majorBidi"/>
          <w:b/>
          <w:color w:val="2F5496" w:themeColor="accent1" w:themeShade="BF"/>
          <w:sz w:val="28"/>
          <w:szCs w:val="26"/>
          <w:rPrChange w:id="8659" w:author="rkbansal" w:date="2020-11-22T00:25:00Z">
            <w:rPr>
              <w:ins w:id="8660" w:author="rkbansal" w:date="2020-11-22T00:25:00Z"/>
              <w:b/>
              <w:sz w:val="28"/>
            </w:rPr>
          </w:rPrChange>
        </w:rPr>
        <w:pPrChange w:id="8661" w:author="rkbansal" w:date="2020-11-22T00:26:00Z">
          <w:pPr>
            <w:pStyle w:val="ListParagraph"/>
            <w:numPr>
              <w:ilvl w:val="1"/>
              <w:numId w:val="115"/>
            </w:numPr>
            <w:ind w:left="5265" w:hanging="360"/>
          </w:pPr>
        </w:pPrChange>
      </w:pPr>
      <w:ins w:id="8662"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8663" w:author="rkbansal" w:date="2020-11-22T00:28:00Z"/>
          <w:b/>
        </w:rPr>
        <w:pPrChange w:id="8664" w:author="rkbansal" w:date="2020-11-22T00:29:00Z">
          <w:pPr>
            <w:pStyle w:val="ListParagraph"/>
            <w:numPr>
              <w:numId w:val="19"/>
            </w:numPr>
            <w:ind w:hanging="360"/>
          </w:pPr>
        </w:pPrChange>
      </w:pPr>
      <w:ins w:id="8665"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8666" w:author="rkbansal" w:date="2020-11-22T00:28:00Z"/>
          <w:rPrChange w:id="8667" w:author="rkbansal" w:date="2020-11-22T00:31:00Z">
            <w:rPr>
              <w:ins w:id="8668" w:author="rkbansal" w:date="2020-11-22T00:28:00Z"/>
              <w:rFonts w:cs="Consolas"/>
              <w:color w:val="000000"/>
              <w:shd w:val="clear" w:color="auto" w:fill="E8F2FE"/>
            </w:rPr>
          </w:rPrChange>
        </w:rPr>
        <w:pPrChange w:id="8669" w:author="rkbansal" w:date="2020-11-22T00:31:00Z">
          <w:pPr>
            <w:pStyle w:val="ListParagraph"/>
            <w:numPr>
              <w:ilvl w:val="1"/>
              <w:numId w:val="85"/>
            </w:numPr>
            <w:ind w:left="1440" w:hanging="360"/>
          </w:pPr>
        </w:pPrChange>
      </w:pPr>
      <w:proofErr w:type="spellStart"/>
      <w:ins w:id="8670" w:author="rkbansal" w:date="2020-11-22T00:28:00Z">
        <w:r w:rsidRPr="008D66B8">
          <w:rPr>
            <w:rPrChange w:id="8671" w:author="rkbansal" w:date="2020-11-22T00:31:00Z">
              <w:rPr>
                <w:rFonts w:cs="Consolas"/>
                <w:color w:val="000000"/>
                <w:shd w:val="clear" w:color="auto" w:fill="E8F2FE"/>
              </w:rPr>
            </w:rPrChange>
          </w:rPr>
          <w:t>ConfigServerApplication</w:t>
        </w:r>
        <w:proofErr w:type="spellEnd"/>
      </w:ins>
    </w:p>
    <w:p w14:paraId="25BEA1FE" w14:textId="77777777" w:rsidR="00B54BC4" w:rsidRPr="008D66B8" w:rsidRDefault="00B54BC4">
      <w:pPr>
        <w:pStyle w:val="ListParagraph"/>
        <w:numPr>
          <w:ilvl w:val="1"/>
          <w:numId w:val="118"/>
        </w:numPr>
        <w:ind w:left="587"/>
        <w:rPr>
          <w:ins w:id="8672" w:author="rkbansal" w:date="2020-11-22T00:28:00Z"/>
          <w:rPrChange w:id="8673" w:author="rkbansal" w:date="2020-11-22T00:31:00Z">
            <w:rPr>
              <w:ins w:id="8674" w:author="rkbansal" w:date="2020-11-22T00:28:00Z"/>
              <w:rFonts w:cs="Consolas"/>
              <w:color w:val="000000"/>
              <w:shd w:val="clear" w:color="auto" w:fill="E8F2FE"/>
            </w:rPr>
          </w:rPrChange>
        </w:rPr>
        <w:pPrChange w:id="8675" w:author="rkbansal" w:date="2020-11-22T00:31:00Z">
          <w:pPr>
            <w:pStyle w:val="ListParagraph"/>
            <w:numPr>
              <w:ilvl w:val="1"/>
              <w:numId w:val="85"/>
            </w:numPr>
            <w:ind w:left="1440" w:hanging="360"/>
          </w:pPr>
        </w:pPrChange>
      </w:pPr>
      <w:proofErr w:type="spellStart"/>
      <w:ins w:id="8676" w:author="rkbansal" w:date="2020-11-22T00:28:00Z">
        <w:r w:rsidRPr="008D66B8">
          <w:rPr>
            <w:rPrChange w:id="8677" w:author="rkbansal" w:date="2020-11-22T00:31:00Z">
              <w:rPr>
                <w:rFonts w:cs="Consolas"/>
                <w:color w:val="000000"/>
                <w:shd w:val="clear" w:color="auto" w:fill="E8F2FE"/>
              </w:rPr>
            </w:rPrChange>
          </w:rPr>
          <w:t>EurekaServerApplication</w:t>
        </w:r>
        <w:proofErr w:type="spellEnd"/>
      </w:ins>
    </w:p>
    <w:p w14:paraId="1D5959B4" w14:textId="77777777" w:rsidR="00B54BC4" w:rsidRPr="008D66B8" w:rsidRDefault="00B54BC4">
      <w:pPr>
        <w:pStyle w:val="ListParagraph"/>
        <w:numPr>
          <w:ilvl w:val="1"/>
          <w:numId w:val="118"/>
        </w:numPr>
        <w:ind w:left="587"/>
        <w:rPr>
          <w:ins w:id="8678" w:author="rkbansal" w:date="2020-11-22T00:28:00Z"/>
          <w:rPrChange w:id="8679" w:author="rkbansal" w:date="2020-11-22T00:31:00Z">
            <w:rPr>
              <w:ins w:id="8680" w:author="rkbansal" w:date="2020-11-22T00:28:00Z"/>
              <w:rFonts w:cs="Consolas"/>
              <w:color w:val="000000"/>
              <w:shd w:val="clear" w:color="auto" w:fill="E8F2FE"/>
            </w:rPr>
          </w:rPrChange>
        </w:rPr>
        <w:pPrChange w:id="8681" w:author="rkbansal" w:date="2020-11-22T00:31:00Z">
          <w:pPr>
            <w:pStyle w:val="ListParagraph"/>
            <w:numPr>
              <w:ilvl w:val="1"/>
              <w:numId w:val="85"/>
            </w:numPr>
            <w:ind w:left="1440" w:hanging="360"/>
          </w:pPr>
        </w:pPrChange>
      </w:pPr>
      <w:proofErr w:type="spellStart"/>
      <w:ins w:id="8682" w:author="rkbansal" w:date="2020-11-22T00:28:00Z">
        <w:r w:rsidRPr="008D66B8">
          <w:rPr>
            <w:rPrChange w:id="8683" w:author="rkbansal" w:date="2020-11-22T00:31:00Z">
              <w:rPr>
                <w:rFonts w:cs="Consolas"/>
                <w:color w:val="000000"/>
                <w:shd w:val="clear" w:color="auto" w:fill="E8F2FE"/>
              </w:rPr>
            </w:rPrChange>
          </w:rPr>
          <w:t>UserMgmtRestApplication</w:t>
        </w:r>
        <w:proofErr w:type="spellEnd"/>
      </w:ins>
    </w:p>
    <w:p w14:paraId="07D30C5C" w14:textId="77777777" w:rsidR="00B54BC4" w:rsidRPr="008D66B8" w:rsidRDefault="00B54BC4">
      <w:pPr>
        <w:pStyle w:val="ListParagraph"/>
        <w:numPr>
          <w:ilvl w:val="1"/>
          <w:numId w:val="118"/>
        </w:numPr>
        <w:ind w:left="587"/>
        <w:rPr>
          <w:ins w:id="8684" w:author="rkbansal" w:date="2020-11-22T00:28:00Z"/>
          <w:rPrChange w:id="8685" w:author="rkbansal" w:date="2020-11-22T00:31:00Z">
            <w:rPr>
              <w:ins w:id="8686" w:author="rkbansal" w:date="2020-11-22T00:28:00Z"/>
              <w:rFonts w:cs="Consolas"/>
              <w:color w:val="000000"/>
              <w:shd w:val="clear" w:color="auto" w:fill="E8F2FE"/>
            </w:rPr>
          </w:rPrChange>
        </w:rPr>
        <w:pPrChange w:id="8687" w:author="rkbansal" w:date="2020-11-22T00:31:00Z">
          <w:pPr>
            <w:pStyle w:val="ListParagraph"/>
            <w:numPr>
              <w:ilvl w:val="1"/>
              <w:numId w:val="85"/>
            </w:numPr>
            <w:ind w:left="1440" w:hanging="360"/>
          </w:pPr>
        </w:pPrChange>
      </w:pPr>
      <w:proofErr w:type="spellStart"/>
      <w:ins w:id="8688" w:author="rkbansal" w:date="2020-11-22T00:28:00Z">
        <w:r w:rsidRPr="008D66B8">
          <w:rPr>
            <w:rPrChange w:id="8689" w:author="rkbansal" w:date="2020-11-22T00:31:00Z">
              <w:rPr>
                <w:rFonts w:cs="Consolas"/>
                <w:color w:val="000000"/>
                <w:shd w:val="clear" w:color="auto" w:fill="E8F2FE"/>
              </w:rPr>
            </w:rPrChange>
          </w:rPr>
          <w:t>AuthServiceApplication</w:t>
        </w:r>
        <w:proofErr w:type="spellEnd"/>
      </w:ins>
    </w:p>
    <w:p w14:paraId="468DE137" w14:textId="77777777" w:rsidR="00B54BC4" w:rsidRPr="008D66B8" w:rsidRDefault="00B54BC4">
      <w:pPr>
        <w:pStyle w:val="ListParagraph"/>
        <w:numPr>
          <w:ilvl w:val="1"/>
          <w:numId w:val="118"/>
        </w:numPr>
        <w:ind w:left="587"/>
        <w:rPr>
          <w:ins w:id="8690" w:author="rkbansal" w:date="2020-11-22T00:28:00Z"/>
          <w:rPrChange w:id="8691" w:author="rkbansal" w:date="2020-11-22T00:31:00Z">
            <w:rPr>
              <w:ins w:id="8692" w:author="rkbansal" w:date="2020-11-22T00:28:00Z"/>
              <w:b/>
            </w:rPr>
          </w:rPrChange>
        </w:rPr>
        <w:pPrChange w:id="8693" w:author="rkbansal" w:date="2020-11-22T00:31:00Z">
          <w:pPr>
            <w:pStyle w:val="ListParagraph"/>
            <w:numPr>
              <w:ilvl w:val="1"/>
              <w:numId w:val="85"/>
            </w:numPr>
            <w:ind w:left="1440" w:hanging="360"/>
          </w:pPr>
        </w:pPrChange>
      </w:pPr>
      <w:proofErr w:type="spellStart"/>
      <w:ins w:id="8694" w:author="rkbansal" w:date="2020-11-22T00:28:00Z">
        <w:r w:rsidRPr="008D66B8">
          <w:rPr>
            <w:rPrChange w:id="8695" w:author="rkbansal" w:date="2020-11-22T00:31:00Z">
              <w:rPr>
                <w:rFonts w:cs="Consolas"/>
                <w:color w:val="000000"/>
                <w:shd w:val="clear" w:color="auto" w:fill="E8F2FE"/>
              </w:rPr>
            </w:rPrChange>
          </w:rPr>
          <w:t>ZuulGatewayApplication</w:t>
        </w:r>
        <w:proofErr w:type="spellEnd"/>
      </w:ins>
    </w:p>
    <w:p w14:paraId="4C05D2DF" w14:textId="39BFD2FB" w:rsidR="00B54BC4" w:rsidRPr="008D66B8" w:rsidRDefault="00B54BC4">
      <w:pPr>
        <w:pStyle w:val="ListParagraph"/>
        <w:numPr>
          <w:ilvl w:val="1"/>
          <w:numId w:val="118"/>
        </w:numPr>
        <w:ind w:left="587"/>
        <w:rPr>
          <w:ins w:id="8696" w:author="rkbansal" w:date="2020-11-22T00:28:00Z"/>
          <w:rPrChange w:id="8697" w:author="rkbansal" w:date="2020-11-22T00:31:00Z">
            <w:rPr>
              <w:ins w:id="8698" w:author="rkbansal" w:date="2020-11-22T00:28:00Z"/>
              <w:rFonts w:cs="Consolas"/>
              <w:color w:val="000000"/>
              <w:shd w:val="clear" w:color="auto" w:fill="E8F2FE"/>
            </w:rPr>
          </w:rPrChange>
        </w:rPr>
        <w:pPrChange w:id="8699" w:author="rkbansal" w:date="2020-11-22T00:31:00Z">
          <w:pPr>
            <w:pStyle w:val="ListParagraph"/>
            <w:numPr>
              <w:ilvl w:val="1"/>
              <w:numId w:val="85"/>
            </w:numPr>
            <w:ind w:left="1440" w:hanging="360"/>
          </w:pPr>
        </w:pPrChange>
      </w:pPr>
      <w:proofErr w:type="spellStart"/>
      <w:ins w:id="8700" w:author="rkbansal" w:date="2020-11-22T00:28:00Z">
        <w:r w:rsidRPr="008D66B8">
          <w:rPr>
            <w:rPrChange w:id="8701" w:author="rkbansal" w:date="2020-11-22T00:31:00Z">
              <w:rPr>
                <w:rFonts w:cs="Consolas"/>
                <w:color w:val="000000"/>
                <w:shd w:val="clear" w:color="auto" w:fill="E8F2FE"/>
              </w:rPr>
            </w:rPrChange>
          </w:rPr>
          <w:t>PeopleMgmtRestApplication</w:t>
        </w:r>
        <w:proofErr w:type="spellEnd"/>
      </w:ins>
    </w:p>
    <w:p w14:paraId="0F0DBC28" w14:textId="7AB07477" w:rsidR="00B54BC4" w:rsidRDefault="00B54BC4">
      <w:pPr>
        <w:pStyle w:val="ListParagraph"/>
        <w:numPr>
          <w:ilvl w:val="1"/>
          <w:numId w:val="118"/>
        </w:numPr>
        <w:ind w:left="587"/>
        <w:rPr>
          <w:ins w:id="8702" w:author="rkbansal" w:date="2020-11-29T16:20:00Z"/>
        </w:rPr>
      </w:pPr>
      <w:proofErr w:type="spellStart"/>
      <w:ins w:id="8703" w:author="rkbansal" w:date="2020-11-22T00:28:00Z">
        <w:r w:rsidRPr="008D66B8">
          <w:rPr>
            <w:rPrChange w:id="8704" w:author="rkbansal" w:date="2020-11-22T00:31:00Z">
              <w:rPr>
                <w:rFonts w:cs="Consolas"/>
                <w:color w:val="000000"/>
                <w:shd w:val="clear" w:color="auto" w:fill="E8F2FE"/>
              </w:rPr>
            </w:rPrChange>
          </w:rPr>
          <w:t>ProjectMgmtRestApplication</w:t>
        </w:r>
      </w:ins>
      <w:proofErr w:type="spellEnd"/>
    </w:p>
    <w:p w14:paraId="5E70EFFE" w14:textId="091D9518" w:rsidR="002708C7" w:rsidRPr="008D66B8" w:rsidRDefault="002708C7">
      <w:pPr>
        <w:pStyle w:val="ListParagraph"/>
        <w:numPr>
          <w:ilvl w:val="1"/>
          <w:numId w:val="118"/>
        </w:numPr>
        <w:ind w:left="587"/>
        <w:rPr>
          <w:ins w:id="8705" w:author="rkbansal" w:date="2020-11-22T00:28:00Z"/>
          <w:rPrChange w:id="8706" w:author="rkbansal" w:date="2020-11-22T00:31:00Z">
            <w:rPr>
              <w:ins w:id="8707" w:author="rkbansal" w:date="2020-11-22T00:28:00Z"/>
              <w:rFonts w:cs="Consolas"/>
              <w:color w:val="000000"/>
              <w:shd w:val="clear" w:color="auto" w:fill="E8F2FE"/>
            </w:rPr>
          </w:rPrChange>
        </w:rPr>
        <w:pPrChange w:id="8708" w:author="rkbansal" w:date="2020-11-22T00:31:00Z">
          <w:pPr>
            <w:pStyle w:val="ListParagraph"/>
            <w:numPr>
              <w:ilvl w:val="1"/>
              <w:numId w:val="85"/>
            </w:numPr>
            <w:ind w:left="1440" w:hanging="360"/>
          </w:pPr>
        </w:pPrChange>
      </w:pPr>
      <w:proofErr w:type="spellStart"/>
      <w:ins w:id="8709" w:author="rkbansal" w:date="2020-11-29T16:20:00Z">
        <w:r>
          <w:t>AccountMgmtRestApplication</w:t>
        </w:r>
      </w:ins>
      <w:proofErr w:type="spellEnd"/>
    </w:p>
    <w:p w14:paraId="1756FFBC" w14:textId="593E7122" w:rsidR="00925695" w:rsidRPr="00925695" w:rsidRDefault="008B098D" w:rsidP="008D66B8">
      <w:pPr>
        <w:pStyle w:val="ListParagraph"/>
        <w:numPr>
          <w:ilvl w:val="1"/>
          <w:numId w:val="118"/>
        </w:numPr>
        <w:ind w:left="587"/>
        <w:rPr>
          <w:ins w:id="8710" w:author="rkbansal" w:date="2020-11-22T00:31:00Z"/>
          <w:rFonts w:eastAsiaTheme="majorEastAsia" w:cstheme="majorBidi"/>
          <w:b/>
          <w:color w:val="2F5496" w:themeColor="accent1" w:themeShade="BF"/>
          <w:sz w:val="28"/>
          <w:szCs w:val="26"/>
          <w:rPrChange w:id="8711" w:author="rkbansal" w:date="2020-11-22T00:31:00Z">
            <w:rPr>
              <w:ins w:id="8712" w:author="rkbansal" w:date="2020-11-22T00:31:00Z"/>
            </w:rPr>
          </w:rPrChange>
        </w:rPr>
      </w:pPr>
      <w:proofErr w:type="spellStart"/>
      <w:ins w:id="8713" w:author="rkbansal" w:date="2020-11-22T00:29:00Z">
        <w:r w:rsidRPr="008D66B8">
          <w:rPr>
            <w:rPrChange w:id="8714" w:author="rkbansal" w:date="2020-11-22T00:31:00Z">
              <w:rPr>
                <w:rFonts w:ascii="Consolas" w:hAnsi="Consolas" w:cs="Consolas"/>
                <w:color w:val="000000"/>
                <w:sz w:val="20"/>
                <w:szCs w:val="20"/>
                <w:shd w:val="clear" w:color="auto" w:fill="E8F2FE"/>
              </w:rPr>
            </w:rPrChange>
          </w:rPr>
          <w:t>DataUploadServiceApplication</w:t>
        </w:r>
      </w:ins>
      <w:proofErr w:type="spellEnd"/>
    </w:p>
    <w:p w14:paraId="4B8716DE" w14:textId="633354B9" w:rsidR="00925695" w:rsidRDefault="00925695" w:rsidP="00925695">
      <w:pPr>
        <w:rPr>
          <w:ins w:id="8715"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8716" w:author="rkbansal" w:date="2020-11-29T16:21:00Z"/>
          <w:rFonts w:eastAsiaTheme="majorEastAsia" w:cstheme="majorBidi"/>
          <w:b/>
          <w:color w:val="2F5496" w:themeColor="accent1" w:themeShade="BF"/>
          <w:sz w:val="28"/>
          <w:szCs w:val="26"/>
          <w:rPrChange w:id="8717" w:author="rkbansal" w:date="2020-11-29T16:21:00Z">
            <w:rPr>
              <w:ins w:id="8718" w:author="rkbansal" w:date="2020-11-29T16:21:00Z"/>
            </w:rPr>
          </w:rPrChange>
        </w:rPr>
      </w:pPr>
      <w:ins w:id="8719" w:author="rkbansal" w:date="2020-11-22T00:33:00Z">
        <w:r w:rsidRPr="00925695">
          <w:rPr>
            <w:rPrChange w:id="8720" w:author="rkbansal" w:date="2020-11-22T00:33:00Z">
              <w:rPr>
                <w:rFonts w:eastAsiaTheme="majorEastAsia" w:cstheme="majorBidi"/>
                <w:b/>
                <w:color w:val="2F5496" w:themeColor="accent1" w:themeShade="BF"/>
                <w:sz w:val="28"/>
                <w:szCs w:val="26"/>
              </w:rPr>
            </w:rPrChange>
          </w:rPr>
          <w:t xml:space="preserve">Open </w:t>
        </w:r>
        <w:r>
          <w:t>the browser</w:t>
        </w:r>
      </w:ins>
      <w:ins w:id="8721"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8722" w:author="rkbansal" w:date="2020-11-22T00:31:00Z"/>
          <w:rFonts w:eastAsiaTheme="majorEastAsia" w:cstheme="majorBidi"/>
          <w:b/>
          <w:color w:val="2F5496" w:themeColor="accent1" w:themeShade="BF"/>
          <w:sz w:val="28"/>
          <w:szCs w:val="26"/>
          <w:rPrChange w:id="8723" w:author="rkbansal" w:date="2020-11-22T00:33:00Z">
            <w:rPr>
              <w:ins w:id="8724" w:author="rkbansal" w:date="2020-11-22T00:31:00Z"/>
              <w:sz w:val="18"/>
            </w:rPr>
          </w:rPrChange>
        </w:rPr>
        <w:pPrChange w:id="8725" w:author="rkbansal" w:date="2020-11-29T16:21:00Z">
          <w:pPr>
            <w:pStyle w:val="ListParagraph"/>
            <w:numPr>
              <w:numId w:val="118"/>
            </w:numPr>
            <w:ind w:hanging="360"/>
          </w:pPr>
        </w:pPrChange>
      </w:pPr>
      <w:ins w:id="8726"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8727" w:author="rkbansal" w:date="2020-11-29T16:22:00Z"/>
        </w:rPr>
      </w:pPr>
      <w:ins w:id="8728"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8729" w:author="rkbansal" w:date="2020-11-29T16:22:00Z"/>
        </w:rPr>
      </w:pPr>
      <w:ins w:id="8730" w:author="rkbansal" w:date="2020-11-29T16:22:00Z">
        <w:r>
          <w:t>Without authentication</w:t>
        </w:r>
        <w:r w:rsidRPr="001F55B5">
          <w:t xml:space="preserve"> </w:t>
        </w:r>
        <w:r>
          <w:t xml:space="preserve">means directly hitting the </w:t>
        </w:r>
      </w:ins>
      <w:ins w:id="8731" w:author="rkbansal" w:date="2020-11-29T16:24:00Z">
        <w:r w:rsidR="00232426">
          <w:t>data</w:t>
        </w:r>
      </w:ins>
      <w:ins w:id="8732" w:author="rkbansal" w:date="2020-11-29T16:22:00Z">
        <w:r>
          <w:t>-</w:t>
        </w:r>
      </w:ins>
      <w:ins w:id="8733" w:author="rkbansal" w:date="2020-11-29T16:24:00Z">
        <w:r w:rsidR="00232426">
          <w:t>upload</w:t>
        </w:r>
      </w:ins>
      <w:ins w:id="8734" w:author="rkbansal" w:date="2020-11-29T16:22:00Z">
        <w:r>
          <w:t>-service running on 4379 and save the darshan details</w:t>
        </w:r>
      </w:ins>
    </w:p>
    <w:p w14:paraId="61AFCD77" w14:textId="66D5AB09" w:rsidR="00124B73" w:rsidRDefault="00EF00DE" w:rsidP="00124B73">
      <w:pPr>
        <w:pStyle w:val="ListParagraph"/>
        <w:ind w:left="924"/>
        <w:rPr>
          <w:ins w:id="8735" w:author="rkbansal" w:date="2020-11-29T16:22:00Z"/>
        </w:rPr>
      </w:pPr>
      <w:ins w:id="8736"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8737" w:author="rkbansal" w:date="2020-11-29T16:22:00Z"/>
        </w:rPr>
      </w:pPr>
    </w:p>
    <w:p w14:paraId="73B56A87" w14:textId="07C04F36" w:rsidR="00124B73" w:rsidRDefault="00124B73" w:rsidP="00124B73">
      <w:pPr>
        <w:pStyle w:val="ListParagraph"/>
        <w:numPr>
          <w:ilvl w:val="1"/>
          <w:numId w:val="19"/>
        </w:numPr>
        <w:ind w:left="924" w:hanging="357"/>
        <w:rPr>
          <w:ins w:id="8738" w:author="rkbansal" w:date="2020-11-29T16:22:00Z"/>
        </w:rPr>
      </w:pPr>
      <w:ins w:id="8739" w:author="rkbansal" w:date="2020-11-29T16:22:00Z">
        <w:r>
          <w:t xml:space="preserve">With authentication means every request to </w:t>
        </w:r>
      </w:ins>
      <w:ins w:id="8740" w:author="rkbansal" w:date="2020-11-30T19:06:00Z">
        <w:r w:rsidR="00CE6A0E">
          <w:t xml:space="preserve">data-upload-service </w:t>
        </w:r>
      </w:ins>
      <w:ins w:id="8741" w:author="rkbansal" w:date="2020-11-29T16:22:00Z">
        <w:r>
          <w:t>microservice will be hit via gateway running 1379</w:t>
        </w:r>
      </w:ins>
    </w:p>
    <w:p w14:paraId="11C4AD97" w14:textId="77777777" w:rsidR="00124B73" w:rsidRDefault="00124B73" w:rsidP="00124B73">
      <w:pPr>
        <w:pStyle w:val="ListParagraph"/>
        <w:ind w:left="1440"/>
        <w:rPr>
          <w:ins w:id="8742" w:author="rkbansal" w:date="2020-11-29T16:22:00Z"/>
        </w:rPr>
      </w:pPr>
    </w:p>
    <w:p w14:paraId="414426BD" w14:textId="0C21ED17" w:rsidR="00124B73" w:rsidRPr="005D2287" w:rsidRDefault="00124B73" w:rsidP="00124B73">
      <w:pPr>
        <w:pStyle w:val="ListParagraph"/>
        <w:numPr>
          <w:ilvl w:val="2"/>
          <w:numId w:val="19"/>
        </w:numPr>
        <w:ind w:left="1491" w:hanging="357"/>
        <w:rPr>
          <w:ins w:id="8743" w:author="rkbansal" w:date="2020-11-29T16:22:00Z"/>
          <w:b/>
          <w:sz w:val="28"/>
        </w:rPr>
      </w:pPr>
      <w:ins w:id="8744" w:author="rkbansal" w:date="2020-11-29T16:22:00Z">
        <w:r>
          <w:t xml:space="preserve">with authentication means every request to </w:t>
        </w:r>
      </w:ins>
      <w:ins w:id="8745" w:author="rkbansal" w:date="2020-11-30T19:06:00Z">
        <w:r w:rsidR="00CE6A0E">
          <w:t xml:space="preserve">data-upload-service </w:t>
        </w:r>
      </w:ins>
      <w:ins w:id="8746"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8747" w:author="rkbansal" w:date="2020-11-29T16:22:00Z"/>
          <w:b/>
          <w:sz w:val="28"/>
        </w:rPr>
      </w:pPr>
      <w:ins w:id="8748" w:author="rkbansal" w:date="2020-11-30T19:06:00Z">
        <w:r>
          <w:t xml:space="preserve">uploading </w:t>
        </w:r>
      </w:ins>
      <w:ins w:id="8749" w:author="rkbansal" w:date="2020-11-30T19:07:00Z">
        <w:r>
          <w:t>the data</w:t>
        </w:r>
      </w:ins>
      <w:ins w:id="8750"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8751" w:author="rkbansal" w:date="2020-11-29T16:22:00Z"/>
          <w:b/>
          <w:sz w:val="28"/>
        </w:rPr>
      </w:pPr>
      <w:ins w:id="8752"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8753" w:author="rkbansal" w:date="2020-11-29T16:22:00Z"/>
          <w:b/>
          <w:sz w:val="28"/>
        </w:rPr>
      </w:pPr>
      <w:ins w:id="8754" w:author="rkbansal" w:date="2020-11-30T19:07:00Z">
        <w:r>
          <w:t>Uploading file</w:t>
        </w:r>
      </w:ins>
      <w:ins w:id="8755"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8756" w:author="rkbansal" w:date="2020-11-29T16:22:00Z"/>
          <w:b/>
        </w:rPr>
      </w:pPr>
      <w:ins w:id="8757"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8758" w:author="rkbansal" w:date="2020-11-29T16:22:00Z"/>
          <w:b/>
        </w:rPr>
      </w:pPr>
      <w:ins w:id="8759"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8760" w:author="rkbansal" w:date="2020-11-29T16:22:00Z"/>
          <w:b/>
          <w:sz w:val="28"/>
        </w:rPr>
      </w:pPr>
    </w:p>
    <w:p w14:paraId="428ED6B8" w14:textId="77777777" w:rsidR="00124B73" w:rsidRDefault="00124B73" w:rsidP="00124B73">
      <w:pPr>
        <w:pStyle w:val="ListParagraph"/>
        <w:ind w:left="3960"/>
        <w:rPr>
          <w:ins w:id="8761"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8762" w:author="rkbansal" w:date="2020-11-29T16:22:00Z"/>
          <w:b/>
          <w:sz w:val="28"/>
        </w:rPr>
      </w:pPr>
      <w:ins w:id="8763" w:author="rkbansal" w:date="2020-11-29T16:22:00Z">
        <w:r w:rsidRPr="00733CDB">
          <w:rPr>
            <w:b/>
            <w:sz w:val="28"/>
          </w:rPr>
          <w:t xml:space="preserve">Now hit the </w:t>
        </w:r>
      </w:ins>
      <w:ins w:id="8764" w:author="rkbansal" w:date="2020-11-30T19:07:00Z">
        <w:r w:rsidR="00CE6A0E">
          <w:t xml:space="preserve">data-upload-service </w:t>
        </w:r>
      </w:ins>
      <w:ins w:id="8765" w:author="rkbansal" w:date="2020-11-29T16:22:00Z">
        <w:r w:rsidRPr="00733CDB">
          <w:rPr>
            <w:b/>
            <w:sz w:val="28"/>
          </w:rPr>
          <w:t xml:space="preserve">to </w:t>
        </w:r>
      </w:ins>
      <w:ins w:id="8766" w:author="rkbansal" w:date="2020-11-30T19:07:00Z">
        <w:r w:rsidR="00CE6A0E">
          <w:t xml:space="preserve">upload the file </w:t>
        </w:r>
      </w:ins>
      <w:ins w:id="8767"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8768" w:author="rkbansal" w:date="2020-11-29T16:22:00Z"/>
          <w:bCs/>
          <w:sz w:val="28"/>
        </w:rPr>
      </w:pPr>
      <w:ins w:id="8769"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8770" w:author="rkbansal" w:date="2020-11-29T16:22:00Z"/>
          <w:bCs/>
          <w:sz w:val="28"/>
        </w:rPr>
      </w:pPr>
      <w:ins w:id="8771"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8772" w:author="rkbansal" w:date="2020-11-29T16:22:00Z"/>
          <w:bCs/>
          <w:sz w:val="28"/>
        </w:rPr>
      </w:pPr>
    </w:p>
    <w:p w14:paraId="6CE2E514" w14:textId="77777777" w:rsidR="00124B73" w:rsidRDefault="00124B73" w:rsidP="00124B73">
      <w:pPr>
        <w:pStyle w:val="ListParagraph"/>
        <w:numPr>
          <w:ilvl w:val="1"/>
          <w:numId w:val="19"/>
        </w:numPr>
        <w:ind w:left="2001" w:hanging="357"/>
        <w:rPr>
          <w:ins w:id="8773" w:author="rkbansal" w:date="2020-11-29T16:22:00Z"/>
          <w:bCs/>
          <w:sz w:val="28"/>
        </w:rPr>
      </w:pPr>
      <w:ins w:id="8774"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8775" w:author="rkbansal" w:date="2020-11-29T16:22:00Z"/>
          <w:bCs/>
          <w:sz w:val="28"/>
        </w:rPr>
      </w:pPr>
      <w:ins w:id="8776"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8777" w:author="rkbansal" w:date="2020-11-21T13:22:00Z"/>
          <w:rFonts w:eastAsiaTheme="majorEastAsia" w:cstheme="majorBidi"/>
          <w:b/>
          <w:color w:val="2F5496" w:themeColor="accent1" w:themeShade="BF"/>
          <w:sz w:val="28"/>
          <w:szCs w:val="26"/>
          <w:rPrChange w:id="8778" w:author="rkbansal" w:date="2020-11-29T16:22:00Z">
            <w:rPr>
              <w:ins w:id="8779" w:author="rkbansal" w:date="2020-11-21T13:22:00Z"/>
              <w:rFonts w:eastAsiaTheme="majorEastAsia" w:cstheme="majorBidi"/>
              <w:color w:val="2F5496" w:themeColor="accent1" w:themeShade="BF"/>
              <w:szCs w:val="26"/>
            </w:rPr>
          </w:rPrChange>
        </w:rPr>
      </w:pPr>
      <w:ins w:id="8780" w:author="rkbansal" w:date="2020-11-21T13:22:00Z">
        <w:r w:rsidRPr="00124B73">
          <w:rPr>
            <w:b/>
            <w:sz w:val="28"/>
            <w:rPrChange w:id="8781" w:author="rkbansal" w:date="2020-11-29T16:22:00Z">
              <w:rPr/>
            </w:rPrChange>
          </w:rPr>
          <w:br w:type="page"/>
        </w:r>
      </w:ins>
    </w:p>
    <w:p w14:paraId="437D2F74" w14:textId="24AF791A" w:rsidR="00DE691F" w:rsidRDefault="00DE691F" w:rsidP="00DE691F">
      <w:pPr>
        <w:pStyle w:val="Heading2"/>
        <w:rPr>
          <w:ins w:id="8782" w:author="rkbansal" w:date="2020-11-29T21:38:00Z"/>
          <w:rFonts w:ascii="Georgia" w:hAnsi="Georgia"/>
          <w:b/>
          <w:sz w:val="28"/>
        </w:rPr>
      </w:pPr>
      <w:ins w:id="8783"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8784" w:author="rkbansal" w:date="2020-11-30T00:10:00Z"/>
        </w:rPr>
      </w:pPr>
      <w:ins w:id="8785" w:author="rkbansal" w:date="2020-11-29T21:38:00Z">
        <w:r>
          <w:t xml:space="preserve">This service will be used </w:t>
        </w:r>
      </w:ins>
      <w:ins w:id="8786" w:author="rkbansal" w:date="2020-11-29T21:40:00Z">
        <w:r>
          <w:t xml:space="preserve">by other microservices </w:t>
        </w:r>
      </w:ins>
      <w:ins w:id="8787" w:author="rkbansal" w:date="2020-11-29T21:38:00Z">
        <w:r>
          <w:t>to cache the reference entities</w:t>
        </w:r>
      </w:ins>
      <w:ins w:id="8788" w:author="rkbansal" w:date="2020-11-29T21:39:00Z">
        <w:r>
          <w:t xml:space="preserve">. </w:t>
        </w:r>
      </w:ins>
      <w:ins w:id="8789" w:author="rkbansal" w:date="2020-11-29T21:40:00Z">
        <w:r>
          <w:t xml:space="preserve">For example, this service will </w:t>
        </w:r>
      </w:ins>
      <w:ins w:id="8790" w:author="rkbansal" w:date="2020-11-29T21:41:00Z">
        <w:r>
          <w:t>communicate with th</w:t>
        </w:r>
      </w:ins>
      <w:ins w:id="8791" w:author="rkbansal" w:date="2020-11-29T21:40:00Z">
        <w:r>
          <w:t>e people-mgmt-service, project-mgmt-service and use</w:t>
        </w:r>
      </w:ins>
      <w:ins w:id="8792" w:author="rkbansal" w:date="2020-11-29T21:41:00Z">
        <w:r>
          <w:t>r-mgmt-service using feign client to cache its entities.</w:t>
        </w:r>
      </w:ins>
    </w:p>
    <w:p w14:paraId="46DD3A3A" w14:textId="3903A275" w:rsidR="00D70EA5" w:rsidRDefault="0041032D" w:rsidP="008B248F">
      <w:pPr>
        <w:rPr>
          <w:ins w:id="8793" w:author="rkbansal" w:date="2020-11-30T00:10:00Z"/>
        </w:rPr>
      </w:pPr>
      <w:ins w:id="8794"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8795" w:author="rkbansal" w:date="2020-11-29T21:38:00Z"/>
          <w:rPrChange w:id="8796" w:author="rkbansal" w:date="2020-11-29T21:38:00Z">
            <w:rPr>
              <w:ins w:id="8797" w:author="rkbansal" w:date="2020-11-29T21:38:00Z"/>
              <w:rFonts w:ascii="Georgia" w:hAnsi="Georgia"/>
              <w:b/>
              <w:sz w:val="28"/>
            </w:rPr>
          </w:rPrChange>
        </w:rPr>
        <w:pPrChange w:id="8798" w:author="rkbansal" w:date="2020-11-29T21:38:00Z">
          <w:pPr>
            <w:pStyle w:val="Heading2"/>
          </w:pPr>
        </w:pPrChange>
      </w:pPr>
      <w:ins w:id="8799" w:author="rkbansal" w:date="2020-11-30T00:10:00Z">
        <w:r w:rsidRPr="00D70EA5">
          <w:rPr>
            <w:rFonts w:ascii="Proxima" w:hAnsi="Proxima"/>
            <w:color w:val="538135" w:themeColor="accent6" w:themeShade="BF"/>
            <w:spacing w:val="4"/>
            <w:sz w:val="26"/>
            <w:szCs w:val="26"/>
            <w:shd w:val="clear" w:color="auto" w:fill="FFFFFF"/>
            <w:rPrChange w:id="8800"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is an open source library implemented in Java for implementing caches in Java programs, especially local and distributed caches in main memory or on the hard disk. Thanks to the implementation of JSR-107, Ehcache is fully compatible with the </w:t>
        </w:r>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8801" w:author="rkbansal" w:date="2020-11-29T21:42:00Z"/>
        </w:rPr>
      </w:pPr>
      <w:ins w:id="8802" w:author="rkbansal" w:date="2020-11-29T21:42:00Z">
        <w:r>
          <w:t>Create the Project using spring Starter Project.</w:t>
        </w:r>
      </w:ins>
    </w:p>
    <w:p w14:paraId="4FA03111" w14:textId="71CE7A68" w:rsidR="00256DA2" w:rsidRDefault="00727F5F" w:rsidP="00256DA2">
      <w:pPr>
        <w:rPr>
          <w:ins w:id="8803" w:author="rkbansal" w:date="2020-11-29T21:42:00Z"/>
        </w:rPr>
      </w:pPr>
      <w:ins w:id="8804"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8805" w:author="rkbansal" w:date="2020-11-29T21:42:00Z"/>
        </w:rPr>
      </w:pPr>
    </w:p>
    <w:p w14:paraId="11806955" w14:textId="0DF4E564" w:rsidR="00256DA2" w:rsidRDefault="00256DA2" w:rsidP="00256DA2">
      <w:pPr>
        <w:pStyle w:val="ListParagraph"/>
        <w:numPr>
          <w:ilvl w:val="0"/>
          <w:numId w:val="82"/>
        </w:numPr>
        <w:rPr>
          <w:ins w:id="8806" w:author="rkbansal" w:date="2020-11-29T21:42:00Z"/>
        </w:rPr>
      </w:pPr>
      <w:ins w:id="8807" w:author="rkbansal" w:date="2020-11-29T21:42:00Z">
        <w:r>
          <w:t xml:space="preserve">Click on Next and </w:t>
        </w:r>
      </w:ins>
      <w:ins w:id="8808" w:author="rkbansal" w:date="2020-11-29T21:43:00Z">
        <w:r w:rsidR="00D14CEE">
          <w:t>Finish.</w:t>
        </w:r>
      </w:ins>
    </w:p>
    <w:p w14:paraId="0655AF95" w14:textId="6863CEDA" w:rsidR="00256DA2" w:rsidRDefault="00256DA2" w:rsidP="00256DA2">
      <w:pPr>
        <w:rPr>
          <w:ins w:id="8809" w:author="rkbansal" w:date="2020-11-29T21:42:00Z"/>
          <w:bCs/>
          <w:sz w:val="28"/>
        </w:rPr>
      </w:pPr>
    </w:p>
    <w:p w14:paraId="203DA878" w14:textId="3FF47A06" w:rsidR="00256DA2" w:rsidRPr="00AC7DCA" w:rsidRDefault="00D14CEE" w:rsidP="00256DA2">
      <w:pPr>
        <w:pStyle w:val="ListParagraph"/>
        <w:numPr>
          <w:ilvl w:val="0"/>
          <w:numId w:val="82"/>
        </w:numPr>
        <w:rPr>
          <w:ins w:id="8810" w:author="rkbansal" w:date="2020-11-29T21:42:00Z"/>
        </w:rPr>
      </w:pPr>
      <w:ins w:id="8811" w:author="rkbansal" w:date="2020-11-29T21:43:00Z">
        <w:r>
          <w:rPr>
            <w:bCs/>
            <w:sz w:val="28"/>
          </w:rPr>
          <w:t>I</w:t>
        </w:r>
      </w:ins>
      <w:ins w:id="8812" w:author="rkbansal" w:date="2020-11-29T21:42:00Z">
        <w:r w:rsidR="00256DA2" w:rsidRPr="00AC7DCA">
          <w:rPr>
            <w:bCs/>
            <w:sz w:val="28"/>
          </w:rPr>
          <w:t>mport the project.</w:t>
        </w:r>
      </w:ins>
    </w:p>
    <w:p w14:paraId="7874C60D" w14:textId="6EC83D98" w:rsidR="00256DA2" w:rsidRPr="00AC7DCA" w:rsidRDefault="00A25318" w:rsidP="00256DA2">
      <w:pPr>
        <w:rPr>
          <w:ins w:id="8813" w:author="rkbansal" w:date="2020-11-29T21:42:00Z"/>
        </w:rPr>
      </w:pPr>
      <w:ins w:id="8814"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8815" w:author="rkbansal" w:date="2020-11-29T21:49:00Z"/>
        </w:rPr>
      </w:pPr>
      <w:ins w:id="8816" w:author="rkbansal" w:date="2020-11-29T21:49:00Z">
        <w:r>
          <w:t>Add the following dependencies in pom.xml with the following considerations:</w:t>
        </w:r>
      </w:ins>
    </w:p>
    <w:p w14:paraId="286FB522" w14:textId="77777777" w:rsidR="009A06F3" w:rsidRPr="00A51008" w:rsidRDefault="009A06F3" w:rsidP="009A06F3">
      <w:pPr>
        <w:pStyle w:val="ListParagraph"/>
        <w:numPr>
          <w:ilvl w:val="1"/>
          <w:numId w:val="107"/>
        </w:numPr>
        <w:rPr>
          <w:ins w:id="8817" w:author="rkbansal" w:date="2020-11-29T21:49:00Z"/>
          <w:bCs/>
        </w:rPr>
      </w:pPr>
      <w:ins w:id="8818" w:author="rkbansal" w:date="2020-11-29T21:4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084A361" w14:textId="77777777" w:rsidR="009A06F3" w:rsidRPr="00864941" w:rsidRDefault="009A06F3" w:rsidP="009A06F3">
      <w:pPr>
        <w:pStyle w:val="ListParagraph"/>
        <w:numPr>
          <w:ilvl w:val="1"/>
          <w:numId w:val="107"/>
        </w:numPr>
        <w:rPr>
          <w:ins w:id="8819" w:author="rkbansal" w:date="2020-11-29T21:49:00Z"/>
          <w:bCs/>
        </w:rPr>
      </w:pPr>
      <w:ins w:id="8820"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B7CABC2" w14:textId="77777777" w:rsidR="009A06F3" w:rsidRDefault="009A06F3" w:rsidP="009A06F3">
      <w:pPr>
        <w:pStyle w:val="ListParagraph"/>
        <w:numPr>
          <w:ilvl w:val="1"/>
          <w:numId w:val="107"/>
        </w:numPr>
        <w:rPr>
          <w:ins w:id="8821" w:author="rkbansal" w:date="2020-11-29T21:49:00Z"/>
          <w:bCs/>
        </w:rPr>
      </w:pPr>
      <w:ins w:id="8822"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8823" w:author="rkbansal" w:date="2020-11-29T21:59:00Z"/>
          <w:bCs/>
        </w:rPr>
      </w:pPr>
      <w:ins w:id="8824"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8825" w:author="rkbansal" w:date="2020-11-29T22:00:00Z"/>
          <w:bCs/>
        </w:rPr>
      </w:pPr>
      <w:ins w:id="8826" w:author="rkbansal" w:date="2020-11-30T00:12:00Z">
        <w:r>
          <w:rPr>
            <w:bCs/>
            <w:color w:val="FF0000"/>
          </w:rPr>
          <w:t>Ehcache dependencies</w:t>
        </w:r>
      </w:ins>
      <w:ins w:id="8827" w:author="rkbansal" w:date="2020-11-29T21:59:00Z">
        <w:r w:rsidR="00B73EBC" w:rsidRPr="00B73EBC">
          <w:rPr>
            <w:bCs/>
            <w:rPrChange w:id="8828" w:author="rkbansal" w:date="2020-11-29T21:59:00Z">
              <w:rPr>
                <w:bCs/>
                <w:color w:val="FF0000"/>
              </w:rPr>
            </w:rPrChange>
          </w:rPr>
          <w:t>-</w:t>
        </w:r>
        <w:proofErr w:type="spellStart"/>
        <w:r w:rsidR="00B73EBC">
          <w:rPr>
            <w:bCs/>
          </w:rPr>
          <w:t>api</w:t>
        </w:r>
        <w:proofErr w:type="spellEnd"/>
        <w:r w:rsidR="00B73EBC">
          <w:rPr>
            <w:bCs/>
          </w:rPr>
          <w:t xml:space="preserve">: </w:t>
        </w:r>
        <w:proofErr w:type="spellStart"/>
        <w:r w:rsidR="00B73EBC">
          <w:rPr>
            <w:bCs/>
          </w:rPr>
          <w:t>ehcache</w:t>
        </w:r>
        <w:proofErr w:type="spellEnd"/>
        <w:r w:rsidR="00B73EBC">
          <w:rPr>
            <w:bCs/>
          </w:rPr>
          <w:t>, spring-boot-starter-cache and cache-</w:t>
        </w:r>
        <w:proofErr w:type="spellStart"/>
        <w:r w:rsidR="00B73EBC">
          <w:rPr>
            <w:bCs/>
          </w:rPr>
          <w:t>api</w:t>
        </w:r>
      </w:ins>
      <w:proofErr w:type="spellEnd"/>
      <w:ins w:id="8829"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8830" w:author="rkbansal" w:date="2020-11-29T21:49:00Z"/>
          <w:bCs/>
        </w:rPr>
      </w:pPr>
      <w:proofErr w:type="spellStart"/>
      <w:ins w:id="8831" w:author="rkbansal" w:date="2020-11-29T22:00:00Z">
        <w:r>
          <w:rPr>
            <w:bCs/>
            <w:color w:val="FF0000"/>
          </w:rPr>
          <w:t>Fiegn</w:t>
        </w:r>
        <w:proofErr w:type="spellEnd"/>
        <w:r w:rsidRPr="00B73EBC">
          <w:rPr>
            <w:bCs/>
            <w:rPrChange w:id="8832"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8833" w:author="rkbansal" w:date="2020-11-29T21:58:00Z"/>
          <w:noProof/>
        </w:rPr>
      </w:pPr>
      <w:ins w:id="8834"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8835" w:author="rkbansal" w:date="2020-11-29T21:49:00Z"/>
        </w:rPr>
        <w:pPrChange w:id="8836" w:author="rkbansal" w:date="2020-11-29T21:58:00Z">
          <w:pPr>
            <w:pStyle w:val="ListParagraph"/>
          </w:pPr>
        </w:pPrChange>
      </w:pPr>
      <w:ins w:id="8837"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8838" w:author="rkbansal" w:date="2020-11-30T00:12:00Z"/>
          <w:rFonts w:eastAsiaTheme="majorEastAsia" w:cstheme="majorBidi"/>
          <w:b/>
          <w:color w:val="2F5496" w:themeColor="accent1" w:themeShade="BF"/>
          <w:sz w:val="28"/>
          <w:szCs w:val="26"/>
          <w:rPrChange w:id="8839" w:author="rkbansal" w:date="2020-11-30T00:12:00Z">
            <w:rPr>
              <w:ins w:id="8840" w:author="rkbansal" w:date="2020-11-30T00:12:00Z"/>
              <w:bCs/>
            </w:rPr>
          </w:rPrChange>
        </w:rPr>
      </w:pPr>
      <w:ins w:id="8841" w:author="rkbansal" w:date="2020-11-29T22:01:00Z">
        <w:r>
          <w:rPr>
            <w:bCs/>
            <w:color w:val="FF0000"/>
          </w:rPr>
          <w:t xml:space="preserve">Make </w:t>
        </w:r>
      </w:ins>
      <w:ins w:id="8842" w:author="rkbansal" w:date="2020-11-29T21:49:00Z">
        <w:r w:rsidR="009A06F3" w:rsidRPr="00DE30DD">
          <w:rPr>
            <w:bCs/>
            <w:color w:val="FF0000"/>
          </w:rPr>
          <w:t>application.properties</w:t>
        </w:r>
        <w:r w:rsidR="009A06F3">
          <w:rPr>
            <w:bCs/>
          </w:rPr>
          <w:t xml:space="preserve"> </w:t>
        </w:r>
      </w:ins>
      <w:ins w:id="8843" w:author="rkbansal" w:date="2020-11-29T22:01:00Z">
        <w:r>
          <w:rPr>
            <w:bCs/>
          </w:rPr>
          <w:t xml:space="preserve">empty as it is not required and will be referred </w:t>
        </w:r>
      </w:ins>
      <w:ins w:id="8844"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8845" w:author="rkbansal" w:date="2020-11-30T00:14:00Z"/>
          <w:rFonts w:eastAsiaTheme="majorEastAsia" w:cstheme="majorBidi"/>
          <w:b/>
          <w:color w:val="2F5496" w:themeColor="accent1" w:themeShade="BF"/>
          <w:sz w:val="28"/>
          <w:szCs w:val="26"/>
          <w:rPrChange w:id="8846" w:author="rkbansal" w:date="2020-11-30T00:14:00Z">
            <w:rPr>
              <w:ins w:id="8847" w:author="rkbansal" w:date="2020-11-30T00:14:00Z"/>
              <w:rFonts w:ascii="Proxima" w:hAnsi="Proxima"/>
              <w:color w:val="2B3636"/>
              <w:spacing w:val="4"/>
              <w:sz w:val="26"/>
              <w:szCs w:val="26"/>
              <w:shd w:val="clear" w:color="auto" w:fill="FFFFFF"/>
            </w:rPr>
          </w:rPrChange>
        </w:rPr>
      </w:pPr>
      <w:ins w:id="8848"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8849" w:author="rkbansal" w:date="2020-11-30T00:14:00Z"/>
          <w:bCs/>
        </w:rPr>
      </w:pPr>
    </w:p>
    <w:p w14:paraId="38E555D4" w14:textId="12D429FD" w:rsidR="00440A9F" w:rsidRDefault="00440A9F" w:rsidP="00440A9F">
      <w:pPr>
        <w:pStyle w:val="ListParagraph"/>
        <w:rPr>
          <w:ins w:id="8850" w:author="rkbansal" w:date="2020-11-30T00:14:00Z"/>
          <w:bCs/>
        </w:rPr>
      </w:pPr>
      <w:ins w:id="8851"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8852" w:author="rkbansal" w:date="2020-11-30T00:23:00Z"/>
          <w:rFonts w:eastAsiaTheme="majorEastAsia" w:cstheme="majorBidi"/>
          <w:b/>
          <w:color w:val="2F5496" w:themeColor="accent1" w:themeShade="BF"/>
          <w:sz w:val="28"/>
          <w:szCs w:val="26"/>
        </w:rPr>
      </w:pPr>
      <w:ins w:id="8853"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8854" w:author="rkbansal" w:date="2020-11-30T00:23:00Z"/>
          <w:rFonts w:ascii="Proxima" w:hAnsi="Proxima"/>
          <w:color w:val="2B3636"/>
          <w:spacing w:val="4"/>
          <w:sz w:val="26"/>
          <w:szCs w:val="26"/>
          <w:shd w:val="clear" w:color="auto" w:fill="FFFFFF"/>
        </w:rPr>
      </w:pPr>
      <w:ins w:id="8855"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8856" w:author="rkbansal" w:date="2020-11-30T00:24:00Z"/>
          <w:rFonts w:eastAsiaTheme="majorEastAsia" w:cstheme="majorBidi"/>
          <w:b/>
          <w:color w:val="2F5496" w:themeColor="accent1" w:themeShade="BF"/>
          <w:sz w:val="28"/>
          <w:szCs w:val="26"/>
        </w:rPr>
      </w:pPr>
      <w:ins w:id="8857"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8858" w:author="rkbansal" w:date="2020-11-30T00:24:00Z"/>
          <w:rFonts w:ascii="Proxima" w:hAnsi="Proxima"/>
          <w:color w:val="2B3636"/>
          <w:spacing w:val="4"/>
          <w:sz w:val="26"/>
          <w:szCs w:val="26"/>
        </w:rPr>
        <w:pPrChange w:id="8859" w:author="rkbansal" w:date="2020-11-30T00:24:00Z">
          <w:pPr>
            <w:pStyle w:val="NormalWeb"/>
            <w:shd w:val="clear" w:color="auto" w:fill="FFFFFF"/>
            <w:spacing w:before="0" w:beforeAutospacing="0" w:after="225" w:afterAutospacing="0"/>
          </w:pPr>
        </w:pPrChange>
      </w:pPr>
      <w:ins w:id="8860" w:author="rkbansal" w:date="2020-11-30T00:24:00Z">
        <w:r>
          <w:rPr>
            <w:rFonts w:ascii="Proxima" w:hAnsi="Proxima"/>
            <w:color w:val="2B3636"/>
            <w:spacing w:val="4"/>
            <w:sz w:val="26"/>
            <w:szCs w:val="26"/>
          </w:rPr>
          <w:lastRenderedPageBreak/>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8861" w:author="rkbansal" w:date="2020-11-30T00:24:00Z"/>
          <w:rFonts w:ascii="Proxima" w:hAnsi="Proxima"/>
          <w:color w:val="2B3636"/>
          <w:spacing w:val="4"/>
          <w:sz w:val="26"/>
          <w:szCs w:val="26"/>
        </w:rPr>
        <w:pPrChange w:id="8862" w:author="rkbansal" w:date="2020-11-30T00:24:00Z">
          <w:pPr>
            <w:pStyle w:val="NormalWeb"/>
            <w:shd w:val="clear" w:color="auto" w:fill="FFFFFF"/>
            <w:spacing w:before="0" w:beforeAutospacing="0" w:after="225" w:afterAutospacing="0"/>
          </w:pPr>
        </w:pPrChange>
      </w:pPr>
      <w:ins w:id="8863"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8864"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8865">
          <w:tblGrid>
            <w:gridCol w:w="2985"/>
            <w:gridCol w:w="9735"/>
          </w:tblGrid>
        </w:tblGridChange>
      </w:tblGrid>
      <w:tr w:rsidR="008724F2" w14:paraId="3FB68988" w14:textId="77777777" w:rsidTr="008724F2">
        <w:trPr>
          <w:ins w:id="8866" w:author="rkbansal" w:date="2020-11-30T00:24:00Z"/>
        </w:trPr>
        <w:tc>
          <w:tcPr>
            <w:tcW w:w="2985" w:type="dxa"/>
            <w:shd w:val="clear" w:color="auto" w:fill="FFFFFF"/>
            <w:tcMar>
              <w:top w:w="195" w:type="dxa"/>
              <w:left w:w="0" w:type="dxa"/>
              <w:bottom w:w="195" w:type="dxa"/>
              <w:right w:w="240" w:type="dxa"/>
            </w:tcMar>
            <w:vAlign w:val="center"/>
            <w:hideMark/>
            <w:tcPrChange w:id="8867"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8868" w:author="rkbansal" w:date="2020-11-30T00:24:00Z"/>
                <w:rFonts w:ascii="Proxima" w:hAnsi="Proxima"/>
                <w:b/>
                <w:bCs/>
                <w:color w:val="2B3636"/>
                <w:spacing w:val="4"/>
                <w:sz w:val="26"/>
                <w:szCs w:val="26"/>
              </w:rPr>
            </w:pPr>
            <w:ins w:id="8869"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8870"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8871" w:author="rkbansal" w:date="2020-11-30T00:24:00Z"/>
                <w:rFonts w:ascii="Proxima" w:hAnsi="Proxima"/>
                <w:b/>
                <w:bCs/>
                <w:color w:val="2B3636"/>
                <w:spacing w:val="4"/>
                <w:sz w:val="26"/>
                <w:szCs w:val="26"/>
              </w:rPr>
            </w:pPr>
            <w:ins w:id="8872"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8873" w:author="rkbansal" w:date="2020-11-30T00:24:00Z"/>
        </w:trPr>
        <w:tc>
          <w:tcPr>
            <w:tcW w:w="2985" w:type="dxa"/>
            <w:shd w:val="clear" w:color="auto" w:fill="FFFFFF"/>
            <w:tcMar>
              <w:top w:w="195" w:type="dxa"/>
              <w:left w:w="0" w:type="dxa"/>
              <w:bottom w:w="195" w:type="dxa"/>
              <w:right w:w="240" w:type="dxa"/>
            </w:tcMar>
            <w:vAlign w:val="center"/>
            <w:hideMark/>
            <w:tcPrChange w:id="8874"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8875" w:author="rkbansal" w:date="2020-11-30T00:24:00Z"/>
                <w:rFonts w:ascii="Proxima" w:hAnsi="Proxima"/>
                <w:color w:val="2B3636"/>
                <w:spacing w:val="4"/>
                <w:sz w:val="26"/>
                <w:szCs w:val="26"/>
              </w:rPr>
            </w:pPr>
            <w:ins w:id="8876" w:author="rkbansal" w:date="2020-11-30T00:24:00Z">
              <w:r>
                <w:rPr>
                  <w:rStyle w:val="gitenlighterjs"/>
                  <w:rFonts w:ascii="inherit" w:hAnsi="inherit"/>
                  <w:color w:val="000000"/>
                  <w:spacing w:val="4"/>
                  <w:sz w:val="18"/>
                  <w:szCs w:val="18"/>
                  <w:bdr w:val="single" w:sz="6" w:space="2" w:color="E0E0E0" w:frame="1"/>
                  <w:shd w:val="clear" w:color="auto" w:fill="F7F7F7"/>
                </w:rPr>
                <w:t>value / cacheNames</w:t>
              </w:r>
            </w:ins>
          </w:p>
        </w:tc>
        <w:tc>
          <w:tcPr>
            <w:tcW w:w="9735" w:type="dxa"/>
            <w:shd w:val="clear" w:color="auto" w:fill="FFFFFF"/>
            <w:tcMar>
              <w:top w:w="195" w:type="dxa"/>
              <w:left w:w="240" w:type="dxa"/>
              <w:bottom w:w="195" w:type="dxa"/>
              <w:right w:w="0" w:type="dxa"/>
            </w:tcMar>
            <w:vAlign w:val="center"/>
            <w:hideMark/>
            <w:tcPrChange w:id="8877"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8878" w:author="rkbansal" w:date="2020-11-30T00:24:00Z"/>
                <w:rFonts w:ascii="Proxima" w:hAnsi="Proxima"/>
                <w:color w:val="2B3636"/>
                <w:spacing w:val="4"/>
                <w:sz w:val="26"/>
                <w:szCs w:val="26"/>
              </w:rPr>
            </w:pPr>
            <w:ins w:id="8879"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8880" w:author="rkbansal" w:date="2020-11-30T00:24:00Z"/>
        </w:trPr>
        <w:tc>
          <w:tcPr>
            <w:tcW w:w="2985" w:type="dxa"/>
            <w:shd w:val="clear" w:color="auto" w:fill="FFFFFF"/>
            <w:tcMar>
              <w:top w:w="195" w:type="dxa"/>
              <w:left w:w="0" w:type="dxa"/>
              <w:bottom w:w="195" w:type="dxa"/>
              <w:right w:w="240" w:type="dxa"/>
            </w:tcMar>
            <w:vAlign w:val="center"/>
            <w:hideMark/>
            <w:tcPrChange w:id="8881"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77777777" w:rsidR="008724F2" w:rsidRDefault="008724F2">
            <w:pPr>
              <w:rPr>
                <w:ins w:id="8882" w:author="rkbansal" w:date="2020-11-30T00:24:00Z"/>
                <w:rFonts w:ascii="Proxima" w:hAnsi="Proxima"/>
                <w:color w:val="2B3636"/>
                <w:spacing w:val="4"/>
                <w:sz w:val="26"/>
                <w:szCs w:val="26"/>
              </w:rPr>
            </w:pPr>
            <w:ins w:id="8883" w:author="rkbansal" w:date="2020-11-30T00:24:00Z">
              <w:r>
                <w:rPr>
                  <w:rStyle w:val="gitenlighterjs"/>
                  <w:rFonts w:ascii="inherit" w:hAnsi="inherit"/>
                  <w:color w:val="000000"/>
                  <w:spacing w:val="4"/>
                  <w:sz w:val="18"/>
                  <w:szCs w:val="18"/>
                  <w:bdr w:val="single" w:sz="6" w:space="2" w:color="E0E0E0" w:frame="1"/>
                  <w:shd w:val="clear" w:color="auto" w:fill="F7F7F7"/>
                </w:rPr>
                <w:t>key</w:t>
              </w:r>
            </w:ins>
          </w:p>
        </w:tc>
        <w:tc>
          <w:tcPr>
            <w:tcW w:w="9735" w:type="dxa"/>
            <w:shd w:val="clear" w:color="auto" w:fill="FFFFFF"/>
            <w:tcMar>
              <w:top w:w="195" w:type="dxa"/>
              <w:left w:w="240" w:type="dxa"/>
              <w:bottom w:w="195" w:type="dxa"/>
              <w:right w:w="0" w:type="dxa"/>
            </w:tcMar>
            <w:vAlign w:val="center"/>
            <w:hideMark/>
            <w:tcPrChange w:id="8884"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8885" w:author="rkbansal" w:date="2020-11-30T00:24:00Z"/>
                <w:rFonts w:ascii="Proxima" w:hAnsi="Proxima"/>
                <w:color w:val="2B3636"/>
                <w:spacing w:val="4"/>
                <w:sz w:val="26"/>
                <w:szCs w:val="26"/>
              </w:rPr>
            </w:pPr>
            <w:ins w:id="8886"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(SpEL)</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8887" w:author="rkbansal" w:date="2020-11-30T00:24:00Z"/>
        </w:trPr>
        <w:tc>
          <w:tcPr>
            <w:tcW w:w="2985" w:type="dxa"/>
            <w:shd w:val="clear" w:color="auto" w:fill="FFFFFF"/>
            <w:tcMar>
              <w:top w:w="195" w:type="dxa"/>
              <w:left w:w="0" w:type="dxa"/>
              <w:bottom w:w="195" w:type="dxa"/>
              <w:right w:w="240" w:type="dxa"/>
            </w:tcMar>
            <w:vAlign w:val="center"/>
            <w:hideMark/>
            <w:tcPrChange w:id="8888"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8889" w:author="rkbansal" w:date="2020-11-30T00:24:00Z"/>
                <w:rFonts w:ascii="Proxima" w:hAnsi="Proxima"/>
                <w:color w:val="2B3636"/>
                <w:spacing w:val="4"/>
                <w:sz w:val="26"/>
                <w:szCs w:val="26"/>
              </w:rPr>
            </w:pPr>
            <w:ins w:id="8890"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ins>
          </w:p>
        </w:tc>
        <w:tc>
          <w:tcPr>
            <w:tcW w:w="9735" w:type="dxa"/>
            <w:shd w:val="clear" w:color="auto" w:fill="FFFFFF"/>
            <w:tcMar>
              <w:top w:w="195" w:type="dxa"/>
              <w:left w:w="240" w:type="dxa"/>
              <w:bottom w:w="195" w:type="dxa"/>
              <w:right w:w="0" w:type="dxa"/>
            </w:tcMar>
            <w:vAlign w:val="center"/>
            <w:hideMark/>
            <w:tcPrChange w:id="8891"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8892" w:author="rkbansal" w:date="2020-11-30T00:24:00Z"/>
                <w:rFonts w:ascii="Proxima" w:hAnsi="Proxima"/>
                <w:color w:val="2B3636"/>
                <w:spacing w:val="4"/>
                <w:sz w:val="26"/>
                <w:szCs w:val="26"/>
              </w:rPr>
            </w:pPr>
            <w:ins w:id="8893" w:author="rkbansal" w:date="2020-11-30T00:24:00Z">
              <w:r>
                <w:rPr>
                  <w:rFonts w:ascii="Proxima" w:hAnsi="Proxima"/>
                  <w:color w:val="2B3636"/>
                  <w:spacing w:val="4"/>
                  <w:sz w:val="26"/>
                  <w:szCs w:val="26"/>
                </w:rPr>
                <w:t>Name of a bean that implements the KeyGenerator interface and thus allows the creation of a user-defined cache key.</w:t>
              </w:r>
            </w:ins>
          </w:p>
        </w:tc>
      </w:tr>
      <w:tr w:rsidR="008724F2" w14:paraId="36DE3429" w14:textId="77777777" w:rsidTr="008724F2">
        <w:trPr>
          <w:ins w:id="8894" w:author="rkbansal" w:date="2020-11-30T00:24:00Z"/>
        </w:trPr>
        <w:tc>
          <w:tcPr>
            <w:tcW w:w="2985" w:type="dxa"/>
            <w:shd w:val="clear" w:color="auto" w:fill="FFFFFF"/>
            <w:tcMar>
              <w:top w:w="195" w:type="dxa"/>
              <w:left w:w="0" w:type="dxa"/>
              <w:bottom w:w="195" w:type="dxa"/>
              <w:right w:w="240" w:type="dxa"/>
            </w:tcMar>
            <w:vAlign w:val="center"/>
            <w:hideMark/>
            <w:tcPrChange w:id="8895"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77777777" w:rsidR="008724F2" w:rsidRDefault="008724F2">
            <w:pPr>
              <w:rPr>
                <w:ins w:id="8896" w:author="rkbansal" w:date="2020-11-30T00:24:00Z"/>
                <w:rFonts w:ascii="Proxima" w:hAnsi="Proxima"/>
                <w:color w:val="2B3636"/>
                <w:spacing w:val="4"/>
                <w:sz w:val="26"/>
                <w:szCs w:val="26"/>
              </w:rPr>
            </w:pPr>
            <w:ins w:id="8897" w:author="rkbansal" w:date="2020-11-30T00:24:00Z">
              <w:r>
                <w:rPr>
                  <w:rStyle w:val="gitenlighterjs"/>
                  <w:rFonts w:ascii="inherit" w:hAnsi="inherit"/>
                  <w:color w:val="000000"/>
                  <w:spacing w:val="4"/>
                  <w:sz w:val="18"/>
                  <w:szCs w:val="18"/>
                  <w:bdr w:val="single" w:sz="6" w:space="2" w:color="E0E0E0" w:frame="1"/>
                  <w:shd w:val="clear" w:color="auto" w:fill="F7F7F7"/>
                </w:rPr>
                <w:t>condition</w:t>
              </w:r>
            </w:ins>
          </w:p>
        </w:tc>
        <w:tc>
          <w:tcPr>
            <w:tcW w:w="9735" w:type="dxa"/>
            <w:shd w:val="clear" w:color="auto" w:fill="FFFFFF"/>
            <w:tcMar>
              <w:top w:w="195" w:type="dxa"/>
              <w:left w:w="240" w:type="dxa"/>
              <w:bottom w:w="195" w:type="dxa"/>
              <w:right w:w="0" w:type="dxa"/>
            </w:tcMar>
            <w:vAlign w:val="center"/>
            <w:hideMark/>
            <w:tcPrChange w:id="8898"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8899" w:author="rkbansal" w:date="2020-11-30T00:24:00Z"/>
                <w:rFonts w:ascii="Proxima" w:hAnsi="Proxima"/>
                <w:color w:val="2B3636"/>
                <w:spacing w:val="4"/>
                <w:sz w:val="26"/>
                <w:szCs w:val="26"/>
              </w:rPr>
            </w:pPr>
            <w:ins w:id="8900" w:author="rkbansal" w:date="2020-11-30T00:24:00Z">
              <w:r>
                <w:rPr>
                  <w:rFonts w:ascii="Proxima" w:hAnsi="Proxima"/>
                  <w:color w:val="2B3636"/>
                  <w:spacing w:val="4"/>
                  <w:sz w:val="26"/>
                  <w:szCs w:val="26"/>
                </w:rPr>
                <w:t>Condition as Spring Expression Language (SpEL) that specifies when a result is to be cached.</w:t>
              </w:r>
            </w:ins>
          </w:p>
        </w:tc>
      </w:tr>
      <w:tr w:rsidR="008724F2" w14:paraId="1EB27DFD" w14:textId="77777777" w:rsidTr="008724F2">
        <w:trPr>
          <w:ins w:id="8901" w:author="rkbansal" w:date="2020-11-30T00:24:00Z"/>
        </w:trPr>
        <w:tc>
          <w:tcPr>
            <w:tcW w:w="2985" w:type="dxa"/>
            <w:shd w:val="clear" w:color="auto" w:fill="FFFFFF"/>
            <w:tcMar>
              <w:top w:w="195" w:type="dxa"/>
              <w:left w:w="0" w:type="dxa"/>
              <w:bottom w:w="195" w:type="dxa"/>
              <w:right w:w="240" w:type="dxa"/>
            </w:tcMar>
            <w:vAlign w:val="center"/>
            <w:hideMark/>
            <w:tcPrChange w:id="8902"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77777777" w:rsidR="008724F2" w:rsidRDefault="008724F2">
            <w:pPr>
              <w:rPr>
                <w:ins w:id="8903" w:author="rkbansal" w:date="2020-11-30T00:24:00Z"/>
                <w:rFonts w:ascii="Proxima" w:hAnsi="Proxima"/>
                <w:color w:val="2B3636"/>
                <w:spacing w:val="4"/>
                <w:sz w:val="26"/>
                <w:szCs w:val="26"/>
              </w:rPr>
            </w:pPr>
            <w:ins w:id="8904" w:author="rkbansal" w:date="2020-11-30T00:24:00Z">
              <w:r>
                <w:rPr>
                  <w:rStyle w:val="gitenlighterjs"/>
                  <w:rFonts w:ascii="inherit" w:hAnsi="inherit"/>
                  <w:color w:val="000000"/>
                  <w:spacing w:val="4"/>
                  <w:sz w:val="18"/>
                  <w:szCs w:val="18"/>
                  <w:bdr w:val="single" w:sz="6" w:space="2" w:color="E0E0E0" w:frame="1"/>
                  <w:shd w:val="clear" w:color="auto" w:fill="F7F7F7"/>
                </w:rPr>
                <w:t>unless</w:t>
              </w:r>
            </w:ins>
          </w:p>
        </w:tc>
        <w:tc>
          <w:tcPr>
            <w:tcW w:w="9735" w:type="dxa"/>
            <w:shd w:val="clear" w:color="auto" w:fill="FFFFFF"/>
            <w:tcMar>
              <w:top w:w="195" w:type="dxa"/>
              <w:left w:w="240" w:type="dxa"/>
              <w:bottom w:w="195" w:type="dxa"/>
              <w:right w:w="0" w:type="dxa"/>
            </w:tcMar>
            <w:vAlign w:val="center"/>
            <w:hideMark/>
            <w:tcPrChange w:id="8905"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8906" w:author="rkbansal" w:date="2020-11-30T00:24:00Z"/>
                <w:rFonts w:ascii="Proxima" w:hAnsi="Proxima"/>
                <w:color w:val="2B3636"/>
                <w:spacing w:val="4"/>
                <w:sz w:val="26"/>
                <w:szCs w:val="26"/>
              </w:rPr>
            </w:pPr>
            <w:ins w:id="8907" w:author="rkbansal" w:date="2020-11-30T00:24:00Z">
              <w:r>
                <w:rPr>
                  <w:rFonts w:ascii="Proxima" w:hAnsi="Proxima"/>
                  <w:color w:val="2B3636"/>
                  <w:spacing w:val="4"/>
                  <w:sz w:val="26"/>
                  <w:szCs w:val="26"/>
                </w:rPr>
                <w:t>Condition as Spring Expression Language (SpEL) that specifies when a result should not be cached.</w:t>
              </w:r>
            </w:ins>
          </w:p>
        </w:tc>
      </w:tr>
    </w:tbl>
    <w:p w14:paraId="72FB8C80" w14:textId="77777777" w:rsidR="008724F2" w:rsidRPr="00460B46" w:rsidRDefault="008724F2">
      <w:pPr>
        <w:pStyle w:val="ListParagraph"/>
        <w:rPr>
          <w:ins w:id="8908" w:author="rkbansal" w:date="2020-11-29T22:02:00Z"/>
          <w:rFonts w:eastAsiaTheme="majorEastAsia" w:cstheme="majorBidi"/>
          <w:b/>
          <w:color w:val="2F5496" w:themeColor="accent1" w:themeShade="BF"/>
          <w:sz w:val="28"/>
          <w:szCs w:val="26"/>
          <w:rPrChange w:id="8909" w:author="rkbansal" w:date="2020-11-29T22:02:00Z">
            <w:rPr>
              <w:ins w:id="8910" w:author="rkbansal" w:date="2020-11-29T22:02:00Z"/>
              <w:bCs/>
            </w:rPr>
          </w:rPrChange>
        </w:rPr>
        <w:pPrChange w:id="8911" w:author="rkbansal" w:date="2020-11-30T00:23:00Z">
          <w:pPr>
            <w:pStyle w:val="ListParagraph"/>
            <w:numPr>
              <w:numId w:val="74"/>
            </w:numPr>
            <w:ind w:hanging="360"/>
          </w:pPr>
        </w:pPrChange>
      </w:pPr>
    </w:p>
    <w:p w14:paraId="6DD6E3E4" w14:textId="69132C95" w:rsidR="00506339" w:rsidRDefault="00506339" w:rsidP="00506339">
      <w:pPr>
        <w:pStyle w:val="ListParagraph"/>
        <w:rPr>
          <w:ins w:id="8912" w:author="rkbansal" w:date="2020-11-30T00:31:00Z"/>
          <w:b/>
          <w:bCs/>
        </w:rPr>
      </w:pPr>
      <w:ins w:id="8913" w:author="rkbansal" w:date="2020-11-30T00:30:00Z">
        <w:r>
          <w:rPr>
            <w:b/>
            <w:bCs/>
          </w:rPr>
          <w:t xml:space="preserve">Similar way, we have written cacheable operations for </w:t>
        </w:r>
        <w:proofErr w:type="spellStart"/>
        <w:r>
          <w:rPr>
            <w:b/>
            <w:bCs/>
          </w:rPr>
          <w:t>ProjectCache</w:t>
        </w:r>
        <w:proofErr w:type="spellEnd"/>
        <w:r>
          <w:rPr>
            <w:b/>
            <w:bCs/>
          </w:rPr>
          <w:t xml:space="preserve"> and </w:t>
        </w:r>
      </w:ins>
      <w:ins w:id="8914" w:author="rkbansal" w:date="2020-11-30T00:31:00Z">
        <w:r>
          <w:rPr>
            <w:b/>
            <w:bCs/>
          </w:rPr>
          <w:t>UserCache</w:t>
        </w:r>
      </w:ins>
    </w:p>
    <w:p w14:paraId="1FA243D2" w14:textId="4AC5C4A4" w:rsidR="00506339" w:rsidRPr="00B369DF" w:rsidRDefault="00506339" w:rsidP="00506339">
      <w:pPr>
        <w:pStyle w:val="ListParagraph"/>
        <w:rPr>
          <w:ins w:id="8915" w:author="rkbansal" w:date="2020-11-30T00:31:00Z"/>
          <w:b/>
          <w:bCs/>
          <w:color w:val="538135" w:themeColor="accent6" w:themeShade="BF"/>
          <w:rPrChange w:id="8916" w:author="rkbansal" w:date="2020-11-30T00:32:00Z">
            <w:rPr>
              <w:ins w:id="8917" w:author="rkbansal" w:date="2020-11-30T00:31:00Z"/>
              <w:b/>
              <w:bCs/>
            </w:rPr>
          </w:rPrChange>
        </w:rPr>
      </w:pPr>
      <w:ins w:id="8918" w:author="rkbansal" w:date="2020-11-30T00:31:00Z">
        <w:r w:rsidRPr="00B369DF">
          <w:rPr>
            <w:b/>
            <w:bCs/>
            <w:color w:val="538135" w:themeColor="accent6" w:themeShade="BF"/>
            <w:rPrChange w:id="8919" w:author="rkbansal" w:date="2020-11-30T00:32:00Z">
              <w:rPr>
                <w:b/>
                <w:bCs/>
              </w:rPr>
            </w:rPrChange>
          </w:rPr>
          <w:t>Project Cache</w:t>
        </w:r>
      </w:ins>
    </w:p>
    <w:p w14:paraId="2015B3DA" w14:textId="623B9F95" w:rsidR="00506339" w:rsidRDefault="00506339" w:rsidP="00506339">
      <w:pPr>
        <w:pStyle w:val="ListParagraph"/>
        <w:rPr>
          <w:ins w:id="8920" w:author="rkbansal" w:date="2020-11-30T00:31:00Z"/>
          <w:b/>
          <w:bCs/>
        </w:rPr>
      </w:pPr>
      <w:ins w:id="8921"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8922" w:author="rkbansal" w:date="2020-11-30T00:31:00Z"/>
          <w:b/>
          <w:bCs/>
          <w:color w:val="538135" w:themeColor="accent6" w:themeShade="BF"/>
          <w:rPrChange w:id="8923" w:author="rkbansal" w:date="2020-11-30T00:32:00Z">
            <w:rPr>
              <w:ins w:id="8924" w:author="rkbansal" w:date="2020-11-30T00:31:00Z"/>
              <w:b/>
              <w:bCs/>
            </w:rPr>
          </w:rPrChange>
        </w:rPr>
      </w:pPr>
      <w:ins w:id="8925" w:author="rkbansal" w:date="2020-11-30T00:31:00Z">
        <w:r w:rsidRPr="00B369DF">
          <w:rPr>
            <w:b/>
            <w:bCs/>
            <w:color w:val="538135" w:themeColor="accent6" w:themeShade="BF"/>
            <w:rPrChange w:id="8926" w:author="rkbansal" w:date="2020-11-30T00:32:00Z">
              <w:rPr>
                <w:b/>
                <w:bCs/>
              </w:rPr>
            </w:rPrChange>
          </w:rPr>
          <w:t>UserCache</w:t>
        </w:r>
      </w:ins>
    </w:p>
    <w:p w14:paraId="4E7C7C7F" w14:textId="2D8E15D4" w:rsidR="00506339" w:rsidRDefault="00506339">
      <w:pPr>
        <w:pStyle w:val="ListParagraph"/>
        <w:rPr>
          <w:ins w:id="8927" w:author="rkbansal" w:date="2020-11-30T00:30:00Z"/>
          <w:b/>
          <w:bCs/>
        </w:rPr>
        <w:pPrChange w:id="8928" w:author="rkbansal" w:date="2020-11-30T00:30:00Z">
          <w:pPr>
            <w:pStyle w:val="ListParagraph"/>
            <w:numPr>
              <w:numId w:val="74"/>
            </w:numPr>
            <w:ind w:hanging="360"/>
          </w:pPr>
        </w:pPrChange>
      </w:pPr>
      <w:ins w:id="8929"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8930" w:author="rkbansal" w:date="2020-11-30T00:25:00Z"/>
          <w:b/>
          <w:bCs/>
          <w:rPrChange w:id="8931" w:author="rkbansal" w:date="2020-11-30T00:26:00Z">
            <w:rPr>
              <w:ins w:id="8932" w:author="rkbansal" w:date="2020-11-30T00:25:00Z"/>
            </w:rPr>
          </w:rPrChange>
        </w:rPr>
        <w:pPrChange w:id="8933" w:author="rkbansal" w:date="2020-11-30T00:26:00Z">
          <w:pPr>
            <w:pStyle w:val="Heading3"/>
            <w:shd w:val="clear" w:color="auto" w:fill="FFFFFF"/>
            <w:spacing w:before="0" w:after="288" w:line="288" w:lineRule="atLeast"/>
          </w:pPr>
        </w:pPrChange>
      </w:pPr>
      <w:ins w:id="8934" w:author="rkbansal" w:date="2020-11-30T00:25:00Z">
        <w:r w:rsidRPr="00C23989">
          <w:rPr>
            <w:b/>
            <w:bCs/>
            <w:rPrChange w:id="8935" w:author="rkbansal" w:date="2020-11-30T00:26:00Z">
              <w:rPr/>
            </w:rPrChange>
          </w:rPr>
          <w:t>Ehcache Cache Configuration</w:t>
        </w:r>
      </w:ins>
    </w:p>
    <w:p w14:paraId="1CCA322E" w14:textId="3DDF5D72" w:rsidR="00DE6431" w:rsidRDefault="00DE6431">
      <w:pPr>
        <w:ind w:left="720"/>
        <w:rPr>
          <w:ins w:id="8936" w:author="rkbansal" w:date="2020-11-30T00:26:00Z"/>
          <w:color w:val="FF0000"/>
        </w:rPr>
        <w:pPrChange w:id="8937" w:author="rkbansal" w:date="2020-11-30T00:26:00Z">
          <w:pPr>
            <w:ind w:firstLine="720"/>
          </w:pPr>
        </w:pPrChange>
      </w:pPr>
      <w:ins w:id="8938"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8939" w:author="rkbansal" w:date="2020-11-29T22:04:00Z"/>
          <w:rFonts w:eastAsiaTheme="majorEastAsia" w:cstheme="majorBidi"/>
          <w:b/>
          <w:color w:val="2F5496" w:themeColor="accent1" w:themeShade="BF"/>
          <w:sz w:val="28"/>
          <w:szCs w:val="26"/>
          <w:rPrChange w:id="8940" w:author="rkbansal" w:date="2020-11-29T22:04:00Z">
            <w:rPr>
              <w:ins w:id="8941" w:author="rkbansal" w:date="2020-11-29T22:04:00Z"/>
              <w:bCs/>
              <w:color w:val="FF0000"/>
            </w:rPr>
          </w:rPrChange>
        </w:rPr>
        <w:pPrChange w:id="8942" w:author="rkbansal" w:date="2020-11-30T00:26:00Z">
          <w:pPr>
            <w:pStyle w:val="ListParagraph"/>
            <w:numPr>
              <w:numId w:val="74"/>
            </w:numPr>
            <w:ind w:hanging="360"/>
          </w:pPr>
        </w:pPrChange>
      </w:pPr>
      <w:ins w:id="8943" w:author="rkbansal" w:date="2020-11-29T22:02:00Z">
        <w:r>
          <w:rPr>
            <w:color w:val="FF0000"/>
          </w:rPr>
          <w:t xml:space="preserve">ehcache.xml </w:t>
        </w:r>
      </w:ins>
      <w:ins w:id="8944" w:author="rkbansal" w:date="2020-11-29T22:03:00Z">
        <w:r w:rsidRPr="00360394">
          <w:rPr>
            <w:rPrChange w:id="8945"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8946" w:author="rkbansal" w:date="2020-11-29T21:38:00Z"/>
          <w:rFonts w:eastAsiaTheme="majorEastAsia" w:cstheme="majorBidi"/>
          <w:b/>
          <w:color w:val="2F5496" w:themeColor="accent1" w:themeShade="BF"/>
          <w:sz w:val="28"/>
          <w:szCs w:val="26"/>
        </w:rPr>
        <w:pPrChange w:id="8947" w:author="rkbansal" w:date="2020-11-29T22:04:00Z">
          <w:pPr/>
        </w:pPrChange>
      </w:pPr>
      <w:ins w:id="8948"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8949" w:author="rkbansal" w:date="2020-11-30T00:33:00Z"/>
          <w:rFonts w:eastAsiaTheme="majorEastAsia" w:cstheme="majorBidi"/>
          <w:b/>
          <w:color w:val="2F5496" w:themeColor="accent1" w:themeShade="BF"/>
          <w:sz w:val="28"/>
          <w:szCs w:val="26"/>
          <w:rPrChange w:id="8950" w:author="rkbansal" w:date="2020-11-30T00:33:00Z">
            <w:rPr>
              <w:ins w:id="8951" w:author="rkbansal" w:date="2020-11-30T00:33:00Z"/>
              <w:rFonts w:ascii="Proxima" w:hAnsi="Proxima"/>
              <w:color w:val="2B3636"/>
              <w:spacing w:val="4"/>
              <w:sz w:val="26"/>
              <w:szCs w:val="26"/>
              <w:shd w:val="clear" w:color="auto" w:fill="FFFFFF"/>
            </w:rPr>
          </w:rPrChange>
        </w:rPr>
      </w:pPr>
      <w:ins w:id="8952" w:author="rkbansal" w:date="2020-11-30T00:27:00Z">
        <w:r w:rsidRPr="00DC3A1E">
          <w:rPr>
            <w:rFonts w:ascii="Proxima" w:hAnsi="Proxima"/>
            <w:color w:val="2B3636"/>
            <w:spacing w:val="4"/>
            <w:sz w:val="26"/>
            <w:szCs w:val="26"/>
            <w:shd w:val="clear" w:color="auto" w:fill="FFFFFF"/>
            <w:rPrChange w:id="8953" w:author="rkbansal" w:date="2020-11-30T00:28:00Z">
              <w:rPr>
                <w:b/>
                <w:sz w:val="28"/>
              </w:rPr>
            </w:rPrChange>
          </w:rPr>
          <w:t xml:space="preserve">Feign Client is being used </w:t>
        </w:r>
      </w:ins>
      <w:ins w:id="8954" w:author="rkbansal" w:date="2020-11-30T00:28:00Z">
        <w:r w:rsidRPr="00DC3A1E">
          <w:rPr>
            <w:rFonts w:ascii="Proxima" w:hAnsi="Proxima"/>
            <w:color w:val="2B3636"/>
            <w:spacing w:val="4"/>
            <w:sz w:val="26"/>
            <w:szCs w:val="26"/>
            <w:shd w:val="clear" w:color="auto" w:fill="FFFFFF"/>
            <w:rPrChange w:id="8955"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8956" w:author="rkbansal" w:date="2020-11-30T00:33:00Z"/>
          <w:rFonts w:eastAsiaTheme="majorEastAsia" w:cstheme="majorBidi"/>
          <w:b/>
          <w:bCs/>
          <w:color w:val="2F5496" w:themeColor="accent1" w:themeShade="BF"/>
          <w:sz w:val="28"/>
          <w:szCs w:val="26"/>
          <w:rPrChange w:id="8957" w:author="rkbansal" w:date="2020-11-30T00:34:00Z">
            <w:rPr>
              <w:ins w:id="8958" w:author="rkbansal" w:date="2020-11-30T00:33:00Z"/>
              <w:rFonts w:ascii="Proxima" w:hAnsi="Proxima"/>
              <w:color w:val="2B3636"/>
              <w:spacing w:val="4"/>
              <w:sz w:val="26"/>
              <w:szCs w:val="26"/>
              <w:shd w:val="clear" w:color="auto" w:fill="FFFFFF"/>
            </w:rPr>
          </w:rPrChange>
        </w:rPr>
        <w:pPrChange w:id="8959" w:author="rkbansal" w:date="2020-11-30T00:34:00Z">
          <w:pPr>
            <w:pStyle w:val="ListParagraph"/>
            <w:numPr>
              <w:numId w:val="74"/>
            </w:numPr>
            <w:ind w:hanging="360"/>
          </w:pPr>
        </w:pPrChange>
      </w:pPr>
      <w:ins w:id="8960" w:author="rkbansal" w:date="2020-11-30T00:33:00Z">
        <w:r w:rsidRPr="00B369DF">
          <w:rPr>
            <w:rFonts w:ascii="Proxima" w:hAnsi="Proxima"/>
            <w:b/>
            <w:bCs/>
            <w:color w:val="538135" w:themeColor="accent6" w:themeShade="BF"/>
            <w:spacing w:val="4"/>
            <w:sz w:val="26"/>
            <w:szCs w:val="26"/>
            <w:shd w:val="clear" w:color="auto" w:fill="FFFFFF"/>
            <w:rPrChange w:id="8961" w:author="rkbansal" w:date="2020-11-30T00:34:00Z">
              <w:rPr>
                <w:rFonts w:ascii="Proxima" w:hAnsi="Proxima"/>
                <w:color w:val="2B3636"/>
                <w:spacing w:val="4"/>
                <w:sz w:val="26"/>
                <w:szCs w:val="26"/>
                <w:shd w:val="clear" w:color="auto" w:fill="FFFFFF"/>
              </w:rPr>
            </w:rPrChange>
          </w:rPr>
          <w:t>Fei</w:t>
        </w:r>
      </w:ins>
      <w:ins w:id="8962" w:author="rkbansal" w:date="2020-11-30T00:34:00Z">
        <w:r w:rsidRPr="00B369DF">
          <w:rPr>
            <w:rFonts w:ascii="Proxima" w:hAnsi="Proxima"/>
            <w:b/>
            <w:bCs/>
            <w:color w:val="538135" w:themeColor="accent6" w:themeShade="BF"/>
            <w:spacing w:val="4"/>
            <w:sz w:val="26"/>
            <w:szCs w:val="26"/>
            <w:shd w:val="clear" w:color="auto" w:fill="FFFFFF"/>
            <w:rPrChange w:id="8963" w:author="rkbansal" w:date="2020-11-30T00:34:00Z">
              <w:rPr>
                <w:rFonts w:ascii="Proxima" w:hAnsi="Proxima"/>
                <w:color w:val="2B3636"/>
                <w:spacing w:val="4"/>
                <w:sz w:val="26"/>
                <w:szCs w:val="26"/>
                <w:shd w:val="clear" w:color="auto" w:fill="FFFFFF"/>
              </w:rPr>
            </w:rPrChange>
          </w:rPr>
          <w:t xml:space="preserve">gnClient: </w:t>
        </w:r>
      </w:ins>
      <w:ins w:id="8964" w:author="rkbansal" w:date="2020-11-30T00:33:00Z">
        <w:r w:rsidRPr="00B369DF">
          <w:rPr>
            <w:rFonts w:ascii="Proxima" w:hAnsi="Proxima"/>
            <w:b/>
            <w:bCs/>
            <w:color w:val="538135" w:themeColor="accent6" w:themeShade="BF"/>
            <w:spacing w:val="4"/>
            <w:sz w:val="26"/>
            <w:szCs w:val="26"/>
            <w:shd w:val="clear" w:color="auto" w:fill="FFFFFF"/>
            <w:rPrChange w:id="8965" w:author="rkbansal" w:date="2020-11-30T00:34:00Z">
              <w:rPr>
                <w:rFonts w:ascii="Proxima" w:hAnsi="Proxima"/>
                <w:color w:val="2B3636"/>
                <w:spacing w:val="4"/>
                <w:sz w:val="26"/>
                <w:szCs w:val="26"/>
                <w:shd w:val="clear" w:color="auto" w:fill="FFFFFF"/>
              </w:rPr>
            </w:rPrChange>
          </w:rPr>
          <w:t>ProjectMgmtServiceClient</w:t>
        </w:r>
      </w:ins>
    </w:p>
    <w:p w14:paraId="5DD3CD93" w14:textId="77777777" w:rsidR="00B369DF" w:rsidRPr="00B369DF" w:rsidRDefault="00B369DF">
      <w:pPr>
        <w:pStyle w:val="ListParagraph"/>
        <w:rPr>
          <w:ins w:id="8966" w:author="rkbansal" w:date="2020-11-30T00:34:00Z"/>
          <w:rFonts w:eastAsiaTheme="majorEastAsia" w:cstheme="majorBidi"/>
          <w:b/>
          <w:color w:val="2F5496" w:themeColor="accent1" w:themeShade="BF"/>
          <w:sz w:val="28"/>
          <w:szCs w:val="26"/>
          <w:rPrChange w:id="8967" w:author="rkbansal" w:date="2020-11-30T00:34:00Z">
            <w:rPr>
              <w:ins w:id="8968" w:author="rkbansal" w:date="2020-11-30T00:34:00Z"/>
              <w:b/>
              <w:sz w:val="28"/>
            </w:rPr>
          </w:rPrChange>
        </w:rPr>
        <w:pPrChange w:id="8969" w:author="rkbansal" w:date="2020-11-30T00:34:00Z">
          <w:pPr>
            <w:pStyle w:val="ListParagraph"/>
            <w:numPr>
              <w:numId w:val="74"/>
            </w:numPr>
            <w:ind w:hanging="360"/>
          </w:pPr>
        </w:pPrChange>
      </w:pPr>
    </w:p>
    <w:p w14:paraId="0DB8C630" w14:textId="02F721AE" w:rsidR="00C63E2A" w:rsidRPr="00DC3A1E" w:rsidRDefault="00B369DF">
      <w:pPr>
        <w:pStyle w:val="ListParagraph"/>
        <w:rPr>
          <w:ins w:id="8970" w:author="rkbansal" w:date="2020-11-29T22:04:00Z"/>
          <w:rFonts w:eastAsiaTheme="majorEastAsia" w:cstheme="majorBidi"/>
          <w:b/>
          <w:color w:val="2F5496" w:themeColor="accent1" w:themeShade="BF"/>
          <w:sz w:val="28"/>
          <w:szCs w:val="26"/>
          <w:rPrChange w:id="8971" w:author="rkbansal" w:date="2020-11-30T00:28:00Z">
            <w:rPr>
              <w:ins w:id="8972" w:author="rkbansal" w:date="2020-11-29T22:04:00Z"/>
              <w:rFonts w:eastAsiaTheme="majorEastAsia" w:cstheme="majorBidi"/>
              <w:color w:val="2F5496" w:themeColor="accent1" w:themeShade="BF"/>
              <w:szCs w:val="26"/>
            </w:rPr>
          </w:rPrChange>
        </w:rPr>
        <w:pPrChange w:id="8973" w:author="rkbansal" w:date="2020-11-30T00:34:00Z">
          <w:pPr/>
        </w:pPrChange>
      </w:pPr>
      <w:ins w:id="8974"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8353425" cy="3181350"/>
                      </a:xfrm>
                      <a:prstGeom prst="rect">
                        <a:avLst/>
                      </a:prstGeom>
                    </pic:spPr>
                  </pic:pic>
                </a:graphicData>
              </a:graphic>
            </wp:inline>
          </w:drawing>
        </w:r>
        <w:r w:rsidRPr="00DC3A1E">
          <w:rPr>
            <w:b/>
            <w:sz w:val="28"/>
          </w:rPr>
          <w:t xml:space="preserve"> </w:t>
        </w:r>
      </w:ins>
      <w:ins w:id="8975" w:author="rkbansal" w:date="2020-11-29T22:04:00Z">
        <w:r w:rsidR="00C63E2A" w:rsidRPr="00DC3A1E">
          <w:rPr>
            <w:b/>
            <w:sz w:val="28"/>
            <w:rPrChange w:id="8976" w:author="rkbansal" w:date="2020-11-30T00:28:00Z">
              <w:rPr/>
            </w:rPrChange>
          </w:rPr>
          <w:br w:type="page"/>
        </w:r>
      </w:ins>
    </w:p>
    <w:p w14:paraId="29D7B2C4" w14:textId="6FF87E52" w:rsidR="00B369DF" w:rsidRPr="00B369DF" w:rsidRDefault="00B369DF" w:rsidP="00B369DF">
      <w:pPr>
        <w:pStyle w:val="ListParagraph"/>
        <w:numPr>
          <w:ilvl w:val="1"/>
          <w:numId w:val="82"/>
        </w:numPr>
        <w:rPr>
          <w:ins w:id="8977" w:author="rkbansal" w:date="2020-11-30T00:35:00Z"/>
          <w:rFonts w:eastAsiaTheme="majorEastAsia" w:cstheme="majorBidi"/>
          <w:b/>
          <w:bCs/>
          <w:color w:val="2F5496" w:themeColor="accent1" w:themeShade="BF"/>
          <w:sz w:val="28"/>
          <w:szCs w:val="26"/>
          <w:rPrChange w:id="8978" w:author="rkbansal" w:date="2020-11-30T00:35:00Z">
            <w:rPr>
              <w:ins w:id="8979" w:author="rkbansal" w:date="2020-11-30T00:35:00Z"/>
              <w:rFonts w:ascii="Proxima" w:hAnsi="Proxima"/>
              <w:b/>
              <w:bCs/>
              <w:color w:val="538135" w:themeColor="accent6" w:themeShade="BF"/>
              <w:spacing w:val="4"/>
              <w:sz w:val="26"/>
              <w:szCs w:val="26"/>
              <w:shd w:val="clear" w:color="auto" w:fill="FFFFFF"/>
            </w:rPr>
          </w:rPrChange>
        </w:rPr>
      </w:pPr>
      <w:ins w:id="8980" w:author="rkbansal" w:date="2020-11-30T00:35:00Z">
        <w:r w:rsidRPr="00E6687B">
          <w:rPr>
            <w:rFonts w:ascii="Proxima" w:hAnsi="Proxima"/>
            <w:b/>
            <w:bCs/>
            <w:color w:val="538135" w:themeColor="accent6" w:themeShade="BF"/>
            <w:spacing w:val="4"/>
            <w:sz w:val="26"/>
            <w:szCs w:val="26"/>
            <w:shd w:val="clear" w:color="auto" w:fill="FFFFFF"/>
          </w:rPr>
          <w:lastRenderedPageBreak/>
          <w:t>FeignClient: 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ins>
    </w:p>
    <w:p w14:paraId="2B12FD90" w14:textId="171F54B4" w:rsidR="00B369DF" w:rsidRPr="00E6687B" w:rsidRDefault="00B369DF">
      <w:pPr>
        <w:pStyle w:val="ListParagraph"/>
        <w:ind w:left="1080"/>
        <w:rPr>
          <w:ins w:id="8981" w:author="rkbansal" w:date="2020-11-30T00:35:00Z"/>
          <w:rFonts w:eastAsiaTheme="majorEastAsia" w:cstheme="majorBidi"/>
          <w:b/>
          <w:bCs/>
          <w:color w:val="2F5496" w:themeColor="accent1" w:themeShade="BF"/>
          <w:sz w:val="28"/>
          <w:szCs w:val="26"/>
        </w:rPr>
        <w:pPrChange w:id="8982" w:author="rkbansal" w:date="2020-11-30T00:35:00Z">
          <w:pPr>
            <w:pStyle w:val="ListParagraph"/>
            <w:numPr>
              <w:ilvl w:val="1"/>
              <w:numId w:val="82"/>
            </w:numPr>
            <w:ind w:left="1080" w:hanging="360"/>
          </w:pPr>
        </w:pPrChange>
      </w:pPr>
      <w:ins w:id="8983"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8984" w:author="rkbansal" w:date="2020-11-30T00:36:00Z"/>
          <w:rFonts w:eastAsiaTheme="majorEastAsia" w:cstheme="majorBidi"/>
          <w:b/>
          <w:bCs/>
          <w:color w:val="2F5496" w:themeColor="accent1" w:themeShade="BF"/>
          <w:sz w:val="28"/>
          <w:szCs w:val="26"/>
          <w:rPrChange w:id="8985" w:author="rkbansal" w:date="2020-11-30T00:36:00Z">
            <w:rPr>
              <w:ins w:id="8986" w:author="rkbansal" w:date="2020-11-30T00:36:00Z"/>
              <w:rFonts w:ascii="Proxima" w:hAnsi="Proxima"/>
              <w:b/>
              <w:bCs/>
              <w:color w:val="538135" w:themeColor="accent6" w:themeShade="BF"/>
              <w:spacing w:val="4"/>
              <w:sz w:val="26"/>
              <w:szCs w:val="26"/>
              <w:shd w:val="clear" w:color="auto" w:fill="FFFFFF"/>
            </w:rPr>
          </w:rPrChange>
        </w:rPr>
      </w:pPr>
      <w:ins w:id="8987"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proofErr w:type="spellStart"/>
      <w:ins w:id="8988" w:author="rkbansal" w:date="2020-11-30T00:36:00Z">
        <w:r w:rsidR="00B51E32">
          <w:rPr>
            <w:rFonts w:ascii="Proxima" w:hAnsi="Proxima"/>
            <w:b/>
            <w:bCs/>
            <w:color w:val="538135" w:themeColor="accent6" w:themeShade="BF"/>
            <w:spacing w:val="4"/>
            <w:sz w:val="26"/>
            <w:szCs w:val="26"/>
            <w:shd w:val="clear" w:color="auto" w:fill="FFFFFF"/>
          </w:rPr>
          <w:t>User</w:t>
        </w:r>
      </w:ins>
      <w:ins w:id="8989" w:author="rkbansal" w:date="2020-11-30T00:35:00Z">
        <w:r w:rsidRPr="00E6687B">
          <w:rPr>
            <w:rFonts w:ascii="Proxima" w:hAnsi="Proxima"/>
            <w:b/>
            <w:bCs/>
            <w:color w:val="538135" w:themeColor="accent6" w:themeShade="BF"/>
            <w:spacing w:val="4"/>
            <w:sz w:val="26"/>
            <w:szCs w:val="26"/>
            <w:shd w:val="clear" w:color="auto" w:fill="FFFFFF"/>
          </w:rPr>
          <w:t>MgmtServiceClient</w:t>
        </w:r>
      </w:ins>
      <w:proofErr w:type="spellEnd"/>
    </w:p>
    <w:p w14:paraId="3EA8B197" w14:textId="6922C8A7" w:rsidR="00B369DF" w:rsidRPr="00E6687B" w:rsidRDefault="00B369DF">
      <w:pPr>
        <w:pStyle w:val="ListParagraph"/>
        <w:ind w:left="1080"/>
        <w:rPr>
          <w:ins w:id="8990" w:author="rkbansal" w:date="2020-11-30T00:35:00Z"/>
          <w:rFonts w:eastAsiaTheme="majorEastAsia" w:cstheme="majorBidi"/>
          <w:b/>
          <w:bCs/>
          <w:color w:val="2F5496" w:themeColor="accent1" w:themeShade="BF"/>
          <w:sz w:val="28"/>
          <w:szCs w:val="26"/>
        </w:rPr>
        <w:pPrChange w:id="8991" w:author="rkbansal" w:date="2020-11-30T00:36:00Z">
          <w:pPr>
            <w:pStyle w:val="ListParagraph"/>
            <w:numPr>
              <w:ilvl w:val="1"/>
              <w:numId w:val="82"/>
            </w:numPr>
            <w:ind w:left="1080" w:hanging="360"/>
          </w:pPr>
        </w:pPrChange>
      </w:pPr>
      <w:ins w:id="8992"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8993" w:author="rkbansal" w:date="2020-11-30T00:37:00Z"/>
          <w:b/>
          <w:sz w:val="28"/>
        </w:rPr>
      </w:pPr>
      <w:ins w:id="8994" w:author="rkbansal" w:date="2020-11-30T00:37:00Z">
        <w:r>
          <w:rPr>
            <w:b/>
            <w:sz w:val="28"/>
          </w:rPr>
          <w:t>How to use the Cache in other projects.</w:t>
        </w:r>
      </w:ins>
    </w:p>
    <w:p w14:paraId="7069BCDC" w14:textId="77777777" w:rsidR="007D258D" w:rsidRPr="00396E0F" w:rsidRDefault="007D258D" w:rsidP="007D258D">
      <w:pPr>
        <w:ind w:left="720"/>
        <w:rPr>
          <w:ins w:id="8995" w:author="rkbansal" w:date="2020-11-30T00:37:00Z"/>
          <w:bCs/>
          <w:sz w:val="28"/>
          <w:rPrChange w:id="8996" w:author="rkbansal" w:date="2020-11-30T00:41:00Z">
            <w:rPr>
              <w:ins w:id="8997" w:author="rkbansal" w:date="2020-11-30T00:37:00Z"/>
              <w:b/>
              <w:sz w:val="28"/>
            </w:rPr>
          </w:rPrChange>
        </w:rPr>
      </w:pPr>
      <w:ins w:id="8998" w:author="rkbansal" w:date="2020-11-30T00:37:00Z">
        <w:r w:rsidRPr="00396E0F">
          <w:rPr>
            <w:bCs/>
            <w:sz w:val="28"/>
            <w:rPrChange w:id="8999"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9000" w:author="rkbansal" w:date="2020-11-30T00:39:00Z"/>
          <w:bCs/>
          <w:sz w:val="28"/>
          <w:rPrChange w:id="9001" w:author="rkbansal" w:date="2020-11-30T00:41:00Z">
            <w:rPr>
              <w:ins w:id="9002" w:author="rkbansal" w:date="2020-11-30T00:39:00Z"/>
              <w:b/>
              <w:sz w:val="28"/>
            </w:rPr>
          </w:rPrChange>
        </w:rPr>
      </w:pPr>
      <w:ins w:id="9003" w:author="rkbansal" w:date="2020-11-30T00:37:00Z">
        <w:r w:rsidRPr="00396E0F">
          <w:rPr>
            <w:bCs/>
            <w:sz w:val="28"/>
            <w:rPrChange w:id="9004" w:author="rkbansal" w:date="2020-11-30T00:41:00Z">
              <w:rPr/>
            </w:rPrChange>
          </w:rPr>
          <w:t>Import the dependency of</w:t>
        </w:r>
      </w:ins>
      <w:ins w:id="9005" w:author="rkbansal" w:date="2020-11-30T00:38:00Z">
        <w:r w:rsidRPr="00396E0F">
          <w:rPr>
            <w:bCs/>
            <w:sz w:val="28"/>
            <w:rPrChange w:id="9006" w:author="rkbansal" w:date="2020-11-30T00:41:00Z">
              <w:rPr/>
            </w:rPrChange>
          </w:rPr>
          <w:t xml:space="preserve"> cache-service</w:t>
        </w:r>
      </w:ins>
    </w:p>
    <w:p w14:paraId="7E108388" w14:textId="1276DB8A" w:rsidR="00617932" w:rsidRPr="00396E0F" w:rsidRDefault="00617932" w:rsidP="00617932">
      <w:pPr>
        <w:pStyle w:val="ListParagraph"/>
        <w:ind w:left="1440"/>
        <w:rPr>
          <w:ins w:id="9007" w:author="rkbansal" w:date="2020-11-30T00:39:00Z"/>
          <w:bCs/>
          <w:sz w:val="28"/>
          <w:rPrChange w:id="9008" w:author="rkbansal" w:date="2020-11-30T00:41:00Z">
            <w:rPr>
              <w:ins w:id="9009" w:author="rkbansal" w:date="2020-11-30T00:39:00Z"/>
              <w:b/>
              <w:sz w:val="28"/>
            </w:rPr>
          </w:rPrChange>
        </w:rPr>
      </w:pPr>
      <w:ins w:id="9010" w:author="rkbansal" w:date="2020-11-30T00:39:00Z">
        <w:r w:rsidRPr="00396E0F">
          <w:rPr>
            <w:bCs/>
            <w:noProof/>
            <w:rPrChange w:id="9011" w:author="rkbansal" w:date="2020-11-30T00:41:00Z">
              <w:rPr>
                <w:noProof/>
              </w:rPr>
            </w:rPrChange>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9012" w:author="rkbansal" w:date="2020-11-30T00:40:00Z"/>
          <w:bCs/>
          <w:sz w:val="28"/>
          <w:rPrChange w:id="9013" w:author="rkbansal" w:date="2020-11-30T00:41:00Z">
            <w:rPr>
              <w:ins w:id="9014" w:author="rkbansal" w:date="2020-11-30T00:40:00Z"/>
              <w:b/>
              <w:sz w:val="28"/>
            </w:rPr>
          </w:rPrChange>
        </w:rPr>
      </w:pPr>
      <w:ins w:id="9015" w:author="rkbansal" w:date="2020-11-30T00:40:00Z">
        <w:r w:rsidRPr="00396E0F">
          <w:rPr>
            <w:bCs/>
            <w:sz w:val="28"/>
            <w:rPrChange w:id="9016"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9017" w:author="rkbansal" w:date="2020-11-30T00:40:00Z"/>
          <w:b/>
          <w:sz w:val="28"/>
        </w:rPr>
        <w:pPrChange w:id="9018" w:author="rkbansal" w:date="2020-11-30T00:40:00Z">
          <w:pPr>
            <w:pStyle w:val="ListParagraph"/>
            <w:numPr>
              <w:ilvl w:val="1"/>
              <w:numId w:val="74"/>
            </w:numPr>
            <w:ind w:left="1440" w:hanging="360"/>
          </w:pPr>
        </w:pPrChange>
      </w:pPr>
      <w:ins w:id="9019"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9020" w:author="rkbansal" w:date="2020-11-30T00:44:00Z"/>
          <w:b/>
          <w:sz w:val="28"/>
        </w:rPr>
      </w:pPr>
      <w:ins w:id="9021" w:author="rkbansal" w:date="2020-11-30T00:45:00Z">
        <w:r>
          <w:rPr>
            <w:b/>
            <w:sz w:val="28"/>
          </w:rPr>
          <w:t xml:space="preserve">Cache used </w:t>
        </w:r>
      </w:ins>
      <w:ins w:id="9022" w:author="rkbansal" w:date="2020-11-30T00:44:00Z">
        <w:r>
          <w:rPr>
            <w:b/>
            <w:sz w:val="28"/>
          </w:rPr>
          <w:t xml:space="preserve">In </w:t>
        </w:r>
        <w:proofErr w:type="spellStart"/>
        <w:r>
          <w:rPr>
            <w:b/>
            <w:sz w:val="28"/>
          </w:rPr>
          <w:t>DarshanApiController</w:t>
        </w:r>
        <w:proofErr w:type="spellEnd"/>
      </w:ins>
    </w:p>
    <w:p w14:paraId="2AA09D28" w14:textId="71A0100C" w:rsidR="00396E0F" w:rsidRDefault="00396E0F">
      <w:pPr>
        <w:pStyle w:val="ListParagraph"/>
        <w:ind w:left="1440"/>
        <w:rPr>
          <w:ins w:id="9023" w:author="rkbansal" w:date="2020-11-30T00:39:00Z"/>
          <w:b/>
          <w:sz w:val="28"/>
        </w:rPr>
        <w:pPrChange w:id="9024" w:author="rkbansal" w:date="2020-11-30T00:44:00Z">
          <w:pPr>
            <w:pStyle w:val="ListParagraph"/>
            <w:numPr>
              <w:ilvl w:val="1"/>
              <w:numId w:val="74"/>
            </w:numPr>
            <w:ind w:left="1440" w:hanging="360"/>
          </w:pPr>
        </w:pPrChange>
      </w:pPr>
      <w:ins w:id="9025"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9026" w:author="rkbansal" w:date="2020-11-30T00:39:00Z"/>
          <w:b/>
          <w:sz w:val="28"/>
        </w:rPr>
        <w:pPrChange w:id="9027"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9028" w:author="rkbansal" w:date="2020-11-30T00:39:00Z"/>
          <w:b/>
          <w:sz w:val="28"/>
          <w:rPrChange w:id="9029" w:author="rkbansal" w:date="2020-11-30T00:39:00Z">
            <w:rPr>
              <w:ins w:id="9030" w:author="rkbansal" w:date="2020-11-30T00:39:00Z"/>
            </w:rPr>
          </w:rPrChange>
        </w:rPr>
        <w:pPrChange w:id="9031"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9032" w:author="rkbansal" w:date="2020-11-30T00:36:00Z"/>
          <w:b/>
          <w:sz w:val="28"/>
          <w:rPrChange w:id="9033" w:author="rkbansal" w:date="2020-11-30T00:38:00Z">
            <w:rPr>
              <w:ins w:id="9034" w:author="rkbansal" w:date="2020-11-30T00:36:00Z"/>
            </w:rPr>
          </w:rPrChange>
        </w:rPr>
        <w:pPrChange w:id="9035" w:author="rkbansal" w:date="2020-11-30T00:38:00Z">
          <w:pPr/>
        </w:pPrChange>
      </w:pPr>
      <w:ins w:id="9036" w:author="rkbansal" w:date="2020-11-30T00:34:00Z">
        <w:r w:rsidRPr="00617932">
          <w:rPr>
            <w:b/>
            <w:sz w:val="28"/>
            <w:rPrChange w:id="9037" w:author="rkbansal" w:date="2020-11-30T00:38:00Z">
              <w:rPr/>
            </w:rPrChange>
          </w:rPr>
          <w:br w:type="page"/>
        </w:r>
      </w:ins>
    </w:p>
    <w:p w14:paraId="05EE3BF8" w14:textId="77777777" w:rsidR="007D258D" w:rsidRDefault="007D258D">
      <w:pPr>
        <w:rPr>
          <w:ins w:id="9038" w:author="rkbansal" w:date="2020-11-30T00:34:00Z"/>
          <w:rFonts w:eastAsiaTheme="majorEastAsia" w:cstheme="majorBidi"/>
          <w:b/>
          <w:color w:val="2F5496" w:themeColor="accent1" w:themeShade="BF"/>
          <w:sz w:val="28"/>
          <w:szCs w:val="26"/>
        </w:rPr>
      </w:pPr>
    </w:p>
    <w:p w14:paraId="088211CE" w14:textId="234CC44C" w:rsidR="001C397A" w:rsidRDefault="001C397A" w:rsidP="001C397A">
      <w:pPr>
        <w:pStyle w:val="Heading2"/>
        <w:rPr>
          <w:ins w:id="9039" w:author="rkbansal" w:date="2020-11-19T21:17:00Z"/>
          <w:rFonts w:ascii="Georgia" w:hAnsi="Georgia"/>
          <w:b/>
          <w:sz w:val="28"/>
        </w:rPr>
      </w:pPr>
      <w:ins w:id="9040" w:author="rkbansal" w:date="2020-04-21T00:15:00Z">
        <w:r>
          <w:rPr>
            <w:rFonts w:ascii="Georgia" w:hAnsi="Georgia"/>
            <w:b/>
            <w:sz w:val="28"/>
          </w:rPr>
          <w:t xml:space="preserve">Messaging </w:t>
        </w:r>
        <w:r w:rsidRPr="00981242">
          <w:rPr>
            <w:rFonts w:ascii="Georgia" w:hAnsi="Georgia"/>
            <w:b/>
            <w:sz w:val="28"/>
          </w:rPr>
          <w:t>Service</w:t>
        </w:r>
      </w:ins>
    </w:p>
    <w:p w14:paraId="1A76D8A3" w14:textId="77777777" w:rsidR="00DF54AB" w:rsidRDefault="00CE14C7" w:rsidP="00CE14C7">
      <w:pPr>
        <w:rPr>
          <w:ins w:id="9041" w:author="rkbansal" w:date="2020-11-19T21:18:00Z"/>
        </w:rPr>
      </w:pPr>
      <w:ins w:id="9042" w:author="rkbansal" w:date="2020-11-19T21:17:00Z">
        <w:r>
          <w:t xml:space="preserve">This service will </w:t>
        </w:r>
        <w:r w:rsidR="00DF54AB">
          <w:t xml:space="preserve">send the message to the user </w:t>
        </w:r>
      </w:ins>
      <w:ins w:id="9043" w:author="rkbansal" w:date="2020-11-19T21:18:00Z">
        <w:r w:rsidR="00DF54AB">
          <w:t>using the following medium:</w:t>
        </w:r>
      </w:ins>
    </w:p>
    <w:p w14:paraId="4676D951" w14:textId="55EE4DEA" w:rsidR="00DF54AB" w:rsidRDefault="00DF54AB" w:rsidP="00DF54AB">
      <w:pPr>
        <w:pStyle w:val="ListParagraph"/>
        <w:numPr>
          <w:ilvl w:val="0"/>
          <w:numId w:val="82"/>
        </w:numPr>
        <w:rPr>
          <w:ins w:id="9044" w:author="rkbansal" w:date="2020-11-19T21:18:00Z"/>
        </w:rPr>
      </w:pPr>
      <w:ins w:id="9045" w:author="rkbansal" w:date="2020-11-19T21:18:00Z">
        <w:r>
          <w:t>WhatsApp</w:t>
        </w:r>
      </w:ins>
    </w:p>
    <w:p w14:paraId="5C863783" w14:textId="77777777" w:rsidR="00DF54AB" w:rsidRDefault="00DF54AB" w:rsidP="00DF54AB">
      <w:pPr>
        <w:pStyle w:val="ListParagraph"/>
        <w:numPr>
          <w:ilvl w:val="0"/>
          <w:numId w:val="82"/>
        </w:numPr>
        <w:rPr>
          <w:ins w:id="9046" w:author="rkbansal" w:date="2020-11-19T21:18:00Z"/>
        </w:rPr>
      </w:pPr>
      <w:ins w:id="9047" w:author="rkbansal" w:date="2020-11-19T21:18:00Z">
        <w:r>
          <w:t>Email</w:t>
        </w:r>
      </w:ins>
    </w:p>
    <w:p w14:paraId="0251A5FA" w14:textId="6B266A73" w:rsidR="00CE14C7" w:rsidRDefault="00DF54AB">
      <w:pPr>
        <w:pStyle w:val="ListParagraph"/>
        <w:numPr>
          <w:ilvl w:val="0"/>
          <w:numId w:val="82"/>
        </w:numPr>
        <w:rPr>
          <w:ins w:id="9048" w:author="rkbansal" w:date="2020-11-19T21:17:00Z"/>
        </w:rPr>
        <w:pPrChange w:id="9049" w:author="rkbansal" w:date="2020-11-19T21:18:00Z">
          <w:pPr/>
        </w:pPrChange>
      </w:pPr>
      <w:ins w:id="9050" w:author="rkbansal" w:date="2020-11-19T21:18:00Z">
        <w:r>
          <w:t>SMS</w:t>
        </w:r>
      </w:ins>
    </w:p>
    <w:p w14:paraId="11590A24" w14:textId="77777777" w:rsidR="00CE14C7" w:rsidRDefault="00CE14C7" w:rsidP="00CE14C7">
      <w:pPr>
        <w:rPr>
          <w:ins w:id="9051" w:author="rkbansal" w:date="2020-11-19T21:17:00Z"/>
        </w:rPr>
      </w:pPr>
    </w:p>
    <w:p w14:paraId="1FE6C1E7" w14:textId="77777777" w:rsidR="00CE14C7" w:rsidRDefault="00CE14C7" w:rsidP="00CE14C7">
      <w:pPr>
        <w:pStyle w:val="ListParagraph"/>
        <w:numPr>
          <w:ilvl w:val="0"/>
          <w:numId w:val="82"/>
        </w:numPr>
        <w:rPr>
          <w:ins w:id="9052" w:author="rkbansal" w:date="2020-11-19T21:17:00Z"/>
        </w:rPr>
      </w:pPr>
      <w:ins w:id="9053" w:author="rkbansal" w:date="2020-11-19T21:17:00Z">
        <w:r>
          <w:t>Create the Project using spring Starter Project.</w:t>
        </w:r>
      </w:ins>
    </w:p>
    <w:p w14:paraId="72A97596" w14:textId="0198F784" w:rsidR="00CE14C7" w:rsidRDefault="007927BF" w:rsidP="00CE14C7">
      <w:pPr>
        <w:rPr>
          <w:ins w:id="9054" w:author="rkbansal" w:date="2020-11-19T21:17:00Z"/>
        </w:rPr>
      </w:pPr>
      <w:ins w:id="9055" w:author="rkbansal" w:date="2020-11-19T21:20:00Z">
        <w:r>
          <w:rPr>
            <w:noProof/>
          </w:rPr>
          <w:drawing>
            <wp:inline distT="0" distB="0" distL="0" distR="0" wp14:anchorId="645C451D" wp14:editId="42D45249">
              <wp:extent cx="5191125" cy="73818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91125" cy="7381875"/>
                      </a:xfrm>
                      <a:prstGeom prst="rect">
                        <a:avLst/>
                      </a:prstGeom>
                    </pic:spPr>
                  </pic:pic>
                </a:graphicData>
              </a:graphic>
            </wp:inline>
          </w:drawing>
        </w:r>
      </w:ins>
    </w:p>
    <w:p w14:paraId="6A10DDF2" w14:textId="021A7033" w:rsidR="00CE14C7" w:rsidRDefault="00CE14C7" w:rsidP="00CE14C7">
      <w:pPr>
        <w:rPr>
          <w:ins w:id="9056" w:author="rkbansal" w:date="2020-11-19T21:17:00Z"/>
        </w:rPr>
      </w:pPr>
    </w:p>
    <w:p w14:paraId="241F80D5" w14:textId="77777777" w:rsidR="00CE14C7" w:rsidRDefault="00CE14C7" w:rsidP="00CE14C7">
      <w:pPr>
        <w:pStyle w:val="ListParagraph"/>
        <w:numPr>
          <w:ilvl w:val="0"/>
          <w:numId w:val="82"/>
        </w:numPr>
        <w:rPr>
          <w:ins w:id="9057" w:author="rkbansal" w:date="2020-11-19T21:17:00Z"/>
        </w:rPr>
      </w:pPr>
      <w:ins w:id="9058" w:author="rkbansal" w:date="2020-11-19T21:17:00Z">
        <w:r>
          <w:t>Click on Next and select the Spring Web Module.</w:t>
        </w:r>
      </w:ins>
    </w:p>
    <w:p w14:paraId="679E1EC7" w14:textId="77777777" w:rsidR="00CE14C7" w:rsidRDefault="00CE14C7" w:rsidP="00CE14C7">
      <w:pPr>
        <w:rPr>
          <w:ins w:id="9059" w:author="rkbansal" w:date="2020-11-19T21:17:00Z"/>
          <w:bCs/>
          <w:sz w:val="28"/>
        </w:rPr>
      </w:pPr>
      <w:ins w:id="9060"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9061" w:author="rkbansal" w:date="2020-11-19T21:17:00Z"/>
        </w:rPr>
      </w:pPr>
      <w:ins w:id="9062" w:author="rkbansal" w:date="2020-11-19T21:17:00Z">
        <w:r w:rsidRPr="00AC7DCA">
          <w:rPr>
            <w:bCs/>
            <w:sz w:val="28"/>
          </w:rPr>
          <w:t>Click on Finish and import the project.</w:t>
        </w:r>
      </w:ins>
    </w:p>
    <w:p w14:paraId="4BE10BEF" w14:textId="77777777" w:rsidR="00CE14C7" w:rsidRPr="00AC7DCA" w:rsidRDefault="00CE14C7" w:rsidP="00CE14C7">
      <w:pPr>
        <w:rPr>
          <w:ins w:id="9063" w:author="rkbansal" w:date="2020-11-19T21:17:00Z"/>
        </w:rPr>
      </w:pPr>
      <w:ins w:id="9064" w:author="rkbansal" w:date="2020-11-19T21:17:00Z">
        <w:r>
          <w:rPr>
            <w:noProof/>
          </w:rPr>
          <w:drawing>
            <wp:inline distT="0" distB="0" distL="0" distR="0" wp14:anchorId="5ADE9D72" wp14:editId="294B0E5C">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52775" cy="3267075"/>
                      </a:xfrm>
                      <a:prstGeom prst="rect">
                        <a:avLst/>
                      </a:prstGeom>
                    </pic:spPr>
                  </pic:pic>
                </a:graphicData>
              </a:graphic>
            </wp:inline>
          </w:drawing>
        </w:r>
      </w:ins>
    </w:p>
    <w:p w14:paraId="3352244A" w14:textId="22E04349" w:rsidR="00327864" w:rsidRDefault="00327864" w:rsidP="00327864">
      <w:pPr>
        <w:pStyle w:val="Heading2"/>
        <w:rPr>
          <w:ins w:id="9065" w:author="rkbansal" w:date="2020-11-30T19:37:00Z"/>
          <w:rFonts w:ascii="Georgia" w:hAnsi="Georgia"/>
          <w:b/>
          <w:sz w:val="28"/>
        </w:rPr>
      </w:pPr>
      <w:ins w:id="9066" w:author="rkbansal" w:date="2020-11-30T19:37:00Z">
        <w:r>
          <w:rPr>
            <w:rFonts w:ascii="Georgia" w:hAnsi="Georgia"/>
            <w:b/>
            <w:sz w:val="28"/>
          </w:rPr>
          <w:t>Get LoggedInUser Details in other microservices</w:t>
        </w:r>
      </w:ins>
    </w:p>
    <w:p w14:paraId="2D49C685" w14:textId="1416E7E9" w:rsidR="00CE14C7" w:rsidRDefault="00EC0AA7" w:rsidP="00EC0AA7">
      <w:pPr>
        <w:rPr>
          <w:ins w:id="9067" w:author="rkbansal" w:date="2020-11-30T19:39:00Z"/>
        </w:rPr>
      </w:pPr>
      <w:ins w:id="9068" w:author="rkbansal" w:date="2020-11-30T19:38:00Z">
        <w:r>
          <w:t>P</w:t>
        </w:r>
      </w:ins>
      <w:ins w:id="9069" w:author="rkbansal" w:date="2020-11-30T19:39:00Z">
        <w:r>
          <w:t>lease follow the steps</w:t>
        </w:r>
        <w:r w:rsidRPr="00EC0AA7">
          <w:t xml:space="preserve"> </w:t>
        </w:r>
        <w:r>
          <w:t>t</w:t>
        </w:r>
        <w:r>
          <w:t>o get the user details in other microservices</w:t>
        </w:r>
        <w:r>
          <w:t>:</w:t>
        </w:r>
      </w:ins>
    </w:p>
    <w:p w14:paraId="4DCB8AFE" w14:textId="66C26025" w:rsidR="00EC0AA7" w:rsidRDefault="00EC0AA7" w:rsidP="00EC0AA7">
      <w:pPr>
        <w:pStyle w:val="ListParagraph"/>
        <w:numPr>
          <w:ilvl w:val="0"/>
          <w:numId w:val="82"/>
        </w:numPr>
        <w:rPr>
          <w:ins w:id="9070" w:author="rkbansal" w:date="2020-11-30T19:42:00Z"/>
        </w:rPr>
      </w:pPr>
      <w:ins w:id="9071" w:author="rkbansal" w:date="2020-11-30T19:39:00Z">
        <w:r>
          <w:t xml:space="preserve">Add </w:t>
        </w:r>
      </w:ins>
      <w:ins w:id="9072" w:author="rkbansal" w:date="2020-11-30T19:40:00Z">
        <w:r>
          <w:t xml:space="preserve">pre type </w:t>
        </w:r>
      </w:ins>
      <w:ins w:id="9073" w:author="rkbansal" w:date="2020-11-30T19:42:00Z">
        <w:r w:rsidR="000E3155">
          <w:t>Filter in</w:t>
        </w:r>
      </w:ins>
      <w:ins w:id="9074" w:author="rkbansal" w:date="2020-11-30T19:39:00Z">
        <w:r>
          <w:t xml:space="preserve"> </w:t>
        </w:r>
      </w:ins>
      <w:ins w:id="9075" w:author="rkbansal" w:date="2020-11-30T19:40:00Z">
        <w:r>
          <w:t>Zuul-gateway</w:t>
        </w:r>
      </w:ins>
      <w:ins w:id="9076" w:author="rkbansal" w:date="2020-11-30T19:39:00Z">
        <w:r>
          <w:t xml:space="preserve"> </w:t>
        </w:r>
      </w:ins>
      <w:ins w:id="9077" w:author="rkbansal" w:date="2020-11-30T19:42:00Z">
        <w:r w:rsidR="000E3155">
          <w:t>application:</w:t>
        </w:r>
        <w:r w:rsidR="00CE38BF">
          <w:t xml:space="preserve"> CurrentUserAuthenticationFilter</w:t>
        </w:r>
      </w:ins>
    </w:p>
    <w:p w14:paraId="0C87CECD" w14:textId="4D10CE2B" w:rsidR="00CE38BF" w:rsidRDefault="00FC2F2A" w:rsidP="00CE38BF">
      <w:pPr>
        <w:pStyle w:val="ListParagraph"/>
        <w:ind w:left="360"/>
        <w:rPr>
          <w:ins w:id="9078" w:author="rkbansal" w:date="2020-11-30T19:40:00Z"/>
        </w:rPr>
        <w:pPrChange w:id="9079" w:author="rkbansal" w:date="2020-11-30T19:42:00Z">
          <w:pPr>
            <w:pStyle w:val="ListParagraph"/>
            <w:numPr>
              <w:numId w:val="82"/>
            </w:numPr>
            <w:ind w:left="360" w:hanging="360"/>
          </w:pPr>
        </w:pPrChange>
      </w:pPr>
      <w:ins w:id="9080" w:author="rkbansal" w:date="2020-11-30T19:43:00Z">
        <w:r>
          <w:rPr>
            <w:noProof/>
          </w:rPr>
          <w:lastRenderedPageBreak/>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rsidP="00CE38BF">
      <w:pPr>
        <w:pStyle w:val="ListParagraph"/>
        <w:ind w:left="360"/>
        <w:rPr>
          <w:ins w:id="9081" w:author="rkbansal" w:date="2020-04-21T00:15:00Z"/>
          <w:rPrChange w:id="9082" w:author="rkbansal" w:date="2020-11-19T21:17:00Z">
            <w:rPr>
              <w:ins w:id="9083" w:author="rkbansal" w:date="2020-04-21T00:15:00Z"/>
              <w:rFonts w:ascii="Georgia" w:hAnsi="Georgia"/>
              <w:b/>
              <w:sz w:val="28"/>
            </w:rPr>
          </w:rPrChange>
        </w:rPr>
        <w:pPrChange w:id="9084" w:author="rkbansal" w:date="2020-11-30T19:40:00Z">
          <w:pPr>
            <w:pStyle w:val="Heading2"/>
          </w:pPr>
        </w:pPrChange>
      </w:pPr>
    </w:p>
    <w:p w14:paraId="397CEC4D" w14:textId="4171968E" w:rsidR="00C112D2" w:rsidRDefault="00FC2F2A" w:rsidP="00FC2F2A">
      <w:pPr>
        <w:pStyle w:val="ListParagraph"/>
        <w:numPr>
          <w:ilvl w:val="0"/>
          <w:numId w:val="82"/>
        </w:numPr>
        <w:rPr>
          <w:ins w:id="9085" w:author="rkbansal" w:date="2020-11-30T19:47:00Z"/>
        </w:rPr>
      </w:pPr>
      <w:ins w:id="9086" w:author="rkbansal" w:date="2020-11-30T19:45:00Z">
        <w:r>
          <w:t xml:space="preserve">Now we can retrieve the username </w:t>
        </w:r>
      </w:ins>
      <w:ins w:id="9087" w:author="rkbansal" w:date="2020-11-30T19:47:00Z">
        <w:r w:rsidR="004145ED">
          <w:t>by fetching the request header details</w:t>
        </w:r>
      </w:ins>
      <w:ins w:id="9088" w:author="rkbansal" w:date="2020-11-30T19:45:00Z">
        <w:r>
          <w:t xml:space="preserve"> in any other microservice. And based on the username, we can retrieve t</w:t>
        </w:r>
      </w:ins>
      <w:ins w:id="9089" w:author="rkbansal" w:date="2020-11-30T19:46:00Z">
        <w:r>
          <w:t>he details of user anytime by communicating user-mgmt-service using feign client implemented by cache-service.</w:t>
        </w:r>
      </w:ins>
      <w:ins w:id="9090" w:author="rkbansal" w:date="2020-11-30T19:47:00Z">
        <w:r w:rsidR="004B1DD6">
          <w:t xml:space="preserve"> Please refer</w:t>
        </w:r>
      </w:ins>
      <w:ins w:id="9091" w:author="rkbansal" w:date="2020-11-30T19:48:00Z">
        <w:r w:rsidR="004B1DD6">
          <w:t xml:space="preserve"> cache-service to see the implementation of UserCache and its communication with user-mgmt-service using feign client.</w:t>
        </w:r>
      </w:ins>
    </w:p>
    <w:p w14:paraId="0C7D4901" w14:textId="51FFF2F6" w:rsidR="00D96A4C" w:rsidRPr="009717A2" w:rsidRDefault="00D96A4C" w:rsidP="00D96A4C">
      <w:pPr>
        <w:pStyle w:val="ListParagraph"/>
        <w:ind w:left="360"/>
        <w:pPrChange w:id="9092" w:author="rkbansal" w:date="2020-11-30T19:47:00Z">
          <w:pPr/>
        </w:pPrChange>
      </w:pPr>
      <w:ins w:id="9093" w:author="rkbansal" w:date="2020-11-30T19:47:00Z">
        <w:r>
          <w:rPr>
            <w:noProof/>
          </w:rPr>
          <w:drawing>
            <wp:inline distT="0" distB="0" distL="0" distR="0" wp14:anchorId="6318B117" wp14:editId="454EA482">
              <wp:extent cx="8972550" cy="76295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8972550" cy="7629525"/>
                      </a:xfrm>
                      <a:prstGeom prst="rect">
                        <a:avLst/>
                      </a:prstGeom>
                    </pic:spPr>
                  </pic:pic>
                </a:graphicData>
              </a:graphic>
            </wp:inline>
          </w:drawing>
        </w:r>
      </w:ins>
    </w:p>
    <w:sectPr w:rsidR="00D96A4C"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Proxima">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7"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1"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C41B24"/>
    <w:multiLevelType w:val="hybridMultilevel"/>
    <w:tmpl w:val="DEB8C6B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39"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1"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 w15:restartNumberingAfterBreak="0">
    <w:nsid w:val="2F284259"/>
    <w:multiLevelType w:val="hybridMultilevel"/>
    <w:tmpl w:val="EF60D9B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6"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8"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1"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2"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914A9C"/>
    <w:multiLevelType w:val="hybridMultilevel"/>
    <w:tmpl w:val="C84EFC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2"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9"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2"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7"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2"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7"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4"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0"/>
  </w:num>
  <w:num w:numId="2">
    <w:abstractNumId w:val="31"/>
  </w:num>
  <w:num w:numId="3">
    <w:abstractNumId w:val="40"/>
  </w:num>
  <w:num w:numId="4">
    <w:abstractNumId w:val="25"/>
  </w:num>
  <w:num w:numId="5">
    <w:abstractNumId w:val="12"/>
  </w:num>
  <w:num w:numId="6">
    <w:abstractNumId w:val="28"/>
  </w:num>
  <w:num w:numId="7">
    <w:abstractNumId w:val="96"/>
  </w:num>
  <w:num w:numId="8">
    <w:abstractNumId w:val="36"/>
  </w:num>
  <w:num w:numId="9">
    <w:abstractNumId w:val="101"/>
  </w:num>
  <w:num w:numId="10">
    <w:abstractNumId w:val="90"/>
  </w:num>
  <w:num w:numId="11">
    <w:abstractNumId w:val="29"/>
  </w:num>
  <w:num w:numId="12">
    <w:abstractNumId w:val="13"/>
  </w:num>
  <w:num w:numId="13">
    <w:abstractNumId w:val="76"/>
  </w:num>
  <w:num w:numId="14">
    <w:abstractNumId w:val="112"/>
  </w:num>
  <w:num w:numId="15">
    <w:abstractNumId w:val="65"/>
  </w:num>
  <w:num w:numId="16">
    <w:abstractNumId w:val="10"/>
  </w:num>
  <w:num w:numId="17">
    <w:abstractNumId w:val="44"/>
  </w:num>
  <w:num w:numId="18">
    <w:abstractNumId w:val="104"/>
  </w:num>
  <w:num w:numId="19">
    <w:abstractNumId w:val="64"/>
  </w:num>
  <w:num w:numId="20">
    <w:abstractNumId w:val="46"/>
  </w:num>
  <w:num w:numId="21">
    <w:abstractNumId w:val="72"/>
  </w:num>
  <w:num w:numId="22">
    <w:abstractNumId w:val="55"/>
  </w:num>
  <w:num w:numId="23">
    <w:abstractNumId w:val="3"/>
  </w:num>
  <w:num w:numId="24">
    <w:abstractNumId w:val="39"/>
  </w:num>
  <w:num w:numId="25">
    <w:abstractNumId w:val="58"/>
  </w:num>
  <w:num w:numId="26">
    <w:abstractNumId w:val="69"/>
  </w:num>
  <w:num w:numId="27">
    <w:abstractNumId w:val="24"/>
  </w:num>
  <w:num w:numId="28">
    <w:abstractNumId w:val="8"/>
  </w:num>
  <w:num w:numId="29">
    <w:abstractNumId w:val="0"/>
  </w:num>
  <w:num w:numId="30">
    <w:abstractNumId w:val="102"/>
  </w:num>
  <w:num w:numId="31">
    <w:abstractNumId w:val="4"/>
  </w:num>
  <w:num w:numId="32">
    <w:abstractNumId w:val="17"/>
  </w:num>
  <w:num w:numId="33">
    <w:abstractNumId w:val="9"/>
  </w:num>
  <w:num w:numId="34">
    <w:abstractNumId w:val="9"/>
  </w:num>
  <w:num w:numId="35">
    <w:abstractNumId w:val="50"/>
  </w:num>
  <w:num w:numId="36">
    <w:abstractNumId w:val="20"/>
  </w:num>
  <w:num w:numId="37">
    <w:abstractNumId w:val="33"/>
  </w:num>
  <w:num w:numId="38">
    <w:abstractNumId w:val="110"/>
  </w:num>
  <w:num w:numId="39">
    <w:abstractNumId w:val="16"/>
  </w:num>
  <w:num w:numId="40">
    <w:abstractNumId w:val="16"/>
  </w:num>
  <w:num w:numId="41">
    <w:abstractNumId w:val="52"/>
  </w:num>
  <w:num w:numId="42">
    <w:abstractNumId w:val="52"/>
  </w:num>
  <w:num w:numId="43">
    <w:abstractNumId w:val="19"/>
  </w:num>
  <w:num w:numId="44">
    <w:abstractNumId w:val="97"/>
  </w:num>
  <w:num w:numId="45">
    <w:abstractNumId w:val="54"/>
  </w:num>
  <w:num w:numId="46">
    <w:abstractNumId w:val="5"/>
  </w:num>
  <w:num w:numId="47">
    <w:abstractNumId w:val="42"/>
  </w:num>
  <w:num w:numId="48">
    <w:abstractNumId w:val="75"/>
  </w:num>
  <w:num w:numId="49">
    <w:abstractNumId w:val="2"/>
  </w:num>
  <w:num w:numId="50">
    <w:abstractNumId w:val="89"/>
  </w:num>
  <w:num w:numId="51">
    <w:abstractNumId w:val="1"/>
  </w:num>
  <w:num w:numId="52">
    <w:abstractNumId w:val="67"/>
  </w:num>
  <w:num w:numId="53">
    <w:abstractNumId w:val="95"/>
  </w:num>
  <w:num w:numId="54">
    <w:abstractNumId w:val="11"/>
  </w:num>
  <w:num w:numId="55">
    <w:abstractNumId w:val="84"/>
  </w:num>
  <w:num w:numId="56">
    <w:abstractNumId w:val="86"/>
  </w:num>
  <w:num w:numId="57">
    <w:abstractNumId w:val="77"/>
  </w:num>
  <w:num w:numId="58">
    <w:abstractNumId w:val="15"/>
  </w:num>
  <w:num w:numId="59">
    <w:abstractNumId w:val="43"/>
  </w:num>
  <w:num w:numId="60">
    <w:abstractNumId w:val="83"/>
  </w:num>
  <w:num w:numId="61">
    <w:abstractNumId w:val="41"/>
  </w:num>
  <w:num w:numId="62">
    <w:abstractNumId w:val="92"/>
  </w:num>
  <w:num w:numId="63">
    <w:abstractNumId w:val="111"/>
  </w:num>
  <w:num w:numId="64">
    <w:abstractNumId w:val="99"/>
  </w:num>
  <w:num w:numId="65">
    <w:abstractNumId w:val="35"/>
  </w:num>
  <w:num w:numId="66">
    <w:abstractNumId w:val="66"/>
  </w:num>
  <w:num w:numId="67">
    <w:abstractNumId w:val="79"/>
  </w:num>
  <w:num w:numId="68">
    <w:abstractNumId w:val="100"/>
  </w:num>
  <w:num w:numId="69">
    <w:abstractNumId w:val="98"/>
  </w:num>
  <w:num w:numId="70">
    <w:abstractNumId w:val="7"/>
  </w:num>
  <w:num w:numId="71">
    <w:abstractNumId w:val="6"/>
  </w:num>
  <w:num w:numId="72">
    <w:abstractNumId w:val="85"/>
  </w:num>
  <w:num w:numId="73">
    <w:abstractNumId w:val="18"/>
  </w:num>
  <w:num w:numId="74">
    <w:abstractNumId w:val="37"/>
  </w:num>
  <w:num w:numId="75">
    <w:abstractNumId w:val="51"/>
  </w:num>
  <w:num w:numId="76">
    <w:abstractNumId w:val="103"/>
  </w:num>
  <w:num w:numId="77">
    <w:abstractNumId w:val="82"/>
  </w:num>
  <w:num w:numId="78">
    <w:abstractNumId w:val="60"/>
  </w:num>
  <w:num w:numId="79">
    <w:abstractNumId w:val="30"/>
  </w:num>
  <w:num w:numId="80">
    <w:abstractNumId w:val="53"/>
  </w:num>
  <w:num w:numId="81">
    <w:abstractNumId w:val="108"/>
  </w:num>
  <w:num w:numId="82">
    <w:abstractNumId w:val="45"/>
  </w:num>
  <w:num w:numId="83">
    <w:abstractNumId w:val="56"/>
  </w:num>
  <w:num w:numId="84">
    <w:abstractNumId w:val="94"/>
  </w:num>
  <w:num w:numId="85">
    <w:abstractNumId w:val="49"/>
  </w:num>
  <w:num w:numId="86">
    <w:abstractNumId w:val="106"/>
  </w:num>
  <w:num w:numId="87">
    <w:abstractNumId w:val="88"/>
  </w:num>
  <w:num w:numId="88">
    <w:abstractNumId w:val="14"/>
  </w:num>
  <w:num w:numId="89">
    <w:abstractNumId w:val="62"/>
  </w:num>
  <w:num w:numId="90">
    <w:abstractNumId w:val="23"/>
  </w:num>
  <w:num w:numId="91">
    <w:abstractNumId w:val="63"/>
  </w:num>
  <w:num w:numId="92">
    <w:abstractNumId w:val="38"/>
  </w:num>
  <w:num w:numId="93">
    <w:abstractNumId w:val="114"/>
  </w:num>
  <w:num w:numId="94">
    <w:abstractNumId w:val="91"/>
  </w:num>
  <w:num w:numId="95">
    <w:abstractNumId w:val="105"/>
  </w:num>
  <w:num w:numId="96">
    <w:abstractNumId w:val="59"/>
  </w:num>
  <w:num w:numId="97">
    <w:abstractNumId w:val="27"/>
  </w:num>
  <w:num w:numId="98">
    <w:abstractNumId w:val="93"/>
  </w:num>
  <w:num w:numId="99">
    <w:abstractNumId w:val="21"/>
  </w:num>
  <w:num w:numId="100">
    <w:abstractNumId w:val="57"/>
  </w:num>
  <w:num w:numId="101">
    <w:abstractNumId w:val="32"/>
  </w:num>
  <w:num w:numId="102">
    <w:abstractNumId w:val="78"/>
  </w:num>
  <w:num w:numId="103">
    <w:abstractNumId w:val="22"/>
  </w:num>
  <w:num w:numId="104">
    <w:abstractNumId w:val="47"/>
  </w:num>
  <w:num w:numId="105">
    <w:abstractNumId w:val="107"/>
  </w:num>
  <w:num w:numId="106">
    <w:abstractNumId w:val="74"/>
  </w:num>
  <w:num w:numId="107">
    <w:abstractNumId w:val="87"/>
  </w:num>
  <w:num w:numId="108">
    <w:abstractNumId w:val="61"/>
  </w:num>
  <w:num w:numId="109">
    <w:abstractNumId w:val="71"/>
  </w:num>
  <w:num w:numId="110">
    <w:abstractNumId w:val="34"/>
  </w:num>
  <w:num w:numId="111">
    <w:abstractNumId w:val="109"/>
  </w:num>
  <w:num w:numId="112">
    <w:abstractNumId w:val="73"/>
  </w:num>
  <w:num w:numId="113">
    <w:abstractNumId w:val="81"/>
  </w:num>
  <w:num w:numId="114">
    <w:abstractNumId w:val="80"/>
  </w:num>
  <w:num w:numId="115">
    <w:abstractNumId w:val="26"/>
  </w:num>
  <w:num w:numId="116">
    <w:abstractNumId w:val="113"/>
  </w:num>
  <w:num w:numId="117">
    <w:abstractNumId w:val="68"/>
  </w:num>
  <w:num w:numId="118">
    <w:abstractNumId w:val="48"/>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BEC"/>
    <w:rsid w:val="0000141D"/>
    <w:rsid w:val="00003037"/>
    <w:rsid w:val="000040E9"/>
    <w:rsid w:val="00004971"/>
    <w:rsid w:val="000059D0"/>
    <w:rsid w:val="00005B63"/>
    <w:rsid w:val="0001044D"/>
    <w:rsid w:val="0001238D"/>
    <w:rsid w:val="0001342D"/>
    <w:rsid w:val="00013B70"/>
    <w:rsid w:val="000162A4"/>
    <w:rsid w:val="0002021F"/>
    <w:rsid w:val="000209FC"/>
    <w:rsid w:val="00022349"/>
    <w:rsid w:val="00022C05"/>
    <w:rsid w:val="00024234"/>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1007D3"/>
    <w:rsid w:val="00105024"/>
    <w:rsid w:val="00111862"/>
    <w:rsid w:val="00111FFF"/>
    <w:rsid w:val="0011688A"/>
    <w:rsid w:val="00116AEE"/>
    <w:rsid w:val="00121243"/>
    <w:rsid w:val="001219C2"/>
    <w:rsid w:val="0012402E"/>
    <w:rsid w:val="00124B73"/>
    <w:rsid w:val="00125468"/>
    <w:rsid w:val="00125E38"/>
    <w:rsid w:val="001260CE"/>
    <w:rsid w:val="00126334"/>
    <w:rsid w:val="00127F01"/>
    <w:rsid w:val="0013004B"/>
    <w:rsid w:val="00132AFB"/>
    <w:rsid w:val="00133130"/>
    <w:rsid w:val="00133514"/>
    <w:rsid w:val="00144CC6"/>
    <w:rsid w:val="00150063"/>
    <w:rsid w:val="0015129C"/>
    <w:rsid w:val="001555D2"/>
    <w:rsid w:val="001564E1"/>
    <w:rsid w:val="001579A5"/>
    <w:rsid w:val="00157F79"/>
    <w:rsid w:val="001607E5"/>
    <w:rsid w:val="0016127D"/>
    <w:rsid w:val="00163020"/>
    <w:rsid w:val="00165D60"/>
    <w:rsid w:val="001662EB"/>
    <w:rsid w:val="00170078"/>
    <w:rsid w:val="001707FC"/>
    <w:rsid w:val="001710DB"/>
    <w:rsid w:val="00171DAB"/>
    <w:rsid w:val="00173805"/>
    <w:rsid w:val="00176254"/>
    <w:rsid w:val="00180569"/>
    <w:rsid w:val="001815F8"/>
    <w:rsid w:val="00181AC2"/>
    <w:rsid w:val="0018267B"/>
    <w:rsid w:val="00183ACF"/>
    <w:rsid w:val="00185B50"/>
    <w:rsid w:val="00187DD7"/>
    <w:rsid w:val="001900B4"/>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5B28"/>
    <w:rsid w:val="001C6375"/>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31B2"/>
    <w:rsid w:val="0024324B"/>
    <w:rsid w:val="00245737"/>
    <w:rsid w:val="00245F0B"/>
    <w:rsid w:val="00247050"/>
    <w:rsid w:val="0024774D"/>
    <w:rsid w:val="00256DA2"/>
    <w:rsid w:val="0026004B"/>
    <w:rsid w:val="0026197A"/>
    <w:rsid w:val="0026347B"/>
    <w:rsid w:val="002644E9"/>
    <w:rsid w:val="00264A19"/>
    <w:rsid w:val="002708C7"/>
    <w:rsid w:val="002708D0"/>
    <w:rsid w:val="002742F0"/>
    <w:rsid w:val="00274B7F"/>
    <w:rsid w:val="00281040"/>
    <w:rsid w:val="00281278"/>
    <w:rsid w:val="00281BAC"/>
    <w:rsid w:val="00283D15"/>
    <w:rsid w:val="00284457"/>
    <w:rsid w:val="00284992"/>
    <w:rsid w:val="00284C2A"/>
    <w:rsid w:val="00287190"/>
    <w:rsid w:val="002916D2"/>
    <w:rsid w:val="00292F76"/>
    <w:rsid w:val="00293463"/>
    <w:rsid w:val="0029526E"/>
    <w:rsid w:val="002A07B4"/>
    <w:rsid w:val="002A1BA5"/>
    <w:rsid w:val="002A5D3D"/>
    <w:rsid w:val="002B1426"/>
    <w:rsid w:val="002B4651"/>
    <w:rsid w:val="002B4729"/>
    <w:rsid w:val="002B5FC7"/>
    <w:rsid w:val="002B6106"/>
    <w:rsid w:val="002C02F8"/>
    <w:rsid w:val="002C42C0"/>
    <w:rsid w:val="002C43C9"/>
    <w:rsid w:val="002C553D"/>
    <w:rsid w:val="002C5B29"/>
    <w:rsid w:val="002D024F"/>
    <w:rsid w:val="002D0DC1"/>
    <w:rsid w:val="002D3283"/>
    <w:rsid w:val="002D4E05"/>
    <w:rsid w:val="002D70D5"/>
    <w:rsid w:val="002E2790"/>
    <w:rsid w:val="002E2B25"/>
    <w:rsid w:val="002E4B44"/>
    <w:rsid w:val="002E5410"/>
    <w:rsid w:val="002E56C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8D"/>
    <w:rsid w:val="003226D9"/>
    <w:rsid w:val="003229CD"/>
    <w:rsid w:val="00322D86"/>
    <w:rsid w:val="00327864"/>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394"/>
    <w:rsid w:val="00360505"/>
    <w:rsid w:val="0036261E"/>
    <w:rsid w:val="003657DC"/>
    <w:rsid w:val="0036580A"/>
    <w:rsid w:val="00365E46"/>
    <w:rsid w:val="00366A1A"/>
    <w:rsid w:val="00367F32"/>
    <w:rsid w:val="00370EB6"/>
    <w:rsid w:val="00374EBA"/>
    <w:rsid w:val="003759CB"/>
    <w:rsid w:val="00376BF2"/>
    <w:rsid w:val="0038119D"/>
    <w:rsid w:val="003816F2"/>
    <w:rsid w:val="00382F38"/>
    <w:rsid w:val="0038425D"/>
    <w:rsid w:val="00392C47"/>
    <w:rsid w:val="003934E9"/>
    <w:rsid w:val="00396767"/>
    <w:rsid w:val="0039683F"/>
    <w:rsid w:val="00396E0F"/>
    <w:rsid w:val="003A3408"/>
    <w:rsid w:val="003A4DE5"/>
    <w:rsid w:val="003A6EF5"/>
    <w:rsid w:val="003B085B"/>
    <w:rsid w:val="003B34F3"/>
    <w:rsid w:val="003B5D9A"/>
    <w:rsid w:val="003B7071"/>
    <w:rsid w:val="003C12D6"/>
    <w:rsid w:val="003C34C9"/>
    <w:rsid w:val="003C525D"/>
    <w:rsid w:val="003C7005"/>
    <w:rsid w:val="003C7F00"/>
    <w:rsid w:val="003D033F"/>
    <w:rsid w:val="003D121B"/>
    <w:rsid w:val="003D1D1F"/>
    <w:rsid w:val="003D2F2B"/>
    <w:rsid w:val="003D38CA"/>
    <w:rsid w:val="003D5C2F"/>
    <w:rsid w:val="003D6006"/>
    <w:rsid w:val="003D7BF4"/>
    <w:rsid w:val="003E03B0"/>
    <w:rsid w:val="003E1C54"/>
    <w:rsid w:val="003E3FE2"/>
    <w:rsid w:val="003E720E"/>
    <w:rsid w:val="003E76D3"/>
    <w:rsid w:val="003F102C"/>
    <w:rsid w:val="003F333B"/>
    <w:rsid w:val="003F501B"/>
    <w:rsid w:val="003F7906"/>
    <w:rsid w:val="0040082C"/>
    <w:rsid w:val="00403A40"/>
    <w:rsid w:val="00407CB3"/>
    <w:rsid w:val="0041032D"/>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51601"/>
    <w:rsid w:val="004559D4"/>
    <w:rsid w:val="0045637E"/>
    <w:rsid w:val="00456F95"/>
    <w:rsid w:val="00457320"/>
    <w:rsid w:val="00457EC3"/>
    <w:rsid w:val="00460B46"/>
    <w:rsid w:val="004637DA"/>
    <w:rsid w:val="00463AB4"/>
    <w:rsid w:val="004644E9"/>
    <w:rsid w:val="00464CF4"/>
    <w:rsid w:val="004741B8"/>
    <w:rsid w:val="00474967"/>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93F"/>
    <w:rsid w:val="004A4B97"/>
    <w:rsid w:val="004A4F63"/>
    <w:rsid w:val="004A6163"/>
    <w:rsid w:val="004B07E0"/>
    <w:rsid w:val="004B1DD6"/>
    <w:rsid w:val="004B1EAB"/>
    <w:rsid w:val="004B4847"/>
    <w:rsid w:val="004C17AA"/>
    <w:rsid w:val="004C1814"/>
    <w:rsid w:val="004C38CE"/>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C1871"/>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17932"/>
    <w:rsid w:val="00620913"/>
    <w:rsid w:val="006241FF"/>
    <w:rsid w:val="00624B71"/>
    <w:rsid w:val="00625613"/>
    <w:rsid w:val="006268CE"/>
    <w:rsid w:val="006276E7"/>
    <w:rsid w:val="00630271"/>
    <w:rsid w:val="00631E31"/>
    <w:rsid w:val="006350C6"/>
    <w:rsid w:val="0063644A"/>
    <w:rsid w:val="00641726"/>
    <w:rsid w:val="00643255"/>
    <w:rsid w:val="006432B0"/>
    <w:rsid w:val="00644483"/>
    <w:rsid w:val="00645825"/>
    <w:rsid w:val="006517B2"/>
    <w:rsid w:val="006533DA"/>
    <w:rsid w:val="00653E1B"/>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2082"/>
    <w:rsid w:val="006F43EA"/>
    <w:rsid w:val="006F5921"/>
    <w:rsid w:val="006F7267"/>
    <w:rsid w:val="006F7A9F"/>
    <w:rsid w:val="00702225"/>
    <w:rsid w:val="00706450"/>
    <w:rsid w:val="007074EA"/>
    <w:rsid w:val="00711A70"/>
    <w:rsid w:val="00711EA1"/>
    <w:rsid w:val="007130D7"/>
    <w:rsid w:val="00714454"/>
    <w:rsid w:val="007161FA"/>
    <w:rsid w:val="00716CEC"/>
    <w:rsid w:val="00716D8D"/>
    <w:rsid w:val="00720492"/>
    <w:rsid w:val="00720E4D"/>
    <w:rsid w:val="00723497"/>
    <w:rsid w:val="00723EB8"/>
    <w:rsid w:val="007267E6"/>
    <w:rsid w:val="00727DD4"/>
    <w:rsid w:val="00727F5F"/>
    <w:rsid w:val="00730A62"/>
    <w:rsid w:val="00732FE7"/>
    <w:rsid w:val="00734B30"/>
    <w:rsid w:val="00734C20"/>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6C39"/>
    <w:rsid w:val="007D15A8"/>
    <w:rsid w:val="007D258D"/>
    <w:rsid w:val="007D2A01"/>
    <w:rsid w:val="007D34F5"/>
    <w:rsid w:val="007D3830"/>
    <w:rsid w:val="007D5C9F"/>
    <w:rsid w:val="007D7D65"/>
    <w:rsid w:val="007E0026"/>
    <w:rsid w:val="007E00D9"/>
    <w:rsid w:val="007E56B8"/>
    <w:rsid w:val="007E6CFD"/>
    <w:rsid w:val="00801836"/>
    <w:rsid w:val="008030F3"/>
    <w:rsid w:val="00803183"/>
    <w:rsid w:val="00803BB9"/>
    <w:rsid w:val="008059FA"/>
    <w:rsid w:val="008061AB"/>
    <w:rsid w:val="008068F6"/>
    <w:rsid w:val="00806961"/>
    <w:rsid w:val="00806F79"/>
    <w:rsid w:val="008074C0"/>
    <w:rsid w:val="00807756"/>
    <w:rsid w:val="008105C2"/>
    <w:rsid w:val="00811EF5"/>
    <w:rsid w:val="008155A1"/>
    <w:rsid w:val="008166B7"/>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4F2"/>
    <w:rsid w:val="0087295E"/>
    <w:rsid w:val="0087633C"/>
    <w:rsid w:val="00877550"/>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48F"/>
    <w:rsid w:val="008B27F1"/>
    <w:rsid w:val="008B2BD7"/>
    <w:rsid w:val="008B3C0F"/>
    <w:rsid w:val="008C04A0"/>
    <w:rsid w:val="008C06A3"/>
    <w:rsid w:val="008C3050"/>
    <w:rsid w:val="008C7779"/>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59CF"/>
    <w:rsid w:val="008F6496"/>
    <w:rsid w:val="008F721F"/>
    <w:rsid w:val="008F74B5"/>
    <w:rsid w:val="008F77E1"/>
    <w:rsid w:val="00900B9F"/>
    <w:rsid w:val="009027B7"/>
    <w:rsid w:val="009054F3"/>
    <w:rsid w:val="00912811"/>
    <w:rsid w:val="009129B0"/>
    <w:rsid w:val="00913740"/>
    <w:rsid w:val="00916052"/>
    <w:rsid w:val="009174A8"/>
    <w:rsid w:val="00925287"/>
    <w:rsid w:val="00925695"/>
    <w:rsid w:val="00925D92"/>
    <w:rsid w:val="00926747"/>
    <w:rsid w:val="00930714"/>
    <w:rsid w:val="009329BF"/>
    <w:rsid w:val="0093550B"/>
    <w:rsid w:val="00936044"/>
    <w:rsid w:val="00936A35"/>
    <w:rsid w:val="00937306"/>
    <w:rsid w:val="00937851"/>
    <w:rsid w:val="009447C6"/>
    <w:rsid w:val="009452D6"/>
    <w:rsid w:val="00946E78"/>
    <w:rsid w:val="009544A6"/>
    <w:rsid w:val="009550BD"/>
    <w:rsid w:val="009555F3"/>
    <w:rsid w:val="0095596C"/>
    <w:rsid w:val="00955D2A"/>
    <w:rsid w:val="00957C11"/>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3DB"/>
    <w:rsid w:val="009934C3"/>
    <w:rsid w:val="009938C8"/>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EA1"/>
    <w:rsid w:val="009E6746"/>
    <w:rsid w:val="009E7299"/>
    <w:rsid w:val="009F1FE9"/>
    <w:rsid w:val="009F4279"/>
    <w:rsid w:val="009F4D85"/>
    <w:rsid w:val="00A00D41"/>
    <w:rsid w:val="00A0485D"/>
    <w:rsid w:val="00A0553D"/>
    <w:rsid w:val="00A06728"/>
    <w:rsid w:val="00A12A3E"/>
    <w:rsid w:val="00A16E0A"/>
    <w:rsid w:val="00A20174"/>
    <w:rsid w:val="00A20252"/>
    <w:rsid w:val="00A2214D"/>
    <w:rsid w:val="00A22E95"/>
    <w:rsid w:val="00A25318"/>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681"/>
    <w:rsid w:val="00AE1720"/>
    <w:rsid w:val="00AE4FB5"/>
    <w:rsid w:val="00AE714B"/>
    <w:rsid w:val="00AE7F9B"/>
    <w:rsid w:val="00AF01AE"/>
    <w:rsid w:val="00AF032E"/>
    <w:rsid w:val="00AF1D5F"/>
    <w:rsid w:val="00AF3F9B"/>
    <w:rsid w:val="00B00D3C"/>
    <w:rsid w:val="00B01E44"/>
    <w:rsid w:val="00B02F93"/>
    <w:rsid w:val="00B03DF6"/>
    <w:rsid w:val="00B03EDF"/>
    <w:rsid w:val="00B04648"/>
    <w:rsid w:val="00B058FC"/>
    <w:rsid w:val="00B07AAB"/>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41F8"/>
    <w:rsid w:val="00B7469B"/>
    <w:rsid w:val="00B76340"/>
    <w:rsid w:val="00B76CC6"/>
    <w:rsid w:val="00B820F1"/>
    <w:rsid w:val="00B83A77"/>
    <w:rsid w:val="00B84823"/>
    <w:rsid w:val="00B86780"/>
    <w:rsid w:val="00B9191D"/>
    <w:rsid w:val="00B91AD7"/>
    <w:rsid w:val="00B931CE"/>
    <w:rsid w:val="00B941C9"/>
    <w:rsid w:val="00B9444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E150D"/>
    <w:rsid w:val="00BE1781"/>
    <w:rsid w:val="00BE2E1A"/>
    <w:rsid w:val="00BE4BC2"/>
    <w:rsid w:val="00BE5105"/>
    <w:rsid w:val="00BF2CFA"/>
    <w:rsid w:val="00BF483E"/>
    <w:rsid w:val="00BF4DC0"/>
    <w:rsid w:val="00BF63D1"/>
    <w:rsid w:val="00BF719C"/>
    <w:rsid w:val="00BF7419"/>
    <w:rsid w:val="00BF7E70"/>
    <w:rsid w:val="00C00B69"/>
    <w:rsid w:val="00C00E0F"/>
    <w:rsid w:val="00C01C3E"/>
    <w:rsid w:val="00C03F08"/>
    <w:rsid w:val="00C060EF"/>
    <w:rsid w:val="00C06C47"/>
    <w:rsid w:val="00C10F04"/>
    <w:rsid w:val="00C112D2"/>
    <w:rsid w:val="00C163DA"/>
    <w:rsid w:val="00C17E40"/>
    <w:rsid w:val="00C213A6"/>
    <w:rsid w:val="00C21EC3"/>
    <w:rsid w:val="00C234B9"/>
    <w:rsid w:val="00C23989"/>
    <w:rsid w:val="00C24525"/>
    <w:rsid w:val="00C26E2C"/>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3E2A"/>
    <w:rsid w:val="00C64F20"/>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E"/>
    <w:rsid w:val="00C84AF7"/>
    <w:rsid w:val="00C84E09"/>
    <w:rsid w:val="00C86146"/>
    <w:rsid w:val="00C86EDD"/>
    <w:rsid w:val="00C9181B"/>
    <w:rsid w:val="00C93D24"/>
    <w:rsid w:val="00C95BF7"/>
    <w:rsid w:val="00C966BA"/>
    <w:rsid w:val="00C97925"/>
    <w:rsid w:val="00CA0B66"/>
    <w:rsid w:val="00CA2DAF"/>
    <w:rsid w:val="00CA2F6E"/>
    <w:rsid w:val="00CA31F5"/>
    <w:rsid w:val="00CA59EE"/>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D00675"/>
    <w:rsid w:val="00D006B2"/>
    <w:rsid w:val="00D02FC8"/>
    <w:rsid w:val="00D06BA2"/>
    <w:rsid w:val="00D10F90"/>
    <w:rsid w:val="00D115DF"/>
    <w:rsid w:val="00D134F4"/>
    <w:rsid w:val="00D139B3"/>
    <w:rsid w:val="00D14253"/>
    <w:rsid w:val="00D14CEE"/>
    <w:rsid w:val="00D17840"/>
    <w:rsid w:val="00D22709"/>
    <w:rsid w:val="00D261D7"/>
    <w:rsid w:val="00D277F4"/>
    <w:rsid w:val="00D27F4F"/>
    <w:rsid w:val="00D3634F"/>
    <w:rsid w:val="00D36B3B"/>
    <w:rsid w:val="00D400D0"/>
    <w:rsid w:val="00D446C0"/>
    <w:rsid w:val="00D45BDF"/>
    <w:rsid w:val="00D4616E"/>
    <w:rsid w:val="00D548C6"/>
    <w:rsid w:val="00D60E82"/>
    <w:rsid w:val="00D647A4"/>
    <w:rsid w:val="00D65528"/>
    <w:rsid w:val="00D655C8"/>
    <w:rsid w:val="00D658B8"/>
    <w:rsid w:val="00D65BB8"/>
    <w:rsid w:val="00D70EA5"/>
    <w:rsid w:val="00D76B85"/>
    <w:rsid w:val="00D844B6"/>
    <w:rsid w:val="00D85EA5"/>
    <w:rsid w:val="00D85FB5"/>
    <w:rsid w:val="00D92041"/>
    <w:rsid w:val="00D949EE"/>
    <w:rsid w:val="00D95084"/>
    <w:rsid w:val="00D96A4C"/>
    <w:rsid w:val="00D96C6E"/>
    <w:rsid w:val="00D97B20"/>
    <w:rsid w:val="00DA00CA"/>
    <w:rsid w:val="00DA0231"/>
    <w:rsid w:val="00DA3F1D"/>
    <w:rsid w:val="00DA55D2"/>
    <w:rsid w:val="00DA5D02"/>
    <w:rsid w:val="00DA6F06"/>
    <w:rsid w:val="00DA738D"/>
    <w:rsid w:val="00DB05DD"/>
    <w:rsid w:val="00DB14CB"/>
    <w:rsid w:val="00DB2CC1"/>
    <w:rsid w:val="00DB5560"/>
    <w:rsid w:val="00DB76C7"/>
    <w:rsid w:val="00DC2907"/>
    <w:rsid w:val="00DC3A15"/>
    <w:rsid w:val="00DC3A1E"/>
    <w:rsid w:val="00DC3C39"/>
    <w:rsid w:val="00DD012D"/>
    <w:rsid w:val="00DD071F"/>
    <w:rsid w:val="00DD1195"/>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74D4"/>
    <w:rsid w:val="00E1048C"/>
    <w:rsid w:val="00E12958"/>
    <w:rsid w:val="00E12C31"/>
    <w:rsid w:val="00E16D9E"/>
    <w:rsid w:val="00E23802"/>
    <w:rsid w:val="00E23FD5"/>
    <w:rsid w:val="00E267F2"/>
    <w:rsid w:val="00E27994"/>
    <w:rsid w:val="00E27BFB"/>
    <w:rsid w:val="00E3011D"/>
    <w:rsid w:val="00E301B2"/>
    <w:rsid w:val="00E31403"/>
    <w:rsid w:val="00E32864"/>
    <w:rsid w:val="00E33549"/>
    <w:rsid w:val="00E34F12"/>
    <w:rsid w:val="00E35B50"/>
    <w:rsid w:val="00E35CE7"/>
    <w:rsid w:val="00E40A86"/>
    <w:rsid w:val="00E40DFA"/>
    <w:rsid w:val="00E40E69"/>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91321"/>
    <w:rsid w:val="00E91971"/>
    <w:rsid w:val="00E91FF6"/>
    <w:rsid w:val="00E93762"/>
    <w:rsid w:val="00E946FE"/>
    <w:rsid w:val="00EA20F9"/>
    <w:rsid w:val="00EA4BB8"/>
    <w:rsid w:val="00EA601F"/>
    <w:rsid w:val="00EA6F94"/>
    <w:rsid w:val="00EA735F"/>
    <w:rsid w:val="00EB09B6"/>
    <w:rsid w:val="00EB2846"/>
    <w:rsid w:val="00EB4025"/>
    <w:rsid w:val="00EB4F74"/>
    <w:rsid w:val="00EB5548"/>
    <w:rsid w:val="00EB5AE5"/>
    <w:rsid w:val="00EC0370"/>
    <w:rsid w:val="00EC0AA7"/>
    <w:rsid w:val="00EC18E4"/>
    <w:rsid w:val="00EC2D1C"/>
    <w:rsid w:val="00EC40B6"/>
    <w:rsid w:val="00EC43F1"/>
    <w:rsid w:val="00EC6599"/>
    <w:rsid w:val="00ED0926"/>
    <w:rsid w:val="00ED1246"/>
    <w:rsid w:val="00ED203C"/>
    <w:rsid w:val="00ED3473"/>
    <w:rsid w:val="00ED5E87"/>
    <w:rsid w:val="00ED6871"/>
    <w:rsid w:val="00ED7E91"/>
    <w:rsid w:val="00EE0041"/>
    <w:rsid w:val="00EE08DD"/>
    <w:rsid w:val="00EE0EA8"/>
    <w:rsid w:val="00EE11FF"/>
    <w:rsid w:val="00EE1AD4"/>
    <w:rsid w:val="00EE344C"/>
    <w:rsid w:val="00EE74FA"/>
    <w:rsid w:val="00EF00DE"/>
    <w:rsid w:val="00EF0BD8"/>
    <w:rsid w:val="00EF6AC1"/>
    <w:rsid w:val="00EF6DAA"/>
    <w:rsid w:val="00EF7B0C"/>
    <w:rsid w:val="00F01F3E"/>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409D7"/>
    <w:rsid w:val="00F421E8"/>
    <w:rsid w:val="00F44A95"/>
    <w:rsid w:val="00F534A1"/>
    <w:rsid w:val="00F54108"/>
    <w:rsid w:val="00F541F1"/>
    <w:rsid w:val="00F573DC"/>
    <w:rsid w:val="00F60732"/>
    <w:rsid w:val="00F61ED3"/>
    <w:rsid w:val="00F626F3"/>
    <w:rsid w:val="00F63070"/>
    <w:rsid w:val="00F65C93"/>
    <w:rsid w:val="00F6791D"/>
    <w:rsid w:val="00F706D4"/>
    <w:rsid w:val="00F7108C"/>
    <w:rsid w:val="00F728CC"/>
    <w:rsid w:val="00F73BA1"/>
    <w:rsid w:val="00F7739F"/>
    <w:rsid w:val="00F776DB"/>
    <w:rsid w:val="00F82492"/>
    <w:rsid w:val="00F83186"/>
    <w:rsid w:val="00F90050"/>
    <w:rsid w:val="00F91238"/>
    <w:rsid w:val="00F915CD"/>
    <w:rsid w:val="00F91C9C"/>
    <w:rsid w:val="00F92BE3"/>
    <w:rsid w:val="00F95EA3"/>
    <w:rsid w:val="00FA0D04"/>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42.emf"/><Relationship Id="rId303" Type="http://schemas.openxmlformats.org/officeDocument/2006/relationships/image" Target="media/image245.png"/><Relationship Id="rId21" Type="http://schemas.openxmlformats.org/officeDocument/2006/relationships/image" Target="media/image12.png"/><Relationship Id="rId42" Type="http://schemas.openxmlformats.org/officeDocument/2006/relationships/hyperlink" Target="https://cdn2.howtodoinjava.com/wp-content/uploads/2017/07/server_projec-generation.jpg" TargetMode="External"/><Relationship Id="rId63" Type="http://schemas.openxmlformats.org/officeDocument/2006/relationships/image" Target="media/image34.jpeg"/><Relationship Id="rId84" Type="http://schemas.openxmlformats.org/officeDocument/2006/relationships/image" Target="media/image50.jpeg"/><Relationship Id="rId138" Type="http://schemas.openxmlformats.org/officeDocument/2006/relationships/image" Target="media/image98.png"/><Relationship Id="rId159" Type="http://schemas.openxmlformats.org/officeDocument/2006/relationships/image" Target="media/image114.png"/><Relationship Id="rId324" Type="http://schemas.openxmlformats.org/officeDocument/2006/relationships/image" Target="media/image266.png"/><Relationship Id="rId345" Type="http://schemas.openxmlformats.org/officeDocument/2006/relationships/image" Target="media/image286.png"/><Relationship Id="rId366" Type="http://schemas.openxmlformats.org/officeDocument/2006/relationships/image" Target="media/image307.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image" Target="media/image177.png"/><Relationship Id="rId247" Type="http://schemas.openxmlformats.org/officeDocument/2006/relationships/image" Target="media/image195.png"/><Relationship Id="rId107" Type="http://schemas.openxmlformats.org/officeDocument/2006/relationships/image" Target="media/image67.png"/><Relationship Id="rId268" Type="http://schemas.openxmlformats.org/officeDocument/2006/relationships/image" Target="media/image213.png"/><Relationship Id="rId289" Type="http://schemas.openxmlformats.org/officeDocument/2006/relationships/image" Target="media/image234.png"/><Relationship Id="rId11" Type="http://schemas.openxmlformats.org/officeDocument/2006/relationships/image" Target="media/image6.png"/><Relationship Id="rId32" Type="http://schemas.openxmlformats.org/officeDocument/2006/relationships/hyperlink" Target="https://cdn1.howtodoinjava.com/wp-content/uploads/2017/07/Discovery_interratction-Diagram.jpg" TargetMode="External"/><Relationship Id="rId53" Type="http://schemas.openxmlformats.org/officeDocument/2006/relationships/image" Target="media/image27.jpeg"/><Relationship Id="rId74" Type="http://schemas.openxmlformats.org/officeDocument/2006/relationships/image" Target="media/image43.png"/><Relationship Id="rId128" Type="http://schemas.openxmlformats.org/officeDocument/2006/relationships/image" Target="media/image88.png"/><Relationship Id="rId149" Type="http://schemas.openxmlformats.org/officeDocument/2006/relationships/image" Target="media/image108.emf"/><Relationship Id="rId314" Type="http://schemas.openxmlformats.org/officeDocument/2006/relationships/image" Target="media/image256.png"/><Relationship Id="rId335" Type="http://schemas.openxmlformats.org/officeDocument/2006/relationships/image" Target="media/image276.png"/><Relationship Id="rId356" Type="http://schemas.openxmlformats.org/officeDocument/2006/relationships/image" Target="media/image297.png"/><Relationship Id="rId377"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s://cdn1.howtodoinjava.com/wp-content/uploads/2017/07/HystrixDashboard.jpg" TargetMode="External"/><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71.emf"/><Relationship Id="rId237" Type="http://schemas.openxmlformats.org/officeDocument/2006/relationships/image" Target="media/image188.png"/><Relationship Id="rId258" Type="http://schemas.openxmlformats.org/officeDocument/2006/relationships/image" Target="media/image206.png"/><Relationship Id="rId279" Type="http://schemas.openxmlformats.org/officeDocument/2006/relationships/image" Target="media/image224.png"/><Relationship Id="rId22" Type="http://schemas.openxmlformats.org/officeDocument/2006/relationships/image" Target="media/image13.png"/><Relationship Id="rId43" Type="http://schemas.openxmlformats.org/officeDocument/2006/relationships/image" Target="media/image23.jpeg"/><Relationship Id="rId64" Type="http://schemas.openxmlformats.org/officeDocument/2006/relationships/image" Target="media/image35.jpeg"/><Relationship Id="rId118" Type="http://schemas.openxmlformats.org/officeDocument/2006/relationships/image" Target="media/image78.png"/><Relationship Id="rId139" Type="http://schemas.openxmlformats.org/officeDocument/2006/relationships/image" Target="media/image99.png"/><Relationship Id="rId290" Type="http://schemas.openxmlformats.org/officeDocument/2006/relationships/image" Target="media/image235.png"/><Relationship Id="rId304" Type="http://schemas.openxmlformats.org/officeDocument/2006/relationships/image" Target="media/image246.png"/><Relationship Id="rId325" Type="http://schemas.openxmlformats.org/officeDocument/2006/relationships/image" Target="media/image267.png"/><Relationship Id="rId346" Type="http://schemas.openxmlformats.org/officeDocument/2006/relationships/image" Target="media/image287.png"/><Relationship Id="rId367" Type="http://schemas.openxmlformats.org/officeDocument/2006/relationships/image" Target="media/image308.png"/><Relationship Id="rId85" Type="http://schemas.openxmlformats.org/officeDocument/2006/relationships/hyperlink" Target="https://cdn1.howtodoinjava.com/wp-content/uploads/2017/07/schoolservicegeneration.jpg" TargetMode="External"/><Relationship Id="rId150" Type="http://schemas.openxmlformats.org/officeDocument/2006/relationships/oleObject" Target="embeddings/oleObject2.bin"/><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78.png"/><Relationship Id="rId248" Type="http://schemas.openxmlformats.org/officeDocument/2006/relationships/image" Target="media/image196.png"/><Relationship Id="rId269" Type="http://schemas.openxmlformats.org/officeDocument/2006/relationships/image" Target="media/image214.png"/><Relationship Id="rId12" Type="http://schemas.openxmlformats.org/officeDocument/2006/relationships/image" Target="media/image7.png"/><Relationship Id="rId33" Type="http://schemas.openxmlformats.org/officeDocument/2006/relationships/image" Target="media/image22.jpeg"/><Relationship Id="rId108" Type="http://schemas.openxmlformats.org/officeDocument/2006/relationships/image" Target="media/image68.png"/><Relationship Id="rId129" Type="http://schemas.openxmlformats.org/officeDocument/2006/relationships/image" Target="media/image89.png"/><Relationship Id="rId280" Type="http://schemas.openxmlformats.org/officeDocument/2006/relationships/image" Target="media/image225.png"/><Relationship Id="rId315" Type="http://schemas.openxmlformats.org/officeDocument/2006/relationships/image" Target="media/image257.png"/><Relationship Id="rId336" Type="http://schemas.openxmlformats.org/officeDocument/2006/relationships/image" Target="media/image277.png"/><Relationship Id="rId357" Type="http://schemas.openxmlformats.org/officeDocument/2006/relationships/image" Target="media/image298.png"/><Relationship Id="rId54" Type="http://schemas.openxmlformats.org/officeDocument/2006/relationships/hyperlink" Target="http://student-service/getStudentDetailsForSchool/" TargetMode="External"/><Relationship Id="rId75" Type="http://schemas.openxmlformats.org/officeDocument/2006/relationships/image" Target="media/image44.png"/><Relationship Id="rId96" Type="http://schemas.openxmlformats.org/officeDocument/2006/relationships/image" Target="media/image56.jpe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oleObject" Target="embeddings/oleObject6.bin"/><Relationship Id="rId378" Type="http://schemas.microsoft.com/office/2011/relationships/people" Target="people.xml"/><Relationship Id="rId6" Type="http://schemas.openxmlformats.org/officeDocument/2006/relationships/image" Target="media/image1.png"/><Relationship Id="rId238" Type="http://schemas.openxmlformats.org/officeDocument/2006/relationships/image" Target="media/image189.png"/><Relationship Id="rId259" Type="http://schemas.openxmlformats.org/officeDocument/2006/relationships/image" Target="media/image207.emf"/><Relationship Id="rId23" Type="http://schemas.openxmlformats.org/officeDocument/2006/relationships/image" Target="media/image14.png"/><Relationship Id="rId119" Type="http://schemas.openxmlformats.org/officeDocument/2006/relationships/image" Target="media/image79.png"/><Relationship Id="rId270" Type="http://schemas.openxmlformats.org/officeDocument/2006/relationships/image" Target="media/image215.png"/><Relationship Id="rId291" Type="http://schemas.openxmlformats.org/officeDocument/2006/relationships/image" Target="media/image236.png"/><Relationship Id="rId305" Type="http://schemas.openxmlformats.org/officeDocument/2006/relationships/image" Target="media/image247.png"/><Relationship Id="rId326" Type="http://schemas.openxmlformats.org/officeDocument/2006/relationships/image" Target="media/image268.png"/><Relationship Id="rId347" Type="http://schemas.openxmlformats.org/officeDocument/2006/relationships/image" Target="media/image288.png"/><Relationship Id="rId44" Type="http://schemas.openxmlformats.org/officeDocument/2006/relationships/hyperlink" Target="https://github.com/spring-cloud/spring-cloud-netflix/blob/master/spring-cloud-netflix-eureka-server/src/main/java/org/springframework/cloud/netflix/eureka/server/EnableEurekaServer.java" TargetMode="External"/><Relationship Id="rId65" Type="http://schemas.openxmlformats.org/officeDocument/2006/relationships/image" Target="media/image36.jpeg"/><Relationship Id="rId86" Type="http://schemas.openxmlformats.org/officeDocument/2006/relationships/image" Target="media/image51.jpeg"/><Relationship Id="rId130" Type="http://schemas.openxmlformats.org/officeDocument/2006/relationships/image" Target="media/image90.png"/><Relationship Id="rId151" Type="http://schemas.openxmlformats.org/officeDocument/2006/relationships/image" Target="media/image109.emf"/><Relationship Id="rId368" Type="http://schemas.openxmlformats.org/officeDocument/2006/relationships/image" Target="media/image309.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79.png"/><Relationship Id="rId249" Type="http://schemas.openxmlformats.org/officeDocument/2006/relationships/image" Target="media/image197.png"/><Relationship Id="rId13" Type="http://schemas.openxmlformats.org/officeDocument/2006/relationships/image" Target="media/image8.png"/><Relationship Id="rId109" Type="http://schemas.openxmlformats.org/officeDocument/2006/relationships/image" Target="media/image69.png"/><Relationship Id="rId260" Type="http://schemas.openxmlformats.org/officeDocument/2006/relationships/oleObject" Target="embeddings/oleObject13.bin"/><Relationship Id="rId281" Type="http://schemas.openxmlformats.org/officeDocument/2006/relationships/image" Target="media/image226.png"/><Relationship Id="rId316" Type="http://schemas.openxmlformats.org/officeDocument/2006/relationships/image" Target="media/image258.png"/><Relationship Id="rId337" Type="http://schemas.openxmlformats.org/officeDocument/2006/relationships/image" Target="media/image278.png"/><Relationship Id="rId34" Type="http://schemas.openxmlformats.org/officeDocument/2006/relationships/hyperlink" Target="https://howtodoinjava.com/spring-cloud/spring-cloud-service-discovery-netflix-eureka/" TargetMode="External"/><Relationship Id="rId55" Type="http://schemas.openxmlformats.org/officeDocument/2006/relationships/hyperlink" Target="https://cdn2.howtodoinjava.com/wp-content/uploads/2017/07/eureka_console_with_both_servcies.jpg" TargetMode="External"/><Relationship Id="rId76" Type="http://schemas.openxmlformats.org/officeDocument/2006/relationships/image" Target="media/image45.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358" Type="http://schemas.openxmlformats.org/officeDocument/2006/relationships/image" Target="media/image299.png"/><Relationship Id="rId379" Type="http://schemas.openxmlformats.org/officeDocument/2006/relationships/theme" Target="theme/theme1.xml"/><Relationship Id="rId7" Type="http://schemas.openxmlformats.org/officeDocument/2006/relationships/image" Target="media/image2.png"/><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2.emf"/><Relationship Id="rId239" Type="http://schemas.openxmlformats.org/officeDocument/2006/relationships/image" Target="media/image190.png"/><Relationship Id="rId250" Type="http://schemas.openxmlformats.org/officeDocument/2006/relationships/image" Target="media/image198.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48.png"/><Relationship Id="rId24" Type="http://schemas.openxmlformats.org/officeDocument/2006/relationships/image" Target="media/image15.png"/><Relationship Id="rId45" Type="http://schemas.openxmlformats.org/officeDocument/2006/relationships/hyperlink" Target="https://cdn1.howtodoinjava.com/wp-content/uploads/2017/07/eureka_console_without_anyClient.jpg" TargetMode="External"/><Relationship Id="rId66" Type="http://schemas.openxmlformats.org/officeDocument/2006/relationships/image" Target="media/image37.jpeg"/><Relationship Id="rId87" Type="http://schemas.openxmlformats.org/officeDocument/2006/relationships/hyperlink" Target="https://cdn1.howtodoinjava.com/wp-content/uploads/2017/07/schoolserviceresponse.jpg" TargetMode="External"/><Relationship Id="rId110" Type="http://schemas.openxmlformats.org/officeDocument/2006/relationships/image" Target="media/image70.png"/><Relationship Id="rId131" Type="http://schemas.openxmlformats.org/officeDocument/2006/relationships/image" Target="media/image91.png"/><Relationship Id="rId327" Type="http://schemas.openxmlformats.org/officeDocument/2006/relationships/image" Target="media/image269.png"/><Relationship Id="rId348" Type="http://schemas.openxmlformats.org/officeDocument/2006/relationships/image" Target="media/image289.png"/><Relationship Id="rId369" Type="http://schemas.openxmlformats.org/officeDocument/2006/relationships/image" Target="media/image310.png"/><Relationship Id="rId152" Type="http://schemas.openxmlformats.org/officeDocument/2006/relationships/oleObject" Target="embeddings/oleObject3.bin"/><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0.png"/><Relationship Id="rId240" Type="http://schemas.openxmlformats.org/officeDocument/2006/relationships/image" Target="media/image191.png"/><Relationship Id="rId261" Type="http://schemas.openxmlformats.org/officeDocument/2006/relationships/image" Target="media/image208.emf"/><Relationship Id="rId14" Type="http://schemas.openxmlformats.org/officeDocument/2006/relationships/hyperlink" Target="https://howtodoinjava.com/java-8-tutorial/" TargetMode="External"/><Relationship Id="rId35" Type="http://schemas.openxmlformats.org/officeDocument/2006/relationships/hyperlink" Target="https://howtodoinjava.com/spring-cloud/spring-cloud-service-discovery-netflix-eureka/" TargetMode="External"/><Relationship Id="rId56" Type="http://schemas.openxmlformats.org/officeDocument/2006/relationships/image" Target="media/image28.jpeg"/><Relationship Id="rId77" Type="http://schemas.openxmlformats.org/officeDocument/2006/relationships/image" Target="media/image46.jpeg"/><Relationship Id="rId100" Type="http://schemas.openxmlformats.org/officeDocument/2006/relationships/image" Target="media/image60.png"/><Relationship Id="rId282" Type="http://schemas.openxmlformats.org/officeDocument/2006/relationships/image" Target="media/image227.png"/><Relationship Id="rId317" Type="http://schemas.openxmlformats.org/officeDocument/2006/relationships/image" Target="media/image259.png"/><Relationship Id="rId338" Type="http://schemas.openxmlformats.org/officeDocument/2006/relationships/image" Target="media/image279.png"/><Relationship Id="rId359" Type="http://schemas.openxmlformats.org/officeDocument/2006/relationships/image" Target="media/image300.png"/><Relationship Id="rId8" Type="http://schemas.openxmlformats.org/officeDocument/2006/relationships/image" Target="media/image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oleObject" Target="embeddings/oleObject7.bin"/><Relationship Id="rId370" Type="http://schemas.openxmlformats.org/officeDocument/2006/relationships/image" Target="media/image311.png"/><Relationship Id="rId230" Type="http://schemas.openxmlformats.org/officeDocument/2006/relationships/image" Target="media/image181.png"/><Relationship Id="rId251" Type="http://schemas.openxmlformats.org/officeDocument/2006/relationships/image" Target="media/image199.png"/><Relationship Id="rId25" Type="http://schemas.openxmlformats.org/officeDocument/2006/relationships/image" Target="media/image16.png"/><Relationship Id="rId46" Type="http://schemas.openxmlformats.org/officeDocument/2006/relationships/image" Target="media/image24.jpeg"/><Relationship Id="rId67" Type="http://schemas.openxmlformats.org/officeDocument/2006/relationships/hyperlink" Target="https://github.com/Netflix/feign" TargetMode="External"/><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49.png"/><Relationship Id="rId328" Type="http://schemas.openxmlformats.org/officeDocument/2006/relationships/image" Target="media/image270.png"/><Relationship Id="rId349" Type="http://schemas.openxmlformats.org/officeDocument/2006/relationships/image" Target="media/image290.png"/><Relationship Id="rId88" Type="http://schemas.openxmlformats.org/officeDocument/2006/relationships/image" Target="media/image52.jpe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0.emf"/><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image" Target="media/image301.png"/><Relationship Id="rId220" Type="http://schemas.openxmlformats.org/officeDocument/2006/relationships/image" Target="media/image173.emf"/><Relationship Id="rId241" Type="http://schemas.openxmlformats.org/officeDocument/2006/relationships/image" Target="media/image192.emf"/><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1.howtodoinjava.com/wp-content/uploads/2017/07/School-Service-Responding.jpg" TargetMode="External"/><Relationship Id="rId262" Type="http://schemas.openxmlformats.org/officeDocument/2006/relationships/oleObject" Target="embeddings/oleObject14.bin"/><Relationship Id="rId283" Type="http://schemas.openxmlformats.org/officeDocument/2006/relationships/image" Target="media/image228.png"/><Relationship Id="rId318" Type="http://schemas.openxmlformats.org/officeDocument/2006/relationships/image" Target="media/image260.png"/><Relationship Id="rId339" Type="http://schemas.openxmlformats.org/officeDocument/2006/relationships/image" Target="media/image280.png"/><Relationship Id="rId78" Type="http://schemas.openxmlformats.org/officeDocument/2006/relationships/image" Target="media/image47.jpe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19.png"/><Relationship Id="rId185" Type="http://schemas.openxmlformats.org/officeDocument/2006/relationships/image" Target="media/image140.png"/><Relationship Id="rId350" Type="http://schemas.openxmlformats.org/officeDocument/2006/relationships/image" Target="media/image291.png"/><Relationship Id="rId371" Type="http://schemas.openxmlformats.org/officeDocument/2006/relationships/image" Target="media/image312.png"/><Relationship Id="rId9" Type="http://schemas.openxmlformats.org/officeDocument/2006/relationships/image" Target="media/image4.png"/><Relationship Id="rId210" Type="http://schemas.openxmlformats.org/officeDocument/2006/relationships/image" Target="media/image165.png"/><Relationship Id="rId26" Type="http://schemas.openxmlformats.org/officeDocument/2006/relationships/image" Target="media/image17.png"/><Relationship Id="rId231" Type="http://schemas.openxmlformats.org/officeDocument/2006/relationships/image" Target="media/image182.png"/><Relationship Id="rId252" Type="http://schemas.openxmlformats.org/officeDocument/2006/relationships/image" Target="media/image200.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0.png"/><Relationship Id="rId329" Type="http://schemas.openxmlformats.org/officeDocument/2006/relationships/image" Target="media/image271.png"/><Relationship Id="rId47" Type="http://schemas.openxmlformats.org/officeDocument/2006/relationships/hyperlink" Target="https://cdn1.howtodoinjava.com/wp-content/uploads/2017/07/client_projec-generation_Student.jpg" TargetMode="External"/><Relationship Id="rId68" Type="http://schemas.openxmlformats.org/officeDocument/2006/relationships/image" Target="media/image38.png"/><Relationship Id="rId89" Type="http://schemas.openxmlformats.org/officeDocument/2006/relationships/hyperlink" Target="https://cdn1.howtodoinjava.com/wp-content/uploads/2017/07/schoolserviceresponse_fallback.jpg" TargetMode="External"/><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oleObject" Target="embeddings/oleObject4.bin"/><Relationship Id="rId175" Type="http://schemas.openxmlformats.org/officeDocument/2006/relationships/image" Target="media/image130.png"/><Relationship Id="rId340" Type="http://schemas.openxmlformats.org/officeDocument/2006/relationships/image" Target="media/image281.png"/><Relationship Id="rId361" Type="http://schemas.openxmlformats.org/officeDocument/2006/relationships/image" Target="media/image302.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s://howtodoinjava.com/maven/" TargetMode="External"/><Relationship Id="rId221" Type="http://schemas.openxmlformats.org/officeDocument/2006/relationships/oleObject" Target="embeddings/oleObject8.bin"/><Relationship Id="rId242" Type="http://schemas.openxmlformats.org/officeDocument/2006/relationships/oleObject" Target="embeddings/oleObject10.bin"/><Relationship Id="rId263" Type="http://schemas.openxmlformats.org/officeDocument/2006/relationships/image" Target="media/image209.emf"/><Relationship Id="rId284" Type="http://schemas.openxmlformats.org/officeDocument/2006/relationships/image" Target="media/image229.png"/><Relationship Id="rId319" Type="http://schemas.openxmlformats.org/officeDocument/2006/relationships/image" Target="media/image261.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9.jpeg"/><Relationship Id="rId79" Type="http://schemas.openxmlformats.org/officeDocument/2006/relationships/hyperlink" Target="https://cdn2.howtodoinjava.com/wp-content/uploads/2017/07/CB_Sequence.jpg" TargetMode="External"/><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330" Type="http://schemas.openxmlformats.org/officeDocument/2006/relationships/image" Target="media/image272.png"/><Relationship Id="rId90" Type="http://schemas.openxmlformats.org/officeDocument/2006/relationships/image" Target="media/image53.jpeg"/><Relationship Id="rId165" Type="http://schemas.openxmlformats.org/officeDocument/2006/relationships/image" Target="media/image120.png"/><Relationship Id="rId186" Type="http://schemas.openxmlformats.org/officeDocument/2006/relationships/image" Target="media/image141.png"/><Relationship Id="rId351" Type="http://schemas.openxmlformats.org/officeDocument/2006/relationships/image" Target="media/image292.png"/><Relationship Id="rId372" Type="http://schemas.openxmlformats.org/officeDocument/2006/relationships/image" Target="media/image313.png"/><Relationship Id="rId211" Type="http://schemas.openxmlformats.org/officeDocument/2006/relationships/image" Target="media/image166.png"/><Relationship Id="rId232" Type="http://schemas.openxmlformats.org/officeDocument/2006/relationships/image" Target="media/image183.png"/><Relationship Id="rId253" Type="http://schemas.openxmlformats.org/officeDocument/2006/relationships/image" Target="media/image201.png"/><Relationship Id="rId274" Type="http://schemas.openxmlformats.org/officeDocument/2006/relationships/image" Target="media/image219.png"/><Relationship Id="rId295" Type="http://schemas.openxmlformats.org/officeDocument/2006/relationships/image" Target="media/image240.emf"/><Relationship Id="rId309" Type="http://schemas.openxmlformats.org/officeDocument/2006/relationships/image" Target="media/image251.png"/><Relationship Id="rId27" Type="http://schemas.openxmlformats.org/officeDocument/2006/relationships/hyperlink" Target="https://docs.spring.io/spring-boot/docs/current/reference/html/using-boot-using-springbootapplication-annotation.html" TargetMode="External"/><Relationship Id="rId48" Type="http://schemas.openxmlformats.org/officeDocument/2006/relationships/image" Target="media/image25.jpeg"/><Relationship Id="rId69" Type="http://schemas.openxmlformats.org/officeDocument/2006/relationships/image" Target="media/image39.png"/><Relationship Id="rId113" Type="http://schemas.openxmlformats.org/officeDocument/2006/relationships/image" Target="media/image73.png"/><Relationship Id="rId134" Type="http://schemas.openxmlformats.org/officeDocument/2006/relationships/image" Target="media/image94.png"/><Relationship Id="rId320" Type="http://schemas.openxmlformats.org/officeDocument/2006/relationships/image" Target="media/image262.png"/><Relationship Id="rId80" Type="http://schemas.openxmlformats.org/officeDocument/2006/relationships/image" Target="media/image48.jpeg"/><Relationship Id="rId155" Type="http://schemas.openxmlformats.org/officeDocument/2006/relationships/image" Target="media/image111.emf"/><Relationship Id="rId176" Type="http://schemas.openxmlformats.org/officeDocument/2006/relationships/image" Target="media/image131.png"/><Relationship Id="rId197" Type="http://schemas.openxmlformats.org/officeDocument/2006/relationships/image" Target="media/image152.png"/><Relationship Id="rId341" Type="http://schemas.openxmlformats.org/officeDocument/2006/relationships/image" Target="media/image282.png"/><Relationship Id="rId362" Type="http://schemas.openxmlformats.org/officeDocument/2006/relationships/image" Target="media/image303.png"/><Relationship Id="rId201" Type="http://schemas.openxmlformats.org/officeDocument/2006/relationships/image" Target="media/image156.png"/><Relationship Id="rId222" Type="http://schemas.openxmlformats.org/officeDocument/2006/relationships/image" Target="media/image174.emf"/><Relationship Id="rId243" Type="http://schemas.openxmlformats.org/officeDocument/2006/relationships/image" Target="media/image193.emf"/><Relationship Id="rId264" Type="http://schemas.openxmlformats.org/officeDocument/2006/relationships/oleObject" Target="embeddings/oleObject15.bin"/><Relationship Id="rId285" Type="http://schemas.openxmlformats.org/officeDocument/2006/relationships/image" Target="media/image230.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image" Target="media/image30.jpe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image" Target="media/image252.png"/><Relationship Id="rId70" Type="http://schemas.openxmlformats.org/officeDocument/2006/relationships/hyperlink" Target="https://1.bp.blogspot.com/-cLPct-Cfx3w/WYNgnPfYYJI/AAAAAAAAFqE/3mqTXBrAaOEA9JmkYx9uRgph0prtprSDgCLcBGAs/s1600/Microservices%2BCommunication_%2BFeign%2Bas%2BRest%2BClient.jpg" TargetMode="External"/><Relationship Id="rId91" Type="http://schemas.openxmlformats.org/officeDocument/2006/relationships/hyperlink" Target="https://cdn1.howtodoinjava.com/wp-content/uploads/2017/07/HystrixStream.jpg" TargetMode="External"/><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42.png"/><Relationship Id="rId331" Type="http://schemas.openxmlformats.org/officeDocument/2006/relationships/image" Target="media/image273.png"/><Relationship Id="rId352" Type="http://schemas.openxmlformats.org/officeDocument/2006/relationships/image" Target="media/image293.png"/><Relationship Id="rId373" Type="http://schemas.openxmlformats.org/officeDocument/2006/relationships/image" Target="media/image314.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4.png"/><Relationship Id="rId254"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hyperlink" Target="https://github.com/spring-cloud/spring-cloud-netflix/blob/master/spring-cloud-netflix-eureka-client/src/main/java/org/springframework/cloud/netflix/eureka/EnableEurekaClient.java" TargetMode="External"/><Relationship Id="rId114" Type="http://schemas.openxmlformats.org/officeDocument/2006/relationships/image" Target="media/image74.png"/><Relationship Id="rId275" Type="http://schemas.openxmlformats.org/officeDocument/2006/relationships/image" Target="media/image220.png"/><Relationship Id="rId296" Type="http://schemas.openxmlformats.org/officeDocument/2006/relationships/oleObject" Target="embeddings/oleObject16.bin"/><Relationship Id="rId300" Type="http://schemas.openxmlformats.org/officeDocument/2006/relationships/oleObject" Target="embeddings/oleObject18.bin"/><Relationship Id="rId60" Type="http://schemas.openxmlformats.org/officeDocument/2006/relationships/image" Target="media/image31.jpeg"/><Relationship Id="rId81" Type="http://schemas.openxmlformats.org/officeDocument/2006/relationships/hyperlink" Target="https://cdn1.howtodoinjava.com/wp-content/uploads/2017/07/studentservciegeneration.jpg" TargetMode="External"/><Relationship Id="rId135" Type="http://schemas.openxmlformats.org/officeDocument/2006/relationships/image" Target="media/image95.png"/><Relationship Id="rId156" Type="http://schemas.openxmlformats.org/officeDocument/2006/relationships/oleObject" Target="embeddings/oleObject5.bin"/><Relationship Id="rId177" Type="http://schemas.openxmlformats.org/officeDocument/2006/relationships/image" Target="media/image132.png"/><Relationship Id="rId198" Type="http://schemas.openxmlformats.org/officeDocument/2006/relationships/image" Target="media/image153.png"/><Relationship Id="rId321" Type="http://schemas.openxmlformats.org/officeDocument/2006/relationships/image" Target="media/image263.png"/><Relationship Id="rId342" Type="http://schemas.openxmlformats.org/officeDocument/2006/relationships/image" Target="media/image283.png"/><Relationship Id="rId363" Type="http://schemas.openxmlformats.org/officeDocument/2006/relationships/image" Target="media/image304.png"/><Relationship Id="rId202" Type="http://schemas.openxmlformats.org/officeDocument/2006/relationships/image" Target="media/image157.png"/><Relationship Id="rId223" Type="http://schemas.openxmlformats.org/officeDocument/2006/relationships/oleObject" Target="embeddings/oleObject9.bin"/><Relationship Id="rId244" Type="http://schemas.openxmlformats.org/officeDocument/2006/relationships/oleObject" Target="embeddings/oleObject11.bin"/><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hyperlink" Target="https://cdn1.howtodoinjava.com/wp-content/uploads/2017/07/eureka_console_with_Student_1service_registered.jpg" TargetMode="External"/><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image" Target="media/image253.png"/><Relationship Id="rId332" Type="http://schemas.openxmlformats.org/officeDocument/2006/relationships/image" Target="media/image274.emf"/><Relationship Id="rId353" Type="http://schemas.openxmlformats.org/officeDocument/2006/relationships/image" Target="media/image294.png"/><Relationship Id="rId374" Type="http://schemas.openxmlformats.org/officeDocument/2006/relationships/image" Target="media/image315.png"/><Relationship Id="rId71" Type="http://schemas.openxmlformats.org/officeDocument/2006/relationships/image" Target="media/image40.jpeg"/><Relationship Id="rId92" Type="http://schemas.openxmlformats.org/officeDocument/2006/relationships/image" Target="media/image54.jpeg"/><Relationship Id="rId213" Type="http://schemas.openxmlformats.org/officeDocument/2006/relationships/image" Target="media/image168.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3.png"/><Relationship Id="rId276" Type="http://schemas.openxmlformats.org/officeDocument/2006/relationships/image" Target="media/image221.png"/><Relationship Id="rId297" Type="http://schemas.openxmlformats.org/officeDocument/2006/relationships/image" Target="media/image241.emf"/><Relationship Id="rId40" Type="http://schemas.openxmlformats.org/officeDocument/2006/relationships/hyperlink" Target="https://howtodoinjava.com/spring-cloud/spring-cloud-service-discovery-netflix-eureka/"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image" Target="media/image243.png"/><Relationship Id="rId322" Type="http://schemas.openxmlformats.org/officeDocument/2006/relationships/image" Target="media/image264.png"/><Relationship Id="rId343" Type="http://schemas.openxmlformats.org/officeDocument/2006/relationships/image" Target="media/image284.png"/><Relationship Id="rId364" Type="http://schemas.openxmlformats.org/officeDocument/2006/relationships/image" Target="media/image305.png"/><Relationship Id="rId61" Type="http://schemas.openxmlformats.org/officeDocument/2006/relationships/image" Target="media/image32.jpeg"/><Relationship Id="rId82" Type="http://schemas.openxmlformats.org/officeDocument/2006/relationships/image" Target="media/image49.jpe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image" Target="media/image10.png"/><Relationship Id="rId224" Type="http://schemas.openxmlformats.org/officeDocument/2006/relationships/image" Target="media/image175.png"/><Relationship Id="rId245" Type="http://schemas.openxmlformats.org/officeDocument/2006/relationships/image" Target="media/image194.emf"/><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image" Target="media/image2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emf"/><Relationship Id="rId168" Type="http://schemas.openxmlformats.org/officeDocument/2006/relationships/image" Target="media/image123.png"/><Relationship Id="rId312" Type="http://schemas.openxmlformats.org/officeDocument/2006/relationships/image" Target="media/image254.png"/><Relationship Id="rId333" Type="http://schemas.openxmlformats.org/officeDocument/2006/relationships/oleObject" Target="embeddings/oleObject19.bin"/><Relationship Id="rId354" Type="http://schemas.openxmlformats.org/officeDocument/2006/relationships/image" Target="media/image295.png"/><Relationship Id="rId51" Type="http://schemas.openxmlformats.org/officeDocument/2006/relationships/image" Target="media/image26.jpeg"/><Relationship Id="rId72" Type="http://schemas.openxmlformats.org/officeDocument/2006/relationships/image" Target="media/image41.png"/><Relationship Id="rId93" Type="http://schemas.openxmlformats.org/officeDocument/2006/relationships/hyperlink" Target="https://cdn1.howtodoinjava.com/wp-content/uploads/2017/07/Hystrix_initial.jpg" TargetMode="External"/><Relationship Id="rId189" Type="http://schemas.openxmlformats.org/officeDocument/2006/relationships/image" Target="media/image144.png"/><Relationship Id="rId375" Type="http://schemas.openxmlformats.org/officeDocument/2006/relationships/image" Target="media/image316.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6.png"/><Relationship Id="rId256" Type="http://schemas.openxmlformats.org/officeDocument/2006/relationships/image" Target="media/image204.png"/><Relationship Id="rId277" Type="http://schemas.openxmlformats.org/officeDocument/2006/relationships/image" Target="media/image222.png"/><Relationship Id="rId298" Type="http://schemas.openxmlformats.org/officeDocument/2006/relationships/oleObject" Target="embeddings/oleObject17.bin"/><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3.png"/><Relationship Id="rId302" Type="http://schemas.openxmlformats.org/officeDocument/2006/relationships/image" Target="media/image244.png"/><Relationship Id="rId323" Type="http://schemas.openxmlformats.org/officeDocument/2006/relationships/image" Target="media/image265.png"/><Relationship Id="rId344" Type="http://schemas.openxmlformats.org/officeDocument/2006/relationships/image" Target="media/image285.png"/><Relationship Id="rId20" Type="http://schemas.openxmlformats.org/officeDocument/2006/relationships/image" Target="media/image11.png"/><Relationship Id="rId41" Type="http://schemas.openxmlformats.org/officeDocument/2006/relationships/hyperlink" Target="https://start.spring.io/" TargetMode="External"/><Relationship Id="rId62" Type="http://schemas.openxmlformats.org/officeDocument/2006/relationships/image" Target="media/image33.jpeg"/><Relationship Id="rId83" Type="http://schemas.openxmlformats.org/officeDocument/2006/relationships/hyperlink" Target="https://cdn1.howtodoinjava.com/wp-content/uploads/2017/07/studentserviceresponse.jpg" TargetMode="External"/><Relationship Id="rId179" Type="http://schemas.openxmlformats.org/officeDocument/2006/relationships/image" Target="media/image134.png"/><Relationship Id="rId365" Type="http://schemas.openxmlformats.org/officeDocument/2006/relationships/image" Target="media/image306.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76.png"/><Relationship Id="rId246" Type="http://schemas.openxmlformats.org/officeDocument/2006/relationships/oleObject" Target="embeddings/oleObject12.bin"/><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66.png"/><Relationship Id="rId127" Type="http://schemas.openxmlformats.org/officeDocument/2006/relationships/image" Target="media/image87.png"/><Relationship Id="rId313" Type="http://schemas.openxmlformats.org/officeDocument/2006/relationships/image" Target="media/image25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hyperlink" Target="https://cdn1.howtodoinjava.com/wp-content/uploads/2017/07/Student-Service-Responding.jpg" TargetMode="External"/><Relationship Id="rId73" Type="http://schemas.openxmlformats.org/officeDocument/2006/relationships/image" Target="media/image42.png"/><Relationship Id="rId94" Type="http://schemas.openxmlformats.org/officeDocument/2006/relationships/image" Target="media/image55.jpeg"/><Relationship Id="rId148" Type="http://schemas.openxmlformats.org/officeDocument/2006/relationships/oleObject" Target="embeddings/oleObject1.bin"/><Relationship Id="rId169" Type="http://schemas.openxmlformats.org/officeDocument/2006/relationships/image" Target="media/image124.png"/><Relationship Id="rId334" Type="http://schemas.openxmlformats.org/officeDocument/2006/relationships/image" Target="media/image275.png"/><Relationship Id="rId355" Type="http://schemas.openxmlformats.org/officeDocument/2006/relationships/image" Target="media/image296.png"/><Relationship Id="rId376" Type="http://schemas.openxmlformats.org/officeDocument/2006/relationships/image" Target="media/image317.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image" Target="media/image170.png"/><Relationship Id="rId236" Type="http://schemas.openxmlformats.org/officeDocument/2006/relationships/image" Target="media/image187.png"/><Relationship Id="rId257" Type="http://schemas.openxmlformats.org/officeDocument/2006/relationships/image" Target="media/image205.png"/><Relationship Id="rId278"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54328</TotalTime>
  <Pages>183</Pages>
  <Words>33265</Words>
  <Characters>189615</Characters>
  <Application>Microsoft Office Word</Application>
  <DocSecurity>0</DocSecurity>
  <Lines>1580</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857</cp:revision>
  <dcterms:created xsi:type="dcterms:W3CDTF">2018-12-13T13:15:00Z</dcterms:created>
  <dcterms:modified xsi:type="dcterms:W3CDTF">2020-11-30T16:56:00Z</dcterms:modified>
</cp:coreProperties>
</file>