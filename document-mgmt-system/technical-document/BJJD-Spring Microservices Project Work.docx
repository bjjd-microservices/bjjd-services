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6B4C95" w:rsidRPr="00A0485D" w:rsidRDefault="006B4C9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6B4C95" w:rsidRDefault="006B4C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6B4C95" w:rsidRPr="00A0485D" w:rsidRDefault="006B4C9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6B4C95" w:rsidRDefault="006B4C9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6B4C95" w:rsidRPr="00A0485D" w:rsidRDefault="006B4C9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6B4C95" w:rsidRDefault="006B4C9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6B4C95" w:rsidRPr="00A0485D" w:rsidRDefault="006B4C9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6B4C95" w:rsidRDefault="006B4C9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6B4C9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6B4C9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6B4C9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6B4C9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6B4C95"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i/>
                <w:iCs/>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61" w:author="rkbansal" w:date="2020-06-21T17:30:00Z"/>
          <w:b/>
          <w:bCs/>
        </w:rPr>
      </w:pPr>
      <w:ins w:id="4462" w:author="rkbansal" w:date="2020-06-21T17:29:00Z">
        <w:r>
          <w:rPr>
            <w:b/>
            <w:bCs/>
          </w:rPr>
          <w:t xml:space="preserve">C. </w:t>
        </w:r>
      </w:ins>
      <w:ins w:id="4463" w:author="rkbansal" w:date="2020-06-21T17:30:00Z">
        <w:r>
          <w:rPr>
            <w:b/>
            <w:bCs/>
          </w:rPr>
          <w:t>[Optional]</w:t>
        </w:r>
      </w:ins>
      <w:ins w:id="4464"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65" w:author="rkbansal" w:date="2020-06-21T17:30:00Z">
        <w:r>
          <w:rPr>
            <w:b/>
            <w:bCs/>
          </w:rPr>
          <w:t>GitHub</w:t>
        </w:r>
      </w:ins>
    </w:p>
    <w:p w14:paraId="7A296D39" w14:textId="77B7D1CE" w:rsidR="00DA55D2" w:rsidRDefault="00DA55D2" w:rsidP="00DA55D2">
      <w:pPr>
        <w:pStyle w:val="ListParagraph"/>
        <w:numPr>
          <w:ilvl w:val="0"/>
          <w:numId w:val="110"/>
        </w:numPr>
        <w:rPr>
          <w:ins w:id="4466" w:author="rkbansal" w:date="2020-06-21T17:30:00Z"/>
        </w:rPr>
      </w:pPr>
      <w:ins w:id="4467" w:author="rkbansal" w:date="2020-06-21T17:30:00Z">
        <w:r>
          <w:t>After performing the step B.</w:t>
        </w:r>
      </w:ins>
    </w:p>
    <w:p w14:paraId="61F8B9E7" w14:textId="66243C88" w:rsidR="00DA55D2" w:rsidRDefault="00DA55D2" w:rsidP="00DA55D2">
      <w:pPr>
        <w:pStyle w:val="ListParagraph"/>
        <w:numPr>
          <w:ilvl w:val="0"/>
          <w:numId w:val="110"/>
        </w:numPr>
        <w:rPr>
          <w:ins w:id="4468" w:author="rkbansal" w:date="2020-06-21T17:34:00Z"/>
        </w:rPr>
      </w:pPr>
      <w:ins w:id="4469" w:author="rkbansal" w:date="2020-06-21T17:33:00Z">
        <w:r>
          <w:t>Follow the below steps to c</w:t>
        </w:r>
      </w:ins>
      <w:ins w:id="4470" w:author="rkbansal" w:date="2020-06-21T17:30:00Z">
        <w:r>
          <w:t>reate the remote</w:t>
        </w:r>
      </w:ins>
      <w:ins w:id="4471" w:author="rkbansal" w:date="2020-06-21T17:33:00Z">
        <w:r>
          <w:t>, empty folder/</w:t>
        </w:r>
      </w:ins>
      <w:ins w:id="4472" w:author="rkbansal" w:date="2020-06-21T17:30:00Z">
        <w:r>
          <w:t xml:space="preserve">repository in </w:t>
        </w:r>
      </w:ins>
      <w:ins w:id="4473" w:author="rkbansal" w:date="2020-06-21T17:37:00Z">
        <w:r w:rsidR="006B4C95">
          <w:t>GitHub</w:t>
        </w:r>
      </w:ins>
      <w:ins w:id="4474" w:author="rkbansal" w:date="2020-06-21T17:31:00Z">
        <w:r>
          <w:t xml:space="preserve"> named:</w:t>
        </w:r>
      </w:ins>
    </w:p>
    <w:p w14:paraId="166C3359" w14:textId="2B78DC8B" w:rsidR="00DA55D2" w:rsidRDefault="00DA55D2" w:rsidP="00DA55D2">
      <w:pPr>
        <w:pStyle w:val="NormalWeb"/>
        <w:numPr>
          <w:ilvl w:val="1"/>
          <w:numId w:val="110"/>
        </w:numPr>
        <w:shd w:val="clear" w:color="auto" w:fill="FFFFFF"/>
        <w:spacing w:before="240" w:beforeAutospacing="0" w:after="240" w:afterAutospacing="0"/>
        <w:rPr>
          <w:ins w:id="4475" w:author="rkbansal" w:date="2020-06-21T17:34:00Z"/>
          <w:rFonts w:ascii="Segoe UI" w:hAnsi="Segoe UI" w:cs="Segoe UI"/>
          <w:color w:val="24292E"/>
        </w:rPr>
        <w:pPrChange w:id="4476" w:author="rkbansal" w:date="2020-06-21T17:34:00Z">
          <w:pPr>
            <w:pStyle w:val="NormalWeb"/>
            <w:numPr>
              <w:numId w:val="110"/>
            </w:numPr>
            <w:shd w:val="clear" w:color="auto" w:fill="FFFFFF"/>
            <w:spacing w:before="240" w:beforeAutospacing="0" w:after="240" w:afterAutospacing="0"/>
            <w:ind w:left="720" w:hanging="360"/>
          </w:pPr>
        </w:pPrChange>
      </w:pPr>
      <w:ins w:id="4477" w:author="rkbansal" w:date="2020-06-21T17:34:00Z">
        <w:r>
          <w:rPr>
            <w:rFonts w:ascii="Segoe UI" w:hAnsi="Segoe UI" w:cs="Segoe UI"/>
            <w:color w:val="24292E"/>
          </w:rPr>
          <w:t xml:space="preserve">Login to your </w:t>
        </w:r>
      </w:ins>
      <w:ins w:id="4478" w:author="rkbansal" w:date="2020-06-21T17:37:00Z">
        <w:r w:rsidR="006B4C95">
          <w:rPr>
            <w:rFonts w:ascii="Segoe UI" w:hAnsi="Segoe UI" w:cs="Segoe UI"/>
            <w:color w:val="24292E"/>
          </w:rPr>
          <w:t>GitHub</w:t>
        </w:r>
      </w:ins>
      <w:ins w:id="4479"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0" w:author="rkbansal" w:date="2020-06-21T17:34:00Z"/>
          <w:rFonts w:ascii="Segoe UI" w:hAnsi="Segoe UI" w:cs="Segoe UI"/>
          <w:color w:val="24292E"/>
        </w:rPr>
      </w:pPr>
      <w:ins w:id="4481" w:author="rkbansal" w:date="2020-06-21T17:34:00Z">
        <w:r>
          <w:rPr>
            <w:rFonts w:ascii="Segoe UI" w:hAnsi="Segoe UI" w:cs="Segoe UI"/>
            <w:color w:val="24292E"/>
          </w:rPr>
          <w:t xml:space="preserve">At the top right of any </w:t>
        </w:r>
      </w:ins>
      <w:ins w:id="4482" w:author="rkbansal" w:date="2020-06-21T17:37:00Z">
        <w:r w:rsidR="006B4C95">
          <w:rPr>
            <w:rFonts w:ascii="Segoe UI" w:hAnsi="Segoe UI" w:cs="Segoe UI"/>
            <w:color w:val="24292E"/>
          </w:rPr>
          <w:t>GitHub</w:t>
        </w:r>
      </w:ins>
      <w:ins w:id="4483"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rsidP="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Change w:id="4485" w:author="rkbansal" w:date="2020-06-21T17:34:00Z">
          <w:pPr>
            <w:pStyle w:val="NormalWeb"/>
            <w:numPr>
              <w:numId w:val="110"/>
            </w:numPr>
            <w:shd w:val="clear" w:color="auto" w:fill="FFFFFF"/>
            <w:spacing w:before="240" w:beforeAutospacing="0" w:after="240" w:afterAutospacing="0"/>
            <w:ind w:left="720" w:hanging="360"/>
          </w:pPr>
        </w:pPrChange>
      </w:pPr>
      <w:ins w:id="4486" w:author="rkbansal" w:date="2020-06-21T17:34:00Z">
        <w:r>
          <w:rPr>
            <w:rFonts w:ascii="Segoe UI" w:hAnsi="Segoe UI" w:cs="Segoe UI"/>
            <w:color w:val="24292E"/>
          </w:rPr>
          <w:t xml:space="preserve">Give your repository a name--ideally the same name as your local project. If I'm building a </w:t>
        </w:r>
      </w:ins>
      <w:ins w:id="4487" w:author="rkbansal" w:date="2020-06-21T17:35:00Z">
        <w:r w:rsidRPr="00DA55D2">
          <w:rPr>
            <w:rStyle w:val="Strong"/>
            <w:rFonts w:ascii="Georgia" w:hAnsi="Georgia" w:cstheme="minorBidi"/>
            <w:b w:val="0"/>
            <w:bCs w:val="0"/>
            <w:rPrChange w:id="4488"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89"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0" w:author="rkbansal" w:date="2020-06-21T17:34:00Z">
        <w:r>
          <w:rPr>
            <w:rFonts w:ascii="Segoe UI" w:hAnsi="Segoe UI" w:cs="Segoe UI"/>
            <w:color w:val="24292E"/>
          </w:rPr>
          <w:t>application, its folder will be called '</w:t>
        </w:r>
      </w:ins>
      <w:ins w:id="4491" w:author="rkbansal" w:date="2020-06-21T17:35:00Z">
        <w:r w:rsidRPr="00DA55D2">
          <w:rPr>
            <w:rStyle w:val="Strong"/>
            <w:rFonts w:ascii="Georgia" w:hAnsi="Georgia" w:cstheme="minorBidi"/>
            <w:b w:val="0"/>
            <w:bCs w:val="0"/>
            <w:rPrChange w:id="449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3" w:author="rkbansal" w:date="2020-06-21T17:35:00Z">
              <w:rPr>
                <w:rStyle w:val="Strong"/>
                <w:rFonts w:ascii="Segoe UI" w:hAnsi="Segoe UI" w:cs="Segoe UI"/>
                <w:color w:val="272727"/>
                <w:shd w:val="clear" w:color="auto" w:fill="FFFFFF"/>
              </w:rPr>
            </w:rPrChange>
          </w:rPr>
          <w:t>config-server-git-repo</w:t>
        </w:r>
      </w:ins>
      <w:ins w:id="4494" w:author="rkbansal" w:date="2020-06-21T17:34:00Z">
        <w:r>
          <w:rPr>
            <w:rFonts w:ascii="Segoe UI" w:hAnsi="Segoe UI" w:cs="Segoe UI"/>
            <w:color w:val="24292E"/>
          </w:rPr>
          <w:t>' on my computer, and '</w:t>
        </w:r>
      </w:ins>
      <w:ins w:id="4495"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496"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7" w:author="rkbansal" w:date="2020-06-21T17:35:00Z">
              <w:rPr>
                <w:rStyle w:val="Strong"/>
                <w:rFonts w:ascii="Segoe UI" w:hAnsi="Segoe UI" w:cs="Segoe UI"/>
                <w:color w:val="272727"/>
                <w:shd w:val="clear" w:color="auto" w:fill="FFFFFF"/>
              </w:rPr>
            </w:rPrChange>
          </w:rPr>
          <w:t>config-server-git-repo</w:t>
        </w:r>
      </w:ins>
      <w:ins w:id="4498" w:author="rkbansal" w:date="2020-06-21T17:34:00Z">
        <w:r>
          <w:rPr>
            <w:rFonts w:ascii="Segoe UI" w:hAnsi="Segoe UI" w:cs="Segoe UI"/>
            <w:color w:val="24292E"/>
          </w:rPr>
          <w:t xml:space="preserve">' will be the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01" w:author="rkbansal" w:date="2020-06-21T17:51:00Z"/>
          <w:rPrChange w:id="4502" w:author="rkbansal" w:date="2020-06-21T17:51:00Z">
            <w:rPr>
              <w:ins w:id="4503" w:author="rkbansal" w:date="2020-06-21T17:51:00Z"/>
              <w:rFonts w:ascii="Segoe UI" w:hAnsi="Segoe UI" w:cs="Segoe UI"/>
              <w:color w:val="24292E"/>
            </w:rPr>
          </w:rPrChange>
        </w:rPr>
      </w:pPr>
      <w:ins w:id="4504" w:author="rkbansal" w:date="2020-06-21T17:36:00Z">
        <w:r w:rsidRPr="00DA55D2">
          <w:rPr>
            <w:rFonts w:ascii="Segoe UI" w:hAnsi="Segoe UI" w:cs="Segoe UI"/>
            <w:color w:val="24292E"/>
            <w:rPrChange w:id="4505" w:author="rkbansal" w:date="2020-06-21T17:36:00Z">
              <w:rPr>
                <w:rFonts w:ascii="Segoe UI" w:hAnsi="Segoe UI" w:cs="Segoe UI"/>
                <w:color w:val="24292E"/>
              </w:rPr>
            </w:rPrChange>
          </w:rPr>
          <w:t>Click 'Create Repository'. The next screen you see will be important, so don't close it.</w:t>
        </w:r>
      </w:ins>
    </w:p>
    <w:p w14:paraId="1A9F36B1" w14:textId="333285E4" w:rsidR="004C1814" w:rsidRDefault="004C1814" w:rsidP="004C1814">
      <w:pPr>
        <w:pStyle w:val="NormalWeb"/>
        <w:shd w:val="clear" w:color="auto" w:fill="FFFFFF"/>
        <w:spacing w:before="240" w:beforeAutospacing="0" w:after="240" w:afterAutospacing="0"/>
        <w:ind w:left="1440"/>
        <w:rPr>
          <w:ins w:id="4506" w:author="rkbansal" w:date="2020-06-21T17:32:00Z"/>
        </w:rPr>
        <w:pPrChange w:id="4507" w:author="rkbansal" w:date="2020-06-21T17:51:00Z">
          <w:pPr>
            <w:pStyle w:val="ListParagraph"/>
            <w:numPr>
              <w:numId w:val="110"/>
            </w:numPr>
            <w:ind w:hanging="360"/>
          </w:pPr>
        </w:pPrChange>
      </w:pPr>
      <w:ins w:id="4508"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09" w:author="rkbansal" w:date="2020-06-21T18:20:00Z"/>
        </w:rPr>
      </w:pPr>
      <w:ins w:id="4510" w:author="rkbansal" w:date="2020-06-21T17:46:00Z">
        <w:r>
          <w:t>Connect your local project folder to your empty folder/repository</w:t>
        </w:r>
      </w:ins>
      <w:ins w:id="4511" w:author="rkbansal" w:date="2020-06-21T17:52:00Z">
        <w:r w:rsidR="00E91FF6">
          <w:t>(</w:t>
        </w:r>
        <w:r w:rsidR="00E91FF6" w:rsidRPr="00797D24">
          <w:rPr>
            <w:color w:val="4472C4" w:themeColor="accent1"/>
            <w:rPrChange w:id="4512" w:author="rkbansal" w:date="2020-06-21T17:52:00Z">
              <w:rPr/>
            </w:rPrChange>
          </w:rPr>
          <w:t>https://github.com/rajivbansal2981/bjjd-config-server-git-repo.git</w:t>
        </w:r>
        <w:r w:rsidR="00E91FF6">
          <w:t>)</w:t>
        </w:r>
      </w:ins>
      <w:ins w:id="4513"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14" w:author="rkbansal" w:date="2020-06-21T17:53:00Z"/>
          <w:rPrChange w:id="4515" w:author="rkbansal" w:date="2020-06-21T17:53:00Z">
            <w:rPr>
              <w:ins w:id="4516" w:author="rkbansal" w:date="2020-06-21T17:53:00Z"/>
              <w:rFonts w:ascii="Segoe UI" w:hAnsi="Segoe UI" w:cs="Segoe UI"/>
              <w:color w:val="24292E"/>
              <w:shd w:val="clear" w:color="auto" w:fill="FFFFFF"/>
            </w:rPr>
          </w:rPrChange>
        </w:rPr>
      </w:pPr>
      <w:ins w:id="4517"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18" w:author="rkbansal" w:date="2020-06-21T17:55:00Z"/>
          <w:rFonts w:asciiTheme="minorHAnsi" w:hAnsiTheme="minorHAnsi" w:cstheme="minorHAnsi"/>
          <w:color w:val="4472C4" w:themeColor="accent1"/>
          <w:sz w:val="22"/>
          <w:szCs w:val="22"/>
          <w:shd w:val="clear" w:color="auto" w:fill="FFFFFF"/>
          <w:rPrChange w:id="4519" w:author="rkbansal" w:date="2020-06-21T17:55:00Z">
            <w:rPr>
              <w:ins w:id="4520" w:author="rkbansal" w:date="2020-06-21T17:55:00Z"/>
              <w:rFonts w:asciiTheme="minorHAnsi" w:hAnsiTheme="minorHAnsi" w:cstheme="minorHAnsi"/>
              <w:color w:val="24292E"/>
              <w:sz w:val="22"/>
              <w:szCs w:val="22"/>
              <w:shd w:val="clear" w:color="auto" w:fill="FFFFFF"/>
            </w:rPr>
          </w:rPrChange>
        </w:rPr>
      </w:pPr>
      <w:ins w:id="4521" w:author="rkbansal" w:date="2020-06-21T17:54:00Z">
        <w:r w:rsidRPr="00741322">
          <w:rPr>
            <w:rFonts w:asciiTheme="minorHAnsi" w:hAnsiTheme="minorHAnsi" w:cstheme="minorHAnsi"/>
            <w:color w:val="4472C4" w:themeColor="accent1"/>
            <w:sz w:val="22"/>
            <w:szCs w:val="22"/>
            <w:shd w:val="clear" w:color="auto" w:fill="FFFFFF"/>
            <w:rPrChange w:id="4522" w:author="rkbansal" w:date="2020-06-21T17:55:00Z">
              <w:rPr>
                <w:rFonts w:ascii="Segoe UI" w:hAnsi="Segoe UI" w:cs="Segoe UI"/>
                <w:color w:val="24292E"/>
                <w:shd w:val="clear" w:color="auto" w:fill="FFFFFF"/>
              </w:rPr>
            </w:rPrChange>
          </w:rPr>
          <w:t>c</w:t>
        </w:r>
      </w:ins>
      <w:ins w:id="4523" w:author="rkbansal" w:date="2020-06-21T17:53:00Z">
        <w:r w:rsidRPr="00741322">
          <w:rPr>
            <w:rFonts w:asciiTheme="minorHAnsi" w:hAnsiTheme="minorHAnsi" w:cstheme="minorHAnsi"/>
            <w:color w:val="4472C4" w:themeColor="accent1"/>
            <w:sz w:val="22"/>
            <w:szCs w:val="22"/>
            <w:shd w:val="clear" w:color="auto" w:fill="FFFFFF"/>
            <w:rPrChange w:id="4524" w:author="rkbansal" w:date="2020-06-21T17:55:00Z">
              <w:rPr>
                <w:rFonts w:ascii="Segoe UI" w:hAnsi="Segoe UI" w:cs="Segoe UI"/>
                <w:color w:val="24292E"/>
                <w:shd w:val="clear" w:color="auto" w:fill="FFFFFF"/>
              </w:rPr>
            </w:rPrChange>
          </w:rPr>
          <w:t xml:space="preserve">d </w:t>
        </w:r>
      </w:ins>
      <w:ins w:id="4525" w:author="rkbansal" w:date="2020-06-21T17:54:00Z">
        <w:r w:rsidRPr="00741322">
          <w:rPr>
            <w:rFonts w:asciiTheme="minorHAnsi" w:hAnsiTheme="minorHAnsi" w:cstheme="minorHAnsi"/>
            <w:color w:val="4472C4" w:themeColor="accent1"/>
            <w:sz w:val="22"/>
            <w:szCs w:val="22"/>
            <w:shd w:val="clear" w:color="auto" w:fill="FFFFFF"/>
            <w:rPrChange w:id="4526"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27" w:author="rkbansal" w:date="2020-06-21T17:55:00Z"/>
          <w:rStyle w:val="HTMLCode"/>
          <w:rFonts w:asciiTheme="minorHAnsi" w:eastAsiaTheme="minorHAnsi" w:hAnsiTheme="minorHAnsi" w:cstheme="minorHAnsi"/>
          <w:sz w:val="22"/>
          <w:szCs w:val="22"/>
          <w:rPrChange w:id="4528" w:author="rkbansal" w:date="2020-06-21T17:55:00Z">
            <w:rPr>
              <w:ins w:id="4529" w:author="rkbansal" w:date="2020-06-21T17:55:00Z"/>
              <w:rStyle w:val="HTMLCode"/>
              <w:rFonts w:ascii="Consolas" w:eastAsiaTheme="majorEastAsia" w:hAnsi="Consolas"/>
              <w:color w:val="24292E"/>
            </w:rPr>
          </w:rPrChange>
        </w:rPr>
      </w:pPr>
      <w:ins w:id="4530"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1" w:author="rkbansal" w:date="2020-06-21T17:56:00Z"/>
          <w:rFonts w:asciiTheme="minorHAnsi" w:hAnsiTheme="minorHAnsi" w:cstheme="minorHAnsi"/>
          <w:color w:val="4472C4" w:themeColor="accent1"/>
          <w:sz w:val="22"/>
          <w:szCs w:val="22"/>
          <w:shd w:val="clear" w:color="auto" w:fill="FFFFFF"/>
        </w:rPr>
      </w:pPr>
      <w:ins w:id="4532" w:author="rkbansal" w:date="2020-06-21T17:55:00Z">
        <w:r w:rsidRPr="00741322">
          <w:rPr>
            <w:rFonts w:asciiTheme="minorHAnsi" w:hAnsiTheme="minorHAnsi" w:cstheme="minorHAnsi"/>
            <w:color w:val="4472C4" w:themeColor="accent1"/>
            <w:sz w:val="22"/>
            <w:szCs w:val="22"/>
            <w:shd w:val="clear" w:color="auto" w:fill="FFFFFF"/>
            <w:rPrChange w:id="4533" w:author="rkbansal" w:date="2020-06-21T17:56:00Z">
              <w:rPr>
                <w:rFonts w:ascii="Segoe UI" w:hAnsi="Segoe UI" w:cs="Segoe UI"/>
                <w:color w:val="24292E"/>
                <w:shd w:val="clear" w:color="auto" w:fill="FFFFFF"/>
              </w:rPr>
            </w:rPrChange>
          </w:rPr>
          <w:t>git remo</w:t>
        </w:r>
      </w:ins>
      <w:ins w:id="4534" w:author="rkbansal" w:date="2020-06-21T17:56:00Z">
        <w:r w:rsidRPr="00741322">
          <w:rPr>
            <w:rFonts w:asciiTheme="minorHAnsi" w:hAnsiTheme="minorHAnsi" w:cstheme="minorHAnsi"/>
            <w:color w:val="4472C4" w:themeColor="accent1"/>
            <w:sz w:val="22"/>
            <w:szCs w:val="22"/>
            <w:shd w:val="clear" w:color="auto" w:fill="FFFFFF"/>
            <w:rPrChange w:id="4535"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36"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37"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38" w:author="rkbansal" w:date="2020-06-21T17:58:00Z"/>
          <w:rFonts w:ascii="Segoe UI" w:hAnsi="Segoe UI" w:cs="Segoe UI"/>
          <w:color w:val="24292E"/>
          <w:shd w:val="clear" w:color="auto" w:fill="FFFFFF"/>
          <w:rPrChange w:id="4539" w:author="rkbansal" w:date="2020-06-21T17:58:00Z">
            <w:rPr>
              <w:ins w:id="4540" w:author="rkbansal" w:date="2020-06-21T17:58:00Z"/>
              <w:rFonts w:ascii="Segoe UI" w:hAnsi="Segoe UI" w:cs="Segoe UI"/>
              <w:shd w:val="clear" w:color="auto" w:fill="FFFFFF"/>
            </w:rPr>
          </w:rPrChange>
        </w:rPr>
      </w:pPr>
      <w:ins w:id="4541"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42"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43" w:author="rkbansal" w:date="2020-06-21T18:06:00Z"/>
          <w:rFonts w:asciiTheme="minorHAnsi" w:hAnsiTheme="minorHAnsi" w:cstheme="minorHAnsi"/>
          <w:color w:val="4472C4" w:themeColor="accent1"/>
          <w:sz w:val="22"/>
          <w:szCs w:val="22"/>
          <w:shd w:val="clear" w:color="auto" w:fill="FFFFFF"/>
        </w:rPr>
      </w:pPr>
      <w:ins w:id="4544" w:author="rkbansal" w:date="2020-06-21T17:59:00Z">
        <w:r w:rsidRPr="00B52366">
          <w:rPr>
            <w:rFonts w:asciiTheme="minorHAnsi" w:hAnsiTheme="minorHAnsi" w:cstheme="minorHAnsi"/>
            <w:color w:val="4472C4" w:themeColor="accent1"/>
            <w:sz w:val="22"/>
            <w:szCs w:val="22"/>
            <w:shd w:val="clear" w:color="auto" w:fill="FFFFFF"/>
            <w:rPrChange w:id="4545"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CD339F">
      <w:pPr>
        <w:pStyle w:val="NormalWeb"/>
        <w:numPr>
          <w:ilvl w:val="1"/>
          <w:numId w:val="110"/>
        </w:numPr>
        <w:shd w:val="clear" w:color="auto" w:fill="FFFFFF"/>
        <w:spacing w:before="240" w:beforeAutospacing="0" w:after="240" w:afterAutospacing="0"/>
        <w:rPr>
          <w:ins w:id="4546" w:author="rkbansal" w:date="2020-06-21T18:21:00Z"/>
          <w:rFonts w:asciiTheme="minorHAnsi" w:hAnsiTheme="minorHAnsi" w:cstheme="minorHAnsi"/>
          <w:color w:val="4472C4" w:themeColor="accent1"/>
          <w:sz w:val="22"/>
          <w:szCs w:val="22"/>
          <w:shd w:val="clear" w:color="auto" w:fill="FFFFFF"/>
          <w:rPrChange w:id="4547" w:author="rkbansal" w:date="2020-06-21T18:21:00Z">
            <w:rPr>
              <w:ins w:id="4548" w:author="rkbansal" w:date="2020-06-21T18:21:00Z"/>
              <w:rFonts w:ascii="Segoe UI" w:hAnsi="Segoe UI" w:cs="Segoe UI"/>
              <w:color w:val="24292E"/>
              <w:sz w:val="21"/>
              <w:szCs w:val="21"/>
            </w:rPr>
          </w:rPrChange>
        </w:rPr>
      </w:pPr>
      <w:ins w:id="4549" w:author="rkbansal" w:date="2020-06-21T18:09:00Z">
        <w:r w:rsidRPr="006C4F66">
          <w:rPr>
            <w:rFonts w:ascii="Segoe UI" w:hAnsi="Segoe UI" w:cs="Segoe UI"/>
            <w:color w:val="24292E"/>
            <w:sz w:val="21"/>
            <w:szCs w:val="21"/>
            <w:rPrChange w:id="4550" w:author="rkbansal" w:date="2020-06-21T18:11:00Z">
              <w:rPr>
                <w:rFonts w:ascii="Segoe UI" w:hAnsi="Segoe UI" w:cs="Segoe UI"/>
                <w:color w:val="24292E"/>
                <w:sz w:val="21"/>
                <w:szCs w:val="21"/>
              </w:rPr>
            </w:rPrChange>
          </w:rPr>
          <w:t>Go back to the folder/repository screen on Github that you just left, and refresh it you should see your files there.</w:t>
        </w:r>
      </w:ins>
    </w:p>
    <w:p w14:paraId="58CCC443" w14:textId="6A642A02" w:rsidR="00304D4A" w:rsidRPr="00304D4A" w:rsidRDefault="00304D4A" w:rsidP="00304D4A">
      <w:pPr>
        <w:pStyle w:val="NormalWeb"/>
        <w:shd w:val="clear" w:color="auto" w:fill="FFFFFF"/>
        <w:spacing w:before="240" w:beforeAutospacing="0" w:after="240" w:afterAutospacing="0"/>
        <w:ind w:left="1440"/>
        <w:rPr>
          <w:ins w:id="4551" w:author="rkbansal" w:date="2020-06-21T18:20:00Z"/>
          <w:rFonts w:asciiTheme="minorHAnsi" w:hAnsiTheme="minorHAnsi" w:cstheme="minorHAnsi"/>
          <w:color w:val="4472C4" w:themeColor="accent1"/>
          <w:sz w:val="22"/>
          <w:szCs w:val="22"/>
          <w:shd w:val="clear" w:color="auto" w:fill="FFFFFF"/>
          <w:rPrChange w:id="4552" w:author="rkbansal" w:date="2020-06-21T18:20:00Z">
            <w:rPr>
              <w:ins w:id="4553" w:author="rkbansal" w:date="2020-06-21T18:20:00Z"/>
              <w:rFonts w:ascii="Segoe UI" w:hAnsi="Segoe UI" w:cs="Segoe UI"/>
              <w:color w:val="24292E"/>
              <w:sz w:val="21"/>
              <w:szCs w:val="21"/>
            </w:rPr>
          </w:rPrChange>
        </w:rPr>
        <w:pPrChange w:id="4554" w:author="rkbansal" w:date="2020-06-21T18:21:00Z">
          <w:pPr>
            <w:pStyle w:val="NormalWeb"/>
            <w:numPr>
              <w:ilvl w:val="1"/>
              <w:numId w:val="110"/>
            </w:numPr>
            <w:shd w:val="clear" w:color="auto" w:fill="FFFFFF"/>
            <w:spacing w:before="240" w:beforeAutospacing="0" w:after="240" w:afterAutospacing="0"/>
            <w:ind w:left="1440" w:hanging="360"/>
          </w:pPr>
        </w:pPrChange>
      </w:pPr>
      <w:ins w:id="4555"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56" w:author="rkbansal" w:date="2020-06-21T18:24:00Z"/>
          <w:rFonts w:asciiTheme="minorHAnsi" w:hAnsiTheme="minorHAnsi" w:cstheme="minorHAnsi"/>
          <w:color w:val="4472C4" w:themeColor="accent1"/>
          <w:shd w:val="clear" w:color="auto" w:fill="FFFFFF"/>
          <w:rPrChange w:id="4557" w:author="rkbansal" w:date="2020-06-21T18:24:00Z">
            <w:rPr>
              <w:ins w:id="4558" w:author="rkbansal" w:date="2020-06-21T18:24:00Z"/>
              <w:rFonts w:ascii="Segoe UI" w:hAnsi="Segoe UI" w:cs="Segoe UI"/>
              <w:color w:val="24292E"/>
              <w:sz w:val="22"/>
              <w:szCs w:val="22"/>
            </w:rPr>
          </w:rPrChange>
        </w:rPr>
      </w:pPr>
      <w:ins w:id="4559" w:author="rkbansal" w:date="2020-06-21T18:20:00Z">
        <w:r w:rsidRPr="00D400D0">
          <w:rPr>
            <w:rFonts w:ascii="Segoe UI" w:hAnsi="Segoe UI" w:cs="Segoe UI"/>
            <w:color w:val="24292E"/>
            <w:sz w:val="22"/>
            <w:szCs w:val="22"/>
            <w:rPrChange w:id="4560" w:author="rkbansal" w:date="2020-06-21T18:21:00Z">
              <w:rPr>
                <w:rFonts w:ascii="Segoe UI" w:hAnsi="Segoe UI" w:cs="Segoe UI"/>
                <w:color w:val="24292E"/>
                <w:sz w:val="21"/>
                <w:szCs w:val="21"/>
              </w:rPr>
            </w:rPrChange>
          </w:rPr>
          <w:t xml:space="preserve">To update the application.properties </w:t>
        </w:r>
      </w:ins>
      <w:ins w:id="4561" w:author="rkbansal" w:date="2020-06-21T18:24:00Z">
        <w:r w:rsidR="00CD5CBB">
          <w:rPr>
            <w:rFonts w:ascii="Segoe UI" w:hAnsi="Segoe UI" w:cs="Segoe UI"/>
            <w:color w:val="24292E"/>
            <w:sz w:val="22"/>
            <w:szCs w:val="22"/>
          </w:rPr>
          <w:t xml:space="preserve">of project: config-server </w:t>
        </w:r>
      </w:ins>
      <w:ins w:id="4562" w:author="rkbansal" w:date="2020-06-21T18:20:00Z">
        <w:r w:rsidRPr="00D400D0">
          <w:rPr>
            <w:rFonts w:ascii="Segoe UI" w:hAnsi="Segoe UI" w:cs="Segoe UI"/>
            <w:color w:val="24292E"/>
            <w:sz w:val="22"/>
            <w:szCs w:val="22"/>
            <w:rPrChange w:id="4563" w:author="rkbansal" w:date="2020-06-21T18:21:00Z">
              <w:rPr>
                <w:rFonts w:ascii="Segoe UI" w:hAnsi="Segoe UI" w:cs="Segoe UI"/>
                <w:color w:val="24292E"/>
                <w:sz w:val="21"/>
                <w:szCs w:val="21"/>
              </w:rPr>
            </w:rPrChange>
          </w:rPr>
          <w:t xml:space="preserve">and enable the git </w:t>
        </w:r>
      </w:ins>
      <w:ins w:id="4564" w:author="rkbansal" w:date="2020-06-21T18:21:00Z">
        <w:r w:rsidR="00D400D0">
          <w:rPr>
            <w:rFonts w:ascii="Segoe UI" w:hAnsi="Segoe UI" w:cs="Segoe UI"/>
            <w:color w:val="24292E"/>
            <w:sz w:val="22"/>
            <w:szCs w:val="22"/>
          </w:rPr>
          <w:t>URI</w:t>
        </w:r>
      </w:ins>
      <w:ins w:id="4565" w:author="rkbansal" w:date="2020-06-21T18:20:00Z">
        <w:r w:rsidRPr="00D400D0">
          <w:rPr>
            <w:rFonts w:ascii="Segoe UI" w:hAnsi="Segoe UI" w:cs="Segoe UI"/>
            <w:color w:val="24292E"/>
            <w:sz w:val="22"/>
            <w:szCs w:val="22"/>
            <w:rPrChange w:id="4566" w:author="rkbansal" w:date="2020-06-21T18:21:00Z">
              <w:rPr>
                <w:rFonts w:ascii="Segoe UI" w:hAnsi="Segoe UI" w:cs="Segoe UI"/>
                <w:color w:val="24292E"/>
                <w:sz w:val="21"/>
                <w:szCs w:val="21"/>
              </w:rPr>
            </w:rPrChange>
          </w:rPr>
          <w:t xml:space="preserve"> path </w:t>
        </w:r>
      </w:ins>
      <w:ins w:id="4567" w:author="rkbansal" w:date="2020-06-21T18:21:00Z">
        <w:r w:rsidRPr="00D400D0">
          <w:rPr>
            <w:rFonts w:ascii="Segoe UI" w:hAnsi="Segoe UI" w:cs="Segoe UI"/>
            <w:color w:val="24292E"/>
            <w:sz w:val="22"/>
            <w:szCs w:val="22"/>
            <w:rPrChange w:id="4568"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69" w:author="rkbansal" w:date="2020-06-21T18:21:00Z">
              <w:rPr>
                <w:rFonts w:ascii="Segoe UI" w:hAnsi="Segoe UI" w:cs="Segoe UI"/>
                <w:color w:val="24292E"/>
                <w:sz w:val="21"/>
                <w:szCs w:val="21"/>
              </w:rPr>
            </w:rPrChange>
          </w:rPr>
          <w:t>ub</w:t>
        </w:r>
      </w:ins>
    </w:p>
    <w:p w14:paraId="5CD8DF76" w14:textId="30C2A7C4" w:rsidR="00CD5CBB" w:rsidRPr="00D400D0" w:rsidRDefault="00CD5CBB" w:rsidP="00CD5CBB">
      <w:pPr>
        <w:pStyle w:val="NormalWeb"/>
        <w:shd w:val="clear" w:color="auto" w:fill="FFFFFF"/>
        <w:spacing w:before="240" w:beforeAutospacing="0" w:after="240" w:afterAutospacing="0"/>
        <w:ind w:left="720"/>
        <w:rPr>
          <w:ins w:id="4570" w:author="rkbansal" w:date="2020-06-21T18:18:00Z"/>
          <w:rFonts w:asciiTheme="minorHAnsi" w:hAnsiTheme="minorHAnsi" w:cstheme="minorHAnsi"/>
          <w:color w:val="4472C4" w:themeColor="accent1"/>
          <w:shd w:val="clear" w:color="auto" w:fill="FFFFFF"/>
          <w:rPrChange w:id="4571" w:author="rkbansal" w:date="2020-06-21T18:21:00Z">
            <w:rPr>
              <w:ins w:id="4572" w:author="rkbansal" w:date="2020-06-21T18:18:00Z"/>
              <w:rFonts w:ascii="Segoe UI" w:hAnsi="Segoe UI" w:cs="Segoe UI"/>
              <w:color w:val="24292E"/>
              <w:sz w:val="21"/>
              <w:szCs w:val="21"/>
            </w:rPr>
          </w:rPrChange>
        </w:rPr>
        <w:pPrChange w:id="4573" w:author="rkbansal" w:date="2020-06-21T18:24:00Z">
          <w:pPr>
            <w:pStyle w:val="NormalWeb"/>
            <w:numPr>
              <w:ilvl w:val="1"/>
              <w:numId w:val="110"/>
            </w:numPr>
            <w:shd w:val="clear" w:color="auto" w:fill="FFFFFF"/>
            <w:spacing w:before="240" w:beforeAutospacing="0" w:after="240" w:afterAutospacing="0"/>
            <w:ind w:left="1440" w:hanging="360"/>
          </w:pPr>
        </w:pPrChange>
      </w:pPr>
      <w:ins w:id="4574"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rsidP="003A3408">
      <w:pPr>
        <w:pStyle w:val="NormalWeb"/>
        <w:shd w:val="clear" w:color="auto" w:fill="FFFFFF"/>
        <w:spacing w:before="240" w:beforeAutospacing="0" w:after="240" w:afterAutospacing="0"/>
        <w:ind w:left="1440"/>
        <w:rPr>
          <w:ins w:id="4575" w:author="rkbansal" w:date="2020-06-21T17:29:00Z"/>
          <w:rFonts w:asciiTheme="minorHAnsi" w:hAnsiTheme="minorHAnsi" w:cstheme="minorHAnsi"/>
          <w:color w:val="4472C4" w:themeColor="accent1"/>
          <w:sz w:val="22"/>
          <w:szCs w:val="22"/>
          <w:shd w:val="clear" w:color="auto" w:fill="FFFFFF"/>
          <w:rPrChange w:id="4576" w:author="rkbansal" w:date="2020-06-21T18:11:00Z">
            <w:rPr>
              <w:ins w:id="4577" w:author="rkbansal" w:date="2020-06-21T17:29:00Z"/>
              <w:b/>
              <w:bCs/>
            </w:rPr>
          </w:rPrChange>
        </w:rPr>
        <w:pPrChange w:id="4578" w:author="rkbansal" w:date="2020-06-21T18:18:00Z">
          <w:pPr>
            <w:pStyle w:val="Heading3"/>
            <w:ind w:left="284"/>
          </w:pPr>
        </w:pPrChange>
      </w:pPr>
    </w:p>
    <w:p w14:paraId="5015CBC8" w14:textId="16190C51" w:rsidR="00304D4A" w:rsidRDefault="00304D4A" w:rsidP="00304D4A">
      <w:pPr>
        <w:rPr>
          <w:ins w:id="4579" w:author="rkbansal" w:date="2020-06-21T18:19:00Z"/>
          <w:b/>
          <w:bCs/>
        </w:rPr>
        <w:pPrChange w:id="4580" w:author="rkbansal" w:date="2020-06-21T18:20:00Z">
          <w:pPr>
            <w:pStyle w:val="Heading3"/>
          </w:pPr>
        </w:pPrChange>
      </w:pPr>
      <w:ins w:id="4581" w:author="rkbansal" w:date="2020-06-21T18:20:00Z">
        <w:r>
          <w:t xml:space="preserve">4. </w:t>
        </w:r>
      </w:ins>
      <w:ins w:id="4582" w:author="rkbansal" w:date="2020-06-21T18:19:00Z">
        <w:r>
          <w:t>Connect your l</w:t>
        </w:r>
      </w:ins>
    </w:p>
    <w:p w14:paraId="44DF5D12" w14:textId="44288C0A" w:rsidR="00D36B3B" w:rsidRDefault="00DA55D2" w:rsidP="00DA55D2">
      <w:pPr>
        <w:pStyle w:val="Heading3"/>
        <w:rPr>
          <w:ins w:id="4583" w:author="rkbansal" w:date="2020-05-03T15:32:00Z"/>
          <w:b/>
          <w:bCs/>
        </w:rPr>
        <w:pPrChange w:id="4584" w:author="rkbansal" w:date="2020-06-21T17:29:00Z">
          <w:pPr>
            <w:pStyle w:val="Heading3"/>
            <w:ind w:left="360"/>
          </w:pPr>
        </w:pPrChange>
      </w:pPr>
      <w:ins w:id="4585" w:author="rkbansal" w:date="2020-06-21T17:29:00Z">
        <w:r>
          <w:rPr>
            <w:b/>
            <w:bCs/>
          </w:rPr>
          <w:t>D</w:t>
        </w:r>
      </w:ins>
      <w:ins w:id="4586"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4587" w:author="rkbansal" w:date="2020-05-03T15:33:00Z"/>
        </w:rPr>
      </w:pPr>
      <w:ins w:id="4588" w:author="rkbansal" w:date="2020-05-03T15:32:00Z">
        <w:r>
          <w:t>In this step, we need</w:t>
        </w:r>
      </w:ins>
      <w:ins w:id="4589" w:author="rkbansal" w:date="2020-05-03T15:33:00Z">
        <w:r>
          <w:t xml:space="preserve"> t</w:t>
        </w:r>
      </w:ins>
      <w:ins w:id="4590" w:author="rkbansal" w:date="2020-05-03T15:32:00Z">
        <w:r>
          <w:t>o make changes in the new or existing microservice</w:t>
        </w:r>
      </w:ins>
      <w:ins w:id="4591" w:author="rkbansal" w:date="2020-05-03T15:33:00Z">
        <w:r w:rsidR="00A36642">
          <w:t>s</w:t>
        </w:r>
      </w:ins>
      <w:ins w:id="4592"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593" w:author="rkbansal" w:date="2020-05-03T21:42:00Z"/>
        </w:rPr>
      </w:pPr>
      <w:ins w:id="4594" w:author="rkbansal" w:date="2020-05-03T15:33:00Z">
        <w:r w:rsidRPr="00DA738D">
          <w:rPr>
            <w:b/>
            <w:bCs/>
            <w:rPrChange w:id="4595" w:author="rkbansal" w:date="2020-05-03T15:33:00Z">
              <w:rPr/>
            </w:rPrChange>
          </w:rPr>
          <w:t>For example:</w:t>
        </w:r>
        <w:r>
          <w:t xml:space="preserve"> people-mgmt-service</w:t>
        </w:r>
      </w:ins>
    </w:p>
    <w:p w14:paraId="27EC7FAC" w14:textId="68EC69C8" w:rsidR="00C416A6" w:rsidRPr="00E16D9E" w:rsidRDefault="00C416A6">
      <w:pPr>
        <w:pStyle w:val="ListParagraph"/>
        <w:rPr>
          <w:ins w:id="4596" w:author="rkbansal" w:date="2020-05-03T21:43:00Z"/>
        </w:rPr>
        <w:pPrChange w:id="4597" w:author="rkbansal" w:date="2020-05-03T21:44:00Z">
          <w:pPr>
            <w:pStyle w:val="ListParagraph"/>
            <w:numPr>
              <w:numId w:val="19"/>
            </w:numPr>
            <w:ind w:hanging="360"/>
          </w:pPr>
        </w:pPrChange>
      </w:pPr>
      <w:ins w:id="4598" w:author="rkbansal" w:date="2020-05-03T21:43:00Z">
        <w:r>
          <w:rPr>
            <w:b/>
            <w:bCs/>
          </w:rPr>
          <w:t>Perquisite</w:t>
        </w:r>
      </w:ins>
      <w:ins w:id="4599" w:author="rkbansal" w:date="2020-05-03T21:42:00Z">
        <w:r w:rsidR="00490D76">
          <w:rPr>
            <w:b/>
            <w:bCs/>
          </w:rPr>
          <w:t>:</w:t>
        </w:r>
        <w:r w:rsidR="00490D76">
          <w:t xml:space="preserve"> people-mgmt-service</w:t>
        </w:r>
      </w:ins>
      <w:ins w:id="4600" w:author="rkbansal" w:date="2020-05-03T21:43:00Z">
        <w:r>
          <w:t xml:space="preserve">’s pom should be updated </w:t>
        </w:r>
      </w:ins>
      <w:ins w:id="4601" w:author="rkbansal" w:date="2020-05-03T21:44:00Z">
        <w:r>
          <w:t>with the following changes</w:t>
        </w:r>
      </w:ins>
      <w:ins w:id="4602" w:author="rkbansal" w:date="2020-05-03T21:43:00Z">
        <w:r>
          <w:t>:</w:t>
        </w:r>
      </w:ins>
    </w:p>
    <w:p w14:paraId="2F4E30FB" w14:textId="56F31597" w:rsidR="00864941" w:rsidRPr="00864941" w:rsidRDefault="00C416A6" w:rsidP="008279BB">
      <w:pPr>
        <w:pStyle w:val="ListParagraph"/>
        <w:numPr>
          <w:ilvl w:val="1"/>
          <w:numId w:val="19"/>
        </w:numPr>
        <w:ind w:left="924" w:hanging="357"/>
        <w:rPr>
          <w:ins w:id="4603" w:author="rkbansal" w:date="2020-05-03T22:07:00Z"/>
          <w:bCs/>
          <w:rPrChange w:id="4604" w:author="rkbansal" w:date="2020-05-03T22:07:00Z">
            <w:rPr>
              <w:ins w:id="4605" w:author="rkbansal" w:date="2020-05-03T22:07:00Z"/>
              <w:bCs/>
              <w:color w:val="FF0000"/>
            </w:rPr>
          </w:rPrChange>
        </w:rPr>
      </w:pPr>
      <w:ins w:id="4606" w:author="rkbansal" w:date="2020-05-03T21:43:00Z">
        <w:r w:rsidRPr="00864941">
          <w:rPr>
            <w:bCs/>
            <w:color w:val="FF0000"/>
          </w:rPr>
          <w:t xml:space="preserve">Spring Cloud </w:t>
        </w:r>
      </w:ins>
      <w:ins w:id="4607" w:author="rkbansal" w:date="2020-05-03T22:07:00Z">
        <w:r w:rsidR="00864941" w:rsidRPr="00864941">
          <w:rPr>
            <w:bCs/>
            <w:color w:val="FF0000"/>
          </w:rPr>
          <w:t>Starter Config</w:t>
        </w:r>
      </w:ins>
      <w:ins w:id="4608" w:author="rkbansal" w:date="2020-05-03T21:43:00Z">
        <w:r w:rsidRPr="00864941">
          <w:rPr>
            <w:bCs/>
          </w:rPr>
          <w:t xml:space="preserve">: This dependency is required to </w:t>
        </w:r>
      </w:ins>
      <w:ins w:id="4609" w:author="rkbansal" w:date="2020-05-03T22:07:00Z">
        <w:r w:rsidR="00864941" w:rsidRPr="0055701B">
          <w:rPr>
            <w:bCs/>
            <w:rPrChange w:id="4610" w:author="rkbansal" w:date="2020-05-03T22:52:00Z">
              <w:rPr>
                <w:rFonts w:ascii="Arial" w:hAnsi="Arial" w:cs="Arial"/>
                <w:color w:val="4D5156"/>
                <w:sz w:val="21"/>
                <w:szCs w:val="21"/>
                <w:shd w:val="clear" w:color="auto" w:fill="FFFFFF"/>
              </w:rPr>
            </w:rPrChange>
          </w:rPr>
          <w:t>connect to the </w:t>
        </w:r>
        <w:r w:rsidR="00864941" w:rsidRPr="0055701B">
          <w:rPr>
            <w:rPrChange w:id="4611"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2"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13" w:author="rkbansal" w:date="2020-05-03T21:43:00Z"/>
          <w:bCs/>
        </w:rPr>
        <w:pPrChange w:id="4614" w:author="rkbansal" w:date="2020-05-03T21:44:00Z">
          <w:pPr>
            <w:pStyle w:val="ListParagraph"/>
            <w:numPr>
              <w:ilvl w:val="1"/>
              <w:numId w:val="19"/>
            </w:numPr>
            <w:ind w:left="1440" w:hanging="360"/>
          </w:pPr>
        </w:pPrChange>
      </w:pPr>
      <w:ins w:id="4615" w:author="rkbansal" w:date="2020-05-03T21:43:00Z">
        <w:r w:rsidRPr="00864941">
          <w:rPr>
            <w:bCs/>
            <w:color w:val="FF0000"/>
          </w:rPr>
          <w:t>Spring Boot Starter Parent</w:t>
        </w:r>
        <w:r w:rsidRPr="00864941">
          <w:rPr>
            <w:bCs/>
          </w:rPr>
          <w:t>: update the version</w:t>
        </w:r>
      </w:ins>
      <w:ins w:id="4616" w:author="rkbansal" w:date="2020-05-03T21:45:00Z">
        <w:r w:rsidR="00121243" w:rsidRPr="00864941">
          <w:rPr>
            <w:bCs/>
          </w:rPr>
          <w:t xml:space="preserve"> :</w:t>
        </w:r>
      </w:ins>
      <w:ins w:id="4617"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18" w:author="rkbansal" w:date="2020-05-03T21:43:00Z"/>
          <w:bCs/>
        </w:rPr>
        <w:pPrChange w:id="4619" w:author="rkbansal" w:date="2020-05-03T21:45:00Z">
          <w:pPr>
            <w:pStyle w:val="ListParagraph"/>
            <w:numPr>
              <w:ilvl w:val="1"/>
              <w:numId w:val="19"/>
            </w:numPr>
            <w:ind w:left="1440" w:hanging="360"/>
          </w:pPr>
        </w:pPrChange>
      </w:pPr>
      <w:ins w:id="4620"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21" w:author="rkbansal" w:date="2020-05-03T22:04:00Z"/>
          <w:bCs/>
        </w:rPr>
      </w:pPr>
      <w:ins w:id="4622"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23" w:author="rkbansal" w:date="2020-05-03T22:04:00Z"/>
          <w:bCs/>
        </w:rPr>
        <w:pPrChange w:id="4624"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25" w:author="rkbansal" w:date="2020-05-03T22:13:00Z"/>
          <w:bCs/>
        </w:rPr>
      </w:pPr>
      <w:ins w:id="4626" w:author="rkbansal" w:date="2020-05-03T22:04:00Z">
        <w:r>
          <w:rPr>
            <w:bCs/>
          </w:rPr>
          <w:t>Need to make the changes in pom.xml of people-mgmt-service</w:t>
        </w:r>
      </w:ins>
    </w:p>
    <w:p w14:paraId="18D85210" w14:textId="30FFFBF4" w:rsidR="00105024" w:rsidRDefault="00105024" w:rsidP="00105024">
      <w:pPr>
        <w:pStyle w:val="ListParagraph"/>
        <w:rPr>
          <w:ins w:id="4627" w:author="rkbansal" w:date="2020-05-03T22:14:00Z"/>
          <w:bCs/>
        </w:rPr>
      </w:pPr>
      <w:ins w:id="4628"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29" w:author="rkbansal" w:date="2020-05-03T22:04:00Z"/>
          <w:bCs/>
        </w:rPr>
        <w:pPrChange w:id="4630" w:author="rkbansal" w:date="2020-05-03T22:13:00Z">
          <w:pPr>
            <w:pStyle w:val="ListParagraph"/>
            <w:numPr>
              <w:numId w:val="19"/>
            </w:numPr>
            <w:ind w:hanging="360"/>
          </w:pPr>
        </w:pPrChange>
      </w:pPr>
      <w:ins w:id="4631"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2" w:author="rkbansal" w:date="2020-05-03T21:43:00Z"/>
          <w:bCs/>
        </w:rPr>
        <w:pPrChange w:id="4633" w:author="rkbansal" w:date="2020-05-03T22:15:00Z">
          <w:pPr>
            <w:pStyle w:val="ListParagraph"/>
            <w:numPr>
              <w:ilvl w:val="1"/>
              <w:numId w:val="19"/>
            </w:numPr>
            <w:ind w:left="1440" w:hanging="360"/>
          </w:pPr>
        </w:pPrChange>
      </w:pPr>
      <w:ins w:id="4634" w:author="rkbansal" w:date="2020-05-03T22:15:00Z">
        <w:r>
          <w:rPr>
            <w:bCs/>
          </w:rPr>
          <w:t>Moved</w:t>
        </w:r>
      </w:ins>
      <w:ins w:id="4635" w:author="rkbansal" w:date="2020-05-03T22:16:00Z">
        <w:r>
          <w:rPr>
            <w:bCs/>
          </w:rPr>
          <w:t xml:space="preserve"> the </w:t>
        </w:r>
      </w:ins>
      <w:ins w:id="4636" w:author="rkbansal" w:date="2020-05-03T22:17:00Z">
        <w:r w:rsidR="00EC40B6">
          <w:rPr>
            <w:bCs/>
          </w:rPr>
          <w:t>main</w:t>
        </w:r>
      </w:ins>
      <w:ins w:id="4637" w:author="rkbansal" w:date="2020-05-03T22:16:00Z">
        <w:r>
          <w:rPr>
            <w:bCs/>
          </w:rPr>
          <w:t xml:space="preserve"> application.properties along with different profiles to </w:t>
        </w:r>
      </w:ins>
      <w:ins w:id="4638" w:author="rkbansal" w:date="2020-05-03T22:17:00Z">
        <w:r>
          <w:rPr>
            <w:bCs/>
          </w:rPr>
          <w:t xml:space="preserve">git repository: </w:t>
        </w:r>
      </w:ins>
      <w:ins w:id="4639" w:author="rkbansal" w:date="2020-05-03T22:16:00Z">
        <w:r w:rsidRPr="00711A70">
          <w:rPr>
            <w:b/>
            <w:rPrChange w:id="4640" w:author="rkbansal" w:date="2020-05-03T22:17:00Z">
              <w:rPr>
                <w:bCs/>
              </w:rPr>
            </w:rPrChange>
          </w:rPr>
          <w:t>bjjd-config-server-git-repo</w:t>
        </w:r>
      </w:ins>
    </w:p>
    <w:p w14:paraId="62245C0E" w14:textId="4FF27E0F" w:rsidR="00C416A6" w:rsidRDefault="003D121B">
      <w:pPr>
        <w:pStyle w:val="ListParagraph"/>
        <w:rPr>
          <w:ins w:id="4641" w:author="rkbansal" w:date="2020-05-03T15:32:00Z"/>
        </w:rPr>
        <w:pPrChange w:id="4642" w:author="rkbansal" w:date="2020-05-03T15:32:00Z">
          <w:pPr>
            <w:pStyle w:val="ListParagraph"/>
            <w:numPr>
              <w:numId w:val="104"/>
            </w:numPr>
            <w:ind w:hanging="360"/>
          </w:pPr>
        </w:pPrChange>
      </w:pPr>
      <w:ins w:id="4643"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44" w:author="rkbansal" w:date="2020-05-03T15:32:00Z"/>
          <w:rPrChange w:id="4645" w:author="rkbansal" w:date="2020-05-03T15:32:00Z">
            <w:rPr>
              <w:ins w:id="4646" w:author="rkbansal" w:date="2020-05-03T15:32:00Z"/>
              <w:b/>
              <w:bCs/>
            </w:rPr>
          </w:rPrChange>
        </w:rPr>
        <w:pPrChange w:id="4647"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48" w:author="rkbansal" w:date="2020-05-03T22:20:00Z"/>
          <w:rFonts w:asciiTheme="minorHAnsi" w:hAnsiTheme="minorHAnsi" w:cstheme="minorHAnsi"/>
        </w:rPr>
      </w:pPr>
      <w:ins w:id="4649" w:author="rkbansal" w:date="2020-05-03T22:18:00Z">
        <w:r>
          <w:rPr>
            <w:rFonts w:asciiTheme="minorHAnsi" w:hAnsiTheme="minorHAnsi" w:cstheme="minorHAnsi"/>
          </w:rPr>
          <w:t xml:space="preserve">In the people-mgmt-service, still there will be an application.properties file but it will </w:t>
        </w:r>
      </w:ins>
      <w:ins w:id="4650" w:author="rkbansal" w:date="2020-05-03T22:19:00Z">
        <w:r w:rsidR="00B91AD7">
          <w:rPr>
            <w:rFonts w:asciiTheme="minorHAnsi" w:hAnsiTheme="minorHAnsi" w:cstheme="minorHAnsi"/>
          </w:rPr>
          <w:t xml:space="preserve">have </w:t>
        </w:r>
      </w:ins>
      <w:ins w:id="4651" w:author="rkbansal" w:date="2020-05-03T22:20:00Z">
        <w:r w:rsidR="00670971">
          <w:rPr>
            <w:rFonts w:asciiTheme="minorHAnsi" w:hAnsiTheme="minorHAnsi" w:cstheme="minorHAnsi"/>
          </w:rPr>
          <w:t xml:space="preserve">following </w:t>
        </w:r>
      </w:ins>
      <w:ins w:id="4652" w:author="rkbansal" w:date="2020-05-03T22:19:00Z">
        <w:r w:rsidR="00B91AD7">
          <w:rPr>
            <w:rFonts w:asciiTheme="minorHAnsi" w:hAnsiTheme="minorHAnsi" w:cstheme="minorHAnsi"/>
          </w:rPr>
          <w:t>minimum details</w:t>
        </w:r>
      </w:ins>
      <w:ins w:id="4653"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54" w:author="rkbansal" w:date="2020-05-03T22:20:00Z"/>
          <w:rFonts w:asciiTheme="minorHAnsi" w:hAnsiTheme="minorHAnsi" w:cstheme="minorHAnsi"/>
        </w:rPr>
      </w:pPr>
      <w:ins w:id="4655"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56" w:author="rkbansal" w:date="2020-05-03T22:21:00Z"/>
          <w:rFonts w:asciiTheme="minorHAnsi" w:hAnsiTheme="minorHAnsi" w:cstheme="minorHAnsi"/>
        </w:rPr>
      </w:pPr>
      <w:ins w:id="4657"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58" w:author="rkbansal" w:date="2020-05-03T22:22:00Z"/>
          <w:rFonts w:asciiTheme="minorHAnsi" w:hAnsiTheme="minorHAnsi" w:cstheme="minorHAnsi"/>
        </w:rPr>
      </w:pPr>
      <w:ins w:id="4659" w:author="rkbansal" w:date="2020-05-03T22:22:00Z">
        <w:r>
          <w:rPr>
            <w:rFonts w:asciiTheme="minorHAnsi" w:hAnsiTheme="minorHAnsi" w:cstheme="minorHAnsi"/>
          </w:rPr>
          <w:t>C</w:t>
        </w:r>
      </w:ins>
      <w:ins w:id="4660" w:author="rkbansal" w:date="2020-05-03T22:21:00Z">
        <w:r w:rsidRPr="00670971">
          <w:rPr>
            <w:rFonts w:asciiTheme="minorHAnsi" w:hAnsiTheme="minorHAnsi" w:cstheme="minorHAnsi"/>
            <w:rPrChange w:id="4661" w:author="rkbansal" w:date="2020-05-03T22:22:00Z">
              <w:rPr>
                <w:rFonts w:ascii="Consolas" w:hAnsi="Consolas" w:cs="Consolas"/>
                <w:color w:val="93A1A1"/>
                <w:sz w:val="20"/>
                <w:szCs w:val="20"/>
                <w:shd w:val="clear" w:color="auto" w:fill="E8F2FE"/>
              </w:rPr>
            </w:rPrChange>
          </w:rPr>
          <w:t xml:space="preserve">loud config server </w:t>
        </w:r>
      </w:ins>
      <w:ins w:id="4662" w:author="rkbansal" w:date="2020-05-03T22:22:00Z">
        <w:r>
          <w:rPr>
            <w:rFonts w:asciiTheme="minorHAnsi" w:hAnsiTheme="minorHAnsi" w:cstheme="minorHAnsi"/>
          </w:rPr>
          <w:t>URI</w:t>
        </w:r>
      </w:ins>
      <w:ins w:id="4663" w:author="rkbansal" w:date="2020-05-03T22:21:00Z">
        <w:r w:rsidRPr="00670971">
          <w:rPr>
            <w:rFonts w:asciiTheme="minorHAnsi" w:hAnsiTheme="minorHAnsi" w:cstheme="minorHAnsi"/>
            <w:rPrChange w:id="4664"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65" w:author="rkbansal" w:date="2020-05-03T22:24:00Z"/>
          <w:rFonts w:asciiTheme="minorHAnsi" w:hAnsiTheme="minorHAnsi" w:cstheme="minorHAnsi"/>
        </w:rPr>
      </w:pPr>
      <w:ins w:id="4666"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67" w:author="rkbansal" w:date="2020-05-03T15:04:00Z"/>
          <w:rFonts w:asciiTheme="minorHAnsi" w:hAnsiTheme="minorHAnsi" w:cstheme="minorHAnsi"/>
          <w:rPrChange w:id="4668" w:author="rkbansal" w:date="2020-05-03T22:22:00Z">
            <w:rPr>
              <w:ins w:id="4669" w:author="rkbansal" w:date="2020-05-03T15:04:00Z"/>
            </w:rPr>
          </w:rPrChange>
        </w:rPr>
      </w:pPr>
      <w:ins w:id="4670" w:author="rkbansal" w:date="2020-05-03T22:25:00Z">
        <w:r>
          <w:rPr>
            <w:rFonts w:asciiTheme="minorHAnsi" w:hAnsiTheme="minorHAnsi" w:cstheme="minorHAnsi"/>
          </w:rPr>
          <w:t xml:space="preserve">To </w:t>
        </w:r>
      </w:ins>
      <w:ins w:id="4671" w:author="rkbansal" w:date="2020-05-03T22:37:00Z">
        <w:r w:rsidR="004E69BC">
          <w:rPr>
            <w:rFonts w:asciiTheme="minorHAnsi" w:hAnsiTheme="minorHAnsi" w:cstheme="minorHAnsi"/>
          </w:rPr>
          <w:t>verify all the changes</w:t>
        </w:r>
      </w:ins>
      <w:ins w:id="4672" w:author="rkbansal" w:date="2020-05-03T22:38:00Z">
        <w:r w:rsidR="004E69BC">
          <w:rPr>
            <w:rFonts w:asciiTheme="minorHAnsi" w:hAnsiTheme="minorHAnsi" w:cstheme="minorHAnsi"/>
          </w:rPr>
          <w:t>,</w:t>
        </w:r>
      </w:ins>
      <w:ins w:id="4673" w:author="rkbansal" w:date="2020-05-03T22:39:00Z">
        <w:r w:rsidR="004351EA">
          <w:rPr>
            <w:rFonts w:asciiTheme="minorHAnsi" w:hAnsiTheme="minorHAnsi" w:cstheme="minorHAnsi"/>
          </w:rPr>
          <w:t xml:space="preserve"> </w:t>
        </w:r>
      </w:ins>
      <w:ins w:id="4674" w:author="rkbansal" w:date="2020-05-03T22:37:00Z">
        <w:r w:rsidR="004E69BC">
          <w:rPr>
            <w:rFonts w:asciiTheme="minorHAnsi" w:hAnsiTheme="minorHAnsi" w:cstheme="minorHAnsi"/>
          </w:rPr>
          <w:t xml:space="preserve">run the following </w:t>
        </w:r>
      </w:ins>
      <w:ins w:id="4675"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76" w:author="rkbansal" w:date="2020-05-03T22:25:00Z"/>
          <w:rFonts w:asciiTheme="minorHAnsi" w:hAnsiTheme="minorHAnsi" w:cstheme="minorHAnsi"/>
        </w:rPr>
        <w:pPrChange w:id="4677" w:author="rkbansal" w:date="2020-05-03T22:38:00Z">
          <w:pPr>
            <w:pStyle w:val="ListParagraph"/>
            <w:jc w:val="both"/>
          </w:pPr>
        </w:pPrChange>
      </w:pPr>
      <w:ins w:id="4678"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679" w:author="rkbansal" w:date="2020-05-03T22:38:00Z"/>
          <w:rFonts w:asciiTheme="minorHAnsi" w:hAnsiTheme="minorHAnsi" w:cstheme="minorHAnsi"/>
        </w:rPr>
      </w:pPr>
      <w:ins w:id="4680" w:author="rkbansal" w:date="2020-05-03T22:25:00Z">
        <w:r>
          <w:rPr>
            <w:rFonts w:asciiTheme="minorHAnsi" w:hAnsiTheme="minorHAnsi" w:cstheme="minorHAnsi"/>
          </w:rPr>
          <w:t>Eureka</w:t>
        </w:r>
      </w:ins>
      <w:ins w:id="4681"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682" w:author="rkbansal" w:date="2020-05-03T15:02:00Z"/>
          <w:rFonts w:asciiTheme="minorHAnsi" w:hAnsiTheme="minorHAnsi" w:cstheme="minorHAnsi"/>
          <w:rPrChange w:id="4683" w:author="rkbansal" w:date="2020-05-03T15:04:00Z">
            <w:rPr>
              <w:ins w:id="4684" w:author="rkbansal" w:date="2020-05-03T15:02:00Z"/>
              <w:rFonts w:ascii="Segoe UI" w:hAnsi="Segoe UI" w:cs="Segoe UI"/>
              <w:b/>
              <w:bCs/>
              <w:color w:val="000000"/>
            </w:rPr>
          </w:rPrChange>
        </w:rPr>
        <w:pPrChange w:id="4685" w:author="rkbansal" w:date="2020-05-03T22:38:00Z">
          <w:pPr>
            <w:pStyle w:val="Heading6"/>
            <w:numPr>
              <w:numId w:val="101"/>
            </w:numPr>
            <w:ind w:left="360" w:hanging="360"/>
          </w:pPr>
        </w:pPrChange>
      </w:pPr>
      <w:ins w:id="4686" w:author="rkbansal" w:date="2020-05-03T22:38:00Z">
        <w:r>
          <w:rPr>
            <w:rFonts w:asciiTheme="minorHAnsi" w:hAnsiTheme="minorHAnsi" w:cstheme="minorHAnsi"/>
          </w:rPr>
          <w:t>PeopleMgmtRestApplication</w:t>
        </w:r>
      </w:ins>
    </w:p>
    <w:p w14:paraId="3F27EF73" w14:textId="7FF97583" w:rsidR="00A12A3E" w:rsidRDefault="00A12A3E">
      <w:pPr>
        <w:ind w:left="1080"/>
        <w:rPr>
          <w:ins w:id="4687" w:author="rkbansal" w:date="2020-05-03T22:42:00Z"/>
        </w:rPr>
        <w:pPrChange w:id="4688" w:author="rkbansal" w:date="2020-05-03T22:42:00Z">
          <w:pPr>
            <w:pStyle w:val="ListParagraph"/>
            <w:numPr>
              <w:ilvl w:val="1"/>
              <w:numId w:val="19"/>
            </w:numPr>
            <w:ind w:left="1440" w:hanging="360"/>
          </w:pPr>
        </w:pPrChange>
      </w:pPr>
      <w:ins w:id="4689"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90" w:author="rkbansal" w:date="2020-05-03T22:42:00Z"/>
        </w:rPr>
      </w:pPr>
      <w:ins w:id="4691"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2" w:author="rkbansal" w:date="2020-04-28T01:23:00Z"/>
          <w:rFonts w:asciiTheme="minorHAnsi" w:hAnsiTheme="minorHAnsi" w:cstheme="minorHAnsi"/>
          <w:rPrChange w:id="4693" w:author="rkbansal" w:date="2020-05-03T15:02:00Z">
            <w:rPr>
              <w:ins w:id="4694" w:author="rkbansal" w:date="2020-04-28T01:23:00Z"/>
              <w:rFonts w:ascii="Segoe UI" w:hAnsi="Segoe UI" w:cs="Segoe UI"/>
              <w:color w:val="272727"/>
              <w:shd w:val="clear" w:color="auto" w:fill="FFFFFF"/>
            </w:rPr>
          </w:rPrChange>
        </w:rPr>
        <w:pPrChange w:id="4695" w:author="rkbansal" w:date="2020-05-03T15:03:00Z">
          <w:pPr>
            <w:pStyle w:val="ListParagraph"/>
            <w:numPr>
              <w:numId w:val="19"/>
            </w:numPr>
            <w:ind w:hanging="360"/>
            <w:jc w:val="both"/>
          </w:pPr>
        </w:pPrChange>
      </w:pPr>
    </w:p>
    <w:p w14:paraId="3CFE063A" w14:textId="38ED61EF" w:rsidR="00B12EFF" w:rsidRPr="00B12EFF" w:rsidRDefault="00B12EFF">
      <w:pPr>
        <w:rPr>
          <w:ins w:id="4696" w:author="rkbansal" w:date="2020-04-28T01:16:00Z"/>
          <w:rPrChange w:id="4697" w:author="rkbansal" w:date="2020-04-28T01:17:00Z">
            <w:rPr>
              <w:ins w:id="4698" w:author="rkbansal" w:date="2020-04-28T01:16:00Z"/>
              <w:b/>
              <w:bCs/>
            </w:rPr>
          </w:rPrChange>
        </w:rPr>
        <w:pPrChange w:id="4699" w:author="rkbansal" w:date="2020-04-28T01:17:00Z">
          <w:pPr>
            <w:pStyle w:val="Heading3"/>
            <w:ind w:left="360"/>
          </w:pPr>
        </w:pPrChange>
      </w:pPr>
    </w:p>
    <w:p w14:paraId="0969D5FA" w14:textId="734173BA" w:rsidR="00B12EFF" w:rsidRPr="00B12EFF" w:rsidRDefault="00B12EFF">
      <w:pPr>
        <w:rPr>
          <w:ins w:id="4700" w:author="rkbansal" w:date="2020-04-28T01:16:00Z"/>
          <w:rPrChange w:id="4701" w:author="rkbansal" w:date="2020-04-28T01:16:00Z">
            <w:rPr>
              <w:ins w:id="4702" w:author="rkbansal" w:date="2020-04-28T01:16:00Z"/>
              <w:b/>
              <w:bCs/>
            </w:rPr>
          </w:rPrChange>
        </w:rPr>
        <w:pPrChange w:id="4703" w:author="rkbansal" w:date="2020-04-28T01:16:00Z">
          <w:pPr>
            <w:pStyle w:val="Heading3"/>
            <w:ind w:left="360"/>
          </w:pPr>
        </w:pPrChange>
      </w:pPr>
    </w:p>
    <w:p w14:paraId="0F81EAC3" w14:textId="0E988956" w:rsidR="00B12EFF" w:rsidRDefault="00B12EFF" w:rsidP="00B12EFF">
      <w:pPr>
        <w:rPr>
          <w:ins w:id="4704" w:author="rkbansal" w:date="2020-04-28T01:16:00Z"/>
        </w:rPr>
      </w:pPr>
      <w:ins w:id="4705" w:author="rkbansal" w:date="2020-04-28T01:16:00Z">
        <w:r>
          <w:tab/>
        </w:r>
        <w:r>
          <w:tab/>
        </w:r>
      </w:ins>
    </w:p>
    <w:p w14:paraId="1FAB6D9B" w14:textId="77777777" w:rsidR="00B12EFF" w:rsidRPr="00B12EFF" w:rsidRDefault="00B12EFF">
      <w:pPr>
        <w:rPr>
          <w:ins w:id="4706" w:author="rkbansal" w:date="2020-04-28T01:12:00Z"/>
        </w:rPr>
        <w:pPrChange w:id="4707" w:author="rkbansal" w:date="2020-04-28T01:16:00Z">
          <w:pPr>
            <w:pStyle w:val="ListParagraph"/>
            <w:numPr>
              <w:numId w:val="19"/>
            </w:numPr>
            <w:ind w:hanging="360"/>
          </w:pPr>
        </w:pPrChange>
      </w:pPr>
    </w:p>
    <w:p w14:paraId="6F388418" w14:textId="77777777" w:rsidR="00A87A76" w:rsidRDefault="00A87A76">
      <w:pPr>
        <w:rPr>
          <w:ins w:id="4708" w:author="rkbansal" w:date="2020-04-28T01:15:00Z"/>
          <w:rFonts w:eastAsiaTheme="majorEastAsia" w:cstheme="majorBidi"/>
          <w:b/>
          <w:color w:val="2F5496" w:themeColor="accent1" w:themeShade="BF"/>
          <w:sz w:val="28"/>
        </w:rPr>
      </w:pPr>
      <w:ins w:id="4709" w:author="rkbansal" w:date="2020-04-28T01:15:00Z">
        <w:r>
          <w:rPr>
            <w:b/>
            <w:sz w:val="28"/>
          </w:rPr>
          <w:br w:type="page"/>
        </w:r>
      </w:ins>
    </w:p>
    <w:p w14:paraId="2F6B924D" w14:textId="2DD8BF88" w:rsidR="00F90050" w:rsidRDefault="00F90050" w:rsidP="006350C6">
      <w:pPr>
        <w:pStyle w:val="Heading2"/>
        <w:rPr>
          <w:ins w:id="4710"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11" w:author="Rajiv Bansal" w:date="2019-11-29T09:11:00Z">
            <w:rPr>
              <w:rFonts w:ascii="Georgia" w:hAnsi="Georgia"/>
              <w:b/>
              <w:sz w:val="28"/>
              <w:szCs w:val="24"/>
            </w:rPr>
          </w:rPrChange>
        </w:rPr>
        <w:pPrChange w:id="4712" w:author="Rajiv Bansal" w:date="2019-11-29T09:11:00Z">
          <w:pPr>
            <w:pStyle w:val="Heading2"/>
          </w:pPr>
        </w:pPrChange>
      </w:pPr>
      <w:ins w:id="4713" w:author="Rajiv Bansal" w:date="2019-11-29T09:11:00Z">
        <w:r w:rsidRPr="006350C6">
          <w:t>This application is developed to register all the microservices. So that every microservice can communicate with each other without knowing their IP address of the microservice</w:t>
        </w:r>
      </w:ins>
      <w:ins w:id="4714"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15" w:author="rkbansal" w:date="2020-05-16T20:18:00Z"/>
        </w:rPr>
      </w:pPr>
      <w:ins w:id="4716"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17" w:author="rkbansal" w:date="2020-05-16T20:18:00Z"/>
          <w:bCs/>
        </w:rPr>
      </w:pPr>
      <w:ins w:id="4718"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19" w:author="rkbansal" w:date="2020-05-16T20:18:00Z"/>
          <w:bCs/>
        </w:rPr>
      </w:pPr>
      <w:ins w:id="4720"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21" w:author="rkbansal" w:date="2020-05-16T20:18:00Z"/>
          <w:bCs/>
        </w:rPr>
      </w:pPr>
      <w:ins w:id="4722"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23" w:author="rkbansal" w:date="2020-05-16T20:18:00Z"/>
          <w:bCs/>
        </w:rPr>
      </w:pPr>
      <w:ins w:id="4724"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25" w:author="rkbansal" w:date="2020-05-16T20:19:00Z"/>
          <w:bCs/>
          <w:rPrChange w:id="4726" w:author="rkbansal" w:date="2020-05-16T20:19:00Z">
            <w:rPr>
              <w:ins w:id="4727" w:author="rkbansal" w:date="2020-05-16T20:19:00Z"/>
              <w:bCs/>
              <w:color w:val="FF0000"/>
            </w:rPr>
          </w:rPrChange>
        </w:rPr>
      </w:pPr>
      <w:ins w:id="4728" w:author="rkbansal" w:date="2020-05-16T20:18:00Z">
        <w:r>
          <w:rPr>
            <w:bCs/>
            <w:color w:val="FF0000"/>
          </w:rPr>
          <w:t>W</w:t>
        </w:r>
      </w:ins>
      <w:ins w:id="4729"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30" w:author="rkbansal" w:date="2020-05-16T20:19:00Z"/>
          <w:bCs/>
          <w:rPrChange w:id="4731" w:author="rkbansal" w:date="2020-05-16T20:19:00Z">
            <w:rPr>
              <w:ins w:id="4732" w:author="rkbansal" w:date="2020-05-16T20:19:00Z"/>
              <w:bCs/>
              <w:color w:val="FF0000"/>
            </w:rPr>
          </w:rPrChange>
        </w:rPr>
      </w:pPr>
      <w:ins w:id="4733"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34" w:author="rkbansal" w:date="2020-05-16T20:19:00Z"/>
          <w:bCs/>
          <w:rPrChange w:id="4735" w:author="rkbansal" w:date="2020-05-16T20:19:00Z">
            <w:rPr>
              <w:ins w:id="4736" w:author="rkbansal" w:date="2020-05-16T20:19:00Z"/>
              <w:bCs/>
              <w:color w:val="FF0000"/>
            </w:rPr>
          </w:rPrChange>
        </w:rPr>
      </w:pPr>
      <w:ins w:id="4737" w:author="rkbansal" w:date="2020-05-16T20:19:00Z">
        <w:r>
          <w:rPr>
            <w:bCs/>
            <w:color w:val="FF0000"/>
          </w:rPr>
          <w:t>DevTools (optional)</w:t>
        </w:r>
      </w:ins>
    </w:p>
    <w:p w14:paraId="6F55705E" w14:textId="142E9FA5" w:rsidR="003B7071" w:rsidRPr="003B7071" w:rsidRDefault="003B7071">
      <w:pPr>
        <w:ind w:left="720"/>
        <w:rPr>
          <w:ins w:id="4738" w:author="rkbansal" w:date="2020-05-16T20:18:00Z"/>
          <w:bCs/>
          <w:rPrChange w:id="4739" w:author="rkbansal" w:date="2020-05-16T21:43:00Z">
            <w:rPr>
              <w:ins w:id="4740" w:author="rkbansal" w:date="2020-05-16T20:18:00Z"/>
            </w:rPr>
          </w:rPrChange>
        </w:rPr>
        <w:pPrChange w:id="4741" w:author="rkbansal" w:date="2020-05-16T21:43:00Z">
          <w:pPr>
            <w:pStyle w:val="ListParagraph"/>
            <w:numPr>
              <w:ilvl w:val="1"/>
              <w:numId w:val="107"/>
            </w:numPr>
            <w:ind w:left="1440" w:hanging="360"/>
          </w:pPr>
        </w:pPrChange>
      </w:pPr>
      <w:ins w:id="4742"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43" w:author="rkbansal" w:date="2020-05-16T20:19:00Z"/>
        </w:rPr>
      </w:pPr>
      <w:ins w:id="4744"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200400"/>
                      </a:xfrm>
                      <a:prstGeom prst="rect">
                        <a:avLst/>
                      </a:prstGeom>
                    </pic:spPr>
                  </pic:pic>
                </a:graphicData>
              </a:graphic>
            </wp:inline>
          </w:drawing>
        </w:r>
      </w:ins>
      <w:del w:id="4745"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46" w:author="rkbansal" w:date="2020-05-16T20:19:00Z"/>
          <w:rFonts w:asciiTheme="minorHAnsi" w:hAnsiTheme="minorHAnsi"/>
          <w:b/>
          <w:sz w:val="18"/>
          <w:szCs w:val="22"/>
        </w:rPr>
      </w:pPr>
      <w:del w:id="4747"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48" w:author="rkbansal" w:date="2020-05-16T20:19:00Z"/>
          <w:rFonts w:asciiTheme="minorHAnsi" w:hAnsiTheme="minorHAnsi"/>
          <w:b/>
          <w:sz w:val="18"/>
          <w:szCs w:val="22"/>
        </w:rPr>
      </w:pPr>
      <w:del w:id="4749"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50" w:author="rkbansal" w:date="2020-05-16T20:19:00Z"/>
          <w:rFonts w:asciiTheme="minorHAnsi" w:hAnsiTheme="minorHAnsi"/>
          <w:b/>
          <w:sz w:val="18"/>
          <w:szCs w:val="22"/>
        </w:rPr>
      </w:pPr>
      <w:del w:id="4751"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52"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53" w:author="rkbansal" w:date="2020-05-16T21:45:00Z"/>
          <w:bCs/>
        </w:rPr>
      </w:pPr>
      <w:ins w:id="4754"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55" w:author="rkbansal" w:date="2020-05-16T21:45:00Z"/>
        </w:rPr>
      </w:pPr>
      <w:ins w:id="4756" w:author="rkbansal" w:date="2020-05-16T21:45:00Z">
        <w:r>
          <w:rPr>
            <w:noProof/>
          </w:rPr>
          <w:t xml:space="preserve"> </w:t>
        </w:r>
      </w:ins>
      <w:ins w:id="4757"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58" w:author="rkbansal" w:date="2020-05-16T21:45:00Z"/>
        </w:rPr>
      </w:pPr>
    </w:p>
    <w:p w14:paraId="41457D8B" w14:textId="77777777" w:rsidR="002C5B29" w:rsidRDefault="002C5B29" w:rsidP="002C5B29">
      <w:pPr>
        <w:pStyle w:val="ListParagraph"/>
        <w:numPr>
          <w:ilvl w:val="0"/>
          <w:numId w:val="19"/>
        </w:numPr>
        <w:jc w:val="both"/>
        <w:rPr>
          <w:ins w:id="4759" w:author="rkbansal" w:date="2020-05-16T21:45:00Z"/>
          <w:rFonts w:asciiTheme="minorHAnsi" w:hAnsiTheme="minorHAnsi" w:cstheme="minorHAnsi"/>
        </w:rPr>
      </w:pPr>
      <w:ins w:id="4760"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61" w:author="rkbansal" w:date="2020-05-16T21:45:00Z"/>
          <w:rFonts w:asciiTheme="minorHAnsi" w:hAnsiTheme="minorHAnsi" w:cstheme="minorHAnsi"/>
        </w:rPr>
      </w:pPr>
      <w:ins w:id="4762"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63" w:author="rkbansal" w:date="2020-05-16T21:45:00Z"/>
          <w:rFonts w:asciiTheme="minorHAnsi" w:hAnsiTheme="minorHAnsi" w:cstheme="minorHAnsi"/>
        </w:rPr>
      </w:pPr>
      <w:ins w:id="4764"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65" w:author="rkbansal" w:date="2020-05-16T21:45:00Z"/>
          <w:rFonts w:asciiTheme="minorHAnsi" w:hAnsiTheme="minorHAnsi" w:cstheme="minorHAnsi"/>
        </w:rPr>
      </w:pPr>
      <w:ins w:id="4766"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67" w:author="rkbansal" w:date="2020-05-16T21:45:00Z"/>
          <w:rFonts w:asciiTheme="minorHAnsi" w:hAnsiTheme="minorHAnsi" w:cstheme="minorHAnsi"/>
        </w:rPr>
      </w:pPr>
    </w:p>
    <w:p w14:paraId="74DE1213" w14:textId="2004DBA9" w:rsidR="002C5B29" w:rsidRDefault="001F5DD4" w:rsidP="002C5B29">
      <w:pPr>
        <w:pStyle w:val="ListParagraph"/>
        <w:rPr>
          <w:ins w:id="4768" w:author="rkbansal" w:date="2020-05-16T21:45:00Z"/>
        </w:rPr>
      </w:pPr>
      <w:ins w:id="4769"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70" w:author="rkbansal" w:date="2020-05-16T21:45:00Z"/>
        </w:rPr>
      </w:pPr>
      <w:del w:id="4771"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72" w:author="rkbansal" w:date="2020-05-16T21:45:00Z"/>
          <w:b/>
          <w:sz w:val="18"/>
        </w:rPr>
      </w:pPr>
      <w:del w:id="4773"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8035"/>
                      </a:xfrm>
                      <a:prstGeom prst="rect">
                        <a:avLst/>
                      </a:prstGeom>
                    </pic:spPr>
                  </pic:pic>
                </a:graphicData>
              </a:graphic>
            </wp:inline>
          </w:drawing>
        </w:r>
      </w:del>
      <w:ins w:id="4774" w:author="Rajiv Bansal" w:date="2019-11-30T22:34:00Z">
        <w:del w:id="4775"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76" w:author="Rajiv Bansal" w:date="2019-11-30T21:54:00Z"/>
          <w:b/>
          <w:sz w:val="18"/>
          <w:rPrChange w:id="4777" w:author="Rajiv Bansal" w:date="2019-11-30T21:54:00Z">
            <w:rPr>
              <w:ins w:id="4778" w:author="Rajiv Bansal" w:date="2019-11-30T21:54:00Z"/>
              <w:b/>
            </w:rPr>
          </w:rPrChange>
        </w:rPr>
      </w:pPr>
      <w:r>
        <w:t>Run the application</w:t>
      </w:r>
      <w:r w:rsidR="007A6875">
        <w:t xml:space="preserve"> as </w:t>
      </w:r>
      <w:r w:rsidR="007A6875" w:rsidRPr="007A6875">
        <w:rPr>
          <w:b/>
        </w:rPr>
        <w:t>Spring Boot App</w:t>
      </w:r>
      <w:ins w:id="4779" w:author="Rajiv Bansal" w:date="2019-11-30T21:54:00Z">
        <w:r w:rsidR="004A202C" w:rsidRPr="00B7224E">
          <w:rPr>
            <w:rPrChange w:id="4780" w:author="Rajiv Bansal" w:date="2019-11-30T21:54:00Z">
              <w:rPr>
                <w:b/>
              </w:rPr>
            </w:rPrChange>
          </w:rPr>
          <w:t>:</w:t>
        </w:r>
        <w:r w:rsidR="004A202C" w:rsidRPr="00B7224E">
          <w:rPr>
            <w:rPrChange w:id="4781"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782" w:author="Rajiv Bansal" w:date="2019-11-30T21:54:00Z">
          <w:pPr>
            <w:pStyle w:val="ListParagraph"/>
            <w:numPr>
              <w:numId w:val="19"/>
            </w:numPr>
            <w:ind w:hanging="360"/>
          </w:pPr>
        </w:pPrChange>
      </w:pPr>
      <w:ins w:id="4783"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84" w:author="Rajiv Bansal" w:date="2019-11-30T23:00:00Z">
        <w:r w:rsidR="004D71AC">
          <w:fldChar w:fldCharType="begin"/>
        </w:r>
        <w:r w:rsidR="004D71AC">
          <w:instrText xml:space="preserve"> HYPERLINK "</w:instrText>
        </w:r>
      </w:ins>
      <w:r w:rsidR="004D71AC" w:rsidRPr="004D71AC">
        <w:rPr>
          <w:rPrChange w:id="4785" w:author="Rajiv Bansal" w:date="2019-11-30T23:00:00Z">
            <w:rPr>
              <w:rStyle w:val="Hyperlink"/>
            </w:rPr>
          </w:rPrChange>
        </w:rPr>
        <w:instrText>http://localhost:</w:instrText>
      </w:r>
      <w:ins w:id="4786" w:author="Rajiv Bansal" w:date="2019-11-30T23:00:00Z">
        <w:r w:rsidR="004D71AC" w:rsidRPr="004D71AC">
          <w:rPr>
            <w:rPrChange w:id="4787" w:author="Rajiv Bansal" w:date="2019-11-30T23:00:00Z">
              <w:rPr>
                <w:rStyle w:val="Hyperlink"/>
              </w:rPr>
            </w:rPrChange>
          </w:rPr>
          <w:instrText>8761</w:instrText>
        </w:r>
      </w:ins>
      <w:r w:rsidR="004D71AC" w:rsidRPr="004D71AC">
        <w:rPr>
          <w:rPrChange w:id="4788" w:author="Rajiv Bansal" w:date="2019-11-30T23:00:00Z">
            <w:rPr>
              <w:rStyle w:val="Hyperlink"/>
            </w:rPr>
          </w:rPrChange>
        </w:rPr>
        <w:instrText>/</w:instrText>
      </w:r>
      <w:ins w:id="4789" w:author="Rajiv Bansal" w:date="2019-11-30T23:00:00Z">
        <w:r w:rsidR="004D71AC">
          <w:instrText xml:space="preserve">" </w:instrText>
        </w:r>
        <w:r w:rsidR="004D71AC">
          <w:fldChar w:fldCharType="separate"/>
        </w:r>
      </w:ins>
      <w:r w:rsidR="004D71AC" w:rsidRPr="00742A84">
        <w:rPr>
          <w:rStyle w:val="Hyperlink"/>
        </w:rPr>
        <w:t>http://localhost:</w:t>
      </w:r>
      <w:del w:id="4790" w:author="Rajiv Bansal" w:date="2019-11-29T09:46:00Z">
        <w:r w:rsidR="004D71AC" w:rsidRPr="00742A84" w:rsidDel="00C36626">
          <w:rPr>
            <w:rStyle w:val="Hyperlink"/>
          </w:rPr>
          <w:delText>9</w:delText>
        </w:r>
      </w:del>
      <w:del w:id="4791" w:author="Rajiv Bansal" w:date="2019-11-30T23:00:00Z">
        <w:r w:rsidR="004D71AC" w:rsidRPr="00742A84" w:rsidDel="00FC15F9">
          <w:rPr>
            <w:rStyle w:val="Hyperlink"/>
          </w:rPr>
          <w:delText>379</w:delText>
        </w:r>
      </w:del>
      <w:ins w:id="4792" w:author="Rajiv Bansal" w:date="2019-11-30T23:00:00Z">
        <w:r w:rsidR="004D71AC" w:rsidRPr="00742A84">
          <w:rPr>
            <w:rStyle w:val="Hyperlink"/>
          </w:rPr>
          <w:t>8761</w:t>
        </w:r>
      </w:ins>
      <w:r w:rsidR="004D71AC" w:rsidRPr="00742A84">
        <w:rPr>
          <w:rStyle w:val="Hyperlink"/>
        </w:rPr>
        <w:t>/</w:t>
      </w:r>
      <w:ins w:id="4793"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794" w:author="Rajiv Bansal" w:date="2019-11-29T09:01:00Z"/>
          <w:rFonts w:eastAsiaTheme="majorEastAsia" w:cstheme="majorBidi"/>
          <w:b/>
          <w:color w:val="2F5496" w:themeColor="accent1" w:themeShade="BF"/>
          <w:sz w:val="28"/>
          <w:szCs w:val="26"/>
        </w:rPr>
      </w:pPr>
      <w:ins w:id="4795" w:author="Rajiv Bansal" w:date="2019-11-29T09:01:00Z">
        <w:r>
          <w:rPr>
            <w:b/>
            <w:sz w:val="28"/>
          </w:rPr>
          <w:lastRenderedPageBreak/>
          <w:br w:type="page"/>
        </w:r>
      </w:ins>
    </w:p>
    <w:p w14:paraId="336EBD80" w14:textId="2F1ED21D" w:rsidR="00BE2E1A" w:rsidRDefault="00BE2E1A" w:rsidP="00BE2E1A">
      <w:pPr>
        <w:pStyle w:val="Heading2"/>
        <w:rPr>
          <w:ins w:id="4796" w:author="Rajiv Bansal" w:date="2019-11-29T09:10:00Z"/>
          <w:rFonts w:ascii="Georgia" w:hAnsi="Georgia"/>
          <w:b/>
          <w:sz w:val="28"/>
          <w:szCs w:val="24"/>
        </w:rPr>
      </w:pPr>
      <w:ins w:id="4797" w:author="Rajiv Bansal" w:date="2019-11-29T09:02:00Z">
        <w:r>
          <w:rPr>
            <w:rFonts w:ascii="Georgia" w:hAnsi="Georgia"/>
            <w:b/>
            <w:sz w:val="28"/>
            <w:szCs w:val="24"/>
          </w:rPr>
          <w:lastRenderedPageBreak/>
          <w:t>Gateway</w:t>
        </w:r>
      </w:ins>
      <w:ins w:id="4798" w:author="Rajiv Bansal" w:date="2019-11-29T09:01:00Z">
        <w:r w:rsidRPr="00C62AC7">
          <w:rPr>
            <w:rFonts w:ascii="Georgia" w:hAnsi="Georgia"/>
            <w:b/>
            <w:sz w:val="28"/>
            <w:szCs w:val="24"/>
          </w:rPr>
          <w:t>-serv</w:t>
        </w:r>
      </w:ins>
      <w:ins w:id="4799" w:author="Rajiv Bansal" w:date="2019-11-29T09:02:00Z">
        <w:r>
          <w:rPr>
            <w:rFonts w:ascii="Georgia" w:hAnsi="Georgia"/>
            <w:b/>
            <w:sz w:val="28"/>
            <w:szCs w:val="24"/>
          </w:rPr>
          <w:t>ice</w:t>
        </w:r>
      </w:ins>
      <w:ins w:id="4800" w:author="rkbansal" w:date="2020-03-29T21:30:00Z">
        <w:r w:rsidR="005F1126">
          <w:rPr>
            <w:rFonts w:ascii="Georgia" w:hAnsi="Georgia"/>
            <w:b/>
            <w:sz w:val="28"/>
            <w:szCs w:val="24"/>
          </w:rPr>
          <w:t>(Zuul)</w:t>
        </w:r>
      </w:ins>
    </w:p>
    <w:p w14:paraId="1B56B93B" w14:textId="51E069A6" w:rsidR="00AE7F9B" w:rsidRDefault="00AE7F9B" w:rsidP="00AE7F9B">
      <w:pPr>
        <w:rPr>
          <w:ins w:id="4801" w:author="Rajiv Bansal" w:date="2019-11-29T09:10:00Z"/>
        </w:rPr>
      </w:pPr>
      <w:ins w:id="4802"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03" w:author="Rajiv Bansal" w:date="2019-11-29T09:10:00Z"/>
          <w:rFonts w:ascii="Georgia" w:hAnsi="Georgia"/>
          <w:spacing w:val="-1"/>
          <w:rPrChange w:id="4804" w:author="Rajiv Bansal" w:date="2019-11-29T09:10:00Z">
            <w:rPr>
              <w:ins w:id="4805" w:author="Rajiv Bansal" w:date="2019-11-29T09:10:00Z"/>
              <w:rFonts w:ascii="Georgia" w:hAnsi="Georgia"/>
              <w:spacing w:val="-1"/>
              <w:sz w:val="32"/>
              <w:szCs w:val="32"/>
            </w:rPr>
          </w:rPrChange>
        </w:rPr>
      </w:pPr>
      <w:ins w:id="4806" w:author="Rajiv Bansal" w:date="2019-11-29T09:10:00Z">
        <w:r w:rsidRPr="00AE7F9B">
          <w:rPr>
            <w:rFonts w:ascii="Georgia" w:hAnsi="Georgia"/>
            <w:spacing w:val="-1"/>
            <w:rPrChange w:id="4807"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08" w:author="Rajiv Bansal" w:date="2019-11-29T09:10:00Z"/>
          <w:rFonts w:ascii="Georgia" w:hAnsi="Georgia"/>
          <w:spacing w:val="-1"/>
          <w:rPrChange w:id="4809" w:author="Rajiv Bansal" w:date="2019-11-29T09:10:00Z">
            <w:rPr>
              <w:ins w:id="4810" w:author="Rajiv Bansal" w:date="2019-11-29T09:10:00Z"/>
              <w:rFonts w:ascii="Georgia" w:hAnsi="Georgia"/>
              <w:spacing w:val="-1"/>
              <w:sz w:val="32"/>
              <w:szCs w:val="32"/>
            </w:rPr>
          </w:rPrChange>
        </w:rPr>
      </w:pPr>
      <w:ins w:id="4811" w:author="Rajiv Bansal" w:date="2019-11-29T09:10:00Z">
        <w:r w:rsidRPr="00AE7F9B">
          <w:rPr>
            <w:rFonts w:ascii="Georgia" w:hAnsi="Georgia"/>
            <w:spacing w:val="-1"/>
            <w:rPrChange w:id="4812"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13" w:author="Rajiv Bansal" w:date="2019-11-29T09:10:00Z"/>
          <w:rFonts w:ascii="Georgia" w:hAnsi="Georgia"/>
          <w:spacing w:val="-1"/>
          <w:rPrChange w:id="4814" w:author="Rajiv Bansal" w:date="2019-11-29T09:10:00Z">
            <w:rPr>
              <w:ins w:id="4815" w:author="Rajiv Bansal" w:date="2019-11-29T09:10:00Z"/>
              <w:rFonts w:ascii="Georgia" w:hAnsi="Georgia"/>
              <w:spacing w:val="-1"/>
              <w:sz w:val="32"/>
              <w:szCs w:val="32"/>
            </w:rPr>
          </w:rPrChange>
        </w:rPr>
      </w:pPr>
      <w:ins w:id="4816" w:author="Rajiv Bansal" w:date="2019-11-29T09:10:00Z">
        <w:r w:rsidRPr="00AE7F9B">
          <w:rPr>
            <w:rFonts w:ascii="Georgia" w:hAnsi="Georgia"/>
            <w:spacing w:val="-1"/>
            <w:rPrChange w:id="4817"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18" w:author="Rajiv Bansal" w:date="2019-11-29T09:10:00Z"/>
          <w:rFonts w:ascii="Georgia" w:hAnsi="Georgia" w:cs="Segoe UI"/>
          <w:spacing w:val="-1"/>
          <w:rPrChange w:id="4819" w:author="Rajiv Bansal" w:date="2019-11-29T09:10:00Z">
            <w:rPr>
              <w:ins w:id="4820" w:author="Rajiv Bansal" w:date="2019-11-29T09:10:00Z"/>
              <w:rFonts w:ascii="Georgia" w:hAnsi="Georgia" w:cs="Segoe UI"/>
              <w:spacing w:val="-1"/>
              <w:sz w:val="32"/>
              <w:szCs w:val="32"/>
            </w:rPr>
          </w:rPrChange>
        </w:rPr>
      </w:pPr>
      <w:ins w:id="4821" w:author="Rajiv Bansal" w:date="2019-11-29T09:10:00Z">
        <w:r w:rsidRPr="00AE7F9B">
          <w:rPr>
            <w:rFonts w:ascii="Georgia" w:hAnsi="Georgia" w:cs="Segoe UI"/>
            <w:spacing w:val="-1"/>
            <w:rPrChange w:id="4822"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23" w:author="Rajiv Bansal" w:date="2019-11-29T09:10:00Z">
              <w:rPr>
                <w:rStyle w:val="HTMLCode"/>
                <w:rFonts w:eastAsiaTheme="majorEastAsia"/>
                <w:spacing w:val="-1"/>
              </w:rPr>
            </w:rPrChange>
          </w:rPr>
          <w:t>/gallery/**</w:t>
        </w:r>
        <w:r w:rsidRPr="00AE7F9B">
          <w:rPr>
            <w:rFonts w:ascii="Georgia" w:hAnsi="Georgia" w:cs="Segoe UI"/>
            <w:spacing w:val="-1"/>
            <w:rPrChange w:id="4824"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25" w:author="Rajiv Bansal" w:date="2019-11-29T09:10:00Z">
              <w:rPr>
                <w:rStyle w:val="HTMLCode"/>
                <w:rFonts w:eastAsiaTheme="majorEastAsia"/>
                <w:spacing w:val="-1"/>
              </w:rPr>
            </w:rPrChange>
          </w:rPr>
          <w:t>gallery-service</w:t>
        </w:r>
        <w:r w:rsidRPr="00AE7F9B">
          <w:rPr>
            <w:rFonts w:ascii="Georgia" w:hAnsi="Georgia" w:cs="Segoe UI"/>
            <w:spacing w:val="-1"/>
            <w:rPrChange w:id="4826"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27" w:author="Rajiv Bansal" w:date="2019-11-29T09:10:00Z"/>
          <w:rFonts w:ascii="Georgia" w:hAnsi="Georgia" w:cs="Segoe UI"/>
          <w:spacing w:val="-1"/>
          <w:rPrChange w:id="4828" w:author="Rajiv Bansal" w:date="2019-11-29T09:10:00Z">
            <w:rPr>
              <w:ins w:id="4829" w:author="Rajiv Bansal" w:date="2019-11-29T09:10:00Z"/>
              <w:rFonts w:ascii="Georgia" w:hAnsi="Georgia" w:cs="Segoe UI"/>
              <w:spacing w:val="-1"/>
              <w:sz w:val="32"/>
              <w:szCs w:val="32"/>
            </w:rPr>
          </w:rPrChange>
        </w:rPr>
      </w:pPr>
      <w:ins w:id="4830" w:author="Rajiv Bansal" w:date="2019-11-29T09:10:00Z">
        <w:r w:rsidRPr="00AE7F9B">
          <w:rPr>
            <w:rFonts w:ascii="Georgia" w:hAnsi="Georgia" w:cs="Segoe UI"/>
            <w:spacing w:val="-1"/>
            <w:rPrChange w:id="4831" w:author="Rajiv Bansal" w:date="2019-11-29T09:10:00Z">
              <w:rPr>
                <w:rFonts w:ascii="Georgia" w:hAnsi="Georgia" w:cs="Segoe UI"/>
                <w:spacing w:val="-1"/>
                <w:sz w:val="32"/>
                <w:szCs w:val="32"/>
              </w:rPr>
            </w:rPrChange>
          </w:rPr>
          <w:t>It load</w:t>
        </w:r>
      </w:ins>
      <w:ins w:id="4832" w:author="Rajiv Bansal" w:date="2019-11-29T09:11:00Z">
        <w:r w:rsidR="00A00D41">
          <w:rPr>
            <w:rFonts w:ascii="Georgia" w:hAnsi="Georgia" w:cs="Segoe UI"/>
            <w:spacing w:val="-1"/>
          </w:rPr>
          <w:t>s</w:t>
        </w:r>
      </w:ins>
      <w:ins w:id="4833" w:author="Rajiv Bansal" w:date="2019-11-29T09:10:00Z">
        <w:r w:rsidRPr="00AE7F9B">
          <w:rPr>
            <w:rFonts w:ascii="Georgia" w:hAnsi="Georgia" w:cs="Segoe UI"/>
            <w:spacing w:val="-1"/>
            <w:rPrChange w:id="4834"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35" w:author="Rajiv Bansal" w:date="2019-11-29T09:15:00Z"/>
          <w:rFonts w:ascii="Georgia" w:hAnsi="Georgia" w:cs="Segoe UI"/>
          <w:spacing w:val="-1"/>
        </w:rPr>
      </w:pPr>
      <w:ins w:id="4836" w:author="Rajiv Bansal" w:date="2019-11-29T09:10:00Z">
        <w:r w:rsidRPr="00AE7F9B">
          <w:rPr>
            <w:rStyle w:val="Emphasis"/>
            <w:rFonts w:ascii="Georgia" w:eastAsiaTheme="majorEastAsia" w:hAnsi="Georgia" w:cs="Segoe UI"/>
            <w:spacing w:val="-1"/>
            <w:rPrChange w:id="4837"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38"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39" w:author="Rajiv Bansal" w:date="2019-11-29T09:11:00Z"/>
          <w:rFonts w:ascii="Georgia" w:hAnsi="Georgia" w:cs="Segoe UI"/>
          <w:color w:val="8EAADB" w:themeColor="accent1" w:themeTint="99"/>
          <w:spacing w:val="-1"/>
          <w:rPrChange w:id="4840" w:author="Rajiv Bansal" w:date="2019-11-29T09:15:00Z">
            <w:rPr>
              <w:ins w:id="4841" w:author="Rajiv Bansal" w:date="2019-11-29T09:11:00Z"/>
              <w:rFonts w:ascii="Georgia" w:hAnsi="Georgia" w:cs="Segoe UI"/>
              <w:spacing w:val="-1"/>
            </w:rPr>
          </w:rPrChange>
        </w:rPr>
      </w:pPr>
      <w:ins w:id="4842" w:author="Rajiv Bansal" w:date="2019-11-29T09:15:00Z">
        <w:r w:rsidRPr="00230A57">
          <w:rPr>
            <w:rFonts w:ascii="Georgia" w:hAnsi="Georgia"/>
            <w:i/>
            <w:iCs/>
            <w:color w:val="8EAADB" w:themeColor="accent1" w:themeTint="99"/>
            <w:spacing w:val="-1"/>
            <w:sz w:val="32"/>
            <w:szCs w:val="32"/>
            <w:shd w:val="clear" w:color="auto" w:fill="FFFFFF"/>
            <w:rPrChange w:id="4843"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44" w:author="Rajiv Bansal" w:date="2019-11-29T09:10:00Z"/>
          <w:rFonts w:ascii="Georgia" w:hAnsi="Georgia" w:cs="Segoe UI"/>
          <w:spacing w:val="-1"/>
          <w:rPrChange w:id="4845" w:author="Rajiv Bansal" w:date="2019-11-29T09:11:00Z">
            <w:rPr>
              <w:ins w:id="4846" w:author="Rajiv Bansal" w:date="2019-11-29T09:10:00Z"/>
              <w:rFonts w:ascii="Georgia" w:hAnsi="Georgia" w:cs="Segoe UI"/>
              <w:spacing w:val="-1"/>
              <w:sz w:val="32"/>
              <w:szCs w:val="32"/>
            </w:rPr>
          </w:rPrChange>
        </w:rPr>
      </w:pPr>
      <w:ins w:id="4847"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48" w:author="Rajiv Bansal" w:date="2019-11-29T09:01:00Z"/>
          <w:rPrChange w:id="4849" w:author="Rajiv Bansal" w:date="2019-11-29T09:10:00Z">
            <w:rPr>
              <w:ins w:id="4850" w:author="Rajiv Bansal" w:date="2019-11-29T09:01:00Z"/>
              <w:rFonts w:ascii="Georgia" w:hAnsi="Georgia"/>
              <w:b/>
              <w:sz w:val="28"/>
              <w:szCs w:val="24"/>
            </w:rPr>
          </w:rPrChange>
        </w:rPr>
        <w:pPrChange w:id="4851"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52" w:author="Rajiv Bansal" w:date="2019-11-29T09:01:00Z"/>
        </w:rPr>
      </w:pPr>
      <w:ins w:id="4853" w:author="Rajiv Bansal" w:date="2019-11-29T09:01:00Z">
        <w:r w:rsidRPr="00A94A8C">
          <w:t>Create Spring Boot Project</w:t>
        </w:r>
      </w:ins>
    </w:p>
    <w:p w14:paraId="5C9091FA" w14:textId="77777777" w:rsidR="00BE2E1A" w:rsidRDefault="00BE2E1A" w:rsidP="00BE2E1A">
      <w:pPr>
        <w:pStyle w:val="ListParagraph"/>
        <w:rPr>
          <w:ins w:id="4854" w:author="Rajiv Bansal" w:date="2019-11-29T09:01:00Z"/>
          <w:b/>
        </w:rPr>
      </w:pPr>
      <w:ins w:id="4855"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56" w:author="Rajiv Bansal" w:date="2019-11-29T09:14:00Z"/>
        </w:rPr>
      </w:pPr>
      <w:ins w:id="4857" w:author="Rajiv Bansal" w:date="2019-11-29T09:01:00Z">
        <w:r w:rsidRPr="00A94A8C">
          <w:t>Click on next</w:t>
        </w:r>
      </w:ins>
      <w:ins w:id="4858" w:author="Rajiv Bansal" w:date="2019-11-29T09:13:00Z">
        <w:r w:rsidR="00B07AAB">
          <w:t xml:space="preserve"> and fill the required details shown in the </w:t>
        </w:r>
      </w:ins>
      <w:ins w:id="4859" w:author="Rajiv Bansal" w:date="2019-11-29T09:14:00Z">
        <w:r w:rsidR="00B07AAB">
          <w:t>below screen:</w:t>
        </w:r>
      </w:ins>
    </w:p>
    <w:p w14:paraId="2ABAA04A" w14:textId="4FF52D38" w:rsidR="00B07AAB" w:rsidRDefault="00B07AAB" w:rsidP="00B07AAB">
      <w:pPr>
        <w:pStyle w:val="ListParagraph"/>
        <w:rPr>
          <w:ins w:id="4860" w:author="Rajiv Bansal" w:date="2019-11-29T09:14:00Z"/>
        </w:rPr>
      </w:pPr>
      <w:ins w:id="4861"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62" w:author="rkbansal" w:date="2020-05-17T01:18:00Z"/>
        </w:rPr>
      </w:pPr>
      <w:ins w:id="4863"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64" w:author="rkbansal" w:date="2020-05-17T01:18:00Z"/>
          <w:bCs/>
        </w:rPr>
      </w:pPr>
      <w:ins w:id="4865"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66" w:author="rkbansal" w:date="2020-05-17T01:18:00Z"/>
          <w:bCs/>
        </w:rPr>
      </w:pPr>
      <w:ins w:id="4867"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68" w:author="rkbansal" w:date="2020-05-17T01:18:00Z"/>
          <w:bCs/>
        </w:rPr>
      </w:pPr>
      <w:ins w:id="4869"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70" w:author="rkbansal" w:date="2020-05-17T01:18:00Z"/>
          <w:bCs/>
        </w:rPr>
      </w:pPr>
      <w:ins w:id="4871"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72" w:author="rkbansal" w:date="2020-05-17T01:18:00Z"/>
          <w:bCs/>
          <w:rPrChange w:id="4873" w:author="rkbansal" w:date="2020-05-17T01:18:00Z">
            <w:rPr>
              <w:ins w:id="4874" w:author="rkbansal" w:date="2020-05-17T01:18:00Z"/>
              <w:bCs/>
              <w:color w:val="FF0000"/>
            </w:rPr>
          </w:rPrChange>
        </w:rPr>
      </w:pPr>
      <w:ins w:id="4875"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76" w:author="rkbansal" w:date="2020-05-17T01:18:00Z"/>
          <w:bCs/>
          <w:rPrChange w:id="4877" w:author="rkbansal" w:date="2020-05-17T01:18:00Z">
            <w:rPr>
              <w:ins w:id="4878" w:author="rkbansal" w:date="2020-05-17T01:18:00Z"/>
              <w:bCs/>
              <w:color w:val="FF0000"/>
            </w:rPr>
          </w:rPrChange>
        </w:rPr>
      </w:pPr>
      <w:ins w:id="4879"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80" w:author="rkbansal" w:date="2020-05-17T01:18:00Z"/>
          <w:bCs/>
        </w:rPr>
      </w:pPr>
      <w:ins w:id="4881"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82" w:author="Rajiv Bansal" w:date="2019-11-29T09:31:00Z"/>
          <w:del w:id="4883" w:author="rkbansal" w:date="2020-05-17T01:18:00Z"/>
          <w:rPrChange w:id="4884" w:author="Rajiv Bansal" w:date="2019-11-29T09:31:00Z">
            <w:rPr>
              <w:ins w:id="4885" w:author="Rajiv Bansal" w:date="2019-11-29T09:31:00Z"/>
              <w:del w:id="4886" w:author="rkbansal" w:date="2020-05-17T01:18:00Z"/>
              <w:spacing w:val="-1"/>
              <w:sz w:val="32"/>
              <w:szCs w:val="32"/>
              <w:shd w:val="clear" w:color="auto" w:fill="FFFFFF"/>
            </w:rPr>
          </w:rPrChange>
        </w:rPr>
      </w:pPr>
      <w:ins w:id="4887" w:author="Rajiv Bansal" w:date="2019-11-29T09:14:00Z">
        <w:del w:id="4888"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89" w:author="Rajiv Bansal" w:date="2019-11-29T09:31:00Z"/>
          <w:del w:id="4890" w:author="rkbansal" w:date="2020-05-17T01:18:00Z"/>
          <w:rPrChange w:id="4891" w:author="Rajiv Bansal" w:date="2019-11-29T09:31:00Z">
            <w:rPr>
              <w:ins w:id="4892" w:author="Rajiv Bansal" w:date="2019-11-29T09:31:00Z"/>
              <w:del w:id="4893" w:author="rkbansal" w:date="2020-05-17T01:18:00Z"/>
              <w:spacing w:val="-1"/>
              <w:sz w:val="32"/>
              <w:szCs w:val="32"/>
              <w:shd w:val="clear" w:color="auto" w:fill="FFFFFF"/>
            </w:rPr>
          </w:rPrChange>
        </w:rPr>
      </w:pPr>
      <w:ins w:id="4894" w:author="Rajiv Bansal" w:date="2019-11-29T09:14:00Z">
        <w:del w:id="4895"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896" w:author="Rajiv Bansal" w:date="2019-11-29T09:31:00Z"/>
          <w:del w:id="4897" w:author="rkbansal" w:date="2020-05-17T01:18:00Z"/>
          <w:rPrChange w:id="4898" w:author="Rajiv Bansal" w:date="2019-11-29T09:31:00Z">
            <w:rPr>
              <w:ins w:id="4899" w:author="Rajiv Bansal" w:date="2019-11-29T09:31:00Z"/>
              <w:del w:id="4900" w:author="rkbansal" w:date="2020-05-17T01:18:00Z"/>
              <w:spacing w:val="-1"/>
              <w:sz w:val="32"/>
              <w:szCs w:val="32"/>
              <w:shd w:val="clear" w:color="auto" w:fill="FFFFFF"/>
            </w:rPr>
          </w:rPrChange>
        </w:rPr>
      </w:pPr>
      <w:ins w:id="4901" w:author="Rajiv Bansal" w:date="2019-11-29T09:14:00Z">
        <w:del w:id="4902"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03" w:author="Rajiv Bansal" w:date="2019-11-29T09:19:00Z"/>
          <w:rPrChange w:id="4904" w:author="Rajiv Bansal" w:date="2019-11-29T09:19:00Z">
            <w:rPr>
              <w:ins w:id="4905" w:author="Rajiv Bansal" w:date="2019-11-29T09:19:00Z"/>
              <w:spacing w:val="-1"/>
              <w:sz w:val="32"/>
              <w:szCs w:val="32"/>
              <w:shd w:val="clear" w:color="auto" w:fill="FFFFFF"/>
            </w:rPr>
          </w:rPrChange>
        </w:rPr>
        <w:pPrChange w:id="4906" w:author="rkbansal" w:date="2020-05-17T01:18:00Z">
          <w:pPr>
            <w:pStyle w:val="ListParagraph"/>
            <w:numPr>
              <w:numId w:val="19"/>
            </w:numPr>
            <w:ind w:hanging="360"/>
          </w:pPr>
        </w:pPrChange>
      </w:pPr>
      <w:ins w:id="4907" w:author="Rajiv Bansal" w:date="2019-11-29T09:14:00Z">
        <w:del w:id="4908" w:author="rkbansal" w:date="2020-05-17T01:18:00Z">
          <w:r w:rsidRPr="00A34908" w:rsidDel="00A34908">
            <w:rPr>
              <w:spacing w:val="-1"/>
              <w:sz w:val="32"/>
              <w:szCs w:val="32"/>
              <w:shd w:val="clear" w:color="auto" w:fill="FFFFFF"/>
              <w:rPrChange w:id="4909" w:author="rkbansal" w:date="2020-05-17T01:18:00Z">
                <w:rPr>
                  <w:shd w:val="clear" w:color="auto" w:fill="FFFFFF"/>
                </w:rPr>
              </w:rPrChange>
            </w:rPr>
            <w:delText>Zuul</w:delText>
          </w:r>
        </w:del>
      </w:ins>
      <w:ins w:id="4910" w:author="Rajiv Bansal" w:date="2019-11-29T09:19:00Z">
        <w:del w:id="4911" w:author="rkbansal" w:date="2020-05-17T01:18:00Z">
          <w:r w:rsidR="00C01C3E" w:rsidRPr="00A34908" w:rsidDel="00A34908">
            <w:rPr>
              <w:spacing w:val="-1"/>
              <w:sz w:val="32"/>
              <w:szCs w:val="32"/>
              <w:shd w:val="clear" w:color="auto" w:fill="FFFFFF"/>
              <w:rPrChange w:id="4912" w:author="rkbansal" w:date="2020-05-17T01:18:00Z">
                <w:rPr>
                  <w:shd w:val="clear" w:color="auto" w:fill="FFFFFF"/>
                </w:rPr>
              </w:rPrChange>
            </w:rPr>
            <w:delText>.</w:delText>
          </w:r>
        </w:del>
      </w:ins>
    </w:p>
    <w:p w14:paraId="282E1090" w14:textId="77777777" w:rsidR="00C01C3E" w:rsidRPr="008E05C7" w:rsidRDefault="00C01C3E">
      <w:pPr>
        <w:ind w:left="720"/>
        <w:rPr>
          <w:ins w:id="4913" w:author="Rajiv Bansal" w:date="2019-11-29T09:19:00Z"/>
          <w:color w:val="2F5496" w:themeColor="accent1" w:themeShade="BF"/>
          <w:rPrChange w:id="4914" w:author="Rajiv Bansal" w:date="2019-11-29T09:20:00Z">
            <w:rPr>
              <w:ins w:id="4915" w:author="Rajiv Bansal" w:date="2019-11-29T09:19:00Z"/>
            </w:rPr>
          </w:rPrChange>
        </w:rPr>
        <w:pPrChange w:id="4916" w:author="Rajiv Bansal" w:date="2019-11-29T09:19:00Z">
          <w:pPr>
            <w:pStyle w:val="ListParagraph"/>
            <w:numPr>
              <w:numId w:val="19"/>
            </w:numPr>
            <w:ind w:hanging="360"/>
          </w:pPr>
        </w:pPrChange>
      </w:pPr>
      <w:ins w:id="4917" w:author="Rajiv Bansal" w:date="2019-11-29T09:19:00Z">
        <w:r w:rsidRPr="008E05C7">
          <w:rPr>
            <w:color w:val="2F5496" w:themeColor="accent1" w:themeShade="BF"/>
            <w:rPrChange w:id="4918"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19" w:author="Rajiv Bansal" w:date="2019-11-29T09:26:00Z"/>
        </w:rPr>
      </w:pPr>
      <w:ins w:id="4920"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21" w:author="Rajiv Bansal" w:date="2019-11-29T09:01:00Z"/>
        </w:rPr>
        <w:pPrChange w:id="4922" w:author="Rajiv Bansal" w:date="2019-11-29T09:14:00Z">
          <w:pPr>
            <w:pStyle w:val="ListParagraph"/>
            <w:numPr>
              <w:numId w:val="19"/>
            </w:numPr>
            <w:ind w:hanging="360"/>
          </w:pPr>
        </w:pPrChange>
      </w:pPr>
      <w:ins w:id="4923"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5048250"/>
                      </a:xfrm>
                      <a:prstGeom prst="rect">
                        <a:avLst/>
                      </a:prstGeom>
                    </pic:spPr>
                  </pic:pic>
                </a:graphicData>
              </a:graphic>
            </wp:inline>
          </w:drawing>
        </w:r>
      </w:ins>
      <w:ins w:id="4924" w:author="Rajiv Bansal" w:date="2019-11-29T09:25:00Z">
        <w:del w:id="4925"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26"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27" w:author="Rajiv Bansal" w:date="2019-11-29T09:31:00Z"/>
          <w:del w:id="4928" w:author="rkbansal" w:date="2020-05-17T01:23:00Z"/>
        </w:rPr>
      </w:pPr>
      <w:ins w:id="4929" w:author="Rajiv Bansal" w:date="2019-11-29T09:31:00Z">
        <w:del w:id="4930"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31" w:author="Rajiv Bansal" w:date="2019-11-29T09:38:00Z"/>
          <w:del w:id="4932" w:author="rkbansal" w:date="2020-05-17T01:23:00Z"/>
          <w:b/>
          <w:sz w:val="28"/>
        </w:rPr>
      </w:pPr>
      <w:ins w:id="4933" w:author="Rajiv Bansal" w:date="2019-11-30T22:33:00Z">
        <w:del w:id="4934"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35" w:author="rkbansal" w:date="2020-05-17T01:23:00Z"/>
          <w:bCs/>
        </w:rPr>
      </w:pPr>
      <w:ins w:id="4936"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0852D92F" w:rsidR="00567FF8" w:rsidRDefault="00567FF8" w:rsidP="00567FF8">
      <w:pPr>
        <w:pStyle w:val="ListParagraph"/>
        <w:rPr>
          <w:ins w:id="4937" w:author="rkbansal" w:date="2020-05-17T01:23:00Z"/>
        </w:rPr>
      </w:pPr>
      <w:ins w:id="4938" w:author="rkbansal" w:date="2020-05-17T01:23:00Z">
        <w:r>
          <w:rPr>
            <w:noProof/>
          </w:rPr>
          <w:lastRenderedPageBreak/>
          <w:t xml:space="preserve"> </w:t>
        </w:r>
      </w:ins>
      <w:ins w:id="4939" w:author="rkbansal" w:date="2020-05-17T01:25:00Z">
        <w:r w:rsidR="00227477">
          <w:rPr>
            <w:noProof/>
          </w:rPr>
          <w:drawing>
            <wp:inline distT="0" distB="0" distL="0" distR="0" wp14:anchorId="6D6287EF" wp14:editId="7805CDF0">
              <wp:extent cx="7905750" cy="833437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0" cy="8334375"/>
                      </a:xfrm>
                      <a:prstGeom prst="rect">
                        <a:avLst/>
                      </a:prstGeom>
                    </pic:spPr>
                  </pic:pic>
                </a:graphicData>
              </a:graphic>
            </wp:inline>
          </w:drawing>
        </w:r>
      </w:ins>
    </w:p>
    <w:p w14:paraId="5E99C412" w14:textId="77777777" w:rsidR="00567FF8" w:rsidRDefault="00567FF8" w:rsidP="00567FF8">
      <w:pPr>
        <w:pStyle w:val="ListParagraph"/>
        <w:rPr>
          <w:ins w:id="4940" w:author="rkbansal" w:date="2020-05-17T01:23:00Z"/>
        </w:rPr>
      </w:pPr>
    </w:p>
    <w:p w14:paraId="4C03C22D" w14:textId="77777777" w:rsidR="00567FF8" w:rsidRDefault="00567FF8" w:rsidP="00567FF8">
      <w:pPr>
        <w:pStyle w:val="ListParagraph"/>
        <w:numPr>
          <w:ilvl w:val="0"/>
          <w:numId w:val="19"/>
        </w:numPr>
        <w:jc w:val="both"/>
        <w:rPr>
          <w:ins w:id="4941" w:author="rkbansal" w:date="2020-05-17T01:23:00Z"/>
          <w:rFonts w:asciiTheme="minorHAnsi" w:hAnsiTheme="minorHAnsi" w:cstheme="minorHAnsi"/>
        </w:rPr>
      </w:pPr>
      <w:ins w:id="4942"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43" w:author="rkbansal" w:date="2020-05-17T01:23:00Z"/>
          <w:rFonts w:asciiTheme="minorHAnsi" w:hAnsiTheme="minorHAnsi" w:cstheme="minorHAnsi"/>
        </w:rPr>
      </w:pPr>
      <w:ins w:id="4944"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45" w:author="rkbansal" w:date="2020-05-17T01:23:00Z"/>
          <w:rFonts w:asciiTheme="minorHAnsi" w:hAnsiTheme="minorHAnsi" w:cstheme="minorHAnsi"/>
        </w:rPr>
      </w:pPr>
      <w:ins w:id="4946"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47" w:author="rkbansal" w:date="2020-05-17T01:23:00Z"/>
          <w:rFonts w:asciiTheme="minorHAnsi" w:hAnsiTheme="minorHAnsi" w:cstheme="minorHAnsi"/>
        </w:rPr>
      </w:pPr>
      <w:ins w:id="4948"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49" w:author="rkbansal" w:date="2020-05-17T01:23:00Z"/>
          <w:rFonts w:asciiTheme="minorHAnsi" w:hAnsiTheme="minorHAnsi" w:cstheme="minorHAnsi"/>
        </w:rPr>
      </w:pPr>
    </w:p>
    <w:p w14:paraId="2AA09090" w14:textId="6F0EEB2A" w:rsidR="00567FF8" w:rsidRDefault="00777AF2" w:rsidP="00567FF8">
      <w:pPr>
        <w:pStyle w:val="ListParagraph"/>
        <w:rPr>
          <w:ins w:id="4950" w:author="rkbansal" w:date="2020-05-17T01:23:00Z"/>
        </w:rPr>
      </w:pPr>
      <w:ins w:id="4951"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52" w:author="Rajiv Bansal" w:date="2019-11-29T09:38:00Z"/>
          <w:b/>
          <w:sz w:val="28"/>
        </w:rPr>
      </w:pPr>
    </w:p>
    <w:p w14:paraId="1683458F" w14:textId="49C249B3" w:rsidR="001A4B42" w:rsidRPr="00FC184D" w:rsidRDefault="00E52024" w:rsidP="001A4B42">
      <w:pPr>
        <w:pStyle w:val="ListParagraph"/>
        <w:numPr>
          <w:ilvl w:val="0"/>
          <w:numId w:val="19"/>
        </w:numPr>
        <w:rPr>
          <w:ins w:id="4953" w:author="Rajiv Bansal" w:date="2019-11-29T09:40:00Z"/>
          <w:b/>
          <w:sz w:val="28"/>
          <w:rPrChange w:id="4954" w:author="Rajiv Bansal" w:date="2019-11-29T09:40:00Z">
            <w:rPr>
              <w:ins w:id="4955" w:author="Rajiv Bansal" w:date="2019-11-29T09:40:00Z"/>
              <w:spacing w:val="-1"/>
              <w:sz w:val="32"/>
              <w:szCs w:val="32"/>
              <w:shd w:val="clear" w:color="auto" w:fill="FFFFFF"/>
            </w:rPr>
          </w:rPrChange>
        </w:rPr>
      </w:pPr>
      <w:ins w:id="4956" w:author="Rajiv Bansal" w:date="2019-11-29T09:39:00Z">
        <w:r>
          <w:rPr>
            <w:spacing w:val="-1"/>
            <w:sz w:val="32"/>
            <w:szCs w:val="32"/>
            <w:shd w:val="clear" w:color="auto" w:fill="FFFFFF"/>
          </w:rPr>
          <w:t xml:space="preserve">Finally, </w:t>
        </w:r>
      </w:ins>
      <w:ins w:id="4957"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958" w:author="Rajiv Bansal" w:date="2019-11-29T09:41:00Z">
              <w:rPr>
                <w:rFonts w:ascii="Consolas" w:hAnsi="Consolas" w:cs="Consolas"/>
                <w:color w:val="000000"/>
                <w:sz w:val="20"/>
                <w:szCs w:val="20"/>
                <w:shd w:val="clear" w:color="auto" w:fill="D4D4D4"/>
              </w:rPr>
            </w:rPrChange>
          </w:rPr>
          <w:t xml:space="preserve">ZuulGatewayApplication to </w:t>
        </w:r>
      </w:ins>
      <w:ins w:id="4959"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4960" w:author="Rajiv Bansal" w:date="2019-11-29T09:44:00Z"/>
          <w:bCs/>
          <w:sz w:val="28"/>
        </w:rPr>
      </w:pPr>
      <w:ins w:id="4961" w:author="Rajiv Bansal" w:date="2019-11-29T09:44:00Z">
        <w:r>
          <w:rPr>
            <w:noProof/>
          </w:rPr>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4962" w:author="Rajiv Bansal" w:date="2019-11-29T09:50:00Z"/>
          <w:b/>
          <w:sz w:val="18"/>
          <w:rPrChange w:id="4963" w:author="Rajiv Bansal" w:date="2019-11-29T09:50:00Z">
            <w:rPr>
              <w:ins w:id="4964" w:author="Rajiv Bansal" w:date="2019-11-29T09:50:00Z"/>
              <w:bCs/>
            </w:rPr>
          </w:rPrChange>
        </w:rPr>
      </w:pPr>
      <w:ins w:id="4965" w:author="Rajiv Bansal" w:date="2019-11-29T09:45:00Z">
        <w:r>
          <w:lastRenderedPageBreak/>
          <w:t xml:space="preserve">Run the application as </w:t>
        </w:r>
        <w:r w:rsidRPr="007A6875">
          <w:rPr>
            <w:b/>
          </w:rPr>
          <w:t>Spring Boot App</w:t>
        </w:r>
        <w:r>
          <w:rPr>
            <w:b/>
          </w:rPr>
          <w:t xml:space="preserve"> </w:t>
        </w:r>
      </w:ins>
      <w:ins w:id="4966"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67" w:author="Rajiv Bansal" w:date="2019-11-29T09:50:00Z"/>
          <w:b/>
          <w:sz w:val="18"/>
          <w:rPrChange w:id="4968" w:author="Rajiv Bansal" w:date="2019-11-29T09:50:00Z">
            <w:rPr>
              <w:ins w:id="4969" w:author="Rajiv Bansal" w:date="2019-11-29T09:50:00Z"/>
              <w:bCs/>
            </w:rPr>
          </w:rPrChange>
        </w:rPr>
        <w:pPrChange w:id="4970" w:author="Rajiv Bansal" w:date="2019-11-29T09:50:00Z">
          <w:pPr>
            <w:pStyle w:val="ListParagraph"/>
            <w:numPr>
              <w:numId w:val="19"/>
            </w:numPr>
            <w:ind w:hanging="360"/>
          </w:pPr>
        </w:pPrChange>
      </w:pPr>
      <w:ins w:id="4971"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972" w:author="Rajiv Bansal" w:date="2019-11-29T09:49:00Z"/>
          <w:b/>
          <w:sz w:val="18"/>
          <w:rPrChange w:id="4973" w:author="Rajiv Bansal" w:date="2019-11-29T09:49:00Z">
            <w:rPr>
              <w:ins w:id="4974" w:author="Rajiv Bansal" w:date="2019-11-29T09:49:00Z"/>
              <w:spacing w:val="-1"/>
              <w:sz w:val="32"/>
              <w:szCs w:val="32"/>
              <w:shd w:val="clear" w:color="auto" w:fill="FFFFFF"/>
            </w:rPr>
          </w:rPrChange>
        </w:rPr>
        <w:pPrChange w:id="4975" w:author="Rajiv Bansal" w:date="2019-11-29T09:50:00Z">
          <w:pPr>
            <w:pStyle w:val="ListParagraph"/>
            <w:numPr>
              <w:numId w:val="19"/>
            </w:numPr>
            <w:ind w:hanging="360"/>
          </w:pPr>
        </w:pPrChange>
      </w:pPr>
      <w:ins w:id="4976"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977" w:author="Rajiv Bansal" w:date="2019-11-29T09:45:00Z"/>
          <w:b/>
          <w:sz w:val="18"/>
        </w:rPr>
        <w:pPrChange w:id="4978" w:author="Rajiv Bansal" w:date="2019-11-29T09:49:00Z">
          <w:pPr>
            <w:pStyle w:val="ListParagraph"/>
            <w:numPr>
              <w:numId w:val="19"/>
            </w:numPr>
            <w:ind w:hanging="360"/>
          </w:pPr>
        </w:pPrChange>
      </w:pPr>
      <w:ins w:id="4979"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980" w:author="Rajiv Bansal" w:date="2019-11-29T09:49:00Z"/>
          <w:sz w:val="18"/>
          <w:rPrChange w:id="4981" w:author="Rajiv Bansal" w:date="2019-11-29T09:49:00Z">
            <w:rPr>
              <w:ins w:id="4982" w:author="Rajiv Bansal" w:date="2019-11-29T09:49:00Z"/>
            </w:rPr>
          </w:rPrChange>
        </w:rPr>
        <w:pPrChange w:id="4983"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4984" w:author="Rajiv Bansal" w:date="2019-11-29T09:46:00Z"/>
          <w:sz w:val="18"/>
        </w:rPr>
      </w:pPr>
      <w:ins w:id="4985" w:author="Rajiv Bansal" w:date="2019-11-29T09:46:00Z">
        <w:r w:rsidRPr="007A6875">
          <w:t xml:space="preserve">Open the browser </w:t>
        </w:r>
      </w:ins>
      <w:ins w:id="4986" w:author="Rajiv Bansal" w:date="2019-11-30T22:28:00Z">
        <w:r w:rsidR="00AA312E">
          <w:t xml:space="preserve">of Eureka Server </w:t>
        </w:r>
      </w:ins>
      <w:ins w:id="4987" w:author="Rajiv Bansal" w:date="2019-11-30T22:30:00Z">
        <w:r w:rsidR="00ED6871">
          <w:t>a</w:t>
        </w:r>
        <w:r w:rsidR="00ED6871" w:rsidRPr="00ED6871">
          <w:rPr>
            <w:rPrChange w:id="4988" w:author="Rajiv Bansal" w:date="2019-11-30T22:30:00Z">
              <w:rPr>
                <w:spacing w:val="-1"/>
                <w:sz w:val="32"/>
                <w:szCs w:val="32"/>
                <w:shd w:val="clear" w:color="auto" w:fill="FFFFFF"/>
              </w:rPr>
            </w:rPrChange>
          </w:rPr>
          <w:t>t </w:t>
        </w:r>
        <w:r w:rsidR="00ED6871" w:rsidRPr="00ED6871">
          <w:rPr>
            <w:rPrChange w:id="4989" w:author="Rajiv Bansal" w:date="2019-11-30T22:30:00Z">
              <w:rPr>
                <w:rStyle w:val="HTMLCode"/>
                <w:rFonts w:eastAsiaTheme="majorEastAsia"/>
                <w:spacing w:val="-1"/>
                <w:sz w:val="24"/>
                <w:szCs w:val="24"/>
              </w:rPr>
            </w:rPrChange>
          </w:rPr>
          <w:t>localhost:8761</w:t>
        </w:r>
        <w:r w:rsidR="00ED6871" w:rsidRPr="00ED6871">
          <w:rPr>
            <w:rPrChange w:id="4990" w:author="Rajiv Bansal" w:date="2019-11-30T22:30:00Z">
              <w:rPr>
                <w:spacing w:val="-1"/>
                <w:sz w:val="32"/>
                <w:szCs w:val="32"/>
                <w:shd w:val="clear" w:color="auto" w:fill="FFFFFF"/>
              </w:rPr>
            </w:rPrChange>
          </w:rPr>
          <w:t xml:space="preserve">, you should see the running zuul-gateway microservices </w:t>
        </w:r>
      </w:ins>
      <w:ins w:id="4991" w:author="Rajiv Bansal" w:date="2019-11-29T09:46:00Z">
        <w:r w:rsidRPr="007A6875">
          <w:t xml:space="preserve">and enter the url: </w:t>
        </w:r>
      </w:ins>
      <w:ins w:id="4992" w:author="Rajiv Bansal" w:date="2019-11-30T22:29:00Z">
        <w:r w:rsidR="00ED6871">
          <w:fldChar w:fldCharType="begin"/>
        </w:r>
        <w:r w:rsidR="00ED6871">
          <w:instrText xml:space="preserve"> HYPERLINK "</w:instrText>
        </w:r>
      </w:ins>
      <w:ins w:id="4993" w:author="Rajiv Bansal" w:date="2019-11-29T09:46:00Z">
        <w:r w:rsidR="00ED6871" w:rsidRPr="00ED6871">
          <w:rPr>
            <w:rPrChange w:id="4994" w:author="Rajiv Bansal" w:date="2019-11-30T22:29:00Z">
              <w:rPr>
                <w:rStyle w:val="Hyperlink"/>
              </w:rPr>
            </w:rPrChange>
          </w:rPr>
          <w:instrText>http://localhost:</w:instrText>
        </w:r>
      </w:ins>
      <w:ins w:id="4995" w:author="Rajiv Bansal" w:date="2019-11-30T22:28:00Z">
        <w:r w:rsidR="00ED6871" w:rsidRPr="00ED6871">
          <w:rPr>
            <w:rPrChange w:id="4996" w:author="Rajiv Bansal" w:date="2019-11-30T22:29:00Z">
              <w:rPr>
                <w:rStyle w:val="Hyperlink"/>
              </w:rPr>
            </w:rPrChange>
          </w:rPr>
          <w:instrText>8761</w:instrText>
        </w:r>
      </w:ins>
      <w:ins w:id="4997" w:author="Rajiv Bansal" w:date="2019-11-29T09:46:00Z">
        <w:r w:rsidR="00ED6871" w:rsidRPr="00ED6871">
          <w:rPr>
            <w:rPrChange w:id="4998" w:author="Rajiv Bansal" w:date="2019-11-30T22:29:00Z">
              <w:rPr>
                <w:rStyle w:val="Hyperlink"/>
              </w:rPr>
            </w:rPrChange>
          </w:rPr>
          <w:instrText>/</w:instrText>
        </w:r>
      </w:ins>
      <w:ins w:id="4999" w:author="Rajiv Bansal" w:date="2019-11-30T22:29:00Z">
        <w:r w:rsidR="00ED6871">
          <w:instrText xml:space="preserve">" </w:instrText>
        </w:r>
        <w:r w:rsidR="00ED6871">
          <w:fldChar w:fldCharType="separate"/>
        </w:r>
      </w:ins>
      <w:ins w:id="5000" w:author="Rajiv Bansal" w:date="2019-11-29T09:46:00Z">
        <w:r w:rsidR="00ED6871" w:rsidRPr="00742A84">
          <w:rPr>
            <w:rStyle w:val="Hyperlink"/>
          </w:rPr>
          <w:t>http://localhost:</w:t>
        </w:r>
      </w:ins>
      <w:ins w:id="5001" w:author="Rajiv Bansal" w:date="2019-11-30T22:28:00Z">
        <w:r w:rsidR="00ED6871" w:rsidRPr="00742A84">
          <w:rPr>
            <w:rStyle w:val="Hyperlink"/>
          </w:rPr>
          <w:t>8761</w:t>
        </w:r>
      </w:ins>
      <w:ins w:id="5002" w:author="Rajiv Bansal" w:date="2019-11-29T09:46:00Z">
        <w:r w:rsidR="00ED6871" w:rsidRPr="00742A84">
          <w:rPr>
            <w:rStyle w:val="Hyperlink"/>
          </w:rPr>
          <w:t>/</w:t>
        </w:r>
      </w:ins>
      <w:ins w:id="5003" w:author="Rajiv Bansal" w:date="2019-11-30T22:29:00Z">
        <w:r w:rsidR="00ED6871">
          <w:fldChar w:fldCharType="end"/>
        </w:r>
      </w:ins>
    </w:p>
    <w:p w14:paraId="1047DA6F" w14:textId="7AF53C02" w:rsidR="00824C4E" w:rsidRPr="00824C4E" w:rsidRDefault="00ED6871">
      <w:pPr>
        <w:pStyle w:val="ListParagraph"/>
        <w:rPr>
          <w:ins w:id="5004" w:author="Rajiv Bansal" w:date="2019-11-29T09:39:00Z"/>
          <w:bCs/>
          <w:sz w:val="28"/>
          <w:rPrChange w:id="5005" w:author="Rajiv Bansal" w:date="2019-11-29T09:44:00Z">
            <w:rPr>
              <w:ins w:id="5006" w:author="Rajiv Bansal" w:date="2019-11-29T09:39:00Z"/>
              <w:spacing w:val="-1"/>
              <w:sz w:val="32"/>
              <w:szCs w:val="32"/>
              <w:shd w:val="clear" w:color="auto" w:fill="FFFFFF"/>
            </w:rPr>
          </w:rPrChange>
        </w:rPr>
        <w:pPrChange w:id="5007" w:author="Rajiv Bansal" w:date="2019-11-29T09:46:00Z">
          <w:pPr>
            <w:pStyle w:val="ListParagraph"/>
            <w:numPr>
              <w:numId w:val="19"/>
            </w:numPr>
            <w:ind w:hanging="360"/>
          </w:pPr>
        </w:pPrChange>
      </w:pPr>
      <w:ins w:id="5008"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09" w:author="Rajiv Bansal" w:date="2019-11-29T09:26:00Z"/>
          <w:b/>
          <w:sz w:val="28"/>
          <w:rPrChange w:id="5010" w:author="Rajiv Bansal" w:date="2019-11-29T09:39:00Z">
            <w:rPr>
              <w:ins w:id="5011" w:author="Rajiv Bansal" w:date="2019-11-29T09:26:00Z"/>
            </w:rPr>
          </w:rPrChange>
        </w:rPr>
        <w:pPrChange w:id="5012" w:author="Rajiv Bansal" w:date="2019-11-29T09:39:00Z">
          <w:pPr/>
        </w:pPrChange>
      </w:pPr>
    </w:p>
    <w:p w14:paraId="582438E8" w14:textId="77777777" w:rsidR="00176254" w:rsidRDefault="00176254" w:rsidP="00176254">
      <w:pPr>
        <w:rPr>
          <w:ins w:id="5013" w:author="Rajiv Bansal" w:date="2019-11-29T09:26:00Z"/>
          <w:b/>
          <w:sz w:val="28"/>
        </w:rPr>
      </w:pPr>
    </w:p>
    <w:p w14:paraId="5741BE3B" w14:textId="6BE1FFEE" w:rsidR="00BE2E1A" w:rsidRPr="00176254" w:rsidRDefault="00BE2E1A">
      <w:pPr>
        <w:rPr>
          <w:ins w:id="5014" w:author="Rajiv Bansal" w:date="2019-11-29T09:25:00Z"/>
          <w:rFonts w:eastAsiaTheme="majorEastAsia" w:cstheme="majorBidi"/>
          <w:b/>
          <w:color w:val="2F5496" w:themeColor="accent1" w:themeShade="BF"/>
          <w:sz w:val="28"/>
          <w:szCs w:val="26"/>
          <w:rPrChange w:id="5015" w:author="Rajiv Bansal" w:date="2019-11-29T09:26:00Z">
            <w:rPr>
              <w:ins w:id="5016" w:author="Rajiv Bansal" w:date="2019-11-29T09:25:00Z"/>
              <w:b/>
              <w:sz w:val="28"/>
            </w:rPr>
          </w:rPrChange>
        </w:rPr>
        <w:pPrChange w:id="5017" w:author="Rajiv Bansal" w:date="2019-11-29T09:26:00Z">
          <w:pPr>
            <w:pStyle w:val="ListParagraph"/>
            <w:numPr>
              <w:numId w:val="19"/>
            </w:numPr>
            <w:ind w:hanging="360"/>
          </w:pPr>
        </w:pPrChange>
      </w:pPr>
      <w:ins w:id="5018" w:author="Rajiv Bansal" w:date="2019-11-29T09:01:00Z">
        <w:r w:rsidRPr="00176254">
          <w:rPr>
            <w:b/>
            <w:sz w:val="28"/>
            <w:rPrChange w:id="5019"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20" w:author="rkbansal" w:date="2020-02-15T11:50:00Z">
        <w:r w:rsidR="00711EA1">
          <w:t>people-mgmt-service</w:t>
        </w:r>
      </w:ins>
      <w:del w:id="5021"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22" w:author="rkbansal" w:date="2020-04-23T15:37:00Z">
          <w:tblPr>
            <w:tblW w:w="0" w:type="auto"/>
            <w:tblLook w:val="04A0" w:firstRow="1" w:lastRow="0" w:firstColumn="1" w:lastColumn="0" w:noHBand="0" w:noVBand="1"/>
          </w:tblPr>
        </w:tblPrChange>
      </w:tblPr>
      <w:tblGrid>
        <w:gridCol w:w="4508"/>
        <w:gridCol w:w="4508"/>
        <w:tblGridChange w:id="5023">
          <w:tblGrid>
            <w:gridCol w:w="4508"/>
            <w:gridCol w:w="4508"/>
          </w:tblGrid>
        </w:tblGridChange>
      </w:tblGrid>
      <w:tr w:rsidR="00047E66" w14:paraId="2E2E54A2" w14:textId="77777777" w:rsidTr="00C9181B">
        <w:tc>
          <w:tcPr>
            <w:tcW w:w="4508" w:type="dxa"/>
            <w:tcPrChange w:id="5024" w:author="rkbansal" w:date="2020-04-23T15:37:00Z">
              <w:tcPr>
                <w:tcW w:w="4508" w:type="dxa"/>
              </w:tcPr>
            </w:tcPrChange>
          </w:tcPr>
          <w:p w14:paraId="16BC95B7" w14:textId="126EBB28" w:rsidR="00047E66" w:rsidRDefault="00047E66" w:rsidP="00047E66">
            <w:r>
              <w:t>Database/Schema Name</w:t>
            </w:r>
          </w:p>
        </w:tc>
        <w:tc>
          <w:tcPr>
            <w:tcW w:w="4508" w:type="dxa"/>
            <w:tcPrChange w:id="5025"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26" w:author="rkbansal" w:date="2020-04-23T15:37:00Z">
              <w:tcPr>
                <w:tcW w:w="4508" w:type="dxa"/>
              </w:tcPr>
            </w:tcPrChange>
          </w:tcPr>
          <w:p w14:paraId="42718B4A" w14:textId="6F5DB39B" w:rsidR="00047E66" w:rsidRDefault="00047E66" w:rsidP="00047E66">
            <w:r>
              <w:t>User name</w:t>
            </w:r>
          </w:p>
        </w:tc>
        <w:tc>
          <w:tcPr>
            <w:tcW w:w="4508" w:type="dxa"/>
            <w:tcPrChange w:id="5027"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28" w:author="rkbansal" w:date="2020-04-23T15:37:00Z">
              <w:tcPr>
                <w:tcW w:w="4508" w:type="dxa"/>
              </w:tcPr>
            </w:tcPrChange>
          </w:tcPr>
          <w:p w14:paraId="16E48652" w14:textId="1AEA1EC2" w:rsidR="00047E66" w:rsidRDefault="00047E66" w:rsidP="00047E66">
            <w:r>
              <w:t>Password</w:t>
            </w:r>
          </w:p>
        </w:tc>
        <w:tc>
          <w:tcPr>
            <w:tcW w:w="4508" w:type="dxa"/>
            <w:tcPrChange w:id="5029"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30" w:author="rkbansal" w:date="2020-04-23T15:37:00Z"/>
        </w:rPr>
      </w:pPr>
    </w:p>
    <w:p w14:paraId="75260C62" w14:textId="77777777" w:rsidR="00C9181B" w:rsidRPr="00A66355" w:rsidRDefault="00C9181B" w:rsidP="00C9181B">
      <w:pPr>
        <w:rPr>
          <w:ins w:id="5031" w:author="rkbansal" w:date="2020-04-23T15:37:00Z"/>
          <w:b/>
          <w:bCs/>
        </w:rPr>
      </w:pPr>
      <w:ins w:id="5032"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33" w:author="rkbansal" w:date="2020-04-23T15:37:00Z"/>
          <w:rFonts w:cstheme="minorHAnsi"/>
          <w:lang w:val="en-US"/>
        </w:rPr>
      </w:pPr>
      <w:ins w:id="5034"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35" w:author="rkbansal" w:date="2020-04-23T15:37:00Z"/>
          <w:rFonts w:ascii="Helvetica" w:eastAsia="Times New Roman" w:hAnsi="Helvetica" w:cs="Times New Roman"/>
          <w:color w:val="333333"/>
          <w:sz w:val="21"/>
          <w:szCs w:val="21"/>
          <w:lang w:eastAsia="en-IN"/>
        </w:rPr>
      </w:pPr>
      <w:ins w:id="5036"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37" w:author="rkbansal" w:date="2020-04-23T15:37:00Z"/>
          <w:rFonts w:ascii="Helvetica" w:eastAsia="Times New Roman" w:hAnsi="Helvetica" w:cs="Times New Roman"/>
          <w:color w:val="333333"/>
          <w:sz w:val="21"/>
          <w:szCs w:val="21"/>
          <w:lang w:eastAsia="en-IN"/>
        </w:rPr>
      </w:pPr>
      <w:ins w:id="5038"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39" w:author="rkbansal" w:date="2020-04-23T15:37:00Z"/>
        </w:rPr>
      </w:pPr>
    </w:p>
    <w:p w14:paraId="1209E633" w14:textId="3AEA061F" w:rsidR="00C9181B" w:rsidRDefault="00C9181B" w:rsidP="00C9181B">
      <w:pPr>
        <w:pStyle w:val="ListParagraph"/>
        <w:numPr>
          <w:ilvl w:val="0"/>
          <w:numId w:val="88"/>
        </w:numPr>
        <w:rPr>
          <w:ins w:id="5040" w:author="rkbansal" w:date="2020-04-23T15:37:00Z"/>
        </w:rPr>
      </w:pPr>
      <w:ins w:id="5041"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42" w:author="rkbansal" w:date="2020-04-23T15:37:00Z"/>
        </w:rPr>
      </w:pPr>
    </w:p>
    <w:p w14:paraId="0CDA5A96" w14:textId="2032678C" w:rsidR="00C9181B" w:rsidRDefault="00C9181B" w:rsidP="00C9181B">
      <w:pPr>
        <w:pStyle w:val="ListParagraph"/>
        <w:numPr>
          <w:ilvl w:val="0"/>
          <w:numId w:val="88"/>
        </w:numPr>
        <w:rPr>
          <w:ins w:id="5043" w:author="rkbansal" w:date="2020-04-23T15:37:00Z"/>
        </w:rPr>
      </w:pPr>
      <w:ins w:id="5044" w:author="rkbansal" w:date="2020-04-23T15:37:00Z">
        <w:r>
          <w:t xml:space="preserve">create database </w:t>
        </w:r>
        <w:r w:rsidR="0034276A">
          <w:t>users</w:t>
        </w:r>
        <w:r>
          <w:t>_schema;</w:t>
        </w:r>
      </w:ins>
    </w:p>
    <w:p w14:paraId="2FD1DBEC" w14:textId="77777777" w:rsidR="00C9181B" w:rsidRDefault="00C9181B" w:rsidP="00C9181B">
      <w:pPr>
        <w:pStyle w:val="ListParagraph"/>
        <w:rPr>
          <w:ins w:id="5045" w:author="rkbansal" w:date="2020-04-23T15:37:00Z"/>
        </w:rPr>
      </w:pPr>
    </w:p>
    <w:p w14:paraId="20EEC5C0" w14:textId="13C7ECBF" w:rsidR="00C9181B" w:rsidRDefault="00C9181B" w:rsidP="00C9181B">
      <w:pPr>
        <w:pStyle w:val="ListParagraph"/>
        <w:numPr>
          <w:ilvl w:val="0"/>
          <w:numId w:val="88"/>
        </w:numPr>
        <w:rPr>
          <w:ins w:id="5046" w:author="rkbansal" w:date="2020-04-23T15:37:00Z"/>
        </w:rPr>
      </w:pPr>
      <w:ins w:id="5047" w:author="rkbansal" w:date="2020-04-23T15:37:00Z">
        <w:r>
          <w:t xml:space="preserve">grant all on </w:t>
        </w:r>
      </w:ins>
      <w:ins w:id="5048" w:author="rkbansal" w:date="2020-04-23T15:38:00Z">
        <w:r w:rsidR="0034276A">
          <w:t>users</w:t>
        </w:r>
      </w:ins>
      <w:ins w:id="5049" w:author="rkbansal" w:date="2020-04-23T15:37:00Z">
        <w:r>
          <w:t xml:space="preserve">_schema.* to </w:t>
        </w:r>
      </w:ins>
      <w:ins w:id="5050" w:author="rkbansal" w:date="2020-04-23T15:38:00Z">
        <w:r w:rsidR="0034276A">
          <w:t>users</w:t>
        </w:r>
      </w:ins>
      <w:ins w:id="5051"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052"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148" o:title=""/>
          </v:shape>
          <o:OLEObject Type="Embed" ProgID="AcroExch.Document.DC" ShapeID="_x0000_i1025" DrawAspect="Icon" ObjectID="_1654269232" r:id="rId149"/>
        </w:object>
      </w:r>
      <w:r w:rsidR="00057A97">
        <w:object w:dxaOrig="1538" w:dyaOrig="993" w14:anchorId="3A9932E1">
          <v:shape id="_x0000_i1026" type="#_x0000_t75" style="width:79.5pt;height:50.25pt" o:ole="">
            <v:imagedata r:id="rId150" o:title=""/>
          </v:shape>
          <o:OLEObject Type="Embed" ProgID="Package" ShapeID="_x0000_i1026" DrawAspect="Icon" ObjectID="_1654269233" r:id="rId151"/>
        </w:object>
      </w:r>
      <w:r w:rsidR="00057A97">
        <w:object w:dxaOrig="1538" w:dyaOrig="993" w14:anchorId="2241C5D8">
          <v:shape id="_x0000_i1027" type="#_x0000_t75" style="width:79.5pt;height:50.25pt" o:ole="">
            <v:imagedata r:id="rId152" o:title=""/>
          </v:shape>
          <o:OLEObject Type="Embed" ProgID="Package" ShapeID="_x0000_i1027" DrawAspect="Icon" ObjectID="_1654269234" r:id="rId153"/>
        </w:object>
      </w:r>
      <w:r w:rsidR="00057A97">
        <w:object w:dxaOrig="1538" w:dyaOrig="993" w14:anchorId="504FBCB8">
          <v:shape id="_x0000_i1028" type="#_x0000_t75" style="width:79.5pt;height:50.25pt" o:ole="">
            <v:imagedata r:id="rId154" o:title=""/>
          </v:shape>
          <o:OLEObject Type="Embed" ProgID="Package" ShapeID="_x0000_i1028" DrawAspect="Icon" ObjectID="_1654269235" r:id="rId155"/>
        </w:object>
      </w:r>
      <w:r w:rsidR="00057A97">
        <w:object w:dxaOrig="1538" w:dyaOrig="993" w14:anchorId="1E07C31A">
          <v:shape id="_x0000_i1029" type="#_x0000_t75" style="width:79.5pt;height:50.25pt" o:ole="">
            <v:imagedata r:id="rId156" o:title=""/>
          </v:shape>
          <o:OLEObject Type="Embed" ProgID="Package" ShapeID="_x0000_i1029" DrawAspect="Icon" ObjectID="_1654269236" r:id="rId157"/>
        </w:object>
      </w:r>
    </w:p>
    <w:p w14:paraId="58376AAC" w14:textId="61043B46" w:rsidR="002F35C0" w:rsidRDefault="002F35C0" w:rsidP="00057A97">
      <w:pPr>
        <w:pStyle w:val="ListParagraph"/>
        <w:rPr>
          <w:ins w:id="5053" w:author="rkbansal" w:date="2020-05-17T01:28:00Z"/>
        </w:rPr>
      </w:pPr>
    </w:p>
    <w:p w14:paraId="3BEF84A2" w14:textId="77777777" w:rsidR="002F35C0" w:rsidRDefault="002F35C0" w:rsidP="002F35C0">
      <w:pPr>
        <w:pStyle w:val="ListParagraph"/>
        <w:numPr>
          <w:ilvl w:val="0"/>
          <w:numId w:val="74"/>
        </w:numPr>
        <w:rPr>
          <w:ins w:id="5054" w:author="rkbansal" w:date="2020-05-17T01:28:00Z"/>
        </w:rPr>
      </w:pPr>
      <w:ins w:id="5055"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56" w:author="rkbansal" w:date="2020-05-17T01:28:00Z"/>
        </w:rPr>
      </w:pPr>
      <w:ins w:id="5057"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58" w:author="rkbansal" w:date="2020-05-17T01:28:00Z"/>
        </w:rPr>
      </w:pPr>
    </w:p>
    <w:p w14:paraId="28608B9F" w14:textId="77777777" w:rsidR="002F35C0" w:rsidRDefault="002F35C0" w:rsidP="002F35C0">
      <w:pPr>
        <w:pStyle w:val="ListParagraph"/>
        <w:numPr>
          <w:ilvl w:val="0"/>
          <w:numId w:val="74"/>
        </w:numPr>
        <w:rPr>
          <w:ins w:id="5059" w:author="rkbansal" w:date="2020-05-17T01:28:00Z"/>
        </w:rPr>
      </w:pPr>
      <w:ins w:id="5060"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061" w:author="rkbansal" w:date="2020-05-17T01:28:00Z"/>
          <w:bCs/>
        </w:rPr>
      </w:pPr>
      <w:ins w:id="5062"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063" w:author="rkbansal" w:date="2020-05-17T01:28:00Z"/>
          <w:bCs/>
        </w:rPr>
      </w:pPr>
      <w:ins w:id="5064"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5065" w:author="rkbansal" w:date="2020-05-17T01:28:00Z"/>
          <w:bCs/>
        </w:rPr>
      </w:pPr>
      <w:ins w:id="5066"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067" w:author="rkbansal" w:date="2020-05-17T01:28:00Z"/>
          <w:bCs/>
        </w:rPr>
      </w:pPr>
      <w:ins w:id="5068"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069"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070" w:author="rkbansal" w:date="2020-05-17T01:27:00Z"/>
        </w:rPr>
      </w:pPr>
      <w:ins w:id="5071"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2125" cy="8324850"/>
                      </a:xfrm>
                      <a:prstGeom prst="rect">
                        <a:avLst/>
                      </a:prstGeom>
                    </pic:spPr>
                  </pic:pic>
                </a:graphicData>
              </a:graphic>
            </wp:inline>
          </w:drawing>
        </w:r>
      </w:ins>
      <w:del w:id="5072"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073" w:author="rkbansal" w:date="2020-01-09T20:59:00Z"/>
        </w:rPr>
      </w:pPr>
      <w:ins w:id="5074" w:author="rkbansal" w:date="2020-02-15T12:06:00Z">
        <w:r w:rsidRPr="00DA00CA">
          <w:rPr>
            <w:rPrChange w:id="5075" w:author="rkbansal" w:date="2020-02-15T12:06:00Z">
              <w:rPr>
                <w:rFonts w:ascii="Consolas" w:hAnsi="Consolas" w:cs="Consolas"/>
                <w:color w:val="008080"/>
                <w:sz w:val="20"/>
                <w:szCs w:val="20"/>
              </w:rPr>
            </w:rPrChange>
          </w:rPr>
          <w:t>Rename the package of io.swagger to com.jmk.user</w:t>
        </w:r>
      </w:ins>
      <w:del w:id="5076" w:author="rkbansal" w:date="2020-01-09T20:59:00Z">
        <w:r w:rsidR="00A776C8" w:rsidRPr="00DA00CA" w:rsidDel="00310FC3">
          <w:rPr>
            <w:rPrChange w:id="5077" w:author="rkbansal" w:date="2020-02-15T12:06:00Z">
              <w:rPr>
                <w:color w:val="008080"/>
              </w:rPr>
            </w:rPrChange>
          </w:rPr>
          <w:delText>&lt;</w:delText>
        </w:r>
        <w:r w:rsidR="00A776C8" w:rsidRPr="00DA00CA" w:rsidDel="00310FC3">
          <w:delText>dependency</w:delText>
        </w:r>
        <w:r w:rsidR="00A776C8" w:rsidRPr="00DA00CA" w:rsidDel="00310FC3">
          <w:rPr>
            <w:rPrChange w:id="5078"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079" w:author="rkbansal" w:date="2020-02-15T12:06:00Z"/>
        </w:rPr>
        <w:pPrChange w:id="5080"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081" w:author="rkbansal" w:date="2020-01-09T20:59:00Z"/>
        </w:rPr>
        <w:pPrChange w:id="508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083" w:author="rkbansal" w:date="2020-01-09T20:59:00Z">
        <w:r w:rsidRPr="00DA00CA" w:rsidDel="00310FC3">
          <w:rPr>
            <w:rPrChange w:id="5084" w:author="rkbansal" w:date="2020-02-15T12:06:00Z">
              <w:rPr>
                <w:color w:val="008080"/>
              </w:rPr>
            </w:rPrChange>
          </w:rPr>
          <w:delText>&lt;</w:delText>
        </w:r>
        <w:r w:rsidDel="00310FC3">
          <w:delText>groupId</w:delText>
        </w:r>
        <w:r w:rsidRPr="00DA00CA" w:rsidDel="00310FC3">
          <w:rPr>
            <w:rPrChange w:id="5085" w:author="rkbansal" w:date="2020-02-15T12:06:00Z">
              <w:rPr>
                <w:color w:val="008080"/>
              </w:rPr>
            </w:rPrChange>
          </w:rPr>
          <w:delText>&gt;</w:delText>
        </w:r>
        <w:r w:rsidRPr="00DA00CA" w:rsidDel="00310FC3">
          <w:rPr>
            <w:rPrChange w:id="5086" w:author="rkbansal" w:date="2020-02-15T12:06:00Z">
              <w:rPr>
                <w:color w:val="000000"/>
              </w:rPr>
            </w:rPrChange>
          </w:rPr>
          <w:delText>org.springframework.cloud</w:delText>
        </w:r>
        <w:r w:rsidRPr="00DA00CA" w:rsidDel="00310FC3">
          <w:rPr>
            <w:rPrChange w:id="5087" w:author="rkbansal" w:date="2020-02-15T12:06:00Z">
              <w:rPr>
                <w:color w:val="008080"/>
              </w:rPr>
            </w:rPrChange>
          </w:rPr>
          <w:delText>&lt;/</w:delText>
        </w:r>
        <w:r w:rsidDel="00310FC3">
          <w:delText>groupId</w:delText>
        </w:r>
        <w:r w:rsidRPr="00DA00CA" w:rsidDel="00310FC3">
          <w:rPr>
            <w:rPrChange w:id="5088" w:author="rkbansal" w:date="2020-02-15T12:06:00Z">
              <w:rPr>
                <w:color w:val="008080"/>
              </w:rPr>
            </w:rPrChange>
          </w:rPr>
          <w:delText>&gt;</w:delText>
        </w:r>
      </w:del>
    </w:p>
    <w:p w14:paraId="68E45F20" w14:textId="0AA0AD00" w:rsidR="00A776C8" w:rsidDel="00310FC3" w:rsidRDefault="00A776C8">
      <w:pPr>
        <w:pStyle w:val="ListParagraph"/>
        <w:rPr>
          <w:del w:id="5089" w:author="rkbansal" w:date="2020-01-09T20:59:00Z"/>
        </w:rPr>
        <w:pPrChange w:id="50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91" w:author="rkbansal" w:date="2020-01-09T20:59:00Z">
        <w:r w:rsidRPr="00DA00CA" w:rsidDel="00310FC3">
          <w:rPr>
            <w:rPrChange w:id="5092" w:author="rkbansal" w:date="2020-02-15T12:06:00Z">
              <w:rPr>
                <w:color w:val="000000"/>
              </w:rPr>
            </w:rPrChange>
          </w:rPr>
          <w:tab/>
        </w:r>
        <w:r w:rsidRPr="00DA00CA" w:rsidDel="00310FC3">
          <w:rPr>
            <w:rPrChange w:id="5093" w:author="rkbansal" w:date="2020-02-15T12:06:00Z">
              <w:rPr>
                <w:color w:val="008080"/>
              </w:rPr>
            </w:rPrChange>
          </w:rPr>
          <w:delText>&lt;</w:delText>
        </w:r>
        <w:r w:rsidDel="00310FC3">
          <w:delText>artifactId</w:delText>
        </w:r>
        <w:r w:rsidRPr="00DA00CA" w:rsidDel="00310FC3">
          <w:rPr>
            <w:rPrChange w:id="5094" w:author="rkbansal" w:date="2020-02-15T12:06:00Z">
              <w:rPr>
                <w:color w:val="008080"/>
              </w:rPr>
            </w:rPrChange>
          </w:rPr>
          <w:delText>&gt;</w:delText>
        </w:r>
        <w:r w:rsidRPr="00DA00CA" w:rsidDel="00310FC3">
          <w:rPr>
            <w:rPrChange w:id="5095" w:author="rkbansal" w:date="2020-02-15T12:06:00Z">
              <w:rPr>
                <w:color w:val="000000"/>
              </w:rPr>
            </w:rPrChange>
          </w:rPr>
          <w:delText>spring-cloud-starter-netflix-eureka-client</w:delText>
        </w:r>
        <w:r w:rsidRPr="00DA00CA" w:rsidDel="00310FC3">
          <w:rPr>
            <w:rPrChange w:id="5096" w:author="rkbansal" w:date="2020-02-15T12:06:00Z">
              <w:rPr>
                <w:color w:val="008080"/>
              </w:rPr>
            </w:rPrChange>
          </w:rPr>
          <w:delText>&lt;/</w:delText>
        </w:r>
        <w:r w:rsidDel="00310FC3">
          <w:delText>artifactId</w:delText>
        </w:r>
        <w:r w:rsidRPr="00DA00CA" w:rsidDel="00310FC3">
          <w:rPr>
            <w:rPrChange w:id="5097" w:author="rkbansal" w:date="2020-02-15T12:06:00Z">
              <w:rPr>
                <w:color w:val="008080"/>
              </w:rPr>
            </w:rPrChange>
          </w:rPr>
          <w:delText>&gt;</w:delText>
        </w:r>
      </w:del>
    </w:p>
    <w:p w14:paraId="1C2243E4" w14:textId="3A91C037" w:rsidR="00A776C8" w:rsidDel="00310FC3" w:rsidRDefault="00A776C8">
      <w:pPr>
        <w:pStyle w:val="ListParagraph"/>
        <w:rPr>
          <w:del w:id="5098" w:author="rkbansal" w:date="2020-01-09T20:59:00Z"/>
        </w:rPr>
        <w:pPrChange w:id="50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00" w:author="rkbansal" w:date="2020-01-09T20:59:00Z">
        <w:r w:rsidRPr="00DA00CA" w:rsidDel="00310FC3">
          <w:rPr>
            <w:rPrChange w:id="5101" w:author="rkbansal" w:date="2020-02-15T12:06:00Z">
              <w:rPr>
                <w:color w:val="008080"/>
              </w:rPr>
            </w:rPrChange>
          </w:rPr>
          <w:delText>&lt;/</w:delText>
        </w:r>
        <w:r w:rsidDel="00310FC3">
          <w:delText>dependency</w:delText>
        </w:r>
        <w:r w:rsidRPr="00DA00CA" w:rsidDel="00310FC3">
          <w:rPr>
            <w:rPrChange w:id="5102" w:author="rkbansal" w:date="2020-02-15T12:06:00Z">
              <w:rPr>
                <w:color w:val="008080"/>
              </w:rPr>
            </w:rPrChange>
          </w:rPr>
          <w:delText>&gt;</w:delText>
        </w:r>
      </w:del>
    </w:p>
    <w:p w14:paraId="69933F91" w14:textId="67CEC339" w:rsidR="00A776C8" w:rsidDel="00310FC3" w:rsidRDefault="00A776C8">
      <w:pPr>
        <w:pStyle w:val="ListParagraph"/>
        <w:rPr>
          <w:del w:id="5103" w:author="rkbansal" w:date="2020-01-09T20:59:00Z"/>
        </w:rPr>
        <w:pPrChange w:id="510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05" w:author="rkbansal" w:date="2020-01-09T20:59:00Z">
        <w:r w:rsidRPr="00DA00CA" w:rsidDel="00310FC3">
          <w:rPr>
            <w:rPrChange w:id="5106" w:author="rkbansal" w:date="2020-02-15T12:06:00Z">
              <w:rPr>
                <w:color w:val="000000"/>
              </w:rPr>
            </w:rPrChange>
          </w:rPr>
          <w:tab/>
        </w:r>
        <w:r w:rsidRPr="00DA00CA" w:rsidDel="00310FC3">
          <w:rPr>
            <w:rPrChange w:id="5107" w:author="rkbansal" w:date="2020-02-15T12:06:00Z">
              <w:rPr>
                <w:color w:val="000000"/>
              </w:rPr>
            </w:rPrChange>
          </w:rPr>
          <w:tab/>
        </w:r>
      </w:del>
    </w:p>
    <w:p w14:paraId="50FA914A" w14:textId="26DFE951" w:rsidR="00A776C8" w:rsidDel="00310FC3" w:rsidRDefault="00A776C8">
      <w:pPr>
        <w:pStyle w:val="ListParagraph"/>
        <w:rPr>
          <w:del w:id="5108" w:author="rkbansal" w:date="2020-01-09T20:59:00Z"/>
        </w:rPr>
        <w:pPrChange w:id="510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10" w:author="rkbansal" w:date="2020-01-09T20:59:00Z">
        <w:r w:rsidRPr="00DA00CA" w:rsidDel="00310FC3">
          <w:rPr>
            <w:rPrChange w:id="5111" w:author="rkbansal" w:date="2020-02-15T12:06:00Z">
              <w:rPr>
                <w:color w:val="008080"/>
              </w:rPr>
            </w:rPrChange>
          </w:rPr>
          <w:delText>&lt;</w:delText>
        </w:r>
        <w:r w:rsidDel="00310FC3">
          <w:delText>dependency</w:delText>
        </w:r>
        <w:r w:rsidRPr="00DA00CA" w:rsidDel="00310FC3">
          <w:rPr>
            <w:rPrChange w:id="5112" w:author="rkbansal" w:date="2020-02-15T12:06:00Z">
              <w:rPr>
                <w:color w:val="008080"/>
              </w:rPr>
            </w:rPrChange>
          </w:rPr>
          <w:delText>&gt;</w:delText>
        </w:r>
      </w:del>
    </w:p>
    <w:p w14:paraId="37A4A823" w14:textId="52A46508" w:rsidR="00A776C8" w:rsidDel="00310FC3" w:rsidRDefault="00A776C8">
      <w:pPr>
        <w:pStyle w:val="ListParagraph"/>
        <w:rPr>
          <w:del w:id="5113" w:author="rkbansal" w:date="2020-01-09T20:59:00Z"/>
        </w:rPr>
        <w:pPrChange w:id="511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15" w:author="rkbansal" w:date="2020-01-09T20:59:00Z">
        <w:r w:rsidRPr="00DA00CA" w:rsidDel="00310FC3">
          <w:rPr>
            <w:rPrChange w:id="5116" w:author="rkbansal" w:date="2020-02-15T12:06:00Z">
              <w:rPr>
                <w:color w:val="000000"/>
              </w:rPr>
            </w:rPrChange>
          </w:rPr>
          <w:tab/>
        </w:r>
        <w:r w:rsidRPr="00DA00CA" w:rsidDel="00310FC3">
          <w:rPr>
            <w:rPrChange w:id="5117" w:author="rkbansal" w:date="2020-02-15T12:06:00Z">
              <w:rPr>
                <w:color w:val="008080"/>
              </w:rPr>
            </w:rPrChange>
          </w:rPr>
          <w:delText>&lt;</w:delText>
        </w:r>
        <w:r w:rsidDel="00310FC3">
          <w:delText>groupId</w:delText>
        </w:r>
        <w:r w:rsidRPr="00DA00CA" w:rsidDel="00310FC3">
          <w:rPr>
            <w:rPrChange w:id="5118" w:author="rkbansal" w:date="2020-02-15T12:06:00Z">
              <w:rPr>
                <w:color w:val="008080"/>
              </w:rPr>
            </w:rPrChange>
          </w:rPr>
          <w:delText>&gt;</w:delText>
        </w:r>
        <w:r w:rsidRPr="00DA00CA" w:rsidDel="00310FC3">
          <w:rPr>
            <w:rPrChange w:id="5119" w:author="rkbansal" w:date="2020-02-15T12:06:00Z">
              <w:rPr>
                <w:color w:val="000000"/>
              </w:rPr>
            </w:rPrChange>
          </w:rPr>
          <w:delText>org.springframework.cloud</w:delText>
        </w:r>
        <w:r w:rsidRPr="00DA00CA" w:rsidDel="00310FC3">
          <w:rPr>
            <w:rPrChange w:id="5120" w:author="rkbansal" w:date="2020-02-15T12:06:00Z">
              <w:rPr>
                <w:color w:val="008080"/>
              </w:rPr>
            </w:rPrChange>
          </w:rPr>
          <w:delText>&lt;/</w:delText>
        </w:r>
        <w:r w:rsidDel="00310FC3">
          <w:delText>groupId</w:delText>
        </w:r>
        <w:r w:rsidRPr="00DA00CA" w:rsidDel="00310FC3">
          <w:rPr>
            <w:rPrChange w:id="5121" w:author="rkbansal" w:date="2020-02-15T12:06:00Z">
              <w:rPr>
                <w:color w:val="008080"/>
              </w:rPr>
            </w:rPrChange>
          </w:rPr>
          <w:delText>&gt;</w:delText>
        </w:r>
      </w:del>
    </w:p>
    <w:p w14:paraId="42D321E7" w14:textId="0AAF6E28" w:rsidR="00A776C8" w:rsidDel="00310FC3" w:rsidRDefault="00A776C8">
      <w:pPr>
        <w:pStyle w:val="ListParagraph"/>
        <w:rPr>
          <w:del w:id="5122" w:author="rkbansal" w:date="2020-01-09T20:59:00Z"/>
        </w:rPr>
        <w:pPrChange w:id="51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4" w:author="rkbansal" w:date="2020-01-09T20:59:00Z">
        <w:r w:rsidRPr="00DA00CA" w:rsidDel="00310FC3">
          <w:rPr>
            <w:rPrChange w:id="5125" w:author="rkbansal" w:date="2020-02-15T12:06:00Z">
              <w:rPr>
                <w:color w:val="000000"/>
              </w:rPr>
            </w:rPrChange>
          </w:rPr>
          <w:tab/>
        </w:r>
        <w:r w:rsidRPr="00DA00CA" w:rsidDel="00310FC3">
          <w:rPr>
            <w:rPrChange w:id="5126" w:author="rkbansal" w:date="2020-02-15T12:06:00Z">
              <w:rPr>
                <w:color w:val="008080"/>
              </w:rPr>
            </w:rPrChange>
          </w:rPr>
          <w:delText>&lt;</w:delText>
        </w:r>
        <w:r w:rsidDel="00310FC3">
          <w:delText>artifactId</w:delText>
        </w:r>
        <w:r w:rsidRPr="00DA00CA" w:rsidDel="00310FC3">
          <w:rPr>
            <w:rPrChange w:id="5127" w:author="rkbansal" w:date="2020-02-15T12:06:00Z">
              <w:rPr>
                <w:color w:val="008080"/>
              </w:rPr>
            </w:rPrChange>
          </w:rPr>
          <w:delText>&gt;</w:delText>
        </w:r>
        <w:r w:rsidRPr="00DA00CA" w:rsidDel="00310FC3">
          <w:rPr>
            <w:rPrChange w:id="5128" w:author="rkbansal" w:date="2020-02-15T12:06:00Z">
              <w:rPr>
                <w:color w:val="000000"/>
              </w:rPr>
            </w:rPrChange>
          </w:rPr>
          <w:delText>spring-cloud-starter-netflix-hystrix</w:delText>
        </w:r>
        <w:r w:rsidRPr="00DA00CA" w:rsidDel="00310FC3">
          <w:rPr>
            <w:rPrChange w:id="5129" w:author="rkbansal" w:date="2020-02-15T12:06:00Z">
              <w:rPr>
                <w:color w:val="008080"/>
              </w:rPr>
            </w:rPrChange>
          </w:rPr>
          <w:delText>&lt;/</w:delText>
        </w:r>
        <w:r w:rsidDel="00310FC3">
          <w:delText>artifactId</w:delText>
        </w:r>
        <w:r w:rsidRPr="00DA00CA" w:rsidDel="00310FC3">
          <w:rPr>
            <w:rPrChange w:id="5130" w:author="rkbansal" w:date="2020-02-15T12:06:00Z">
              <w:rPr>
                <w:color w:val="008080"/>
              </w:rPr>
            </w:rPrChange>
          </w:rPr>
          <w:delText>&gt;</w:delText>
        </w:r>
      </w:del>
    </w:p>
    <w:p w14:paraId="38C876EE" w14:textId="61423C27" w:rsidR="00A776C8" w:rsidDel="00310FC3" w:rsidRDefault="00A776C8">
      <w:pPr>
        <w:pStyle w:val="ListParagraph"/>
        <w:rPr>
          <w:del w:id="5131" w:author="rkbansal" w:date="2020-01-09T20:59:00Z"/>
        </w:rPr>
        <w:pPrChange w:id="51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3" w:author="rkbansal" w:date="2020-01-09T20:59:00Z">
        <w:r w:rsidRPr="00DA00CA" w:rsidDel="00310FC3">
          <w:rPr>
            <w:rPrChange w:id="5134" w:author="rkbansal" w:date="2020-02-15T12:06:00Z">
              <w:rPr>
                <w:color w:val="008080"/>
              </w:rPr>
            </w:rPrChange>
          </w:rPr>
          <w:delText>&lt;/</w:delText>
        </w:r>
        <w:r w:rsidDel="00310FC3">
          <w:delText>dependency</w:delText>
        </w:r>
        <w:r w:rsidRPr="00DA00CA" w:rsidDel="00310FC3">
          <w:rPr>
            <w:rPrChange w:id="5135" w:author="rkbansal" w:date="2020-02-15T12:06:00Z">
              <w:rPr>
                <w:color w:val="008080"/>
              </w:rPr>
            </w:rPrChange>
          </w:rPr>
          <w:delText>&gt;</w:delText>
        </w:r>
      </w:del>
    </w:p>
    <w:p w14:paraId="7D876465" w14:textId="4308F0ED" w:rsidR="00A776C8" w:rsidDel="00310FC3" w:rsidRDefault="00A776C8">
      <w:pPr>
        <w:pStyle w:val="ListParagraph"/>
        <w:rPr>
          <w:del w:id="5136" w:author="rkbansal" w:date="2020-01-09T20:59:00Z"/>
        </w:rPr>
        <w:pPrChange w:id="513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8" w:author="rkbansal" w:date="2020-01-09T20:59:00Z">
        <w:r w:rsidRPr="00DA00CA" w:rsidDel="00310FC3">
          <w:rPr>
            <w:rPrChange w:id="5139" w:author="rkbansal" w:date="2020-02-15T12:06:00Z">
              <w:rPr>
                <w:color w:val="000000"/>
              </w:rPr>
            </w:rPrChange>
          </w:rPr>
          <w:tab/>
        </w:r>
        <w:r w:rsidRPr="00DA00CA" w:rsidDel="00310FC3">
          <w:rPr>
            <w:rPrChange w:id="5140" w:author="rkbansal" w:date="2020-02-15T12:06:00Z">
              <w:rPr>
                <w:color w:val="000000"/>
              </w:rPr>
            </w:rPrChange>
          </w:rPr>
          <w:tab/>
        </w:r>
      </w:del>
    </w:p>
    <w:p w14:paraId="4E237206" w14:textId="32F419B2" w:rsidR="00A776C8" w:rsidDel="00310FC3" w:rsidRDefault="00A776C8">
      <w:pPr>
        <w:pStyle w:val="ListParagraph"/>
        <w:rPr>
          <w:del w:id="5141" w:author="rkbansal" w:date="2020-01-09T20:59:00Z"/>
        </w:rPr>
        <w:pPrChange w:id="51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3" w:author="rkbansal" w:date="2020-01-09T20:59:00Z">
        <w:r w:rsidRPr="00DA00CA" w:rsidDel="00310FC3">
          <w:rPr>
            <w:rPrChange w:id="5144" w:author="rkbansal" w:date="2020-02-15T12:06:00Z">
              <w:rPr>
                <w:color w:val="008080"/>
              </w:rPr>
            </w:rPrChange>
          </w:rPr>
          <w:delText>&lt;</w:delText>
        </w:r>
        <w:r w:rsidDel="00310FC3">
          <w:delText>dependency</w:delText>
        </w:r>
        <w:r w:rsidRPr="00DA00CA" w:rsidDel="00310FC3">
          <w:rPr>
            <w:rPrChange w:id="5145" w:author="rkbansal" w:date="2020-02-15T12:06:00Z">
              <w:rPr>
                <w:color w:val="008080"/>
              </w:rPr>
            </w:rPrChange>
          </w:rPr>
          <w:delText>&gt;</w:delText>
        </w:r>
      </w:del>
    </w:p>
    <w:p w14:paraId="40DA296B" w14:textId="2B40D92D" w:rsidR="00A776C8" w:rsidDel="00310FC3" w:rsidRDefault="00A776C8">
      <w:pPr>
        <w:pStyle w:val="ListParagraph"/>
        <w:rPr>
          <w:del w:id="5146" w:author="rkbansal" w:date="2020-01-09T20:59:00Z"/>
        </w:rPr>
        <w:pPrChange w:id="514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8" w:author="rkbansal" w:date="2020-01-09T20:59:00Z">
        <w:r w:rsidRPr="00DA00CA" w:rsidDel="00310FC3">
          <w:rPr>
            <w:rPrChange w:id="5149" w:author="rkbansal" w:date="2020-02-15T12:06:00Z">
              <w:rPr>
                <w:color w:val="000000"/>
              </w:rPr>
            </w:rPrChange>
          </w:rPr>
          <w:tab/>
        </w:r>
        <w:r w:rsidRPr="00DA00CA" w:rsidDel="00310FC3">
          <w:rPr>
            <w:rPrChange w:id="5150" w:author="rkbansal" w:date="2020-02-15T12:06:00Z">
              <w:rPr>
                <w:color w:val="008080"/>
              </w:rPr>
            </w:rPrChange>
          </w:rPr>
          <w:delText>&lt;</w:delText>
        </w:r>
        <w:r w:rsidDel="00310FC3">
          <w:delText>groupId</w:delText>
        </w:r>
        <w:r w:rsidRPr="00DA00CA" w:rsidDel="00310FC3">
          <w:rPr>
            <w:rPrChange w:id="5151" w:author="rkbansal" w:date="2020-02-15T12:06:00Z">
              <w:rPr>
                <w:color w:val="008080"/>
              </w:rPr>
            </w:rPrChange>
          </w:rPr>
          <w:delText>&gt;</w:delText>
        </w:r>
        <w:r w:rsidRPr="00DA00CA" w:rsidDel="00310FC3">
          <w:rPr>
            <w:rPrChange w:id="5152" w:author="rkbansal" w:date="2020-02-15T12:06:00Z">
              <w:rPr>
                <w:color w:val="000000"/>
              </w:rPr>
            </w:rPrChange>
          </w:rPr>
          <w:delText>org.springframework.cloud</w:delText>
        </w:r>
        <w:r w:rsidRPr="00DA00CA" w:rsidDel="00310FC3">
          <w:rPr>
            <w:rPrChange w:id="5153" w:author="rkbansal" w:date="2020-02-15T12:06:00Z">
              <w:rPr>
                <w:color w:val="008080"/>
              </w:rPr>
            </w:rPrChange>
          </w:rPr>
          <w:delText>&lt;/</w:delText>
        </w:r>
        <w:r w:rsidDel="00310FC3">
          <w:delText>groupId</w:delText>
        </w:r>
        <w:r w:rsidRPr="00DA00CA" w:rsidDel="00310FC3">
          <w:rPr>
            <w:rPrChange w:id="5154" w:author="rkbansal" w:date="2020-02-15T12:06:00Z">
              <w:rPr>
                <w:color w:val="008080"/>
              </w:rPr>
            </w:rPrChange>
          </w:rPr>
          <w:delText>&gt;</w:delText>
        </w:r>
      </w:del>
    </w:p>
    <w:p w14:paraId="0C73D487" w14:textId="0BDC95E7" w:rsidR="00A776C8" w:rsidDel="00310FC3" w:rsidRDefault="00A776C8">
      <w:pPr>
        <w:pStyle w:val="ListParagraph"/>
        <w:rPr>
          <w:del w:id="5155" w:author="rkbansal" w:date="2020-01-09T20:59:00Z"/>
        </w:rPr>
        <w:pPrChange w:id="515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7" w:author="rkbansal" w:date="2020-01-09T20:59:00Z">
        <w:r w:rsidRPr="00DA00CA" w:rsidDel="00310FC3">
          <w:rPr>
            <w:rPrChange w:id="5158" w:author="rkbansal" w:date="2020-02-15T12:06:00Z">
              <w:rPr>
                <w:color w:val="000000"/>
              </w:rPr>
            </w:rPrChange>
          </w:rPr>
          <w:tab/>
        </w:r>
        <w:r w:rsidRPr="00DA00CA" w:rsidDel="00310FC3">
          <w:rPr>
            <w:rPrChange w:id="5159" w:author="rkbansal" w:date="2020-02-15T12:06:00Z">
              <w:rPr>
                <w:color w:val="008080"/>
              </w:rPr>
            </w:rPrChange>
          </w:rPr>
          <w:delText>&lt;</w:delText>
        </w:r>
        <w:r w:rsidDel="00310FC3">
          <w:delText>artifactId</w:delText>
        </w:r>
        <w:r w:rsidRPr="00DA00CA" w:rsidDel="00310FC3">
          <w:rPr>
            <w:rPrChange w:id="5160" w:author="rkbansal" w:date="2020-02-15T12:06:00Z">
              <w:rPr>
                <w:color w:val="008080"/>
              </w:rPr>
            </w:rPrChange>
          </w:rPr>
          <w:delText>&gt;</w:delText>
        </w:r>
        <w:r w:rsidRPr="00DA00CA" w:rsidDel="00310FC3">
          <w:rPr>
            <w:rPrChange w:id="5161" w:author="rkbansal" w:date="2020-02-15T12:06:00Z">
              <w:rPr>
                <w:color w:val="000000"/>
              </w:rPr>
            </w:rPrChange>
          </w:rPr>
          <w:delText>spring-cloud-starter-sleuth</w:delText>
        </w:r>
        <w:r w:rsidRPr="00DA00CA" w:rsidDel="00310FC3">
          <w:rPr>
            <w:rPrChange w:id="5162" w:author="rkbansal" w:date="2020-02-15T12:06:00Z">
              <w:rPr>
                <w:color w:val="008080"/>
              </w:rPr>
            </w:rPrChange>
          </w:rPr>
          <w:delText>&lt;/</w:delText>
        </w:r>
        <w:r w:rsidDel="00310FC3">
          <w:delText>artifactId</w:delText>
        </w:r>
        <w:r w:rsidRPr="00DA00CA" w:rsidDel="00310FC3">
          <w:rPr>
            <w:rPrChange w:id="5163" w:author="rkbansal" w:date="2020-02-15T12:06:00Z">
              <w:rPr>
                <w:color w:val="008080"/>
              </w:rPr>
            </w:rPrChange>
          </w:rPr>
          <w:delText>&gt;</w:delText>
        </w:r>
      </w:del>
    </w:p>
    <w:p w14:paraId="52ACECAC" w14:textId="6B1D2AE8" w:rsidR="00A776C8" w:rsidDel="00310FC3" w:rsidRDefault="00A776C8">
      <w:pPr>
        <w:pStyle w:val="ListParagraph"/>
        <w:rPr>
          <w:del w:id="5164" w:author="rkbansal" w:date="2020-01-09T20:59:00Z"/>
        </w:rPr>
        <w:pPrChange w:id="51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6" w:author="rkbansal" w:date="2020-01-09T20:59:00Z">
        <w:r w:rsidRPr="00DA00CA" w:rsidDel="00310FC3">
          <w:rPr>
            <w:rPrChange w:id="5167" w:author="rkbansal" w:date="2020-02-15T12:06:00Z">
              <w:rPr>
                <w:color w:val="008080"/>
              </w:rPr>
            </w:rPrChange>
          </w:rPr>
          <w:delText>&lt;/</w:delText>
        </w:r>
        <w:r w:rsidDel="00310FC3">
          <w:delText>dependency</w:delText>
        </w:r>
        <w:r w:rsidRPr="00DA00CA" w:rsidDel="00310FC3">
          <w:rPr>
            <w:rPrChange w:id="5168" w:author="rkbansal" w:date="2020-02-15T12:06:00Z">
              <w:rPr>
                <w:color w:val="008080"/>
              </w:rPr>
            </w:rPrChange>
          </w:rPr>
          <w:delText>&gt;</w:delText>
        </w:r>
      </w:del>
    </w:p>
    <w:p w14:paraId="3C6174A9" w14:textId="0800F567" w:rsidR="00A776C8" w:rsidRDefault="00A776C8">
      <w:pPr>
        <w:pStyle w:val="ListParagraph"/>
      </w:pPr>
      <w:del w:id="5169" w:author="rkbansal" w:date="2020-02-15T12:03:00Z">
        <w:r w:rsidRPr="00DA00CA" w:rsidDel="00B43681">
          <w:rPr>
            <w:rPrChange w:id="5170" w:author="rkbansal" w:date="2020-02-15T12:06:00Z">
              <w:rPr>
                <w:color w:val="000000"/>
              </w:rPr>
            </w:rPrChange>
          </w:rPr>
          <w:tab/>
        </w:r>
      </w:del>
    </w:p>
    <w:p w14:paraId="072C7A9B" w14:textId="5233C502" w:rsidR="00A776C8" w:rsidDel="007D7D65" w:rsidRDefault="00A776C8" w:rsidP="00A776C8">
      <w:pPr>
        <w:pStyle w:val="ListParagraph"/>
        <w:rPr>
          <w:del w:id="5171" w:author="Rajiv Bansal" w:date="2019-11-24T13:00:00Z"/>
        </w:rPr>
      </w:pPr>
    </w:p>
    <w:p w14:paraId="4A7DC985" w14:textId="2719AE47" w:rsidR="00A776C8" w:rsidDel="007D7D65" w:rsidRDefault="00A776C8" w:rsidP="00A776C8">
      <w:pPr>
        <w:pStyle w:val="ListParagraph"/>
        <w:rPr>
          <w:del w:id="5172" w:author="Rajiv Bansal" w:date="2019-11-24T13:00:00Z"/>
        </w:rPr>
      </w:pPr>
    </w:p>
    <w:p w14:paraId="270C6F99" w14:textId="1F3F9763" w:rsidR="00A776C8" w:rsidDel="007D7D65" w:rsidRDefault="00A776C8" w:rsidP="00A776C8">
      <w:pPr>
        <w:pStyle w:val="ListParagraph"/>
        <w:rPr>
          <w:del w:id="5173" w:author="Rajiv Bansal" w:date="2019-11-24T13:00:00Z"/>
        </w:rPr>
      </w:pPr>
    </w:p>
    <w:p w14:paraId="6CBE8587" w14:textId="659F7047" w:rsidR="00A776C8" w:rsidDel="007D7D65" w:rsidRDefault="00A776C8" w:rsidP="00A776C8">
      <w:pPr>
        <w:pStyle w:val="ListParagraph"/>
        <w:rPr>
          <w:del w:id="5174" w:author="Rajiv Bansal" w:date="2019-11-24T13:00:00Z"/>
        </w:rPr>
      </w:pPr>
    </w:p>
    <w:p w14:paraId="26930297" w14:textId="30A3404A" w:rsidR="00A776C8" w:rsidDel="007D7D65" w:rsidRDefault="00A776C8" w:rsidP="00A776C8">
      <w:pPr>
        <w:pStyle w:val="ListParagraph"/>
        <w:rPr>
          <w:del w:id="5175" w:author="Rajiv Bansal" w:date="2019-11-24T13:00:00Z"/>
        </w:rPr>
      </w:pPr>
    </w:p>
    <w:p w14:paraId="057E825B" w14:textId="01E63153" w:rsidR="00A776C8" w:rsidDel="007D7D65" w:rsidRDefault="00A776C8" w:rsidP="00A776C8">
      <w:pPr>
        <w:pStyle w:val="ListParagraph"/>
        <w:rPr>
          <w:del w:id="5176" w:author="Rajiv Bansal" w:date="2019-11-24T13:00:00Z"/>
        </w:rPr>
      </w:pPr>
    </w:p>
    <w:p w14:paraId="11B61E95" w14:textId="76FEF9D7" w:rsidR="00A776C8" w:rsidDel="007D7D65" w:rsidRDefault="00A776C8" w:rsidP="00A776C8">
      <w:pPr>
        <w:pStyle w:val="ListParagraph"/>
        <w:rPr>
          <w:del w:id="5177" w:author="Rajiv Bansal" w:date="2019-11-24T13:00:00Z"/>
        </w:rPr>
      </w:pPr>
    </w:p>
    <w:p w14:paraId="67D7674E" w14:textId="2EC3B242" w:rsidR="00A776C8" w:rsidDel="007D7D65" w:rsidRDefault="00A776C8" w:rsidP="00A776C8">
      <w:pPr>
        <w:pStyle w:val="ListParagraph"/>
        <w:rPr>
          <w:del w:id="5178" w:author="Rajiv Bansal" w:date="2019-11-24T13:00:00Z"/>
        </w:rPr>
      </w:pPr>
    </w:p>
    <w:p w14:paraId="04F153FB" w14:textId="249A4FD7" w:rsidR="00A776C8" w:rsidDel="007D7D65" w:rsidRDefault="00A776C8" w:rsidP="00A776C8">
      <w:pPr>
        <w:pStyle w:val="ListParagraph"/>
        <w:rPr>
          <w:del w:id="5179" w:author="Rajiv Bansal" w:date="2019-11-24T13:00:00Z"/>
        </w:rPr>
      </w:pPr>
    </w:p>
    <w:p w14:paraId="6EB20D2F" w14:textId="4EF5B7FB" w:rsidR="00A776C8" w:rsidDel="007D7D65" w:rsidRDefault="00A776C8" w:rsidP="00A776C8">
      <w:pPr>
        <w:pStyle w:val="ListParagraph"/>
        <w:rPr>
          <w:del w:id="5180" w:author="Rajiv Bansal" w:date="2019-11-24T13:00:00Z"/>
        </w:rPr>
      </w:pPr>
    </w:p>
    <w:p w14:paraId="77675794" w14:textId="439FFFF6" w:rsidR="00A776C8" w:rsidDel="007D7D65" w:rsidRDefault="00A776C8" w:rsidP="00A776C8">
      <w:pPr>
        <w:pStyle w:val="ListParagraph"/>
        <w:rPr>
          <w:del w:id="5181" w:author="Rajiv Bansal" w:date="2019-11-24T13:00:00Z"/>
        </w:rPr>
      </w:pPr>
    </w:p>
    <w:p w14:paraId="20A46AD8" w14:textId="6C2B49CB" w:rsidR="00A776C8" w:rsidDel="007D7D65" w:rsidRDefault="00A776C8" w:rsidP="00A776C8">
      <w:pPr>
        <w:pStyle w:val="ListParagraph"/>
        <w:rPr>
          <w:del w:id="5182" w:author="Rajiv Bansal" w:date="2019-11-24T13:00:00Z"/>
        </w:rPr>
      </w:pPr>
    </w:p>
    <w:p w14:paraId="48606F31" w14:textId="53BAF13F" w:rsidR="00A776C8" w:rsidDel="007D7D65" w:rsidRDefault="00A776C8" w:rsidP="00A776C8">
      <w:pPr>
        <w:pStyle w:val="ListParagraph"/>
        <w:rPr>
          <w:del w:id="5183" w:author="Rajiv Bansal" w:date="2019-11-24T13:00:00Z"/>
        </w:rPr>
      </w:pPr>
    </w:p>
    <w:p w14:paraId="490C267F" w14:textId="45C5EB82" w:rsidR="00A776C8" w:rsidDel="007D7D65" w:rsidRDefault="00A776C8" w:rsidP="00A776C8">
      <w:pPr>
        <w:pStyle w:val="ListParagraph"/>
        <w:rPr>
          <w:del w:id="5184" w:author="Rajiv Bansal" w:date="2019-11-24T13:00:00Z"/>
        </w:rPr>
      </w:pPr>
    </w:p>
    <w:p w14:paraId="60236034" w14:textId="54E8AA19" w:rsidR="00A776C8" w:rsidDel="007D7D65" w:rsidRDefault="00A776C8" w:rsidP="00A776C8">
      <w:pPr>
        <w:pStyle w:val="ListParagraph"/>
        <w:rPr>
          <w:del w:id="5185" w:author="Rajiv Bansal" w:date="2019-11-24T13:00:00Z"/>
        </w:rPr>
      </w:pPr>
    </w:p>
    <w:p w14:paraId="3D83F623" w14:textId="7CD2730B" w:rsidR="00A776C8" w:rsidDel="007D7D65" w:rsidRDefault="00A776C8" w:rsidP="00A776C8">
      <w:pPr>
        <w:pStyle w:val="ListParagraph"/>
        <w:rPr>
          <w:del w:id="5186" w:author="Rajiv Bansal" w:date="2019-11-24T13:00:00Z"/>
        </w:rPr>
      </w:pPr>
    </w:p>
    <w:p w14:paraId="4287DCB5" w14:textId="63ABDB6F" w:rsidR="00057A97" w:rsidRPr="00442CA1" w:rsidRDefault="0051448D" w:rsidP="00057A97">
      <w:pPr>
        <w:pStyle w:val="ListParagraph"/>
        <w:numPr>
          <w:ilvl w:val="0"/>
          <w:numId w:val="23"/>
        </w:numPr>
        <w:rPr>
          <w:ins w:id="5187" w:author="rkbansal" w:date="2020-04-11T13:39:00Z"/>
          <w:rPrChange w:id="5188" w:author="rkbansal" w:date="2020-04-11T13:39:00Z">
            <w:rPr>
              <w:ins w:id="5189"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190" w:author="rkbansal" w:date="2020-04-11T13:40:00Z"/>
        </w:rPr>
      </w:pPr>
      <w:ins w:id="5191"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192" w:author="rkbansal" w:date="2020-04-11T13:40:00Z"/>
        </w:rPr>
      </w:pPr>
      <w:ins w:id="5193" w:author="rkbansal" w:date="2020-04-11T13:40:00Z">
        <w:r>
          <w:t>Enable JpaRepositories</w:t>
        </w:r>
      </w:ins>
    </w:p>
    <w:p w14:paraId="7875D1FD" w14:textId="589E799E" w:rsidR="00836418" w:rsidRPr="001A4DA1" w:rsidRDefault="00836418">
      <w:pPr>
        <w:ind w:left="720"/>
        <w:pPrChange w:id="5194" w:author="rkbansal" w:date="2020-05-17T01:45:00Z">
          <w:pPr>
            <w:pStyle w:val="ListParagraph"/>
            <w:numPr>
              <w:numId w:val="23"/>
            </w:numPr>
            <w:ind w:hanging="360"/>
          </w:pPr>
        </w:pPrChange>
      </w:pPr>
      <w:ins w:id="5195"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196" w:author="rkbansal" w:date="2020-05-17T01:46:00Z"/>
          <w:bCs/>
        </w:rPr>
      </w:pPr>
      <w:ins w:id="5197"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198" w:author="rkbansal" w:date="2020-05-17T01:46:00Z"/>
        </w:rPr>
      </w:pPr>
      <w:ins w:id="5199" w:author="rkbansal" w:date="2020-05-17T01:46:00Z">
        <w:r>
          <w:rPr>
            <w:noProof/>
          </w:rPr>
          <w:lastRenderedPageBreak/>
          <w:t xml:space="preserve"> </w:t>
        </w:r>
      </w:ins>
      <w:ins w:id="5200"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01" w:author="rkbansal" w:date="2020-05-17T01:46:00Z"/>
        </w:rPr>
      </w:pPr>
    </w:p>
    <w:p w14:paraId="555A3CB2" w14:textId="77777777" w:rsidR="00F409D7" w:rsidRDefault="00F409D7" w:rsidP="00F409D7">
      <w:pPr>
        <w:pStyle w:val="ListParagraph"/>
        <w:numPr>
          <w:ilvl w:val="0"/>
          <w:numId w:val="19"/>
        </w:numPr>
        <w:jc w:val="both"/>
        <w:rPr>
          <w:ins w:id="5202" w:author="rkbansal" w:date="2020-05-17T01:46:00Z"/>
          <w:rFonts w:asciiTheme="minorHAnsi" w:hAnsiTheme="minorHAnsi" w:cstheme="minorHAnsi"/>
        </w:rPr>
      </w:pPr>
      <w:ins w:id="5203"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04" w:author="rkbansal" w:date="2020-05-17T01:46:00Z"/>
          <w:rFonts w:asciiTheme="minorHAnsi" w:hAnsiTheme="minorHAnsi" w:cstheme="minorHAnsi"/>
        </w:rPr>
      </w:pPr>
      <w:ins w:id="5205"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06" w:author="rkbansal" w:date="2020-05-17T01:46:00Z"/>
          <w:rFonts w:asciiTheme="minorHAnsi" w:hAnsiTheme="minorHAnsi" w:cstheme="minorHAnsi"/>
        </w:rPr>
      </w:pPr>
      <w:ins w:id="5207"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08" w:author="rkbansal" w:date="2020-05-17T01:46:00Z"/>
          <w:rFonts w:asciiTheme="minorHAnsi" w:hAnsiTheme="minorHAnsi" w:cstheme="minorHAnsi"/>
        </w:rPr>
      </w:pPr>
      <w:ins w:id="5209"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10" w:author="rkbansal" w:date="2020-05-17T01:46:00Z"/>
          <w:rFonts w:asciiTheme="minorHAnsi" w:hAnsiTheme="minorHAnsi" w:cstheme="minorHAnsi"/>
        </w:rPr>
      </w:pPr>
    </w:p>
    <w:p w14:paraId="613FC3D8" w14:textId="7B6C4808" w:rsidR="00F409D7" w:rsidRDefault="00536830" w:rsidP="00F409D7">
      <w:pPr>
        <w:pStyle w:val="ListParagraph"/>
        <w:rPr>
          <w:ins w:id="5211" w:author="rkbansal" w:date="2020-05-17T01:46:00Z"/>
        </w:rPr>
      </w:pPr>
      <w:ins w:id="5212"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3" w:author="rkbansal" w:date="2020-02-15T12:07:00Z"/>
          <w:rFonts w:ascii="Consolas" w:hAnsi="Consolas" w:cs="Consolas"/>
          <w:sz w:val="20"/>
          <w:szCs w:val="20"/>
        </w:rPr>
      </w:pPr>
      <w:del w:id="5214"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5" w:author="rkbansal" w:date="2020-02-15T12:07:00Z"/>
          <w:rFonts w:ascii="Consolas" w:hAnsi="Consolas" w:cs="Consolas"/>
          <w:sz w:val="20"/>
          <w:szCs w:val="20"/>
        </w:rPr>
      </w:pPr>
      <w:del w:id="5216"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7" w:author="rkbansal" w:date="2020-02-15T12:07:00Z"/>
          <w:rFonts w:ascii="Consolas" w:hAnsi="Consolas" w:cs="Consolas"/>
          <w:sz w:val="20"/>
          <w:szCs w:val="20"/>
        </w:rPr>
      </w:pPr>
      <w:del w:id="5218"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19" w:author="rkbansal" w:date="2020-02-15T12:07:00Z"/>
          <w:rFonts w:ascii="Consolas" w:hAnsi="Consolas" w:cs="Consolas"/>
          <w:sz w:val="20"/>
          <w:szCs w:val="20"/>
        </w:rPr>
      </w:pPr>
      <w:del w:id="5220"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1" w:author="rkbansal" w:date="2020-02-15T12:07:00Z"/>
          <w:rFonts w:ascii="Consolas" w:hAnsi="Consolas" w:cs="Consolas"/>
          <w:sz w:val="20"/>
          <w:szCs w:val="20"/>
        </w:rPr>
      </w:pPr>
      <w:del w:id="5222"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3" w:author="rkbansal" w:date="2020-02-15T12:07:00Z"/>
          <w:rFonts w:ascii="Consolas" w:hAnsi="Consolas" w:cs="Consolas"/>
          <w:sz w:val="20"/>
          <w:szCs w:val="20"/>
        </w:rPr>
      </w:pPr>
      <w:del w:id="5224"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5"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6" w:author="rkbansal" w:date="2020-02-15T12:07:00Z"/>
          <w:rFonts w:ascii="Consolas" w:hAnsi="Consolas" w:cs="Consolas"/>
          <w:sz w:val="20"/>
          <w:szCs w:val="20"/>
        </w:rPr>
      </w:pPr>
      <w:del w:id="522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8" w:author="rkbansal" w:date="2020-02-15T12:07:00Z"/>
          <w:rFonts w:ascii="Consolas" w:hAnsi="Consolas" w:cs="Consolas"/>
          <w:sz w:val="20"/>
          <w:szCs w:val="20"/>
        </w:rPr>
      </w:pPr>
      <w:del w:id="522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0" w:author="rkbansal" w:date="2020-02-15T12:07:00Z"/>
          <w:rFonts w:ascii="Consolas" w:hAnsi="Consolas" w:cs="Consolas"/>
          <w:sz w:val="20"/>
          <w:szCs w:val="20"/>
        </w:rPr>
      </w:pPr>
      <w:del w:id="5231"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2"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33" w:author="rkbansal" w:date="2020-02-15T12:07:00Z"/>
        </w:rPr>
      </w:pPr>
      <w:del w:id="5234"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35" w:author="rkbansal" w:date="2019-12-22T12:57:00Z"/>
        </w:rPr>
      </w:pPr>
      <w:ins w:id="5236" w:author="rkbansal" w:date="2019-12-22T12:57:00Z">
        <w:r>
          <w:t>Service should be exposed as following:</w:t>
        </w:r>
      </w:ins>
    </w:p>
    <w:p w14:paraId="12A617A6" w14:textId="2A16E3F8" w:rsidR="00392C47" w:rsidRDefault="005060B9">
      <w:pPr>
        <w:pStyle w:val="ListParagraph"/>
        <w:rPr>
          <w:ins w:id="5237" w:author="rkbansal" w:date="2019-12-22T12:56:00Z"/>
        </w:rPr>
        <w:pPrChange w:id="5238" w:author="rkbansal" w:date="2019-12-22T12:57:00Z">
          <w:pPr>
            <w:pStyle w:val="ListParagraph"/>
            <w:numPr>
              <w:numId w:val="23"/>
            </w:numPr>
            <w:ind w:hanging="360"/>
          </w:pPr>
        </w:pPrChange>
      </w:pPr>
      <w:ins w:id="5239"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40" w:author="rkbansal" w:date="2020-04-23T13:21:00Z"/>
        </w:rPr>
      </w:pPr>
      <w:ins w:id="5241"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242" w:author="rkbansal" w:date="2020-04-23T13:21:00Z"/>
        </w:rPr>
        <w:pPrChange w:id="5243" w:author="rkbansal" w:date="2020-04-23T13:21:00Z">
          <w:pPr>
            <w:pStyle w:val="ListParagraph"/>
            <w:numPr>
              <w:numId w:val="23"/>
            </w:numPr>
            <w:ind w:hanging="360"/>
          </w:pPr>
        </w:pPrChange>
      </w:pPr>
      <w:ins w:id="5244"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45" w:author="rkbansal" w:date="2020-04-04T20:58:00Z"/>
        </w:rPr>
      </w:pPr>
      <w:ins w:id="5246" w:author="rkbansal" w:date="2019-12-22T12:58:00Z">
        <w:r>
          <w:t xml:space="preserve">Made changes </w:t>
        </w:r>
      </w:ins>
      <w:ins w:id="5247"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48" w:author="rkbansal" w:date="2019-12-22T12:58:00Z"/>
          <w:rFonts w:eastAsia="Times New Roman" w:cs="Times New Roman"/>
          <w:color w:val="333333"/>
          <w:sz w:val="30"/>
          <w:szCs w:val="30"/>
          <w:lang w:eastAsia="en-IN"/>
        </w:rPr>
        <w:pPrChange w:id="5249" w:author="rkbansal" w:date="2020-04-04T20:58:00Z">
          <w:pPr>
            <w:pStyle w:val="ListParagraph"/>
          </w:pPr>
        </w:pPrChange>
      </w:pPr>
      <w:ins w:id="5250"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251" w:author="rkbansal" w:date="2020-04-04T20:58:00Z">
        <w:r w:rsidR="00720E4D">
          <w:rPr>
            <w:rFonts w:ascii="Consolas" w:hAnsi="Consolas" w:cs="Consolas"/>
            <w:color w:val="000000"/>
            <w:sz w:val="20"/>
            <w:szCs w:val="20"/>
            <w:shd w:val="clear" w:color="auto" w:fill="E8F2FE"/>
          </w:rPr>
          <w:t xml:space="preserve">, </w:t>
        </w:r>
      </w:ins>
      <w:ins w:id="5252"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53" w:author="rkbansal" w:date="2019-12-22T12:59:00Z"/>
          <w:rFonts w:ascii="Consolas" w:hAnsi="Consolas" w:cs="Consolas"/>
          <w:sz w:val="20"/>
          <w:szCs w:val="20"/>
        </w:rPr>
        <w:pPrChange w:id="5254" w:author="rkbansal" w:date="2019-12-22T13:00:00Z">
          <w:pPr>
            <w:autoSpaceDE w:val="0"/>
            <w:autoSpaceDN w:val="0"/>
            <w:adjustRightInd w:val="0"/>
            <w:spacing w:after="0" w:line="240" w:lineRule="auto"/>
          </w:pPr>
        </w:pPrChange>
      </w:pPr>
      <w:ins w:id="5255" w:author="rkbansal" w:date="2019-12-22T12:59:00Z">
        <w:r w:rsidRPr="00870F04">
          <w:rPr>
            <w:rFonts w:ascii="Consolas" w:hAnsi="Consolas" w:cs="Consolas"/>
            <w:color w:val="646464"/>
            <w:sz w:val="20"/>
            <w:szCs w:val="20"/>
            <w:highlight w:val="yellow"/>
            <w:rPrChange w:id="5256"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257"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58" w:author="rkbansal" w:date="2019-12-22T12:59:00Z"/>
          <w:rFonts w:ascii="Consolas" w:hAnsi="Consolas" w:cs="Consolas"/>
          <w:sz w:val="20"/>
          <w:szCs w:val="20"/>
        </w:rPr>
        <w:pPrChange w:id="5259" w:author="rkbansal" w:date="2019-12-22T13:00:00Z">
          <w:pPr>
            <w:autoSpaceDE w:val="0"/>
            <w:autoSpaceDN w:val="0"/>
            <w:adjustRightInd w:val="0"/>
            <w:spacing w:after="0" w:line="240" w:lineRule="auto"/>
          </w:pPr>
        </w:pPrChange>
      </w:pPr>
      <w:ins w:id="5260"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1" w:author="rkbansal" w:date="2019-12-22T12:59:00Z"/>
          <w:rFonts w:ascii="Consolas" w:hAnsi="Consolas" w:cs="Consolas"/>
          <w:sz w:val="20"/>
          <w:szCs w:val="20"/>
        </w:rPr>
        <w:pPrChange w:id="5262" w:author="rkbansal" w:date="2019-12-22T13:00:00Z">
          <w:pPr>
            <w:autoSpaceDE w:val="0"/>
            <w:autoSpaceDN w:val="0"/>
            <w:adjustRightInd w:val="0"/>
            <w:spacing w:after="0" w:line="240" w:lineRule="auto"/>
          </w:pPr>
        </w:pPrChange>
      </w:pPr>
      <w:ins w:id="5263"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4" w:author="rkbansal" w:date="2019-12-22T12:59:00Z"/>
          <w:rFonts w:ascii="Consolas" w:hAnsi="Consolas" w:cs="Consolas"/>
          <w:sz w:val="20"/>
          <w:szCs w:val="20"/>
        </w:rPr>
        <w:pPrChange w:id="5265"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6" w:author="rkbansal" w:date="2019-12-22T12:59:00Z"/>
          <w:rFonts w:ascii="Consolas" w:hAnsi="Consolas" w:cs="Consolas"/>
          <w:sz w:val="20"/>
          <w:szCs w:val="20"/>
        </w:rPr>
        <w:pPrChange w:id="5267" w:author="rkbansal" w:date="2019-12-22T13:00:00Z">
          <w:pPr>
            <w:autoSpaceDE w:val="0"/>
            <w:autoSpaceDN w:val="0"/>
            <w:adjustRightInd w:val="0"/>
            <w:spacing w:after="0" w:line="240" w:lineRule="auto"/>
          </w:pPr>
        </w:pPrChange>
      </w:pPr>
      <w:ins w:id="5268"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9" w:author="rkbansal" w:date="2019-12-22T12:59:00Z"/>
          <w:rFonts w:ascii="Consolas" w:hAnsi="Consolas" w:cs="Consolas"/>
          <w:sz w:val="20"/>
          <w:szCs w:val="20"/>
        </w:rPr>
        <w:pPrChange w:id="5270" w:author="rkbansal" w:date="2019-12-22T13:00:00Z">
          <w:pPr>
            <w:autoSpaceDE w:val="0"/>
            <w:autoSpaceDN w:val="0"/>
            <w:adjustRightInd w:val="0"/>
            <w:spacing w:after="0" w:line="240" w:lineRule="auto"/>
          </w:pPr>
        </w:pPrChange>
      </w:pPr>
      <w:ins w:id="527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2" w:author="rkbansal" w:date="2019-12-22T12:59:00Z"/>
          <w:rFonts w:ascii="Consolas" w:hAnsi="Consolas" w:cs="Consolas"/>
          <w:sz w:val="20"/>
          <w:szCs w:val="20"/>
        </w:rPr>
        <w:pPrChange w:id="5273" w:author="rkbansal" w:date="2019-12-22T13:00:00Z">
          <w:pPr>
            <w:autoSpaceDE w:val="0"/>
            <w:autoSpaceDN w:val="0"/>
            <w:adjustRightInd w:val="0"/>
            <w:spacing w:after="0" w:line="240" w:lineRule="auto"/>
          </w:pPr>
        </w:pPrChange>
      </w:pPr>
      <w:ins w:id="5274"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5" w:author="rkbansal" w:date="2019-12-22T12:59:00Z"/>
          <w:rFonts w:ascii="Consolas" w:hAnsi="Consolas" w:cs="Consolas"/>
          <w:sz w:val="20"/>
          <w:szCs w:val="20"/>
        </w:rPr>
        <w:pPrChange w:id="5276" w:author="rkbansal" w:date="2019-12-22T13:00:00Z">
          <w:pPr>
            <w:autoSpaceDE w:val="0"/>
            <w:autoSpaceDN w:val="0"/>
            <w:adjustRightInd w:val="0"/>
            <w:spacing w:after="0" w:line="240" w:lineRule="auto"/>
          </w:pPr>
        </w:pPrChange>
      </w:pPr>
      <w:ins w:id="5277"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8" w:author="rkbansal" w:date="2019-12-22T12:59:00Z"/>
          <w:rFonts w:ascii="Consolas" w:hAnsi="Consolas" w:cs="Consolas"/>
          <w:sz w:val="20"/>
          <w:szCs w:val="20"/>
        </w:rPr>
        <w:pPrChange w:id="5279" w:author="rkbansal" w:date="2019-12-22T13:00:00Z">
          <w:pPr>
            <w:autoSpaceDE w:val="0"/>
            <w:autoSpaceDN w:val="0"/>
            <w:adjustRightInd w:val="0"/>
            <w:spacing w:after="0" w:line="240" w:lineRule="auto"/>
          </w:pPr>
        </w:pPrChange>
      </w:pPr>
      <w:ins w:id="5280"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1" w:author="rkbansal" w:date="2019-12-22T12:59:00Z"/>
          <w:rFonts w:ascii="Consolas" w:hAnsi="Consolas" w:cs="Consolas"/>
          <w:sz w:val="20"/>
          <w:szCs w:val="20"/>
        </w:rPr>
        <w:pPrChange w:id="5282" w:author="rkbansal" w:date="2019-12-22T13:00:00Z">
          <w:pPr>
            <w:autoSpaceDE w:val="0"/>
            <w:autoSpaceDN w:val="0"/>
            <w:adjustRightInd w:val="0"/>
            <w:spacing w:after="0" w:line="240" w:lineRule="auto"/>
          </w:pPr>
        </w:pPrChange>
      </w:pPr>
      <w:ins w:id="5283"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4" w:author="rkbansal" w:date="2019-12-22T12:59:00Z"/>
          <w:rFonts w:ascii="Consolas" w:hAnsi="Consolas" w:cs="Consolas"/>
          <w:sz w:val="20"/>
          <w:szCs w:val="20"/>
        </w:rPr>
        <w:pPrChange w:id="5285" w:author="rkbansal" w:date="2019-12-22T13:00:00Z">
          <w:pPr>
            <w:autoSpaceDE w:val="0"/>
            <w:autoSpaceDN w:val="0"/>
            <w:adjustRightInd w:val="0"/>
            <w:spacing w:after="0" w:line="240" w:lineRule="auto"/>
          </w:pPr>
        </w:pPrChange>
      </w:pPr>
      <w:ins w:id="5286"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7" w:author="rkbansal" w:date="2019-12-22T12:59:00Z"/>
          <w:rFonts w:ascii="Consolas" w:hAnsi="Consolas" w:cs="Consolas"/>
          <w:sz w:val="20"/>
          <w:szCs w:val="20"/>
        </w:rPr>
        <w:pPrChange w:id="5288" w:author="rkbansal" w:date="2019-12-22T13:00:00Z">
          <w:pPr>
            <w:autoSpaceDE w:val="0"/>
            <w:autoSpaceDN w:val="0"/>
            <w:adjustRightInd w:val="0"/>
            <w:spacing w:after="0" w:line="240" w:lineRule="auto"/>
          </w:pPr>
        </w:pPrChange>
      </w:pPr>
      <w:ins w:id="5289"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0" w:author="rkbansal" w:date="2019-12-22T12:59:00Z"/>
          <w:rFonts w:ascii="Consolas" w:hAnsi="Consolas" w:cs="Consolas"/>
          <w:sz w:val="20"/>
          <w:szCs w:val="20"/>
        </w:rPr>
        <w:pPrChange w:id="5291" w:author="rkbansal" w:date="2019-12-22T13:00:00Z">
          <w:pPr>
            <w:autoSpaceDE w:val="0"/>
            <w:autoSpaceDN w:val="0"/>
            <w:adjustRightInd w:val="0"/>
            <w:spacing w:after="0" w:line="240" w:lineRule="auto"/>
          </w:pPr>
        </w:pPrChange>
      </w:pPr>
      <w:ins w:id="5292"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3" w:author="rkbansal" w:date="2019-12-22T12:59:00Z"/>
          <w:rFonts w:ascii="Consolas" w:hAnsi="Consolas" w:cs="Consolas"/>
          <w:sz w:val="20"/>
          <w:szCs w:val="20"/>
        </w:rPr>
        <w:pPrChange w:id="5294" w:author="rkbansal" w:date="2019-12-22T13:00:00Z">
          <w:pPr>
            <w:autoSpaceDE w:val="0"/>
            <w:autoSpaceDN w:val="0"/>
            <w:adjustRightInd w:val="0"/>
            <w:spacing w:after="0" w:line="240" w:lineRule="auto"/>
          </w:pPr>
        </w:pPrChange>
      </w:pPr>
      <w:ins w:id="5295"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6" w:author="rkbansal" w:date="2019-12-22T12:59:00Z"/>
          <w:rFonts w:ascii="Consolas" w:hAnsi="Consolas" w:cs="Consolas"/>
          <w:sz w:val="20"/>
          <w:szCs w:val="20"/>
        </w:rPr>
        <w:pPrChange w:id="5297" w:author="rkbansal" w:date="2019-12-22T13:00:00Z">
          <w:pPr>
            <w:autoSpaceDE w:val="0"/>
            <w:autoSpaceDN w:val="0"/>
            <w:adjustRightInd w:val="0"/>
            <w:spacing w:after="0" w:line="240" w:lineRule="auto"/>
          </w:pPr>
        </w:pPrChange>
      </w:pPr>
      <w:ins w:id="5298"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9" w:author="rkbansal" w:date="2019-12-22T12:59:00Z"/>
          <w:rFonts w:ascii="Consolas" w:hAnsi="Consolas" w:cs="Consolas"/>
          <w:sz w:val="20"/>
          <w:szCs w:val="20"/>
        </w:rPr>
        <w:pPrChange w:id="5300"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1" w:author="rkbansal" w:date="2019-12-22T12:59:00Z"/>
          <w:rFonts w:ascii="Consolas" w:hAnsi="Consolas" w:cs="Consolas"/>
          <w:sz w:val="20"/>
          <w:szCs w:val="20"/>
        </w:rPr>
        <w:pPrChange w:id="5302" w:author="rkbansal" w:date="2019-12-22T13:00:00Z">
          <w:pPr>
            <w:autoSpaceDE w:val="0"/>
            <w:autoSpaceDN w:val="0"/>
            <w:adjustRightInd w:val="0"/>
            <w:spacing w:after="0" w:line="240" w:lineRule="auto"/>
          </w:pPr>
        </w:pPrChange>
      </w:pPr>
      <w:ins w:id="5303"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4" w:author="rkbansal" w:date="2019-12-22T12:59:00Z"/>
          <w:rFonts w:ascii="Consolas" w:hAnsi="Consolas" w:cs="Consolas"/>
          <w:sz w:val="20"/>
          <w:szCs w:val="20"/>
        </w:rPr>
        <w:pPrChange w:id="5305" w:author="rkbansal" w:date="2019-12-22T13:00:00Z">
          <w:pPr>
            <w:autoSpaceDE w:val="0"/>
            <w:autoSpaceDN w:val="0"/>
            <w:adjustRightInd w:val="0"/>
            <w:spacing w:after="0" w:line="240" w:lineRule="auto"/>
          </w:pPr>
        </w:pPrChange>
      </w:pPr>
      <w:ins w:id="530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7" w:author="rkbansal" w:date="2019-12-22T12:59:00Z"/>
          <w:rFonts w:ascii="Consolas" w:hAnsi="Consolas" w:cs="Consolas"/>
          <w:sz w:val="20"/>
          <w:szCs w:val="20"/>
        </w:rPr>
        <w:pPrChange w:id="5308" w:author="rkbansal" w:date="2019-12-22T13:00:00Z">
          <w:pPr>
            <w:autoSpaceDE w:val="0"/>
            <w:autoSpaceDN w:val="0"/>
            <w:adjustRightInd w:val="0"/>
            <w:spacing w:after="0" w:line="240" w:lineRule="auto"/>
          </w:pPr>
        </w:pPrChange>
      </w:pPr>
      <w:ins w:id="530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0" w:author="rkbansal" w:date="2019-12-22T12:59:00Z"/>
          <w:rFonts w:ascii="Consolas" w:hAnsi="Consolas" w:cs="Consolas"/>
          <w:sz w:val="20"/>
          <w:szCs w:val="20"/>
        </w:rPr>
        <w:pPrChange w:id="5311" w:author="rkbansal" w:date="2019-12-22T13:00:00Z">
          <w:pPr>
            <w:autoSpaceDE w:val="0"/>
            <w:autoSpaceDN w:val="0"/>
            <w:adjustRightInd w:val="0"/>
            <w:spacing w:after="0" w:line="240" w:lineRule="auto"/>
          </w:pPr>
        </w:pPrChange>
      </w:pPr>
      <w:ins w:id="5312"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3" w:author="rkbansal" w:date="2019-12-22T12:59:00Z"/>
          <w:rFonts w:ascii="Consolas" w:hAnsi="Consolas" w:cs="Consolas"/>
          <w:sz w:val="20"/>
          <w:szCs w:val="20"/>
        </w:rPr>
        <w:pPrChange w:id="5314" w:author="rkbansal" w:date="2019-12-22T13:00:00Z">
          <w:pPr>
            <w:autoSpaceDE w:val="0"/>
            <w:autoSpaceDN w:val="0"/>
            <w:adjustRightInd w:val="0"/>
            <w:spacing w:after="0" w:line="240" w:lineRule="auto"/>
          </w:pPr>
        </w:pPrChange>
      </w:pPr>
      <w:ins w:id="5315"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16"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17"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18"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19"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20"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1" w:author="rkbansal" w:date="2019-12-22T12:59:00Z"/>
          <w:rFonts w:ascii="Consolas" w:hAnsi="Consolas" w:cs="Consolas"/>
          <w:sz w:val="20"/>
          <w:szCs w:val="20"/>
        </w:rPr>
        <w:pPrChange w:id="5322" w:author="rkbansal" w:date="2019-12-22T13:00:00Z">
          <w:pPr>
            <w:autoSpaceDE w:val="0"/>
            <w:autoSpaceDN w:val="0"/>
            <w:adjustRightInd w:val="0"/>
            <w:spacing w:after="0" w:line="240" w:lineRule="auto"/>
          </w:pPr>
        </w:pPrChange>
      </w:pPr>
      <w:ins w:id="5323"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4" w:author="rkbansal" w:date="2019-12-22T12:59:00Z"/>
          <w:rFonts w:ascii="Consolas" w:hAnsi="Consolas" w:cs="Consolas"/>
          <w:sz w:val="20"/>
          <w:szCs w:val="20"/>
        </w:rPr>
        <w:pPrChange w:id="5325" w:author="rkbansal" w:date="2019-12-22T13:00:00Z">
          <w:pPr>
            <w:autoSpaceDE w:val="0"/>
            <w:autoSpaceDN w:val="0"/>
            <w:adjustRightInd w:val="0"/>
            <w:spacing w:after="0" w:line="240" w:lineRule="auto"/>
          </w:pPr>
        </w:pPrChange>
      </w:pPr>
      <w:ins w:id="5326"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7" w:author="rkbansal" w:date="2019-12-22T12:59:00Z"/>
          <w:rFonts w:ascii="Consolas" w:hAnsi="Consolas" w:cs="Consolas"/>
          <w:sz w:val="20"/>
          <w:szCs w:val="20"/>
        </w:rPr>
        <w:pPrChange w:id="5328" w:author="rkbansal" w:date="2019-12-22T13:00:00Z">
          <w:pPr>
            <w:autoSpaceDE w:val="0"/>
            <w:autoSpaceDN w:val="0"/>
            <w:adjustRightInd w:val="0"/>
            <w:spacing w:after="0" w:line="240" w:lineRule="auto"/>
          </w:pPr>
        </w:pPrChange>
      </w:pPr>
      <w:ins w:id="5329"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0" w:author="rkbansal" w:date="2019-12-22T12:59:00Z"/>
          <w:rFonts w:ascii="Consolas" w:hAnsi="Consolas" w:cs="Consolas"/>
          <w:sz w:val="20"/>
          <w:szCs w:val="20"/>
        </w:rPr>
        <w:pPrChange w:id="5331" w:author="rkbansal" w:date="2019-12-22T13:00:00Z">
          <w:pPr>
            <w:autoSpaceDE w:val="0"/>
            <w:autoSpaceDN w:val="0"/>
            <w:adjustRightInd w:val="0"/>
            <w:spacing w:after="0" w:line="240" w:lineRule="auto"/>
          </w:pPr>
        </w:pPrChange>
      </w:pPr>
      <w:ins w:id="5332"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3" w:author="rkbansal" w:date="2019-12-22T12:59:00Z"/>
          <w:rFonts w:ascii="Consolas" w:hAnsi="Consolas" w:cs="Consolas"/>
          <w:sz w:val="20"/>
          <w:szCs w:val="20"/>
        </w:rPr>
        <w:pPrChange w:id="5334" w:author="rkbansal" w:date="2019-12-22T13:00:00Z">
          <w:pPr>
            <w:autoSpaceDE w:val="0"/>
            <w:autoSpaceDN w:val="0"/>
            <w:adjustRightInd w:val="0"/>
            <w:spacing w:after="0" w:line="240" w:lineRule="auto"/>
          </w:pPr>
        </w:pPrChange>
      </w:pPr>
      <w:ins w:id="5335"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6" w:author="rkbansal" w:date="2019-12-22T12:59:00Z"/>
          <w:rFonts w:ascii="Consolas" w:hAnsi="Consolas" w:cs="Consolas"/>
          <w:sz w:val="20"/>
          <w:szCs w:val="20"/>
        </w:rPr>
        <w:pPrChange w:id="5337"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38" w:author="rkbansal" w:date="2019-12-22T12:58:00Z"/>
        </w:rPr>
        <w:pPrChange w:id="5339" w:author="rkbansal" w:date="2019-12-22T13:00:00Z">
          <w:pPr>
            <w:pStyle w:val="ListParagraph"/>
            <w:numPr>
              <w:numId w:val="23"/>
            </w:numPr>
            <w:ind w:hanging="360"/>
          </w:pPr>
        </w:pPrChange>
      </w:pPr>
      <w:ins w:id="5340" w:author="rkbansal" w:date="2019-12-22T12:59:00Z">
        <w:r w:rsidRPr="00870F04">
          <w:rPr>
            <w:rFonts w:ascii="Consolas" w:hAnsi="Consolas" w:cs="Consolas"/>
            <w:color w:val="000000"/>
            <w:sz w:val="20"/>
            <w:szCs w:val="20"/>
            <w:rPrChange w:id="5341" w:author="rkbansal" w:date="2019-12-22T13:00:00Z">
              <w:rPr/>
            </w:rPrChange>
          </w:rPr>
          <w:t>}</w:t>
        </w:r>
      </w:ins>
    </w:p>
    <w:p w14:paraId="16E40514" w14:textId="36FA19CA" w:rsidR="00187DD7" w:rsidRPr="00E16D9E" w:rsidRDefault="00187DD7">
      <w:pPr>
        <w:pStyle w:val="ListParagraph"/>
        <w:numPr>
          <w:ilvl w:val="1"/>
          <w:numId w:val="23"/>
        </w:numPr>
        <w:rPr>
          <w:ins w:id="5342" w:author="rkbansal" w:date="2020-04-04T19:42:00Z"/>
          <w:bCs/>
        </w:rPr>
        <w:pPrChange w:id="5343" w:author="rkbansal" w:date="2020-04-04T20:59:00Z">
          <w:pPr>
            <w:pStyle w:val="ListParagraph"/>
            <w:numPr>
              <w:numId w:val="74"/>
            </w:numPr>
            <w:ind w:hanging="360"/>
          </w:pPr>
        </w:pPrChange>
      </w:pPr>
      <w:ins w:id="5344"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345" w:author="rkbansal" w:date="2020-04-04T19:42:00Z"/>
          <w:bCs/>
        </w:rPr>
      </w:pPr>
    </w:p>
    <w:p w14:paraId="50AB7A10" w14:textId="57B660AB" w:rsidR="00187DD7" w:rsidRPr="007D5DE0" w:rsidRDefault="005D78AA" w:rsidP="00187DD7">
      <w:pPr>
        <w:ind w:firstLine="720"/>
        <w:rPr>
          <w:ins w:id="5346" w:author="rkbansal" w:date="2020-04-04T19:42:00Z"/>
          <w:b/>
          <w:sz w:val="18"/>
        </w:rPr>
      </w:pPr>
      <w:ins w:id="5347"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48" w:author="rkbansal" w:date="2020-04-04T19:42:00Z"/>
          <w:b/>
          <w:sz w:val="18"/>
          <w:rPrChange w:id="5349" w:author="rkbansal" w:date="2020-04-04T19:42:00Z">
            <w:rPr>
              <w:ins w:id="5350" w:author="rkbansal" w:date="2020-04-04T19:42:00Z"/>
            </w:rPr>
          </w:rPrChange>
        </w:rPr>
        <w:pPrChange w:id="5351"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52" w:author="rkbansal" w:date="2019-12-22T14:08:00Z"/>
          <w:b/>
          <w:sz w:val="18"/>
        </w:rPr>
      </w:pPr>
      <w:ins w:id="5353"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54" w:author="rkbansal" w:date="2019-12-22T14:08:00Z"/>
          <w:b/>
          <w:sz w:val="18"/>
          <w:rPrChange w:id="5355" w:author="rkbansal" w:date="2019-12-22T14:08:00Z">
            <w:rPr>
              <w:ins w:id="5356" w:author="rkbansal" w:date="2019-12-22T14:08:00Z"/>
              <w:bCs/>
            </w:rPr>
          </w:rPrChange>
        </w:rPr>
      </w:pPr>
      <w:ins w:id="5357"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358" w:author="rkbansal" w:date="2019-12-22T14:08:00Z"/>
          <w:b/>
          <w:sz w:val="18"/>
        </w:rPr>
      </w:pPr>
      <w:ins w:id="5359" w:author="rkbansal" w:date="2019-12-22T14:08:00Z">
        <w:r>
          <w:rPr>
            <w:bCs/>
          </w:rPr>
          <w:t>UserMgmt</w:t>
        </w:r>
      </w:ins>
      <w:ins w:id="5360" w:author="rkbansal" w:date="2020-02-25T00:41:00Z">
        <w:r w:rsidR="005E5806">
          <w:rPr>
            <w:bCs/>
          </w:rPr>
          <w:t>Rest</w:t>
        </w:r>
      </w:ins>
      <w:ins w:id="5361" w:author="rkbansal" w:date="2019-12-22T14:08:00Z">
        <w:r>
          <w:rPr>
            <w:bCs/>
          </w:rPr>
          <w:t>Application</w:t>
        </w:r>
      </w:ins>
    </w:p>
    <w:p w14:paraId="4E5EA42C" w14:textId="77777777" w:rsidR="00A54484" w:rsidRPr="00A54484" w:rsidRDefault="00A54484">
      <w:pPr>
        <w:pStyle w:val="ListParagraph"/>
        <w:rPr>
          <w:ins w:id="5362" w:author="rkbansal" w:date="2019-12-22T14:08:00Z"/>
          <w:rPrChange w:id="5363" w:author="rkbansal" w:date="2019-12-22T14:08:00Z">
            <w:rPr>
              <w:ins w:id="5364" w:author="rkbansal" w:date="2019-12-22T14:08:00Z"/>
              <w:rFonts w:ascii="Cambria" w:hAnsi="Cambria"/>
              <w:color w:val="222635"/>
              <w:sz w:val="29"/>
              <w:szCs w:val="29"/>
              <w:shd w:val="clear" w:color="auto" w:fill="FFFFFF"/>
            </w:rPr>
          </w:rPrChange>
        </w:rPr>
        <w:pPrChange w:id="5365" w:author="rkbansal" w:date="2019-12-22T14:08:00Z">
          <w:pPr>
            <w:pStyle w:val="ListParagraph"/>
            <w:numPr>
              <w:numId w:val="23"/>
            </w:numPr>
            <w:ind w:hanging="360"/>
          </w:pPr>
        </w:pPrChange>
      </w:pPr>
    </w:p>
    <w:p w14:paraId="4AA2872D" w14:textId="2C079691" w:rsidR="002B6106" w:rsidRDefault="002B6106" w:rsidP="002B6106">
      <w:pPr>
        <w:ind w:firstLine="720"/>
        <w:rPr>
          <w:ins w:id="5366" w:author="rkbansal" w:date="2019-12-22T14:10:00Z"/>
        </w:rPr>
      </w:pPr>
      <w:ins w:id="5367"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368"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369" w:author="rkbansal" w:date="2019-12-22T14:10:00Z"/>
          <w:bCs/>
        </w:rPr>
      </w:pPr>
      <w:ins w:id="5370"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371" w:author="rkbansal" w:date="2019-12-22T14:09:00Z"/>
          <w:b/>
          <w:sz w:val="18"/>
          <w:rPrChange w:id="5372" w:author="rkbansal" w:date="2019-12-22T14:10:00Z">
            <w:rPr>
              <w:ins w:id="5373" w:author="rkbansal" w:date="2019-12-22T14:09:00Z"/>
              <w:bCs/>
            </w:rPr>
          </w:rPrChange>
        </w:rPr>
        <w:pPrChange w:id="5374"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375" w:author="rkbansal" w:date="2020-04-04T19:44:00Z"/>
        </w:rPr>
      </w:pPr>
      <w:ins w:id="5376" w:author="rkbansal" w:date="2020-04-04T19:44:00Z">
        <w:r>
          <w:t>After running the application, should be visible following functions for the following url:</w:t>
        </w:r>
        <w:r w:rsidRPr="00B51A16">
          <w:t xml:space="preserve"> </w:t>
        </w:r>
      </w:ins>
      <w:ins w:id="5377" w:author="rkbansal" w:date="2020-04-04T20:22:00Z">
        <w:r w:rsidR="00961DD5">
          <w:fldChar w:fldCharType="begin"/>
        </w:r>
        <w:r w:rsidR="00961DD5">
          <w:instrText xml:space="preserve"> HYPERLINK "</w:instrText>
        </w:r>
      </w:ins>
      <w:ins w:id="5378" w:author="rkbansal" w:date="2020-04-04T19:44:00Z">
        <w:r w:rsidR="00961DD5" w:rsidRPr="00961DD5">
          <w:rPr>
            <w:rPrChange w:id="5379" w:author="rkbansal" w:date="2020-04-04T20:22:00Z">
              <w:rPr>
                <w:rStyle w:val="Hyperlink"/>
              </w:rPr>
            </w:rPrChange>
          </w:rPr>
          <w:instrText>http://localhost:</w:instrText>
        </w:r>
      </w:ins>
      <w:ins w:id="5380" w:author="rkbansal" w:date="2020-04-04T20:22:00Z">
        <w:r w:rsidR="00961DD5" w:rsidRPr="00961DD5">
          <w:rPr>
            <w:rPrChange w:id="5381" w:author="rkbansal" w:date="2020-04-04T20:22:00Z">
              <w:rPr>
                <w:rStyle w:val="Hyperlink"/>
              </w:rPr>
            </w:rPrChange>
          </w:rPr>
          <w:instrText>3</w:instrText>
        </w:r>
      </w:ins>
      <w:ins w:id="5382" w:author="rkbansal" w:date="2020-04-04T19:44:00Z">
        <w:r w:rsidR="00961DD5" w:rsidRPr="00961DD5">
          <w:rPr>
            <w:rPrChange w:id="5383" w:author="rkbansal" w:date="2020-04-04T20:22:00Z">
              <w:rPr>
                <w:rStyle w:val="Hyperlink"/>
              </w:rPr>
            </w:rPrChange>
          </w:rPr>
          <w:instrText>379/api/user-mgmt-service/swagger-ui.html</w:instrText>
        </w:r>
      </w:ins>
      <w:ins w:id="5384" w:author="rkbansal" w:date="2020-04-04T20:22:00Z">
        <w:r w:rsidR="00961DD5">
          <w:instrText xml:space="preserve">" </w:instrText>
        </w:r>
        <w:r w:rsidR="00961DD5">
          <w:fldChar w:fldCharType="separate"/>
        </w:r>
      </w:ins>
      <w:ins w:id="5385" w:author="rkbansal" w:date="2020-04-04T19:44:00Z">
        <w:r w:rsidR="00961DD5" w:rsidRPr="00B85784">
          <w:rPr>
            <w:rStyle w:val="Hyperlink"/>
          </w:rPr>
          <w:t>http://localhost:</w:t>
        </w:r>
      </w:ins>
      <w:ins w:id="5386" w:author="rkbansal" w:date="2020-04-04T20:22:00Z">
        <w:r w:rsidR="00961DD5" w:rsidRPr="00B85784">
          <w:rPr>
            <w:rStyle w:val="Hyperlink"/>
          </w:rPr>
          <w:t>3</w:t>
        </w:r>
      </w:ins>
      <w:ins w:id="5387" w:author="rkbansal" w:date="2020-04-04T19:44:00Z">
        <w:r w:rsidR="00961DD5" w:rsidRPr="00B85784">
          <w:rPr>
            <w:rStyle w:val="Hyperlink"/>
          </w:rPr>
          <w:t>379/api/user-mgmt-service/swagger-ui.html</w:t>
        </w:r>
      </w:ins>
      <w:ins w:id="5388" w:author="rkbansal" w:date="2020-04-04T20:22:00Z">
        <w:r w:rsidR="00961DD5">
          <w:fldChar w:fldCharType="end"/>
        </w:r>
      </w:ins>
    </w:p>
    <w:p w14:paraId="0EEB8E85" w14:textId="77777777" w:rsidR="00187DD7" w:rsidRDefault="00187DD7">
      <w:pPr>
        <w:pStyle w:val="ListParagraph"/>
        <w:rPr>
          <w:ins w:id="5389" w:author="rkbansal" w:date="2020-04-04T19:44:00Z"/>
        </w:rPr>
        <w:pPrChange w:id="5390" w:author="rkbansal" w:date="2020-04-04T19:45:00Z">
          <w:pPr>
            <w:pStyle w:val="ListParagraph"/>
            <w:numPr>
              <w:numId w:val="23"/>
            </w:numPr>
            <w:ind w:hanging="360"/>
          </w:pPr>
        </w:pPrChange>
      </w:pPr>
    </w:p>
    <w:p w14:paraId="7DC72D60" w14:textId="77777777" w:rsidR="00187DD7" w:rsidRDefault="00187DD7">
      <w:pPr>
        <w:pStyle w:val="ListParagraph"/>
        <w:rPr>
          <w:ins w:id="5391" w:author="rkbansal" w:date="2020-04-04T19:44:00Z"/>
        </w:rPr>
        <w:pPrChange w:id="5392" w:author="rkbansal" w:date="2020-04-04T19:45:00Z">
          <w:pPr>
            <w:pStyle w:val="ListParagraph"/>
            <w:numPr>
              <w:numId w:val="23"/>
            </w:numPr>
            <w:ind w:hanging="360"/>
          </w:pPr>
        </w:pPrChange>
      </w:pPr>
      <w:ins w:id="5393" w:author="rkbansal" w:date="2020-04-04T19:44:00Z">
        <w:r>
          <w:t>Or</w:t>
        </w:r>
      </w:ins>
    </w:p>
    <w:p w14:paraId="5D24AA65" w14:textId="0697B40C" w:rsidR="00187DD7" w:rsidRDefault="00320B40">
      <w:pPr>
        <w:pStyle w:val="ListParagraph"/>
        <w:rPr>
          <w:ins w:id="5394" w:author="rkbansal" w:date="2020-04-04T19:44:00Z"/>
        </w:rPr>
        <w:pPrChange w:id="5395" w:author="rkbansal" w:date="2020-04-04T19:45:00Z">
          <w:pPr>
            <w:pStyle w:val="ListParagraph"/>
            <w:numPr>
              <w:numId w:val="23"/>
            </w:numPr>
            <w:ind w:hanging="360"/>
          </w:pPr>
        </w:pPrChange>
      </w:pPr>
      <w:ins w:id="5396" w:author="rkbansal" w:date="2020-04-04T20:22:00Z">
        <w:r>
          <w:fldChar w:fldCharType="begin"/>
        </w:r>
        <w:r>
          <w:instrText xml:space="preserve"> HYPERLINK "</w:instrText>
        </w:r>
      </w:ins>
      <w:ins w:id="5397" w:author="rkbansal" w:date="2020-04-04T19:44:00Z">
        <w:r w:rsidRPr="00320B40">
          <w:rPr>
            <w:rPrChange w:id="5398" w:author="rkbansal" w:date="2020-04-04T20:22:00Z">
              <w:rPr>
                <w:rStyle w:val="Hyperlink"/>
              </w:rPr>
            </w:rPrChange>
          </w:rPr>
          <w:instrText>http://localhost:</w:instrText>
        </w:r>
      </w:ins>
      <w:ins w:id="5399" w:author="rkbansal" w:date="2020-04-04T20:22:00Z">
        <w:r w:rsidRPr="00320B40">
          <w:rPr>
            <w:rPrChange w:id="5400" w:author="rkbansal" w:date="2020-04-04T20:22:00Z">
              <w:rPr>
                <w:rStyle w:val="Hyperlink"/>
              </w:rPr>
            </w:rPrChange>
          </w:rPr>
          <w:instrText>3</w:instrText>
        </w:r>
      </w:ins>
      <w:ins w:id="5401" w:author="rkbansal" w:date="2020-04-04T19:44:00Z">
        <w:r w:rsidRPr="00320B40">
          <w:rPr>
            <w:rPrChange w:id="5402" w:author="rkbansal" w:date="2020-04-04T20:22:00Z">
              <w:rPr>
                <w:rStyle w:val="Hyperlink"/>
              </w:rPr>
            </w:rPrChange>
          </w:rPr>
          <w:instrText>379/api/user-mgmt-service/api-docs</w:instrText>
        </w:r>
      </w:ins>
      <w:ins w:id="5403" w:author="rkbansal" w:date="2020-04-04T20:22:00Z">
        <w:r>
          <w:instrText xml:space="preserve">" </w:instrText>
        </w:r>
        <w:r>
          <w:fldChar w:fldCharType="separate"/>
        </w:r>
      </w:ins>
      <w:ins w:id="5404" w:author="rkbansal" w:date="2020-04-04T19:44:00Z">
        <w:r w:rsidRPr="00B85784">
          <w:rPr>
            <w:rStyle w:val="Hyperlink"/>
          </w:rPr>
          <w:t>http://localhost:</w:t>
        </w:r>
      </w:ins>
      <w:ins w:id="5405" w:author="rkbansal" w:date="2020-04-04T20:22:00Z">
        <w:r w:rsidRPr="00B85784">
          <w:rPr>
            <w:rStyle w:val="Hyperlink"/>
          </w:rPr>
          <w:t>3</w:t>
        </w:r>
      </w:ins>
      <w:ins w:id="5406" w:author="rkbansal" w:date="2020-04-04T19:44:00Z">
        <w:r w:rsidRPr="00B85784">
          <w:rPr>
            <w:rStyle w:val="Hyperlink"/>
          </w:rPr>
          <w:t>379/api/user-mgmt-service/api-docs</w:t>
        </w:r>
      </w:ins>
      <w:ins w:id="5407" w:author="rkbansal" w:date="2020-04-04T20:22:00Z">
        <w:r>
          <w:fldChar w:fldCharType="end"/>
        </w:r>
      </w:ins>
    </w:p>
    <w:p w14:paraId="44170DD8" w14:textId="2FEF5518" w:rsidR="00057A97" w:rsidRDefault="00A836BE">
      <w:pPr>
        <w:pStyle w:val="ListParagraph"/>
        <w:rPr>
          <w:ins w:id="5408" w:author="rkbansal" w:date="2019-12-22T14:13:00Z"/>
        </w:rPr>
        <w:pPrChange w:id="5409" w:author="rkbansal" w:date="2020-04-04T19:45:00Z">
          <w:pPr>
            <w:pStyle w:val="ListParagraph"/>
            <w:numPr>
              <w:numId w:val="23"/>
            </w:numPr>
            <w:ind w:hanging="360"/>
          </w:pPr>
        </w:pPrChange>
      </w:pPr>
      <w:ins w:id="5410" w:author="Rajiv Bansal" w:date="2019-11-27T20:48:00Z">
        <w:del w:id="5411" w:author="rkbansal" w:date="2020-04-04T19:45:00Z">
          <w:r w:rsidDel="00187DD7">
            <w:delText xml:space="preserve">After </w:delText>
          </w:r>
        </w:del>
        <w:del w:id="5412" w:author="rkbansal" w:date="2019-12-22T14:12:00Z">
          <w:r w:rsidDel="00B51A16">
            <w:delText>creating</w:delText>
          </w:r>
        </w:del>
        <w:del w:id="5413" w:author="rkbansal" w:date="2020-04-04T19:45:00Z">
          <w:r w:rsidDel="00187DD7">
            <w:delText xml:space="preserve"> the application, should be visible following functions:</w:delText>
          </w:r>
        </w:del>
      </w:ins>
    </w:p>
    <w:p w14:paraId="05C84717" w14:textId="761BF8FB" w:rsidR="00486B98" w:rsidRDefault="00320B40">
      <w:pPr>
        <w:rPr>
          <w:ins w:id="5414" w:author="rkbansal" w:date="2019-12-22T14:13:00Z"/>
        </w:rPr>
        <w:pPrChange w:id="5415" w:author="rkbansal" w:date="2019-12-22T14:13:00Z">
          <w:pPr>
            <w:pStyle w:val="ListParagraph"/>
            <w:numPr>
              <w:numId w:val="23"/>
            </w:numPr>
            <w:ind w:hanging="360"/>
          </w:pPr>
        </w:pPrChange>
      </w:pPr>
      <w:ins w:id="5416"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17" w:author="Rajiv Bansal" w:date="2019-11-27T20:48:00Z"/>
        </w:rPr>
      </w:pPr>
      <w:ins w:id="5418" w:author="rkbansal" w:date="2019-12-22T14:14:00Z">
        <w:r>
          <w:t>Test</w:t>
        </w:r>
      </w:ins>
      <w:ins w:id="5419" w:author="rkbansal" w:date="2019-12-22T14:15:00Z">
        <w:r>
          <w:t xml:space="preserve"> the </w:t>
        </w:r>
        <w:r w:rsidR="00E01C45">
          <w:t xml:space="preserve">User </w:t>
        </w:r>
        <w:r>
          <w:t>Api using JUnit</w:t>
        </w:r>
      </w:ins>
    </w:p>
    <w:p w14:paraId="1784C504" w14:textId="6C43A645" w:rsidR="00A836BE" w:rsidRPr="00047E66" w:rsidRDefault="000E0984">
      <w:ins w:id="5420"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686800" cy="8477250"/>
                      </a:xfrm>
                      <a:prstGeom prst="rect">
                        <a:avLst/>
                      </a:prstGeom>
                    </pic:spPr>
                  </pic:pic>
                </a:graphicData>
              </a:graphic>
            </wp:inline>
          </w:drawing>
        </w:r>
      </w:ins>
      <w:ins w:id="5421" w:author="Rajiv Bansal" w:date="2019-11-27T20:50:00Z">
        <w:del w:id="5422"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23" w:author="rkbansal" w:date="2020-04-23T13:24:00Z"/>
        </w:rPr>
      </w:pPr>
      <w:ins w:id="5424" w:author="rkbansal" w:date="2020-04-04T20:56:00Z">
        <w:r>
          <w:t>Test</w:t>
        </w:r>
      </w:ins>
      <w:ins w:id="5425" w:author="rkbansal" w:date="2020-04-23T13:24:00Z">
        <w:r w:rsidR="008E3DB0">
          <w:t>ing</w:t>
        </w:r>
      </w:ins>
    </w:p>
    <w:p w14:paraId="1CFAD7BC" w14:textId="21BC459B" w:rsidR="004D59D5" w:rsidRDefault="001900B4">
      <w:pPr>
        <w:pStyle w:val="ListParagraph"/>
        <w:numPr>
          <w:ilvl w:val="0"/>
          <w:numId w:val="19"/>
        </w:numPr>
        <w:rPr>
          <w:ins w:id="5426" w:author="rkbansal" w:date="2020-04-04T20:56:00Z"/>
        </w:rPr>
        <w:pPrChange w:id="5427" w:author="rkbansal" w:date="2020-04-23T13:24:00Z">
          <w:pPr>
            <w:pStyle w:val="ListParagraph"/>
            <w:numPr>
              <w:numId w:val="23"/>
            </w:numPr>
            <w:ind w:hanging="360"/>
          </w:pPr>
        </w:pPrChange>
      </w:pPr>
      <w:ins w:id="5428" w:author="rkbansal" w:date="2020-04-23T13:24:00Z">
        <w:r>
          <w:t>Getting user details based on the username using</w:t>
        </w:r>
      </w:ins>
      <w:ins w:id="5429" w:author="rkbansal" w:date="2020-04-04T20:56:00Z">
        <w:r w:rsidR="003B34F3">
          <w:t xml:space="preserve"> Postman</w:t>
        </w:r>
      </w:ins>
    </w:p>
    <w:p w14:paraId="5E83B7E7" w14:textId="0FD195F0" w:rsidR="003B34F3" w:rsidRPr="004D59D5" w:rsidRDefault="003B34F3">
      <w:pPr>
        <w:pStyle w:val="ListParagraph"/>
        <w:pPrChange w:id="5430" w:author="rkbansal" w:date="2020-04-04T20:56:00Z">
          <w:pPr/>
        </w:pPrChange>
      </w:pPr>
      <w:ins w:id="5431"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32" w:author="rkbansal" w:date="2020-04-23T13:28:00Z"/>
        </w:rPr>
      </w:pPr>
      <w:ins w:id="5433"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34" w:author="rkbansal" w:date="2020-04-23T13:25:00Z"/>
        </w:rPr>
        <w:pPrChange w:id="5435" w:author="rkbansal" w:date="2020-04-23T13:29:00Z">
          <w:pPr>
            <w:pStyle w:val="ListParagraph"/>
            <w:numPr>
              <w:numId w:val="19"/>
            </w:numPr>
            <w:ind w:hanging="360"/>
          </w:pPr>
        </w:pPrChange>
      </w:pPr>
      <w:ins w:id="5436"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37" w:author="rkbansal" w:date="2020-04-23T13:25:00Z"/>
          <w:rFonts w:eastAsiaTheme="majorEastAsia" w:cstheme="majorBidi"/>
          <w:b/>
          <w:color w:val="2F5496" w:themeColor="accent1" w:themeShade="BF"/>
          <w:sz w:val="28"/>
          <w:szCs w:val="26"/>
          <w:rPrChange w:id="5438" w:author="rkbansal" w:date="2020-04-23T13:25:00Z">
            <w:rPr>
              <w:ins w:id="5439" w:author="rkbansal" w:date="2020-04-23T13:25:00Z"/>
              <w:rFonts w:eastAsiaTheme="majorEastAsia" w:cstheme="majorBidi"/>
              <w:color w:val="2F5496" w:themeColor="accent1" w:themeShade="BF"/>
              <w:szCs w:val="26"/>
            </w:rPr>
          </w:rPrChange>
        </w:rPr>
        <w:pPrChange w:id="5440" w:author="rkbansal" w:date="2020-04-23T13:25:00Z">
          <w:pPr/>
        </w:pPrChange>
      </w:pPr>
      <w:ins w:id="5441" w:author="rkbansal" w:date="2020-04-23T13:25:00Z">
        <w:r w:rsidRPr="001662EB">
          <w:rPr>
            <w:b/>
            <w:sz w:val="28"/>
            <w:rPrChange w:id="5442" w:author="rkbansal" w:date="2020-04-23T13:25:00Z">
              <w:rPr/>
            </w:rPrChange>
          </w:rPr>
          <w:br w:type="page"/>
        </w:r>
      </w:ins>
    </w:p>
    <w:p w14:paraId="3C7AA05D" w14:textId="12EBC7D5" w:rsidR="008F6496" w:rsidRDefault="008F6496" w:rsidP="008F6496">
      <w:pPr>
        <w:pStyle w:val="Heading2"/>
        <w:rPr>
          <w:ins w:id="5443" w:author="rkbansal" w:date="2019-12-04T09:26:00Z"/>
          <w:rFonts w:ascii="Georgia" w:hAnsi="Georgia"/>
          <w:b/>
          <w:sz w:val="28"/>
        </w:rPr>
      </w:pPr>
      <w:moveToRangeStart w:id="5444" w:author="rkbansal" w:date="2019-12-04T09:26:00Z" w:name="move26343988"/>
      <w:moveTo w:id="5445" w:author="rkbansal" w:date="2019-12-04T09:26:00Z">
        <w:r>
          <w:rPr>
            <w:rFonts w:ascii="Georgia" w:hAnsi="Georgia"/>
            <w:b/>
            <w:sz w:val="28"/>
          </w:rPr>
          <w:lastRenderedPageBreak/>
          <w:t>Auth</w:t>
        </w:r>
      </w:moveTo>
      <w:ins w:id="5446" w:author="rkbansal" w:date="2019-12-04T09:28:00Z">
        <w:r w:rsidR="00360505">
          <w:rPr>
            <w:rFonts w:ascii="Georgia" w:hAnsi="Georgia"/>
            <w:b/>
            <w:sz w:val="28"/>
          </w:rPr>
          <w:t>entication</w:t>
        </w:r>
      </w:ins>
      <w:moveTo w:id="5447" w:author="rkbansal" w:date="2019-12-04T09:26:00Z">
        <w:del w:id="5448"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49" w:author="rkbansal" w:date="2019-12-04T09:26:00Z"/>
        </w:rPr>
        <w:pPrChange w:id="5450" w:author="rkbansal" w:date="2019-12-04T09:26:00Z">
          <w:pPr>
            <w:numPr>
              <w:numId w:val="67"/>
            </w:numPr>
            <w:tabs>
              <w:tab w:val="num" w:pos="720"/>
            </w:tabs>
            <w:ind w:left="720" w:hanging="360"/>
          </w:pPr>
        </w:pPrChange>
      </w:pPr>
      <w:ins w:id="5451" w:author="rkbansal" w:date="2019-12-04T09:26:00Z">
        <w:r w:rsidRPr="001C239E">
          <w:t>Authentication Service is used for validating user credentials, and issuing tokens.</w:t>
        </w:r>
      </w:ins>
    </w:p>
    <w:p w14:paraId="069495EC" w14:textId="77777777" w:rsidR="001C239E" w:rsidRPr="001C239E" w:rsidRDefault="001C239E">
      <w:pPr>
        <w:rPr>
          <w:ins w:id="5452" w:author="rkbansal" w:date="2019-12-04T09:26:00Z"/>
        </w:rPr>
        <w:pPrChange w:id="5453" w:author="rkbansal" w:date="2019-12-04T09:27:00Z">
          <w:pPr>
            <w:numPr>
              <w:numId w:val="67"/>
            </w:numPr>
            <w:tabs>
              <w:tab w:val="num" w:pos="720"/>
            </w:tabs>
            <w:ind w:left="720" w:hanging="360"/>
          </w:pPr>
        </w:pPrChange>
      </w:pPr>
      <w:ins w:id="5454" w:author="rkbansal" w:date="2019-12-04T09:26:00Z">
        <w:r w:rsidRPr="001C239E">
          <w:t>The authentication flow is simple as:</w:t>
        </w:r>
      </w:ins>
    </w:p>
    <w:p w14:paraId="0D483729" w14:textId="77777777" w:rsidR="001C239E" w:rsidRPr="001C239E" w:rsidRDefault="001C239E" w:rsidP="001C239E">
      <w:pPr>
        <w:numPr>
          <w:ilvl w:val="1"/>
          <w:numId w:val="67"/>
        </w:numPr>
        <w:rPr>
          <w:ins w:id="5455" w:author="rkbansal" w:date="2019-12-04T09:26:00Z"/>
        </w:rPr>
      </w:pPr>
      <w:ins w:id="5456"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457" w:author="rkbansal" w:date="2019-12-04T09:26:00Z"/>
        </w:rPr>
      </w:pPr>
      <w:ins w:id="5458"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459" w:author="rkbansal" w:date="2019-12-04T09:26:00Z"/>
        </w:rPr>
      </w:pPr>
      <w:ins w:id="5460"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461" w:author="rkbansal" w:date="2019-12-04T09:26:00Z"/>
        </w:rPr>
        <w:pPrChange w:id="5462" w:author="rkbansal" w:date="2019-12-04T09:27:00Z">
          <w:pPr>
            <w:numPr>
              <w:numId w:val="67"/>
            </w:numPr>
            <w:tabs>
              <w:tab w:val="num" w:pos="720"/>
            </w:tabs>
            <w:ind w:left="720" w:hanging="360"/>
          </w:pPr>
        </w:pPrChange>
      </w:pPr>
      <w:ins w:id="5463"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464" w:author="rkbansal" w:date="2019-12-04T09:26:00Z"/>
        </w:rPr>
      </w:pPr>
      <w:ins w:id="5465" w:author="rkbansal" w:date="2019-12-04T09:26:00Z">
        <w:r w:rsidRPr="001C239E">
          <w:t>Authentication Service Tools</w:t>
        </w:r>
      </w:ins>
    </w:p>
    <w:p w14:paraId="2F236FD4" w14:textId="77777777" w:rsidR="001C239E" w:rsidRPr="001C239E" w:rsidRDefault="001C239E" w:rsidP="001C239E">
      <w:pPr>
        <w:numPr>
          <w:ilvl w:val="1"/>
          <w:numId w:val="67"/>
        </w:numPr>
        <w:rPr>
          <w:ins w:id="5466" w:author="rkbansal" w:date="2019-12-04T09:26:00Z"/>
        </w:rPr>
      </w:pPr>
      <w:ins w:id="5467" w:author="rkbansal" w:date="2019-12-04T09:26:00Z">
        <w:r w:rsidRPr="001C239E">
          <w:t>Spring Cloud Security</w:t>
        </w:r>
      </w:ins>
    </w:p>
    <w:p w14:paraId="7D85D202" w14:textId="77777777" w:rsidR="001C239E" w:rsidRPr="001C239E" w:rsidRDefault="001C239E" w:rsidP="001C239E">
      <w:pPr>
        <w:numPr>
          <w:ilvl w:val="1"/>
          <w:numId w:val="67"/>
        </w:numPr>
        <w:rPr>
          <w:ins w:id="5468" w:author="rkbansal" w:date="2019-12-04T09:26:00Z"/>
        </w:rPr>
      </w:pPr>
      <w:ins w:id="5469" w:author="rkbansal" w:date="2019-12-04T09:26:00Z">
        <w:r w:rsidRPr="001C239E">
          <w:t>OAuth2</w:t>
        </w:r>
      </w:ins>
    </w:p>
    <w:p w14:paraId="11D68732" w14:textId="77777777" w:rsidR="001C239E" w:rsidRPr="001C239E" w:rsidRDefault="001C239E" w:rsidP="001C239E">
      <w:pPr>
        <w:numPr>
          <w:ilvl w:val="1"/>
          <w:numId w:val="67"/>
        </w:numPr>
        <w:rPr>
          <w:ins w:id="5470" w:author="rkbansal" w:date="2019-12-04T09:26:00Z"/>
        </w:rPr>
      </w:pPr>
      <w:ins w:id="5471" w:author="rkbansal" w:date="2019-12-04T09:26:00Z">
        <w:r w:rsidRPr="001C239E">
          <w:t>JWT</w:t>
        </w:r>
      </w:ins>
    </w:p>
    <w:p w14:paraId="6E0D555D" w14:textId="5DA71A80" w:rsidR="001C239E" w:rsidRDefault="001C239E" w:rsidP="001C239E">
      <w:pPr>
        <w:numPr>
          <w:ilvl w:val="0"/>
          <w:numId w:val="67"/>
        </w:numPr>
        <w:rPr>
          <w:ins w:id="5472" w:author="rkbansal" w:date="2019-12-04T09:47:00Z"/>
        </w:rPr>
      </w:pPr>
      <w:ins w:id="5473"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474" w:author="rkbansal" w:date="2019-12-04T09:47:00Z"/>
          <w:rFonts w:ascii="Georgia" w:hAnsi="Georgia"/>
          <w:spacing w:val="-1"/>
          <w:rPrChange w:id="5475" w:author="rkbansal" w:date="2019-12-04T09:48:00Z">
            <w:rPr>
              <w:ins w:id="5476" w:author="rkbansal" w:date="2019-12-04T09:47:00Z"/>
              <w:rFonts w:ascii="Georgia" w:hAnsi="Georgia"/>
              <w:spacing w:val="-1"/>
              <w:sz w:val="32"/>
              <w:szCs w:val="32"/>
            </w:rPr>
          </w:rPrChange>
        </w:rPr>
        <w:pPrChange w:id="547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78" w:author="rkbansal" w:date="2019-12-04T09:47:00Z">
        <w:r w:rsidRPr="00281BAC">
          <w:rPr>
            <w:rFonts w:ascii="Georgia" w:hAnsi="Georgia"/>
            <w:spacing w:val="-1"/>
            <w:rPrChange w:id="5479"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480" w:author="rkbansal" w:date="2019-12-04T09:47:00Z"/>
          <w:rFonts w:ascii="Georgia" w:hAnsi="Georgia"/>
          <w:spacing w:val="-1"/>
          <w:rPrChange w:id="5481" w:author="rkbansal" w:date="2019-12-04T09:48:00Z">
            <w:rPr>
              <w:ins w:id="5482" w:author="rkbansal" w:date="2019-12-04T09:47:00Z"/>
              <w:rFonts w:ascii="Georgia" w:hAnsi="Georgia"/>
              <w:spacing w:val="-1"/>
              <w:sz w:val="32"/>
              <w:szCs w:val="32"/>
            </w:rPr>
          </w:rPrChange>
        </w:rPr>
        <w:pPrChange w:id="548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84" w:author="rkbansal" w:date="2019-12-04T09:47:00Z">
        <w:r w:rsidRPr="00281BAC">
          <w:rPr>
            <w:rFonts w:ascii="Georgia" w:hAnsi="Georgia"/>
            <w:spacing w:val="-1"/>
            <w:rPrChange w:id="5485"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486" w:author="rkbansal" w:date="2019-12-04T09:47:00Z"/>
          <w:rFonts w:ascii="Georgia" w:hAnsi="Georgia"/>
          <w:spacing w:val="-1"/>
          <w:rPrChange w:id="5487" w:author="rkbansal" w:date="2019-12-04T09:48:00Z">
            <w:rPr>
              <w:ins w:id="5488" w:author="rkbansal" w:date="2019-12-04T09:47:00Z"/>
              <w:rFonts w:ascii="Georgia" w:hAnsi="Georgia"/>
              <w:spacing w:val="-1"/>
              <w:sz w:val="32"/>
              <w:szCs w:val="32"/>
            </w:rPr>
          </w:rPrChange>
        </w:rPr>
        <w:pPrChange w:id="548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90" w:author="rkbansal" w:date="2019-12-04T09:47:00Z">
        <w:r w:rsidRPr="00281BAC">
          <w:rPr>
            <w:rFonts w:ascii="Georgia" w:hAnsi="Georgia"/>
            <w:spacing w:val="-1"/>
            <w:rPrChange w:id="5491"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492" w:author="rkbansal" w:date="2019-12-04T09:47:00Z"/>
          <w:rFonts w:ascii="Georgia" w:hAnsi="Georgia"/>
          <w:spacing w:val="-1"/>
          <w:rPrChange w:id="5493" w:author="rkbansal" w:date="2019-12-04T09:48:00Z">
            <w:rPr>
              <w:ins w:id="5494" w:author="rkbansal" w:date="2019-12-04T09:47:00Z"/>
              <w:rFonts w:ascii="Georgia" w:hAnsi="Georgia"/>
              <w:spacing w:val="-1"/>
              <w:sz w:val="32"/>
              <w:szCs w:val="32"/>
            </w:rPr>
          </w:rPrChange>
        </w:rPr>
        <w:pPrChange w:id="549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96" w:author="rkbansal" w:date="2019-12-04T09:47:00Z">
        <w:r w:rsidRPr="00281BAC">
          <w:rPr>
            <w:rFonts w:ascii="Georgia" w:hAnsi="Georgia"/>
            <w:spacing w:val="-1"/>
            <w:rPrChange w:id="5497"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498" w:author="rkbansal" w:date="2019-12-04T09:48:00Z"/>
        </w:rPr>
      </w:pPr>
    </w:p>
    <w:p w14:paraId="785EFBBC" w14:textId="472BFBCA" w:rsidR="00281BAC" w:rsidRPr="00281BAC" w:rsidRDefault="00281BAC">
      <w:pPr>
        <w:rPr>
          <w:ins w:id="5499" w:author="rkbansal" w:date="2019-12-04T09:47:00Z"/>
          <w:b/>
          <w:bCs/>
          <w:rPrChange w:id="5500" w:author="rkbansal" w:date="2019-12-04T09:49:00Z">
            <w:rPr>
              <w:ins w:id="5501" w:author="rkbansal" w:date="2019-12-04T09:47:00Z"/>
              <w:rFonts w:ascii="Lucida Sans Unicode" w:hAnsi="Lucida Sans Unicode" w:cs="Lucida Sans Unicode"/>
              <w:spacing w:val="-5"/>
              <w:sz w:val="51"/>
              <w:szCs w:val="51"/>
            </w:rPr>
          </w:rPrChange>
        </w:rPr>
        <w:pPrChange w:id="5502" w:author="rkbansal" w:date="2019-12-04T09:48:00Z">
          <w:pPr>
            <w:pStyle w:val="Heading1"/>
            <w:numPr>
              <w:numId w:val="67"/>
            </w:numPr>
            <w:shd w:val="clear" w:color="auto" w:fill="FFFFFF"/>
            <w:tabs>
              <w:tab w:val="num" w:pos="720"/>
            </w:tabs>
            <w:spacing w:before="468"/>
            <w:ind w:left="720" w:hanging="360"/>
          </w:pPr>
        </w:pPrChange>
      </w:pPr>
      <w:ins w:id="5503" w:author="rkbansal" w:date="2019-12-04T09:47:00Z">
        <w:r w:rsidRPr="00281BAC">
          <w:rPr>
            <w:b/>
            <w:bCs/>
            <w:rPrChange w:id="5504"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05" w:author="rkbansal" w:date="2019-12-04T09:47:00Z"/>
          <w:rFonts w:ascii="Georgia" w:hAnsi="Georgia"/>
          <w:spacing w:val="-1"/>
          <w:sz w:val="28"/>
          <w:szCs w:val="28"/>
          <w:rPrChange w:id="5506" w:author="rkbansal" w:date="2019-12-04T09:49:00Z">
            <w:rPr>
              <w:ins w:id="5507" w:author="rkbansal" w:date="2019-12-04T09:47:00Z"/>
              <w:rFonts w:ascii="Georgia" w:hAnsi="Georgia"/>
              <w:spacing w:val="-1"/>
              <w:sz w:val="32"/>
              <w:szCs w:val="32"/>
            </w:rPr>
          </w:rPrChange>
        </w:rPr>
      </w:pPr>
      <w:ins w:id="5508" w:author="rkbansal" w:date="2019-12-04T09:47:00Z">
        <w:r w:rsidRPr="00281BAC">
          <w:rPr>
            <w:rFonts w:ascii="Georgia" w:hAnsi="Georgia"/>
            <w:spacing w:val="-1"/>
            <w:sz w:val="28"/>
            <w:szCs w:val="28"/>
            <w:rPrChange w:id="5509"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10" w:author="rkbansal" w:date="2019-12-04T09:47:00Z"/>
          <w:rFonts w:ascii="Georgia" w:hAnsi="Georgia"/>
          <w:spacing w:val="-1"/>
          <w:sz w:val="28"/>
          <w:szCs w:val="28"/>
          <w:rPrChange w:id="5511" w:author="rkbansal" w:date="2019-12-04T09:49:00Z">
            <w:rPr>
              <w:ins w:id="5512" w:author="rkbansal" w:date="2019-12-04T09:47:00Z"/>
              <w:rFonts w:ascii="Georgia" w:hAnsi="Georgia"/>
              <w:spacing w:val="-1"/>
              <w:sz w:val="32"/>
              <w:szCs w:val="32"/>
            </w:rPr>
          </w:rPrChange>
        </w:rPr>
      </w:pPr>
      <w:ins w:id="5513" w:author="rkbansal" w:date="2019-12-04T09:47:00Z">
        <w:r w:rsidRPr="00281BAC">
          <w:rPr>
            <w:rFonts w:ascii="Georgia" w:hAnsi="Georgia"/>
            <w:spacing w:val="-1"/>
            <w:sz w:val="28"/>
            <w:szCs w:val="28"/>
            <w:rPrChange w:id="5514"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15" w:author="rkbansal" w:date="2019-12-04T09:47:00Z"/>
          <w:rFonts w:ascii="Georgia" w:hAnsi="Georgia"/>
          <w:spacing w:val="-1"/>
          <w:sz w:val="28"/>
          <w:szCs w:val="28"/>
          <w:rPrChange w:id="5516" w:author="rkbansal" w:date="2019-12-04T09:49:00Z">
            <w:rPr>
              <w:ins w:id="5517" w:author="rkbansal" w:date="2019-12-04T09:47:00Z"/>
              <w:rFonts w:ascii="Georgia" w:hAnsi="Georgia"/>
              <w:spacing w:val="-1"/>
              <w:sz w:val="32"/>
              <w:szCs w:val="32"/>
            </w:rPr>
          </w:rPrChange>
        </w:rPr>
      </w:pPr>
      <w:ins w:id="5518" w:author="rkbansal" w:date="2019-12-04T09:47:00Z">
        <w:r w:rsidRPr="00281BAC">
          <w:rPr>
            <w:rFonts w:ascii="Georgia" w:hAnsi="Georgia"/>
            <w:spacing w:val="-1"/>
            <w:sz w:val="28"/>
            <w:szCs w:val="28"/>
            <w:rPrChange w:id="5519"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20" w:author="rkbansal" w:date="2019-12-04T09:47:00Z"/>
          <w:sz w:val="18"/>
          <w:szCs w:val="18"/>
          <w:rPrChange w:id="5521" w:author="rkbansal" w:date="2019-12-04T09:49:00Z">
            <w:rPr>
              <w:ins w:id="5522" w:author="rkbansal" w:date="2019-12-04T09:47:00Z"/>
            </w:rPr>
          </w:rPrChange>
        </w:rPr>
        <w:pPrChange w:id="5523" w:author="rkbansal" w:date="2019-12-04T09:49:00Z">
          <w:pPr>
            <w:pStyle w:val="HTMLPreformatted"/>
            <w:numPr>
              <w:numId w:val="67"/>
            </w:numPr>
            <w:tabs>
              <w:tab w:val="num" w:pos="720"/>
            </w:tabs>
            <w:ind w:left="720" w:hanging="360"/>
          </w:pPr>
        </w:pPrChange>
      </w:pPr>
      <w:ins w:id="5524" w:author="rkbansal" w:date="2019-12-04T09:49:00Z">
        <w:r>
          <w:rPr>
            <w:rStyle w:val="lb"/>
            <w:rFonts w:eastAsiaTheme="majorEastAsia"/>
            <w:spacing w:val="-5"/>
            <w:sz w:val="22"/>
            <w:szCs w:val="22"/>
          </w:rPr>
          <w:tab/>
        </w:r>
      </w:ins>
      <w:ins w:id="5525" w:author="rkbansal" w:date="2019-12-04T09:47:00Z">
        <w:r w:rsidRPr="00281BAC">
          <w:rPr>
            <w:rStyle w:val="lb"/>
            <w:rFonts w:eastAsiaTheme="majorEastAsia"/>
            <w:spacing w:val="-5"/>
            <w:sz w:val="22"/>
            <w:szCs w:val="22"/>
            <w:rPrChange w:id="5526"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27" w:author="rkbansal" w:date="2019-12-04T09:47:00Z"/>
          <w:rFonts w:ascii="Georgia" w:hAnsi="Georgia"/>
          <w:spacing w:val="-1"/>
          <w:sz w:val="28"/>
          <w:szCs w:val="28"/>
          <w:rPrChange w:id="5528" w:author="rkbansal" w:date="2019-12-04T09:49:00Z">
            <w:rPr>
              <w:ins w:id="5529" w:author="rkbansal" w:date="2019-12-04T09:47:00Z"/>
              <w:rFonts w:ascii="Georgia" w:hAnsi="Georgia"/>
              <w:spacing w:val="-1"/>
              <w:sz w:val="32"/>
              <w:szCs w:val="32"/>
            </w:rPr>
          </w:rPrChange>
        </w:rPr>
      </w:pPr>
      <w:ins w:id="5530" w:author="rkbansal" w:date="2019-12-04T09:47:00Z">
        <w:r w:rsidRPr="00281BAC">
          <w:rPr>
            <w:rFonts w:ascii="Georgia" w:hAnsi="Georgia"/>
            <w:spacing w:val="-1"/>
            <w:sz w:val="28"/>
            <w:szCs w:val="28"/>
            <w:rPrChange w:id="5531"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32" w:author="rkbansal" w:date="2019-12-04T09:47:00Z"/>
          <w:sz w:val="18"/>
          <w:szCs w:val="18"/>
          <w:rPrChange w:id="5533" w:author="rkbansal" w:date="2019-12-04T09:49:00Z">
            <w:rPr>
              <w:ins w:id="5534" w:author="rkbansal" w:date="2019-12-04T09:47:00Z"/>
            </w:rPr>
          </w:rPrChange>
        </w:rPr>
        <w:pPrChange w:id="5535" w:author="rkbansal" w:date="2019-12-04T09:49:00Z">
          <w:pPr>
            <w:pStyle w:val="HTMLPreformatted"/>
            <w:numPr>
              <w:numId w:val="67"/>
            </w:numPr>
            <w:tabs>
              <w:tab w:val="num" w:pos="720"/>
            </w:tabs>
            <w:ind w:left="720" w:hanging="360"/>
          </w:pPr>
        </w:pPrChange>
      </w:pPr>
      <w:ins w:id="5536" w:author="rkbansal" w:date="2019-12-04T09:49:00Z">
        <w:r>
          <w:rPr>
            <w:rStyle w:val="lb"/>
            <w:rFonts w:eastAsiaTheme="majorEastAsia"/>
            <w:spacing w:val="-5"/>
            <w:sz w:val="22"/>
            <w:szCs w:val="22"/>
          </w:rPr>
          <w:tab/>
        </w:r>
      </w:ins>
      <w:ins w:id="5537" w:author="rkbansal" w:date="2019-12-04T09:47:00Z">
        <w:r w:rsidRPr="00281BAC">
          <w:rPr>
            <w:rStyle w:val="lb"/>
            <w:rFonts w:eastAsiaTheme="majorEastAsia"/>
            <w:spacing w:val="-5"/>
            <w:sz w:val="22"/>
            <w:szCs w:val="22"/>
            <w:rPrChange w:id="5538"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39" w:author="rkbansal" w:date="2019-12-04T09:47:00Z"/>
          <w:rFonts w:ascii="Georgia" w:hAnsi="Georgia"/>
          <w:spacing w:val="-1"/>
          <w:sz w:val="28"/>
          <w:szCs w:val="28"/>
          <w:rPrChange w:id="5540" w:author="rkbansal" w:date="2019-12-04T09:49:00Z">
            <w:rPr>
              <w:ins w:id="5541" w:author="rkbansal" w:date="2019-12-04T09:47:00Z"/>
              <w:rFonts w:ascii="Georgia" w:hAnsi="Georgia"/>
              <w:spacing w:val="-1"/>
              <w:sz w:val="32"/>
              <w:szCs w:val="32"/>
            </w:rPr>
          </w:rPrChange>
        </w:rPr>
      </w:pPr>
      <w:ins w:id="5542" w:author="rkbansal" w:date="2019-12-04T09:47:00Z">
        <w:r w:rsidRPr="00281BAC">
          <w:rPr>
            <w:rFonts w:ascii="Georgia" w:hAnsi="Georgia"/>
            <w:spacing w:val="-1"/>
            <w:sz w:val="28"/>
            <w:szCs w:val="28"/>
            <w:rPrChange w:id="5543" w:author="rkbansal" w:date="2019-12-04T09:49:00Z">
              <w:rPr>
                <w:rFonts w:ascii="Georgia" w:hAnsi="Georgia"/>
                <w:spacing w:val="-1"/>
                <w:sz w:val="32"/>
                <w:szCs w:val="32"/>
              </w:rPr>
            </w:rPrChange>
          </w:rPr>
          <w:t>The signature is hashing of: </w:t>
        </w:r>
        <w:r w:rsidRPr="00281BAC">
          <w:rPr>
            <w:rStyle w:val="HTMLCode"/>
            <w:spacing w:val="-1"/>
            <w:sz w:val="18"/>
            <w:szCs w:val="18"/>
            <w:rPrChange w:id="5544" w:author="rkbansal" w:date="2019-12-04T09:49:00Z">
              <w:rPr>
                <w:rStyle w:val="HTMLCode"/>
                <w:spacing w:val="-1"/>
              </w:rPr>
            </w:rPrChange>
          </w:rPr>
          <w:t>Header + “.” + Payload + Secret key</w:t>
        </w:r>
      </w:ins>
    </w:p>
    <w:p w14:paraId="6EB09037" w14:textId="77777777" w:rsidR="00281BAC" w:rsidRDefault="00281BAC">
      <w:pPr>
        <w:ind w:left="720"/>
        <w:rPr>
          <w:ins w:id="5545" w:author="rkbansal" w:date="2019-12-04T09:27:00Z"/>
        </w:rPr>
        <w:pPrChange w:id="5546" w:author="rkbansal" w:date="2019-12-04T09:49:00Z">
          <w:pPr>
            <w:numPr>
              <w:numId w:val="67"/>
            </w:numPr>
            <w:tabs>
              <w:tab w:val="num" w:pos="720"/>
            </w:tabs>
            <w:ind w:left="720" w:hanging="360"/>
          </w:pPr>
        </w:pPrChange>
      </w:pPr>
    </w:p>
    <w:p w14:paraId="52D411EA" w14:textId="7594C6FD" w:rsidR="001C239E" w:rsidRDefault="00457EC3" w:rsidP="00457EC3">
      <w:pPr>
        <w:rPr>
          <w:ins w:id="5547" w:author="rkbansal" w:date="2019-12-04T09:49:00Z"/>
          <w:b/>
          <w:bCs/>
        </w:rPr>
      </w:pPr>
      <w:ins w:id="5548" w:author="rkbansal" w:date="2019-12-04T09:27:00Z">
        <w:r w:rsidRPr="00281BAC">
          <w:rPr>
            <w:b/>
            <w:bCs/>
            <w:rPrChange w:id="5549" w:author="rkbansal" w:date="2019-12-04T09:49:00Z">
              <w:rPr/>
            </w:rPrChange>
          </w:rPr>
          <w:t>Steps:</w:t>
        </w:r>
      </w:ins>
    </w:p>
    <w:p w14:paraId="7861859B" w14:textId="313766D3" w:rsidR="00281BAC" w:rsidRDefault="00281BAC" w:rsidP="00457EC3">
      <w:pPr>
        <w:rPr>
          <w:ins w:id="5550" w:author="rkbansal" w:date="2019-12-04T09:51:00Z"/>
          <w:b/>
          <w:bCs/>
        </w:rPr>
      </w:pPr>
      <w:ins w:id="5551" w:author="rkbansal" w:date="2019-12-04T09:50:00Z">
        <w:r>
          <w:rPr>
            <w:b/>
            <w:bCs/>
          </w:rPr>
          <w:t xml:space="preserve">To implement the Authentication Service </w:t>
        </w:r>
      </w:ins>
      <w:ins w:id="5552" w:author="rkbansal" w:date="2019-12-04T09:51:00Z">
        <w:r>
          <w:rPr>
            <w:b/>
            <w:bCs/>
          </w:rPr>
          <w:t xml:space="preserve">there are two major steps </w:t>
        </w:r>
      </w:ins>
      <w:ins w:id="5553" w:author="rkbansal" w:date="2019-12-04T09:57:00Z">
        <w:r w:rsidR="00C404D2">
          <w:rPr>
            <w:b/>
            <w:bCs/>
          </w:rPr>
          <w:t>:</w:t>
        </w:r>
      </w:ins>
    </w:p>
    <w:p w14:paraId="1647706A" w14:textId="4039BE32" w:rsidR="00281BAC" w:rsidRDefault="00281BAC" w:rsidP="00281BAC">
      <w:pPr>
        <w:pStyle w:val="ListParagraph"/>
        <w:numPr>
          <w:ilvl w:val="0"/>
          <w:numId w:val="68"/>
        </w:numPr>
        <w:rPr>
          <w:ins w:id="5554" w:author="rkbansal" w:date="2019-12-04T09:57:00Z"/>
        </w:rPr>
      </w:pPr>
      <w:ins w:id="5555" w:author="rkbansal" w:date="2019-12-04T09:51:00Z">
        <w:r w:rsidRPr="00281BAC">
          <w:rPr>
            <w:rPrChange w:id="5556" w:author="rkbansal" w:date="2019-12-04T09:52:00Z">
              <w:rPr>
                <w:b/>
                <w:bCs/>
              </w:rPr>
            </w:rPrChange>
          </w:rPr>
          <w:t>N</w:t>
        </w:r>
      </w:ins>
      <w:ins w:id="5557" w:author="rkbansal" w:date="2019-12-04T09:50:00Z">
        <w:r w:rsidRPr="00281BAC">
          <w:t>eed to change in the gateway-service(gatew</w:t>
        </w:r>
      </w:ins>
      <w:ins w:id="5558" w:author="rkbansal" w:date="2019-12-04T09:51:00Z">
        <w:r w:rsidRPr="00281BAC">
          <w:t xml:space="preserve">ay-zuul) </w:t>
        </w:r>
      </w:ins>
      <w:ins w:id="5559" w:author="rkbansal" w:date="2019-12-04T09:52:00Z">
        <w:r w:rsidRPr="00281BAC">
          <w:rPr>
            <w:rPrChange w:id="5560"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561" w:author="rkbansal" w:date="2019-12-04T09:51:00Z"/>
          <w:rPrChange w:id="5562" w:author="rkbansal" w:date="2019-12-04T09:52:00Z">
            <w:rPr>
              <w:ins w:id="5563" w:author="rkbansal" w:date="2019-12-04T09:51:00Z"/>
              <w:b/>
              <w:bCs/>
            </w:rPr>
          </w:rPrChange>
        </w:rPr>
        <w:pPrChange w:id="5564" w:author="rkbansal" w:date="2019-12-04T09:52:00Z">
          <w:pPr>
            <w:pStyle w:val="ListParagraph"/>
            <w:numPr>
              <w:numId w:val="19"/>
            </w:numPr>
            <w:ind w:hanging="360"/>
          </w:pPr>
        </w:pPrChange>
      </w:pPr>
      <w:ins w:id="5565" w:author="rkbansal" w:date="2019-12-04T09:57:00Z">
        <w:r>
          <w:t>Create Authentication Ser</w:t>
        </w:r>
      </w:ins>
      <w:ins w:id="5566" w:author="rkbansal" w:date="2019-12-04T09:58:00Z">
        <w:r>
          <w:t>vice</w:t>
        </w:r>
      </w:ins>
    </w:p>
    <w:p w14:paraId="4CFEC1D6" w14:textId="2FD17F0D" w:rsidR="00281BAC" w:rsidRDefault="00281BAC" w:rsidP="00457EC3">
      <w:pPr>
        <w:rPr>
          <w:ins w:id="5567" w:author="rkbansal" w:date="2019-12-04T09:52:00Z"/>
          <w:b/>
          <w:bCs/>
        </w:rPr>
      </w:pPr>
    </w:p>
    <w:p w14:paraId="65AB09E6" w14:textId="3E8B2683" w:rsidR="00281BAC" w:rsidRPr="00955D2A" w:rsidRDefault="00955D2A">
      <w:pPr>
        <w:rPr>
          <w:ins w:id="5568" w:author="rkbansal" w:date="2019-12-04T09:57:00Z"/>
          <w:b/>
          <w:bCs/>
          <w:color w:val="4472C4" w:themeColor="accent1"/>
          <w:rPrChange w:id="5569" w:author="rkbansal" w:date="2019-12-04T10:00:00Z">
            <w:rPr>
              <w:ins w:id="5570" w:author="rkbansal" w:date="2019-12-04T09:57:00Z"/>
            </w:rPr>
          </w:rPrChange>
        </w:rPr>
        <w:pPrChange w:id="5571" w:author="rkbansal" w:date="2019-12-04T10:00:00Z">
          <w:pPr>
            <w:pStyle w:val="ListParagraph"/>
            <w:numPr>
              <w:numId w:val="70"/>
            </w:numPr>
            <w:ind w:left="1080" w:hanging="720"/>
          </w:pPr>
        </w:pPrChange>
      </w:pPr>
      <w:ins w:id="5572" w:author="rkbansal" w:date="2019-12-04T10:00:00Z">
        <w:r>
          <w:rPr>
            <w:b/>
            <w:bCs/>
            <w:color w:val="4472C4" w:themeColor="accent1"/>
          </w:rPr>
          <w:t xml:space="preserve">I.  </w:t>
        </w:r>
      </w:ins>
      <w:ins w:id="5573" w:author="rkbansal" w:date="2019-12-04T09:53:00Z">
        <w:r w:rsidR="00281BAC" w:rsidRPr="00955D2A">
          <w:rPr>
            <w:b/>
            <w:bCs/>
            <w:color w:val="4472C4" w:themeColor="accent1"/>
            <w:rPrChange w:id="5574"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575" w:author="rkbansal" w:date="2019-12-11T09:39:00Z"/>
          <w:rFonts w:ascii="Georgia" w:hAnsi="Georgia"/>
          <w:spacing w:val="-1"/>
        </w:rPr>
      </w:pPr>
      <w:ins w:id="5576"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577" w:author="rkbansal" w:date="2019-12-11T09:39:00Z"/>
          <w:rFonts w:ascii="Georgia" w:hAnsi="Georgia"/>
          <w:spacing w:val="-1"/>
        </w:rPr>
      </w:pPr>
      <w:ins w:id="5578"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579" w:author="rkbansal" w:date="2019-12-04T09:57:00Z"/>
          <w:rFonts w:ascii="Georgia" w:hAnsi="Georgia"/>
          <w:spacing w:val="-1"/>
        </w:rPr>
        <w:pPrChange w:id="5580" w:author="rkbansal" w:date="2019-12-11T09:39:00Z">
          <w:pPr>
            <w:pStyle w:val="is"/>
            <w:numPr>
              <w:numId w:val="70"/>
            </w:numPr>
            <w:shd w:val="clear" w:color="auto" w:fill="FFFFFF"/>
            <w:spacing w:before="206" w:beforeAutospacing="0" w:after="0" w:afterAutospacing="0"/>
            <w:ind w:left="1080" w:hanging="720"/>
          </w:pPr>
        </w:pPrChange>
      </w:pPr>
      <w:ins w:id="5581"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582" w:author="rkbansal" w:date="2019-12-04T10:01:00Z"/>
          <w:b/>
          <w:bCs/>
          <w:color w:val="C45911" w:themeColor="accent2" w:themeShade="BF"/>
        </w:rPr>
      </w:pPr>
      <w:ins w:id="5583" w:author="rkbansal" w:date="2019-12-04T09:53:00Z">
        <w:r w:rsidRPr="006B4980">
          <w:rPr>
            <w:b/>
            <w:bCs/>
            <w:color w:val="C45911" w:themeColor="accent2" w:themeShade="BF"/>
            <w:rPrChange w:id="5584" w:author="rkbansal" w:date="2019-12-04T09:53:00Z">
              <w:rPr>
                <w:b/>
                <w:bCs/>
                <w:color w:val="4472C4" w:themeColor="accent1"/>
              </w:rPr>
            </w:rPrChange>
          </w:rPr>
          <w:sym w:font="Wingdings" w:char="F0E0"/>
        </w:r>
        <w:r w:rsidR="00281BAC" w:rsidRPr="006B4980">
          <w:rPr>
            <w:b/>
            <w:bCs/>
            <w:color w:val="C45911" w:themeColor="accent2" w:themeShade="BF"/>
            <w:rPrChange w:id="5585"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586" w:author="rkbansal" w:date="2019-12-04T10:03:00Z"/>
          <w:spacing w:val="-1"/>
        </w:rPr>
      </w:pPr>
      <w:ins w:id="5587" w:author="rkbansal" w:date="2019-12-04T09:57:00Z">
        <w:r w:rsidRPr="001C6375">
          <w:rPr>
            <w:spacing w:val="-1"/>
            <w:rPrChange w:id="5588"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589" w:author="rkbansal" w:date="2019-12-04T10:01:00Z">
              <w:rPr/>
            </w:rPrChange>
          </w:rPr>
          <w:t> add spring security and JWT dependencies.</w:t>
        </w:r>
      </w:ins>
    </w:p>
    <w:p w14:paraId="4509F2AC" w14:textId="5C32784E" w:rsidR="003E03B0" w:rsidRDefault="003E03B0" w:rsidP="003E03B0">
      <w:pPr>
        <w:pStyle w:val="ListParagraph"/>
        <w:rPr>
          <w:ins w:id="5590" w:author="rkbansal" w:date="2019-12-04T10:03:00Z"/>
          <w:spacing w:val="-1"/>
        </w:rPr>
      </w:pPr>
      <w:ins w:id="5591"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592" w:author="rkbansal" w:date="2019-12-05T10:11:00Z"/>
          <w:spacing w:val="-1"/>
        </w:rPr>
      </w:pPr>
      <w:ins w:id="5593" w:author="rkbansal" w:date="2019-12-04T10:04:00Z">
        <w:r>
          <w:rPr>
            <w:spacing w:val="-1"/>
          </w:rPr>
          <w:t>Made changes in the application.properties</w:t>
        </w:r>
      </w:ins>
    </w:p>
    <w:p w14:paraId="7B278E35" w14:textId="0C87C6E6" w:rsidR="00AB7131" w:rsidRPr="001C6375" w:rsidRDefault="000E23E5">
      <w:pPr>
        <w:pStyle w:val="ListParagraph"/>
        <w:rPr>
          <w:ins w:id="5594" w:author="rkbansal" w:date="2019-12-04T09:57:00Z"/>
          <w:spacing w:val="-1"/>
          <w:rPrChange w:id="5595" w:author="rkbansal" w:date="2019-12-04T10:01:00Z">
            <w:rPr>
              <w:ins w:id="5596" w:author="rkbansal" w:date="2019-12-04T09:57:00Z"/>
            </w:rPr>
          </w:rPrChange>
        </w:rPr>
        <w:pPrChange w:id="5597" w:author="rkbansal" w:date="2019-12-05T10:11:00Z">
          <w:pPr>
            <w:pStyle w:val="is"/>
            <w:numPr>
              <w:numId w:val="70"/>
            </w:numPr>
            <w:shd w:val="clear" w:color="auto" w:fill="FFFFFF"/>
            <w:spacing w:before="480" w:beforeAutospacing="0" w:after="0" w:afterAutospacing="0"/>
            <w:ind w:left="1080" w:hanging="720"/>
          </w:pPr>
        </w:pPrChange>
      </w:pPr>
      <w:ins w:id="5598"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599" w:author="rkbansal" w:date="2019-12-20T21:20:00Z"/>
          <w:spacing w:val="-1"/>
          <w:shd w:val="clear" w:color="auto" w:fill="FFFFFF"/>
        </w:rPr>
      </w:pPr>
      <w:ins w:id="5600"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01" w:author="rkbansal" w:date="2020-02-15T12:35:00Z"/>
          <w:spacing w:val="-1"/>
          <w:shd w:val="clear" w:color="auto" w:fill="FFFFFF"/>
        </w:rPr>
      </w:pPr>
      <w:ins w:id="5602"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603" w:author="rkbansal" w:date="2019-12-20T21:20:00Z"/>
          <w:spacing w:val="-1"/>
          <w:shd w:val="clear" w:color="auto" w:fill="FFFFFF"/>
          <w:rPrChange w:id="5604" w:author="rkbansal" w:date="2019-12-20T21:20:00Z">
            <w:rPr>
              <w:ins w:id="5605" w:author="rkbansal" w:date="2019-12-20T21:20:00Z"/>
              <w:rFonts w:asciiTheme="minorHAnsi" w:hAnsiTheme="minorHAnsi" w:cstheme="minorHAnsi"/>
              <w:b/>
              <w:bCs/>
              <w:spacing w:val="-1"/>
              <w:sz w:val="22"/>
              <w:szCs w:val="22"/>
              <w:shd w:val="clear" w:color="auto" w:fill="FFFFFF"/>
            </w:rPr>
          </w:rPrChange>
        </w:rPr>
      </w:pPr>
      <w:ins w:id="5606"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607" w:author="rkbansal" w:date="2020-02-15T12:36:00Z"/>
          <w:spacing w:val="-1"/>
          <w:shd w:val="clear" w:color="auto" w:fill="FFFFFF"/>
          <w:rPrChange w:id="5608" w:author="rkbansal" w:date="2020-02-15T12:36:00Z">
            <w:rPr>
              <w:ins w:id="5609" w:author="rkbansal" w:date="2020-02-15T12:36:00Z"/>
              <w:rFonts w:asciiTheme="minorHAnsi" w:hAnsiTheme="minorHAnsi" w:cstheme="minorHAnsi"/>
              <w:b/>
              <w:bCs/>
              <w:spacing w:val="-1"/>
              <w:shd w:val="clear" w:color="auto" w:fill="FFFFFF"/>
            </w:rPr>
          </w:rPrChange>
        </w:rPr>
      </w:pPr>
      <w:ins w:id="5610"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611" w:author="rkbansal" w:date="2020-02-15T12:36:00Z"/>
          <w:spacing w:val="-1"/>
          <w:shd w:val="clear" w:color="auto" w:fill="FFFFFF"/>
        </w:rPr>
      </w:pPr>
      <w:ins w:id="5612"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613" w:author="rkbansal" w:date="2019-12-20T21:21:00Z"/>
          <w:b/>
          <w:bCs/>
          <w:color w:val="C45911" w:themeColor="accent2" w:themeShade="BF"/>
          <w:sz w:val="20"/>
          <w:szCs w:val="20"/>
        </w:rPr>
      </w:pPr>
      <w:ins w:id="5614"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15"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16" w:author="rkbansal" w:date="2019-12-20T21:21:00Z"/>
          <w:b/>
          <w:bCs/>
          <w:color w:val="C45911" w:themeColor="accent2" w:themeShade="BF"/>
          <w:sz w:val="20"/>
          <w:szCs w:val="20"/>
        </w:rPr>
      </w:pPr>
      <w:ins w:id="5617"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18" w:author="rkbansal" w:date="2019-12-20T21:21:00Z"/>
          <w:rFonts w:eastAsia="Times New Roman" w:cs="Times New Roman"/>
          <w:spacing w:val="-1"/>
          <w:lang w:eastAsia="en-IN"/>
        </w:rPr>
      </w:pPr>
      <w:ins w:id="5619"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620" w:author="rkbansal" w:date="2019-12-20T21:21:00Z"/>
          <w:rFonts w:eastAsia="Times New Roman" w:cs="Times New Roman"/>
          <w:spacing w:val="-1"/>
          <w:sz w:val="22"/>
          <w:szCs w:val="22"/>
          <w:lang w:eastAsia="en-IN"/>
        </w:rPr>
      </w:pPr>
      <w:ins w:id="5621"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22" w:author="rkbansal" w:date="2019-12-20T21:21:00Z"/>
          <w:rFonts w:eastAsia="Times New Roman" w:cs="Times New Roman"/>
          <w:spacing w:val="-1"/>
          <w:sz w:val="22"/>
          <w:szCs w:val="22"/>
          <w:lang w:eastAsia="en-IN"/>
        </w:rPr>
      </w:pPr>
      <w:ins w:id="5623"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24"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25" w:author="rkbansal" w:date="2019-12-20T21:21:00Z"/>
          <w:b/>
          <w:bCs/>
          <w:color w:val="C45911" w:themeColor="accent2" w:themeShade="BF"/>
          <w:sz w:val="22"/>
          <w:szCs w:val="22"/>
        </w:rPr>
      </w:pPr>
      <w:ins w:id="5626"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627" w:author="rkbansal" w:date="2019-12-20T21:21:00Z"/>
          <w:b/>
          <w:bCs/>
          <w:color w:val="C45911" w:themeColor="accent2" w:themeShade="BF"/>
          <w:sz w:val="20"/>
          <w:szCs w:val="20"/>
        </w:rPr>
      </w:pPr>
      <w:ins w:id="5628"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29" w:author="rkbansal" w:date="2019-12-20T21:21:00Z"/>
          <w:spacing w:val="-1"/>
          <w:shd w:val="clear" w:color="auto" w:fill="FFFFFF"/>
        </w:rPr>
        <w:pPrChange w:id="5630"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31" w:author="rkbansal" w:date="2019-12-08T23:27:00Z"/>
          <w:spacing w:val="-1"/>
          <w:shd w:val="clear" w:color="auto" w:fill="FFFFFF"/>
        </w:rPr>
      </w:pPr>
      <w:ins w:id="5632" w:author="rkbansal" w:date="2019-12-06T20:16:00Z">
        <w:r w:rsidRPr="00EF6DAA">
          <w:rPr>
            <w:spacing w:val="-1"/>
            <w:shd w:val="clear" w:color="auto" w:fill="FFFFFF"/>
            <w:rPrChange w:id="5633"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634" w:author="rkbansal" w:date="2019-12-08T23:27:00Z">
              <w:rPr>
                <w:b/>
                <w:bCs/>
                <w:color w:val="C45911" w:themeColor="accent2" w:themeShade="BF"/>
                <w:sz w:val="20"/>
                <w:szCs w:val="20"/>
              </w:rPr>
            </w:rPrChange>
          </w:rPr>
          <w:t>JwtConfig</w:t>
        </w:r>
        <w:r w:rsidRPr="00EF6DAA">
          <w:rPr>
            <w:spacing w:val="-1"/>
            <w:shd w:val="clear" w:color="auto" w:fill="FFFFFF"/>
            <w:rPrChange w:id="5635" w:author="rkbansal" w:date="2019-12-08T23:27:00Z">
              <w:rPr>
                <w:b/>
                <w:bCs/>
                <w:color w:val="C45911" w:themeColor="accent2" w:themeShade="BF"/>
                <w:sz w:val="20"/>
                <w:szCs w:val="20"/>
              </w:rPr>
            </w:rPrChange>
          </w:rPr>
          <w:t xml:space="preserve"> Class first</w:t>
        </w:r>
      </w:ins>
      <w:ins w:id="5636" w:author="rkbansal" w:date="2019-12-08T23:26:00Z">
        <w:r w:rsidR="00EF6DAA" w:rsidRPr="00EF6DAA">
          <w:rPr>
            <w:spacing w:val="-1"/>
            <w:shd w:val="clear" w:color="auto" w:fill="FFFFFF"/>
            <w:rPrChange w:id="5637" w:author="rkbansal" w:date="2019-12-08T23:27:00Z">
              <w:rPr>
                <w:b/>
                <w:bCs/>
                <w:color w:val="C45911" w:themeColor="accent2" w:themeShade="BF"/>
                <w:sz w:val="20"/>
                <w:szCs w:val="20"/>
              </w:rPr>
            </w:rPrChange>
          </w:rPr>
          <w:t xml:space="preserve"> which contains configuration variables</w:t>
        </w:r>
      </w:ins>
      <w:ins w:id="5638"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39" w:author="rkbansal" w:date="2019-12-08T23:24:00Z"/>
          <w:spacing w:val="-1"/>
          <w:shd w:val="clear" w:color="auto" w:fill="FFFFFF"/>
          <w:rPrChange w:id="5640" w:author="rkbansal" w:date="2019-12-08T23:27:00Z">
            <w:rPr>
              <w:ins w:id="5641" w:author="rkbansal" w:date="2019-12-08T23:24:00Z"/>
              <w:b/>
              <w:bCs/>
              <w:color w:val="C45911" w:themeColor="accent2" w:themeShade="BF"/>
              <w:sz w:val="20"/>
              <w:szCs w:val="20"/>
            </w:rPr>
          </w:rPrChange>
        </w:rPr>
        <w:pPrChange w:id="5642" w:author="rkbansal" w:date="2019-12-08T23:27:00Z">
          <w:pPr>
            <w:pStyle w:val="ListParagraph"/>
            <w:numPr>
              <w:numId w:val="19"/>
            </w:numPr>
            <w:ind w:hanging="360"/>
          </w:pPr>
        </w:pPrChange>
      </w:pPr>
      <w:ins w:id="5643"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44"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45" w:author="rkbansal" w:date="2020-02-15T12:46:00Z"/>
          <w:spacing w:val="-1"/>
          <w:shd w:val="clear" w:color="auto" w:fill="FFFFFF"/>
        </w:rPr>
      </w:pPr>
      <w:ins w:id="5646" w:author="rkbansal" w:date="2020-02-15T12:44:00Z">
        <w:r w:rsidRPr="004D1DC4">
          <w:rPr>
            <w:spacing w:val="-1"/>
            <w:shd w:val="clear" w:color="auto" w:fill="FFFFFF"/>
            <w:rPrChange w:id="5647"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648"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649"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50" w:author="rkbansal" w:date="2020-02-15T12:46:00Z"/>
          <w:spacing w:val="-1"/>
          <w:shd w:val="clear" w:color="auto" w:fill="FFFFFF"/>
          <w:rPrChange w:id="5651" w:author="rkbansal" w:date="2020-02-15T12:47:00Z">
            <w:rPr>
              <w:ins w:id="5652" w:author="rkbansal" w:date="2020-02-15T12:46:00Z"/>
              <w:rFonts w:ascii="Arial" w:hAnsi="Arial" w:cs="Arial"/>
              <w:color w:val="222222"/>
              <w:shd w:val="clear" w:color="auto" w:fill="FFFFFF"/>
            </w:rPr>
          </w:rPrChange>
        </w:rPr>
      </w:pPr>
      <w:ins w:id="5653" w:author="rkbansal" w:date="2020-02-15T12:46:00Z">
        <w:r w:rsidRPr="004D1DC4">
          <w:rPr>
            <w:spacing w:val="-1"/>
            <w:shd w:val="clear" w:color="auto" w:fill="FFFFFF"/>
            <w:rPrChange w:id="5654"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655" w:author="rkbansal" w:date="2019-12-06T20:16:00Z"/>
          <w:spacing w:val="-1"/>
          <w:shd w:val="clear" w:color="auto" w:fill="FFFFFF"/>
        </w:rPr>
        <w:pPrChange w:id="5656" w:author="rkbansal" w:date="2020-02-15T12:46:00Z">
          <w:pPr>
            <w:pStyle w:val="ListParagraph"/>
            <w:numPr>
              <w:numId w:val="19"/>
            </w:numPr>
            <w:ind w:hanging="360"/>
          </w:pPr>
        </w:pPrChange>
      </w:pPr>
      <w:ins w:id="5657"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658" w:author="rkbansal" w:date="2019-12-11T09:33:00Z"/>
          <w:b/>
          <w:bCs/>
          <w:color w:val="4472C4" w:themeColor="accent1"/>
          <w:rPrChange w:id="5659" w:author="rkbansal" w:date="2019-12-11T09:33:00Z">
            <w:rPr>
              <w:ins w:id="5660" w:author="rkbansal" w:date="2019-12-11T09:33:00Z"/>
            </w:rPr>
          </w:rPrChange>
        </w:rPr>
        <w:pPrChange w:id="5661" w:author="rkbansal" w:date="2019-12-11T09:33:00Z">
          <w:pPr/>
        </w:pPrChange>
      </w:pPr>
      <w:ins w:id="5662" w:author="rkbansal" w:date="2019-12-04T09:54:00Z">
        <w:r w:rsidRPr="006C6BD7">
          <w:rPr>
            <w:b/>
            <w:bCs/>
            <w:color w:val="4472C4" w:themeColor="accent1"/>
            <w:rPrChange w:id="5663" w:author="rkbansal" w:date="2019-12-11T09:33:00Z">
              <w:rPr/>
            </w:rPrChange>
          </w:rPr>
          <w:t>Create Authentication Service</w:t>
        </w:r>
      </w:ins>
    </w:p>
    <w:p w14:paraId="5514ABB9" w14:textId="77777777" w:rsidR="00474967" w:rsidRDefault="006C6BD7" w:rsidP="00474967">
      <w:pPr>
        <w:pStyle w:val="ListParagraph"/>
        <w:ind w:left="360"/>
        <w:rPr>
          <w:ins w:id="5664" w:author="rkbansal" w:date="2019-12-11T09:34:00Z"/>
          <w:spacing w:val="-1"/>
          <w:shd w:val="clear" w:color="auto" w:fill="FFFFFF"/>
        </w:rPr>
      </w:pPr>
      <w:ins w:id="5665" w:author="rkbansal" w:date="2019-12-11T09:33:00Z">
        <w:r w:rsidRPr="00F83186">
          <w:rPr>
            <w:spacing w:val="-1"/>
            <w:shd w:val="clear" w:color="auto" w:fill="FFFFFF"/>
            <w:rPrChange w:id="5666"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667" w:author="rkbansal" w:date="2019-12-11T09:34:00Z"/>
          <w:spacing w:val="-1"/>
          <w:shd w:val="clear" w:color="auto" w:fill="FFFFFF"/>
          <w:rPrChange w:id="5668" w:author="rkbansal" w:date="2019-12-27T10:11:00Z">
            <w:rPr>
              <w:ins w:id="5669" w:author="rkbansal" w:date="2019-12-11T09:34:00Z"/>
              <w:shd w:val="clear" w:color="auto" w:fill="FFFFFF"/>
            </w:rPr>
          </w:rPrChange>
        </w:rPr>
        <w:pPrChange w:id="5670" w:author="rkbansal" w:date="2019-12-27T10:11:00Z">
          <w:pPr>
            <w:pStyle w:val="ListParagraph"/>
            <w:numPr>
              <w:ilvl w:val="1"/>
              <w:numId w:val="54"/>
            </w:numPr>
            <w:ind w:left="1440" w:hanging="360"/>
          </w:pPr>
        </w:pPrChange>
      </w:pPr>
      <w:ins w:id="5671" w:author="rkbansal" w:date="2020-02-15T12:47:00Z">
        <w:r>
          <w:rPr>
            <w:spacing w:val="-1"/>
            <w:shd w:val="clear" w:color="auto" w:fill="FFFFFF"/>
          </w:rPr>
          <w:t>V</w:t>
        </w:r>
      </w:ins>
      <w:ins w:id="5672" w:author="rkbansal" w:date="2019-12-11T09:33:00Z">
        <w:r w:rsidR="006C6BD7" w:rsidRPr="00055591">
          <w:rPr>
            <w:spacing w:val="-1"/>
            <w:shd w:val="clear" w:color="auto" w:fill="FFFFFF"/>
            <w:rPrChange w:id="5673" w:author="rkbansal" w:date="2019-12-27T10:11:00Z">
              <w:rPr>
                <w:spacing w:val="-1"/>
                <w:sz w:val="32"/>
                <w:szCs w:val="32"/>
                <w:shd w:val="clear" w:color="auto" w:fill="FFFFFF"/>
              </w:rPr>
            </w:rPrChange>
          </w:rPr>
          <w:t>alidate the user credentials, and if valid</w:t>
        </w:r>
      </w:ins>
      <w:ins w:id="5674" w:author="rkbansal" w:date="2019-12-27T10:12:00Z">
        <w:r w:rsidR="00287190">
          <w:rPr>
            <w:spacing w:val="-1"/>
            <w:shd w:val="clear" w:color="auto" w:fill="FFFFFF"/>
          </w:rPr>
          <w:t xml:space="preserve">: </w:t>
        </w:r>
      </w:ins>
      <w:ins w:id="5675" w:author="rkbansal" w:date="2019-12-27T10:11:00Z">
        <w:r w:rsidR="00287190">
          <w:rPr>
            <w:spacing w:val="-1"/>
            <w:shd w:val="clear" w:color="auto" w:fill="FFFFFF"/>
          </w:rPr>
          <w:t xml:space="preserve"> by call</w:t>
        </w:r>
      </w:ins>
      <w:ins w:id="5676" w:author="rkbansal" w:date="2019-12-27T10:12:00Z">
        <w:r w:rsidR="00287190">
          <w:rPr>
            <w:spacing w:val="-1"/>
            <w:shd w:val="clear" w:color="auto" w:fill="FFFFFF"/>
          </w:rPr>
          <w:t>ing UserMgmtService using Fiegn Client</w:t>
        </w:r>
      </w:ins>
      <w:ins w:id="5677"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678" w:author="rkbansal" w:date="2019-12-04T09:54:00Z"/>
          <w:spacing w:val="-1"/>
          <w:shd w:val="clear" w:color="auto" w:fill="FFFFFF"/>
          <w:rPrChange w:id="5679" w:author="rkbansal" w:date="2019-12-27T10:11:00Z">
            <w:rPr>
              <w:ins w:id="5680" w:author="rkbansal" w:date="2019-12-04T09:54:00Z"/>
            </w:rPr>
          </w:rPrChange>
        </w:rPr>
        <w:pPrChange w:id="5681" w:author="rkbansal" w:date="2019-12-27T10:11:00Z">
          <w:pPr>
            <w:pStyle w:val="ListParagraph"/>
            <w:numPr>
              <w:numId w:val="69"/>
            </w:numPr>
            <w:ind w:hanging="360"/>
          </w:pPr>
        </w:pPrChange>
      </w:pPr>
      <w:ins w:id="5682" w:author="rkbansal" w:date="2019-12-11T09:33:00Z">
        <w:r w:rsidRPr="00055591">
          <w:rPr>
            <w:spacing w:val="-1"/>
            <w:shd w:val="clear" w:color="auto" w:fill="FFFFFF"/>
            <w:rPrChange w:id="5683"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684" w:author="rkbansal" w:date="2019-12-04T09:54:00Z"/>
          <w:b/>
          <w:bCs/>
          <w:color w:val="4472C4" w:themeColor="accent1"/>
        </w:rPr>
      </w:pPr>
      <w:ins w:id="5685"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686" w:author="rkbansal" w:date="2019-12-04T09:28:00Z"/>
        </w:rPr>
      </w:pPr>
      <w:ins w:id="5687" w:author="rkbansal" w:date="2019-12-04T09:28:00Z">
        <w:r w:rsidRPr="00A94A8C">
          <w:lastRenderedPageBreak/>
          <w:t>Create Spring Boot Project</w:t>
        </w:r>
      </w:ins>
    </w:p>
    <w:p w14:paraId="769AA64D" w14:textId="77777777" w:rsidR="00173805" w:rsidRDefault="00173805" w:rsidP="00173805">
      <w:pPr>
        <w:pStyle w:val="ListParagraph"/>
        <w:rPr>
          <w:ins w:id="5688" w:author="rkbansal" w:date="2019-12-04T09:28:00Z"/>
          <w:b/>
        </w:rPr>
      </w:pPr>
      <w:ins w:id="5689"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690" w:author="rkbansal" w:date="2019-12-04T09:28:00Z"/>
        </w:rPr>
      </w:pPr>
      <w:ins w:id="5691"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692" w:author="rkbansal" w:date="2019-12-04T09:26:00Z"/>
        </w:rPr>
        <w:pPrChange w:id="5693" w:author="rkbansal" w:date="2019-12-04T09:32:00Z">
          <w:pPr>
            <w:numPr>
              <w:numId w:val="67"/>
            </w:numPr>
            <w:tabs>
              <w:tab w:val="num" w:pos="720"/>
            </w:tabs>
            <w:ind w:left="720" w:hanging="360"/>
          </w:pPr>
        </w:pPrChange>
      </w:pPr>
      <w:ins w:id="5694"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695" w:author="rkbansal" w:date="2020-05-17T01:53:00Z"/>
        </w:rPr>
      </w:pPr>
      <w:ins w:id="5696"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697" w:author="rkbansal" w:date="2020-05-17T01:53:00Z"/>
          <w:bCs/>
        </w:rPr>
      </w:pPr>
      <w:ins w:id="5698"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699" w:author="rkbansal" w:date="2020-05-17T01:53:00Z"/>
          <w:bCs/>
        </w:rPr>
      </w:pPr>
      <w:ins w:id="5700"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701" w:author="rkbansal" w:date="2020-05-17T01:53:00Z"/>
          <w:bCs/>
        </w:rPr>
      </w:pPr>
      <w:ins w:id="5702"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03" w:author="rkbansal" w:date="2020-05-17T01:53:00Z"/>
          <w:bCs/>
        </w:rPr>
      </w:pPr>
      <w:ins w:id="5704"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05" w:author="rkbansal" w:date="2020-05-17T01:53:00Z"/>
          <w:bCs/>
          <w:rPrChange w:id="5706" w:author="rkbansal" w:date="2020-05-17T01:53:00Z">
            <w:rPr>
              <w:ins w:id="5707" w:author="rkbansal" w:date="2020-05-17T01:53:00Z"/>
              <w:bCs/>
              <w:color w:val="FF0000"/>
            </w:rPr>
          </w:rPrChange>
        </w:rPr>
      </w:pPr>
      <w:ins w:id="5708"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09" w:author="rkbansal" w:date="2020-05-17T01:53:00Z"/>
          <w:bCs/>
          <w:rPrChange w:id="5710" w:author="rkbansal" w:date="2020-05-17T01:53:00Z">
            <w:rPr>
              <w:ins w:id="5711" w:author="rkbansal" w:date="2020-05-17T01:53:00Z"/>
              <w:bCs/>
              <w:color w:val="FF0000"/>
            </w:rPr>
          </w:rPrChange>
        </w:rPr>
      </w:pPr>
      <w:ins w:id="5712"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13" w:author="rkbansal" w:date="2020-05-17T01:53:00Z"/>
          <w:bCs/>
          <w:rPrChange w:id="5714" w:author="rkbansal" w:date="2020-05-17T01:53:00Z">
            <w:rPr>
              <w:ins w:id="5715" w:author="rkbansal" w:date="2020-05-17T01:53:00Z"/>
              <w:bCs/>
              <w:color w:val="FF0000"/>
            </w:rPr>
          </w:rPrChange>
        </w:rPr>
      </w:pPr>
      <w:ins w:id="5716"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17" w:author="rkbansal" w:date="2020-05-17T01:53:00Z"/>
          <w:bCs/>
          <w:rPrChange w:id="5718" w:author="rkbansal" w:date="2020-05-17T01:53:00Z">
            <w:rPr>
              <w:ins w:id="5719" w:author="rkbansal" w:date="2020-05-17T01:53:00Z"/>
              <w:bCs/>
              <w:color w:val="FF0000"/>
            </w:rPr>
          </w:rPrChange>
        </w:rPr>
      </w:pPr>
      <w:ins w:id="5720"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21" w:author="rkbansal" w:date="2020-05-17T01:53:00Z"/>
          <w:bCs/>
        </w:rPr>
      </w:pPr>
      <w:ins w:id="5722" w:author="rkbansal" w:date="2020-05-17T01:53:00Z">
        <w:r>
          <w:rPr>
            <w:bCs/>
            <w:color w:val="FF0000"/>
          </w:rPr>
          <w:t>Common-service</w:t>
        </w:r>
      </w:ins>
      <w:ins w:id="5723" w:author="rkbansal" w:date="2020-05-17T01:54:00Z">
        <w:r>
          <w:rPr>
            <w:bCs/>
            <w:color w:val="FF0000"/>
          </w:rPr>
          <w:t xml:space="preserve"> : </w:t>
        </w:r>
        <w:r w:rsidRPr="001D5882">
          <w:rPr>
            <w:bCs/>
            <w:rPrChange w:id="5724"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725" w:author="rkbansal" w:date="2019-12-11T09:35:00Z"/>
          <w:rPrChange w:id="5726" w:author="rkbansal" w:date="2019-12-11T09:35:00Z">
            <w:rPr>
              <w:ins w:id="5727" w:author="rkbansal" w:date="2019-12-11T09:35:00Z"/>
              <w:spacing w:val="-1"/>
              <w:shd w:val="clear" w:color="auto" w:fill="FFFFFF"/>
            </w:rPr>
          </w:rPrChange>
        </w:rPr>
        <w:pPrChange w:id="5728" w:author="rkbansal" w:date="2019-12-27T10:21:00Z">
          <w:pPr>
            <w:pStyle w:val="ListParagraph"/>
            <w:numPr>
              <w:ilvl w:val="1"/>
              <w:numId w:val="19"/>
            </w:numPr>
            <w:ind w:left="1440" w:hanging="360"/>
          </w:pPr>
        </w:pPrChange>
      </w:pPr>
      <w:ins w:id="5729"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30" w:author="rkbansal" w:date="2020-05-17T02:03:00Z"/>
          <w:rPrChange w:id="5731" w:author="rkbansal" w:date="2020-05-17T02:03:00Z">
            <w:rPr>
              <w:ins w:id="5732" w:author="rkbansal" w:date="2020-05-17T02:03:00Z"/>
              <w:spacing w:val="-1"/>
              <w:shd w:val="clear" w:color="auto" w:fill="FFFFFF"/>
            </w:rPr>
          </w:rPrChange>
        </w:rPr>
        <w:pPrChange w:id="5733" w:author="rkbansal" w:date="2020-05-17T02:03:00Z">
          <w:pPr>
            <w:pStyle w:val="ListParagraph"/>
            <w:numPr>
              <w:numId w:val="19"/>
            </w:numPr>
            <w:ind w:hanging="360"/>
          </w:pPr>
        </w:pPrChange>
      </w:pPr>
      <w:ins w:id="5734"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35" w:author="rkbansal" w:date="2020-05-17T02:04:00Z"/>
          <w:bCs/>
        </w:rPr>
      </w:pPr>
      <w:ins w:id="5736"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37" w:author="rkbansal" w:date="2020-05-17T02:04:00Z"/>
        </w:rPr>
      </w:pPr>
      <w:ins w:id="5738" w:author="rkbansal" w:date="2020-05-17T02:04:00Z">
        <w:r>
          <w:rPr>
            <w:noProof/>
          </w:rPr>
          <w:lastRenderedPageBreak/>
          <w:t xml:space="preserve"> </w:t>
        </w:r>
      </w:ins>
      <w:ins w:id="5739"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40" w:author="rkbansal" w:date="2020-05-17T02:04:00Z"/>
        </w:rPr>
      </w:pPr>
    </w:p>
    <w:p w14:paraId="161F8EA3" w14:textId="77777777" w:rsidR="000328A0" w:rsidRDefault="000328A0" w:rsidP="000328A0">
      <w:pPr>
        <w:pStyle w:val="ListParagraph"/>
        <w:numPr>
          <w:ilvl w:val="0"/>
          <w:numId w:val="19"/>
        </w:numPr>
        <w:jc w:val="both"/>
        <w:rPr>
          <w:ins w:id="5741" w:author="rkbansal" w:date="2020-05-17T02:04:00Z"/>
          <w:rFonts w:asciiTheme="minorHAnsi" w:hAnsiTheme="minorHAnsi" w:cstheme="minorHAnsi"/>
        </w:rPr>
      </w:pPr>
      <w:ins w:id="5742"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43" w:author="rkbansal" w:date="2020-05-17T02:04:00Z"/>
          <w:rFonts w:asciiTheme="minorHAnsi" w:hAnsiTheme="minorHAnsi" w:cstheme="minorHAnsi"/>
        </w:rPr>
      </w:pPr>
      <w:ins w:id="5744"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45" w:author="rkbansal" w:date="2020-05-17T02:04:00Z"/>
          <w:rFonts w:asciiTheme="minorHAnsi" w:hAnsiTheme="minorHAnsi" w:cstheme="minorHAnsi"/>
        </w:rPr>
      </w:pPr>
      <w:ins w:id="5746"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47" w:author="rkbansal" w:date="2020-05-17T02:04:00Z"/>
          <w:rFonts w:asciiTheme="minorHAnsi" w:hAnsiTheme="minorHAnsi" w:cstheme="minorHAnsi"/>
        </w:rPr>
      </w:pPr>
      <w:ins w:id="5748"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49" w:author="rkbansal" w:date="2020-05-17T02:04:00Z"/>
          <w:rFonts w:asciiTheme="minorHAnsi" w:hAnsiTheme="minorHAnsi" w:cstheme="minorHAnsi"/>
        </w:rPr>
      </w:pPr>
    </w:p>
    <w:p w14:paraId="57965AB1" w14:textId="0B058E12" w:rsidR="000328A0" w:rsidRDefault="000328A0" w:rsidP="000328A0">
      <w:pPr>
        <w:pStyle w:val="ListParagraph"/>
        <w:rPr>
          <w:ins w:id="5750" w:author="rkbansal" w:date="2020-05-17T02:04:00Z"/>
        </w:rPr>
      </w:pPr>
      <w:ins w:id="5751"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752" w:author="rkbansal" w:date="2020-05-17T02:04:00Z"/>
        </w:rPr>
        <w:pPrChange w:id="5753"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754" w:author="rkbansal" w:date="2020-04-11T13:43:00Z"/>
        </w:rPr>
      </w:pPr>
      <w:ins w:id="5755" w:author="rkbansal" w:date="2020-02-15T12:55:00Z">
        <w:r>
          <w:t xml:space="preserve">Update the </w:t>
        </w:r>
      </w:ins>
      <w:ins w:id="5756" w:author="rkbansal" w:date="2020-02-15T12:56:00Z">
        <w:r w:rsidR="00CA2F6E">
          <w:t xml:space="preserve">main </w:t>
        </w:r>
      </w:ins>
      <w:ins w:id="5757" w:author="rkbansal" w:date="2020-02-15T12:55:00Z">
        <w:r w:rsidRPr="00871DEA">
          <w:rPr>
            <w:b/>
            <w:bCs/>
            <w:rPrChange w:id="5758" w:author="rkbansal" w:date="2020-02-15T12:56:00Z">
              <w:rPr>
                <w:rFonts w:ascii="Consolas" w:hAnsi="Consolas" w:cs="Consolas"/>
                <w:color w:val="000000"/>
                <w:sz w:val="20"/>
                <w:szCs w:val="20"/>
                <w:shd w:val="clear" w:color="auto" w:fill="D4D4D4"/>
              </w:rPr>
            </w:rPrChange>
          </w:rPr>
          <w:t>AuthServiceApplication</w:t>
        </w:r>
        <w:r w:rsidRPr="00871DEA">
          <w:rPr>
            <w:rPrChange w:id="5759" w:author="rkbansal" w:date="2020-02-15T12:55:00Z">
              <w:rPr>
                <w:rFonts w:ascii="Consolas" w:hAnsi="Consolas" w:cs="Consolas"/>
                <w:color w:val="000000"/>
                <w:sz w:val="20"/>
                <w:szCs w:val="20"/>
                <w:shd w:val="clear" w:color="auto" w:fill="D4D4D4"/>
              </w:rPr>
            </w:rPrChange>
          </w:rPr>
          <w:t xml:space="preserve"> application</w:t>
        </w:r>
      </w:ins>
      <w:ins w:id="5760"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761" w:author="rkbansal" w:date="2020-04-11T13:44:00Z"/>
        </w:rPr>
      </w:pPr>
      <w:ins w:id="5762"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763" w:author="rkbansal" w:date="2020-04-11T13:44:00Z"/>
        </w:rPr>
      </w:pPr>
      <w:ins w:id="5764" w:author="rkbansal" w:date="2020-04-11T13:44:00Z">
        <w:r>
          <w:t xml:space="preserve">Enable </w:t>
        </w:r>
      </w:ins>
      <w:ins w:id="5765" w:author="rkbansal" w:date="2020-04-11T15:10:00Z">
        <w:r w:rsidR="009F1FE9">
          <w:t>FeignClient to interact with user-mgmt-service</w:t>
        </w:r>
      </w:ins>
    </w:p>
    <w:p w14:paraId="573E2FC9" w14:textId="198D0F26" w:rsidR="00841BD8" w:rsidRDefault="00841BD8">
      <w:pPr>
        <w:pStyle w:val="ListParagraph"/>
        <w:numPr>
          <w:ilvl w:val="1"/>
          <w:numId w:val="19"/>
        </w:numPr>
        <w:rPr>
          <w:ins w:id="5766" w:author="rkbansal" w:date="2020-02-15T12:56:00Z"/>
        </w:rPr>
        <w:pPrChange w:id="5767" w:author="rkbansal" w:date="2020-04-11T13:44:00Z">
          <w:pPr>
            <w:pStyle w:val="ListParagraph"/>
            <w:numPr>
              <w:numId w:val="19"/>
            </w:numPr>
            <w:ind w:hanging="360"/>
          </w:pPr>
        </w:pPrChange>
      </w:pPr>
      <w:ins w:id="5768" w:author="rkbansal" w:date="2020-04-11T13:44:00Z">
        <w:r>
          <w:t>Enable JpaRepositories</w:t>
        </w:r>
      </w:ins>
    </w:p>
    <w:p w14:paraId="74ABA08A" w14:textId="64C930CD" w:rsidR="00CA2F6E" w:rsidRDefault="004D0EEC">
      <w:pPr>
        <w:pStyle w:val="ListParagraph"/>
        <w:rPr>
          <w:ins w:id="5769" w:author="rkbansal" w:date="2020-02-15T12:54:00Z"/>
        </w:rPr>
        <w:pPrChange w:id="5770" w:author="rkbansal" w:date="2020-02-15T12:56:00Z">
          <w:pPr>
            <w:pStyle w:val="ListParagraph"/>
            <w:numPr>
              <w:numId w:val="19"/>
            </w:numPr>
            <w:ind w:hanging="360"/>
          </w:pPr>
        </w:pPrChange>
      </w:pPr>
      <w:ins w:id="5771"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772" w:author="rkbansal" w:date="2019-12-20T21:22:00Z"/>
        </w:rPr>
      </w:pPr>
      <w:ins w:id="5773" w:author="rkbansal" w:date="2020-02-15T12:54:00Z">
        <w:r>
          <w:t>Following</w:t>
        </w:r>
      </w:ins>
      <w:ins w:id="5774"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775" w:author="rkbansal" w:date="2020-02-15T12:58:00Z"/>
          <w:rPrChange w:id="5776" w:author="rkbansal" w:date="2020-02-15T12:58:00Z">
            <w:rPr>
              <w:ins w:id="5777" w:author="rkbansal" w:date="2020-02-15T12:58:00Z"/>
              <w:sz w:val="20"/>
              <w:szCs w:val="20"/>
            </w:rPr>
          </w:rPrChange>
        </w:rPr>
      </w:pPr>
      <w:ins w:id="5778" w:author="rkbansal" w:date="2020-02-15T12:58:00Z">
        <w:r w:rsidRPr="00080419">
          <w:rPr>
            <w:rPrChange w:id="5779"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780" w:author="rkbansal" w:date="2020-02-15T12:54:00Z"/>
          <w:rPrChange w:id="5781" w:author="rkbansal" w:date="2020-02-15T12:58:00Z">
            <w:rPr>
              <w:ins w:id="5782" w:author="rkbansal" w:date="2020-02-15T12:54:00Z"/>
              <w:shd w:val="clear" w:color="auto" w:fill="FFFFFF"/>
            </w:rPr>
          </w:rPrChange>
        </w:rPr>
      </w:pPr>
      <w:ins w:id="5783" w:author="rkbansal" w:date="2019-12-27T20:16:00Z">
        <w:r w:rsidRPr="00080419">
          <w:rPr>
            <w:spacing w:val="-1"/>
            <w:shd w:val="clear" w:color="auto" w:fill="FFFFFF"/>
            <w:rPrChange w:id="5784" w:author="rkbansal" w:date="2020-02-15T12:58:00Z">
              <w:rPr>
                <w:rFonts w:ascii="Consolas" w:hAnsi="Consolas"/>
                <w:color w:val="6F42C1"/>
                <w:sz w:val="18"/>
                <w:szCs w:val="18"/>
                <w:shd w:val="clear" w:color="auto" w:fill="FFFFFF"/>
              </w:rPr>
            </w:rPrChange>
          </w:rPr>
          <w:t>UserDetailsServiceImpl</w:t>
        </w:r>
      </w:ins>
      <w:ins w:id="5785" w:author="rkbansal" w:date="2020-02-15T12:57:00Z">
        <w:r w:rsidR="00080419" w:rsidRPr="00080419">
          <w:rPr>
            <w:spacing w:val="-1"/>
            <w:shd w:val="clear" w:color="auto" w:fill="FFFFFF"/>
          </w:rPr>
          <w:t xml:space="preserve"> – It will call microservice : user-mgmt-service to validate the credentials using feign clie</w:t>
        </w:r>
      </w:ins>
      <w:ins w:id="5786" w:author="rkbansal" w:date="2020-02-15T12:58:00Z">
        <w:r w:rsidR="00080419" w:rsidRPr="00080419">
          <w:rPr>
            <w:spacing w:val="-1"/>
            <w:shd w:val="clear" w:color="auto" w:fill="FFFFFF"/>
          </w:rPr>
          <w:t>nt</w:t>
        </w:r>
      </w:ins>
      <w:ins w:id="5787"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788" w:author="rkbansal" w:date="2020-02-15T12:54:00Z"/>
          <w:rPrChange w:id="5789" w:author="rkbansal" w:date="2020-02-15T12:58:00Z">
            <w:rPr>
              <w:ins w:id="5790" w:author="rkbansal" w:date="2020-02-15T12:54:00Z"/>
              <w:sz w:val="20"/>
              <w:szCs w:val="20"/>
            </w:rPr>
          </w:rPrChange>
        </w:rPr>
      </w:pPr>
      <w:ins w:id="5791"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792" w:author="rkbansal" w:date="2019-12-27T20:16:00Z"/>
          <w:spacing w:val="-1"/>
          <w:shd w:val="clear" w:color="auto" w:fill="FFFFFF"/>
          <w:rPrChange w:id="5793" w:author="rkbansal" w:date="2020-02-15T12:58:00Z">
            <w:rPr>
              <w:ins w:id="5794" w:author="rkbansal" w:date="2019-12-27T20:16:00Z"/>
              <w:rFonts w:ascii="Consolas" w:hAnsi="Consolas"/>
              <w:color w:val="6F42C1"/>
              <w:sz w:val="18"/>
              <w:szCs w:val="18"/>
              <w:shd w:val="clear" w:color="auto" w:fill="FFFFFF"/>
            </w:rPr>
          </w:rPrChange>
        </w:rPr>
      </w:pPr>
      <w:ins w:id="5795" w:author="rkbansal" w:date="2019-12-27T20:16:00Z">
        <w:r w:rsidRPr="00080419">
          <w:rPr>
            <w:spacing w:val="-1"/>
            <w:shd w:val="clear" w:color="auto" w:fill="FFFFFF"/>
            <w:rPrChange w:id="5796"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797" w:author="rkbansal" w:date="2019-12-20T21:22:00Z"/>
          <w:spacing w:val="-1"/>
          <w:shd w:val="clear" w:color="auto" w:fill="FFFFFF"/>
          <w:rPrChange w:id="5798" w:author="rkbansal" w:date="2020-02-15T12:58:00Z">
            <w:rPr>
              <w:ins w:id="5799" w:author="rkbansal" w:date="2019-12-20T21:22:00Z"/>
              <w:spacing w:val="-1"/>
              <w:sz w:val="32"/>
              <w:szCs w:val="32"/>
              <w:shd w:val="clear" w:color="auto" w:fill="FFFFFF"/>
            </w:rPr>
          </w:rPrChange>
        </w:rPr>
        <w:pPrChange w:id="5800" w:author="rkbansal" w:date="2019-12-20T21:22:00Z">
          <w:pPr>
            <w:pStyle w:val="ListParagraph"/>
            <w:numPr>
              <w:numId w:val="19"/>
            </w:numPr>
            <w:ind w:hanging="360"/>
          </w:pPr>
        </w:pPrChange>
      </w:pPr>
      <w:ins w:id="5801" w:author="rkbansal" w:date="2019-12-27T20:16:00Z">
        <w:r w:rsidRPr="00080419">
          <w:rPr>
            <w:spacing w:val="-1"/>
            <w:shd w:val="clear" w:color="auto" w:fill="FFFFFF"/>
            <w:rPrChange w:id="5802" w:author="rkbansal" w:date="2020-02-15T12:58:00Z">
              <w:rPr>
                <w:rFonts w:ascii="Consolas" w:hAnsi="Consolas"/>
                <w:color w:val="6F42C1"/>
                <w:sz w:val="18"/>
                <w:szCs w:val="18"/>
                <w:shd w:val="clear" w:color="auto" w:fill="FFFFFF"/>
              </w:rPr>
            </w:rPrChange>
          </w:rPr>
          <w:t>JwtConfig</w:t>
        </w:r>
      </w:ins>
      <w:ins w:id="5803" w:author="rkbansal" w:date="2020-02-15T12:52:00Z">
        <w:r w:rsidR="00987F13" w:rsidRPr="00080419">
          <w:rPr>
            <w:spacing w:val="-1"/>
            <w:shd w:val="clear" w:color="auto" w:fill="FFFFFF"/>
          </w:rPr>
          <w:t xml:space="preserve"> </w:t>
        </w:r>
      </w:ins>
      <w:ins w:id="5804" w:author="rkbansal" w:date="2019-12-27T20:16:00Z">
        <w:r w:rsidR="00BB17C3" w:rsidRPr="00080419">
          <w:rPr>
            <w:spacing w:val="-1"/>
            <w:highlight w:val="yellow"/>
            <w:shd w:val="clear" w:color="auto" w:fill="FFFFFF"/>
            <w:rPrChange w:id="5805" w:author="rkbansal" w:date="2020-02-15T12:58:00Z">
              <w:rPr>
                <w:rFonts w:ascii="Consolas" w:hAnsi="Consolas"/>
                <w:color w:val="6F42C1"/>
                <w:sz w:val="18"/>
                <w:szCs w:val="18"/>
                <w:shd w:val="clear" w:color="auto" w:fill="FFFFFF"/>
              </w:rPr>
            </w:rPrChange>
          </w:rPr>
          <w:t>(</w:t>
        </w:r>
      </w:ins>
      <w:ins w:id="5806" w:author="rkbansal" w:date="2019-12-27T20:17:00Z">
        <w:r w:rsidR="00BB17C3" w:rsidRPr="00080419">
          <w:rPr>
            <w:spacing w:val="-1"/>
            <w:highlight w:val="yellow"/>
            <w:shd w:val="clear" w:color="auto" w:fill="FFFFFF"/>
            <w:rPrChange w:id="5807"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08" w:author="rkbansal" w:date="2020-02-15T12:59:00Z"/>
        </w:rPr>
      </w:pPr>
    </w:p>
    <w:p w14:paraId="688299C4" w14:textId="1B04EDC5" w:rsidR="00E677DF" w:rsidRDefault="00E677DF" w:rsidP="00E677DF">
      <w:pPr>
        <w:pStyle w:val="ListParagraph"/>
        <w:numPr>
          <w:ilvl w:val="0"/>
          <w:numId w:val="19"/>
        </w:numPr>
        <w:rPr>
          <w:ins w:id="5809" w:author="rkbansal" w:date="2020-02-15T13:01:00Z"/>
        </w:rPr>
      </w:pPr>
      <w:ins w:id="5810" w:author="rkbansal" w:date="2020-02-15T13:00:00Z">
        <w:r w:rsidRPr="00541A22">
          <w:t>UserMgmtServiceClient</w:t>
        </w:r>
        <w:r>
          <w:t>- Feign Client for user-mgmt-service</w:t>
        </w:r>
      </w:ins>
      <w:ins w:id="5811"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12" w:author="rkbansal" w:date="2020-02-15T13:01:00Z"/>
          <w:rFonts w:eastAsia="Times New Roman" w:cs="Times New Roman"/>
          <w:color w:val="222635"/>
          <w:lang w:eastAsia="en-IN"/>
          <w:rPrChange w:id="5813" w:author="rkbansal" w:date="2020-02-15T13:01:00Z">
            <w:rPr>
              <w:ins w:id="5814" w:author="rkbansal" w:date="2020-02-15T13:01:00Z"/>
              <w:rFonts w:ascii="Cambria" w:eastAsia="Times New Roman" w:hAnsi="Cambria" w:cs="Times New Roman"/>
              <w:color w:val="222635"/>
              <w:sz w:val="29"/>
              <w:szCs w:val="29"/>
              <w:lang w:eastAsia="en-IN"/>
            </w:rPr>
          </w:rPrChange>
        </w:rPr>
        <w:pPrChange w:id="5815" w:author="rkbansal" w:date="2020-02-15T13:01:00Z">
          <w:pPr>
            <w:pStyle w:val="ListParagraph"/>
            <w:numPr>
              <w:numId w:val="19"/>
            </w:numPr>
            <w:shd w:val="clear" w:color="auto" w:fill="FFFFFF"/>
            <w:spacing w:before="75" w:after="225" w:line="240" w:lineRule="auto"/>
            <w:ind w:hanging="360"/>
          </w:pPr>
        </w:pPrChange>
      </w:pPr>
      <w:ins w:id="5816" w:author="rkbansal" w:date="2020-02-15T13:01:00Z">
        <w:r w:rsidRPr="00C5338C">
          <w:rPr>
            <w:rFonts w:eastAsia="Times New Roman" w:cs="Times New Roman"/>
            <w:color w:val="222635"/>
            <w:lang w:eastAsia="en-IN"/>
            <w:rPrChange w:id="5817"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18" w:author="rkbansal" w:date="2020-02-15T13:02:00Z"/>
          <w:rFonts w:eastAsia="Times New Roman" w:cs="Times New Roman"/>
          <w:color w:val="222635"/>
          <w:lang w:eastAsia="en-IN"/>
        </w:rPr>
        <w:pPrChange w:id="5819"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20" w:author="rkbansal" w:date="2020-02-15T13:02:00Z"/>
          <w:rFonts w:eastAsia="Times New Roman" w:cs="Times New Roman"/>
          <w:color w:val="222635"/>
          <w:lang w:eastAsia="en-IN"/>
        </w:rPr>
      </w:pPr>
      <w:ins w:id="5821" w:author="rkbansal" w:date="2020-02-15T13:01:00Z">
        <w:r w:rsidRPr="00C5338C">
          <w:rPr>
            <w:rFonts w:eastAsia="Times New Roman" w:cs="Times New Roman"/>
            <w:color w:val="222635"/>
            <w:lang w:eastAsia="en-IN"/>
            <w:rPrChange w:id="5822"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23" w:author="rkbansal" w:date="2020-02-15T13:02:00Z">
        <w:r>
          <w:rPr>
            <w:rFonts w:eastAsia="Times New Roman" w:cs="Times New Roman"/>
            <w:b/>
            <w:bCs/>
            <w:color w:val="222635"/>
            <w:lang w:eastAsia="en-IN"/>
          </w:rPr>
          <w:t>user-mgmt-</w:t>
        </w:r>
      </w:ins>
      <w:ins w:id="5824" w:author="rkbansal" w:date="2020-02-15T13:01:00Z">
        <w:r w:rsidRPr="00C5338C">
          <w:rPr>
            <w:rFonts w:eastAsia="Times New Roman" w:cs="Times New Roman"/>
            <w:b/>
            <w:bCs/>
            <w:color w:val="222635"/>
            <w:lang w:eastAsia="en-IN"/>
            <w:rPrChange w:id="5825"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26"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27"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28" w:author="rkbansal" w:date="2020-02-15T13:02:00Z"/>
          <w:rFonts w:eastAsia="Times New Roman" w:cs="Times New Roman"/>
          <w:color w:val="222635"/>
          <w:lang w:eastAsia="en-IN"/>
          <w:rPrChange w:id="5829" w:author="rkbansal" w:date="2020-02-15T13:02:00Z">
            <w:rPr>
              <w:ins w:id="5830" w:author="rkbansal" w:date="2020-02-15T13:02:00Z"/>
              <w:lang w:eastAsia="en-IN"/>
            </w:rPr>
          </w:rPrChange>
        </w:rPr>
        <w:pPrChange w:id="5831" w:author="rkbansal" w:date="2020-02-15T13:04:00Z">
          <w:pPr>
            <w:pStyle w:val="ListParagraph"/>
            <w:numPr>
              <w:numId w:val="76"/>
            </w:numPr>
            <w:shd w:val="clear" w:color="auto" w:fill="FFFFFF"/>
            <w:spacing w:before="75" w:after="225" w:line="240" w:lineRule="auto"/>
            <w:ind w:left="1080" w:hanging="360"/>
          </w:pPr>
        </w:pPrChange>
      </w:pPr>
      <w:ins w:id="5832"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33" w:author="rkbansal" w:date="2020-02-15T13:01:00Z"/>
          <w:rFonts w:eastAsia="Times New Roman" w:cs="Times New Roman"/>
          <w:color w:val="222635"/>
          <w:lang w:eastAsia="en-IN"/>
          <w:rPrChange w:id="5834" w:author="rkbansal" w:date="2020-02-15T13:01:00Z">
            <w:rPr>
              <w:ins w:id="5835" w:author="rkbansal" w:date="2020-02-15T13:01:00Z"/>
              <w:rFonts w:ascii="Cambria" w:eastAsia="Times New Roman" w:hAnsi="Cambria" w:cs="Times New Roman"/>
              <w:color w:val="222635"/>
              <w:sz w:val="29"/>
              <w:szCs w:val="29"/>
              <w:lang w:eastAsia="en-IN"/>
            </w:rPr>
          </w:rPrChange>
        </w:rPr>
        <w:pPrChange w:id="5836"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37" w:author="rkbansal" w:date="2020-02-15T12:59:00Z"/>
          <w:rPrChange w:id="5838" w:author="rkbansal" w:date="2020-02-15T12:59:00Z">
            <w:rPr>
              <w:ins w:id="5839" w:author="rkbansal" w:date="2020-02-15T12:59:00Z"/>
              <w:spacing w:val="-1"/>
              <w:sz w:val="32"/>
              <w:szCs w:val="32"/>
              <w:shd w:val="clear" w:color="auto" w:fill="FFFFFF"/>
            </w:rPr>
          </w:rPrChange>
        </w:rPr>
        <w:pPrChange w:id="5840"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41" w:author="rkbansal" w:date="2020-02-15T13:12:00Z"/>
          <w:rPrChange w:id="5842" w:author="rkbansal" w:date="2020-02-15T13:12:00Z">
            <w:rPr>
              <w:ins w:id="5843" w:author="rkbansal" w:date="2020-02-15T13:12:00Z"/>
              <w:spacing w:val="-1"/>
              <w:shd w:val="clear" w:color="auto" w:fill="FFFFFF"/>
            </w:rPr>
          </w:rPrChange>
        </w:rPr>
      </w:pPr>
      <w:ins w:id="5844" w:author="rkbansal" w:date="2020-02-15T13:05:00Z">
        <w:r w:rsidRPr="00730A62">
          <w:rPr>
            <w:spacing w:val="-1"/>
            <w:shd w:val="clear" w:color="auto" w:fill="FFFFFF"/>
            <w:rPrChange w:id="5845"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5846" w:author="rkbansal" w:date="2020-02-15T13:13:00Z"/>
          <w:spacing w:val="-1"/>
          <w:shd w:val="clear" w:color="auto" w:fill="FFFFFF"/>
        </w:rPr>
      </w:pPr>
      <w:ins w:id="5847" w:author="rkbansal" w:date="2020-02-15T13:12:00Z">
        <w:r>
          <w:rPr>
            <w:spacing w:val="-1"/>
            <w:shd w:val="clear" w:color="auto" w:fill="FFFFFF"/>
          </w:rPr>
          <w:t xml:space="preserve">It will implement </w:t>
        </w:r>
        <w:r w:rsidRPr="009A38F7">
          <w:rPr>
            <w:shd w:val="clear" w:color="auto" w:fill="FFFFFF"/>
            <w:rPrChange w:id="5848" w:author="rkbansal" w:date="2020-02-15T13:13:00Z">
              <w:rPr>
                <w:rStyle w:val="HTMLCode"/>
                <w:rFonts w:eastAsiaTheme="majorEastAsia"/>
                <w:spacing w:val="-1"/>
              </w:rPr>
            </w:rPrChange>
          </w:rPr>
          <w:t>UserDetailsService</w:t>
        </w:r>
      </w:ins>
      <w:ins w:id="5849"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850" w:author="rkbansal" w:date="2020-02-15T13:12:00Z">
        <w:r w:rsidRPr="009A38F7">
          <w:rPr>
            <w:spacing w:val="-1"/>
            <w:shd w:val="clear" w:color="auto" w:fill="FFFFFF"/>
            <w:rPrChange w:id="5851" w:author="rkbansal" w:date="2020-02-15T13:13:00Z">
              <w:rPr>
                <w:spacing w:val="-1"/>
                <w:sz w:val="32"/>
                <w:szCs w:val="32"/>
              </w:rPr>
            </w:rPrChange>
          </w:rPr>
          <w:t> interface</w:t>
        </w:r>
      </w:ins>
      <w:ins w:id="5852" w:author="rkbansal" w:date="2020-02-15T13:13:00Z">
        <w:r w:rsidRPr="009A38F7">
          <w:rPr>
            <w:spacing w:val="-1"/>
            <w:shd w:val="clear" w:color="auto" w:fill="FFFFFF"/>
            <w:rPrChange w:id="5853" w:author="rkbansal" w:date="2020-02-15T13:13:00Z">
              <w:rPr>
                <w:spacing w:val="-1"/>
                <w:sz w:val="32"/>
                <w:szCs w:val="32"/>
              </w:rPr>
            </w:rPrChange>
          </w:rPr>
          <w:t xml:space="preserve"> and will</w:t>
        </w:r>
      </w:ins>
      <w:ins w:id="5854" w:author="rkbansal" w:date="2020-02-15T13:05:00Z">
        <w:r w:rsidR="00730A62" w:rsidRPr="00730A62">
          <w:rPr>
            <w:spacing w:val="-1"/>
            <w:shd w:val="clear" w:color="auto" w:fill="FFFFFF"/>
            <w:rPrChange w:id="5855" w:author="rkbansal" w:date="2020-02-15T13:06:00Z">
              <w:rPr>
                <w:shd w:val="clear" w:color="auto" w:fill="FFFFFF"/>
              </w:rPr>
            </w:rPrChange>
          </w:rPr>
          <w:t xml:space="preserve"> call </w:t>
        </w:r>
      </w:ins>
      <w:ins w:id="5856" w:author="rkbansal" w:date="2020-02-15T13:13:00Z">
        <w:r w:rsidR="0021176C" w:rsidRPr="00730A62">
          <w:rPr>
            <w:spacing w:val="-1"/>
            <w:shd w:val="clear" w:color="auto" w:fill="FFFFFF"/>
          </w:rPr>
          <w:t>microservice:</w:t>
        </w:r>
      </w:ins>
      <w:ins w:id="5857" w:author="rkbansal" w:date="2020-02-15T13:05:00Z">
        <w:r w:rsidR="00730A62" w:rsidRPr="00730A62">
          <w:rPr>
            <w:spacing w:val="-1"/>
            <w:shd w:val="clear" w:color="auto" w:fill="FFFFFF"/>
            <w:rPrChange w:id="5858"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859" w:author="rkbansal" w:date="2020-02-15T13:12:00Z"/>
          <w:spacing w:val="-1"/>
          <w:rPrChange w:id="5860" w:author="rkbansal" w:date="2020-02-15T13:13:00Z">
            <w:rPr>
              <w:ins w:id="5861" w:author="rkbansal" w:date="2020-02-15T13:12:00Z"/>
              <w:rFonts w:ascii="Georgia" w:hAnsi="Georgia"/>
              <w:spacing w:val="-1"/>
              <w:sz w:val="32"/>
              <w:szCs w:val="32"/>
            </w:rPr>
          </w:rPrChange>
        </w:rPr>
        <w:pPrChange w:id="5862" w:author="rkbansal" w:date="2020-02-15T13:13:00Z">
          <w:pPr>
            <w:pStyle w:val="ji"/>
            <w:numPr>
              <w:numId w:val="76"/>
            </w:numPr>
            <w:shd w:val="clear" w:color="auto" w:fill="FFFFFF"/>
            <w:spacing w:before="480" w:beforeAutospacing="0" w:after="0" w:afterAutospacing="0"/>
            <w:ind w:left="1080" w:hanging="360"/>
          </w:pPr>
        </w:pPrChange>
      </w:pPr>
      <w:ins w:id="5863" w:author="rkbansal" w:date="2020-02-15T13:12:00Z">
        <w:r w:rsidRPr="009A38F7">
          <w:rPr>
            <w:spacing w:val="-1"/>
            <w:rPrChange w:id="5864"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865" w:author="rkbansal" w:date="2020-02-15T13:06:00Z"/>
          <w:rPrChange w:id="5866" w:author="rkbansal" w:date="2020-02-15T13:06:00Z">
            <w:rPr>
              <w:ins w:id="5867" w:author="rkbansal" w:date="2020-02-15T13:06:00Z"/>
              <w:spacing w:val="-1"/>
              <w:shd w:val="clear" w:color="auto" w:fill="FFFFFF"/>
            </w:rPr>
          </w:rPrChange>
        </w:rPr>
        <w:pPrChange w:id="5868"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869" w:author="rkbansal" w:date="2020-02-15T13:05:00Z"/>
        </w:rPr>
        <w:pPrChange w:id="5870" w:author="rkbansal" w:date="2020-02-15T13:06:00Z">
          <w:pPr>
            <w:pStyle w:val="ListParagraph"/>
            <w:numPr>
              <w:ilvl w:val="1"/>
              <w:numId w:val="19"/>
            </w:numPr>
            <w:ind w:left="1440" w:hanging="360"/>
          </w:pPr>
        </w:pPrChange>
      </w:pPr>
      <w:ins w:id="5871"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872" w:author="rkbansal" w:date="2020-02-15T13:05:00Z"/>
          <w:rPrChange w:id="5873" w:author="rkbansal" w:date="2020-02-15T13:05:00Z">
            <w:rPr>
              <w:ins w:id="5874" w:author="rkbansal" w:date="2020-02-15T13:05:00Z"/>
              <w:spacing w:val="-1"/>
              <w:sz w:val="32"/>
              <w:szCs w:val="32"/>
              <w:shd w:val="clear" w:color="auto" w:fill="FFFFFF"/>
            </w:rPr>
          </w:rPrChange>
        </w:rPr>
        <w:pPrChange w:id="5875"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876" w:author="rkbansal" w:date="2020-02-15T13:17:00Z"/>
          <w:rPrChange w:id="5877" w:author="rkbansal" w:date="2020-02-15T13:17:00Z">
            <w:rPr>
              <w:ins w:id="5878" w:author="rkbansal" w:date="2020-02-15T13:17:00Z"/>
              <w:spacing w:val="-1"/>
              <w:sz w:val="32"/>
              <w:szCs w:val="32"/>
              <w:shd w:val="clear" w:color="auto" w:fill="FFFFFF"/>
            </w:rPr>
          </w:rPrChange>
        </w:rPr>
      </w:pPr>
      <w:ins w:id="5879"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5880" w:author="rkbansal" w:date="2019-12-27T20:17:00Z"/>
          <w:rStyle w:val="HTMLCode"/>
          <w:rFonts w:ascii="Georgia" w:eastAsiaTheme="minorHAnsi" w:hAnsi="Georgia" w:cstheme="minorBidi"/>
          <w:sz w:val="24"/>
          <w:szCs w:val="24"/>
          <w:rPrChange w:id="5881" w:author="rkbansal" w:date="2020-02-15T13:17:00Z">
            <w:rPr>
              <w:ins w:id="5882" w:author="rkbansal" w:date="2019-12-27T20:17:00Z"/>
              <w:rStyle w:val="HTMLCode"/>
              <w:rFonts w:eastAsiaTheme="majorEastAsia"/>
              <w:spacing w:val="-1"/>
              <w:sz w:val="24"/>
              <w:szCs w:val="24"/>
            </w:rPr>
          </w:rPrChange>
        </w:rPr>
        <w:pPrChange w:id="5883" w:author="rkbansal" w:date="2020-02-15T13:17:00Z">
          <w:pPr>
            <w:pStyle w:val="ListParagraph"/>
            <w:numPr>
              <w:numId w:val="19"/>
            </w:numPr>
            <w:ind w:hanging="360"/>
          </w:pPr>
        </w:pPrChange>
      </w:pPr>
      <w:ins w:id="5884" w:author="rkbansal" w:date="2019-12-16T10:08:00Z">
        <w:r w:rsidRPr="003F102C">
          <w:rPr>
            <w:spacing w:val="-1"/>
            <w:shd w:val="clear" w:color="auto" w:fill="FFFFFF"/>
            <w:rPrChange w:id="5885"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5886"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5887"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5888" w:author="rkbansal" w:date="2019-12-27T20:19:00Z"/>
        </w:rPr>
      </w:pPr>
    </w:p>
    <w:p w14:paraId="18941919" w14:textId="4DC5B8AC" w:rsidR="005A2BED" w:rsidRPr="00057484" w:rsidRDefault="0000141D">
      <w:pPr>
        <w:pStyle w:val="ListParagraph"/>
        <w:rPr>
          <w:ins w:id="5889" w:author="rkbansal" w:date="2019-12-04T09:32:00Z"/>
        </w:rPr>
        <w:pPrChange w:id="5890" w:author="rkbansal" w:date="2019-12-27T20:17:00Z">
          <w:pPr>
            <w:pStyle w:val="ListParagraph"/>
            <w:numPr>
              <w:ilvl w:val="1"/>
              <w:numId w:val="19"/>
            </w:numPr>
            <w:ind w:left="1440" w:hanging="360"/>
          </w:pPr>
        </w:pPrChange>
      </w:pPr>
      <w:ins w:id="5891"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892" w:author="rkbansal" w:date="2019-12-11T09:35:00Z"/>
        </w:rPr>
        <w:pPrChange w:id="5893" w:author="rkbansal" w:date="2019-12-28T09:56:00Z">
          <w:pPr/>
        </w:pPrChange>
      </w:pPr>
    </w:p>
    <w:p w14:paraId="67192E1F" w14:textId="77777777" w:rsidR="00D00675" w:rsidRPr="00D00675" w:rsidRDefault="00D00675">
      <w:pPr>
        <w:pStyle w:val="ListParagraph"/>
        <w:rPr>
          <w:ins w:id="5894" w:author="rkbansal" w:date="2019-12-28T09:56:00Z"/>
          <w:rPrChange w:id="5895" w:author="rkbansal" w:date="2019-12-28T09:56:00Z">
            <w:rPr>
              <w:ins w:id="5896" w:author="rkbansal" w:date="2019-12-28T09:56:00Z"/>
              <w:shd w:val="clear" w:color="auto" w:fill="FFFFFF"/>
            </w:rPr>
          </w:rPrChange>
        </w:rPr>
        <w:pPrChange w:id="5897"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898" w:author="rkbansal" w:date="2020-02-15T13:19:00Z"/>
          <w:shd w:val="clear" w:color="auto" w:fill="FFFFFF"/>
        </w:rPr>
      </w:pPr>
      <w:ins w:id="5899" w:author="rkbansal" w:date="2020-02-15T13:19:00Z">
        <w:r w:rsidRPr="00341D56">
          <w:rPr>
            <w:shd w:val="clear" w:color="auto" w:fill="FFFFFF"/>
            <w:rPrChange w:id="5900"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5901" w:author="rkbansal" w:date="2020-02-15T13:22:00Z"/>
          <w:shd w:val="clear" w:color="auto" w:fill="FFFFFF"/>
        </w:rPr>
      </w:pPr>
      <w:ins w:id="5902" w:author="rkbansal" w:date="2019-12-28T09:56:00Z">
        <w:r w:rsidRPr="00D00675">
          <w:rPr>
            <w:shd w:val="clear" w:color="auto" w:fill="FFFFFF"/>
            <w:rPrChange w:id="5903"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5904"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5905"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06" w:author="rkbansal" w:date="2019-12-27T20:19:00Z"/>
        </w:rPr>
        <w:pPrChange w:id="5907" w:author="rkbansal" w:date="2020-02-15T13:19:00Z">
          <w:pPr>
            <w:pStyle w:val="Heading2"/>
          </w:pPr>
        </w:pPrChange>
      </w:pPr>
      <w:ins w:id="5908" w:author="rkbansal" w:date="2020-02-15T13:22:00Z">
        <w:r>
          <w:rPr>
            <w:shd w:val="clear" w:color="auto" w:fill="FFFFFF"/>
          </w:rPr>
          <w:t>NOTE: we can complete the followi</w:t>
        </w:r>
      </w:ins>
      <w:ins w:id="5909"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5910" w:author="rkbansal" w:date="2019-12-28T09:58:00Z"/>
        </w:rPr>
      </w:pPr>
      <w:ins w:id="5911"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12" w:author="rkbansal" w:date="2019-12-30T11:16:00Z"/>
          <w:rFonts w:ascii="Cambria" w:eastAsia="Times New Roman" w:hAnsi="Cambria" w:cs="Times New Roman"/>
          <w:color w:val="222635"/>
          <w:sz w:val="29"/>
          <w:szCs w:val="29"/>
          <w:lang w:eastAsia="en-IN"/>
        </w:rPr>
        <w:pPrChange w:id="5913"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14" w:author="rkbansal" w:date="2019-12-30T11:15:00Z"/>
          <w:rFonts w:ascii="Cambria" w:eastAsia="Times New Roman" w:hAnsi="Cambria" w:cs="Times New Roman"/>
          <w:color w:val="222635"/>
          <w:sz w:val="29"/>
          <w:szCs w:val="29"/>
          <w:lang w:eastAsia="en-IN"/>
        </w:rPr>
        <w:pPrChange w:id="5915"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16" w:author="rkbansal" w:date="2020-02-15T13:19:00Z"/>
          <w:spacing w:val="-1"/>
          <w:shd w:val="clear" w:color="auto" w:fill="FFFFFF"/>
        </w:rPr>
      </w:pPr>
      <w:ins w:id="5917"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18" w:author="rkbansal" w:date="2020-02-15T13:19:00Z"/>
          <w:spacing w:val="-1"/>
          <w:shd w:val="clear" w:color="auto" w:fill="FFFFFF"/>
        </w:rPr>
      </w:pPr>
      <w:ins w:id="5919"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20"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21" w:author="rkbansal" w:date="2020-02-15T13:29:00Z"/>
          <w:b/>
          <w:rPrChange w:id="5922" w:author="rkbansal" w:date="2020-02-15T13:31:00Z">
            <w:rPr>
              <w:ins w:id="5923" w:author="rkbansal" w:date="2020-02-15T13:29:00Z"/>
              <w:b/>
              <w:sz w:val="18"/>
            </w:rPr>
          </w:rPrChange>
        </w:rPr>
        <w:pPrChange w:id="5924" w:author="rkbansal" w:date="2020-02-15T13:31:00Z">
          <w:pPr>
            <w:pStyle w:val="ListParagraph"/>
            <w:numPr>
              <w:numId w:val="23"/>
            </w:numPr>
            <w:ind w:hanging="360"/>
          </w:pPr>
        </w:pPrChange>
      </w:pPr>
      <w:ins w:id="5925"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26" w:author="rkbansal" w:date="2020-02-15T13:29:00Z"/>
          <w:rFonts w:cs="Consolas"/>
          <w:color w:val="000000"/>
          <w:shd w:val="clear" w:color="auto" w:fill="E8F2FE"/>
          <w:rPrChange w:id="5927" w:author="rkbansal" w:date="2020-02-15T13:30:00Z">
            <w:rPr>
              <w:ins w:id="5928" w:author="rkbansal" w:date="2020-02-15T13:29:00Z"/>
              <w:b/>
              <w:sz w:val="18"/>
            </w:rPr>
          </w:rPrChange>
        </w:rPr>
      </w:pPr>
      <w:ins w:id="5929" w:author="rkbansal" w:date="2020-02-15T13:29:00Z">
        <w:r w:rsidRPr="00AB54CB">
          <w:rPr>
            <w:rFonts w:cs="Consolas"/>
            <w:color w:val="000000"/>
            <w:shd w:val="clear" w:color="auto" w:fill="E8F2FE"/>
            <w:rPrChange w:id="5930"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5931" w:author="rkbansal" w:date="2020-02-15T13:29:00Z"/>
          <w:rFonts w:cs="Consolas"/>
          <w:color w:val="000000"/>
          <w:shd w:val="clear" w:color="auto" w:fill="E8F2FE"/>
          <w:rPrChange w:id="5932" w:author="rkbansal" w:date="2020-02-15T13:30:00Z">
            <w:rPr>
              <w:ins w:id="5933" w:author="rkbansal" w:date="2020-02-15T13:29:00Z"/>
              <w:bCs/>
            </w:rPr>
          </w:rPrChange>
        </w:rPr>
      </w:pPr>
      <w:ins w:id="5934" w:author="rkbansal" w:date="2020-02-15T13:29:00Z">
        <w:r w:rsidRPr="00AB54CB">
          <w:rPr>
            <w:rFonts w:cs="Consolas"/>
            <w:color w:val="000000"/>
            <w:shd w:val="clear" w:color="auto" w:fill="E8F2FE"/>
            <w:rPrChange w:id="5935" w:author="rkbansal" w:date="2020-02-15T13:30:00Z">
              <w:rPr>
                <w:bCs/>
              </w:rPr>
            </w:rPrChange>
          </w:rPr>
          <w:t>UserMgmt</w:t>
        </w:r>
      </w:ins>
      <w:ins w:id="5936" w:author="rkbansal" w:date="2020-02-25T00:42:00Z">
        <w:r w:rsidR="00B339CB">
          <w:rPr>
            <w:rFonts w:cs="Consolas"/>
            <w:color w:val="000000"/>
            <w:shd w:val="clear" w:color="auto" w:fill="E8F2FE"/>
          </w:rPr>
          <w:t>Rest</w:t>
        </w:r>
      </w:ins>
      <w:ins w:id="5937" w:author="rkbansal" w:date="2020-02-15T13:29:00Z">
        <w:r w:rsidRPr="00AB54CB">
          <w:rPr>
            <w:rFonts w:cs="Consolas"/>
            <w:color w:val="000000"/>
            <w:shd w:val="clear" w:color="auto" w:fill="E8F2FE"/>
            <w:rPrChange w:id="5938"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5939" w:author="rkbansal" w:date="2020-02-15T13:30:00Z"/>
          <w:rFonts w:cs="Consolas"/>
          <w:color w:val="000000"/>
          <w:shd w:val="clear" w:color="auto" w:fill="E8F2FE"/>
          <w:rPrChange w:id="5940" w:author="rkbansal" w:date="2020-02-15T13:30:00Z">
            <w:rPr>
              <w:ins w:id="5941" w:author="rkbansal" w:date="2020-02-15T13:30:00Z"/>
              <w:rFonts w:ascii="Consolas" w:hAnsi="Consolas" w:cs="Consolas"/>
              <w:color w:val="000000"/>
              <w:sz w:val="20"/>
              <w:szCs w:val="20"/>
              <w:shd w:val="clear" w:color="auto" w:fill="E8F2FE"/>
            </w:rPr>
          </w:rPrChange>
        </w:rPr>
      </w:pPr>
      <w:ins w:id="5942" w:author="rkbansal" w:date="2020-02-15T13:30:00Z">
        <w:r w:rsidRPr="00AB54CB">
          <w:rPr>
            <w:rFonts w:cs="Consolas"/>
            <w:color w:val="000000"/>
            <w:shd w:val="clear" w:color="auto" w:fill="E8F2FE"/>
            <w:rPrChange w:id="5943"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5944" w:author="rkbansal" w:date="2020-02-15T13:29:00Z"/>
          <w:b/>
          <w:rPrChange w:id="5945" w:author="rkbansal" w:date="2020-02-15T13:30:00Z">
            <w:rPr>
              <w:ins w:id="5946" w:author="rkbansal" w:date="2020-02-15T13:29:00Z"/>
              <w:b/>
              <w:sz w:val="18"/>
            </w:rPr>
          </w:rPrChange>
        </w:rPr>
      </w:pPr>
      <w:ins w:id="5947" w:author="rkbansal" w:date="2020-02-15T13:30:00Z">
        <w:r w:rsidRPr="00AB54CB">
          <w:rPr>
            <w:rFonts w:cs="Consolas"/>
            <w:color w:val="000000"/>
            <w:shd w:val="clear" w:color="auto" w:fill="E8F2FE"/>
            <w:rPrChange w:id="5948"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5949" w:author="rkbansal" w:date="2019-12-28T10:07:00Z"/>
          <w:rFonts w:ascii="Cambria" w:eastAsia="Times New Roman" w:hAnsi="Cambria" w:cs="Times New Roman"/>
          <w:color w:val="222635"/>
          <w:sz w:val="29"/>
          <w:szCs w:val="29"/>
          <w:lang w:eastAsia="en-IN"/>
        </w:rPr>
        <w:pPrChange w:id="5950"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951" w:author="rkbansal" w:date="2020-02-17T21:38:00Z"/>
          <w:sz w:val="18"/>
        </w:rPr>
      </w:pPr>
      <w:ins w:id="5952" w:author="rkbansal" w:date="2020-02-15T13:31:00Z">
        <w:r>
          <w:t>Open the</w:t>
        </w:r>
      </w:ins>
      <w:ins w:id="5953" w:author="rkbansal" w:date="2020-02-17T21:37:00Z">
        <w:r w:rsidR="009844F6">
          <w:t xml:space="preserve"> </w:t>
        </w:r>
      </w:ins>
      <w:ins w:id="5954" w:author="rkbansal" w:date="2020-02-15T13:31:00Z">
        <w:r>
          <w:t xml:space="preserve"> </w:t>
        </w:r>
      </w:ins>
      <w:moveToRangeEnd w:id="5444"/>
      <w:ins w:id="5955" w:author="rkbansal" w:date="2020-02-17T21:38:00Z">
        <w:r w:rsidR="009844F6">
          <w:t>browser of Eureka Server a</w:t>
        </w:r>
        <w:r w:rsidR="009844F6" w:rsidRPr="0056374F">
          <w:t xml:space="preserve">t localhost:8761, you should see the </w:t>
        </w:r>
      </w:ins>
      <w:ins w:id="5956" w:author="rkbansal" w:date="2020-02-17T21:47:00Z">
        <w:r w:rsidR="00DE2A39">
          <w:t xml:space="preserve">all the microservices </w:t>
        </w:r>
      </w:ins>
      <w:ins w:id="5957"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5958" w:author="rkbansal" w:date="2020-02-17T21:43:00Z"/>
          <w:b/>
          <w:sz w:val="28"/>
        </w:rPr>
      </w:pPr>
    </w:p>
    <w:p w14:paraId="2A251811" w14:textId="025DCD09" w:rsidR="00DE2A39" w:rsidRDefault="00DE2A39" w:rsidP="009A06CB">
      <w:pPr>
        <w:pStyle w:val="ListParagraph"/>
        <w:rPr>
          <w:ins w:id="5959" w:author="rkbansal" w:date="2020-02-17T21:48:00Z"/>
          <w:noProof/>
        </w:rPr>
      </w:pPr>
    </w:p>
    <w:p w14:paraId="2FA514C7" w14:textId="77777777" w:rsidR="00DE2A39" w:rsidRDefault="00DE2A39" w:rsidP="009A06CB">
      <w:pPr>
        <w:pStyle w:val="ListParagraph"/>
        <w:rPr>
          <w:ins w:id="5960" w:author="rkbansal" w:date="2020-02-17T21:48:00Z"/>
          <w:noProof/>
        </w:rPr>
      </w:pPr>
    </w:p>
    <w:p w14:paraId="7F8187CD" w14:textId="77777777" w:rsidR="00DE2A39" w:rsidRDefault="00DE2A39" w:rsidP="009A06CB">
      <w:pPr>
        <w:pStyle w:val="ListParagraph"/>
        <w:rPr>
          <w:ins w:id="5961" w:author="rkbansal" w:date="2020-02-17T21:48:00Z"/>
          <w:noProof/>
        </w:rPr>
      </w:pPr>
    </w:p>
    <w:p w14:paraId="779F21A3" w14:textId="77777777" w:rsidR="00DE2A39" w:rsidRDefault="00DE2A39">
      <w:pPr>
        <w:rPr>
          <w:ins w:id="5962" w:author="rkbansal" w:date="2020-02-17T21:48:00Z"/>
          <w:noProof/>
        </w:rPr>
        <w:pPrChange w:id="5963" w:author="rkbansal" w:date="2020-02-25T00:42:00Z">
          <w:pPr>
            <w:pStyle w:val="ListParagraph"/>
          </w:pPr>
        </w:pPrChange>
      </w:pPr>
    </w:p>
    <w:p w14:paraId="0DC101A6" w14:textId="77777777" w:rsidR="00DE2A39" w:rsidRDefault="00DE2A39" w:rsidP="009A06CB">
      <w:pPr>
        <w:pStyle w:val="ListParagraph"/>
        <w:rPr>
          <w:ins w:id="5964" w:author="rkbansal" w:date="2020-02-17T21:49:00Z"/>
          <w:noProof/>
        </w:rPr>
      </w:pPr>
    </w:p>
    <w:p w14:paraId="14ECDA34" w14:textId="77777777" w:rsidR="00DE2A39" w:rsidRDefault="00DE2A39" w:rsidP="009A06CB">
      <w:pPr>
        <w:pStyle w:val="ListParagraph"/>
        <w:rPr>
          <w:ins w:id="5965" w:author="rkbansal" w:date="2020-02-17T21:49:00Z"/>
          <w:noProof/>
        </w:rPr>
      </w:pPr>
    </w:p>
    <w:p w14:paraId="6C7A7FB5" w14:textId="77777777" w:rsidR="00DE2A39" w:rsidRDefault="00DE2A39" w:rsidP="009A06CB">
      <w:pPr>
        <w:pStyle w:val="ListParagraph"/>
        <w:rPr>
          <w:ins w:id="5966" w:author="rkbansal" w:date="2020-02-17T21:49:00Z"/>
          <w:noProof/>
        </w:rPr>
      </w:pPr>
    </w:p>
    <w:p w14:paraId="47AC0111" w14:textId="77777777" w:rsidR="00DE2A39" w:rsidRDefault="00DE2A39" w:rsidP="009A06CB">
      <w:pPr>
        <w:pStyle w:val="ListParagraph"/>
        <w:rPr>
          <w:ins w:id="5967" w:author="rkbansal" w:date="2020-02-17T21:49:00Z"/>
          <w:noProof/>
        </w:rPr>
      </w:pPr>
    </w:p>
    <w:p w14:paraId="3BE952BC" w14:textId="77777777" w:rsidR="00DE2A39" w:rsidRDefault="00DE2A39" w:rsidP="009A06CB">
      <w:pPr>
        <w:pStyle w:val="ListParagraph"/>
        <w:rPr>
          <w:ins w:id="5968" w:author="rkbansal" w:date="2020-02-17T21:49:00Z"/>
          <w:noProof/>
        </w:rPr>
      </w:pPr>
    </w:p>
    <w:p w14:paraId="0AC672D0" w14:textId="77777777" w:rsidR="00DE2A39" w:rsidRDefault="00DE2A39" w:rsidP="009A06CB">
      <w:pPr>
        <w:pStyle w:val="ListParagraph"/>
        <w:rPr>
          <w:ins w:id="5969" w:author="rkbansal" w:date="2020-02-17T21:49:00Z"/>
          <w:noProof/>
        </w:rPr>
      </w:pPr>
    </w:p>
    <w:p w14:paraId="01659514" w14:textId="77777777" w:rsidR="00DE2A39" w:rsidRDefault="00DE2A39" w:rsidP="009A06CB">
      <w:pPr>
        <w:pStyle w:val="ListParagraph"/>
        <w:rPr>
          <w:ins w:id="5970" w:author="rkbansal" w:date="2020-02-17T21:49:00Z"/>
          <w:noProof/>
        </w:rPr>
      </w:pPr>
    </w:p>
    <w:p w14:paraId="0939989C" w14:textId="77777777" w:rsidR="00DE2A39" w:rsidRDefault="00DE2A39" w:rsidP="009A06CB">
      <w:pPr>
        <w:pStyle w:val="ListParagraph"/>
        <w:rPr>
          <w:ins w:id="5971" w:author="rkbansal" w:date="2020-02-17T21:49:00Z"/>
          <w:noProof/>
        </w:rPr>
      </w:pPr>
    </w:p>
    <w:p w14:paraId="0029D1CD" w14:textId="77777777" w:rsidR="00DE2A39" w:rsidRDefault="00DE2A39" w:rsidP="009A06CB">
      <w:pPr>
        <w:pStyle w:val="ListParagraph"/>
        <w:rPr>
          <w:ins w:id="5972" w:author="rkbansal" w:date="2020-02-17T21:49:00Z"/>
          <w:noProof/>
        </w:rPr>
      </w:pPr>
    </w:p>
    <w:p w14:paraId="5A085A60" w14:textId="77777777" w:rsidR="00DE2A39" w:rsidRDefault="00DE2A39" w:rsidP="009A06CB">
      <w:pPr>
        <w:pStyle w:val="ListParagraph"/>
        <w:rPr>
          <w:ins w:id="5973" w:author="rkbansal" w:date="2020-02-17T21:49:00Z"/>
          <w:noProof/>
        </w:rPr>
      </w:pPr>
    </w:p>
    <w:p w14:paraId="02629839" w14:textId="77777777" w:rsidR="00DE2A39" w:rsidRDefault="00DE2A39" w:rsidP="009A06CB">
      <w:pPr>
        <w:pStyle w:val="ListParagraph"/>
        <w:rPr>
          <w:ins w:id="5974" w:author="rkbansal" w:date="2020-02-17T21:49:00Z"/>
          <w:noProof/>
        </w:rPr>
      </w:pPr>
    </w:p>
    <w:p w14:paraId="296488FA" w14:textId="77777777" w:rsidR="00DE2A39" w:rsidRDefault="00DE2A39" w:rsidP="009A06CB">
      <w:pPr>
        <w:pStyle w:val="ListParagraph"/>
        <w:rPr>
          <w:ins w:id="5975" w:author="rkbansal" w:date="2020-02-17T21:49:00Z"/>
          <w:noProof/>
        </w:rPr>
      </w:pPr>
    </w:p>
    <w:p w14:paraId="21374483" w14:textId="77777777" w:rsidR="00DE2A39" w:rsidRDefault="00DE2A39" w:rsidP="009A06CB">
      <w:pPr>
        <w:pStyle w:val="ListParagraph"/>
        <w:rPr>
          <w:ins w:id="5976" w:author="rkbansal" w:date="2020-02-17T21:49:00Z"/>
          <w:noProof/>
        </w:rPr>
      </w:pPr>
    </w:p>
    <w:p w14:paraId="6457510E" w14:textId="61464496" w:rsidR="00DE2A39" w:rsidRDefault="004F21B9" w:rsidP="009A06CB">
      <w:pPr>
        <w:pStyle w:val="ListParagraph"/>
        <w:rPr>
          <w:ins w:id="5977" w:author="rkbansal" w:date="2020-02-17T21:49:00Z"/>
          <w:noProof/>
        </w:rPr>
      </w:pPr>
      <w:ins w:id="5978"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5979" w:author="rkbansal" w:date="2020-02-17T21:49:00Z"/>
          <w:noProof/>
        </w:rPr>
      </w:pPr>
    </w:p>
    <w:p w14:paraId="36C174B9" w14:textId="275CCEE9" w:rsidR="00DE2A39" w:rsidRDefault="00DE2A39" w:rsidP="00DE2A39">
      <w:pPr>
        <w:pStyle w:val="ListParagraph"/>
        <w:numPr>
          <w:ilvl w:val="0"/>
          <w:numId w:val="19"/>
        </w:numPr>
        <w:rPr>
          <w:ins w:id="5980" w:author="rkbansal" w:date="2020-02-17T21:51:00Z"/>
          <w:noProof/>
        </w:rPr>
      </w:pPr>
      <w:ins w:id="5981" w:author="rkbansal" w:date="2020-02-17T21:49:00Z">
        <w:r>
          <w:rPr>
            <w:noProof/>
          </w:rPr>
          <w:t>To use any microservices</w:t>
        </w:r>
      </w:ins>
      <w:ins w:id="5982"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5983" w:author="rkbansal" w:date="2020-02-17T21:52:00Z"/>
          <w:noProof/>
          <w:rPrChange w:id="5984" w:author="rkbansal" w:date="2020-02-17T21:55:00Z">
            <w:rPr>
              <w:ins w:id="5985" w:author="rkbansal" w:date="2020-02-17T21:52:00Z"/>
              <w:rFonts w:ascii="Georgia" w:hAnsi="Georgia" w:cs="Segoe UI"/>
              <w:spacing w:val="-1"/>
              <w:sz w:val="32"/>
              <w:szCs w:val="32"/>
            </w:rPr>
          </w:rPrChange>
        </w:rPr>
        <w:pPrChange w:id="5986"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5987" w:author="rkbansal" w:date="2020-02-17T21:52:00Z">
        <w:r>
          <w:rPr>
            <w:noProof/>
          </w:rPr>
          <w:t xml:space="preserve">To get the token, user will </w:t>
        </w:r>
      </w:ins>
      <w:ins w:id="5988" w:author="rkbansal" w:date="2020-02-17T21:53:00Z">
        <w:r>
          <w:rPr>
            <w:noProof/>
          </w:rPr>
          <w:t xml:space="preserve">pass his </w:t>
        </w:r>
      </w:ins>
      <w:ins w:id="5989" w:author="rkbansal" w:date="2020-02-17T21:54:00Z">
        <w:r>
          <w:rPr>
            <w:noProof/>
          </w:rPr>
          <w:t xml:space="preserve">credentials and </w:t>
        </w:r>
      </w:ins>
      <w:ins w:id="5990" w:author="rkbansal" w:date="2020-02-17T21:53:00Z">
        <w:r>
          <w:rPr>
            <w:noProof/>
          </w:rPr>
          <w:t xml:space="preserve">call auth service via zuul-gateway </w:t>
        </w:r>
      </w:ins>
      <w:ins w:id="5991" w:author="rkbansal" w:date="2020-02-17T21:54:00Z">
        <w:r>
          <w:rPr>
            <w:noProof/>
          </w:rPr>
          <w:t>service.</w:t>
        </w:r>
      </w:ins>
    </w:p>
    <w:p w14:paraId="0511884E" w14:textId="3D949DF4" w:rsidR="00DE2A39" w:rsidRPr="00DE2A39" w:rsidRDefault="00DE2A39">
      <w:pPr>
        <w:pStyle w:val="ListParagraph"/>
        <w:numPr>
          <w:ilvl w:val="1"/>
          <w:numId w:val="19"/>
        </w:numPr>
        <w:rPr>
          <w:ins w:id="5992" w:author="rkbansal" w:date="2020-02-17T21:52:00Z"/>
          <w:noProof/>
          <w:rPrChange w:id="5993" w:author="rkbansal" w:date="2020-02-17T21:55:00Z">
            <w:rPr>
              <w:ins w:id="5994" w:author="rkbansal" w:date="2020-02-17T21:52:00Z"/>
              <w:rFonts w:ascii="Georgia" w:hAnsi="Georgia" w:cs="Segoe UI"/>
              <w:spacing w:val="-1"/>
              <w:sz w:val="32"/>
              <w:szCs w:val="32"/>
            </w:rPr>
          </w:rPrChange>
        </w:rPr>
        <w:pPrChange w:id="5995"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5996" w:author="rkbansal" w:date="2020-02-17T21:52:00Z">
        <w:r w:rsidRPr="00DE2A39">
          <w:rPr>
            <w:noProof/>
            <w:rPrChange w:id="5997" w:author="rkbansal" w:date="2020-02-17T21:55:00Z">
              <w:rPr>
                <w:rFonts w:cs="Segoe UI"/>
                <w:spacing w:val="-1"/>
                <w:sz w:val="32"/>
                <w:szCs w:val="32"/>
              </w:rPr>
            </w:rPrChange>
          </w:rPr>
          <w:t xml:space="preserve">The </w:t>
        </w:r>
      </w:ins>
      <w:ins w:id="5998" w:author="rkbansal" w:date="2020-02-17T21:54:00Z">
        <w:r w:rsidRPr="00DE2A39">
          <w:rPr>
            <w:noProof/>
            <w:rPrChange w:id="5999" w:author="rkbansal" w:date="2020-02-17T21:55:00Z">
              <w:rPr>
                <w:rFonts w:cs="Segoe UI"/>
                <w:spacing w:val="-1"/>
                <w:sz w:val="32"/>
                <w:szCs w:val="32"/>
              </w:rPr>
            </w:rPrChange>
          </w:rPr>
          <w:t xml:space="preserve">Auth </w:t>
        </w:r>
      </w:ins>
      <w:ins w:id="6000" w:author="rkbansal" w:date="2020-02-17T21:52:00Z">
        <w:r w:rsidRPr="00DE2A39">
          <w:rPr>
            <w:noProof/>
            <w:rPrChange w:id="6001" w:author="rkbansal" w:date="2020-02-17T21:55:00Z">
              <w:rPr>
                <w:rFonts w:cs="Segoe UI"/>
                <w:spacing w:val="-1"/>
                <w:sz w:val="32"/>
                <w:szCs w:val="32"/>
              </w:rPr>
            </w:rPrChange>
          </w:rPr>
          <w:t>serv</w:t>
        </w:r>
      </w:ins>
      <w:ins w:id="6002" w:author="rkbansal" w:date="2020-02-17T21:55:00Z">
        <w:r w:rsidRPr="00DE2A39">
          <w:rPr>
            <w:noProof/>
            <w:rPrChange w:id="6003" w:author="rkbansal" w:date="2020-02-17T21:55:00Z">
              <w:rPr>
                <w:rFonts w:cs="Segoe UI"/>
                <w:spacing w:val="-1"/>
                <w:sz w:val="32"/>
                <w:szCs w:val="32"/>
              </w:rPr>
            </w:rPrChange>
          </w:rPr>
          <w:t>ice</w:t>
        </w:r>
      </w:ins>
      <w:ins w:id="6004" w:author="rkbansal" w:date="2020-02-17T21:52:00Z">
        <w:r w:rsidRPr="00DE2A39">
          <w:rPr>
            <w:noProof/>
            <w:rPrChange w:id="6005"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06" w:author="rkbansal" w:date="2020-02-17T21:56:00Z"/>
          <w:noProof/>
        </w:rPr>
      </w:pPr>
      <w:ins w:id="6007" w:author="rkbansal" w:date="2020-02-17T21:54:00Z">
        <w:r w:rsidRPr="00DE2A39">
          <w:rPr>
            <w:noProof/>
            <w:rPrChange w:id="6008"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09" w:author="rkbansal" w:date="2020-02-17T21:55:00Z"/>
          <w:b/>
          <w:bCs/>
          <w:noProof/>
          <w:rPrChange w:id="6010" w:author="rkbansal" w:date="2020-02-17T21:56:00Z">
            <w:rPr>
              <w:ins w:id="6011" w:author="rkbansal" w:date="2020-02-17T21:55:00Z"/>
              <w:noProof/>
            </w:rPr>
          </w:rPrChange>
        </w:rPr>
        <w:pPrChange w:id="6012" w:author="rkbansal" w:date="2020-02-17T21:59:00Z">
          <w:pPr>
            <w:pStyle w:val="ListParagraph"/>
            <w:numPr>
              <w:ilvl w:val="1"/>
              <w:numId w:val="19"/>
            </w:numPr>
            <w:ind w:left="1440" w:hanging="360"/>
          </w:pPr>
        </w:pPrChange>
      </w:pPr>
      <w:ins w:id="6013" w:author="rkbansal" w:date="2020-02-17T21:56:00Z">
        <w:r w:rsidRPr="00DE2A39">
          <w:rPr>
            <w:b/>
            <w:bCs/>
            <w:noProof/>
            <w:rPrChange w:id="6014" w:author="rkbansal" w:date="2020-02-17T21:56:00Z">
              <w:rPr>
                <w:noProof/>
              </w:rPr>
            </w:rPrChange>
          </w:rPr>
          <w:t>Request</w:t>
        </w:r>
      </w:ins>
      <w:ins w:id="6015" w:author="rkbansal" w:date="2020-02-17T21:57:00Z">
        <w:r w:rsidR="008A06C3">
          <w:rPr>
            <w:b/>
            <w:bCs/>
            <w:noProof/>
          </w:rPr>
          <w:t xml:space="preserve"> </w:t>
        </w:r>
      </w:ins>
    </w:p>
    <w:p w14:paraId="05FCAC25" w14:textId="56A9A204" w:rsidR="00DE2A39" w:rsidRDefault="005E2B64" w:rsidP="00DE2A39">
      <w:pPr>
        <w:pStyle w:val="ListParagraph"/>
        <w:rPr>
          <w:ins w:id="6016" w:author="rkbansal" w:date="2020-02-17T21:56:00Z"/>
          <w:noProof/>
        </w:rPr>
      </w:pPr>
      <w:ins w:id="6017"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18" w:author="rkbansal" w:date="2020-02-17T21:56:00Z"/>
          <w:noProof/>
        </w:rPr>
      </w:pPr>
    </w:p>
    <w:p w14:paraId="5F9BBC60" w14:textId="74DA1DAA" w:rsidR="00DE2A39" w:rsidRDefault="00DE2A39" w:rsidP="00DE2A39">
      <w:pPr>
        <w:pStyle w:val="ListParagraph"/>
        <w:rPr>
          <w:ins w:id="6019" w:author="rkbansal" w:date="2020-02-17T21:59:00Z"/>
          <w:noProof/>
        </w:rPr>
      </w:pPr>
      <w:ins w:id="6020" w:author="rkbansal" w:date="2020-02-17T21:56:00Z">
        <w:r w:rsidRPr="00DE2A39">
          <w:rPr>
            <w:b/>
            <w:bCs/>
            <w:noProof/>
            <w:rPrChange w:id="6021" w:author="rkbansal" w:date="2020-02-17T21:56:00Z">
              <w:rPr>
                <w:noProof/>
              </w:rPr>
            </w:rPrChange>
          </w:rPr>
          <w:t>Response</w:t>
        </w:r>
      </w:ins>
      <w:ins w:id="6022" w:author="rkbansal" w:date="2020-02-17T21:57:00Z">
        <w:r w:rsidR="008A06C3">
          <w:rPr>
            <w:b/>
            <w:bCs/>
            <w:noProof/>
          </w:rPr>
          <w:t xml:space="preserve"> – </w:t>
        </w:r>
        <w:r w:rsidR="008A06C3" w:rsidRPr="008A06C3">
          <w:rPr>
            <w:noProof/>
            <w:rPrChange w:id="6023" w:author="rkbansal" w:date="2020-02-17T21:58:00Z">
              <w:rPr>
                <w:b/>
                <w:bCs/>
                <w:noProof/>
              </w:rPr>
            </w:rPrChange>
          </w:rPr>
          <w:t>see the response</w:t>
        </w:r>
      </w:ins>
      <w:ins w:id="6024" w:author="rkbansal" w:date="2020-02-17T21:58:00Z">
        <w:r w:rsidR="008A06C3" w:rsidRPr="008A06C3">
          <w:rPr>
            <w:noProof/>
            <w:rPrChange w:id="6025"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26" w:author="rkbansal" w:date="2020-02-17T21:58:00Z"/>
          <w:noProof/>
        </w:rPr>
      </w:pPr>
    </w:p>
    <w:p w14:paraId="1F244B71" w14:textId="7CC5C9D2" w:rsidR="008A06C3" w:rsidRPr="00DE2A39" w:rsidRDefault="00702225">
      <w:pPr>
        <w:pStyle w:val="ListParagraph"/>
        <w:rPr>
          <w:ins w:id="6027" w:author="rkbansal" w:date="2020-02-17T21:49:00Z"/>
          <w:b/>
          <w:bCs/>
          <w:noProof/>
          <w:rPrChange w:id="6028" w:author="rkbansal" w:date="2020-02-17T21:56:00Z">
            <w:rPr>
              <w:ins w:id="6029" w:author="rkbansal" w:date="2020-02-17T21:49:00Z"/>
              <w:noProof/>
            </w:rPr>
          </w:rPrChange>
        </w:rPr>
      </w:pPr>
      <w:ins w:id="6030"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31" w:author="rkbansal" w:date="2020-02-17T21:49:00Z"/>
          <w:noProof/>
        </w:rPr>
      </w:pPr>
    </w:p>
    <w:p w14:paraId="3FAA5D03" w14:textId="77777777" w:rsidR="00DE2A39" w:rsidRDefault="00DE2A39" w:rsidP="009A06CB">
      <w:pPr>
        <w:pStyle w:val="ListParagraph"/>
        <w:rPr>
          <w:ins w:id="6032" w:author="rkbansal" w:date="2020-02-17T21:49:00Z"/>
          <w:noProof/>
        </w:rPr>
      </w:pPr>
    </w:p>
    <w:p w14:paraId="0B9FC0D5" w14:textId="77777777" w:rsidR="00DE2A39" w:rsidRDefault="00DE2A39" w:rsidP="009A06CB">
      <w:pPr>
        <w:pStyle w:val="ListParagraph"/>
        <w:rPr>
          <w:ins w:id="6033" w:author="rkbansal" w:date="2020-02-17T21:49:00Z"/>
          <w:noProof/>
        </w:rPr>
      </w:pPr>
    </w:p>
    <w:p w14:paraId="531901AD" w14:textId="3E45438E" w:rsidR="00F0589E" w:rsidRDefault="00F0589E" w:rsidP="009A06CB">
      <w:pPr>
        <w:pStyle w:val="ListParagraph"/>
        <w:rPr>
          <w:ins w:id="6034" w:author="rkbansal" w:date="2020-02-17T21:43:00Z"/>
          <w:b/>
          <w:sz w:val="28"/>
        </w:rPr>
      </w:pPr>
      <w:ins w:id="6035" w:author="rkbansal" w:date="2020-02-15T13:29:00Z">
        <w:r w:rsidRPr="009844F6">
          <w:rPr>
            <w:b/>
            <w:sz w:val="28"/>
            <w:rPrChange w:id="6036" w:author="rkbansal" w:date="2020-02-17T21:38:00Z">
              <w:rPr/>
            </w:rPrChange>
          </w:rPr>
          <w:br w:type="page"/>
        </w:r>
      </w:ins>
    </w:p>
    <w:p w14:paraId="1F5C40DD" w14:textId="77777777" w:rsidR="009A06CB" w:rsidRPr="009A06CB" w:rsidRDefault="009A06CB">
      <w:pPr>
        <w:pStyle w:val="ListParagraph"/>
        <w:rPr>
          <w:ins w:id="6037" w:author="rkbansal" w:date="2020-02-17T21:43:00Z"/>
          <w:rPrChange w:id="6038" w:author="rkbansal" w:date="2020-02-17T21:43:00Z">
            <w:rPr>
              <w:ins w:id="6039" w:author="rkbansal" w:date="2020-02-17T21:43:00Z"/>
              <w:b/>
              <w:sz w:val="28"/>
            </w:rPr>
          </w:rPrChange>
        </w:rPr>
        <w:pPrChange w:id="6040" w:author="rkbansal" w:date="2020-02-17T21:43:00Z">
          <w:pPr>
            <w:pStyle w:val="ListParagraph"/>
            <w:numPr>
              <w:numId w:val="19"/>
            </w:numPr>
            <w:ind w:hanging="360"/>
          </w:pPr>
        </w:pPrChange>
      </w:pPr>
    </w:p>
    <w:p w14:paraId="4635A199" w14:textId="77777777" w:rsidR="009A06CB" w:rsidRPr="009844F6" w:rsidRDefault="009A06CB">
      <w:pPr>
        <w:pStyle w:val="ListParagraph"/>
        <w:rPr>
          <w:ins w:id="6041" w:author="rkbansal" w:date="2020-02-15T13:29:00Z"/>
          <w:rPrChange w:id="6042" w:author="rkbansal" w:date="2020-02-17T21:38:00Z">
            <w:rPr>
              <w:ins w:id="6043" w:author="rkbansal" w:date="2020-02-15T13:29:00Z"/>
              <w:rFonts w:eastAsiaTheme="majorEastAsia" w:cstheme="majorBidi"/>
              <w:color w:val="2F5496" w:themeColor="accent1" w:themeShade="BF"/>
              <w:szCs w:val="26"/>
            </w:rPr>
          </w:rPrChange>
        </w:rPr>
        <w:pPrChange w:id="6044" w:author="rkbansal" w:date="2020-02-17T21:43:00Z">
          <w:pPr/>
        </w:pPrChange>
      </w:pPr>
    </w:p>
    <w:p w14:paraId="3727EEE7" w14:textId="1D409ECE" w:rsidR="000F2DCB" w:rsidRDefault="000F2DCB" w:rsidP="000F2DCB">
      <w:pPr>
        <w:pStyle w:val="Heading2"/>
        <w:rPr>
          <w:ins w:id="6045" w:author="rkbansal" w:date="2019-12-28T12:52:00Z"/>
          <w:rFonts w:ascii="Georgia" w:hAnsi="Georgia"/>
          <w:b/>
          <w:sz w:val="28"/>
        </w:rPr>
      </w:pPr>
      <w:ins w:id="6046"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047" w:author="rkbansal" w:date="2019-12-28T13:03:00Z"/>
        </w:rPr>
      </w:pPr>
      <w:ins w:id="6048" w:author="rkbansal" w:date="2019-12-28T12:52:00Z">
        <w:r w:rsidRPr="00144CC6">
          <w:t xml:space="preserve">When we have common configuration variables, classes, </w:t>
        </w:r>
      </w:ins>
      <w:ins w:id="6049" w:author="rkbansal" w:date="2020-05-17T20:31:00Z">
        <w:r w:rsidR="00171DAB">
          <w:t>enum</w:t>
        </w:r>
      </w:ins>
      <w:ins w:id="6050" w:author="rkbansal" w:date="2019-12-28T12:52:00Z">
        <w:r w:rsidRPr="00144CC6">
          <w:t xml:space="preserve"> classes, or logic, used by multiple microservices, like the one we had </w:t>
        </w:r>
      </w:ins>
      <w:ins w:id="6051" w:author="rkbansal" w:date="2019-12-28T12:53:00Z">
        <w:r w:rsidRPr="00144CC6">
          <w:t xml:space="preserve">JwtConfig, Status Enum, User Model related classes used in the Authentication Services and User </w:t>
        </w:r>
      </w:ins>
      <w:ins w:id="6052"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053" w:author="rkbansal" w:date="2019-12-28T13:04:00Z"/>
          <w:spacing w:val="-1"/>
          <w:shd w:val="clear" w:color="auto" w:fill="FFFFFF"/>
          <w:rPrChange w:id="6054" w:author="rkbansal" w:date="2020-02-15T13:24:00Z">
            <w:rPr>
              <w:ins w:id="6055" w:author="rkbansal" w:date="2019-12-28T13:04:00Z"/>
              <w:shd w:val="clear" w:color="auto" w:fill="FFFFFF"/>
            </w:rPr>
          </w:rPrChange>
        </w:rPr>
        <w:pPrChange w:id="6056" w:author="rkbansal" w:date="2019-12-28T13:10:00Z">
          <w:pPr/>
        </w:pPrChange>
      </w:pPr>
      <w:ins w:id="6057" w:author="rkbansal" w:date="2019-12-28T13:03:00Z">
        <w:r w:rsidRPr="00144CC6">
          <w:rPr>
            <w:spacing w:val="-1"/>
            <w:shd w:val="clear" w:color="auto" w:fill="FFFFFF"/>
            <w:rPrChange w:id="6058"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059" w:author="rkbansal" w:date="2020-02-15T13:24:00Z">
              <w:rPr>
                <w:shd w:val="clear" w:color="auto" w:fill="FFFFFF"/>
              </w:rPr>
            </w:rPrChange>
          </w:rPr>
          <w:t> file</w:t>
        </w:r>
      </w:ins>
    </w:p>
    <w:p w14:paraId="59C95AEB" w14:textId="30DF7138" w:rsidR="0087633C" w:rsidRDefault="002418C6" w:rsidP="002418C6">
      <w:pPr>
        <w:ind w:left="720"/>
        <w:rPr>
          <w:ins w:id="6060" w:author="rkbansal" w:date="2020-05-17T20:34:00Z"/>
        </w:rPr>
      </w:pPr>
      <w:ins w:id="6061"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062" w:author="rkbansal" w:date="2019-12-28T13:10:00Z"/>
        </w:rPr>
        <w:pPrChange w:id="6063" w:author="rkbansal" w:date="2020-05-17T20:31:00Z">
          <w:pPr/>
        </w:pPrChange>
      </w:pPr>
      <w:ins w:id="6064"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5325" cy="2828925"/>
                      </a:xfrm>
                      <a:prstGeom prst="rect">
                        <a:avLst/>
                      </a:prstGeom>
                    </pic:spPr>
                  </pic:pic>
                </a:graphicData>
              </a:graphic>
            </wp:inline>
          </w:drawing>
        </w:r>
      </w:ins>
    </w:p>
    <w:p w14:paraId="75B7D336" w14:textId="4B24C63A" w:rsidR="0087633C" w:rsidRDefault="0087633C" w:rsidP="0087633C">
      <w:pPr>
        <w:pStyle w:val="ListParagraph"/>
        <w:numPr>
          <w:ilvl w:val="0"/>
          <w:numId w:val="19"/>
        </w:numPr>
        <w:rPr>
          <w:ins w:id="6065" w:author="rkbansal" w:date="2019-12-28T13:11:00Z"/>
        </w:rPr>
      </w:pPr>
      <w:ins w:id="6066" w:author="rkbansal" w:date="2019-12-28T13:10:00Z">
        <w:r>
          <w:t>In Application.properties</w:t>
        </w:r>
      </w:ins>
      <w:ins w:id="6067" w:author="rkbansal" w:date="2020-05-17T20:35:00Z">
        <w:r w:rsidR="00E52E91">
          <w:t>, specify the name of the application only.</w:t>
        </w:r>
      </w:ins>
    </w:p>
    <w:p w14:paraId="45E83160" w14:textId="7DC32699" w:rsidR="00D949EE" w:rsidRDefault="0022314F" w:rsidP="00D949EE">
      <w:pPr>
        <w:pStyle w:val="ListParagraph"/>
        <w:rPr>
          <w:ins w:id="6068" w:author="rkbansal" w:date="2019-12-28T13:11:00Z"/>
        </w:rPr>
      </w:pPr>
      <w:ins w:id="6069" w:author="rkbansal" w:date="2020-05-17T20:35:00Z">
        <w:r>
          <w:rPr>
            <w:noProof/>
          </w:rPr>
          <w:drawing>
            <wp:inline distT="0" distB="0" distL="0" distR="0" wp14:anchorId="42ACCA19" wp14:editId="79D1E723">
              <wp:extent cx="2752725" cy="3905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52725" cy="39052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6070" w:author="rkbansal" w:date="2019-12-28T13:12:00Z"/>
        </w:rPr>
      </w:pPr>
      <w:ins w:id="6071" w:author="rkbansal" w:date="2019-12-28T13:12:00Z">
        <w:r>
          <w:t>Changes in the main application</w:t>
        </w:r>
      </w:ins>
    </w:p>
    <w:p w14:paraId="078F6BCC" w14:textId="068A2CA7" w:rsidR="00132AFB" w:rsidRDefault="00241B01" w:rsidP="00132AFB">
      <w:pPr>
        <w:pStyle w:val="ListParagraph"/>
        <w:rPr>
          <w:ins w:id="6072" w:author="rkbansal" w:date="2019-12-28T13:13:00Z"/>
        </w:rPr>
      </w:pPr>
      <w:ins w:id="6073" w:author="rkbansal" w:date="2020-05-17T21:35:00Z">
        <w:r>
          <w:rPr>
            <w:noProof/>
          </w:rPr>
          <w:lastRenderedPageBreak/>
          <w:drawing>
            <wp:inline distT="0" distB="0" distL="0" distR="0" wp14:anchorId="7DDFB564" wp14:editId="0A3EBC69">
              <wp:extent cx="5629275" cy="37623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376237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6074" w:author="rkbansal" w:date="2019-12-28T13:14:00Z"/>
        </w:rPr>
      </w:pPr>
      <w:ins w:id="6075" w:author="rkbansal" w:date="2019-12-28T13:13:00Z">
        <w:r>
          <w:t xml:space="preserve">Put all the </w:t>
        </w:r>
      </w:ins>
    </w:p>
    <w:p w14:paraId="0A7AE5CB" w14:textId="77777777" w:rsidR="009D3528" w:rsidRDefault="009D3528" w:rsidP="009D3528">
      <w:pPr>
        <w:pStyle w:val="ListParagraph"/>
        <w:numPr>
          <w:ilvl w:val="1"/>
          <w:numId w:val="19"/>
        </w:numPr>
        <w:rPr>
          <w:ins w:id="6076" w:author="rkbansal" w:date="2019-12-28T13:14:00Z"/>
        </w:rPr>
      </w:pPr>
      <w:ins w:id="6077" w:author="rkbansal" w:date="2019-12-28T13:14:00Z">
        <w:r>
          <w:t>common configuration variables,</w:t>
        </w:r>
      </w:ins>
    </w:p>
    <w:p w14:paraId="30D72D28" w14:textId="77777777" w:rsidR="009D3528" w:rsidRDefault="009D3528" w:rsidP="009D3528">
      <w:pPr>
        <w:pStyle w:val="ListParagraph"/>
        <w:numPr>
          <w:ilvl w:val="1"/>
          <w:numId w:val="19"/>
        </w:numPr>
        <w:rPr>
          <w:ins w:id="6078" w:author="rkbansal" w:date="2019-12-28T13:14:00Z"/>
        </w:rPr>
      </w:pPr>
      <w:ins w:id="6079"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6080" w:author="rkbansal" w:date="2020-05-17T21:35:00Z"/>
        </w:rPr>
      </w:pPr>
      <w:ins w:id="6081"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082" w:author="rkbansal" w:date="2019-12-28T13:17:00Z"/>
        </w:rPr>
      </w:pPr>
      <w:ins w:id="6083" w:author="rkbansal" w:date="2020-05-17T21:35:00Z">
        <w:r>
          <w:t xml:space="preserve">Model classes of </w:t>
        </w:r>
      </w:ins>
      <w:ins w:id="6084" w:author="rkbansal" w:date="2020-05-17T21:36:00Z">
        <w:r>
          <w:t>all the microservices.</w:t>
        </w:r>
      </w:ins>
    </w:p>
    <w:p w14:paraId="0C5A0C1C" w14:textId="421684A7" w:rsidR="009E6746" w:rsidRPr="0087295E" w:rsidRDefault="009E6746" w:rsidP="009E6746">
      <w:pPr>
        <w:pStyle w:val="ListParagraph"/>
        <w:numPr>
          <w:ilvl w:val="0"/>
          <w:numId w:val="19"/>
        </w:numPr>
        <w:rPr>
          <w:ins w:id="6085" w:author="rkbansal" w:date="2019-12-28T13:18:00Z"/>
          <w:rPrChange w:id="6086" w:author="rkbansal" w:date="2020-02-15T13:27:00Z">
            <w:rPr>
              <w:ins w:id="6087" w:author="rkbansal" w:date="2019-12-28T13:18:00Z"/>
              <w:spacing w:val="-1"/>
              <w:sz w:val="32"/>
              <w:szCs w:val="32"/>
              <w:shd w:val="clear" w:color="auto" w:fill="FFFFFF"/>
            </w:rPr>
          </w:rPrChange>
        </w:rPr>
      </w:pPr>
      <w:ins w:id="6088" w:author="rkbansal" w:date="2019-12-28T13:17:00Z">
        <w:r w:rsidRPr="0087295E">
          <w:rPr>
            <w:spacing w:val="-1"/>
            <w:shd w:val="clear" w:color="auto" w:fill="FFFFFF"/>
            <w:rPrChange w:id="6089"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6090" w:author="rkbansal" w:date="2020-02-15T13:27:00Z">
              <w:rPr>
                <w:spacing w:val="-1"/>
                <w:sz w:val="32"/>
                <w:szCs w:val="32"/>
                <w:shd w:val="clear" w:color="auto" w:fill="FFFFFF"/>
              </w:rPr>
            </w:rPrChange>
          </w:rPr>
          <w:t> class</w:t>
        </w:r>
      </w:ins>
      <w:ins w:id="6091" w:author="rkbansal" w:date="2019-12-28T13:18:00Z">
        <w:r w:rsidRPr="0087295E">
          <w:rPr>
            <w:spacing w:val="-1"/>
            <w:shd w:val="clear" w:color="auto" w:fill="FFFFFF"/>
            <w:rPrChange w:id="6092" w:author="rkbansal" w:date="2020-02-15T13:27:00Z">
              <w:rPr>
                <w:spacing w:val="-1"/>
                <w:sz w:val="32"/>
                <w:szCs w:val="32"/>
                <w:shd w:val="clear" w:color="auto" w:fill="FFFFFF"/>
              </w:rPr>
            </w:rPrChange>
          </w:rPr>
          <w:t>,</w:t>
        </w:r>
        <w:r w:rsidRPr="0087295E">
          <w:t xml:space="preserve"> User Model related classes</w:t>
        </w:r>
      </w:ins>
      <w:ins w:id="6093" w:author="rkbansal" w:date="2019-12-28T13:17:00Z">
        <w:r w:rsidRPr="0087295E">
          <w:rPr>
            <w:spacing w:val="-1"/>
            <w:shd w:val="clear" w:color="auto" w:fill="FFFFFF"/>
            <w:rPrChange w:id="6094"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095"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096" w:author="rkbansal" w:date="2019-12-28T13:19:00Z"/>
          <w:rPrChange w:id="6097" w:author="rkbansal" w:date="2020-02-15T13:27:00Z">
            <w:rPr>
              <w:ins w:id="6098" w:author="rkbansal" w:date="2019-12-28T13:19:00Z"/>
              <w:spacing w:val="-1"/>
              <w:sz w:val="32"/>
              <w:szCs w:val="32"/>
              <w:shd w:val="clear" w:color="auto" w:fill="FFFFFF"/>
            </w:rPr>
          </w:rPrChange>
        </w:rPr>
      </w:pPr>
      <w:ins w:id="6099" w:author="rkbansal" w:date="2019-12-28T13:18:00Z">
        <w:r w:rsidRPr="0087295E">
          <w:rPr>
            <w:spacing w:val="-1"/>
            <w:shd w:val="clear" w:color="auto" w:fill="FFFFFF"/>
            <w:rPrChange w:id="6100" w:author="rkbansal" w:date="2020-02-15T13:27:00Z">
              <w:rPr>
                <w:spacing w:val="-1"/>
                <w:sz w:val="32"/>
                <w:szCs w:val="32"/>
                <w:shd w:val="clear" w:color="auto" w:fill="FFFFFF"/>
              </w:rPr>
            </w:rPrChange>
          </w:rPr>
          <w:t>Add the dependency of common-service in auth-service</w:t>
        </w:r>
      </w:ins>
      <w:ins w:id="6101" w:author="rkbansal" w:date="2019-12-28T13:19:00Z">
        <w:r w:rsidRPr="0087295E">
          <w:rPr>
            <w:spacing w:val="-1"/>
            <w:shd w:val="clear" w:color="auto" w:fill="FFFFFF"/>
            <w:rPrChange w:id="6102"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03" w:author="rkbansal" w:date="2019-12-28T13:21:00Z"/>
        </w:rPr>
        <w:pPrChange w:id="6104" w:author="rkbansal" w:date="2019-12-28T13:21:00Z">
          <w:pPr>
            <w:pStyle w:val="ListParagraph"/>
            <w:numPr>
              <w:numId w:val="19"/>
            </w:numPr>
            <w:ind w:hanging="360"/>
          </w:pPr>
        </w:pPrChange>
      </w:pPr>
      <w:ins w:id="6105"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06" w:author="rkbansal" w:date="2020-04-21T17:53:00Z"/>
        </w:rPr>
      </w:pPr>
      <w:ins w:id="6107" w:author="rkbansal" w:date="2019-12-28T13:19:00Z">
        <w:r>
          <w:t>Now we can use the common configurations and classes.</w:t>
        </w:r>
      </w:ins>
    </w:p>
    <w:p w14:paraId="3DCFD92F" w14:textId="77777777" w:rsidR="00F626F3" w:rsidRPr="000F2DCB" w:rsidRDefault="00F626F3">
      <w:pPr>
        <w:pStyle w:val="ListParagraph"/>
        <w:rPr>
          <w:ins w:id="6108" w:author="rkbansal" w:date="2019-12-28T12:50:00Z"/>
          <w:rPrChange w:id="6109" w:author="rkbansal" w:date="2019-12-28T12:52:00Z">
            <w:rPr>
              <w:ins w:id="6110" w:author="rkbansal" w:date="2019-12-28T12:50:00Z"/>
              <w:rFonts w:ascii="Georgia" w:hAnsi="Georgia"/>
              <w:b/>
              <w:sz w:val="28"/>
            </w:rPr>
          </w:rPrChange>
        </w:rPr>
        <w:pPrChange w:id="6111" w:author="rkbansal" w:date="2020-04-21T17:53:00Z">
          <w:pPr>
            <w:pStyle w:val="Heading2"/>
          </w:pPr>
        </w:pPrChange>
      </w:pPr>
    </w:p>
    <w:p w14:paraId="0FF9452F" w14:textId="77777777" w:rsidR="00693592" w:rsidRDefault="00F626F3" w:rsidP="00CC3C0A">
      <w:pPr>
        <w:pStyle w:val="Heading3"/>
        <w:rPr>
          <w:ins w:id="6112" w:author="rkbansal" w:date="2020-04-21T17:55:00Z"/>
          <w:b/>
          <w:bCs/>
        </w:rPr>
      </w:pPr>
      <w:ins w:id="6113" w:author="rkbansal" w:date="2020-04-21T17:53:00Z">
        <w:r w:rsidRPr="00CC3C0A">
          <w:rPr>
            <w:b/>
            <w:bCs/>
            <w:sz w:val="36"/>
            <w:szCs w:val="36"/>
            <w:rPrChange w:id="6114" w:author="rkbansal" w:date="2020-04-21T17:54:00Z">
              <w:rPr/>
            </w:rPrChange>
          </w:rPr>
          <w:t>Exception Handling</w:t>
        </w:r>
      </w:ins>
    </w:p>
    <w:p w14:paraId="20210737" w14:textId="77777777" w:rsidR="009B2C6E" w:rsidRDefault="00693592" w:rsidP="00693592">
      <w:pPr>
        <w:rPr>
          <w:ins w:id="6115" w:author="rkbansal" w:date="2020-04-21T17:57:00Z"/>
          <w:shd w:val="clear" w:color="auto" w:fill="FFFFFF"/>
        </w:rPr>
      </w:pPr>
      <w:ins w:id="6116"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17" w:author="rkbansal" w:date="2020-04-21T17:57:00Z"/>
          <w:b/>
          <w:bCs/>
          <w:sz w:val="28"/>
          <w:szCs w:val="28"/>
          <w:rPrChange w:id="6118" w:author="rkbansal" w:date="2020-04-21T19:44:00Z">
            <w:rPr>
              <w:ins w:id="6119" w:author="rkbansal" w:date="2020-04-21T17:57:00Z"/>
            </w:rPr>
          </w:rPrChange>
        </w:rPr>
        <w:pPrChange w:id="6120" w:author="rkbansal" w:date="2020-04-21T19:44:00Z">
          <w:pPr>
            <w:pStyle w:val="Heading2"/>
            <w:spacing w:before="480" w:after="480" w:line="525" w:lineRule="atLeast"/>
            <w:textAlignment w:val="baseline"/>
          </w:pPr>
        </w:pPrChange>
      </w:pPr>
      <w:ins w:id="6121" w:author="rkbansal" w:date="2020-04-21T17:57:00Z">
        <w:r w:rsidRPr="00EB4F74">
          <w:rPr>
            <w:b/>
            <w:bCs/>
            <w:i w:val="0"/>
            <w:iCs w:val="0"/>
            <w:sz w:val="28"/>
            <w:szCs w:val="28"/>
            <w:rPrChange w:id="6122"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23" w:author="rkbansal" w:date="2020-04-21T17:57:00Z"/>
          <w:rFonts w:ascii="Georgia" w:hAnsi="Georgia"/>
          <w:color w:val="262D3D"/>
          <w:sz w:val="27"/>
          <w:szCs w:val="27"/>
        </w:rPr>
      </w:pPr>
      <w:ins w:id="6124"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25" w:author="rkbansal" w:date="2020-04-21T17:58:00Z"/>
          <w:b/>
          <w:bCs/>
        </w:rPr>
      </w:pPr>
      <w:ins w:id="6126"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27" w:author="rkbansal" w:date="2020-04-21T17:58:00Z"/>
          <w:rFonts w:eastAsia="Times New Roman" w:cs="Times New Roman"/>
          <w:color w:val="262D3D"/>
          <w:sz w:val="27"/>
          <w:szCs w:val="27"/>
          <w:lang w:eastAsia="en-IN"/>
        </w:rPr>
      </w:pPr>
      <w:ins w:id="6128"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29" w:author="rkbansal" w:date="2020-04-21T17:58:00Z"/>
          <w:rFonts w:eastAsia="Times New Roman" w:cs="Times New Roman"/>
          <w:color w:val="262D3D"/>
          <w:sz w:val="27"/>
          <w:szCs w:val="27"/>
          <w:lang w:eastAsia="en-IN"/>
        </w:rPr>
      </w:pPr>
      <w:ins w:id="6130"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31"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32"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33" w:author="rkbansal" w:date="2020-04-21T17:59:00Z"/>
          <w:rFonts w:eastAsia="Times New Roman" w:cs="Times New Roman"/>
          <w:color w:val="262D3D"/>
          <w:sz w:val="27"/>
          <w:szCs w:val="27"/>
          <w:lang w:eastAsia="en-IN"/>
        </w:rPr>
      </w:pPr>
      <w:ins w:id="6134" w:author="rkbansal" w:date="2020-04-21T17:58:00Z">
        <w:r w:rsidRPr="009B682F">
          <w:rPr>
            <w:rFonts w:eastAsia="Times New Roman" w:cs="Times New Roman"/>
            <w:color w:val="262D3D"/>
            <w:sz w:val="27"/>
            <w:szCs w:val="27"/>
            <w:lang w:eastAsia="en-IN"/>
          </w:rPr>
          <w:lastRenderedPageBreak/>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35" w:author="rkbansal" w:date="2020-04-21T17:58:00Z"/>
          <w:rFonts w:eastAsia="Times New Roman" w:cs="Times New Roman"/>
          <w:color w:val="262D3D"/>
          <w:sz w:val="27"/>
          <w:szCs w:val="27"/>
          <w:lang w:eastAsia="en-IN"/>
        </w:rPr>
      </w:pPr>
      <w:ins w:id="6136"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37" w:author="rkbansal" w:date="2020-04-21T17:58:00Z"/>
          <w:rFonts w:eastAsia="Times New Roman" w:cs="Times New Roman"/>
          <w:color w:val="262D3D"/>
          <w:sz w:val="27"/>
          <w:szCs w:val="27"/>
          <w:lang w:eastAsia="en-IN"/>
        </w:rPr>
      </w:pPr>
      <w:ins w:id="6138"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39" w:author="rkbansal" w:date="2020-04-21T18:01:00Z"/>
          <w:rFonts w:ascii="Georgia" w:hAnsi="Georgia"/>
          <w:color w:val="262D3D"/>
          <w:sz w:val="27"/>
          <w:szCs w:val="27"/>
        </w:rPr>
      </w:pPr>
      <w:ins w:id="6140" w:author="rkbansal" w:date="2020-02-15T13:27:00Z">
        <w:r w:rsidRPr="00CC3C0A">
          <w:rPr>
            <w:b/>
            <w:bCs/>
            <w:rPrChange w:id="6141" w:author="rkbansal" w:date="2020-04-21T17:54:00Z">
              <w:rPr/>
            </w:rPrChange>
          </w:rPr>
          <w:br w:type="page"/>
        </w:r>
      </w:ins>
      <w:ins w:id="6142"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43" w:author="rkbansal" w:date="2020-04-21T18:01:00Z"/>
          <w:rFonts w:eastAsia="Times New Roman" w:cs="Times New Roman"/>
          <w:color w:val="262D3D"/>
          <w:sz w:val="27"/>
          <w:szCs w:val="27"/>
          <w:lang w:eastAsia="en-IN"/>
        </w:rPr>
      </w:pPr>
      <w:ins w:id="6144"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145" w:author="rkbansal" w:date="2020-04-21T18:01:00Z"/>
          <w:b/>
          <w:bCs/>
          <w:color w:val="2F5496" w:themeColor="accent1" w:themeShade="BF"/>
          <w:szCs w:val="26"/>
        </w:rPr>
      </w:pPr>
      <w:ins w:id="6146"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147" w:author="rkbansal" w:date="2020-04-21T18:02:00Z"/>
          <w:color w:val="262D3D"/>
          <w:shd w:val="clear" w:color="auto" w:fill="FFFFFF"/>
        </w:rPr>
      </w:pPr>
      <w:ins w:id="6148"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149" w:author="rkbansal" w:date="2020-04-21T18:02:00Z">
        <w:r>
          <w:rPr>
            <w:color w:val="262D3D"/>
            <w:shd w:val="clear" w:color="auto" w:fill="FFFFFF"/>
          </w:rPr>
          <w:t xml:space="preserve">associated classes </w:t>
        </w:r>
      </w:ins>
      <w:ins w:id="6150"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151" w:author="rkbansal" w:date="2020-02-15T13:27:00Z"/>
          <w:b/>
          <w:bCs/>
          <w:color w:val="2F5496" w:themeColor="accent1" w:themeShade="BF"/>
          <w:szCs w:val="26"/>
          <w:rPrChange w:id="6152" w:author="rkbansal" w:date="2020-04-21T17:54:00Z">
            <w:rPr>
              <w:ins w:id="6153" w:author="rkbansal" w:date="2020-02-15T13:27:00Z"/>
              <w:color w:val="2F5496" w:themeColor="accent1" w:themeShade="BF"/>
              <w:szCs w:val="26"/>
            </w:rPr>
          </w:rPrChange>
        </w:rPr>
      </w:pPr>
      <w:ins w:id="6154"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155" w:author="rkbansal" w:date="2020-04-21T19:37:00Z"/>
          <w:b/>
          <w:sz w:val="28"/>
        </w:rPr>
      </w:pPr>
      <w:ins w:id="6156" w:author="rkbansal" w:date="2020-04-21T19:37:00Z">
        <w:r>
          <w:rPr>
            <w:b/>
            <w:sz w:val="28"/>
          </w:rPr>
          <w:t>ApiError Class:</w:t>
        </w:r>
      </w:ins>
    </w:p>
    <w:p w14:paraId="7EB2DFC3" w14:textId="23241E68" w:rsidR="00424FB4" w:rsidRDefault="00424FB4">
      <w:pPr>
        <w:rPr>
          <w:ins w:id="6157" w:author="rkbansal" w:date="2020-04-21T18:02:00Z"/>
          <w:rFonts w:eastAsiaTheme="majorEastAsia" w:cstheme="majorBidi"/>
          <w:b/>
          <w:color w:val="2F5496" w:themeColor="accent1" w:themeShade="BF"/>
          <w:sz w:val="28"/>
          <w:szCs w:val="26"/>
        </w:rPr>
      </w:pPr>
      <w:ins w:id="6158"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59" w:author="rkbansal" w:date="2020-04-21T19:40:00Z"/>
          <w:rFonts w:ascii="Georgia" w:hAnsi="Georgia"/>
          <w:color w:val="262D3D"/>
        </w:rPr>
      </w:pPr>
      <w:ins w:id="616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1" w:author="rkbansal" w:date="2020-04-21T19:40:00Z"/>
          <w:rFonts w:ascii="Georgia" w:hAnsi="Georgia"/>
          <w:color w:val="262D3D"/>
        </w:rPr>
      </w:pPr>
      <w:ins w:id="616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3" w:author="rkbansal" w:date="2020-04-21T19:40:00Z"/>
          <w:rFonts w:ascii="Georgia" w:hAnsi="Georgia"/>
          <w:color w:val="262D3D"/>
        </w:rPr>
      </w:pPr>
      <w:ins w:id="616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5" w:author="rkbansal" w:date="2020-04-21T19:40:00Z"/>
          <w:rFonts w:ascii="Georgia" w:hAnsi="Georgia"/>
          <w:color w:val="262D3D"/>
        </w:rPr>
      </w:pPr>
      <w:ins w:id="616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67" w:author="rkbansal" w:date="2020-04-21T19:40:00Z"/>
          <w:rFonts w:ascii="Georgia" w:hAnsi="Georgia"/>
          <w:color w:val="262D3D"/>
        </w:rPr>
      </w:pPr>
      <w:ins w:id="616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169" w:author="rkbansal" w:date="2020-04-21T19:42:00Z"/>
          <w:b/>
          <w:sz w:val="28"/>
        </w:rPr>
      </w:pPr>
      <w:ins w:id="6170"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171" w:author="rkbansal" w:date="2020-04-21T19:42:00Z"/>
          <w:b/>
          <w:sz w:val="28"/>
        </w:rPr>
      </w:pPr>
      <w:ins w:id="6172"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173" w:author="rkbansal" w:date="2020-04-21T19:42:00Z"/>
          <w:rFonts w:eastAsia="Times New Roman" w:cs="Times New Roman"/>
          <w:color w:val="262D3D"/>
          <w:sz w:val="27"/>
          <w:szCs w:val="27"/>
          <w:lang w:eastAsia="en-IN"/>
        </w:rPr>
      </w:pPr>
      <w:ins w:id="6174"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175" w:author="rkbansal" w:date="2020-04-21T19:42:00Z"/>
          <w:rFonts w:eastAsia="Times New Roman" w:cs="Times New Roman"/>
          <w:color w:val="262D3D"/>
          <w:sz w:val="27"/>
          <w:szCs w:val="27"/>
          <w:lang w:eastAsia="en-IN"/>
        </w:rPr>
      </w:pPr>
      <w:ins w:id="6176"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177" w:author="rkbansal" w:date="2020-04-21T19:42:00Z"/>
          <w:rFonts w:eastAsia="Times New Roman" w:cs="Times New Roman"/>
          <w:color w:val="262D3D"/>
          <w:sz w:val="27"/>
          <w:szCs w:val="27"/>
          <w:lang w:eastAsia="en-IN"/>
        </w:rPr>
      </w:pPr>
      <w:ins w:id="6178"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179" w:author="rkbansal" w:date="2020-04-21T19:43:00Z"/>
          <w:b/>
          <w:sz w:val="28"/>
        </w:rPr>
      </w:pPr>
      <w:ins w:id="6180"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181" w:author="rkbansal" w:date="2020-04-21T19:43:00Z"/>
          <w:b/>
          <w:bCs/>
          <w:sz w:val="28"/>
          <w:szCs w:val="28"/>
          <w:rPrChange w:id="6182" w:author="rkbansal" w:date="2020-04-21T19:44:00Z">
            <w:rPr>
              <w:ins w:id="6183" w:author="rkbansal" w:date="2020-04-21T19:43:00Z"/>
            </w:rPr>
          </w:rPrChange>
        </w:rPr>
        <w:pPrChange w:id="6184" w:author="rkbansal" w:date="2020-04-21T19:44:00Z">
          <w:pPr>
            <w:pStyle w:val="Heading2"/>
            <w:spacing w:before="480" w:after="480" w:line="525" w:lineRule="atLeast"/>
            <w:textAlignment w:val="baseline"/>
          </w:pPr>
        </w:pPrChange>
      </w:pPr>
      <w:ins w:id="6185" w:author="rkbansal" w:date="2020-04-21T19:43:00Z">
        <w:r w:rsidRPr="00EB4F74">
          <w:rPr>
            <w:b/>
            <w:bCs/>
            <w:i w:val="0"/>
            <w:iCs w:val="0"/>
            <w:sz w:val="28"/>
            <w:szCs w:val="28"/>
            <w:rPrChange w:id="6186"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187" w:author="rkbansal" w:date="2020-04-21T19:43:00Z"/>
          <w:rFonts w:ascii="Georgia" w:hAnsi="Georgia"/>
          <w:color w:val="262D3D"/>
          <w:sz w:val="27"/>
          <w:szCs w:val="27"/>
        </w:rPr>
      </w:pPr>
      <w:ins w:id="6188"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189" w:author="rkbansal" w:date="2020-04-21T19:43:00Z"/>
          <w:rFonts w:ascii="Georgia" w:hAnsi="Georgia"/>
          <w:color w:val="262D3D"/>
          <w:sz w:val="27"/>
          <w:szCs w:val="27"/>
        </w:rPr>
      </w:pPr>
      <w:ins w:id="619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191" w:author="rkbansal" w:date="2020-04-21T19:43:00Z"/>
          <w:rFonts w:ascii="Georgia" w:hAnsi="Georgia"/>
          <w:color w:val="262D3D"/>
          <w:sz w:val="27"/>
          <w:szCs w:val="27"/>
        </w:rPr>
      </w:pPr>
      <w:ins w:id="6192"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193" w:author="rkbansal" w:date="2020-04-21T19:43:00Z"/>
          <w:rFonts w:ascii="Georgia" w:hAnsi="Georgia"/>
          <w:color w:val="262D3D"/>
          <w:sz w:val="27"/>
          <w:szCs w:val="27"/>
        </w:rPr>
      </w:pPr>
      <w:ins w:id="6194"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195" w:author="rkbansal" w:date="2020-04-21T23:45:00Z"/>
          <w:rFonts w:ascii="Georgia" w:hAnsi="Georgia"/>
          <w:color w:val="262D3D"/>
          <w:sz w:val="27"/>
          <w:szCs w:val="27"/>
        </w:rPr>
      </w:pPr>
      <w:ins w:id="6196"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197" w:author="rkbansal" w:date="2020-04-21T23:45:00Z"/>
          <w:b/>
          <w:bCs/>
          <w:sz w:val="28"/>
          <w:szCs w:val="28"/>
          <w:rPrChange w:id="6198" w:author="rkbansal" w:date="2020-04-21T23:48:00Z">
            <w:rPr>
              <w:ins w:id="6199" w:author="rkbansal" w:date="2020-04-21T23:45:00Z"/>
            </w:rPr>
          </w:rPrChange>
        </w:rPr>
        <w:pPrChange w:id="6200" w:author="rkbansal" w:date="2020-04-21T23:48:00Z">
          <w:pPr>
            <w:pStyle w:val="Heading2"/>
            <w:spacing w:before="480" w:after="480" w:line="525" w:lineRule="atLeast"/>
            <w:textAlignment w:val="baseline"/>
          </w:pPr>
        </w:pPrChange>
      </w:pPr>
      <w:ins w:id="6201" w:author="rkbansal" w:date="2020-04-21T23:45:00Z">
        <w:r w:rsidRPr="00F26480">
          <w:rPr>
            <w:b/>
            <w:bCs/>
            <w:i w:val="0"/>
            <w:iCs w:val="0"/>
            <w:sz w:val="28"/>
            <w:szCs w:val="28"/>
            <w:rPrChange w:id="6202"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03" w:author="rkbansal" w:date="2020-04-21T23:47:00Z"/>
          <w:rFonts w:ascii="Georgia" w:hAnsi="Georgia"/>
          <w:color w:val="262D3D"/>
          <w:sz w:val="27"/>
          <w:szCs w:val="27"/>
        </w:rPr>
      </w:pPr>
      <w:ins w:id="6204"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05" w:author="rkbansal" w:date="2020-04-21T23:47:00Z"/>
          <w:rFonts w:eastAsia="Times New Roman" w:cs="Times New Roman"/>
          <w:color w:val="262D3D"/>
          <w:sz w:val="27"/>
          <w:szCs w:val="27"/>
          <w:lang w:eastAsia="en-IN"/>
        </w:rPr>
      </w:pPr>
      <w:ins w:id="6206"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07" w:author="rkbansal" w:date="2020-04-21T23:47:00Z"/>
          <w:rFonts w:eastAsia="Times New Roman" w:cs="Times New Roman"/>
          <w:color w:val="262D3D"/>
          <w:sz w:val="27"/>
          <w:szCs w:val="27"/>
          <w:lang w:eastAsia="en-IN"/>
        </w:rPr>
      </w:pPr>
      <w:ins w:id="6208"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209" w:author="rkbansal" w:date="2020-04-21T23:47:00Z"/>
          <w:rFonts w:eastAsia="Times New Roman" w:cs="Times New Roman"/>
          <w:color w:val="262D3D"/>
          <w:sz w:val="27"/>
          <w:szCs w:val="27"/>
          <w:lang w:eastAsia="en-IN"/>
        </w:rPr>
      </w:pPr>
      <w:ins w:id="6210"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11" w:author="rkbansal" w:date="2020-04-21T23:50:00Z"/>
          <w:rFonts w:ascii="Georgia" w:hAnsi="Georgia"/>
          <w:color w:val="262D3D"/>
          <w:sz w:val="27"/>
          <w:szCs w:val="27"/>
        </w:rPr>
      </w:pPr>
      <w:ins w:id="6212"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13" w:author="rkbansal" w:date="2020-04-21T23:50:00Z"/>
          <w:rFonts w:ascii="Georgia" w:hAnsi="Georgia"/>
          <w:color w:val="262D3D"/>
          <w:shd w:val="clear" w:color="auto" w:fill="FFFFFF"/>
        </w:rPr>
      </w:pPr>
      <w:ins w:id="6214"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15" w:author="rkbansal" w:date="2020-04-21T23:50:00Z"/>
          <w:rFonts w:ascii="Georgia" w:hAnsi="Georgia"/>
          <w:color w:val="262D3D"/>
          <w:sz w:val="27"/>
          <w:szCs w:val="27"/>
        </w:rPr>
      </w:pPr>
      <w:ins w:id="6216"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17" w:author="rkbansal" w:date="2020-04-21T23:50:00Z"/>
          <w:b/>
          <w:bCs/>
          <w:sz w:val="28"/>
          <w:szCs w:val="28"/>
          <w:rPrChange w:id="6218" w:author="rkbansal" w:date="2020-04-21T23:51:00Z">
            <w:rPr>
              <w:ins w:id="6219" w:author="rkbansal" w:date="2020-04-21T23:50:00Z"/>
            </w:rPr>
          </w:rPrChange>
        </w:rPr>
        <w:pPrChange w:id="6220" w:author="rkbansal" w:date="2020-04-21T23:51:00Z">
          <w:pPr>
            <w:pStyle w:val="Heading3"/>
            <w:spacing w:before="480" w:after="480" w:line="450" w:lineRule="atLeast"/>
            <w:textAlignment w:val="baseline"/>
          </w:pPr>
        </w:pPrChange>
      </w:pPr>
      <w:ins w:id="6221" w:author="rkbansal" w:date="2020-04-21T23:50:00Z">
        <w:r w:rsidRPr="00B22671">
          <w:rPr>
            <w:b/>
            <w:bCs/>
            <w:sz w:val="28"/>
            <w:szCs w:val="28"/>
            <w:rPrChange w:id="6222" w:author="rkbansal" w:date="2020-04-21T23:51:00Z">
              <w:rPr/>
            </w:rPrChange>
          </w:rPr>
          <w:t xml:space="preserve">Handling </w:t>
        </w:r>
      </w:ins>
      <w:ins w:id="6223" w:author="rkbansal" w:date="2020-04-21T23:59:00Z">
        <w:r w:rsidR="007267E6">
          <w:rPr>
            <w:b/>
            <w:bCs/>
            <w:sz w:val="28"/>
            <w:szCs w:val="28"/>
          </w:rPr>
          <w:t xml:space="preserve">Rest </w:t>
        </w:r>
      </w:ins>
      <w:ins w:id="6224" w:author="rkbansal" w:date="2020-04-21T23:50:00Z">
        <w:r w:rsidRPr="00B22671">
          <w:rPr>
            <w:b/>
            <w:bCs/>
            <w:sz w:val="28"/>
            <w:szCs w:val="28"/>
            <w:rPrChange w:id="6225"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26" w:author="rkbansal" w:date="2020-04-21T23:50:00Z"/>
          <w:rFonts w:ascii="Georgia" w:hAnsi="Georgia"/>
          <w:color w:val="262D3D"/>
          <w:sz w:val="27"/>
          <w:szCs w:val="27"/>
        </w:rPr>
      </w:pPr>
      <w:ins w:id="6227"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28" w:author="rkbansal" w:date="2020-04-21T23:50:00Z"/>
          <w:rFonts w:ascii="Georgia" w:hAnsi="Georgia"/>
          <w:color w:val="262D3D"/>
          <w:sz w:val="27"/>
          <w:szCs w:val="27"/>
        </w:rPr>
      </w:pPr>
      <w:ins w:id="6229"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30" w:author="rkbansal" w:date="2020-04-21T23:50:00Z"/>
          <w:rFonts w:ascii="Georgia" w:hAnsi="Georgia"/>
          <w:color w:val="262D3D"/>
          <w:sz w:val="27"/>
          <w:szCs w:val="27"/>
        </w:rPr>
      </w:pPr>
      <w:ins w:id="6231"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32" w:author="rkbansal" w:date="2020-04-21T19:43:00Z"/>
          <w:rFonts w:ascii="Georgia" w:hAnsi="Georgia"/>
          <w:color w:val="262D3D"/>
          <w:sz w:val="27"/>
          <w:szCs w:val="27"/>
        </w:rPr>
      </w:pPr>
      <w:ins w:id="6233"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34" w:author="rkbansal" w:date="2020-04-21T19:40:00Z"/>
          <w:b/>
          <w:sz w:val="28"/>
          <w:rPrChange w:id="6235" w:author="rkbansal" w:date="2020-04-21T23:55:00Z">
            <w:rPr>
              <w:ins w:id="6236"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37" w:author="rkbansal" w:date="2020-04-22T15:38:00Z"/>
          <w:color w:val="262D3D"/>
          <w:shd w:val="clear" w:color="auto" w:fill="FFFFFF"/>
        </w:rPr>
      </w:pPr>
      <w:ins w:id="6238"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239" w:author="rkbansal" w:date="2020-04-22T15:38:00Z"/>
          <w:color w:val="262D3D"/>
          <w:shd w:val="clear" w:color="auto" w:fill="FFFFFF"/>
        </w:rPr>
      </w:pPr>
      <w:ins w:id="6240" w:author="rkbansal" w:date="2020-04-22T15:38:00Z">
        <w:r>
          <w:rPr>
            <w:color w:val="262D3D"/>
            <w:shd w:val="clear" w:color="auto" w:fill="FFFFFF"/>
          </w:rPr>
          <w:t>S</w:t>
        </w:r>
      </w:ins>
      <w:ins w:id="6241" w:author="rkbansal" w:date="2020-04-22T15:39:00Z">
        <w:r>
          <w:rPr>
            <w:color w:val="262D3D"/>
            <w:shd w:val="clear" w:color="auto" w:fill="FFFFFF"/>
          </w:rPr>
          <w:t xml:space="preserve">ource Code of the </w:t>
        </w:r>
      </w:ins>
      <w:ins w:id="6242" w:author="rkbansal" w:date="2020-04-25T15:26:00Z">
        <w:r w:rsidR="00837257">
          <w:rPr>
            <w:color w:val="262D3D"/>
            <w:shd w:val="clear" w:color="auto" w:fill="FFFFFF"/>
          </w:rPr>
          <w:t>Custom exception</w:t>
        </w:r>
        <w:r w:rsidR="00B5104D">
          <w:rPr>
            <w:color w:val="262D3D"/>
            <w:shd w:val="clear" w:color="auto" w:fill="FFFFFF"/>
          </w:rPr>
          <w:t xml:space="preserve"> </w:t>
        </w:r>
      </w:ins>
      <w:ins w:id="6243"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44" w:author="rkbansal" w:date="2020-04-25T15:27:00Z"/>
          <w:b/>
          <w:bCs/>
          <w:shd w:val="clear" w:color="auto" w:fill="FFFFFF"/>
          <w:rPrChange w:id="6245" w:author="rkbansal" w:date="2020-04-25T15:28:00Z">
            <w:rPr>
              <w:ins w:id="6246" w:author="rkbansal" w:date="2020-04-25T15:27:00Z"/>
              <w:b/>
              <w:bCs/>
              <w:color w:val="262D3D"/>
              <w:shd w:val="clear" w:color="auto" w:fill="FFFFFF"/>
            </w:rPr>
          </w:rPrChange>
        </w:rPr>
        <w:pPrChange w:id="6247" w:author="rkbansal" w:date="2020-04-25T15:28:00Z">
          <w:pPr>
            <w:pStyle w:val="ListParagraph"/>
            <w:numPr>
              <w:numId w:val="19"/>
            </w:numPr>
            <w:ind w:hanging="360"/>
          </w:pPr>
        </w:pPrChange>
      </w:pPr>
      <w:ins w:id="6248" w:author="rkbansal" w:date="2020-04-22T15:38:00Z">
        <w:r w:rsidRPr="005C4336">
          <w:rPr>
            <w:rFonts w:eastAsiaTheme="minorHAnsi"/>
            <w:b/>
            <w:bCs/>
            <w:shd w:val="clear" w:color="auto" w:fill="FFFFFF"/>
            <w:rPrChange w:id="6249"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250" w:author="rkbansal" w:date="2020-04-25T15:28:00Z">
              <w:rPr>
                <w:color w:val="262D3D"/>
                <w:shd w:val="clear" w:color="auto" w:fill="FFFFFF"/>
              </w:rPr>
            </w:rPrChange>
          </w:rPr>
          <w:t> </w:t>
        </w:r>
      </w:ins>
    </w:p>
    <w:p w14:paraId="323C1AF3" w14:textId="0B8ED581" w:rsidR="00496A03" w:rsidRPr="006E18BE" w:rsidRDefault="00496A03">
      <w:pPr>
        <w:pStyle w:val="ListParagraph"/>
        <w:rPr>
          <w:ins w:id="6251" w:author="rkbansal" w:date="2020-04-22T15:38:00Z"/>
          <w:color w:val="262D3D"/>
          <w:shd w:val="clear" w:color="auto" w:fill="FFFFFF"/>
        </w:rPr>
        <w:pPrChange w:id="6252" w:author="rkbansal" w:date="2020-04-22T15:40:00Z">
          <w:pPr/>
        </w:pPrChange>
      </w:pPr>
      <w:ins w:id="6253"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254" w:author="rkbansal" w:date="2020-04-25T15:30:00Z"/>
          <w:b/>
          <w:bCs/>
          <w:shd w:val="clear" w:color="auto" w:fill="FFFFFF"/>
          <w:rPrChange w:id="6255" w:author="rkbansal" w:date="2020-04-25T15:30:00Z">
            <w:rPr>
              <w:ins w:id="6256" w:author="rkbansal" w:date="2020-04-25T15:30:00Z"/>
              <w:b/>
              <w:bCs/>
              <w:color w:val="262D3D"/>
              <w:shd w:val="clear" w:color="auto" w:fill="FFFFFF"/>
            </w:rPr>
          </w:rPrChange>
        </w:rPr>
        <w:pPrChange w:id="6257" w:author="rkbansal" w:date="2020-04-25T15:30:00Z">
          <w:pPr>
            <w:pStyle w:val="ListParagraph"/>
            <w:numPr>
              <w:ilvl w:val="1"/>
              <w:numId w:val="19"/>
            </w:numPr>
            <w:ind w:left="924" w:hanging="357"/>
          </w:pPr>
        </w:pPrChange>
      </w:pPr>
      <w:ins w:id="6258" w:author="rkbansal" w:date="2020-04-25T15:29:00Z">
        <w:r w:rsidRPr="002F7AB3">
          <w:rPr>
            <w:b/>
            <w:bCs/>
            <w:shd w:val="clear" w:color="auto" w:fill="FFFFFF"/>
            <w:rPrChange w:id="6259"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260" w:author="rkbansal" w:date="2020-04-25T15:29:00Z"/>
          <w:color w:val="262D3D"/>
          <w:shd w:val="clear" w:color="auto" w:fill="FFFFFF"/>
          <w:rPrChange w:id="6261" w:author="rkbansal" w:date="2020-04-25T15:29:00Z">
            <w:rPr>
              <w:ins w:id="6262" w:author="rkbansal" w:date="2020-04-25T15:29:00Z"/>
              <w:b/>
              <w:bCs/>
              <w:color w:val="262D3D"/>
              <w:shd w:val="clear" w:color="auto" w:fill="FFFFFF"/>
            </w:rPr>
          </w:rPrChange>
        </w:rPr>
        <w:pPrChange w:id="6263" w:author="rkbansal" w:date="2020-04-25T15:30:00Z">
          <w:pPr>
            <w:pStyle w:val="ListParagraph"/>
            <w:numPr>
              <w:ilvl w:val="1"/>
              <w:numId w:val="19"/>
            </w:numPr>
            <w:ind w:left="1440" w:hanging="360"/>
          </w:pPr>
        </w:pPrChange>
      </w:pPr>
      <w:ins w:id="6264"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265" w:author="rkbansal" w:date="2020-04-25T15:29:00Z"/>
          <w:color w:val="262D3D"/>
          <w:shd w:val="clear" w:color="auto" w:fill="FFFFFF"/>
        </w:rPr>
        <w:pPrChange w:id="6266" w:author="rkbansal" w:date="2020-04-25T15:29:00Z">
          <w:pPr>
            <w:pStyle w:val="ListParagraph"/>
            <w:numPr>
              <w:numId w:val="19"/>
            </w:numPr>
            <w:ind w:hanging="360"/>
          </w:pPr>
        </w:pPrChange>
      </w:pPr>
    </w:p>
    <w:p w14:paraId="1B121CF9" w14:textId="77777777" w:rsidR="005C4336" w:rsidRDefault="005C4336">
      <w:pPr>
        <w:pStyle w:val="ListParagraph"/>
        <w:rPr>
          <w:ins w:id="6267" w:author="rkbansal" w:date="2020-04-25T15:29:00Z"/>
          <w:b/>
          <w:bCs/>
          <w:color w:val="262D3D"/>
          <w:shd w:val="clear" w:color="auto" w:fill="FFFFFF"/>
        </w:rPr>
        <w:pPrChange w:id="6268"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269" w:author="rkbansal" w:date="2020-04-21T23:57:00Z"/>
          <w:b/>
          <w:bCs/>
          <w:color w:val="262D3D"/>
          <w:shd w:val="clear" w:color="auto" w:fill="FFFFFF"/>
          <w:rPrChange w:id="6270" w:author="rkbansal" w:date="2020-04-22T15:39:00Z">
            <w:rPr>
              <w:ins w:id="6271" w:author="rkbansal" w:date="2020-04-21T23:57:00Z"/>
              <w:color w:val="262D3D"/>
              <w:shd w:val="clear" w:color="auto" w:fill="FFFFFF"/>
            </w:rPr>
          </w:rPrChange>
        </w:rPr>
        <w:pPrChange w:id="6272" w:author="rkbansal" w:date="2020-04-22T15:39:00Z">
          <w:pPr/>
        </w:pPrChange>
      </w:pPr>
      <w:ins w:id="6273" w:author="rkbansal" w:date="2020-04-22T15:38:00Z">
        <w:r w:rsidRPr="006E18BE">
          <w:rPr>
            <w:b/>
            <w:bCs/>
            <w:color w:val="262D3D"/>
            <w:shd w:val="clear" w:color="auto" w:fill="FFFFFF"/>
            <w:rPrChange w:id="6274" w:author="rkbansal" w:date="2020-04-22T15:39:00Z">
              <w:rPr>
                <w:color w:val="262D3D"/>
                <w:shd w:val="clear" w:color="auto" w:fill="FFFFFF"/>
              </w:rPr>
            </w:rPrChange>
          </w:rPr>
          <w:t>RestExceptionHandler</w:t>
        </w:r>
      </w:ins>
    </w:p>
    <w:p w14:paraId="5035B09A" w14:textId="6C525C4F" w:rsidR="007267E6" w:rsidRDefault="00C17E40">
      <w:pPr>
        <w:rPr>
          <w:ins w:id="6275" w:author="rkbansal" w:date="2020-04-21T23:58:00Z"/>
          <w:b/>
          <w:sz w:val="28"/>
        </w:rPr>
      </w:pPr>
      <w:ins w:id="6276"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277" w:author="rkbansal" w:date="2020-04-21T23:58:00Z"/>
          <w:color w:val="262D3D"/>
          <w:shd w:val="clear" w:color="auto" w:fill="FFFFFF"/>
        </w:rPr>
      </w:pPr>
      <w:ins w:id="6278"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279" w:author="rkbansal" w:date="2020-04-21T23:58:00Z"/>
          <w:color w:val="262D3D"/>
          <w:shd w:val="clear" w:color="auto" w:fill="FFFFFF"/>
        </w:rPr>
      </w:pPr>
      <w:ins w:id="6280"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281" w:author="rkbansal" w:date="2020-04-22T00:05:00Z"/>
          <w:b/>
          <w:bCs/>
          <w:sz w:val="28"/>
          <w:szCs w:val="28"/>
        </w:rPr>
      </w:pPr>
      <w:ins w:id="6282"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283" w:author="rkbansal" w:date="2020-04-22T00:05:00Z"/>
          <w:spacing w:val="-3"/>
          <w:sz w:val="26"/>
          <w:szCs w:val="26"/>
          <w:shd w:val="clear" w:color="auto" w:fill="FFFFFF"/>
          <w:rPrChange w:id="6284" w:author="rkbansal" w:date="2020-04-22T00:06:00Z">
            <w:rPr>
              <w:ins w:id="6285" w:author="rkbansal" w:date="2020-04-22T00:05:00Z"/>
              <w:rFonts w:ascii="Roboto" w:hAnsi="Roboto"/>
              <w:spacing w:val="-3"/>
              <w:sz w:val="26"/>
              <w:szCs w:val="26"/>
              <w:shd w:val="clear" w:color="auto" w:fill="FFFFFF"/>
            </w:rPr>
          </w:rPrChange>
        </w:rPr>
      </w:pPr>
      <w:ins w:id="6286" w:author="rkbansal" w:date="2020-04-22T00:05:00Z">
        <w:r w:rsidRPr="00133514">
          <w:rPr>
            <w:spacing w:val="-3"/>
            <w:sz w:val="26"/>
            <w:szCs w:val="26"/>
            <w:shd w:val="clear" w:color="auto" w:fill="FFFFFF"/>
            <w:rPrChange w:id="6287"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288" w:author="rkbansal" w:date="2020-04-22T00:05:00Z"/>
          <w:i/>
          <w:iCs/>
          <w:color w:val="7A2518"/>
          <w:shd w:val="clear" w:color="auto" w:fill="FFFFFF"/>
        </w:rPr>
      </w:pPr>
      <w:ins w:id="6289"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290" w:author="rkbansal" w:date="2020-04-22T00:05:00Z"/>
        </w:rPr>
      </w:pPr>
      <w:ins w:id="6291"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292" w:author="rkbansal" w:date="2020-04-22T00:06:00Z"/>
          <w:rFonts w:eastAsia="Times New Roman" w:cs="Times New Roman"/>
          <w:spacing w:val="-2"/>
          <w:lang w:eastAsia="en-IN"/>
          <w:rPrChange w:id="6293" w:author="rkbansal" w:date="2020-04-22T00:06:00Z">
            <w:rPr>
              <w:ins w:id="6294" w:author="rkbansal" w:date="2020-04-22T00:06:00Z"/>
              <w:rFonts w:ascii="inherit" w:eastAsia="Times New Roman" w:hAnsi="inherit" w:cs="Times New Roman"/>
              <w:spacing w:val="-2"/>
              <w:lang w:eastAsia="en-IN"/>
            </w:rPr>
          </w:rPrChange>
        </w:rPr>
      </w:pPr>
      <w:ins w:id="6295" w:author="rkbansal" w:date="2020-04-22T00:06:00Z">
        <w:r w:rsidRPr="00133514">
          <w:rPr>
            <w:rFonts w:eastAsia="Times New Roman" w:cs="Times New Roman"/>
            <w:spacing w:val="-2"/>
            <w:lang w:eastAsia="en-IN"/>
            <w:rPrChange w:id="6296"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297"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298"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299" w:author="rkbansal" w:date="2020-04-22T00:08:00Z"/>
          <w:rFonts w:eastAsia="Times New Roman" w:cs="Times New Roman"/>
          <w:spacing w:val="-2"/>
          <w:lang w:eastAsia="en-IN"/>
        </w:rPr>
      </w:pPr>
      <w:ins w:id="6300" w:author="rkbansal" w:date="2020-04-22T00:06:00Z">
        <w:r w:rsidRPr="00133514">
          <w:rPr>
            <w:rFonts w:eastAsia="Times New Roman" w:cs="Times New Roman"/>
            <w:spacing w:val="-2"/>
            <w:lang w:eastAsia="en-IN"/>
            <w:rPrChange w:id="6301"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302" w:author="rkbansal" w:date="2020-04-22T00:08:00Z"/>
          <w:rFonts w:eastAsia="Times New Roman" w:cs="Times New Roman"/>
          <w:spacing w:val="-2"/>
          <w:lang w:eastAsia="en-IN"/>
        </w:rPr>
      </w:pPr>
      <w:ins w:id="6303"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04" w:author="rkbansal" w:date="2020-04-22T00:10:00Z"/>
          <w:rFonts w:eastAsia="Times New Roman" w:cs="Times New Roman"/>
          <w:spacing w:val="-2"/>
          <w:lang w:eastAsia="en-IN"/>
        </w:rPr>
      </w:pPr>
      <w:ins w:id="6305"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06" w:author="rkbansal" w:date="2020-04-22T00:06:00Z"/>
          <w:rFonts w:eastAsia="Times New Roman" w:cs="Times New Roman"/>
          <w:spacing w:val="-2"/>
          <w:lang w:eastAsia="en-IN"/>
          <w:rPrChange w:id="6307" w:author="rkbansal" w:date="2020-04-22T00:06:00Z">
            <w:rPr>
              <w:ins w:id="6308" w:author="rkbansal" w:date="2020-04-22T00:06:00Z"/>
              <w:rFonts w:ascii="inherit" w:eastAsia="Times New Roman" w:hAnsi="inherit" w:cs="Times New Roman"/>
              <w:spacing w:val="-2"/>
              <w:lang w:eastAsia="en-IN"/>
            </w:rPr>
          </w:rPrChange>
        </w:rPr>
      </w:pPr>
      <w:ins w:id="6309"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10" w:author="rkbansal" w:date="2020-04-22T00:00:00Z"/>
          <w:rPrChange w:id="6311" w:author="rkbansal" w:date="2020-04-22T00:05:00Z">
            <w:rPr>
              <w:ins w:id="6312" w:author="rkbansal" w:date="2020-04-22T00:00:00Z"/>
              <w:b/>
              <w:bCs/>
              <w:sz w:val="28"/>
              <w:szCs w:val="28"/>
            </w:rPr>
          </w:rPrChange>
        </w:rPr>
        <w:pPrChange w:id="6313" w:author="rkbansal" w:date="2020-04-22T00:05:00Z">
          <w:pPr>
            <w:pStyle w:val="Heading5"/>
          </w:pPr>
        </w:pPrChange>
      </w:pPr>
    </w:p>
    <w:p w14:paraId="5FE48891" w14:textId="65E50919" w:rsidR="002041EA" w:rsidRDefault="002041EA">
      <w:pPr>
        <w:rPr>
          <w:ins w:id="6314" w:author="rkbansal" w:date="2020-04-21T23:55:00Z"/>
          <w:rFonts w:eastAsiaTheme="majorEastAsia" w:cstheme="majorBidi"/>
          <w:b/>
          <w:color w:val="2F5496" w:themeColor="accent1" w:themeShade="BF"/>
          <w:sz w:val="28"/>
          <w:szCs w:val="26"/>
        </w:rPr>
      </w:pPr>
      <w:ins w:id="6315" w:author="rkbansal" w:date="2020-04-21T23:55:00Z">
        <w:r>
          <w:rPr>
            <w:b/>
            <w:sz w:val="28"/>
          </w:rPr>
          <w:br w:type="page"/>
        </w:r>
      </w:ins>
    </w:p>
    <w:p w14:paraId="316FCB38" w14:textId="5614328F" w:rsidR="000D70BE" w:rsidRDefault="00D92041" w:rsidP="000D70BE">
      <w:pPr>
        <w:pStyle w:val="Heading2"/>
        <w:rPr>
          <w:ins w:id="6316" w:author="rkbansal" w:date="2020-01-09T12:08:00Z"/>
          <w:rFonts w:ascii="Georgia" w:hAnsi="Georgia"/>
          <w:b/>
          <w:sz w:val="28"/>
        </w:rPr>
      </w:pPr>
      <w:ins w:id="6317"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18" w:author="rkbansal" w:date="2020-01-09T12:08:00Z"/>
        </w:rPr>
      </w:pPr>
      <w:ins w:id="6319" w:author="rkbansal" w:date="2020-01-09T12:08:00Z">
        <w:r>
          <w:t xml:space="preserve">Create the </w:t>
        </w:r>
      </w:ins>
      <w:ins w:id="6320" w:author="rkbansal" w:date="2020-02-15T13:27:00Z">
        <w:r w:rsidR="00FA42C7">
          <w:t>project</w:t>
        </w:r>
      </w:ins>
      <w:ins w:id="6321"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22" w:author="rkbansal" w:date="2020-01-09T12:08:00Z"/>
        </w:rPr>
        <w:pPrChange w:id="6323" w:author="rkbansal" w:date="2020-01-09T12:09:00Z">
          <w:pPr>
            <w:pStyle w:val="ListParagraph"/>
            <w:numPr>
              <w:numId w:val="22"/>
            </w:numPr>
            <w:ind w:hanging="360"/>
          </w:pPr>
        </w:pPrChange>
      </w:pPr>
      <w:ins w:id="6324" w:author="rkbansal" w:date="2020-01-09T12:08:00Z">
        <w:r w:rsidRPr="00FC7C32">
          <w:t xml:space="preserve">Create the </w:t>
        </w:r>
      </w:ins>
      <w:ins w:id="6325" w:author="rkbansal" w:date="2020-01-09T12:09:00Z">
        <w:r w:rsidR="003D7BF4">
          <w:t>project</w:t>
        </w:r>
      </w:ins>
      <w:ins w:id="6326" w:author="rkbansal" w:date="2020-01-09T12:08:00Z">
        <w:r>
          <w:t>:</w:t>
        </w:r>
      </w:ins>
    </w:p>
    <w:p w14:paraId="193664BA" w14:textId="2822659A" w:rsidR="000D70BE" w:rsidRDefault="000D70BE">
      <w:pPr>
        <w:pStyle w:val="ListParagraph"/>
        <w:numPr>
          <w:ilvl w:val="0"/>
          <w:numId w:val="73"/>
        </w:numPr>
        <w:rPr>
          <w:ins w:id="6327" w:author="rkbansal" w:date="2020-01-09T12:08:00Z"/>
        </w:rPr>
        <w:pPrChange w:id="6328" w:author="rkbansal" w:date="2020-01-09T12:09:00Z">
          <w:pPr>
            <w:pStyle w:val="ListParagraph"/>
            <w:numPr>
              <w:numId w:val="22"/>
            </w:numPr>
            <w:ind w:hanging="360"/>
          </w:pPr>
        </w:pPrChange>
      </w:pPr>
      <w:ins w:id="6329" w:author="rkbansal" w:date="2020-01-09T12:08:00Z">
        <w:r>
          <w:t xml:space="preserve">Update the </w:t>
        </w:r>
      </w:ins>
      <w:ins w:id="6330" w:author="rkbansal" w:date="2020-01-09T12:09:00Z">
        <w:r w:rsidR="003D7BF4">
          <w:t>project</w:t>
        </w:r>
      </w:ins>
      <w:ins w:id="6331"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32" w:author="rkbansal" w:date="2020-01-09T12:09:00Z"/>
        </w:rPr>
      </w:pPr>
      <w:ins w:id="6333" w:author="rkbansal" w:date="2020-01-09T12:08:00Z">
        <w:r>
          <w:t>Get the list of all the</w:t>
        </w:r>
      </w:ins>
      <w:ins w:id="6334"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35" w:author="rkbansal" w:date="2020-01-09T12:08:00Z"/>
        </w:rPr>
        <w:pPrChange w:id="6336" w:author="rkbansal" w:date="2020-01-09T12:09:00Z">
          <w:pPr>
            <w:pStyle w:val="ListParagraph"/>
            <w:numPr>
              <w:numId w:val="22"/>
            </w:numPr>
            <w:ind w:hanging="360"/>
          </w:pPr>
        </w:pPrChange>
      </w:pPr>
      <w:ins w:id="6337" w:author="rkbansal" w:date="2020-01-09T12:09:00Z">
        <w:r>
          <w:t>Ge</w:t>
        </w:r>
      </w:ins>
      <w:ins w:id="6338" w:author="rkbansal" w:date="2020-01-09T12:10:00Z">
        <w:r>
          <w:t>t the project based on the project id</w:t>
        </w:r>
      </w:ins>
    </w:p>
    <w:p w14:paraId="12737781" w14:textId="3F160EA5" w:rsidR="000D70BE" w:rsidRDefault="000D70BE">
      <w:pPr>
        <w:pStyle w:val="ListParagraph"/>
        <w:numPr>
          <w:ilvl w:val="0"/>
          <w:numId w:val="73"/>
        </w:numPr>
        <w:rPr>
          <w:ins w:id="6339" w:author="rkbansal" w:date="2020-01-09T12:08:00Z"/>
        </w:rPr>
        <w:pPrChange w:id="6340" w:author="rkbansal" w:date="2020-01-09T12:09:00Z">
          <w:pPr>
            <w:pStyle w:val="ListParagraph"/>
            <w:numPr>
              <w:numId w:val="22"/>
            </w:numPr>
            <w:ind w:hanging="360"/>
          </w:pPr>
        </w:pPrChange>
      </w:pPr>
      <w:ins w:id="6341" w:author="rkbansal" w:date="2020-01-09T12:08:00Z">
        <w:r>
          <w:t xml:space="preserve">Delete the </w:t>
        </w:r>
      </w:ins>
      <w:ins w:id="6342" w:author="rkbansal" w:date="2020-01-09T12:10:00Z">
        <w:r w:rsidR="003D7BF4">
          <w:t>project based on the project id</w:t>
        </w:r>
      </w:ins>
    </w:p>
    <w:p w14:paraId="72BC3D6B" w14:textId="307ECB64" w:rsidR="000D70BE" w:rsidRDefault="000D70BE">
      <w:pPr>
        <w:pStyle w:val="ListParagraph"/>
        <w:rPr>
          <w:ins w:id="6343" w:author="rkbansal" w:date="2020-01-09T12:08:00Z"/>
        </w:rPr>
        <w:pPrChange w:id="6344"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345" w:author="rkbansal" w:date="2020-03-05T22:46:00Z"/>
        </w:rPr>
      </w:pPr>
      <w:ins w:id="6346" w:author="rkbansal" w:date="2020-01-09T12:08:00Z">
        <w:r>
          <w:t xml:space="preserve">Follow the document to implement </w:t>
        </w:r>
      </w:ins>
      <w:ins w:id="6347" w:author="rkbansal" w:date="2020-01-09T12:10:00Z">
        <w:r w:rsidR="002D4E05">
          <w:t>project</w:t>
        </w:r>
      </w:ins>
      <w:ins w:id="6348"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349" w:author="rkbansal" w:date="2020-04-23T15:33:00Z">
          <w:tblPr>
            <w:tblW w:w="0" w:type="auto"/>
            <w:tblLook w:val="04A0" w:firstRow="1" w:lastRow="0" w:firstColumn="1" w:lastColumn="0" w:noHBand="0" w:noVBand="1"/>
          </w:tblPr>
        </w:tblPrChange>
      </w:tblPr>
      <w:tblGrid>
        <w:gridCol w:w="4508"/>
        <w:gridCol w:w="4508"/>
        <w:tblGridChange w:id="6350">
          <w:tblGrid>
            <w:gridCol w:w="4508"/>
            <w:gridCol w:w="4508"/>
          </w:tblGrid>
        </w:tblGridChange>
      </w:tblGrid>
      <w:tr w:rsidR="000D70BE" w14:paraId="5EF9DB24" w14:textId="77777777" w:rsidTr="008D3715">
        <w:trPr>
          <w:ins w:id="6351" w:author="rkbansal" w:date="2020-01-09T12:08:00Z"/>
        </w:trPr>
        <w:tc>
          <w:tcPr>
            <w:tcW w:w="4508" w:type="dxa"/>
            <w:tcPrChange w:id="6352" w:author="rkbansal" w:date="2020-04-23T15:33:00Z">
              <w:tcPr>
                <w:tcW w:w="4508" w:type="dxa"/>
              </w:tcPr>
            </w:tcPrChange>
          </w:tcPr>
          <w:p w14:paraId="38A1A427" w14:textId="77777777" w:rsidR="000D70BE" w:rsidRDefault="000D70BE" w:rsidP="00AA4966">
            <w:pPr>
              <w:rPr>
                <w:ins w:id="6353" w:author="rkbansal" w:date="2020-01-09T12:08:00Z"/>
              </w:rPr>
            </w:pPr>
            <w:ins w:id="6354" w:author="rkbansal" w:date="2020-01-09T12:08:00Z">
              <w:r>
                <w:t>Database/Schema Name</w:t>
              </w:r>
            </w:ins>
          </w:p>
        </w:tc>
        <w:tc>
          <w:tcPr>
            <w:tcW w:w="4508" w:type="dxa"/>
            <w:tcPrChange w:id="6355" w:author="rkbansal" w:date="2020-04-23T15:33:00Z">
              <w:tcPr>
                <w:tcW w:w="4508" w:type="dxa"/>
              </w:tcPr>
            </w:tcPrChange>
          </w:tcPr>
          <w:p w14:paraId="2C233D77" w14:textId="4EE60970" w:rsidR="000D70BE" w:rsidRDefault="00DD071F" w:rsidP="00AA4966">
            <w:pPr>
              <w:rPr>
                <w:ins w:id="6356" w:author="rkbansal" w:date="2020-01-09T12:08:00Z"/>
              </w:rPr>
            </w:pPr>
            <w:ins w:id="6357" w:author="rkbansal" w:date="2020-01-09T12:10:00Z">
              <w:r>
                <w:t>project</w:t>
              </w:r>
            </w:ins>
            <w:ins w:id="6358" w:author="rkbansal" w:date="2020-01-09T12:08:00Z">
              <w:r w:rsidR="000D70BE">
                <w:t>_schema</w:t>
              </w:r>
            </w:ins>
          </w:p>
        </w:tc>
      </w:tr>
      <w:tr w:rsidR="000D70BE" w14:paraId="57EB5C44" w14:textId="77777777" w:rsidTr="008D3715">
        <w:trPr>
          <w:ins w:id="6359" w:author="rkbansal" w:date="2020-01-09T12:08:00Z"/>
        </w:trPr>
        <w:tc>
          <w:tcPr>
            <w:tcW w:w="4508" w:type="dxa"/>
            <w:tcPrChange w:id="6360" w:author="rkbansal" w:date="2020-04-23T15:33:00Z">
              <w:tcPr>
                <w:tcW w:w="4508" w:type="dxa"/>
              </w:tcPr>
            </w:tcPrChange>
          </w:tcPr>
          <w:p w14:paraId="3258D6E9" w14:textId="77777777" w:rsidR="000D70BE" w:rsidRDefault="000D70BE" w:rsidP="00AA4966">
            <w:pPr>
              <w:rPr>
                <w:ins w:id="6361" w:author="rkbansal" w:date="2020-01-09T12:08:00Z"/>
              </w:rPr>
            </w:pPr>
            <w:ins w:id="6362" w:author="rkbansal" w:date="2020-01-09T12:08:00Z">
              <w:r>
                <w:t>User name</w:t>
              </w:r>
            </w:ins>
          </w:p>
        </w:tc>
        <w:tc>
          <w:tcPr>
            <w:tcW w:w="4508" w:type="dxa"/>
            <w:tcPrChange w:id="6363" w:author="rkbansal" w:date="2020-04-23T15:33:00Z">
              <w:tcPr>
                <w:tcW w:w="4508" w:type="dxa"/>
              </w:tcPr>
            </w:tcPrChange>
          </w:tcPr>
          <w:p w14:paraId="15397287" w14:textId="2E09FA03" w:rsidR="000D70BE" w:rsidRDefault="00AA4966" w:rsidP="00AA4966">
            <w:pPr>
              <w:rPr>
                <w:ins w:id="6364" w:author="rkbansal" w:date="2020-01-09T12:08:00Z"/>
              </w:rPr>
            </w:pPr>
            <w:ins w:id="6365" w:author="rkbansal" w:date="2020-01-09T12:11:00Z">
              <w:r>
                <w:t>P</w:t>
              </w:r>
              <w:r w:rsidR="001707FC">
                <w:t>roject</w:t>
              </w:r>
            </w:ins>
          </w:p>
        </w:tc>
      </w:tr>
      <w:tr w:rsidR="000D70BE" w14:paraId="41748869" w14:textId="77777777" w:rsidTr="008D3715">
        <w:trPr>
          <w:ins w:id="6366" w:author="rkbansal" w:date="2020-01-09T12:08:00Z"/>
        </w:trPr>
        <w:tc>
          <w:tcPr>
            <w:tcW w:w="4508" w:type="dxa"/>
            <w:tcPrChange w:id="6367" w:author="rkbansal" w:date="2020-04-23T15:33:00Z">
              <w:tcPr>
                <w:tcW w:w="4508" w:type="dxa"/>
              </w:tcPr>
            </w:tcPrChange>
          </w:tcPr>
          <w:p w14:paraId="7B3F7185" w14:textId="77777777" w:rsidR="000D70BE" w:rsidRDefault="000D70BE" w:rsidP="00AA4966">
            <w:pPr>
              <w:rPr>
                <w:ins w:id="6368" w:author="rkbansal" w:date="2020-01-09T12:08:00Z"/>
              </w:rPr>
            </w:pPr>
            <w:ins w:id="6369" w:author="rkbansal" w:date="2020-01-09T12:08:00Z">
              <w:r>
                <w:t>Password</w:t>
              </w:r>
            </w:ins>
          </w:p>
        </w:tc>
        <w:tc>
          <w:tcPr>
            <w:tcW w:w="4508" w:type="dxa"/>
            <w:tcPrChange w:id="6370" w:author="rkbansal" w:date="2020-04-23T15:33:00Z">
              <w:tcPr>
                <w:tcW w:w="4508" w:type="dxa"/>
              </w:tcPr>
            </w:tcPrChange>
          </w:tcPr>
          <w:p w14:paraId="0E3D134A" w14:textId="77777777" w:rsidR="000D70BE" w:rsidRDefault="00AA4966" w:rsidP="00AA4966">
            <w:pPr>
              <w:rPr>
                <w:ins w:id="6371" w:author="rkbansal" w:date="2020-03-05T22:46:00Z"/>
              </w:rPr>
            </w:pPr>
            <w:ins w:id="6372" w:author="rkbansal" w:date="2020-01-09T12:11:00Z">
              <w:r>
                <w:t>P</w:t>
              </w:r>
              <w:r w:rsidR="001707FC">
                <w:t>roject</w:t>
              </w:r>
            </w:ins>
          </w:p>
          <w:p w14:paraId="70451F18" w14:textId="77777777" w:rsidR="0008588E" w:rsidRDefault="0008588E" w:rsidP="00AA4966">
            <w:pPr>
              <w:rPr>
                <w:ins w:id="6373" w:author="rkbansal" w:date="2020-03-05T22:46:00Z"/>
              </w:rPr>
            </w:pPr>
          </w:p>
          <w:p w14:paraId="4BF2ECD5" w14:textId="5819C91C" w:rsidR="0008588E" w:rsidRDefault="0008588E" w:rsidP="00AA4966">
            <w:pPr>
              <w:rPr>
                <w:ins w:id="6374" w:author="rkbansal" w:date="2020-01-09T12:08:00Z"/>
              </w:rPr>
            </w:pPr>
          </w:p>
        </w:tc>
      </w:tr>
    </w:tbl>
    <w:p w14:paraId="2EA2069A" w14:textId="2E29C219" w:rsidR="000D70BE" w:rsidRDefault="000D70BE" w:rsidP="000D70BE">
      <w:pPr>
        <w:rPr>
          <w:ins w:id="6375" w:author="rkbansal" w:date="2020-04-23T15:33:00Z"/>
        </w:rPr>
      </w:pPr>
    </w:p>
    <w:p w14:paraId="13081433" w14:textId="64B34DA8" w:rsidR="008D3715" w:rsidRPr="008D3715" w:rsidRDefault="008D3715" w:rsidP="000D70BE">
      <w:pPr>
        <w:rPr>
          <w:ins w:id="6376" w:author="rkbansal" w:date="2020-01-09T12:08:00Z"/>
          <w:b/>
          <w:bCs/>
          <w:rPrChange w:id="6377" w:author="rkbansal" w:date="2020-04-23T15:33:00Z">
            <w:rPr>
              <w:ins w:id="6378" w:author="rkbansal" w:date="2020-01-09T12:08:00Z"/>
            </w:rPr>
          </w:rPrChange>
        </w:rPr>
      </w:pPr>
      <w:ins w:id="6379" w:author="rkbansal" w:date="2020-04-23T15:33:00Z">
        <w:r>
          <w:tab/>
        </w:r>
        <w:r w:rsidRPr="008D3715">
          <w:rPr>
            <w:b/>
            <w:bCs/>
            <w:rPrChange w:id="6380" w:author="rkbansal" w:date="2020-04-23T15:33:00Z">
              <w:rPr/>
            </w:rPrChange>
          </w:rPr>
          <w:t>Commands:</w:t>
        </w:r>
      </w:ins>
    </w:p>
    <w:p w14:paraId="0D738E8B" w14:textId="23AF8D84" w:rsidR="008D3715" w:rsidRPr="00A66355" w:rsidRDefault="008D3715" w:rsidP="008D3715">
      <w:pPr>
        <w:ind w:left="360" w:firstLine="360"/>
        <w:jc w:val="both"/>
        <w:rPr>
          <w:ins w:id="6381" w:author="rkbansal" w:date="2020-04-23T15:32:00Z"/>
          <w:rFonts w:cstheme="minorHAnsi"/>
          <w:lang w:val="en-US"/>
        </w:rPr>
      </w:pPr>
      <w:ins w:id="6382" w:author="rkbansal" w:date="2020-04-23T15:34:00Z">
        <w:r>
          <w:rPr>
            <w:rFonts w:cstheme="minorHAnsi"/>
            <w:lang w:val="en-US"/>
          </w:rPr>
          <w:t xml:space="preserve">Connect with </w:t>
        </w:r>
      </w:ins>
      <w:ins w:id="6383" w:author="rkbansal" w:date="2020-04-23T15:32:00Z">
        <w:r w:rsidRPr="00A66355">
          <w:rPr>
            <w:rFonts w:cstheme="minorHAnsi"/>
            <w:lang w:val="en-US"/>
          </w:rPr>
          <w:t xml:space="preserve">the </w:t>
        </w:r>
      </w:ins>
      <w:ins w:id="6384" w:author="rkbansal" w:date="2020-04-23T15:34:00Z">
        <w:r>
          <w:rPr>
            <w:rFonts w:cstheme="minorHAnsi"/>
            <w:lang w:val="en-US"/>
          </w:rPr>
          <w:t xml:space="preserve">root with the </w:t>
        </w:r>
      </w:ins>
      <w:ins w:id="6385" w:author="rkbansal" w:date="2020-04-23T15:35:00Z">
        <w:r>
          <w:rPr>
            <w:rFonts w:cstheme="minorHAnsi"/>
            <w:lang w:val="en-US"/>
          </w:rPr>
          <w:t xml:space="preserve">following credentials in </w:t>
        </w:r>
      </w:ins>
      <w:ins w:id="6386" w:author="rkbansal" w:date="2020-04-23T15:36:00Z">
        <w:r>
          <w:rPr>
            <w:rFonts w:cstheme="minorHAnsi"/>
            <w:lang w:val="en-US"/>
          </w:rPr>
          <w:t>MySQL database</w:t>
        </w:r>
      </w:ins>
      <w:ins w:id="6387"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388" w:author="rkbansal" w:date="2020-04-23T15:32:00Z"/>
          <w:rFonts w:ascii="Helvetica" w:eastAsia="Times New Roman" w:hAnsi="Helvetica" w:cs="Times New Roman"/>
          <w:color w:val="333333"/>
          <w:sz w:val="21"/>
          <w:szCs w:val="21"/>
          <w:lang w:eastAsia="en-IN"/>
        </w:rPr>
      </w:pPr>
      <w:ins w:id="6389"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390" w:author="rkbansal" w:date="2020-04-23T15:32:00Z"/>
          <w:rFonts w:ascii="Helvetica" w:eastAsia="Times New Roman" w:hAnsi="Helvetica" w:cs="Times New Roman"/>
          <w:color w:val="333333"/>
          <w:sz w:val="21"/>
          <w:szCs w:val="21"/>
          <w:lang w:eastAsia="en-IN"/>
        </w:rPr>
      </w:pPr>
      <w:ins w:id="6391"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392" w:author="rkbansal" w:date="2020-04-23T15:32:00Z"/>
        </w:rPr>
      </w:pPr>
    </w:p>
    <w:p w14:paraId="37302C1E" w14:textId="0171742F" w:rsidR="008D3715" w:rsidRDefault="008D3715">
      <w:pPr>
        <w:pStyle w:val="ListParagraph"/>
        <w:numPr>
          <w:ilvl w:val="3"/>
          <w:numId w:val="65"/>
        </w:numPr>
        <w:ind w:left="1080"/>
        <w:rPr>
          <w:ins w:id="6393" w:author="rkbansal" w:date="2020-04-23T15:32:00Z"/>
        </w:rPr>
        <w:pPrChange w:id="6394" w:author="rkbansal" w:date="2020-04-23T15:44:00Z">
          <w:pPr>
            <w:pStyle w:val="ListParagraph"/>
          </w:pPr>
        </w:pPrChange>
      </w:pPr>
      <w:ins w:id="6395" w:author="rkbansal" w:date="2020-04-23T15:32:00Z">
        <w:r>
          <w:t xml:space="preserve">create user 'project'@'%' identified by 'project'; </w:t>
        </w:r>
      </w:ins>
    </w:p>
    <w:p w14:paraId="4E195BEE" w14:textId="77777777" w:rsidR="008D3715" w:rsidRDefault="008D3715">
      <w:pPr>
        <w:pStyle w:val="ListParagraph"/>
        <w:ind w:left="1080"/>
        <w:rPr>
          <w:ins w:id="6396" w:author="rkbansal" w:date="2020-04-23T15:32:00Z"/>
        </w:rPr>
        <w:pPrChange w:id="6397" w:author="rkbansal" w:date="2020-04-23T15:44:00Z">
          <w:pPr>
            <w:pStyle w:val="ListParagraph"/>
          </w:pPr>
        </w:pPrChange>
      </w:pPr>
    </w:p>
    <w:p w14:paraId="3DE89BEB" w14:textId="0421379C" w:rsidR="008D3715" w:rsidRDefault="008D3715">
      <w:pPr>
        <w:pStyle w:val="ListParagraph"/>
        <w:numPr>
          <w:ilvl w:val="3"/>
          <w:numId w:val="65"/>
        </w:numPr>
        <w:ind w:left="1080"/>
        <w:rPr>
          <w:ins w:id="6398" w:author="rkbansal" w:date="2020-04-23T15:32:00Z"/>
        </w:rPr>
        <w:pPrChange w:id="6399" w:author="rkbansal" w:date="2020-04-23T15:44:00Z">
          <w:pPr>
            <w:pStyle w:val="ListParagraph"/>
          </w:pPr>
        </w:pPrChange>
      </w:pPr>
      <w:ins w:id="6400" w:author="rkbansal" w:date="2020-04-23T15:32:00Z">
        <w:r>
          <w:t>create database project_schema;</w:t>
        </w:r>
      </w:ins>
    </w:p>
    <w:p w14:paraId="1FB253C6" w14:textId="77777777" w:rsidR="008D3715" w:rsidRDefault="008D3715">
      <w:pPr>
        <w:pStyle w:val="ListParagraph"/>
        <w:ind w:left="1080"/>
        <w:rPr>
          <w:ins w:id="6401" w:author="rkbansal" w:date="2020-04-23T15:32:00Z"/>
        </w:rPr>
        <w:pPrChange w:id="6402" w:author="rkbansal" w:date="2020-04-23T15:44:00Z">
          <w:pPr>
            <w:pStyle w:val="ListParagraph"/>
          </w:pPr>
        </w:pPrChange>
      </w:pPr>
    </w:p>
    <w:p w14:paraId="17449EC3" w14:textId="202F0296" w:rsidR="008D3715" w:rsidRDefault="008D3715">
      <w:pPr>
        <w:pStyle w:val="ListParagraph"/>
        <w:numPr>
          <w:ilvl w:val="3"/>
          <w:numId w:val="65"/>
        </w:numPr>
        <w:ind w:left="1080"/>
        <w:rPr>
          <w:ins w:id="6403" w:author="rkbansal" w:date="2020-04-23T15:32:00Z"/>
        </w:rPr>
        <w:pPrChange w:id="6404" w:author="rkbansal" w:date="2020-04-23T15:44:00Z">
          <w:pPr>
            <w:pStyle w:val="ListParagraph"/>
          </w:pPr>
        </w:pPrChange>
      </w:pPr>
      <w:ins w:id="6405" w:author="rkbansal" w:date="2020-04-23T15:32:00Z">
        <w:r>
          <w:t>grant all on project_schema.* to project@'%';</w:t>
        </w:r>
      </w:ins>
    </w:p>
    <w:p w14:paraId="7D748008" w14:textId="77777777" w:rsidR="008D3715" w:rsidRDefault="008D3715">
      <w:pPr>
        <w:pStyle w:val="ListParagraph"/>
        <w:rPr>
          <w:ins w:id="6406" w:author="rkbansal" w:date="2020-04-23T15:32:00Z"/>
        </w:rPr>
        <w:pPrChange w:id="6407"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08" w:author="rkbansal" w:date="2020-01-09T12:08:00Z"/>
        </w:rPr>
        <w:pPrChange w:id="6409" w:author="rkbansal" w:date="2020-01-09T12:12:00Z">
          <w:pPr>
            <w:pStyle w:val="ListParagraph"/>
            <w:numPr>
              <w:numId w:val="23"/>
            </w:numPr>
            <w:ind w:hanging="360"/>
          </w:pPr>
        </w:pPrChange>
      </w:pPr>
      <w:ins w:id="6410"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11" w:author="rkbansal" w:date="2020-01-09T12:08:00Z"/>
        </w:rPr>
      </w:pPr>
      <w:ins w:id="6412" w:author="rkbansal" w:date="2020-01-09T12:16:00Z">
        <w:r>
          <w:object w:dxaOrig="1538" w:dyaOrig="993" w14:anchorId="5612DBA9">
            <v:shape id="_x0000_i1030" type="#_x0000_t75" style="width:79.5pt;height:50.25pt" o:ole="">
              <v:imagedata r:id="rId219" o:title=""/>
            </v:shape>
            <o:OLEObject Type="Embed" ProgID="Package" ShapeID="_x0000_i1030" DrawAspect="Icon" ObjectID="_1654269237" r:id="rId220"/>
          </w:object>
        </w:r>
      </w:ins>
      <w:ins w:id="6413" w:author="rkbansal" w:date="2020-01-09T12:16:00Z">
        <w:r w:rsidR="00A302C9">
          <w:object w:dxaOrig="1538" w:dyaOrig="993" w14:anchorId="2C81B425">
            <v:shape id="_x0000_i1031" type="#_x0000_t75" style="width:79.5pt;height:50.25pt" o:ole="">
              <v:imagedata r:id="rId221" o:title=""/>
            </v:shape>
            <o:OLEObject Type="Embed" ProgID="AcroExch.Document.DC" ShapeID="_x0000_i1031" DrawAspect="Icon" ObjectID="_1654269238" r:id="rId222"/>
          </w:object>
        </w:r>
      </w:ins>
      <w:ins w:id="6414" w:author="rkbansal" w:date="2020-01-09T12:16:00Z">
        <w:r w:rsidR="00A302C9">
          <w:object w:dxaOrig="1538" w:dyaOrig="993" w14:anchorId="06E8A971">
            <v:shape id="_x0000_i1032" type="#_x0000_t75" style="width:79.5pt;height:50.25pt" o:ole="">
              <v:imagedata r:id="rId223" o:title=""/>
            </v:shape>
            <o:OLEObject Type="Embed" ProgID="Package" ShapeID="_x0000_i1032" DrawAspect="Icon" ObjectID="_1654269239" r:id="rId224"/>
          </w:object>
        </w:r>
      </w:ins>
      <w:ins w:id="6415" w:author="rkbansal" w:date="2020-01-09T12:16:00Z">
        <w:r w:rsidR="00A302C9">
          <w:object w:dxaOrig="1538" w:dyaOrig="993" w14:anchorId="26B8F7CB">
            <v:shape id="_x0000_i1033" type="#_x0000_t75" style="width:79.5pt;height:50.25pt" o:ole="">
              <v:imagedata r:id="rId225" o:title=""/>
            </v:shape>
            <o:OLEObject Type="Embed" ProgID="Package" ShapeID="_x0000_i1033" DrawAspect="Icon" ObjectID="_1654269240" r:id="rId226"/>
          </w:object>
        </w:r>
      </w:ins>
    </w:p>
    <w:p w14:paraId="093D36DF" w14:textId="77777777" w:rsidR="00B63907" w:rsidRDefault="00B63907" w:rsidP="00B63907">
      <w:pPr>
        <w:pStyle w:val="ListParagraph"/>
        <w:numPr>
          <w:ilvl w:val="0"/>
          <w:numId w:val="74"/>
        </w:numPr>
        <w:rPr>
          <w:ins w:id="6416" w:author="rkbansal" w:date="2020-05-10T16:31:00Z"/>
        </w:rPr>
      </w:pPr>
      <w:ins w:id="6417"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18" w:author="rkbansal" w:date="2020-05-10T16:31:00Z"/>
        </w:rPr>
      </w:pPr>
      <w:ins w:id="6419"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20" w:author="rkbansal" w:date="2020-05-10T16:31:00Z"/>
        </w:rPr>
        <w:pPrChange w:id="6421"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22" w:author="rkbansal" w:date="2020-05-05T00:09:00Z"/>
        </w:rPr>
      </w:pPr>
      <w:ins w:id="6423" w:author="rkbansal" w:date="2020-01-09T12:08:00Z">
        <w:r>
          <w:t xml:space="preserve">Add the following </w:t>
        </w:r>
      </w:ins>
      <w:ins w:id="6424" w:author="rkbansal" w:date="2020-05-05T00:09:00Z">
        <w:r w:rsidR="00643255">
          <w:t>dependencies</w:t>
        </w:r>
      </w:ins>
      <w:ins w:id="6425" w:author="rkbansal" w:date="2020-05-17T01:18:00Z">
        <w:r w:rsidR="00CD5C4A">
          <w:t xml:space="preserve"> in the pom.xml</w:t>
        </w:r>
      </w:ins>
      <w:ins w:id="6426"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27" w:author="rkbansal" w:date="2020-05-05T00:09:00Z"/>
          <w:bCs/>
        </w:rPr>
      </w:pPr>
      <w:ins w:id="6428"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29" w:author="rkbansal" w:date="2020-05-05T00:09:00Z"/>
          <w:bCs/>
        </w:rPr>
      </w:pPr>
      <w:ins w:id="6430"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431" w:author="rkbansal" w:date="2020-05-05T00:09:00Z"/>
          <w:bCs/>
        </w:rPr>
      </w:pPr>
      <w:ins w:id="6432"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33" w:author="rkbansal" w:date="2020-05-05T00:09:00Z"/>
          <w:bCs/>
        </w:rPr>
      </w:pPr>
      <w:ins w:id="6434"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35" w:author="rkbansal" w:date="2020-01-09T12:08:00Z"/>
        </w:rPr>
        <w:pPrChange w:id="6436" w:author="rkbansal" w:date="2020-05-05T00:09:00Z">
          <w:pPr>
            <w:pStyle w:val="ListParagraph"/>
            <w:numPr>
              <w:numId w:val="23"/>
            </w:numPr>
            <w:ind w:hanging="360"/>
          </w:pPr>
        </w:pPrChange>
      </w:pPr>
      <w:ins w:id="6437"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438" w:author="rkbansal" w:date="2020-01-09T12:08:00Z"/>
        </w:rPr>
      </w:pPr>
    </w:p>
    <w:p w14:paraId="210F7729" w14:textId="4752CFCC" w:rsidR="000D70BE" w:rsidRDefault="00FB6D18" w:rsidP="000D70BE">
      <w:pPr>
        <w:pStyle w:val="ListParagraph"/>
        <w:rPr>
          <w:ins w:id="6439" w:author="rkbansal" w:date="2020-01-09T12:08:00Z"/>
        </w:rPr>
      </w:pPr>
      <w:ins w:id="6440" w:author="rkbansal" w:date="2020-05-05T00:41:00Z">
        <w:r>
          <w:rPr>
            <w:noProof/>
          </w:rPr>
          <w:lastRenderedPageBreak/>
          <w:drawing>
            <wp:inline distT="0" distB="0" distL="0" distR="0" wp14:anchorId="4EFAAA56" wp14:editId="01658E4C">
              <wp:extent cx="8029575" cy="81629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029575" cy="8162925"/>
                      </a:xfrm>
                      <a:prstGeom prst="rect">
                        <a:avLst/>
                      </a:prstGeom>
                    </pic:spPr>
                  </pic:pic>
                </a:graphicData>
              </a:graphic>
            </wp:inline>
          </w:drawing>
        </w:r>
      </w:ins>
      <w:ins w:id="6441"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442" w:author="rkbansal" w:date="2020-02-24T19:45:00Z"/>
        </w:rPr>
      </w:pPr>
      <w:ins w:id="6443"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444" w:author="rkbansal" w:date="2020-04-11T13:44:00Z"/>
          <w:rPrChange w:id="6445" w:author="rkbansal" w:date="2020-04-11T13:44:00Z">
            <w:rPr>
              <w:ins w:id="6446" w:author="rkbansal" w:date="2020-04-11T13:44:00Z"/>
              <w:rFonts w:ascii="Consolas" w:hAnsi="Consolas" w:cs="Consolas"/>
              <w:color w:val="000000"/>
              <w:sz w:val="20"/>
              <w:szCs w:val="20"/>
              <w:shd w:val="clear" w:color="auto" w:fill="E8F2FE"/>
            </w:rPr>
          </w:rPrChange>
        </w:rPr>
      </w:pPr>
      <w:ins w:id="6447"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448" w:author="rkbansal" w:date="2020-01-09T18:31:00Z">
        <w:r w:rsidR="004F7A1A">
          <w:rPr>
            <w:rFonts w:ascii="Consolas" w:hAnsi="Consolas" w:cs="Consolas"/>
            <w:color w:val="000000"/>
            <w:sz w:val="20"/>
            <w:szCs w:val="20"/>
            <w:shd w:val="clear" w:color="auto" w:fill="D4D4D4"/>
          </w:rPr>
          <w:t>Project</w:t>
        </w:r>
      </w:ins>
      <w:ins w:id="6449"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450" w:author="rkbansal" w:date="2020-04-11T13:44:00Z"/>
        </w:rPr>
      </w:pPr>
      <w:ins w:id="6451" w:author="rkbansal" w:date="2020-04-11T13:44:00Z">
        <w:r>
          <w:t xml:space="preserve">Enable Eureka Client so that it can </w:t>
        </w:r>
      </w:ins>
      <w:ins w:id="6452" w:author="rkbansal" w:date="2020-04-11T15:11:00Z">
        <w:r w:rsidR="00E62684">
          <w:t xml:space="preserve">be </w:t>
        </w:r>
      </w:ins>
      <w:ins w:id="6453" w:author="rkbansal" w:date="2020-04-11T13:44:00Z">
        <w:r>
          <w:t>register with Eureka Server</w:t>
        </w:r>
      </w:ins>
    </w:p>
    <w:p w14:paraId="31D9459A" w14:textId="385BC35B" w:rsidR="00C84AF7" w:rsidRDefault="00FC4C7F" w:rsidP="00C84AF7">
      <w:pPr>
        <w:pStyle w:val="ListParagraph"/>
        <w:numPr>
          <w:ilvl w:val="1"/>
          <w:numId w:val="74"/>
        </w:numPr>
        <w:rPr>
          <w:ins w:id="6454" w:author="rkbansal" w:date="2020-04-11T13:44:00Z"/>
        </w:rPr>
      </w:pPr>
      <w:ins w:id="6455" w:author="rkbansal" w:date="2020-04-27T21:50:00Z">
        <w:r>
          <w:t>E</w:t>
        </w:r>
      </w:ins>
      <w:ins w:id="6456" w:author="rkbansal" w:date="2020-04-11T13:44:00Z">
        <w:r w:rsidR="00C84AF7">
          <w:t>nable JpaRepositories</w:t>
        </w:r>
      </w:ins>
    </w:p>
    <w:p w14:paraId="0116FE4A" w14:textId="6712CB32" w:rsidR="00445F55" w:rsidRPr="001A4DA1" w:rsidRDefault="00445F55">
      <w:pPr>
        <w:pStyle w:val="ListParagraph"/>
        <w:numPr>
          <w:ilvl w:val="1"/>
          <w:numId w:val="74"/>
        </w:numPr>
        <w:rPr>
          <w:ins w:id="6457" w:author="rkbansal" w:date="2020-01-09T12:08:00Z"/>
        </w:rPr>
        <w:pPrChange w:id="6458" w:author="rkbansal" w:date="2020-04-11T13:44:00Z">
          <w:pPr>
            <w:pStyle w:val="ListParagraph"/>
            <w:numPr>
              <w:numId w:val="23"/>
            </w:numPr>
            <w:ind w:hanging="360"/>
          </w:pPr>
        </w:pPrChange>
      </w:pPr>
      <w:ins w:id="6459" w:author="rkbansal" w:date="2020-04-11T13:44:00Z">
        <w:r>
          <w:t>Enable swagger2 so that we can view the document</w:t>
        </w:r>
      </w:ins>
    </w:p>
    <w:p w14:paraId="3E716F98" w14:textId="19AE1CF7" w:rsidR="000D70BE" w:rsidRDefault="0077126F">
      <w:pPr>
        <w:ind w:left="720"/>
        <w:rPr>
          <w:ins w:id="6460" w:author="rkbansal" w:date="2020-01-09T12:08:00Z"/>
        </w:rPr>
        <w:pPrChange w:id="6461" w:author="rkbansal" w:date="2020-04-27T21:50:00Z">
          <w:pPr/>
        </w:pPrChange>
      </w:pPr>
      <w:ins w:id="6462" w:author="rkbansal" w:date="2020-04-27T21:50:00Z">
        <w:r>
          <w:rPr>
            <w:noProof/>
          </w:rPr>
          <w:drawing>
            <wp:inline distT="0" distB="0" distL="0" distR="0" wp14:anchorId="4799FD48" wp14:editId="79968CEB">
              <wp:extent cx="5153025" cy="23526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53025" cy="2352675"/>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463" w:author="rkbansal" w:date="2020-05-05T00:55:00Z"/>
          <w:bCs/>
        </w:rPr>
      </w:pPr>
      <w:ins w:id="6464"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465" w:author="rkbansal" w:date="2020-05-05T00:55:00Z"/>
        </w:rPr>
      </w:pPr>
      <w:ins w:id="6466" w:author="rkbansal" w:date="2020-05-05T00:55:00Z">
        <w:r>
          <w:rPr>
            <w:noProof/>
          </w:rPr>
          <w:lastRenderedPageBreak/>
          <w:t xml:space="preserve"> </w:t>
        </w:r>
      </w:ins>
      <w:ins w:id="6467"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468" w:author="rkbansal" w:date="2020-05-05T00:55:00Z"/>
        </w:rPr>
      </w:pPr>
    </w:p>
    <w:p w14:paraId="6B7E973E" w14:textId="77777777" w:rsidR="00FB2262" w:rsidRDefault="00FB2262" w:rsidP="00FB2262">
      <w:pPr>
        <w:pStyle w:val="ListParagraph"/>
        <w:numPr>
          <w:ilvl w:val="0"/>
          <w:numId w:val="19"/>
        </w:numPr>
        <w:jc w:val="both"/>
        <w:rPr>
          <w:ins w:id="6469" w:author="rkbansal" w:date="2020-05-05T00:55:00Z"/>
          <w:rFonts w:asciiTheme="minorHAnsi" w:hAnsiTheme="minorHAnsi" w:cstheme="minorHAnsi"/>
        </w:rPr>
      </w:pPr>
      <w:ins w:id="6470"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471" w:author="rkbansal" w:date="2020-05-05T00:55:00Z"/>
          <w:rFonts w:asciiTheme="minorHAnsi" w:hAnsiTheme="minorHAnsi" w:cstheme="minorHAnsi"/>
        </w:rPr>
      </w:pPr>
      <w:ins w:id="6472"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473" w:author="rkbansal" w:date="2020-05-05T00:55:00Z"/>
          <w:rFonts w:asciiTheme="minorHAnsi" w:hAnsiTheme="minorHAnsi" w:cstheme="minorHAnsi"/>
        </w:rPr>
      </w:pPr>
      <w:ins w:id="6474"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475" w:author="rkbansal" w:date="2020-05-05T00:55:00Z"/>
          <w:rFonts w:asciiTheme="minorHAnsi" w:hAnsiTheme="minorHAnsi" w:cstheme="minorHAnsi"/>
        </w:rPr>
      </w:pPr>
      <w:ins w:id="6476"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477" w:author="rkbansal" w:date="2020-05-05T00:55:00Z"/>
          <w:rFonts w:asciiTheme="minorHAnsi" w:hAnsiTheme="minorHAnsi" w:cstheme="minorHAnsi"/>
        </w:rPr>
      </w:pPr>
    </w:p>
    <w:p w14:paraId="56981388" w14:textId="6CE9039A" w:rsidR="00FB2262" w:rsidRDefault="00E766AC" w:rsidP="00FB2262">
      <w:pPr>
        <w:pStyle w:val="ListParagraph"/>
        <w:rPr>
          <w:ins w:id="6478" w:author="rkbansal" w:date="2020-05-05T00:55:00Z"/>
        </w:rPr>
      </w:pPr>
      <w:ins w:id="6479"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480" w:author="rkbansal" w:date="2020-01-09T12:08:00Z"/>
        </w:rPr>
      </w:pPr>
    </w:p>
    <w:p w14:paraId="207B181E" w14:textId="77777777" w:rsidR="000D70BE" w:rsidRDefault="000D70BE">
      <w:pPr>
        <w:pStyle w:val="ListParagraph"/>
        <w:numPr>
          <w:ilvl w:val="0"/>
          <w:numId w:val="74"/>
        </w:numPr>
        <w:rPr>
          <w:ins w:id="6481" w:author="rkbansal" w:date="2020-01-09T12:08:00Z"/>
        </w:rPr>
        <w:pPrChange w:id="6482" w:author="rkbansal" w:date="2020-01-09T12:12:00Z">
          <w:pPr>
            <w:pStyle w:val="ListParagraph"/>
            <w:numPr>
              <w:numId w:val="23"/>
            </w:numPr>
            <w:ind w:hanging="360"/>
          </w:pPr>
        </w:pPrChange>
      </w:pPr>
      <w:ins w:id="6483" w:author="rkbansal" w:date="2020-01-09T12:08:00Z">
        <w:r>
          <w:t>Service should be exposed as following:</w:t>
        </w:r>
      </w:ins>
    </w:p>
    <w:p w14:paraId="2D5900C7" w14:textId="3217C532" w:rsidR="000D70BE" w:rsidRDefault="00111FFF" w:rsidP="000D70BE">
      <w:pPr>
        <w:pStyle w:val="ListParagraph"/>
        <w:rPr>
          <w:ins w:id="6484" w:author="rkbansal" w:date="2020-01-09T12:08:00Z"/>
        </w:rPr>
      </w:pPr>
      <w:ins w:id="6485"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486" w:author="rkbansal" w:date="2020-04-23T15:01:00Z"/>
        </w:rPr>
      </w:pPr>
      <w:ins w:id="6487"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488" w:author="rkbansal" w:date="2020-04-23T15:01:00Z"/>
        </w:rPr>
        <w:pPrChange w:id="6489" w:author="rkbansal" w:date="2020-04-23T15:01:00Z">
          <w:pPr>
            <w:pStyle w:val="ListParagraph"/>
            <w:numPr>
              <w:numId w:val="74"/>
            </w:numPr>
            <w:ind w:hanging="360"/>
          </w:pPr>
        </w:pPrChange>
      </w:pPr>
      <w:ins w:id="6490"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491" w:author="rkbansal" w:date="2020-01-09T12:08:00Z"/>
        </w:rPr>
        <w:pPrChange w:id="6492" w:author="rkbansal" w:date="2020-01-09T12:12:00Z">
          <w:pPr>
            <w:pStyle w:val="ListParagraph"/>
            <w:numPr>
              <w:numId w:val="23"/>
            </w:numPr>
            <w:ind w:hanging="360"/>
          </w:pPr>
        </w:pPrChange>
      </w:pPr>
      <w:ins w:id="6493"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494" w:author="rkbansal" w:date="2020-01-09T12:08:00Z"/>
          <w:rFonts w:eastAsia="Times New Roman" w:cs="Times New Roman"/>
          <w:color w:val="333333"/>
          <w:sz w:val="30"/>
          <w:szCs w:val="30"/>
          <w:lang w:eastAsia="en-IN"/>
        </w:rPr>
      </w:pPr>
      <w:ins w:id="6495"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96" w:author="rkbansal" w:date="2020-02-25T00:14:00Z"/>
          <w:rFonts w:ascii="Consolas" w:hAnsi="Consolas" w:cs="Consolas"/>
          <w:sz w:val="20"/>
          <w:szCs w:val="20"/>
        </w:rPr>
        <w:pPrChange w:id="6497" w:author="rkbansal" w:date="2020-02-25T00:14:00Z">
          <w:pPr>
            <w:autoSpaceDE w:val="0"/>
            <w:autoSpaceDN w:val="0"/>
            <w:adjustRightInd w:val="0"/>
            <w:spacing w:after="0" w:line="240" w:lineRule="auto"/>
          </w:pPr>
        </w:pPrChange>
      </w:pPr>
      <w:ins w:id="6498" w:author="rkbansal" w:date="2020-02-25T00:14:00Z">
        <w:r w:rsidRPr="007B537E">
          <w:rPr>
            <w:rFonts w:ascii="Consolas" w:hAnsi="Consolas" w:cs="Consolas"/>
            <w:color w:val="646464"/>
            <w:sz w:val="20"/>
            <w:szCs w:val="20"/>
            <w:highlight w:val="yellow"/>
            <w:rPrChange w:id="6499"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500"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1" w:author="rkbansal" w:date="2020-02-25T00:14:00Z"/>
          <w:rFonts w:ascii="Consolas" w:hAnsi="Consolas" w:cs="Consolas"/>
          <w:sz w:val="20"/>
          <w:szCs w:val="20"/>
        </w:rPr>
        <w:pPrChange w:id="6502" w:author="rkbansal" w:date="2020-02-25T00:14:00Z">
          <w:pPr>
            <w:autoSpaceDE w:val="0"/>
            <w:autoSpaceDN w:val="0"/>
            <w:adjustRightInd w:val="0"/>
            <w:spacing w:after="0" w:line="240" w:lineRule="auto"/>
          </w:pPr>
        </w:pPrChange>
      </w:pPr>
      <w:ins w:id="6503"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4" w:author="rkbansal" w:date="2020-02-25T00:14:00Z"/>
          <w:rFonts w:ascii="Consolas" w:hAnsi="Consolas" w:cs="Consolas"/>
          <w:sz w:val="20"/>
          <w:szCs w:val="20"/>
        </w:rPr>
        <w:pPrChange w:id="6505" w:author="rkbansal" w:date="2020-02-25T00:14:00Z">
          <w:pPr>
            <w:autoSpaceDE w:val="0"/>
            <w:autoSpaceDN w:val="0"/>
            <w:adjustRightInd w:val="0"/>
            <w:spacing w:after="0" w:line="240" w:lineRule="auto"/>
          </w:pPr>
        </w:pPrChange>
      </w:pPr>
      <w:ins w:id="6506"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7" w:author="rkbansal" w:date="2020-02-25T00:14:00Z"/>
          <w:rFonts w:ascii="Consolas" w:hAnsi="Consolas" w:cs="Consolas"/>
          <w:sz w:val="20"/>
          <w:szCs w:val="20"/>
        </w:rPr>
        <w:pPrChange w:id="6508"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09" w:author="rkbansal" w:date="2020-02-25T00:14:00Z"/>
          <w:rFonts w:ascii="Consolas" w:hAnsi="Consolas" w:cs="Consolas"/>
          <w:sz w:val="20"/>
          <w:szCs w:val="20"/>
        </w:rPr>
        <w:pPrChange w:id="6510" w:author="rkbansal" w:date="2020-02-25T00:14:00Z">
          <w:pPr>
            <w:autoSpaceDE w:val="0"/>
            <w:autoSpaceDN w:val="0"/>
            <w:adjustRightInd w:val="0"/>
            <w:spacing w:after="0" w:line="240" w:lineRule="auto"/>
          </w:pPr>
        </w:pPrChange>
      </w:pPr>
      <w:ins w:id="6511"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2" w:author="rkbansal" w:date="2020-02-25T00:14:00Z"/>
          <w:rFonts w:ascii="Consolas" w:hAnsi="Consolas" w:cs="Consolas"/>
          <w:sz w:val="20"/>
          <w:szCs w:val="20"/>
        </w:rPr>
        <w:pPrChange w:id="6513" w:author="rkbansal" w:date="2020-02-25T00:14:00Z">
          <w:pPr>
            <w:autoSpaceDE w:val="0"/>
            <w:autoSpaceDN w:val="0"/>
            <w:adjustRightInd w:val="0"/>
            <w:spacing w:after="0" w:line="240" w:lineRule="auto"/>
          </w:pPr>
        </w:pPrChange>
      </w:pPr>
      <w:ins w:id="651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5" w:author="rkbansal" w:date="2020-02-25T00:14:00Z"/>
          <w:rFonts w:ascii="Consolas" w:hAnsi="Consolas" w:cs="Consolas"/>
          <w:sz w:val="20"/>
          <w:szCs w:val="20"/>
        </w:rPr>
        <w:pPrChange w:id="6516" w:author="rkbansal" w:date="2020-02-25T00:14:00Z">
          <w:pPr>
            <w:autoSpaceDE w:val="0"/>
            <w:autoSpaceDN w:val="0"/>
            <w:adjustRightInd w:val="0"/>
            <w:spacing w:after="0" w:line="240" w:lineRule="auto"/>
          </w:pPr>
        </w:pPrChange>
      </w:pPr>
      <w:ins w:id="6517"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18" w:author="rkbansal" w:date="2020-02-25T00:14:00Z"/>
          <w:rFonts w:ascii="Consolas" w:hAnsi="Consolas" w:cs="Consolas"/>
          <w:sz w:val="20"/>
          <w:szCs w:val="20"/>
        </w:rPr>
        <w:pPrChange w:id="6519" w:author="rkbansal" w:date="2020-02-25T00:14:00Z">
          <w:pPr>
            <w:autoSpaceDE w:val="0"/>
            <w:autoSpaceDN w:val="0"/>
            <w:adjustRightInd w:val="0"/>
            <w:spacing w:after="0" w:line="240" w:lineRule="auto"/>
          </w:pPr>
        </w:pPrChange>
      </w:pPr>
      <w:ins w:id="6520"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1" w:author="rkbansal" w:date="2020-02-25T00:14:00Z"/>
          <w:rFonts w:ascii="Consolas" w:hAnsi="Consolas" w:cs="Consolas"/>
          <w:sz w:val="20"/>
          <w:szCs w:val="20"/>
        </w:rPr>
        <w:pPrChange w:id="6522" w:author="rkbansal" w:date="2020-02-25T00:14:00Z">
          <w:pPr>
            <w:autoSpaceDE w:val="0"/>
            <w:autoSpaceDN w:val="0"/>
            <w:adjustRightInd w:val="0"/>
            <w:spacing w:after="0" w:line="240" w:lineRule="auto"/>
          </w:pPr>
        </w:pPrChange>
      </w:pPr>
      <w:ins w:id="6523"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4" w:author="rkbansal" w:date="2020-02-25T00:14:00Z"/>
          <w:rFonts w:ascii="Consolas" w:hAnsi="Consolas" w:cs="Consolas"/>
          <w:sz w:val="20"/>
          <w:szCs w:val="20"/>
        </w:rPr>
        <w:pPrChange w:id="6525" w:author="rkbansal" w:date="2020-02-25T00:14:00Z">
          <w:pPr>
            <w:autoSpaceDE w:val="0"/>
            <w:autoSpaceDN w:val="0"/>
            <w:adjustRightInd w:val="0"/>
            <w:spacing w:after="0" w:line="240" w:lineRule="auto"/>
          </w:pPr>
        </w:pPrChange>
      </w:pPr>
      <w:ins w:id="6526"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7" w:author="rkbansal" w:date="2020-02-25T00:14:00Z"/>
          <w:rFonts w:ascii="Consolas" w:hAnsi="Consolas" w:cs="Consolas"/>
          <w:sz w:val="20"/>
          <w:szCs w:val="20"/>
        </w:rPr>
        <w:pPrChange w:id="6528" w:author="rkbansal" w:date="2020-02-25T00:14:00Z">
          <w:pPr>
            <w:autoSpaceDE w:val="0"/>
            <w:autoSpaceDN w:val="0"/>
            <w:adjustRightInd w:val="0"/>
            <w:spacing w:after="0" w:line="240" w:lineRule="auto"/>
          </w:pPr>
        </w:pPrChange>
      </w:pPr>
      <w:ins w:id="6529"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0" w:author="rkbansal" w:date="2020-02-25T00:14:00Z"/>
          <w:rFonts w:ascii="Consolas" w:hAnsi="Consolas" w:cs="Consolas"/>
          <w:sz w:val="20"/>
          <w:szCs w:val="20"/>
        </w:rPr>
        <w:pPrChange w:id="6531" w:author="rkbansal" w:date="2020-02-25T00:14:00Z">
          <w:pPr>
            <w:autoSpaceDE w:val="0"/>
            <w:autoSpaceDN w:val="0"/>
            <w:adjustRightInd w:val="0"/>
            <w:spacing w:after="0" w:line="240" w:lineRule="auto"/>
          </w:pPr>
        </w:pPrChange>
      </w:pPr>
      <w:ins w:id="6532"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3" w:author="rkbansal" w:date="2020-02-25T00:14:00Z"/>
          <w:rFonts w:ascii="Consolas" w:hAnsi="Consolas" w:cs="Consolas"/>
          <w:sz w:val="20"/>
          <w:szCs w:val="20"/>
        </w:rPr>
        <w:pPrChange w:id="6534" w:author="rkbansal" w:date="2020-02-25T00:14:00Z">
          <w:pPr>
            <w:autoSpaceDE w:val="0"/>
            <w:autoSpaceDN w:val="0"/>
            <w:adjustRightInd w:val="0"/>
            <w:spacing w:after="0" w:line="240" w:lineRule="auto"/>
          </w:pPr>
        </w:pPrChange>
      </w:pPr>
      <w:ins w:id="6535"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6" w:author="rkbansal" w:date="2020-02-25T00:14:00Z"/>
          <w:rFonts w:ascii="Consolas" w:hAnsi="Consolas" w:cs="Consolas"/>
          <w:sz w:val="20"/>
          <w:szCs w:val="20"/>
        </w:rPr>
        <w:pPrChange w:id="6537" w:author="rkbansal" w:date="2020-02-25T00:14:00Z">
          <w:pPr>
            <w:autoSpaceDE w:val="0"/>
            <w:autoSpaceDN w:val="0"/>
            <w:adjustRightInd w:val="0"/>
            <w:spacing w:after="0" w:line="240" w:lineRule="auto"/>
          </w:pPr>
        </w:pPrChange>
      </w:pPr>
      <w:ins w:id="6538"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9" w:author="rkbansal" w:date="2020-02-25T00:14:00Z"/>
          <w:rFonts w:ascii="Consolas" w:hAnsi="Consolas" w:cs="Consolas"/>
          <w:sz w:val="20"/>
          <w:szCs w:val="20"/>
        </w:rPr>
        <w:pPrChange w:id="6540" w:author="rkbansal" w:date="2020-02-25T00:14:00Z">
          <w:pPr>
            <w:autoSpaceDE w:val="0"/>
            <w:autoSpaceDN w:val="0"/>
            <w:adjustRightInd w:val="0"/>
            <w:spacing w:after="0" w:line="240" w:lineRule="auto"/>
          </w:pPr>
        </w:pPrChange>
      </w:pPr>
      <w:ins w:id="6541"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2" w:author="rkbansal" w:date="2020-02-25T00:14:00Z"/>
          <w:rFonts w:ascii="Consolas" w:hAnsi="Consolas" w:cs="Consolas"/>
          <w:sz w:val="20"/>
          <w:szCs w:val="20"/>
        </w:rPr>
        <w:pPrChange w:id="6543"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4" w:author="rkbansal" w:date="2020-02-25T00:14:00Z"/>
          <w:rFonts w:ascii="Consolas" w:hAnsi="Consolas" w:cs="Consolas"/>
          <w:sz w:val="20"/>
          <w:szCs w:val="20"/>
        </w:rPr>
        <w:pPrChange w:id="6545" w:author="rkbansal" w:date="2020-02-25T00:14:00Z">
          <w:pPr>
            <w:autoSpaceDE w:val="0"/>
            <w:autoSpaceDN w:val="0"/>
            <w:adjustRightInd w:val="0"/>
            <w:spacing w:after="0" w:line="240" w:lineRule="auto"/>
          </w:pPr>
        </w:pPrChange>
      </w:pPr>
      <w:ins w:id="6546"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7" w:author="rkbansal" w:date="2020-02-25T00:14:00Z"/>
          <w:rFonts w:ascii="Consolas" w:hAnsi="Consolas" w:cs="Consolas"/>
          <w:sz w:val="20"/>
          <w:szCs w:val="20"/>
        </w:rPr>
        <w:pPrChange w:id="6548" w:author="rkbansal" w:date="2020-02-25T00:14:00Z">
          <w:pPr>
            <w:autoSpaceDE w:val="0"/>
            <w:autoSpaceDN w:val="0"/>
            <w:adjustRightInd w:val="0"/>
            <w:spacing w:after="0" w:line="240" w:lineRule="auto"/>
          </w:pPr>
        </w:pPrChange>
      </w:pPr>
      <w:ins w:id="654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0" w:author="rkbansal" w:date="2020-02-25T00:14:00Z"/>
          <w:rFonts w:ascii="Consolas" w:hAnsi="Consolas" w:cs="Consolas"/>
          <w:sz w:val="20"/>
          <w:szCs w:val="20"/>
        </w:rPr>
        <w:pPrChange w:id="6551" w:author="rkbansal" w:date="2020-02-25T00:14:00Z">
          <w:pPr>
            <w:autoSpaceDE w:val="0"/>
            <w:autoSpaceDN w:val="0"/>
            <w:adjustRightInd w:val="0"/>
            <w:spacing w:after="0" w:line="240" w:lineRule="auto"/>
          </w:pPr>
        </w:pPrChange>
      </w:pPr>
      <w:ins w:id="655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3" w:author="rkbansal" w:date="2020-02-25T00:14:00Z"/>
          <w:rFonts w:ascii="Consolas" w:hAnsi="Consolas" w:cs="Consolas"/>
          <w:sz w:val="20"/>
          <w:szCs w:val="20"/>
        </w:rPr>
        <w:pPrChange w:id="6554" w:author="rkbansal" w:date="2020-02-25T00:14:00Z">
          <w:pPr>
            <w:autoSpaceDE w:val="0"/>
            <w:autoSpaceDN w:val="0"/>
            <w:adjustRightInd w:val="0"/>
            <w:spacing w:after="0" w:line="240" w:lineRule="auto"/>
          </w:pPr>
        </w:pPrChange>
      </w:pPr>
      <w:ins w:id="6555"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6" w:author="rkbansal" w:date="2020-02-25T00:14:00Z"/>
          <w:rFonts w:ascii="Consolas" w:hAnsi="Consolas" w:cs="Consolas"/>
          <w:sz w:val="20"/>
          <w:szCs w:val="20"/>
        </w:rPr>
        <w:pPrChange w:id="6557" w:author="rkbansal" w:date="2020-02-25T00:14:00Z">
          <w:pPr>
            <w:autoSpaceDE w:val="0"/>
            <w:autoSpaceDN w:val="0"/>
            <w:adjustRightInd w:val="0"/>
            <w:spacing w:after="0" w:line="240" w:lineRule="auto"/>
          </w:pPr>
        </w:pPrChange>
      </w:pPr>
      <w:ins w:id="6558"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559"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560"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561"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562"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563"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4" w:author="rkbansal" w:date="2020-02-25T00:14:00Z"/>
          <w:rFonts w:ascii="Consolas" w:hAnsi="Consolas" w:cs="Consolas"/>
          <w:sz w:val="20"/>
          <w:szCs w:val="20"/>
        </w:rPr>
        <w:pPrChange w:id="6565" w:author="rkbansal" w:date="2020-02-25T00:14:00Z">
          <w:pPr>
            <w:autoSpaceDE w:val="0"/>
            <w:autoSpaceDN w:val="0"/>
            <w:adjustRightInd w:val="0"/>
            <w:spacing w:after="0" w:line="240" w:lineRule="auto"/>
          </w:pPr>
        </w:pPrChange>
      </w:pPr>
      <w:ins w:id="6566"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7" w:author="rkbansal" w:date="2020-02-25T00:14:00Z"/>
          <w:rFonts w:ascii="Consolas" w:hAnsi="Consolas" w:cs="Consolas"/>
          <w:sz w:val="20"/>
          <w:szCs w:val="20"/>
        </w:rPr>
        <w:pPrChange w:id="6568" w:author="rkbansal" w:date="2020-02-25T00:14:00Z">
          <w:pPr>
            <w:autoSpaceDE w:val="0"/>
            <w:autoSpaceDN w:val="0"/>
            <w:adjustRightInd w:val="0"/>
            <w:spacing w:after="0" w:line="240" w:lineRule="auto"/>
          </w:pPr>
        </w:pPrChange>
      </w:pPr>
      <w:ins w:id="6569"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0" w:author="rkbansal" w:date="2020-02-25T00:14:00Z"/>
          <w:rFonts w:ascii="Consolas" w:hAnsi="Consolas" w:cs="Consolas"/>
          <w:sz w:val="20"/>
          <w:szCs w:val="20"/>
        </w:rPr>
        <w:pPrChange w:id="6571" w:author="rkbansal" w:date="2020-02-25T00:14:00Z">
          <w:pPr>
            <w:autoSpaceDE w:val="0"/>
            <w:autoSpaceDN w:val="0"/>
            <w:adjustRightInd w:val="0"/>
            <w:spacing w:after="0" w:line="240" w:lineRule="auto"/>
          </w:pPr>
        </w:pPrChange>
      </w:pPr>
      <w:ins w:id="6572"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3" w:author="rkbansal" w:date="2020-02-25T00:14:00Z"/>
          <w:rFonts w:ascii="Consolas" w:hAnsi="Consolas" w:cs="Consolas"/>
          <w:sz w:val="20"/>
          <w:szCs w:val="20"/>
        </w:rPr>
        <w:pPrChange w:id="6574" w:author="rkbansal" w:date="2020-02-25T00:14:00Z">
          <w:pPr>
            <w:autoSpaceDE w:val="0"/>
            <w:autoSpaceDN w:val="0"/>
            <w:adjustRightInd w:val="0"/>
            <w:spacing w:after="0" w:line="240" w:lineRule="auto"/>
          </w:pPr>
        </w:pPrChange>
      </w:pPr>
      <w:ins w:id="6575"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6" w:author="rkbansal" w:date="2020-02-25T00:14:00Z"/>
          <w:rFonts w:ascii="Consolas" w:hAnsi="Consolas" w:cs="Consolas"/>
          <w:sz w:val="20"/>
          <w:szCs w:val="20"/>
        </w:rPr>
        <w:pPrChange w:id="6577" w:author="rkbansal" w:date="2020-02-25T00:14:00Z">
          <w:pPr>
            <w:autoSpaceDE w:val="0"/>
            <w:autoSpaceDN w:val="0"/>
            <w:adjustRightInd w:val="0"/>
            <w:spacing w:after="0" w:line="240" w:lineRule="auto"/>
          </w:pPr>
        </w:pPrChange>
      </w:pPr>
      <w:ins w:id="6578"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9" w:author="rkbansal" w:date="2020-02-25T00:14:00Z"/>
          <w:rFonts w:ascii="Consolas" w:hAnsi="Consolas" w:cs="Consolas"/>
          <w:sz w:val="20"/>
          <w:szCs w:val="20"/>
        </w:rPr>
        <w:pPrChange w:id="6580"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1" w:author="rkbansal" w:date="2020-01-09T12:08:00Z"/>
        </w:rPr>
        <w:pPrChange w:id="6582" w:author="rkbansal" w:date="2020-03-30T20:39:00Z">
          <w:pPr>
            <w:pBdr>
              <w:top w:val="single" w:sz="4" w:space="1" w:color="auto"/>
              <w:left w:val="single" w:sz="4" w:space="4" w:color="auto"/>
              <w:bottom w:val="single" w:sz="4" w:space="1" w:color="auto"/>
              <w:right w:val="single" w:sz="4" w:space="4" w:color="auto"/>
            </w:pBdr>
          </w:pPr>
        </w:pPrChange>
      </w:pPr>
      <w:ins w:id="6583"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584" w:author="rkbansal" w:date="2020-03-30T20:39:00Z"/>
          <w:bCs/>
        </w:rPr>
      </w:pPr>
      <w:ins w:id="6585" w:author="rkbansal" w:date="2020-03-30T20:39:00Z">
        <w:r>
          <w:rPr>
            <w:bCs/>
          </w:rPr>
          <w:t>Made changes in the Swagger’s HomeController</w:t>
        </w:r>
      </w:ins>
    </w:p>
    <w:p w14:paraId="45B7C1E6" w14:textId="77777777" w:rsidR="00A74323" w:rsidRPr="0068706D" w:rsidRDefault="00A74323">
      <w:pPr>
        <w:pStyle w:val="ListParagraph"/>
        <w:rPr>
          <w:ins w:id="6586" w:author="rkbansal" w:date="2020-01-09T12:08:00Z"/>
          <w:bCs/>
        </w:rPr>
        <w:pPrChange w:id="6587" w:author="rkbansal" w:date="2020-03-30T20:39:00Z">
          <w:pPr>
            <w:ind w:firstLine="720"/>
          </w:pPr>
        </w:pPrChange>
      </w:pPr>
    </w:p>
    <w:p w14:paraId="4382954B" w14:textId="7750EEFD" w:rsidR="000D70BE" w:rsidRPr="007D5DE0" w:rsidRDefault="0016127D" w:rsidP="000D70BE">
      <w:pPr>
        <w:ind w:firstLine="720"/>
        <w:rPr>
          <w:ins w:id="6588" w:author="rkbansal" w:date="2020-01-09T12:08:00Z"/>
          <w:b/>
          <w:sz w:val="18"/>
        </w:rPr>
      </w:pPr>
      <w:ins w:id="6589"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590" w:author="rkbansal" w:date="2020-03-31T01:18:00Z"/>
        </w:rPr>
      </w:pPr>
      <w:ins w:id="6591" w:author="rkbansal" w:date="2020-01-09T12:08:00Z">
        <w:r>
          <w:t>After running the application, should be visible following functions for the following url:</w:t>
        </w:r>
        <w:r w:rsidRPr="00B51A16">
          <w:t xml:space="preserve"> </w:t>
        </w:r>
      </w:ins>
      <w:ins w:id="6592"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593" w:author="rkbansal" w:date="2020-03-30T20:40:00Z"/>
        </w:rPr>
        <w:pPrChange w:id="6594" w:author="rkbansal" w:date="2020-03-31T01:18:00Z">
          <w:pPr>
            <w:pStyle w:val="ListParagraph"/>
            <w:numPr>
              <w:numId w:val="74"/>
            </w:numPr>
            <w:ind w:hanging="360"/>
          </w:pPr>
        </w:pPrChange>
      </w:pPr>
    </w:p>
    <w:p w14:paraId="6D581E38" w14:textId="449F0FDF" w:rsidR="00A74323" w:rsidRDefault="00A74323" w:rsidP="00A74323">
      <w:pPr>
        <w:pStyle w:val="ListParagraph"/>
        <w:rPr>
          <w:ins w:id="6595" w:author="rkbansal" w:date="2020-03-30T20:46:00Z"/>
        </w:rPr>
      </w:pPr>
      <w:ins w:id="6596" w:author="rkbansal" w:date="2020-03-30T20:41:00Z">
        <w:r>
          <w:t>Or</w:t>
        </w:r>
      </w:ins>
    </w:p>
    <w:p w14:paraId="38E05D38" w14:textId="22EC094B" w:rsidR="00A74323" w:rsidRDefault="006E2911" w:rsidP="00A74323">
      <w:pPr>
        <w:pStyle w:val="ListParagraph"/>
        <w:rPr>
          <w:ins w:id="6597" w:author="rkbansal" w:date="2020-03-31T01:19:00Z"/>
        </w:rPr>
      </w:pPr>
      <w:ins w:id="6598"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599" w:author="rkbansal" w:date="2020-03-29T22:11:00Z"/>
        </w:rPr>
        <w:pPrChange w:id="6600" w:author="rkbansal" w:date="2020-03-30T20:40:00Z">
          <w:pPr>
            <w:pStyle w:val="ListParagraph"/>
            <w:numPr>
              <w:numId w:val="74"/>
            </w:numPr>
            <w:ind w:hanging="360"/>
          </w:pPr>
        </w:pPrChange>
      </w:pPr>
    </w:p>
    <w:p w14:paraId="0BA65717" w14:textId="730BC292" w:rsidR="00F534A1" w:rsidRDefault="00AF032E">
      <w:pPr>
        <w:pStyle w:val="ListParagraph"/>
        <w:rPr>
          <w:ins w:id="6601" w:author="rkbansal" w:date="2020-01-09T12:08:00Z"/>
        </w:rPr>
        <w:pPrChange w:id="6602" w:author="rkbansal" w:date="2020-03-29T22:11:00Z">
          <w:pPr>
            <w:pStyle w:val="ListParagraph"/>
            <w:numPr>
              <w:numId w:val="23"/>
            </w:numPr>
            <w:ind w:hanging="360"/>
          </w:pPr>
        </w:pPrChange>
      </w:pPr>
      <w:ins w:id="6603"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04" w:author="rkbansal" w:date="2020-01-09T12:08:00Z"/>
        </w:rPr>
      </w:pPr>
    </w:p>
    <w:p w14:paraId="7A5367F7" w14:textId="3F8F0F22" w:rsidR="000D70BE" w:rsidRDefault="000D70BE">
      <w:pPr>
        <w:pStyle w:val="ListParagraph"/>
        <w:numPr>
          <w:ilvl w:val="0"/>
          <w:numId w:val="74"/>
        </w:numPr>
        <w:rPr>
          <w:ins w:id="6605" w:author="rkbansal" w:date="2020-01-09T12:08:00Z"/>
        </w:rPr>
        <w:pPrChange w:id="6606" w:author="rkbansal" w:date="2020-01-09T12:12:00Z">
          <w:pPr>
            <w:pStyle w:val="ListParagraph"/>
            <w:numPr>
              <w:numId w:val="23"/>
            </w:numPr>
            <w:ind w:hanging="360"/>
          </w:pPr>
        </w:pPrChange>
      </w:pPr>
      <w:ins w:id="6607" w:author="rkbansal" w:date="2020-01-09T12:08:00Z">
        <w:r>
          <w:t xml:space="preserve">Test the </w:t>
        </w:r>
      </w:ins>
      <w:ins w:id="6608" w:author="rkbansal" w:date="2020-03-29T21:50:00Z">
        <w:r w:rsidR="00773D9D">
          <w:t>Project</w:t>
        </w:r>
      </w:ins>
      <w:ins w:id="6609" w:author="rkbansal" w:date="2020-01-09T12:08:00Z">
        <w:r>
          <w:t xml:space="preserve"> Api using JUnit</w:t>
        </w:r>
      </w:ins>
    </w:p>
    <w:p w14:paraId="6CC872FA" w14:textId="5305D77E" w:rsidR="000D70BE" w:rsidRPr="00047E66" w:rsidRDefault="00412667" w:rsidP="000D70BE">
      <w:pPr>
        <w:rPr>
          <w:ins w:id="6610" w:author="rkbansal" w:date="2020-01-09T12:08:00Z"/>
        </w:rPr>
      </w:pPr>
      <w:ins w:id="6611"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12" w:author="rkbansal" w:date="2020-02-25T00:17:00Z"/>
          <w:b/>
        </w:rPr>
      </w:pPr>
      <w:ins w:id="6613"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14" w:author="rkbansal" w:date="2020-02-25T00:17:00Z"/>
          <w:rFonts w:cs="Consolas"/>
          <w:color w:val="000000"/>
          <w:shd w:val="clear" w:color="auto" w:fill="E8F2FE"/>
        </w:rPr>
      </w:pPr>
      <w:ins w:id="6615"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616" w:author="rkbansal" w:date="2020-02-25T00:17:00Z"/>
          <w:rFonts w:cs="Consolas"/>
          <w:color w:val="000000"/>
          <w:shd w:val="clear" w:color="auto" w:fill="E8F2FE"/>
        </w:rPr>
      </w:pPr>
      <w:ins w:id="6617" w:author="rkbansal" w:date="2020-02-25T00:17:00Z">
        <w:r w:rsidRPr="004F63DB">
          <w:rPr>
            <w:rFonts w:cs="Consolas"/>
            <w:color w:val="000000"/>
            <w:shd w:val="clear" w:color="auto" w:fill="E8F2FE"/>
          </w:rPr>
          <w:t>UserMgmt</w:t>
        </w:r>
      </w:ins>
      <w:ins w:id="6618" w:author="rkbansal" w:date="2020-02-25T00:42:00Z">
        <w:r w:rsidR="00C57FE3">
          <w:rPr>
            <w:rFonts w:cs="Consolas"/>
            <w:color w:val="000000"/>
            <w:shd w:val="clear" w:color="auto" w:fill="E8F2FE"/>
          </w:rPr>
          <w:t>Rest</w:t>
        </w:r>
      </w:ins>
      <w:ins w:id="6619"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620" w:author="rkbansal" w:date="2020-02-25T00:17:00Z"/>
          <w:rFonts w:cs="Consolas"/>
          <w:color w:val="000000"/>
          <w:shd w:val="clear" w:color="auto" w:fill="E8F2FE"/>
        </w:rPr>
      </w:pPr>
      <w:ins w:id="6621"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622" w:author="rkbansal" w:date="2020-02-25T00:18:00Z"/>
          <w:b/>
          <w:rPrChange w:id="6623" w:author="rkbansal" w:date="2020-02-25T00:18:00Z">
            <w:rPr>
              <w:ins w:id="6624" w:author="rkbansal" w:date="2020-02-25T00:18:00Z"/>
              <w:rFonts w:cs="Consolas"/>
              <w:color w:val="000000"/>
              <w:shd w:val="clear" w:color="auto" w:fill="E8F2FE"/>
            </w:rPr>
          </w:rPrChange>
        </w:rPr>
      </w:pPr>
      <w:ins w:id="6625"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626" w:author="rkbansal" w:date="2020-02-25T00:17:00Z"/>
          <w:b/>
        </w:rPr>
      </w:pPr>
      <w:ins w:id="6627" w:author="rkbansal" w:date="2020-02-25T00:18:00Z">
        <w:r>
          <w:rPr>
            <w:rFonts w:cs="Consolas"/>
            <w:color w:val="000000"/>
            <w:shd w:val="clear" w:color="auto" w:fill="E8F2FE"/>
          </w:rPr>
          <w:t>ProjectM</w:t>
        </w:r>
      </w:ins>
      <w:ins w:id="6628"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629"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630" w:author="rkbansal" w:date="2020-02-25T00:46:00Z"/>
          <w:sz w:val="18"/>
          <w:rPrChange w:id="6631" w:author="rkbansal" w:date="2020-02-25T00:46:00Z">
            <w:rPr>
              <w:ins w:id="6632" w:author="rkbansal" w:date="2020-02-25T00:46:00Z"/>
            </w:rPr>
          </w:rPrChange>
        </w:rPr>
      </w:pPr>
      <w:ins w:id="6633"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634" w:author="rkbansal" w:date="2020-02-25T00:17:00Z"/>
          <w:sz w:val="18"/>
        </w:rPr>
        <w:pPrChange w:id="6635" w:author="rkbansal" w:date="2020-02-25T00:46:00Z">
          <w:pPr>
            <w:pStyle w:val="ListParagraph"/>
            <w:numPr>
              <w:numId w:val="19"/>
            </w:numPr>
            <w:ind w:hanging="360"/>
          </w:pPr>
        </w:pPrChange>
      </w:pPr>
      <w:ins w:id="6636"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637" w:author="rkbansal" w:date="2020-02-25T01:05:00Z"/>
        </w:rPr>
      </w:pPr>
      <w:ins w:id="6638" w:author="rkbansal" w:date="2020-02-25T00:59:00Z">
        <w:r>
          <w:t xml:space="preserve">Testing </w:t>
        </w:r>
      </w:ins>
    </w:p>
    <w:p w14:paraId="31B6C268" w14:textId="3A439917" w:rsidR="00247050" w:rsidRDefault="00247050">
      <w:pPr>
        <w:pStyle w:val="ListParagraph"/>
        <w:numPr>
          <w:ilvl w:val="1"/>
          <w:numId w:val="19"/>
        </w:numPr>
        <w:rPr>
          <w:ins w:id="6639" w:author="rkbansal" w:date="2020-04-23T15:04:00Z"/>
        </w:rPr>
      </w:pPr>
      <w:ins w:id="6640" w:author="rkbansal" w:date="2020-02-25T01:05:00Z">
        <w:r>
          <w:t>Without authentication</w:t>
        </w:r>
      </w:ins>
      <w:ins w:id="6641" w:author="rkbansal" w:date="2020-02-25T01:06:00Z">
        <w:r w:rsidR="001F55B5" w:rsidRPr="001F55B5">
          <w:t xml:space="preserve"> </w:t>
        </w:r>
        <w:r w:rsidR="001F55B5">
          <w:t>means directly hitting the project-mgmt-project running on 5379</w:t>
        </w:r>
      </w:ins>
      <w:ins w:id="6642"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643" w:author="rkbansal" w:date="2020-02-25T01:05:00Z"/>
        </w:rPr>
        <w:pPrChange w:id="6644" w:author="rkbansal" w:date="2020-04-23T15:04:00Z">
          <w:pPr>
            <w:pStyle w:val="ListParagraph"/>
            <w:numPr>
              <w:ilvl w:val="1"/>
              <w:numId w:val="19"/>
            </w:numPr>
            <w:ind w:left="1440" w:hanging="360"/>
          </w:pPr>
        </w:pPrChange>
      </w:pPr>
      <w:ins w:id="6645"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646" w:author="rkbansal" w:date="2020-04-23T15:06:00Z"/>
        </w:rPr>
      </w:pPr>
      <w:ins w:id="6647"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648" w:author="rkbansal" w:date="2020-04-23T15:06:00Z"/>
        </w:rPr>
        <w:pPrChange w:id="6649" w:author="rkbansal" w:date="2020-04-23T15:06:00Z">
          <w:pPr>
            <w:pStyle w:val="ListParagraph"/>
            <w:numPr>
              <w:ilvl w:val="1"/>
              <w:numId w:val="19"/>
            </w:numPr>
            <w:ind w:left="1440" w:hanging="360"/>
          </w:pPr>
        </w:pPrChange>
      </w:pPr>
      <w:ins w:id="6650"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651" w:author="rkbansal" w:date="2020-02-25T01:03:00Z"/>
        </w:rPr>
        <w:pPrChange w:id="6652" w:author="rkbansal" w:date="2020-02-25T01:05:00Z">
          <w:pPr>
            <w:pStyle w:val="ListParagraph"/>
            <w:numPr>
              <w:numId w:val="19"/>
            </w:numPr>
            <w:ind w:hanging="360"/>
          </w:pPr>
        </w:pPrChange>
      </w:pPr>
      <w:ins w:id="6653" w:author="rkbansal" w:date="2020-02-25T01:05:00Z">
        <w:r>
          <w:t xml:space="preserve">With authentication means every request to </w:t>
        </w:r>
      </w:ins>
      <w:ins w:id="6654" w:author="rkbansal" w:date="2020-02-25T01:09:00Z">
        <w:r w:rsidR="001F55B5">
          <w:t xml:space="preserve">project-mgmt-service </w:t>
        </w:r>
      </w:ins>
      <w:ins w:id="6655" w:author="rkbansal" w:date="2020-02-25T01:05:00Z">
        <w:r>
          <w:t>microservice will be hit via gateway running 1379</w:t>
        </w:r>
      </w:ins>
    </w:p>
    <w:p w14:paraId="51C11210" w14:textId="76DED6B0" w:rsidR="00247050" w:rsidRDefault="00247050" w:rsidP="00247050">
      <w:pPr>
        <w:pStyle w:val="ListParagraph"/>
        <w:rPr>
          <w:ins w:id="6656" w:author="rkbansal" w:date="2020-02-25T01:04:00Z"/>
          <w:b/>
          <w:sz w:val="28"/>
        </w:rPr>
      </w:pPr>
    </w:p>
    <w:p w14:paraId="5DDF06D6" w14:textId="3F68858C" w:rsidR="00247050" w:rsidRPr="00ED1246" w:rsidRDefault="001F55B5">
      <w:pPr>
        <w:pStyle w:val="ListParagraph"/>
        <w:numPr>
          <w:ilvl w:val="2"/>
          <w:numId w:val="19"/>
        </w:numPr>
        <w:rPr>
          <w:ins w:id="6657" w:author="rkbansal" w:date="2020-02-25T01:10:00Z"/>
          <w:b/>
          <w:sz w:val="28"/>
          <w:rPrChange w:id="6658" w:author="rkbansal" w:date="2020-02-25T01:10:00Z">
            <w:rPr>
              <w:ins w:id="6659" w:author="rkbansal" w:date="2020-02-25T01:10:00Z"/>
            </w:rPr>
          </w:rPrChange>
        </w:rPr>
      </w:pPr>
      <w:ins w:id="6660" w:author="rkbansal" w:date="2020-02-25T01:07:00Z">
        <w:r>
          <w:t xml:space="preserve">with authentication means every request to </w:t>
        </w:r>
      </w:ins>
      <w:ins w:id="6661" w:author="rkbansal" w:date="2020-02-25T01:09:00Z">
        <w:r>
          <w:t>project-mgmt-</w:t>
        </w:r>
      </w:ins>
      <w:ins w:id="6662" w:author="rkbansal" w:date="2020-02-25T01:10:00Z">
        <w:r>
          <w:t>service</w:t>
        </w:r>
      </w:ins>
      <w:ins w:id="6663" w:author="rkbansal" w:date="2020-02-25T01:07:00Z">
        <w:r>
          <w:t xml:space="preserve"> microservice will be hit via gateway running</w:t>
        </w:r>
      </w:ins>
      <w:ins w:id="6664" w:author="rkbansal" w:date="2020-04-04T21:18:00Z">
        <w:r w:rsidR="00716CEC">
          <w:t xml:space="preserve"> on</w:t>
        </w:r>
      </w:ins>
      <w:ins w:id="6665" w:author="rkbansal" w:date="2020-02-25T01:07:00Z">
        <w:r>
          <w:t xml:space="preserve"> 1379</w:t>
        </w:r>
      </w:ins>
    </w:p>
    <w:p w14:paraId="3BB7D837" w14:textId="031B5A62" w:rsidR="00ED1246" w:rsidRPr="001C387C" w:rsidRDefault="00CF518B" w:rsidP="00ED1246">
      <w:pPr>
        <w:pStyle w:val="ListParagraph"/>
        <w:numPr>
          <w:ilvl w:val="3"/>
          <w:numId w:val="19"/>
        </w:numPr>
        <w:rPr>
          <w:ins w:id="6666" w:author="rkbansal" w:date="2020-02-25T01:15:00Z"/>
          <w:b/>
          <w:sz w:val="28"/>
          <w:rPrChange w:id="6667" w:author="rkbansal" w:date="2020-02-25T01:15:00Z">
            <w:rPr>
              <w:ins w:id="6668" w:author="rkbansal" w:date="2020-02-25T01:15:00Z"/>
            </w:rPr>
          </w:rPrChange>
        </w:rPr>
      </w:pPr>
      <w:ins w:id="6669" w:author="rkbansal" w:date="2020-02-25T01:13:00Z">
        <w:r>
          <w:lastRenderedPageBreak/>
          <w:t xml:space="preserve">getting project details with status “A” but </w:t>
        </w:r>
      </w:ins>
      <w:ins w:id="6670" w:author="rkbansal" w:date="2020-02-25T01:10:00Z">
        <w:r w:rsidR="00ED1246">
          <w:t>without token</w:t>
        </w:r>
      </w:ins>
      <w:ins w:id="6671" w:author="rkbansal" w:date="2020-02-25T01:11:00Z">
        <w:r>
          <w:t xml:space="preserve"> means no </w:t>
        </w:r>
      </w:ins>
      <w:ins w:id="6672" w:author="rkbansal" w:date="2020-02-25T01:13:00Z">
        <w:r>
          <w:t>authorization code(Bearer token) in the header</w:t>
        </w:r>
      </w:ins>
      <w:ins w:id="6673" w:author="rkbansal" w:date="2020-02-25T01:14:00Z">
        <w:r>
          <w:t xml:space="preserve"> will give the error.</w:t>
        </w:r>
      </w:ins>
    </w:p>
    <w:p w14:paraId="4B67093D" w14:textId="7B6F1F56" w:rsidR="001C387C" w:rsidRPr="001C387C" w:rsidRDefault="00957C11">
      <w:pPr>
        <w:pStyle w:val="ListParagraph"/>
        <w:ind w:left="2160"/>
        <w:rPr>
          <w:ins w:id="6674" w:author="rkbansal" w:date="2020-02-25T01:15:00Z"/>
          <w:b/>
          <w:sz w:val="28"/>
          <w:rPrChange w:id="6675" w:author="rkbansal" w:date="2020-02-25T01:15:00Z">
            <w:rPr>
              <w:ins w:id="6676" w:author="rkbansal" w:date="2020-02-25T01:15:00Z"/>
            </w:rPr>
          </w:rPrChange>
        </w:rPr>
        <w:pPrChange w:id="6677" w:author="rkbansal" w:date="2020-02-25T01:15:00Z">
          <w:pPr>
            <w:pStyle w:val="ListParagraph"/>
            <w:numPr>
              <w:ilvl w:val="3"/>
              <w:numId w:val="19"/>
            </w:numPr>
            <w:ind w:left="2880" w:hanging="360"/>
          </w:pPr>
        </w:pPrChange>
      </w:pPr>
      <w:ins w:id="6678"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679" w:author="rkbansal" w:date="2020-02-25T01:13:00Z"/>
          <w:b/>
          <w:sz w:val="28"/>
          <w:rPrChange w:id="6680" w:author="rkbansal" w:date="2020-02-25T01:15:00Z">
            <w:rPr>
              <w:ins w:id="6681" w:author="rkbansal" w:date="2020-02-25T01:13:00Z"/>
            </w:rPr>
          </w:rPrChange>
        </w:rPr>
        <w:pPrChange w:id="6682"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683" w:author="rkbansal" w:date="2020-02-25T01:18:00Z"/>
          <w:b/>
          <w:sz w:val="28"/>
          <w:rPrChange w:id="6684" w:author="rkbansal" w:date="2020-02-25T01:18:00Z">
            <w:rPr>
              <w:ins w:id="6685" w:author="rkbansal" w:date="2020-02-25T01:18:00Z"/>
            </w:rPr>
          </w:rPrChange>
        </w:rPr>
      </w:pPr>
      <w:ins w:id="6686" w:author="rkbansal" w:date="2020-02-25T01:17:00Z">
        <w:r>
          <w:t>getting project details with status “A” but with token means authorization code(Bearer token) in the header wil</w:t>
        </w:r>
      </w:ins>
      <w:ins w:id="6687"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688" w:author="rkbansal" w:date="2020-02-25T01:25:00Z"/>
          <w:b/>
          <w:sz w:val="28"/>
        </w:rPr>
        <w:pPrChange w:id="6689" w:author="rkbansal" w:date="2020-04-23T15:05:00Z">
          <w:pPr>
            <w:pStyle w:val="ListParagraph"/>
            <w:numPr>
              <w:numId w:val="79"/>
            </w:numPr>
            <w:ind w:left="3960" w:hanging="360"/>
          </w:pPr>
        </w:pPrChange>
      </w:pPr>
      <w:ins w:id="6690"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691" w:author="rkbansal" w:date="2020-02-25T01:19:00Z">
        <w:r w:rsidR="00511C1C">
          <w:rPr>
            <w:b/>
            <w:sz w:val="28"/>
          </w:rPr>
          <w:t xml:space="preserve">To get authentication code </w:t>
        </w:r>
      </w:ins>
      <w:ins w:id="6692" w:author="rkbansal" w:date="2020-04-04T21:20:00Z">
        <w:r w:rsidR="00BD4EDA">
          <w:rPr>
            <w:b/>
            <w:sz w:val="28"/>
          </w:rPr>
          <w:t xml:space="preserve">in response header </w:t>
        </w:r>
      </w:ins>
      <w:ins w:id="6693" w:author="rkbansal" w:date="2020-02-25T01:19:00Z">
        <w:r w:rsidR="00511C1C">
          <w:rPr>
            <w:b/>
            <w:sz w:val="28"/>
          </w:rPr>
          <w:t>using authentication service</w:t>
        </w:r>
      </w:ins>
    </w:p>
    <w:p w14:paraId="5D335295" w14:textId="78BD3F0F" w:rsidR="00D76B85" w:rsidRDefault="00D76B85">
      <w:pPr>
        <w:pStyle w:val="ListParagraph"/>
        <w:ind w:left="3960"/>
        <w:rPr>
          <w:ins w:id="6694" w:author="rkbansal" w:date="2020-02-25T01:19:00Z"/>
          <w:b/>
          <w:sz w:val="28"/>
        </w:rPr>
        <w:pPrChange w:id="6695"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696" w:author="rkbansal" w:date="2020-02-25T01:32:00Z"/>
          <w:b/>
          <w:sz w:val="28"/>
          <w:rPrChange w:id="6697" w:author="rkbansal" w:date="2020-02-25T01:32:00Z">
            <w:rPr>
              <w:ins w:id="6698" w:author="rkbansal" w:date="2020-02-25T01:32:00Z"/>
            </w:rPr>
          </w:rPrChange>
        </w:rPr>
        <w:pPrChange w:id="6699" w:author="rkbansal" w:date="2020-04-23T15:05:00Z">
          <w:pPr>
            <w:pStyle w:val="ListParagraph"/>
            <w:numPr>
              <w:numId w:val="79"/>
            </w:numPr>
            <w:ind w:left="3960" w:hanging="360"/>
          </w:pPr>
        </w:pPrChange>
      </w:pPr>
      <w:ins w:id="6700"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701" w:author="rkbansal" w:date="2020-02-25T01:26:00Z">
        <w:r w:rsidR="00D76B85">
          <w:rPr>
            <w:b/>
            <w:sz w:val="28"/>
          </w:rPr>
          <w:t>Now hit the proje</w:t>
        </w:r>
      </w:ins>
      <w:ins w:id="6702" w:author="rkbansal" w:date="2020-02-26T20:34:00Z">
        <w:r w:rsidR="00683812">
          <w:rPr>
            <w:b/>
            <w:sz w:val="28"/>
          </w:rPr>
          <w:t>c</w:t>
        </w:r>
      </w:ins>
      <w:ins w:id="6703" w:author="rkbansal" w:date="2020-02-25T01:26:00Z">
        <w:r w:rsidR="00D76B85">
          <w:rPr>
            <w:b/>
            <w:sz w:val="28"/>
          </w:rPr>
          <w:t>t</w:t>
        </w:r>
      </w:ins>
      <w:ins w:id="6704" w:author="rkbansal" w:date="2020-02-25T01:27:00Z">
        <w:r w:rsidR="00D76B85">
          <w:rPr>
            <w:b/>
            <w:sz w:val="28"/>
          </w:rPr>
          <w:t xml:space="preserve">-mgmt-service to </w:t>
        </w:r>
        <w:r w:rsidR="00D76B85">
          <w:t xml:space="preserve">get project details with status “A” </w:t>
        </w:r>
      </w:ins>
      <w:ins w:id="6705" w:author="rkbansal" w:date="2020-02-25T01:32:00Z">
        <w:r w:rsidR="001A0DFC">
          <w:t>by providing the</w:t>
        </w:r>
      </w:ins>
      <w:ins w:id="6706" w:author="rkbansal" w:date="2020-02-25T01:27:00Z">
        <w:r w:rsidR="00D76B85">
          <w:t xml:space="preserve"> token means authorization code(Bearer token) in the header</w:t>
        </w:r>
      </w:ins>
      <w:ins w:id="6707" w:author="rkbansal" w:date="2020-02-25T01:30:00Z">
        <w:r w:rsidR="00A775D7">
          <w:t xml:space="preserve"> received in above step</w:t>
        </w:r>
      </w:ins>
    </w:p>
    <w:p w14:paraId="351050D1" w14:textId="6CD00DAF" w:rsidR="001A0DFC" w:rsidRPr="00A775D7" w:rsidRDefault="001A0DFC">
      <w:pPr>
        <w:pStyle w:val="ListParagraph"/>
        <w:ind w:left="3960"/>
        <w:rPr>
          <w:ins w:id="6708" w:author="rkbansal" w:date="2020-02-25T01:30:00Z"/>
          <w:b/>
          <w:sz w:val="28"/>
          <w:rPrChange w:id="6709" w:author="rkbansal" w:date="2020-02-25T01:30:00Z">
            <w:rPr>
              <w:ins w:id="6710" w:author="rkbansal" w:date="2020-02-25T01:30:00Z"/>
            </w:rPr>
          </w:rPrChange>
        </w:rPr>
        <w:pPrChange w:id="6711"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12" w:author="rkbansal" w:date="2020-02-25T01:10:00Z"/>
          <w:b/>
          <w:sz w:val="28"/>
          <w:rPrChange w:id="6713" w:author="rkbansal" w:date="2020-02-25T01:10:00Z">
            <w:rPr>
              <w:ins w:id="6714" w:author="rkbansal" w:date="2020-02-25T01:10:00Z"/>
            </w:rPr>
          </w:rPrChange>
        </w:rPr>
        <w:pPrChange w:id="6715"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16" w:author="rkbansal" w:date="2020-02-25T01:04:00Z"/>
          <w:b/>
          <w:sz w:val="28"/>
        </w:rPr>
        <w:pPrChange w:id="6717" w:author="rkbansal" w:date="2020-02-25T01:10:00Z">
          <w:pPr>
            <w:pStyle w:val="ListParagraph"/>
          </w:pPr>
        </w:pPrChange>
      </w:pPr>
    </w:p>
    <w:p w14:paraId="6B9CFDEB" w14:textId="77777777" w:rsidR="00247050" w:rsidRDefault="00247050" w:rsidP="00247050">
      <w:pPr>
        <w:pStyle w:val="ListParagraph"/>
        <w:rPr>
          <w:ins w:id="6718" w:author="rkbansal" w:date="2020-02-25T01:04:00Z"/>
          <w:b/>
          <w:sz w:val="28"/>
        </w:rPr>
      </w:pPr>
    </w:p>
    <w:p w14:paraId="7F667FF1" w14:textId="39932E17" w:rsidR="00247050" w:rsidRPr="00247050" w:rsidRDefault="00247050">
      <w:pPr>
        <w:pStyle w:val="ListParagraph"/>
        <w:rPr>
          <w:ins w:id="6719" w:author="rkbansal" w:date="2020-02-25T01:02:00Z"/>
          <w:rPrChange w:id="6720" w:author="rkbansal" w:date="2020-02-25T01:03:00Z">
            <w:rPr>
              <w:ins w:id="6721" w:author="rkbansal" w:date="2020-02-25T01:02:00Z"/>
              <w:rFonts w:eastAsiaTheme="majorEastAsia" w:cstheme="majorBidi"/>
              <w:color w:val="2F5496" w:themeColor="accent1" w:themeShade="BF"/>
              <w:szCs w:val="26"/>
            </w:rPr>
          </w:rPrChange>
        </w:rPr>
        <w:pPrChange w:id="6722" w:author="rkbansal" w:date="2020-02-25T01:03:00Z">
          <w:pPr/>
        </w:pPrChange>
      </w:pPr>
      <w:ins w:id="6723" w:author="rkbansal" w:date="2020-02-25T01:02:00Z">
        <w:r w:rsidRPr="00247050">
          <w:rPr>
            <w:b/>
            <w:sz w:val="28"/>
            <w:rPrChange w:id="6724" w:author="rkbansal" w:date="2020-02-25T01:03:00Z">
              <w:rPr/>
            </w:rPrChange>
          </w:rPr>
          <w:br w:type="page"/>
        </w:r>
      </w:ins>
    </w:p>
    <w:p w14:paraId="38186FDF" w14:textId="1FD13AE8" w:rsidR="006A39B1" w:rsidRDefault="00C62AC7" w:rsidP="00C62AC7">
      <w:pPr>
        <w:pStyle w:val="Heading2"/>
        <w:rPr>
          <w:rFonts w:ascii="Georgia" w:hAnsi="Georgia"/>
          <w:b/>
          <w:sz w:val="28"/>
        </w:rPr>
      </w:pPr>
      <w:del w:id="6725" w:author="rkbansal" w:date="2020-01-09T12:08:00Z">
        <w:r w:rsidRPr="00981242" w:rsidDel="003759CB">
          <w:rPr>
            <w:rFonts w:ascii="Georgia" w:hAnsi="Georgia"/>
            <w:b/>
            <w:sz w:val="28"/>
          </w:rPr>
          <w:lastRenderedPageBreak/>
          <w:delText>Member</w:delText>
        </w:r>
      </w:del>
      <w:ins w:id="6726"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727" w:author="rkbansal" w:date="2020-04-19T23:41:00Z">
          <w:pPr>
            <w:pStyle w:val="ListParagraph"/>
            <w:numPr>
              <w:numId w:val="22"/>
            </w:numPr>
            <w:ind w:hanging="360"/>
          </w:pPr>
        </w:pPrChange>
      </w:pPr>
      <w:ins w:id="6728"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729" w:author="rkbansal" w:date="2020-04-19T23:41:00Z">
          <w:pPr>
            <w:pStyle w:val="ListParagraph"/>
            <w:numPr>
              <w:numId w:val="22"/>
            </w:numPr>
            <w:ind w:hanging="360"/>
          </w:pPr>
        </w:pPrChange>
      </w:pPr>
      <w:ins w:id="6730" w:author="rkbansal" w:date="2020-04-19T23:41:00Z">
        <w:r>
          <w:t>2</w:t>
        </w:r>
      </w:ins>
      <w:ins w:id="6731" w:author="rkbansal" w:date="2020-04-19T23:42:00Z">
        <w:r>
          <w:t xml:space="preserve">. </w:t>
        </w:r>
      </w:ins>
      <w:r w:rsidR="002F4616">
        <w:t>Update the member</w:t>
      </w:r>
    </w:p>
    <w:p w14:paraId="6936FF80" w14:textId="63433F93" w:rsidR="002F4616" w:rsidRDefault="006810F3">
      <w:pPr>
        <w:ind w:left="360"/>
        <w:pPrChange w:id="6732" w:author="rkbansal" w:date="2020-04-19T23:43:00Z">
          <w:pPr>
            <w:pStyle w:val="ListParagraph"/>
            <w:numPr>
              <w:numId w:val="22"/>
            </w:numPr>
            <w:ind w:hanging="360"/>
          </w:pPr>
        </w:pPrChange>
      </w:pPr>
      <w:ins w:id="6733" w:author="rkbansal" w:date="2020-04-19T23:43:00Z">
        <w:r>
          <w:t xml:space="preserve">3. </w:t>
        </w:r>
      </w:ins>
      <w:r w:rsidR="002F4616">
        <w:t>Get the list of all the members</w:t>
      </w:r>
    </w:p>
    <w:p w14:paraId="32C4DF89" w14:textId="0C6010A0" w:rsidR="002F4616" w:rsidRDefault="006810F3">
      <w:pPr>
        <w:ind w:left="360"/>
        <w:pPrChange w:id="6734" w:author="rkbansal" w:date="2020-04-19T23:43:00Z">
          <w:pPr>
            <w:pStyle w:val="ListParagraph"/>
            <w:numPr>
              <w:numId w:val="22"/>
            </w:numPr>
            <w:ind w:hanging="360"/>
          </w:pPr>
        </w:pPrChange>
      </w:pPr>
      <w:ins w:id="6735" w:author="rkbansal" w:date="2020-04-19T23:43:00Z">
        <w:r>
          <w:t>4.</w:t>
        </w:r>
      </w:ins>
      <w:r w:rsidR="002F4616">
        <w:t>Delete the member</w:t>
      </w:r>
    </w:p>
    <w:p w14:paraId="0B4AEFDF" w14:textId="7B65A398" w:rsidR="002F4616" w:rsidRDefault="006810F3">
      <w:pPr>
        <w:ind w:left="360"/>
        <w:pPrChange w:id="6736" w:author="rkbansal" w:date="2020-04-19T23:43:00Z">
          <w:pPr>
            <w:pStyle w:val="ListParagraph"/>
            <w:numPr>
              <w:numId w:val="22"/>
            </w:numPr>
            <w:ind w:hanging="360"/>
          </w:pPr>
        </w:pPrChange>
      </w:pPr>
      <w:ins w:id="6737"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738"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739" w:author="rkbansal" w:date="2020-04-19T23:54:00Z"/>
        </w:rPr>
      </w:pPr>
      <w:ins w:id="6740" w:author="rkbansal" w:date="2020-04-19T23:51:00Z">
        <w:r>
          <w:t>In this microservice, we will create</w:t>
        </w:r>
      </w:ins>
      <w:ins w:id="6741" w:author="rkbansal" w:date="2020-04-19T23:53:00Z">
        <w:r>
          <w:t xml:space="preserve"> parent class </w:t>
        </w:r>
      </w:ins>
      <w:ins w:id="6742" w:author="rkbansal" w:date="2020-04-19T23:54:00Z">
        <w:r>
          <w:t>P</w:t>
        </w:r>
      </w:ins>
      <w:ins w:id="6743" w:author="rkbansal" w:date="2020-04-19T23:53:00Z">
        <w:r>
          <w:t>erson ha</w:t>
        </w:r>
      </w:ins>
      <w:ins w:id="6744" w:author="rkbansal" w:date="2020-04-19T23:54:00Z">
        <w:r>
          <w:t>ving three subclasses Member, Sevadar and Devotee:</w:t>
        </w:r>
      </w:ins>
    </w:p>
    <w:p w14:paraId="0E8C5287" w14:textId="0CF4CD59" w:rsidR="00B66C98" w:rsidRDefault="00003037">
      <w:pPr>
        <w:pPrChange w:id="6745" w:author="rkbansal" w:date="2020-04-19T23:51:00Z">
          <w:pPr>
            <w:pStyle w:val="ListParagraph"/>
          </w:pPr>
        </w:pPrChange>
      </w:pPr>
      <w:ins w:id="6746"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747"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748" w:author="rkbansal" w:date="2020-04-19T23:37:00Z"/>
        </w:rPr>
        <w:pPrChange w:id="6749" w:author="rkbansal" w:date="2020-04-20T00:00:00Z">
          <w:pPr>
            <w:pStyle w:val="ListParagraph"/>
            <w:numPr>
              <w:numId w:val="74"/>
            </w:numPr>
            <w:ind w:hanging="360"/>
            <w:jc w:val="both"/>
          </w:pPr>
        </w:pPrChange>
      </w:pPr>
      <w:ins w:id="6750"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51"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752">
          <w:tblGrid>
            <w:gridCol w:w="4508"/>
            <w:gridCol w:w="4508"/>
          </w:tblGrid>
        </w:tblGridChange>
      </w:tblGrid>
      <w:tr w:rsidR="00CF6C1A" w14:paraId="2F6D42B1" w14:textId="77777777" w:rsidTr="004F755A">
        <w:trPr>
          <w:ins w:id="6753" w:author="rkbansal" w:date="2020-04-19T23:37:00Z"/>
        </w:trPr>
        <w:tc>
          <w:tcPr>
            <w:tcW w:w="4508" w:type="dxa"/>
            <w:tcPrChange w:id="6754" w:author="rkbansal" w:date="2020-04-23T15:46:00Z">
              <w:tcPr>
                <w:tcW w:w="4508" w:type="dxa"/>
              </w:tcPr>
            </w:tcPrChange>
          </w:tcPr>
          <w:p w14:paraId="7720DE6B" w14:textId="77777777" w:rsidR="00CF6C1A" w:rsidRDefault="00CF6C1A" w:rsidP="00125E38">
            <w:pPr>
              <w:rPr>
                <w:ins w:id="6755" w:author="rkbansal" w:date="2020-04-19T23:37:00Z"/>
              </w:rPr>
            </w:pPr>
            <w:ins w:id="6756" w:author="rkbansal" w:date="2020-04-19T23:37:00Z">
              <w:r>
                <w:t>Database/Schema Name</w:t>
              </w:r>
            </w:ins>
          </w:p>
        </w:tc>
        <w:tc>
          <w:tcPr>
            <w:tcW w:w="4508" w:type="dxa"/>
            <w:tcPrChange w:id="6757" w:author="rkbansal" w:date="2020-04-23T15:46:00Z">
              <w:tcPr>
                <w:tcW w:w="4508" w:type="dxa"/>
              </w:tcPr>
            </w:tcPrChange>
          </w:tcPr>
          <w:p w14:paraId="43019992" w14:textId="59B0DBA3" w:rsidR="00CF6C1A" w:rsidRDefault="00CF6C1A" w:rsidP="00125E38">
            <w:pPr>
              <w:rPr>
                <w:ins w:id="6758" w:author="rkbansal" w:date="2020-04-19T23:37:00Z"/>
              </w:rPr>
            </w:pPr>
            <w:ins w:id="6759" w:author="rkbansal" w:date="2020-04-19T23:37:00Z">
              <w:r>
                <w:t>p</w:t>
              </w:r>
            </w:ins>
            <w:ins w:id="6760" w:author="rkbansal" w:date="2020-04-19T23:40:00Z">
              <w:r w:rsidR="00811EF5">
                <w:t>erson</w:t>
              </w:r>
            </w:ins>
            <w:ins w:id="6761" w:author="rkbansal" w:date="2020-04-19T23:37:00Z">
              <w:r>
                <w:t>_schema</w:t>
              </w:r>
            </w:ins>
          </w:p>
        </w:tc>
      </w:tr>
      <w:tr w:rsidR="00CF6C1A" w14:paraId="47B36F4F" w14:textId="77777777" w:rsidTr="004F755A">
        <w:trPr>
          <w:ins w:id="6762" w:author="rkbansal" w:date="2020-04-19T23:37:00Z"/>
        </w:trPr>
        <w:tc>
          <w:tcPr>
            <w:tcW w:w="4508" w:type="dxa"/>
            <w:tcPrChange w:id="6763" w:author="rkbansal" w:date="2020-04-23T15:46:00Z">
              <w:tcPr>
                <w:tcW w:w="4508" w:type="dxa"/>
              </w:tcPr>
            </w:tcPrChange>
          </w:tcPr>
          <w:p w14:paraId="0DA4532D" w14:textId="77777777" w:rsidR="00CF6C1A" w:rsidRDefault="00CF6C1A" w:rsidP="00125E38">
            <w:pPr>
              <w:rPr>
                <w:ins w:id="6764" w:author="rkbansal" w:date="2020-04-19T23:37:00Z"/>
              </w:rPr>
            </w:pPr>
            <w:ins w:id="6765" w:author="rkbansal" w:date="2020-04-19T23:37:00Z">
              <w:r>
                <w:t>User name</w:t>
              </w:r>
            </w:ins>
          </w:p>
        </w:tc>
        <w:tc>
          <w:tcPr>
            <w:tcW w:w="4508" w:type="dxa"/>
            <w:tcPrChange w:id="6766" w:author="rkbansal" w:date="2020-04-23T15:46:00Z">
              <w:tcPr>
                <w:tcW w:w="4508" w:type="dxa"/>
              </w:tcPr>
            </w:tcPrChange>
          </w:tcPr>
          <w:p w14:paraId="741794C6" w14:textId="032C9348" w:rsidR="00CF6C1A" w:rsidRDefault="00811EF5" w:rsidP="00125E38">
            <w:pPr>
              <w:rPr>
                <w:ins w:id="6767" w:author="rkbansal" w:date="2020-04-19T23:37:00Z"/>
              </w:rPr>
            </w:pPr>
            <w:ins w:id="6768" w:author="rkbansal" w:date="2020-04-19T23:40:00Z">
              <w:r>
                <w:t>person</w:t>
              </w:r>
            </w:ins>
          </w:p>
        </w:tc>
      </w:tr>
      <w:tr w:rsidR="00CF6C1A" w14:paraId="418ADC83" w14:textId="77777777" w:rsidTr="004F755A">
        <w:trPr>
          <w:ins w:id="6769" w:author="rkbansal" w:date="2020-04-19T23:37:00Z"/>
        </w:trPr>
        <w:tc>
          <w:tcPr>
            <w:tcW w:w="4508" w:type="dxa"/>
            <w:tcPrChange w:id="6770" w:author="rkbansal" w:date="2020-04-23T15:46:00Z">
              <w:tcPr>
                <w:tcW w:w="4508" w:type="dxa"/>
              </w:tcPr>
            </w:tcPrChange>
          </w:tcPr>
          <w:p w14:paraId="49C1FB72" w14:textId="77777777" w:rsidR="00CF6C1A" w:rsidRDefault="00CF6C1A" w:rsidP="00125E38">
            <w:pPr>
              <w:rPr>
                <w:ins w:id="6771" w:author="rkbansal" w:date="2020-04-19T23:37:00Z"/>
              </w:rPr>
            </w:pPr>
            <w:ins w:id="6772" w:author="rkbansal" w:date="2020-04-19T23:37:00Z">
              <w:r>
                <w:t>Password</w:t>
              </w:r>
            </w:ins>
          </w:p>
        </w:tc>
        <w:tc>
          <w:tcPr>
            <w:tcW w:w="4508" w:type="dxa"/>
            <w:tcPrChange w:id="6773" w:author="rkbansal" w:date="2020-04-23T15:46:00Z">
              <w:tcPr>
                <w:tcW w:w="4508" w:type="dxa"/>
              </w:tcPr>
            </w:tcPrChange>
          </w:tcPr>
          <w:p w14:paraId="58474765" w14:textId="55DC980F" w:rsidR="00CF6C1A" w:rsidRDefault="00811EF5">
            <w:pPr>
              <w:rPr>
                <w:ins w:id="6774" w:author="rkbansal" w:date="2020-04-19T23:37:00Z"/>
              </w:rPr>
            </w:pPr>
            <w:ins w:id="6775" w:author="rkbansal" w:date="2020-04-19T23:40:00Z">
              <w:r>
                <w:t>person</w:t>
              </w:r>
            </w:ins>
          </w:p>
        </w:tc>
      </w:tr>
    </w:tbl>
    <w:p w14:paraId="073A59DF" w14:textId="0AC25916" w:rsidR="00CF6C1A" w:rsidRDefault="00CF6C1A" w:rsidP="00CF6C1A">
      <w:pPr>
        <w:rPr>
          <w:ins w:id="6776" w:author="rkbansal" w:date="2020-04-23T15:45:00Z"/>
        </w:rPr>
      </w:pPr>
    </w:p>
    <w:p w14:paraId="233B069B" w14:textId="77777777" w:rsidR="009A6BD3" w:rsidRPr="00A66355" w:rsidRDefault="009A6BD3">
      <w:pPr>
        <w:ind w:firstLine="720"/>
        <w:rPr>
          <w:ins w:id="6777" w:author="rkbansal" w:date="2020-04-23T15:45:00Z"/>
          <w:b/>
          <w:bCs/>
        </w:rPr>
        <w:pPrChange w:id="6778" w:author="rkbansal" w:date="2020-04-23T15:46:00Z">
          <w:pPr/>
        </w:pPrChange>
      </w:pPr>
      <w:ins w:id="6779" w:author="rkbansal" w:date="2020-04-23T15:45:00Z">
        <w:r w:rsidRPr="00A66355">
          <w:rPr>
            <w:b/>
            <w:bCs/>
          </w:rPr>
          <w:t>Commands:</w:t>
        </w:r>
      </w:ins>
    </w:p>
    <w:p w14:paraId="2A793723" w14:textId="77777777" w:rsidR="009A6BD3" w:rsidRPr="00A66355" w:rsidRDefault="009A6BD3" w:rsidP="009A6BD3">
      <w:pPr>
        <w:ind w:left="360" w:firstLine="360"/>
        <w:jc w:val="both"/>
        <w:rPr>
          <w:ins w:id="6780" w:author="rkbansal" w:date="2020-04-23T15:45:00Z"/>
          <w:rFonts w:cstheme="minorHAnsi"/>
          <w:lang w:val="en-US"/>
        </w:rPr>
      </w:pPr>
      <w:ins w:id="6781"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782" w:author="rkbansal" w:date="2020-04-23T15:45:00Z"/>
          <w:rFonts w:ascii="Helvetica" w:eastAsia="Times New Roman" w:hAnsi="Helvetica" w:cs="Times New Roman"/>
          <w:color w:val="333333"/>
          <w:sz w:val="21"/>
          <w:szCs w:val="21"/>
          <w:lang w:eastAsia="en-IN"/>
        </w:rPr>
      </w:pPr>
      <w:ins w:id="6783"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784" w:author="rkbansal" w:date="2020-04-23T15:45:00Z"/>
          <w:rFonts w:ascii="Helvetica" w:eastAsia="Times New Roman" w:hAnsi="Helvetica" w:cs="Times New Roman"/>
          <w:color w:val="333333"/>
          <w:sz w:val="21"/>
          <w:szCs w:val="21"/>
          <w:lang w:eastAsia="en-IN"/>
        </w:rPr>
      </w:pPr>
      <w:ins w:id="6785"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786" w:author="rkbansal" w:date="2020-04-23T15:45:00Z"/>
        </w:rPr>
      </w:pPr>
    </w:p>
    <w:p w14:paraId="579A5B18" w14:textId="77777777" w:rsidR="009A6BD3" w:rsidRDefault="009A6BD3">
      <w:pPr>
        <w:pStyle w:val="ListParagraph"/>
        <w:numPr>
          <w:ilvl w:val="0"/>
          <w:numId w:val="89"/>
        </w:numPr>
        <w:jc w:val="both"/>
        <w:rPr>
          <w:ins w:id="6787" w:author="rkbansal" w:date="2020-04-23T15:45:00Z"/>
        </w:rPr>
        <w:pPrChange w:id="6788" w:author="rkbansal" w:date="2020-04-23T15:46:00Z">
          <w:pPr>
            <w:pStyle w:val="ListParagraph"/>
            <w:jc w:val="both"/>
          </w:pPr>
        </w:pPrChange>
      </w:pPr>
      <w:ins w:id="6789"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790" w:author="rkbansal" w:date="2020-04-23T15:45:00Z"/>
        </w:rPr>
      </w:pPr>
    </w:p>
    <w:p w14:paraId="046DB0DB" w14:textId="77777777" w:rsidR="009A6BD3" w:rsidRDefault="009A6BD3">
      <w:pPr>
        <w:pStyle w:val="ListParagraph"/>
        <w:numPr>
          <w:ilvl w:val="0"/>
          <w:numId w:val="89"/>
        </w:numPr>
        <w:jc w:val="both"/>
        <w:rPr>
          <w:ins w:id="6791" w:author="rkbansal" w:date="2020-04-23T15:45:00Z"/>
        </w:rPr>
        <w:pPrChange w:id="6792" w:author="rkbansal" w:date="2020-04-23T15:46:00Z">
          <w:pPr>
            <w:pStyle w:val="ListParagraph"/>
            <w:jc w:val="both"/>
          </w:pPr>
        </w:pPrChange>
      </w:pPr>
      <w:ins w:id="6793" w:author="rkbansal" w:date="2020-04-23T15:45:00Z">
        <w:r>
          <w:t>create database person_schema;</w:t>
        </w:r>
      </w:ins>
    </w:p>
    <w:p w14:paraId="7F267D33" w14:textId="77777777" w:rsidR="009A6BD3" w:rsidRDefault="009A6BD3" w:rsidP="009A6BD3">
      <w:pPr>
        <w:pStyle w:val="ListParagraph"/>
        <w:jc w:val="both"/>
        <w:rPr>
          <w:ins w:id="6794" w:author="rkbansal" w:date="2020-04-23T15:45:00Z"/>
        </w:rPr>
      </w:pPr>
    </w:p>
    <w:p w14:paraId="029DFDD9" w14:textId="77777777" w:rsidR="009A6BD3" w:rsidRDefault="009A6BD3">
      <w:pPr>
        <w:pStyle w:val="ListParagraph"/>
        <w:numPr>
          <w:ilvl w:val="0"/>
          <w:numId w:val="89"/>
        </w:numPr>
        <w:jc w:val="both"/>
        <w:rPr>
          <w:ins w:id="6795" w:author="rkbansal" w:date="2020-04-23T15:45:00Z"/>
        </w:rPr>
        <w:pPrChange w:id="6796" w:author="rkbansal" w:date="2020-04-23T15:46:00Z">
          <w:pPr>
            <w:pStyle w:val="ListParagraph"/>
            <w:jc w:val="both"/>
          </w:pPr>
        </w:pPrChange>
      </w:pPr>
      <w:ins w:id="6797" w:author="rkbansal" w:date="2020-04-23T15:45:00Z">
        <w:r>
          <w:t>grant all on person_schema.* to person@'%';</w:t>
        </w:r>
      </w:ins>
    </w:p>
    <w:p w14:paraId="5CE0481A" w14:textId="77777777" w:rsidR="009A6BD3" w:rsidRDefault="009A6BD3" w:rsidP="00CF6C1A">
      <w:pPr>
        <w:rPr>
          <w:ins w:id="6798" w:author="rkbansal" w:date="2020-04-19T23:37:00Z"/>
        </w:rPr>
      </w:pPr>
    </w:p>
    <w:p w14:paraId="6496700A" w14:textId="781962A1" w:rsidR="00CF6C1A" w:rsidRDefault="00CF6C1A" w:rsidP="00CF6C1A">
      <w:pPr>
        <w:pStyle w:val="ListParagraph"/>
        <w:numPr>
          <w:ilvl w:val="0"/>
          <w:numId w:val="74"/>
        </w:numPr>
        <w:rPr>
          <w:ins w:id="6799" w:author="rkbansal" w:date="2020-04-20T00:00:00Z"/>
        </w:rPr>
      </w:pPr>
      <w:ins w:id="6800" w:author="rkbansal" w:date="2020-04-19T23:37:00Z">
        <w:r>
          <w:t>Use the following document related to the swagger, database scripts, ER diagram of Users:</w:t>
        </w:r>
      </w:ins>
    </w:p>
    <w:p w14:paraId="00E9B3BA" w14:textId="7E63681F" w:rsidR="003D1D1F" w:rsidRDefault="003D1D1F">
      <w:pPr>
        <w:pStyle w:val="ListParagraph"/>
        <w:rPr>
          <w:ins w:id="6801" w:author="rkbansal" w:date="2020-04-19T23:37:00Z"/>
        </w:rPr>
        <w:pPrChange w:id="6802" w:author="rkbansal" w:date="2020-04-20T00:00:00Z">
          <w:pPr>
            <w:pStyle w:val="ListParagraph"/>
            <w:numPr>
              <w:numId w:val="74"/>
            </w:numPr>
            <w:ind w:hanging="360"/>
          </w:pPr>
        </w:pPrChange>
      </w:pPr>
      <w:ins w:id="6803" w:author="rkbansal" w:date="2020-04-20T00:00:00Z">
        <w:r w:rsidRPr="003D1D1F">
          <w:object w:dxaOrig="3196" w:dyaOrig="811" w14:anchorId="49F5BA25">
            <v:shape id="_x0000_i1034" type="#_x0000_t75" style="width:158.25pt;height:43.5pt" o:ole="">
              <v:imagedata r:id="rId244" o:title=""/>
            </v:shape>
            <o:OLEObject Type="Embed" ProgID="Package" ShapeID="_x0000_i1034" DrawAspect="Content" ObjectID="_1654269241" r:id="rId245"/>
          </w:object>
        </w:r>
      </w:ins>
      <w:ins w:id="6804" w:author="rkbansal" w:date="2020-04-20T00:00:00Z">
        <w:r w:rsidRPr="003D1D1F">
          <w:object w:dxaOrig="3631" w:dyaOrig="811" w14:anchorId="089810D2">
            <v:shape id="_x0000_i1035" type="#_x0000_t75" style="width:180pt;height:43.5pt" o:ole="">
              <v:imagedata r:id="rId246" o:title=""/>
            </v:shape>
            <o:OLEObject Type="Embed" ProgID="Package" ShapeID="_x0000_i1035" DrawAspect="Content" ObjectID="_1654269242" r:id="rId247"/>
          </w:object>
        </w:r>
      </w:ins>
      <w:ins w:id="6805" w:author="rkbansal" w:date="2020-04-20T00:00:00Z">
        <w:r w:rsidRPr="003D1D1F">
          <w:object w:dxaOrig="3616" w:dyaOrig="811" w14:anchorId="552EC5B4">
            <v:shape id="_x0000_i1036" type="#_x0000_t75" style="width:180pt;height:43.5pt" o:ole="">
              <v:imagedata r:id="rId248" o:title=""/>
            </v:shape>
            <o:OLEObject Type="Embed" ProgID="Package" ShapeID="_x0000_i1036" DrawAspect="Content" ObjectID="_1654269243" r:id="rId249"/>
          </w:object>
        </w:r>
      </w:ins>
    </w:p>
    <w:p w14:paraId="7A551A07" w14:textId="35BBD811" w:rsidR="00CF6C1A" w:rsidRDefault="00CF6C1A" w:rsidP="00CF6C1A">
      <w:pPr>
        <w:pStyle w:val="ListParagraph"/>
        <w:rPr>
          <w:ins w:id="6806" w:author="rkbansal" w:date="2020-04-19T23:37:00Z"/>
        </w:rPr>
      </w:pPr>
    </w:p>
    <w:p w14:paraId="3F5CC831" w14:textId="01635D02" w:rsidR="002D3283" w:rsidRDefault="0085326C" w:rsidP="00CF6C1A">
      <w:pPr>
        <w:pStyle w:val="ListParagraph"/>
        <w:numPr>
          <w:ilvl w:val="0"/>
          <w:numId w:val="74"/>
        </w:numPr>
        <w:rPr>
          <w:ins w:id="6807" w:author="rkbansal" w:date="2020-04-20T00:07:00Z"/>
        </w:rPr>
      </w:pPr>
      <w:ins w:id="6808"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09" w:author="rkbansal" w:date="2020-04-20T00:03:00Z">
        <w:r w:rsidR="002D3283">
          <w:t xml:space="preserve">Move the following </w:t>
        </w:r>
      </w:ins>
      <w:ins w:id="6810" w:author="rkbansal" w:date="2020-04-20T00:04:00Z">
        <w:r w:rsidR="002D3283">
          <w:t xml:space="preserve">maven </w:t>
        </w:r>
      </w:ins>
      <w:ins w:id="6811" w:author="rkbansal" w:date="2020-04-20T00:03:00Z">
        <w:r w:rsidR="002D3283">
          <w:t xml:space="preserve">dependency from project-mgmt-service to </w:t>
        </w:r>
      </w:ins>
      <w:ins w:id="6812" w:author="rkbansal" w:date="2020-04-20T00:04:00Z">
        <w:r w:rsidR="002D3283">
          <w:t xml:space="preserve">common-service to make it centralize and </w:t>
        </w:r>
      </w:ins>
      <w:ins w:id="6813" w:author="rkbansal" w:date="2020-04-20T00:05:00Z">
        <w:r w:rsidR="002D3283">
          <w:t>create the bean in common service for these features so that these can be used in various microservices</w:t>
        </w:r>
      </w:ins>
      <w:ins w:id="6814" w:author="rkbansal" w:date="2020-04-20T00:06:00Z">
        <w:r w:rsidR="002D3283">
          <w:t>.</w:t>
        </w:r>
      </w:ins>
    </w:p>
    <w:p w14:paraId="136745EF" w14:textId="0B456C96" w:rsidR="00304F24" w:rsidRDefault="00304F24">
      <w:pPr>
        <w:pStyle w:val="ListParagraph"/>
        <w:rPr>
          <w:ins w:id="6815" w:author="rkbansal" w:date="2020-04-20T00:14:00Z"/>
        </w:rPr>
        <w:pPrChange w:id="6816" w:author="rkbansal" w:date="2020-04-20T00:14:00Z">
          <w:pPr>
            <w:pStyle w:val="ListParagraph"/>
            <w:numPr>
              <w:numId w:val="74"/>
            </w:numPr>
            <w:ind w:hanging="360"/>
          </w:pPr>
        </w:pPrChange>
      </w:pPr>
      <w:ins w:id="6817"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18" w:author="rkbansal" w:date="2020-05-03T22:56:00Z"/>
        </w:rPr>
      </w:pPr>
      <w:ins w:id="6819" w:author="rkbansal" w:date="2020-04-19T23:37:00Z">
        <w:r>
          <w:t>Add the following dependencies</w:t>
        </w:r>
      </w:ins>
      <w:ins w:id="6820" w:author="rkbansal" w:date="2020-05-17T02:26:00Z">
        <w:r w:rsidR="00783327">
          <w:t xml:space="preserve"> in pom.xml</w:t>
        </w:r>
      </w:ins>
      <w:ins w:id="6821"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22" w:author="rkbansal" w:date="2020-05-03T22:56:00Z"/>
          <w:bCs/>
        </w:rPr>
        <w:pPrChange w:id="6823" w:author="rkbansal" w:date="2020-05-03T22:56:00Z">
          <w:pPr>
            <w:pStyle w:val="ListParagraph"/>
            <w:numPr>
              <w:ilvl w:val="1"/>
              <w:numId w:val="74"/>
            </w:numPr>
            <w:ind w:left="1440" w:hanging="360"/>
          </w:pPr>
        </w:pPrChange>
      </w:pPr>
      <w:ins w:id="6824"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25" w:author="rkbansal" w:date="2020-05-03T22:56:00Z"/>
          <w:bCs/>
        </w:rPr>
        <w:pPrChange w:id="6826" w:author="rkbansal" w:date="2020-05-03T22:56:00Z">
          <w:pPr>
            <w:pStyle w:val="ListParagraph"/>
            <w:numPr>
              <w:ilvl w:val="1"/>
              <w:numId w:val="74"/>
            </w:numPr>
            <w:ind w:left="1440" w:hanging="360"/>
          </w:pPr>
        </w:pPrChange>
      </w:pPr>
      <w:ins w:id="6827"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6828" w:author="rkbansal" w:date="2020-05-03T22:56:00Z"/>
          <w:bCs/>
        </w:rPr>
        <w:pPrChange w:id="6829" w:author="rkbansal" w:date="2020-05-03T22:56:00Z">
          <w:pPr>
            <w:pStyle w:val="ListParagraph"/>
            <w:numPr>
              <w:ilvl w:val="1"/>
              <w:numId w:val="74"/>
            </w:numPr>
            <w:ind w:left="1440" w:hanging="360"/>
          </w:pPr>
        </w:pPrChange>
      </w:pPr>
      <w:ins w:id="6830"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831" w:author="rkbansal" w:date="2020-05-03T22:56:00Z"/>
          <w:bCs/>
        </w:rPr>
        <w:pPrChange w:id="6832" w:author="rkbansal" w:date="2020-05-03T22:56:00Z">
          <w:pPr>
            <w:pStyle w:val="ListParagraph"/>
            <w:numPr>
              <w:ilvl w:val="1"/>
              <w:numId w:val="74"/>
            </w:numPr>
            <w:ind w:left="1440" w:hanging="360"/>
          </w:pPr>
        </w:pPrChange>
      </w:pPr>
      <w:ins w:id="6833"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834" w:author="rkbansal" w:date="2020-04-19T23:37:00Z"/>
        </w:rPr>
        <w:pPrChange w:id="6835" w:author="rkbansal" w:date="2020-05-03T22:56:00Z">
          <w:pPr>
            <w:pStyle w:val="ListParagraph"/>
            <w:numPr>
              <w:numId w:val="74"/>
            </w:numPr>
            <w:ind w:hanging="360"/>
          </w:pPr>
        </w:pPrChange>
      </w:pPr>
      <w:ins w:id="6836"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762750" cy="8286750"/>
                      </a:xfrm>
                      <a:prstGeom prst="rect">
                        <a:avLst/>
                      </a:prstGeom>
                    </pic:spPr>
                  </pic:pic>
                </a:graphicData>
              </a:graphic>
            </wp:inline>
          </w:drawing>
        </w:r>
      </w:ins>
    </w:p>
    <w:p w14:paraId="4BA7BBCA" w14:textId="6816B7C7" w:rsidR="00CF6C1A" w:rsidRDefault="00B66F3A" w:rsidP="00CF6C1A">
      <w:pPr>
        <w:pStyle w:val="ListParagraph"/>
        <w:rPr>
          <w:ins w:id="6837" w:author="rkbansal" w:date="2020-04-19T23:37:00Z"/>
        </w:rPr>
      </w:pPr>
      <w:ins w:id="6838" w:author="rkbansal" w:date="2020-05-05T00:47:00Z">
        <w:r>
          <w:rPr>
            <w:noProof/>
          </w:rPr>
          <w:lastRenderedPageBreak/>
          <w:drawing>
            <wp:inline distT="0" distB="0" distL="0" distR="0" wp14:anchorId="4A954E65" wp14:editId="5CED5141">
              <wp:extent cx="8039100" cy="81629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7CDC0FA4" w14:textId="5B9D0620" w:rsidR="00CF6C1A" w:rsidRDefault="00CF6C1A" w:rsidP="00CF6C1A">
      <w:pPr>
        <w:pStyle w:val="ListParagraph"/>
        <w:rPr>
          <w:ins w:id="6839" w:author="rkbansal" w:date="2020-04-19T23:37:00Z"/>
        </w:rPr>
      </w:pPr>
      <w:ins w:id="6840"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841" w:author="rkbansal" w:date="2020-04-19T23:37:00Z"/>
        </w:rPr>
      </w:pPr>
      <w:ins w:id="6842" w:author="rkbansal" w:date="2020-04-19T23:37:00Z">
        <w:r w:rsidRPr="004F63DB">
          <w:t>Rename the package of io.swagger to com.jmk.</w:t>
        </w:r>
        <w:r>
          <w:t>p</w:t>
        </w:r>
      </w:ins>
      <w:ins w:id="6843" w:author="rkbansal" w:date="2020-04-20T00:18:00Z">
        <w:r w:rsidR="00D14253">
          <w:t>eople</w:t>
        </w:r>
      </w:ins>
    </w:p>
    <w:p w14:paraId="3DDCA8A0" w14:textId="237FEFBF" w:rsidR="00CF6C1A" w:rsidRPr="005D2287" w:rsidRDefault="00CF6C1A" w:rsidP="00CF6C1A">
      <w:pPr>
        <w:pStyle w:val="ListParagraph"/>
        <w:numPr>
          <w:ilvl w:val="0"/>
          <w:numId w:val="74"/>
        </w:numPr>
        <w:rPr>
          <w:ins w:id="6844" w:author="rkbansal" w:date="2020-04-19T23:37:00Z"/>
        </w:rPr>
      </w:pPr>
      <w:ins w:id="6845" w:author="rkbansal" w:date="2020-04-19T23:37:00Z">
        <w:r>
          <w:t xml:space="preserve">Rename and refactor the </w:t>
        </w:r>
        <w:r w:rsidRPr="00A955C2">
          <w:rPr>
            <w:rPrChange w:id="6846" w:author="rkbansal" w:date="2020-05-03T22:57:00Z">
              <w:rPr>
                <w:rFonts w:ascii="Consolas" w:hAnsi="Consolas" w:cs="Consolas"/>
                <w:color w:val="000000"/>
                <w:sz w:val="20"/>
                <w:szCs w:val="20"/>
                <w:shd w:val="clear" w:color="auto" w:fill="D4D4D4"/>
              </w:rPr>
            </w:rPrChange>
          </w:rPr>
          <w:t>Swagger2SpringBoot.java to P</w:t>
        </w:r>
      </w:ins>
      <w:ins w:id="6847" w:author="rkbansal" w:date="2020-04-20T00:19:00Z">
        <w:r w:rsidR="00DC2907" w:rsidRPr="00A955C2">
          <w:rPr>
            <w:rPrChange w:id="6848" w:author="rkbansal" w:date="2020-05-03T22:57:00Z">
              <w:rPr>
                <w:rFonts w:ascii="Consolas" w:hAnsi="Consolas" w:cs="Consolas"/>
                <w:color w:val="000000"/>
                <w:sz w:val="20"/>
                <w:szCs w:val="20"/>
                <w:shd w:val="clear" w:color="auto" w:fill="D4D4D4"/>
              </w:rPr>
            </w:rPrChange>
          </w:rPr>
          <w:t>eople</w:t>
        </w:r>
      </w:ins>
      <w:ins w:id="6849" w:author="rkbansal" w:date="2020-04-19T23:37:00Z">
        <w:r w:rsidRPr="00A955C2">
          <w:rPr>
            <w:rPrChange w:id="6850" w:author="rkbansal" w:date="2020-05-03T22:57:00Z">
              <w:rPr>
                <w:rFonts w:ascii="Consolas" w:hAnsi="Consolas" w:cs="Consolas"/>
                <w:color w:val="000000"/>
                <w:sz w:val="20"/>
                <w:szCs w:val="20"/>
                <w:shd w:val="clear" w:color="auto" w:fill="E8F2FE"/>
              </w:rPr>
            </w:rPrChange>
          </w:rPr>
          <w:t>Mgmt</w:t>
        </w:r>
      </w:ins>
      <w:ins w:id="6851" w:author="rkbansal" w:date="2020-04-23T15:19:00Z">
        <w:r w:rsidR="00EE344C" w:rsidRPr="00A955C2">
          <w:rPr>
            <w:rPrChange w:id="6852" w:author="rkbansal" w:date="2020-05-03T22:57:00Z">
              <w:rPr>
                <w:rFonts w:ascii="Consolas" w:hAnsi="Consolas" w:cs="Consolas"/>
                <w:color w:val="000000"/>
                <w:sz w:val="20"/>
                <w:szCs w:val="20"/>
                <w:shd w:val="clear" w:color="auto" w:fill="E8F2FE"/>
              </w:rPr>
            </w:rPrChange>
          </w:rPr>
          <w:t>Rest</w:t>
        </w:r>
      </w:ins>
      <w:ins w:id="6853" w:author="rkbansal" w:date="2020-04-19T23:37:00Z">
        <w:r w:rsidRPr="00A955C2">
          <w:rPr>
            <w:rPrChange w:id="6854"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855" w:author="rkbansal" w:date="2020-04-19T23:37:00Z"/>
        </w:rPr>
      </w:pPr>
      <w:ins w:id="6856"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857" w:author="rkbansal" w:date="2020-04-19T23:37:00Z"/>
        </w:rPr>
      </w:pPr>
      <w:ins w:id="6858" w:author="rkbansal" w:date="2020-04-19T23:37:00Z">
        <w:r>
          <w:t>Enable JpaRepositories</w:t>
        </w:r>
      </w:ins>
    </w:p>
    <w:p w14:paraId="21A6D61E" w14:textId="1D46F9E0" w:rsidR="00CF6C1A" w:rsidRDefault="00CF6C1A" w:rsidP="00CF6C1A">
      <w:pPr>
        <w:pStyle w:val="ListParagraph"/>
        <w:numPr>
          <w:ilvl w:val="1"/>
          <w:numId w:val="74"/>
        </w:numPr>
        <w:rPr>
          <w:ins w:id="6859" w:author="rkbansal" w:date="2020-05-17T02:27:00Z"/>
        </w:rPr>
      </w:pPr>
      <w:ins w:id="6860" w:author="rkbansal" w:date="2020-04-19T23:37:00Z">
        <w:r>
          <w:t xml:space="preserve">Enable </w:t>
        </w:r>
      </w:ins>
      <w:ins w:id="6861" w:author="rkbansal" w:date="2020-04-20T01:05:00Z">
        <w:r w:rsidR="00A421A9">
          <w:t>EnableS</w:t>
        </w:r>
      </w:ins>
      <w:ins w:id="6862" w:author="rkbansal" w:date="2020-04-19T23:37:00Z">
        <w:r>
          <w:t>wagger2 so that we can view the document</w:t>
        </w:r>
      </w:ins>
      <w:ins w:id="6863" w:author="rkbansal" w:date="2020-04-20T01:05:00Z">
        <w:r w:rsidR="000209FC">
          <w:t xml:space="preserve"> api</w:t>
        </w:r>
      </w:ins>
    </w:p>
    <w:p w14:paraId="46ECCC82" w14:textId="45E72F59" w:rsidR="00630271" w:rsidRPr="001A4DA1" w:rsidRDefault="00630271">
      <w:pPr>
        <w:pStyle w:val="ListParagraph"/>
        <w:rPr>
          <w:ins w:id="6864" w:author="rkbansal" w:date="2020-04-19T23:37:00Z"/>
        </w:rPr>
        <w:pPrChange w:id="6865" w:author="rkbansal" w:date="2020-05-17T02:27:00Z">
          <w:pPr>
            <w:pStyle w:val="ListParagraph"/>
            <w:numPr>
              <w:ilvl w:val="1"/>
              <w:numId w:val="74"/>
            </w:numPr>
            <w:ind w:left="1440" w:hanging="360"/>
          </w:pPr>
        </w:pPrChange>
      </w:pPr>
      <w:ins w:id="6866" w:author="rkbansal" w:date="2020-05-17T02:27:00Z">
        <w:r>
          <w:rPr>
            <w:noProof/>
          </w:rPr>
          <w:drawing>
            <wp:inline distT="0" distB="0" distL="0" distR="0" wp14:anchorId="51103AA1" wp14:editId="76A60F65">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8700" cy="2286000"/>
                      </a:xfrm>
                      <a:prstGeom prst="rect">
                        <a:avLst/>
                      </a:prstGeom>
                    </pic:spPr>
                  </pic:pic>
                </a:graphicData>
              </a:graphic>
            </wp:inline>
          </w:drawing>
        </w:r>
      </w:ins>
    </w:p>
    <w:p w14:paraId="18710788" w14:textId="3AF67DDA" w:rsidR="00CF6C1A" w:rsidRDefault="00CF6C1A" w:rsidP="00CF6C1A">
      <w:pPr>
        <w:rPr>
          <w:ins w:id="6867" w:author="rkbansal" w:date="2020-04-19T23:37:00Z"/>
        </w:rPr>
      </w:pPr>
    </w:p>
    <w:p w14:paraId="131FBFF9" w14:textId="77777777" w:rsidR="00CF6C1A" w:rsidRDefault="00CF6C1A" w:rsidP="00CF6C1A">
      <w:pPr>
        <w:pStyle w:val="ListParagraph"/>
        <w:rPr>
          <w:ins w:id="6868" w:author="rkbansal" w:date="2020-04-19T23:37:00Z"/>
        </w:rPr>
      </w:pPr>
    </w:p>
    <w:p w14:paraId="54CF1869" w14:textId="77777777" w:rsidR="00CF6C1A" w:rsidRDefault="00CF6C1A" w:rsidP="00CF6C1A">
      <w:pPr>
        <w:pStyle w:val="ListParagraph"/>
        <w:rPr>
          <w:ins w:id="6869" w:author="rkbansal" w:date="2020-04-19T23:37:00Z"/>
        </w:rPr>
      </w:pPr>
    </w:p>
    <w:p w14:paraId="27E85ACC" w14:textId="608AFB1F" w:rsidR="00CF6C1A" w:rsidRPr="00417011" w:rsidRDefault="00417011">
      <w:pPr>
        <w:pStyle w:val="ListParagraph"/>
        <w:numPr>
          <w:ilvl w:val="0"/>
          <w:numId w:val="74"/>
        </w:numPr>
        <w:rPr>
          <w:ins w:id="6870" w:author="rkbansal" w:date="2020-04-19T23:37:00Z"/>
          <w:bCs/>
          <w:rPrChange w:id="6871" w:author="rkbansal" w:date="2020-05-03T23:03:00Z">
            <w:rPr>
              <w:ins w:id="6872" w:author="rkbansal" w:date="2020-04-19T23:37:00Z"/>
            </w:rPr>
          </w:rPrChange>
        </w:rPr>
      </w:pPr>
      <w:ins w:id="6873" w:author="rkbansal" w:date="2020-05-03T23:02:00Z">
        <w:r w:rsidRPr="00C409F2">
          <w:rPr>
            <w:bCs/>
            <w:color w:val="FF0000"/>
            <w:rPrChange w:id="6874" w:author="rkbansal" w:date="2020-05-03T23:05:00Z">
              <w:rPr>
                <w:bCs/>
              </w:rPr>
            </w:rPrChange>
          </w:rPr>
          <w:t>Move</w:t>
        </w:r>
        <w:r w:rsidRPr="00C75094">
          <w:rPr>
            <w:bCs/>
            <w:color w:val="FF0000"/>
            <w:rPrChange w:id="6875" w:author="rkbansal" w:date="2020-05-03T23:05:00Z">
              <w:rPr>
                <w:bCs/>
              </w:rPr>
            </w:rPrChange>
          </w:rPr>
          <w:t xml:space="preserve">d the </w:t>
        </w:r>
      </w:ins>
      <w:ins w:id="6876" w:author="rkbansal" w:date="2020-05-03T23:03:00Z">
        <w:r w:rsidRPr="00C75094">
          <w:rPr>
            <w:bCs/>
            <w:color w:val="FF0000"/>
            <w:rPrChange w:id="6877" w:author="rkbansal" w:date="2020-05-03T23:05:00Z">
              <w:rPr>
                <w:bCs/>
              </w:rPr>
            </w:rPrChange>
          </w:rPr>
          <w:t xml:space="preserve">following </w:t>
        </w:r>
      </w:ins>
      <w:ins w:id="6878" w:author="rkbansal" w:date="2020-05-03T23:02:00Z">
        <w:r w:rsidRPr="00C75094">
          <w:rPr>
            <w:bCs/>
            <w:color w:val="FF0000"/>
            <w:rPrChange w:id="6879"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880" w:author="rkbansal" w:date="2020-04-19T23:37:00Z"/>
        </w:rPr>
      </w:pPr>
      <w:ins w:id="6881" w:author="rkbansal" w:date="2020-05-03T23:17:00Z">
        <w:r>
          <w:rPr>
            <w:noProof/>
          </w:rPr>
          <w:lastRenderedPageBreak/>
          <w:t xml:space="preserve"> </w:t>
        </w:r>
      </w:ins>
      <w:ins w:id="6882"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883" w:author="rkbansal" w:date="2020-05-04T00:55:00Z"/>
        </w:rPr>
      </w:pPr>
    </w:p>
    <w:p w14:paraId="6077912D" w14:textId="1B068E5C" w:rsidR="00446989" w:rsidRDefault="00446989" w:rsidP="00446989">
      <w:pPr>
        <w:pStyle w:val="ListParagraph"/>
        <w:numPr>
          <w:ilvl w:val="0"/>
          <w:numId w:val="19"/>
        </w:numPr>
        <w:jc w:val="both"/>
        <w:rPr>
          <w:ins w:id="6884" w:author="rkbansal" w:date="2020-05-04T00:55:00Z"/>
          <w:rFonts w:asciiTheme="minorHAnsi" w:hAnsiTheme="minorHAnsi" w:cstheme="minorHAnsi"/>
        </w:rPr>
      </w:pPr>
      <w:ins w:id="6885" w:author="rkbansal" w:date="2020-05-04T00:55:00Z">
        <w:r>
          <w:rPr>
            <w:rFonts w:asciiTheme="minorHAnsi" w:hAnsiTheme="minorHAnsi" w:cstheme="minorHAnsi"/>
          </w:rPr>
          <w:t xml:space="preserve">In this application, still there will be an application.properties file but it will have </w:t>
        </w:r>
      </w:ins>
      <w:ins w:id="6886" w:author="rkbansal" w:date="2020-05-04T01:15:00Z">
        <w:r w:rsidR="00181AC2">
          <w:rPr>
            <w:rFonts w:asciiTheme="minorHAnsi" w:hAnsiTheme="minorHAnsi" w:cstheme="minorHAnsi"/>
          </w:rPr>
          <w:t xml:space="preserve">the </w:t>
        </w:r>
      </w:ins>
      <w:ins w:id="6887"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888" w:author="rkbansal" w:date="2020-05-04T01:05:00Z"/>
          <w:rFonts w:asciiTheme="minorHAnsi" w:hAnsiTheme="minorHAnsi" w:cstheme="minorHAnsi"/>
        </w:rPr>
      </w:pPr>
      <w:ins w:id="6889"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890" w:author="rkbansal" w:date="2020-05-04T01:05:00Z"/>
          <w:rFonts w:asciiTheme="minorHAnsi" w:hAnsiTheme="minorHAnsi" w:cstheme="minorHAnsi"/>
        </w:rPr>
      </w:pPr>
      <w:ins w:id="6891"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892" w:author="rkbansal" w:date="2020-05-04T01:11:00Z"/>
          <w:rFonts w:asciiTheme="minorHAnsi" w:hAnsiTheme="minorHAnsi" w:cstheme="minorHAnsi"/>
        </w:rPr>
      </w:pPr>
      <w:ins w:id="6893"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894" w:author="rkbansal" w:date="2020-05-04T01:04:00Z"/>
          <w:rFonts w:asciiTheme="minorHAnsi" w:hAnsiTheme="minorHAnsi" w:cstheme="minorHAnsi"/>
        </w:rPr>
        <w:pPrChange w:id="6895"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896" w:author="rkbansal" w:date="2020-04-19T23:37:00Z"/>
        </w:rPr>
      </w:pPr>
      <w:ins w:id="6897"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898" w:author="rkbansal" w:date="2020-05-04T01:15:00Z"/>
        </w:rPr>
        <w:pPrChange w:id="6899" w:author="rkbansal" w:date="2020-05-04T01:15:00Z">
          <w:pPr>
            <w:pStyle w:val="ListParagraph"/>
            <w:numPr>
              <w:numId w:val="74"/>
            </w:numPr>
            <w:ind w:hanging="360"/>
          </w:pPr>
        </w:pPrChange>
      </w:pPr>
    </w:p>
    <w:p w14:paraId="65513431" w14:textId="69E538B3" w:rsidR="00CF6C1A" w:rsidRDefault="00CF6C1A" w:rsidP="00CF6C1A">
      <w:pPr>
        <w:pStyle w:val="ListParagraph"/>
        <w:numPr>
          <w:ilvl w:val="0"/>
          <w:numId w:val="74"/>
        </w:numPr>
        <w:rPr>
          <w:ins w:id="6900" w:author="rkbansal" w:date="2020-04-19T23:37:00Z"/>
        </w:rPr>
      </w:pPr>
      <w:ins w:id="6901" w:author="rkbansal" w:date="2020-04-19T23:37:00Z">
        <w:r>
          <w:t>Service should be exposed as following:</w:t>
        </w:r>
      </w:ins>
    </w:p>
    <w:p w14:paraId="774C399A" w14:textId="5C1D9FFC" w:rsidR="00CF6C1A" w:rsidRDefault="006A2F6B" w:rsidP="00CF6C1A">
      <w:pPr>
        <w:pStyle w:val="ListParagraph"/>
        <w:rPr>
          <w:ins w:id="6902" w:author="rkbansal" w:date="2020-04-19T23:37:00Z"/>
        </w:rPr>
      </w:pPr>
      <w:ins w:id="6903"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904" w:author="rkbansal" w:date="2020-04-22T18:08:00Z"/>
        </w:rPr>
      </w:pPr>
      <w:ins w:id="6905" w:author="rkbansal" w:date="2020-04-22T18:05:00Z">
        <w:r>
          <w:lastRenderedPageBreak/>
          <w:t xml:space="preserve">Custom </w:t>
        </w:r>
      </w:ins>
      <w:ins w:id="6906" w:author="rkbansal" w:date="2020-04-22T18:04:00Z">
        <w:r>
          <w:t>E</w:t>
        </w:r>
      </w:ins>
      <w:ins w:id="6907" w:author="rkbansal" w:date="2020-04-22T18:05:00Z">
        <w:r>
          <w:t>xception Handling</w:t>
        </w:r>
        <w:r w:rsidR="003C7005">
          <w:t xml:space="preserve"> where EntityNotFoundException class</w:t>
        </w:r>
      </w:ins>
      <w:ins w:id="6908" w:author="rkbansal" w:date="2020-04-22T18:07:00Z">
        <w:r w:rsidR="00AF3F9B">
          <w:t xml:space="preserve"> </w:t>
        </w:r>
      </w:ins>
      <w:ins w:id="6909" w:author="rkbansal" w:date="2020-04-22T18:06:00Z">
        <w:r w:rsidR="0026197A">
          <w:t>(</w:t>
        </w:r>
      </w:ins>
      <w:ins w:id="6910" w:author="rkbansal" w:date="2020-04-22T18:05:00Z">
        <w:r w:rsidR="003C7005">
          <w:t>created in common-service</w:t>
        </w:r>
      </w:ins>
      <w:ins w:id="6911" w:author="rkbansal" w:date="2020-04-22T18:06:00Z">
        <w:r w:rsidR="0026197A">
          <w:t xml:space="preserve">) thrown if entity not present in database which is handled in RestExcceptionHandler(created in common-service), in this </w:t>
        </w:r>
      </w:ins>
      <w:ins w:id="6912" w:author="rkbansal" w:date="2020-04-22T18:07:00Z">
        <w:r w:rsidR="0026197A">
          <w:t>handler we are creating the appropriate error message in json and send back to client.</w:t>
        </w:r>
      </w:ins>
    </w:p>
    <w:p w14:paraId="4CFF991E" w14:textId="1D5B3CA3" w:rsidR="00FD086C" w:rsidRDefault="00FC6D4D">
      <w:pPr>
        <w:pStyle w:val="ListParagraph"/>
        <w:rPr>
          <w:ins w:id="6913" w:author="rkbansal" w:date="2020-04-22T18:07:00Z"/>
        </w:rPr>
        <w:pPrChange w:id="6914" w:author="rkbansal" w:date="2020-04-22T18:08:00Z">
          <w:pPr>
            <w:pStyle w:val="ListParagraph"/>
            <w:numPr>
              <w:numId w:val="74"/>
            </w:numPr>
            <w:ind w:hanging="360"/>
          </w:pPr>
        </w:pPrChange>
      </w:pPr>
      <w:ins w:id="6915"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916" w:author="rkbansal" w:date="2020-04-22T18:04:00Z"/>
        </w:rPr>
        <w:pPrChange w:id="6917"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918" w:author="rkbansal" w:date="2020-04-20T01:18:00Z"/>
          <w:rPrChange w:id="6919" w:author="rkbansal" w:date="2020-04-20T01:18:00Z">
            <w:rPr>
              <w:ins w:id="6920" w:author="rkbansal" w:date="2020-04-20T01:18:00Z"/>
              <w:rFonts w:ascii="Consolas" w:hAnsi="Consolas" w:cs="Consolas"/>
              <w:color w:val="000000"/>
              <w:sz w:val="20"/>
              <w:szCs w:val="20"/>
              <w:shd w:val="clear" w:color="auto" w:fill="E8F2FE"/>
            </w:rPr>
          </w:rPrChange>
        </w:rPr>
      </w:pPr>
      <w:ins w:id="6921"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22" w:author="rkbansal" w:date="2020-04-20T01:19:00Z"/>
          <w:rFonts w:ascii="Consolas" w:hAnsi="Consolas" w:cs="Consolas"/>
          <w:sz w:val="20"/>
          <w:szCs w:val="20"/>
          <w:rPrChange w:id="6923" w:author="rkbansal" w:date="2020-04-20T01:19:00Z">
            <w:rPr>
              <w:ins w:id="6924" w:author="rkbansal" w:date="2020-04-20T01:19:00Z"/>
            </w:rPr>
          </w:rPrChange>
        </w:rPr>
        <w:pPrChange w:id="6925" w:author="rkbansal" w:date="2020-04-20T01:19:00Z">
          <w:pPr>
            <w:pStyle w:val="ListParagraph"/>
            <w:numPr>
              <w:numId w:val="74"/>
            </w:numPr>
            <w:autoSpaceDE w:val="0"/>
            <w:autoSpaceDN w:val="0"/>
            <w:adjustRightInd w:val="0"/>
            <w:spacing w:after="0" w:line="240" w:lineRule="auto"/>
            <w:ind w:hanging="360"/>
          </w:pPr>
        </w:pPrChange>
      </w:pPr>
      <w:ins w:id="6926" w:author="rkbansal" w:date="2020-04-20T01:19:00Z">
        <w:r w:rsidRPr="000A3392">
          <w:rPr>
            <w:rFonts w:ascii="Consolas" w:hAnsi="Consolas" w:cs="Consolas"/>
            <w:color w:val="646464"/>
            <w:sz w:val="20"/>
            <w:szCs w:val="20"/>
            <w:rPrChange w:id="6927"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28" w:author="rkbansal" w:date="2020-04-20T01:19:00Z"/>
          <w:rFonts w:ascii="Consolas" w:hAnsi="Consolas" w:cs="Consolas"/>
          <w:sz w:val="20"/>
          <w:szCs w:val="20"/>
          <w:rPrChange w:id="6929" w:author="rkbansal" w:date="2020-04-20T01:19:00Z">
            <w:rPr>
              <w:ins w:id="6930" w:author="rkbansal" w:date="2020-04-20T01:19:00Z"/>
            </w:rPr>
          </w:rPrChange>
        </w:rPr>
        <w:pPrChange w:id="6931" w:author="rkbansal" w:date="2020-04-20T01:19:00Z">
          <w:pPr>
            <w:pStyle w:val="ListParagraph"/>
            <w:numPr>
              <w:numId w:val="74"/>
            </w:numPr>
            <w:autoSpaceDE w:val="0"/>
            <w:autoSpaceDN w:val="0"/>
            <w:adjustRightInd w:val="0"/>
            <w:spacing w:after="0" w:line="240" w:lineRule="auto"/>
            <w:ind w:hanging="360"/>
          </w:pPr>
        </w:pPrChange>
      </w:pPr>
      <w:ins w:id="6932" w:author="rkbansal" w:date="2020-04-20T01:19:00Z">
        <w:r w:rsidRPr="000A3392">
          <w:rPr>
            <w:rFonts w:ascii="Consolas" w:hAnsi="Consolas" w:cs="Consolas"/>
            <w:b/>
            <w:bCs/>
            <w:color w:val="7F0055"/>
            <w:sz w:val="20"/>
            <w:szCs w:val="20"/>
            <w:rPrChange w:id="6933" w:author="rkbansal" w:date="2020-04-20T01:19:00Z">
              <w:rPr>
                <w:b/>
                <w:bCs/>
                <w:color w:val="7F0055"/>
              </w:rPr>
            </w:rPrChange>
          </w:rPr>
          <w:t>public</w:t>
        </w:r>
        <w:r w:rsidRPr="000A3392">
          <w:rPr>
            <w:rFonts w:ascii="Consolas" w:hAnsi="Consolas" w:cs="Consolas"/>
            <w:color w:val="000000"/>
            <w:sz w:val="20"/>
            <w:szCs w:val="20"/>
            <w:rPrChange w:id="6934" w:author="rkbansal" w:date="2020-04-20T01:19:00Z">
              <w:rPr/>
            </w:rPrChange>
          </w:rPr>
          <w:t xml:space="preserve"> </w:t>
        </w:r>
        <w:r w:rsidRPr="000A3392">
          <w:rPr>
            <w:rFonts w:ascii="Consolas" w:hAnsi="Consolas" w:cs="Consolas"/>
            <w:b/>
            <w:bCs/>
            <w:color w:val="7F0055"/>
            <w:sz w:val="20"/>
            <w:szCs w:val="20"/>
            <w:rPrChange w:id="6935" w:author="rkbansal" w:date="2020-04-20T01:19:00Z">
              <w:rPr>
                <w:b/>
                <w:bCs/>
                <w:color w:val="7F0055"/>
              </w:rPr>
            </w:rPrChange>
          </w:rPr>
          <w:t>class</w:t>
        </w:r>
        <w:r w:rsidRPr="000A3392">
          <w:rPr>
            <w:rFonts w:ascii="Consolas" w:hAnsi="Consolas" w:cs="Consolas"/>
            <w:color w:val="000000"/>
            <w:sz w:val="20"/>
            <w:szCs w:val="20"/>
            <w:rPrChange w:id="6936"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37" w:author="rkbansal" w:date="2020-04-20T01:19:00Z"/>
          <w:rFonts w:ascii="Consolas" w:hAnsi="Consolas" w:cs="Consolas"/>
          <w:sz w:val="20"/>
          <w:szCs w:val="20"/>
          <w:rPrChange w:id="6938" w:author="rkbansal" w:date="2020-04-20T01:19:00Z">
            <w:rPr>
              <w:ins w:id="6939" w:author="rkbansal" w:date="2020-04-20T01:19:00Z"/>
            </w:rPr>
          </w:rPrChange>
        </w:rPr>
        <w:pPrChange w:id="6940"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41" w:author="rkbansal" w:date="2020-04-20T01:19:00Z"/>
          <w:rFonts w:ascii="Consolas" w:hAnsi="Consolas" w:cs="Consolas"/>
          <w:sz w:val="20"/>
          <w:szCs w:val="20"/>
          <w:rPrChange w:id="6942" w:author="rkbansal" w:date="2020-04-20T01:19:00Z">
            <w:rPr>
              <w:ins w:id="6943" w:author="rkbansal" w:date="2020-04-20T01:19:00Z"/>
            </w:rPr>
          </w:rPrChange>
        </w:rPr>
        <w:pPrChange w:id="6944" w:author="rkbansal" w:date="2020-04-20T01:19:00Z">
          <w:pPr>
            <w:pStyle w:val="ListParagraph"/>
            <w:numPr>
              <w:numId w:val="74"/>
            </w:numPr>
            <w:autoSpaceDE w:val="0"/>
            <w:autoSpaceDN w:val="0"/>
            <w:adjustRightInd w:val="0"/>
            <w:spacing w:after="0" w:line="240" w:lineRule="auto"/>
            <w:ind w:hanging="360"/>
          </w:pPr>
        </w:pPrChange>
      </w:pPr>
      <w:ins w:id="6945" w:author="rkbansal" w:date="2020-04-20T01:19:00Z">
        <w:r w:rsidRPr="000A3392">
          <w:rPr>
            <w:rFonts w:ascii="Consolas" w:hAnsi="Consolas" w:cs="Consolas"/>
            <w:color w:val="000000"/>
            <w:sz w:val="20"/>
            <w:szCs w:val="20"/>
            <w:rPrChange w:id="6946"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47" w:author="rkbansal" w:date="2020-04-20T01:19:00Z"/>
          <w:rFonts w:ascii="Consolas" w:hAnsi="Consolas" w:cs="Consolas"/>
          <w:sz w:val="20"/>
          <w:szCs w:val="20"/>
          <w:rPrChange w:id="6948" w:author="rkbansal" w:date="2020-04-20T01:19:00Z">
            <w:rPr>
              <w:ins w:id="6949" w:author="rkbansal" w:date="2020-04-20T01:19:00Z"/>
            </w:rPr>
          </w:rPrChange>
        </w:rPr>
        <w:pPrChange w:id="6950" w:author="rkbansal" w:date="2020-04-20T01:19:00Z">
          <w:pPr>
            <w:pStyle w:val="ListParagraph"/>
            <w:numPr>
              <w:numId w:val="74"/>
            </w:numPr>
            <w:autoSpaceDE w:val="0"/>
            <w:autoSpaceDN w:val="0"/>
            <w:adjustRightInd w:val="0"/>
            <w:spacing w:after="0" w:line="240" w:lineRule="auto"/>
            <w:ind w:hanging="360"/>
          </w:pPr>
        </w:pPrChange>
      </w:pPr>
      <w:ins w:id="6951" w:author="rkbansal" w:date="2020-04-20T01:19:00Z">
        <w:r w:rsidRPr="000A3392">
          <w:rPr>
            <w:rFonts w:ascii="Consolas" w:hAnsi="Consolas" w:cs="Consolas"/>
            <w:color w:val="000000"/>
            <w:sz w:val="20"/>
            <w:szCs w:val="20"/>
            <w:rPrChange w:id="6952" w:author="rkbansal" w:date="2020-04-20T01:19:00Z">
              <w:rPr/>
            </w:rPrChange>
          </w:rPr>
          <w:t xml:space="preserve">        </w:t>
        </w:r>
        <w:r w:rsidRPr="000A3392">
          <w:rPr>
            <w:rFonts w:ascii="Consolas" w:hAnsi="Consolas" w:cs="Consolas"/>
            <w:b/>
            <w:bCs/>
            <w:color w:val="7F0055"/>
            <w:sz w:val="20"/>
            <w:szCs w:val="20"/>
            <w:rPrChange w:id="6953" w:author="rkbansal" w:date="2020-04-20T01:19:00Z">
              <w:rPr>
                <w:b/>
                <w:bCs/>
                <w:color w:val="7F0055"/>
              </w:rPr>
            </w:rPrChange>
          </w:rPr>
          <w:t>return</w:t>
        </w:r>
        <w:r w:rsidRPr="000A3392">
          <w:rPr>
            <w:rFonts w:ascii="Consolas" w:hAnsi="Consolas" w:cs="Consolas"/>
            <w:color w:val="000000"/>
            <w:sz w:val="20"/>
            <w:szCs w:val="20"/>
            <w:rPrChange w:id="6954" w:author="rkbansal" w:date="2020-04-20T01:19:00Z">
              <w:rPr/>
            </w:rPrChange>
          </w:rPr>
          <w:t xml:space="preserve"> </w:t>
        </w:r>
        <w:r w:rsidRPr="000A3392">
          <w:rPr>
            <w:rFonts w:ascii="Consolas" w:hAnsi="Consolas" w:cs="Consolas"/>
            <w:b/>
            <w:bCs/>
            <w:color w:val="7F0055"/>
            <w:sz w:val="20"/>
            <w:szCs w:val="20"/>
            <w:rPrChange w:id="6955" w:author="rkbansal" w:date="2020-04-20T01:19:00Z">
              <w:rPr>
                <w:b/>
                <w:bCs/>
                <w:color w:val="7F0055"/>
              </w:rPr>
            </w:rPrChange>
          </w:rPr>
          <w:t>new</w:t>
        </w:r>
        <w:r w:rsidRPr="000A3392">
          <w:rPr>
            <w:rFonts w:ascii="Consolas" w:hAnsi="Consolas" w:cs="Consolas"/>
            <w:color w:val="000000"/>
            <w:sz w:val="20"/>
            <w:szCs w:val="20"/>
            <w:rPrChange w:id="6956"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57" w:author="rkbansal" w:date="2020-04-20T01:19:00Z"/>
          <w:rFonts w:ascii="Consolas" w:hAnsi="Consolas" w:cs="Consolas"/>
          <w:sz w:val="20"/>
          <w:szCs w:val="20"/>
          <w:rPrChange w:id="6958" w:author="rkbansal" w:date="2020-04-20T01:19:00Z">
            <w:rPr>
              <w:ins w:id="6959" w:author="rkbansal" w:date="2020-04-20T01:19:00Z"/>
            </w:rPr>
          </w:rPrChange>
        </w:rPr>
        <w:pPrChange w:id="6960" w:author="rkbansal" w:date="2020-04-20T01:19:00Z">
          <w:pPr>
            <w:pStyle w:val="ListParagraph"/>
            <w:numPr>
              <w:numId w:val="74"/>
            </w:numPr>
            <w:autoSpaceDE w:val="0"/>
            <w:autoSpaceDN w:val="0"/>
            <w:adjustRightInd w:val="0"/>
            <w:spacing w:after="0" w:line="240" w:lineRule="auto"/>
            <w:ind w:hanging="360"/>
          </w:pPr>
        </w:pPrChange>
      </w:pPr>
      <w:ins w:id="6961" w:author="rkbansal" w:date="2020-04-20T01:19:00Z">
        <w:r w:rsidRPr="000A3392">
          <w:rPr>
            <w:rFonts w:ascii="Consolas" w:hAnsi="Consolas" w:cs="Consolas"/>
            <w:color w:val="000000"/>
            <w:sz w:val="20"/>
            <w:szCs w:val="20"/>
            <w:rPrChange w:id="6962" w:author="rkbansal" w:date="2020-04-20T01:19:00Z">
              <w:rPr>
                <w:color w:val="000000"/>
              </w:rPr>
            </w:rPrChange>
          </w:rPr>
          <w:t xml:space="preserve">            .title</w:t>
        </w:r>
        <w:r w:rsidRPr="000A3392">
          <w:rPr>
            <w:rFonts w:ascii="Consolas" w:hAnsi="Consolas" w:cs="Consolas"/>
            <w:color w:val="000000"/>
            <w:sz w:val="20"/>
            <w:szCs w:val="20"/>
            <w:highlight w:val="yellow"/>
            <w:rPrChange w:id="6963" w:author="rkbansal" w:date="2020-04-20T01:19:00Z">
              <w:rPr>
                <w:color w:val="000000"/>
              </w:rPr>
            </w:rPrChange>
          </w:rPr>
          <w:t>(</w:t>
        </w:r>
        <w:r w:rsidRPr="000A3392">
          <w:rPr>
            <w:rFonts w:ascii="Consolas" w:hAnsi="Consolas" w:cs="Consolas"/>
            <w:color w:val="2A00FF"/>
            <w:sz w:val="20"/>
            <w:szCs w:val="20"/>
            <w:highlight w:val="yellow"/>
            <w:rPrChange w:id="6964" w:author="rkbansal" w:date="2020-04-20T01:19:00Z">
              <w:rPr/>
            </w:rPrChange>
          </w:rPr>
          <w:t>"People Management Service API"</w:t>
        </w:r>
        <w:r w:rsidRPr="000A3392">
          <w:rPr>
            <w:rFonts w:ascii="Consolas" w:hAnsi="Consolas" w:cs="Consolas"/>
            <w:color w:val="000000"/>
            <w:sz w:val="20"/>
            <w:szCs w:val="20"/>
            <w:highlight w:val="yellow"/>
            <w:rPrChange w:id="6965"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66" w:author="rkbansal" w:date="2020-04-20T01:19:00Z"/>
          <w:rFonts w:ascii="Consolas" w:hAnsi="Consolas" w:cs="Consolas"/>
          <w:sz w:val="20"/>
          <w:szCs w:val="20"/>
          <w:rPrChange w:id="6967" w:author="rkbansal" w:date="2020-04-20T01:19:00Z">
            <w:rPr>
              <w:ins w:id="6968" w:author="rkbansal" w:date="2020-04-20T01:19:00Z"/>
            </w:rPr>
          </w:rPrChange>
        </w:rPr>
        <w:pPrChange w:id="6969" w:author="rkbansal" w:date="2020-04-20T01:19:00Z">
          <w:pPr>
            <w:pStyle w:val="ListParagraph"/>
            <w:numPr>
              <w:numId w:val="74"/>
            </w:numPr>
            <w:autoSpaceDE w:val="0"/>
            <w:autoSpaceDN w:val="0"/>
            <w:adjustRightInd w:val="0"/>
            <w:spacing w:after="0" w:line="240" w:lineRule="auto"/>
            <w:ind w:hanging="360"/>
          </w:pPr>
        </w:pPrChange>
      </w:pPr>
      <w:ins w:id="6970" w:author="rkbansal" w:date="2020-04-20T01:19:00Z">
        <w:r w:rsidRPr="000A3392">
          <w:rPr>
            <w:rFonts w:ascii="Consolas" w:hAnsi="Consolas" w:cs="Consolas"/>
            <w:color w:val="000000"/>
            <w:sz w:val="20"/>
            <w:szCs w:val="20"/>
            <w:rPrChange w:id="6971" w:author="rkbansal" w:date="2020-04-20T01:19:00Z">
              <w:rPr>
                <w:color w:val="000000"/>
              </w:rPr>
            </w:rPrChange>
          </w:rPr>
          <w:t xml:space="preserve">            .description(</w:t>
        </w:r>
        <w:r w:rsidRPr="000A3392">
          <w:rPr>
            <w:rFonts w:ascii="Consolas" w:hAnsi="Consolas" w:cs="Consolas"/>
            <w:color w:val="2A00FF"/>
            <w:sz w:val="20"/>
            <w:szCs w:val="20"/>
            <w:rPrChange w:id="6972"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6973"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74" w:author="rkbansal" w:date="2020-04-20T01:19:00Z"/>
          <w:rFonts w:ascii="Consolas" w:hAnsi="Consolas" w:cs="Consolas"/>
          <w:sz w:val="20"/>
          <w:szCs w:val="20"/>
          <w:rPrChange w:id="6975" w:author="rkbansal" w:date="2020-04-20T01:19:00Z">
            <w:rPr>
              <w:ins w:id="6976" w:author="rkbansal" w:date="2020-04-20T01:19:00Z"/>
            </w:rPr>
          </w:rPrChange>
        </w:rPr>
        <w:pPrChange w:id="6977" w:author="rkbansal" w:date="2020-04-20T01:19:00Z">
          <w:pPr>
            <w:pStyle w:val="ListParagraph"/>
            <w:numPr>
              <w:numId w:val="74"/>
            </w:numPr>
            <w:autoSpaceDE w:val="0"/>
            <w:autoSpaceDN w:val="0"/>
            <w:adjustRightInd w:val="0"/>
            <w:spacing w:after="0" w:line="240" w:lineRule="auto"/>
            <w:ind w:hanging="360"/>
          </w:pPr>
        </w:pPrChange>
      </w:pPr>
      <w:ins w:id="6978" w:author="rkbansal" w:date="2020-04-20T01:19:00Z">
        <w:r w:rsidRPr="000A3392">
          <w:rPr>
            <w:rFonts w:ascii="Consolas" w:hAnsi="Consolas" w:cs="Consolas"/>
            <w:color w:val="000000"/>
            <w:sz w:val="20"/>
            <w:szCs w:val="20"/>
            <w:rPrChange w:id="6979" w:author="rkbansal" w:date="2020-04-20T01:19:00Z">
              <w:rPr/>
            </w:rPrChange>
          </w:rPr>
          <w:t xml:space="preserve">            .license(</w:t>
        </w:r>
        <w:r w:rsidRPr="000A3392">
          <w:rPr>
            <w:rFonts w:ascii="Consolas" w:hAnsi="Consolas" w:cs="Consolas"/>
            <w:color w:val="2A00FF"/>
            <w:sz w:val="20"/>
            <w:szCs w:val="20"/>
            <w:rPrChange w:id="6980" w:author="rkbansal" w:date="2020-04-20T01:19:00Z">
              <w:rPr>
                <w:color w:val="2A00FF"/>
              </w:rPr>
            </w:rPrChange>
          </w:rPr>
          <w:t>""</w:t>
        </w:r>
        <w:r w:rsidRPr="000A3392">
          <w:rPr>
            <w:rFonts w:ascii="Consolas" w:hAnsi="Consolas" w:cs="Consolas"/>
            <w:color w:val="000000"/>
            <w:sz w:val="20"/>
            <w:szCs w:val="20"/>
            <w:rPrChange w:id="6981"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2" w:author="rkbansal" w:date="2020-04-20T01:19:00Z"/>
          <w:rFonts w:ascii="Consolas" w:hAnsi="Consolas" w:cs="Consolas"/>
          <w:sz w:val="20"/>
          <w:szCs w:val="20"/>
          <w:rPrChange w:id="6983" w:author="rkbansal" w:date="2020-04-20T01:19:00Z">
            <w:rPr>
              <w:ins w:id="6984" w:author="rkbansal" w:date="2020-04-20T01:19:00Z"/>
            </w:rPr>
          </w:rPrChange>
        </w:rPr>
        <w:pPrChange w:id="6985" w:author="rkbansal" w:date="2020-04-20T01:19:00Z">
          <w:pPr>
            <w:pStyle w:val="ListParagraph"/>
            <w:numPr>
              <w:numId w:val="74"/>
            </w:numPr>
            <w:autoSpaceDE w:val="0"/>
            <w:autoSpaceDN w:val="0"/>
            <w:adjustRightInd w:val="0"/>
            <w:spacing w:after="0" w:line="240" w:lineRule="auto"/>
            <w:ind w:hanging="360"/>
          </w:pPr>
        </w:pPrChange>
      </w:pPr>
      <w:ins w:id="6986" w:author="rkbansal" w:date="2020-04-20T01:19:00Z">
        <w:r w:rsidRPr="000A3392">
          <w:rPr>
            <w:rFonts w:ascii="Consolas" w:hAnsi="Consolas" w:cs="Consolas"/>
            <w:color w:val="000000"/>
            <w:sz w:val="20"/>
            <w:szCs w:val="20"/>
            <w:rPrChange w:id="6987" w:author="rkbansal" w:date="2020-04-20T01:19:00Z">
              <w:rPr/>
            </w:rPrChange>
          </w:rPr>
          <w:t xml:space="preserve">            .licenseUrl(</w:t>
        </w:r>
        <w:r w:rsidRPr="000A3392">
          <w:rPr>
            <w:rFonts w:ascii="Consolas" w:hAnsi="Consolas" w:cs="Consolas"/>
            <w:color w:val="2A00FF"/>
            <w:sz w:val="20"/>
            <w:szCs w:val="20"/>
            <w:rPrChange w:id="6988" w:author="rkbansal" w:date="2020-04-20T01:19:00Z">
              <w:rPr>
                <w:color w:val="2A00FF"/>
              </w:rPr>
            </w:rPrChange>
          </w:rPr>
          <w:t>"http://unlicense.org"</w:t>
        </w:r>
        <w:r w:rsidRPr="000A3392">
          <w:rPr>
            <w:rFonts w:ascii="Consolas" w:hAnsi="Consolas" w:cs="Consolas"/>
            <w:color w:val="000000"/>
            <w:sz w:val="20"/>
            <w:szCs w:val="20"/>
            <w:rPrChange w:id="6989"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0" w:author="rkbansal" w:date="2020-04-20T01:19:00Z"/>
          <w:rFonts w:ascii="Consolas" w:hAnsi="Consolas" w:cs="Consolas"/>
          <w:sz w:val="20"/>
          <w:szCs w:val="20"/>
          <w:rPrChange w:id="6991" w:author="rkbansal" w:date="2020-04-20T01:19:00Z">
            <w:rPr>
              <w:ins w:id="6992" w:author="rkbansal" w:date="2020-04-20T01:19:00Z"/>
            </w:rPr>
          </w:rPrChange>
        </w:rPr>
        <w:pPrChange w:id="6993" w:author="rkbansal" w:date="2020-04-20T01:19:00Z">
          <w:pPr>
            <w:pStyle w:val="ListParagraph"/>
            <w:numPr>
              <w:numId w:val="74"/>
            </w:numPr>
            <w:autoSpaceDE w:val="0"/>
            <w:autoSpaceDN w:val="0"/>
            <w:adjustRightInd w:val="0"/>
            <w:spacing w:after="0" w:line="240" w:lineRule="auto"/>
            <w:ind w:hanging="360"/>
          </w:pPr>
        </w:pPrChange>
      </w:pPr>
      <w:ins w:id="6994" w:author="rkbansal" w:date="2020-04-20T01:19:00Z">
        <w:r w:rsidRPr="000A3392">
          <w:rPr>
            <w:rFonts w:ascii="Consolas" w:hAnsi="Consolas" w:cs="Consolas"/>
            <w:color w:val="000000"/>
            <w:sz w:val="20"/>
            <w:szCs w:val="20"/>
            <w:rPrChange w:id="6995" w:author="rkbansal" w:date="2020-04-20T01:19:00Z">
              <w:rPr/>
            </w:rPrChange>
          </w:rPr>
          <w:t xml:space="preserve">            .termsOfServiceUrl(</w:t>
        </w:r>
        <w:r w:rsidRPr="000A3392">
          <w:rPr>
            <w:rFonts w:ascii="Consolas" w:hAnsi="Consolas" w:cs="Consolas"/>
            <w:color w:val="2A00FF"/>
            <w:sz w:val="20"/>
            <w:szCs w:val="20"/>
            <w:rPrChange w:id="6996" w:author="rkbansal" w:date="2020-04-20T01:19:00Z">
              <w:rPr>
                <w:color w:val="2A00FF"/>
              </w:rPr>
            </w:rPrChange>
          </w:rPr>
          <w:t>""</w:t>
        </w:r>
        <w:r w:rsidRPr="000A3392">
          <w:rPr>
            <w:rFonts w:ascii="Consolas" w:hAnsi="Consolas" w:cs="Consolas"/>
            <w:color w:val="000000"/>
            <w:sz w:val="20"/>
            <w:szCs w:val="20"/>
            <w:rPrChange w:id="6997"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8" w:author="rkbansal" w:date="2020-04-20T01:19:00Z"/>
          <w:rFonts w:ascii="Consolas" w:hAnsi="Consolas" w:cs="Consolas"/>
          <w:sz w:val="20"/>
          <w:szCs w:val="20"/>
          <w:rPrChange w:id="6999" w:author="rkbansal" w:date="2020-04-20T01:19:00Z">
            <w:rPr>
              <w:ins w:id="7000" w:author="rkbansal" w:date="2020-04-20T01:19:00Z"/>
            </w:rPr>
          </w:rPrChange>
        </w:rPr>
        <w:pPrChange w:id="7001" w:author="rkbansal" w:date="2020-04-20T01:19:00Z">
          <w:pPr>
            <w:pStyle w:val="ListParagraph"/>
            <w:numPr>
              <w:numId w:val="74"/>
            </w:numPr>
            <w:autoSpaceDE w:val="0"/>
            <w:autoSpaceDN w:val="0"/>
            <w:adjustRightInd w:val="0"/>
            <w:spacing w:after="0" w:line="240" w:lineRule="auto"/>
            <w:ind w:hanging="360"/>
          </w:pPr>
        </w:pPrChange>
      </w:pPr>
      <w:ins w:id="7002" w:author="rkbansal" w:date="2020-04-20T01:19:00Z">
        <w:r w:rsidRPr="000A3392">
          <w:rPr>
            <w:rFonts w:ascii="Consolas" w:hAnsi="Consolas" w:cs="Consolas"/>
            <w:color w:val="000000"/>
            <w:sz w:val="20"/>
            <w:szCs w:val="20"/>
            <w:rPrChange w:id="7003" w:author="rkbansal" w:date="2020-04-20T01:19:00Z">
              <w:rPr/>
            </w:rPrChange>
          </w:rPr>
          <w:t xml:space="preserve">            .version(</w:t>
        </w:r>
        <w:r w:rsidRPr="000A3392">
          <w:rPr>
            <w:rFonts w:ascii="Consolas" w:hAnsi="Consolas" w:cs="Consolas"/>
            <w:color w:val="2A00FF"/>
            <w:sz w:val="20"/>
            <w:szCs w:val="20"/>
            <w:rPrChange w:id="7004" w:author="rkbansal" w:date="2020-04-20T01:19:00Z">
              <w:rPr>
                <w:color w:val="2A00FF"/>
              </w:rPr>
            </w:rPrChange>
          </w:rPr>
          <w:t>"18.10.0"</w:t>
        </w:r>
        <w:r w:rsidRPr="000A3392">
          <w:rPr>
            <w:rFonts w:ascii="Consolas" w:hAnsi="Consolas" w:cs="Consolas"/>
            <w:color w:val="000000"/>
            <w:sz w:val="20"/>
            <w:szCs w:val="20"/>
            <w:rPrChange w:id="7005"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06" w:author="rkbansal" w:date="2020-04-20T01:19:00Z"/>
          <w:rFonts w:ascii="Consolas" w:hAnsi="Consolas" w:cs="Consolas"/>
          <w:sz w:val="20"/>
          <w:szCs w:val="20"/>
          <w:rPrChange w:id="7007" w:author="rkbansal" w:date="2020-04-20T01:19:00Z">
            <w:rPr>
              <w:ins w:id="7008" w:author="rkbansal" w:date="2020-04-20T01:19:00Z"/>
            </w:rPr>
          </w:rPrChange>
        </w:rPr>
        <w:pPrChange w:id="7009" w:author="rkbansal" w:date="2020-04-20T01:19:00Z">
          <w:pPr>
            <w:pStyle w:val="ListParagraph"/>
            <w:numPr>
              <w:numId w:val="74"/>
            </w:numPr>
            <w:autoSpaceDE w:val="0"/>
            <w:autoSpaceDN w:val="0"/>
            <w:adjustRightInd w:val="0"/>
            <w:spacing w:after="0" w:line="240" w:lineRule="auto"/>
            <w:ind w:hanging="360"/>
          </w:pPr>
        </w:pPrChange>
      </w:pPr>
      <w:ins w:id="7010" w:author="rkbansal" w:date="2020-04-20T01:19:00Z">
        <w:r w:rsidRPr="000A3392">
          <w:rPr>
            <w:rFonts w:ascii="Consolas" w:hAnsi="Consolas" w:cs="Consolas"/>
            <w:color w:val="000000"/>
            <w:sz w:val="20"/>
            <w:szCs w:val="20"/>
            <w:rPrChange w:id="7011" w:author="rkbansal" w:date="2020-04-20T01:19:00Z">
              <w:rPr/>
            </w:rPrChange>
          </w:rPr>
          <w:t xml:space="preserve">            .contact(</w:t>
        </w:r>
        <w:r w:rsidRPr="000A3392">
          <w:rPr>
            <w:rFonts w:ascii="Consolas" w:hAnsi="Consolas" w:cs="Consolas"/>
            <w:b/>
            <w:bCs/>
            <w:color w:val="7F0055"/>
            <w:sz w:val="20"/>
            <w:szCs w:val="20"/>
            <w:rPrChange w:id="7012" w:author="rkbansal" w:date="2020-04-20T01:19:00Z">
              <w:rPr>
                <w:b/>
                <w:bCs/>
                <w:color w:val="7F0055"/>
              </w:rPr>
            </w:rPrChange>
          </w:rPr>
          <w:t>new</w:t>
        </w:r>
        <w:r w:rsidRPr="000A3392">
          <w:rPr>
            <w:rFonts w:ascii="Consolas" w:hAnsi="Consolas" w:cs="Consolas"/>
            <w:color w:val="000000"/>
            <w:sz w:val="20"/>
            <w:szCs w:val="20"/>
            <w:rPrChange w:id="7013" w:author="rkbansal" w:date="2020-04-20T01:19:00Z">
              <w:rPr/>
            </w:rPrChange>
          </w:rPr>
          <w:t xml:space="preserve"> Contact(</w:t>
        </w:r>
        <w:r w:rsidRPr="000A3392">
          <w:rPr>
            <w:rFonts w:ascii="Consolas" w:hAnsi="Consolas" w:cs="Consolas"/>
            <w:color w:val="2A00FF"/>
            <w:sz w:val="20"/>
            <w:szCs w:val="20"/>
            <w:rPrChange w:id="7014" w:author="rkbansal" w:date="2020-04-20T01:19:00Z">
              <w:rPr>
                <w:color w:val="2A00FF"/>
              </w:rPr>
            </w:rPrChange>
          </w:rPr>
          <w:t>""</w:t>
        </w:r>
        <w:r w:rsidRPr="000A3392">
          <w:rPr>
            <w:rFonts w:ascii="Consolas" w:hAnsi="Consolas" w:cs="Consolas"/>
            <w:color w:val="000000"/>
            <w:sz w:val="20"/>
            <w:szCs w:val="20"/>
            <w:rPrChange w:id="7015" w:author="rkbansal" w:date="2020-04-20T01:19:00Z">
              <w:rPr/>
            </w:rPrChange>
          </w:rPr>
          <w:t>,</w:t>
        </w:r>
        <w:r w:rsidRPr="000A3392">
          <w:rPr>
            <w:rFonts w:ascii="Consolas" w:hAnsi="Consolas" w:cs="Consolas"/>
            <w:color w:val="2A00FF"/>
            <w:sz w:val="20"/>
            <w:szCs w:val="20"/>
            <w:rPrChange w:id="7016" w:author="rkbansal" w:date="2020-04-20T01:19:00Z">
              <w:rPr>
                <w:color w:val="2A00FF"/>
              </w:rPr>
            </w:rPrChange>
          </w:rPr>
          <w:t>""</w:t>
        </w:r>
        <w:r w:rsidRPr="000A3392">
          <w:rPr>
            <w:rFonts w:ascii="Consolas" w:hAnsi="Consolas" w:cs="Consolas"/>
            <w:color w:val="000000"/>
            <w:sz w:val="20"/>
            <w:szCs w:val="20"/>
            <w:rPrChange w:id="7017" w:author="rkbansal" w:date="2020-04-20T01:19:00Z">
              <w:rPr/>
            </w:rPrChange>
          </w:rPr>
          <w:t xml:space="preserve">, </w:t>
        </w:r>
        <w:r w:rsidRPr="000A3392">
          <w:rPr>
            <w:rFonts w:ascii="Consolas" w:hAnsi="Consolas" w:cs="Consolas"/>
            <w:color w:val="2A00FF"/>
            <w:sz w:val="20"/>
            <w:szCs w:val="20"/>
            <w:rPrChange w:id="7018" w:author="rkbansal" w:date="2020-04-20T01:19:00Z">
              <w:rPr>
                <w:color w:val="2A00FF"/>
              </w:rPr>
            </w:rPrChange>
          </w:rPr>
          <w:t>""</w:t>
        </w:r>
        <w:r w:rsidRPr="000A3392">
          <w:rPr>
            <w:rFonts w:ascii="Consolas" w:hAnsi="Consolas" w:cs="Consolas"/>
            <w:color w:val="000000"/>
            <w:sz w:val="20"/>
            <w:szCs w:val="20"/>
            <w:rPrChange w:id="7019"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0" w:author="rkbansal" w:date="2020-04-20T01:19:00Z"/>
          <w:rFonts w:ascii="Consolas" w:hAnsi="Consolas" w:cs="Consolas"/>
          <w:sz w:val="20"/>
          <w:szCs w:val="20"/>
          <w:rPrChange w:id="7021" w:author="rkbansal" w:date="2020-04-20T01:19:00Z">
            <w:rPr>
              <w:ins w:id="7022" w:author="rkbansal" w:date="2020-04-20T01:19:00Z"/>
            </w:rPr>
          </w:rPrChange>
        </w:rPr>
        <w:pPrChange w:id="7023" w:author="rkbansal" w:date="2020-04-20T01:19:00Z">
          <w:pPr>
            <w:pStyle w:val="ListParagraph"/>
            <w:numPr>
              <w:numId w:val="74"/>
            </w:numPr>
            <w:autoSpaceDE w:val="0"/>
            <w:autoSpaceDN w:val="0"/>
            <w:adjustRightInd w:val="0"/>
            <w:spacing w:after="0" w:line="240" w:lineRule="auto"/>
            <w:ind w:hanging="360"/>
          </w:pPr>
        </w:pPrChange>
      </w:pPr>
      <w:ins w:id="7024" w:author="rkbansal" w:date="2020-04-20T01:19:00Z">
        <w:r w:rsidRPr="000A3392">
          <w:rPr>
            <w:rFonts w:ascii="Consolas" w:hAnsi="Consolas" w:cs="Consolas"/>
            <w:color w:val="000000"/>
            <w:sz w:val="20"/>
            <w:szCs w:val="20"/>
            <w:rPrChange w:id="7025"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6" w:author="rkbansal" w:date="2020-04-20T01:19:00Z"/>
          <w:rFonts w:ascii="Consolas" w:hAnsi="Consolas" w:cs="Consolas"/>
          <w:sz w:val="20"/>
          <w:szCs w:val="20"/>
          <w:rPrChange w:id="7027" w:author="rkbansal" w:date="2020-04-20T01:19:00Z">
            <w:rPr>
              <w:ins w:id="7028" w:author="rkbansal" w:date="2020-04-20T01:19:00Z"/>
            </w:rPr>
          </w:rPrChange>
        </w:rPr>
        <w:pPrChange w:id="7029" w:author="rkbansal" w:date="2020-04-20T01:19:00Z">
          <w:pPr>
            <w:pStyle w:val="ListParagraph"/>
            <w:numPr>
              <w:numId w:val="74"/>
            </w:numPr>
            <w:autoSpaceDE w:val="0"/>
            <w:autoSpaceDN w:val="0"/>
            <w:adjustRightInd w:val="0"/>
            <w:spacing w:after="0" w:line="240" w:lineRule="auto"/>
            <w:ind w:hanging="360"/>
          </w:pPr>
        </w:pPrChange>
      </w:pPr>
      <w:ins w:id="7030" w:author="rkbansal" w:date="2020-04-20T01:19:00Z">
        <w:r w:rsidRPr="000A3392">
          <w:rPr>
            <w:rFonts w:ascii="Consolas" w:hAnsi="Consolas" w:cs="Consolas"/>
            <w:color w:val="000000"/>
            <w:sz w:val="20"/>
            <w:szCs w:val="20"/>
            <w:rPrChange w:id="7031"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2" w:author="rkbansal" w:date="2020-04-20T01:19:00Z"/>
          <w:rFonts w:ascii="Consolas" w:hAnsi="Consolas" w:cs="Consolas"/>
          <w:sz w:val="20"/>
          <w:szCs w:val="20"/>
          <w:rPrChange w:id="7033" w:author="rkbansal" w:date="2020-04-20T01:19:00Z">
            <w:rPr>
              <w:ins w:id="7034" w:author="rkbansal" w:date="2020-04-20T01:19:00Z"/>
            </w:rPr>
          </w:rPrChange>
        </w:rPr>
        <w:pPrChange w:id="7035"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6" w:author="rkbansal" w:date="2020-04-20T01:19:00Z"/>
          <w:rFonts w:ascii="Consolas" w:hAnsi="Consolas" w:cs="Consolas"/>
          <w:sz w:val="20"/>
          <w:szCs w:val="20"/>
          <w:rPrChange w:id="7037" w:author="rkbansal" w:date="2020-04-20T01:19:00Z">
            <w:rPr>
              <w:ins w:id="7038" w:author="rkbansal" w:date="2020-04-20T01:19:00Z"/>
            </w:rPr>
          </w:rPrChange>
        </w:rPr>
        <w:pPrChange w:id="7039" w:author="rkbansal" w:date="2020-04-20T01:19:00Z">
          <w:pPr>
            <w:pStyle w:val="ListParagraph"/>
            <w:numPr>
              <w:numId w:val="74"/>
            </w:numPr>
            <w:autoSpaceDE w:val="0"/>
            <w:autoSpaceDN w:val="0"/>
            <w:adjustRightInd w:val="0"/>
            <w:spacing w:after="0" w:line="240" w:lineRule="auto"/>
            <w:ind w:hanging="360"/>
          </w:pPr>
        </w:pPrChange>
      </w:pPr>
      <w:ins w:id="7040" w:author="rkbansal" w:date="2020-04-20T01:19:00Z">
        <w:r w:rsidRPr="000A3392">
          <w:rPr>
            <w:rFonts w:ascii="Consolas" w:hAnsi="Consolas" w:cs="Consolas"/>
            <w:color w:val="000000"/>
            <w:sz w:val="20"/>
            <w:szCs w:val="20"/>
            <w:rPrChange w:id="7041" w:author="rkbansal" w:date="2020-04-20T01:19:00Z">
              <w:rPr>
                <w:color w:val="000000"/>
              </w:rPr>
            </w:rPrChange>
          </w:rPr>
          <w:t xml:space="preserve">    </w:t>
        </w:r>
        <w:r w:rsidRPr="000A3392">
          <w:rPr>
            <w:rFonts w:ascii="Consolas" w:hAnsi="Consolas" w:cs="Consolas"/>
            <w:color w:val="646464"/>
            <w:sz w:val="20"/>
            <w:szCs w:val="20"/>
            <w:rPrChange w:id="7042"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3" w:author="rkbansal" w:date="2020-04-20T01:19:00Z"/>
          <w:rFonts w:ascii="Consolas" w:hAnsi="Consolas" w:cs="Consolas"/>
          <w:sz w:val="20"/>
          <w:szCs w:val="20"/>
          <w:rPrChange w:id="7044" w:author="rkbansal" w:date="2020-04-20T01:19:00Z">
            <w:rPr>
              <w:ins w:id="7045" w:author="rkbansal" w:date="2020-04-20T01:19:00Z"/>
            </w:rPr>
          </w:rPrChange>
        </w:rPr>
        <w:pPrChange w:id="7046" w:author="rkbansal" w:date="2020-04-20T01:19:00Z">
          <w:pPr>
            <w:pStyle w:val="ListParagraph"/>
            <w:numPr>
              <w:numId w:val="74"/>
            </w:numPr>
            <w:autoSpaceDE w:val="0"/>
            <w:autoSpaceDN w:val="0"/>
            <w:adjustRightInd w:val="0"/>
            <w:spacing w:after="0" w:line="240" w:lineRule="auto"/>
            <w:ind w:hanging="360"/>
          </w:pPr>
        </w:pPrChange>
      </w:pPr>
      <w:ins w:id="7047" w:author="rkbansal" w:date="2020-04-20T01:19:00Z">
        <w:r w:rsidRPr="000A3392">
          <w:rPr>
            <w:rFonts w:ascii="Consolas" w:hAnsi="Consolas" w:cs="Consolas"/>
            <w:color w:val="000000"/>
            <w:sz w:val="20"/>
            <w:szCs w:val="20"/>
            <w:rPrChange w:id="7048" w:author="rkbansal" w:date="2020-04-20T01:19:00Z">
              <w:rPr/>
            </w:rPrChange>
          </w:rPr>
          <w:t xml:space="preserve">    </w:t>
        </w:r>
        <w:r w:rsidRPr="000A3392">
          <w:rPr>
            <w:rFonts w:ascii="Consolas" w:hAnsi="Consolas" w:cs="Consolas"/>
            <w:b/>
            <w:bCs/>
            <w:color w:val="7F0055"/>
            <w:sz w:val="20"/>
            <w:szCs w:val="20"/>
            <w:rPrChange w:id="7049" w:author="rkbansal" w:date="2020-04-20T01:19:00Z">
              <w:rPr>
                <w:b/>
                <w:bCs/>
                <w:color w:val="7F0055"/>
              </w:rPr>
            </w:rPrChange>
          </w:rPr>
          <w:t>public</w:t>
        </w:r>
        <w:r w:rsidRPr="000A3392">
          <w:rPr>
            <w:rFonts w:ascii="Consolas" w:hAnsi="Consolas" w:cs="Consolas"/>
            <w:color w:val="000000"/>
            <w:sz w:val="20"/>
            <w:szCs w:val="20"/>
            <w:rPrChange w:id="7050"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1" w:author="rkbansal" w:date="2020-04-20T01:19:00Z"/>
          <w:rFonts w:ascii="Consolas" w:hAnsi="Consolas" w:cs="Consolas"/>
          <w:sz w:val="20"/>
          <w:szCs w:val="20"/>
          <w:rPrChange w:id="7052" w:author="rkbansal" w:date="2020-04-20T01:19:00Z">
            <w:rPr>
              <w:ins w:id="7053" w:author="rkbansal" w:date="2020-04-20T01:19:00Z"/>
            </w:rPr>
          </w:rPrChange>
        </w:rPr>
        <w:pPrChange w:id="7054" w:author="rkbansal" w:date="2020-04-20T01:19:00Z">
          <w:pPr>
            <w:pStyle w:val="ListParagraph"/>
            <w:numPr>
              <w:numId w:val="74"/>
            </w:numPr>
            <w:autoSpaceDE w:val="0"/>
            <w:autoSpaceDN w:val="0"/>
            <w:adjustRightInd w:val="0"/>
            <w:spacing w:after="0" w:line="240" w:lineRule="auto"/>
            <w:ind w:hanging="360"/>
          </w:pPr>
        </w:pPrChange>
      </w:pPr>
      <w:ins w:id="7055" w:author="rkbansal" w:date="2020-04-20T01:19:00Z">
        <w:r w:rsidRPr="000A3392">
          <w:rPr>
            <w:rFonts w:ascii="Consolas" w:hAnsi="Consolas" w:cs="Consolas"/>
            <w:color w:val="000000"/>
            <w:sz w:val="20"/>
            <w:szCs w:val="20"/>
            <w:rPrChange w:id="7056" w:author="rkbansal" w:date="2020-04-20T01:19:00Z">
              <w:rPr/>
            </w:rPrChange>
          </w:rPr>
          <w:t xml:space="preserve">        </w:t>
        </w:r>
        <w:r w:rsidRPr="000A3392">
          <w:rPr>
            <w:rFonts w:ascii="Consolas" w:hAnsi="Consolas" w:cs="Consolas"/>
            <w:b/>
            <w:bCs/>
            <w:color w:val="7F0055"/>
            <w:sz w:val="20"/>
            <w:szCs w:val="20"/>
            <w:rPrChange w:id="7057" w:author="rkbansal" w:date="2020-04-20T01:19:00Z">
              <w:rPr>
                <w:b/>
                <w:bCs/>
                <w:color w:val="7F0055"/>
              </w:rPr>
            </w:rPrChange>
          </w:rPr>
          <w:t>return</w:t>
        </w:r>
        <w:r w:rsidRPr="000A3392">
          <w:rPr>
            <w:rFonts w:ascii="Consolas" w:hAnsi="Consolas" w:cs="Consolas"/>
            <w:color w:val="000000"/>
            <w:sz w:val="20"/>
            <w:szCs w:val="20"/>
            <w:rPrChange w:id="7058" w:author="rkbansal" w:date="2020-04-20T01:19:00Z">
              <w:rPr/>
            </w:rPrChange>
          </w:rPr>
          <w:t xml:space="preserve"> </w:t>
        </w:r>
        <w:r w:rsidRPr="000A3392">
          <w:rPr>
            <w:rFonts w:ascii="Consolas" w:hAnsi="Consolas" w:cs="Consolas"/>
            <w:b/>
            <w:bCs/>
            <w:color w:val="7F0055"/>
            <w:sz w:val="20"/>
            <w:szCs w:val="20"/>
            <w:rPrChange w:id="7059" w:author="rkbansal" w:date="2020-04-20T01:19:00Z">
              <w:rPr>
                <w:b/>
                <w:bCs/>
                <w:color w:val="7F0055"/>
              </w:rPr>
            </w:rPrChange>
          </w:rPr>
          <w:t>new</w:t>
        </w:r>
        <w:r w:rsidRPr="000A3392">
          <w:rPr>
            <w:rFonts w:ascii="Consolas" w:hAnsi="Consolas" w:cs="Consolas"/>
            <w:color w:val="000000"/>
            <w:sz w:val="20"/>
            <w:szCs w:val="20"/>
            <w:rPrChange w:id="7060" w:author="rkbansal" w:date="2020-04-20T01:19:00Z">
              <w:rPr/>
            </w:rPrChange>
          </w:rPr>
          <w:t xml:space="preserve"> Docket(DocumentationType.</w:t>
        </w:r>
        <w:r w:rsidRPr="000A3392">
          <w:rPr>
            <w:rFonts w:ascii="Consolas" w:hAnsi="Consolas" w:cs="Consolas"/>
            <w:b/>
            <w:bCs/>
            <w:i/>
            <w:iCs/>
            <w:color w:val="0000C0"/>
            <w:sz w:val="20"/>
            <w:szCs w:val="20"/>
            <w:rPrChange w:id="7061" w:author="rkbansal" w:date="2020-04-20T01:19:00Z">
              <w:rPr>
                <w:b/>
                <w:bCs/>
                <w:i/>
                <w:iCs/>
                <w:color w:val="0000C0"/>
              </w:rPr>
            </w:rPrChange>
          </w:rPr>
          <w:t>SWAGGER_2</w:t>
        </w:r>
        <w:r w:rsidRPr="000A3392">
          <w:rPr>
            <w:rFonts w:ascii="Consolas" w:hAnsi="Consolas" w:cs="Consolas"/>
            <w:color w:val="000000"/>
            <w:sz w:val="20"/>
            <w:szCs w:val="20"/>
            <w:rPrChange w:id="7062"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3" w:author="rkbansal" w:date="2020-04-20T01:19:00Z"/>
          <w:rFonts w:ascii="Consolas" w:hAnsi="Consolas" w:cs="Consolas"/>
          <w:sz w:val="20"/>
          <w:szCs w:val="20"/>
          <w:rPrChange w:id="7064" w:author="rkbansal" w:date="2020-04-20T01:19:00Z">
            <w:rPr>
              <w:ins w:id="7065" w:author="rkbansal" w:date="2020-04-20T01:19:00Z"/>
            </w:rPr>
          </w:rPrChange>
        </w:rPr>
        <w:pPrChange w:id="7066" w:author="rkbansal" w:date="2020-04-20T01:19:00Z">
          <w:pPr>
            <w:pStyle w:val="ListParagraph"/>
            <w:numPr>
              <w:numId w:val="74"/>
            </w:numPr>
            <w:autoSpaceDE w:val="0"/>
            <w:autoSpaceDN w:val="0"/>
            <w:adjustRightInd w:val="0"/>
            <w:spacing w:after="0" w:line="240" w:lineRule="auto"/>
            <w:ind w:hanging="360"/>
          </w:pPr>
        </w:pPrChange>
      </w:pPr>
      <w:ins w:id="7067" w:author="rkbansal" w:date="2020-04-20T01:19:00Z">
        <w:r w:rsidRPr="000A3392">
          <w:rPr>
            <w:rFonts w:ascii="Consolas" w:hAnsi="Consolas" w:cs="Consolas"/>
            <w:color w:val="000000"/>
            <w:sz w:val="20"/>
            <w:szCs w:val="20"/>
            <w:rPrChange w:id="7068"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9" w:author="rkbansal" w:date="2020-04-20T01:19:00Z"/>
          <w:rFonts w:ascii="Consolas" w:hAnsi="Consolas" w:cs="Consolas"/>
          <w:sz w:val="20"/>
          <w:szCs w:val="20"/>
          <w:rPrChange w:id="7070" w:author="rkbansal" w:date="2020-04-20T01:19:00Z">
            <w:rPr>
              <w:ins w:id="7071" w:author="rkbansal" w:date="2020-04-20T01:19:00Z"/>
            </w:rPr>
          </w:rPrChange>
        </w:rPr>
        <w:pPrChange w:id="7072" w:author="rkbansal" w:date="2020-04-20T01:19:00Z">
          <w:pPr>
            <w:pStyle w:val="ListParagraph"/>
            <w:numPr>
              <w:numId w:val="74"/>
            </w:numPr>
            <w:autoSpaceDE w:val="0"/>
            <w:autoSpaceDN w:val="0"/>
            <w:adjustRightInd w:val="0"/>
            <w:spacing w:after="0" w:line="240" w:lineRule="auto"/>
            <w:ind w:hanging="360"/>
          </w:pPr>
        </w:pPrChange>
      </w:pPr>
      <w:ins w:id="7073" w:author="rkbansal" w:date="2020-04-20T01:19:00Z">
        <w:r w:rsidRPr="000A3392">
          <w:rPr>
            <w:rFonts w:ascii="Consolas" w:hAnsi="Consolas" w:cs="Consolas"/>
            <w:color w:val="000000"/>
            <w:sz w:val="20"/>
            <w:szCs w:val="20"/>
            <w:rPrChange w:id="7074" w:author="rkbansal" w:date="2020-04-20T01:19:00Z">
              <w:rPr/>
            </w:rPrChange>
          </w:rPr>
          <w:t xml:space="preserve">                    .apis(RequestHandlerSelectors.</w:t>
        </w:r>
        <w:r w:rsidRPr="000A3392">
          <w:rPr>
            <w:rFonts w:ascii="Consolas" w:hAnsi="Consolas" w:cs="Consolas"/>
            <w:i/>
            <w:iCs/>
            <w:color w:val="000000"/>
            <w:sz w:val="20"/>
            <w:szCs w:val="20"/>
            <w:highlight w:val="yellow"/>
            <w:rPrChange w:id="7075" w:author="rkbansal" w:date="2020-04-20T01:19:00Z">
              <w:rPr>
                <w:i/>
                <w:iCs/>
              </w:rPr>
            </w:rPrChange>
          </w:rPr>
          <w:t>basePackage</w:t>
        </w:r>
        <w:r w:rsidRPr="000A3392">
          <w:rPr>
            <w:rFonts w:ascii="Consolas" w:hAnsi="Consolas" w:cs="Consolas"/>
            <w:color w:val="000000"/>
            <w:sz w:val="20"/>
            <w:szCs w:val="20"/>
            <w:highlight w:val="yellow"/>
            <w:rPrChange w:id="7076" w:author="rkbansal" w:date="2020-04-20T01:19:00Z">
              <w:rPr/>
            </w:rPrChange>
          </w:rPr>
          <w:t>(</w:t>
        </w:r>
        <w:r w:rsidRPr="000A3392">
          <w:rPr>
            <w:rFonts w:ascii="Consolas" w:hAnsi="Consolas" w:cs="Consolas"/>
            <w:color w:val="2A00FF"/>
            <w:sz w:val="20"/>
            <w:szCs w:val="20"/>
            <w:highlight w:val="yellow"/>
            <w:rPrChange w:id="7077" w:author="rkbansal" w:date="2020-04-20T01:19:00Z">
              <w:rPr>
                <w:color w:val="2A00FF"/>
              </w:rPr>
            </w:rPrChange>
          </w:rPr>
          <w:t>"com.jmk.people.api"</w:t>
        </w:r>
        <w:r w:rsidRPr="000A3392">
          <w:rPr>
            <w:rFonts w:ascii="Consolas" w:hAnsi="Consolas" w:cs="Consolas"/>
            <w:color w:val="000000"/>
            <w:sz w:val="20"/>
            <w:szCs w:val="20"/>
            <w:highlight w:val="yellow"/>
            <w:rPrChange w:id="7078" w:author="rkbansal" w:date="2020-04-20T01:19:00Z">
              <w:rPr/>
            </w:rPrChange>
          </w:rPr>
          <w:t>)).paths(PathSelectors.</w:t>
        </w:r>
        <w:r w:rsidRPr="000A3392">
          <w:rPr>
            <w:rFonts w:ascii="Consolas" w:hAnsi="Consolas" w:cs="Consolas"/>
            <w:i/>
            <w:iCs/>
            <w:color w:val="000000"/>
            <w:sz w:val="20"/>
            <w:szCs w:val="20"/>
            <w:highlight w:val="yellow"/>
            <w:rPrChange w:id="7079" w:author="rkbansal" w:date="2020-04-20T01:19:00Z">
              <w:rPr>
                <w:i/>
                <w:iCs/>
              </w:rPr>
            </w:rPrChange>
          </w:rPr>
          <w:t>regex</w:t>
        </w:r>
        <w:r w:rsidRPr="000A3392">
          <w:rPr>
            <w:rFonts w:ascii="Consolas" w:hAnsi="Consolas" w:cs="Consolas"/>
            <w:color w:val="000000"/>
            <w:sz w:val="20"/>
            <w:szCs w:val="20"/>
            <w:highlight w:val="yellow"/>
            <w:rPrChange w:id="7080" w:author="rkbansal" w:date="2020-04-20T01:19:00Z">
              <w:rPr/>
            </w:rPrChange>
          </w:rPr>
          <w:t>(</w:t>
        </w:r>
        <w:r w:rsidRPr="000A3392">
          <w:rPr>
            <w:rFonts w:ascii="Consolas" w:hAnsi="Consolas" w:cs="Consolas"/>
            <w:color w:val="2A00FF"/>
            <w:sz w:val="20"/>
            <w:szCs w:val="20"/>
            <w:highlight w:val="yellow"/>
            <w:rPrChange w:id="7081" w:author="rkbansal" w:date="2020-04-20T01:19:00Z">
              <w:rPr>
                <w:color w:val="2A00FF"/>
              </w:rPr>
            </w:rPrChange>
          </w:rPr>
          <w:t>"/*.*"</w:t>
        </w:r>
        <w:r w:rsidRPr="000A3392">
          <w:rPr>
            <w:rFonts w:ascii="Consolas" w:hAnsi="Consolas" w:cs="Consolas"/>
            <w:color w:val="000000"/>
            <w:sz w:val="20"/>
            <w:szCs w:val="20"/>
            <w:highlight w:val="yellow"/>
            <w:rPrChange w:id="7082"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3" w:author="rkbansal" w:date="2020-04-20T01:19:00Z"/>
          <w:rFonts w:ascii="Consolas" w:hAnsi="Consolas" w:cs="Consolas"/>
          <w:sz w:val="20"/>
          <w:szCs w:val="20"/>
          <w:rPrChange w:id="7084" w:author="rkbansal" w:date="2020-04-20T01:19:00Z">
            <w:rPr>
              <w:ins w:id="7085" w:author="rkbansal" w:date="2020-04-20T01:19:00Z"/>
            </w:rPr>
          </w:rPrChange>
        </w:rPr>
        <w:pPrChange w:id="7086" w:author="rkbansal" w:date="2020-04-20T01:19:00Z">
          <w:pPr>
            <w:pStyle w:val="ListParagraph"/>
            <w:numPr>
              <w:numId w:val="74"/>
            </w:numPr>
            <w:autoSpaceDE w:val="0"/>
            <w:autoSpaceDN w:val="0"/>
            <w:adjustRightInd w:val="0"/>
            <w:spacing w:after="0" w:line="240" w:lineRule="auto"/>
            <w:ind w:hanging="360"/>
          </w:pPr>
        </w:pPrChange>
      </w:pPr>
      <w:ins w:id="7087" w:author="rkbansal" w:date="2020-04-20T01:19:00Z">
        <w:r w:rsidRPr="000A3392">
          <w:rPr>
            <w:rFonts w:ascii="Consolas" w:hAnsi="Consolas" w:cs="Consolas"/>
            <w:color w:val="000000"/>
            <w:sz w:val="20"/>
            <w:szCs w:val="20"/>
            <w:rPrChange w:id="7088"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9" w:author="rkbansal" w:date="2020-04-20T01:19:00Z"/>
          <w:rFonts w:ascii="Consolas" w:hAnsi="Consolas" w:cs="Consolas"/>
          <w:sz w:val="20"/>
          <w:szCs w:val="20"/>
          <w:rPrChange w:id="7090" w:author="rkbansal" w:date="2020-04-20T01:19:00Z">
            <w:rPr>
              <w:ins w:id="7091" w:author="rkbansal" w:date="2020-04-20T01:19:00Z"/>
            </w:rPr>
          </w:rPrChange>
        </w:rPr>
        <w:pPrChange w:id="7092" w:author="rkbansal" w:date="2020-04-20T01:19:00Z">
          <w:pPr>
            <w:pStyle w:val="ListParagraph"/>
            <w:numPr>
              <w:numId w:val="74"/>
            </w:numPr>
            <w:autoSpaceDE w:val="0"/>
            <w:autoSpaceDN w:val="0"/>
            <w:adjustRightInd w:val="0"/>
            <w:spacing w:after="0" w:line="240" w:lineRule="auto"/>
            <w:ind w:hanging="360"/>
          </w:pPr>
        </w:pPrChange>
      </w:pPr>
      <w:ins w:id="7093" w:author="rkbansal" w:date="2020-04-20T01:19:00Z">
        <w:r w:rsidRPr="000A3392">
          <w:rPr>
            <w:rFonts w:ascii="Consolas" w:hAnsi="Consolas" w:cs="Consolas"/>
            <w:color w:val="000000"/>
            <w:sz w:val="20"/>
            <w:szCs w:val="20"/>
            <w:rPrChange w:id="7094" w:author="rkbansal" w:date="2020-04-20T01:19:00Z">
              <w:rPr/>
            </w:rPrChange>
          </w:rPr>
          <w:t xml:space="preserve">                .directModelSubstitute(org.threeten.bp.LocalDate.</w:t>
        </w:r>
        <w:r w:rsidRPr="000A3392">
          <w:rPr>
            <w:rFonts w:ascii="Consolas" w:hAnsi="Consolas" w:cs="Consolas"/>
            <w:b/>
            <w:bCs/>
            <w:color w:val="7F0055"/>
            <w:sz w:val="20"/>
            <w:szCs w:val="20"/>
            <w:rPrChange w:id="7095" w:author="rkbansal" w:date="2020-04-20T01:19:00Z">
              <w:rPr>
                <w:b/>
                <w:bCs/>
                <w:color w:val="7F0055"/>
              </w:rPr>
            </w:rPrChange>
          </w:rPr>
          <w:t>class</w:t>
        </w:r>
        <w:r w:rsidRPr="000A3392">
          <w:rPr>
            <w:rFonts w:ascii="Consolas" w:hAnsi="Consolas" w:cs="Consolas"/>
            <w:color w:val="000000"/>
            <w:sz w:val="20"/>
            <w:szCs w:val="20"/>
            <w:rPrChange w:id="7096" w:author="rkbansal" w:date="2020-04-20T01:19:00Z">
              <w:rPr/>
            </w:rPrChange>
          </w:rPr>
          <w:t>, java.sql.Date.</w:t>
        </w:r>
        <w:r w:rsidRPr="000A3392">
          <w:rPr>
            <w:rFonts w:ascii="Consolas" w:hAnsi="Consolas" w:cs="Consolas"/>
            <w:b/>
            <w:bCs/>
            <w:color w:val="7F0055"/>
            <w:sz w:val="20"/>
            <w:szCs w:val="20"/>
            <w:rPrChange w:id="7097" w:author="rkbansal" w:date="2020-04-20T01:19:00Z">
              <w:rPr>
                <w:b/>
                <w:bCs/>
                <w:color w:val="7F0055"/>
              </w:rPr>
            </w:rPrChange>
          </w:rPr>
          <w:t>class</w:t>
        </w:r>
        <w:r w:rsidRPr="000A3392">
          <w:rPr>
            <w:rFonts w:ascii="Consolas" w:hAnsi="Consolas" w:cs="Consolas"/>
            <w:color w:val="000000"/>
            <w:sz w:val="20"/>
            <w:szCs w:val="20"/>
            <w:rPrChange w:id="7098"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9" w:author="rkbansal" w:date="2020-04-20T01:19:00Z"/>
          <w:rFonts w:ascii="Consolas" w:hAnsi="Consolas" w:cs="Consolas"/>
          <w:sz w:val="20"/>
          <w:szCs w:val="20"/>
          <w:rPrChange w:id="7100" w:author="rkbansal" w:date="2020-04-20T01:19:00Z">
            <w:rPr>
              <w:ins w:id="7101" w:author="rkbansal" w:date="2020-04-20T01:19:00Z"/>
            </w:rPr>
          </w:rPrChange>
        </w:rPr>
        <w:pPrChange w:id="7102" w:author="rkbansal" w:date="2020-04-20T01:19:00Z">
          <w:pPr>
            <w:pStyle w:val="ListParagraph"/>
            <w:numPr>
              <w:numId w:val="74"/>
            </w:numPr>
            <w:autoSpaceDE w:val="0"/>
            <w:autoSpaceDN w:val="0"/>
            <w:adjustRightInd w:val="0"/>
            <w:spacing w:after="0" w:line="240" w:lineRule="auto"/>
            <w:ind w:hanging="360"/>
          </w:pPr>
        </w:pPrChange>
      </w:pPr>
      <w:ins w:id="7103" w:author="rkbansal" w:date="2020-04-20T01:19:00Z">
        <w:r w:rsidRPr="000A3392">
          <w:rPr>
            <w:rFonts w:ascii="Consolas" w:hAnsi="Consolas" w:cs="Consolas"/>
            <w:color w:val="000000"/>
            <w:sz w:val="20"/>
            <w:szCs w:val="20"/>
            <w:rPrChange w:id="7104" w:author="rkbansal" w:date="2020-04-20T01:19:00Z">
              <w:rPr/>
            </w:rPrChange>
          </w:rPr>
          <w:t xml:space="preserve">                .directModelSubstitute(org.threeten.bp.OffsetDateTime.</w:t>
        </w:r>
        <w:r w:rsidRPr="000A3392">
          <w:rPr>
            <w:rFonts w:ascii="Consolas" w:hAnsi="Consolas" w:cs="Consolas"/>
            <w:b/>
            <w:bCs/>
            <w:color w:val="7F0055"/>
            <w:sz w:val="20"/>
            <w:szCs w:val="20"/>
            <w:rPrChange w:id="7105" w:author="rkbansal" w:date="2020-04-20T01:19:00Z">
              <w:rPr>
                <w:b/>
                <w:bCs/>
                <w:color w:val="7F0055"/>
              </w:rPr>
            </w:rPrChange>
          </w:rPr>
          <w:t>class</w:t>
        </w:r>
        <w:r w:rsidRPr="000A3392">
          <w:rPr>
            <w:rFonts w:ascii="Consolas" w:hAnsi="Consolas" w:cs="Consolas"/>
            <w:color w:val="000000"/>
            <w:sz w:val="20"/>
            <w:szCs w:val="20"/>
            <w:rPrChange w:id="7106" w:author="rkbansal" w:date="2020-04-20T01:19:00Z">
              <w:rPr/>
            </w:rPrChange>
          </w:rPr>
          <w:t>, java.util.Date.</w:t>
        </w:r>
        <w:r w:rsidRPr="000A3392">
          <w:rPr>
            <w:rFonts w:ascii="Consolas" w:hAnsi="Consolas" w:cs="Consolas"/>
            <w:b/>
            <w:bCs/>
            <w:color w:val="7F0055"/>
            <w:sz w:val="20"/>
            <w:szCs w:val="20"/>
            <w:rPrChange w:id="7107" w:author="rkbansal" w:date="2020-04-20T01:19:00Z">
              <w:rPr>
                <w:b/>
                <w:bCs/>
                <w:color w:val="7F0055"/>
              </w:rPr>
            </w:rPrChange>
          </w:rPr>
          <w:t>class</w:t>
        </w:r>
        <w:r w:rsidRPr="000A3392">
          <w:rPr>
            <w:rFonts w:ascii="Consolas" w:hAnsi="Consolas" w:cs="Consolas"/>
            <w:color w:val="000000"/>
            <w:sz w:val="20"/>
            <w:szCs w:val="20"/>
            <w:rPrChange w:id="7108"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9" w:author="rkbansal" w:date="2020-04-20T01:19:00Z"/>
          <w:rFonts w:ascii="Consolas" w:hAnsi="Consolas" w:cs="Consolas"/>
          <w:sz w:val="20"/>
          <w:szCs w:val="20"/>
          <w:rPrChange w:id="7110" w:author="rkbansal" w:date="2020-04-20T01:19:00Z">
            <w:rPr>
              <w:ins w:id="7111" w:author="rkbansal" w:date="2020-04-20T01:19:00Z"/>
            </w:rPr>
          </w:rPrChange>
        </w:rPr>
        <w:pPrChange w:id="7112" w:author="rkbansal" w:date="2020-04-20T01:19:00Z">
          <w:pPr>
            <w:pStyle w:val="ListParagraph"/>
            <w:numPr>
              <w:numId w:val="74"/>
            </w:numPr>
            <w:autoSpaceDE w:val="0"/>
            <w:autoSpaceDN w:val="0"/>
            <w:adjustRightInd w:val="0"/>
            <w:spacing w:after="0" w:line="240" w:lineRule="auto"/>
            <w:ind w:hanging="360"/>
          </w:pPr>
        </w:pPrChange>
      </w:pPr>
      <w:ins w:id="7113" w:author="rkbansal" w:date="2020-04-20T01:19:00Z">
        <w:r w:rsidRPr="000A3392">
          <w:rPr>
            <w:rFonts w:ascii="Consolas" w:hAnsi="Consolas" w:cs="Consolas"/>
            <w:color w:val="000000"/>
            <w:sz w:val="20"/>
            <w:szCs w:val="20"/>
            <w:rPrChange w:id="7114"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5" w:author="rkbansal" w:date="2020-04-20T01:19:00Z"/>
          <w:rFonts w:ascii="Consolas" w:hAnsi="Consolas" w:cs="Consolas"/>
          <w:sz w:val="20"/>
          <w:szCs w:val="20"/>
          <w:rPrChange w:id="7116" w:author="rkbansal" w:date="2020-04-20T01:19:00Z">
            <w:rPr>
              <w:ins w:id="7117" w:author="rkbansal" w:date="2020-04-20T01:19:00Z"/>
            </w:rPr>
          </w:rPrChange>
        </w:rPr>
        <w:pPrChange w:id="7118" w:author="rkbansal" w:date="2020-04-20T01:19:00Z">
          <w:pPr>
            <w:pStyle w:val="ListParagraph"/>
            <w:numPr>
              <w:numId w:val="74"/>
            </w:numPr>
            <w:autoSpaceDE w:val="0"/>
            <w:autoSpaceDN w:val="0"/>
            <w:adjustRightInd w:val="0"/>
            <w:spacing w:after="0" w:line="240" w:lineRule="auto"/>
            <w:ind w:hanging="360"/>
          </w:pPr>
        </w:pPrChange>
      </w:pPr>
      <w:ins w:id="7119" w:author="rkbansal" w:date="2020-04-20T01:19:00Z">
        <w:r w:rsidRPr="000A3392">
          <w:rPr>
            <w:rFonts w:ascii="Consolas" w:hAnsi="Consolas" w:cs="Consolas"/>
            <w:color w:val="000000"/>
            <w:sz w:val="20"/>
            <w:szCs w:val="20"/>
            <w:rPrChange w:id="7120"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1" w:author="rkbansal" w:date="2020-04-20T01:19:00Z"/>
          <w:rFonts w:ascii="Consolas" w:hAnsi="Consolas" w:cs="Consolas"/>
          <w:sz w:val="20"/>
          <w:szCs w:val="20"/>
          <w:rPrChange w:id="7122" w:author="rkbansal" w:date="2020-04-20T01:19:00Z">
            <w:rPr>
              <w:ins w:id="7123" w:author="rkbansal" w:date="2020-04-20T01:19:00Z"/>
            </w:rPr>
          </w:rPrChange>
        </w:rPr>
        <w:pPrChange w:id="7124"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5" w:author="rkbansal" w:date="2020-04-20T01:19:00Z"/>
          <w:rFonts w:ascii="Consolas" w:hAnsi="Consolas" w:cs="Consolas"/>
          <w:sz w:val="20"/>
          <w:szCs w:val="20"/>
          <w:rPrChange w:id="7126" w:author="rkbansal" w:date="2020-04-20T01:19:00Z">
            <w:rPr>
              <w:ins w:id="7127" w:author="rkbansal" w:date="2020-04-20T01:19:00Z"/>
            </w:rPr>
          </w:rPrChange>
        </w:rPr>
        <w:pPrChange w:id="7128" w:author="rkbansal" w:date="2020-04-20T01:19:00Z">
          <w:pPr>
            <w:pStyle w:val="ListParagraph"/>
            <w:numPr>
              <w:numId w:val="74"/>
            </w:numPr>
            <w:autoSpaceDE w:val="0"/>
            <w:autoSpaceDN w:val="0"/>
            <w:adjustRightInd w:val="0"/>
            <w:spacing w:after="0" w:line="240" w:lineRule="auto"/>
            <w:ind w:hanging="360"/>
          </w:pPr>
        </w:pPrChange>
      </w:pPr>
      <w:ins w:id="7129" w:author="rkbansal" w:date="2020-04-20T01:19:00Z">
        <w:r w:rsidRPr="000A3392">
          <w:rPr>
            <w:rFonts w:ascii="Consolas" w:hAnsi="Consolas" w:cs="Consolas"/>
            <w:color w:val="000000"/>
            <w:sz w:val="20"/>
            <w:szCs w:val="20"/>
            <w:rPrChange w:id="7130" w:author="rkbansal" w:date="2020-04-20T01:19:00Z">
              <w:rPr/>
            </w:rPrChange>
          </w:rPr>
          <w:t>}</w:t>
        </w:r>
      </w:ins>
    </w:p>
    <w:p w14:paraId="662216C3" w14:textId="77777777" w:rsidR="000A3392" w:rsidRPr="007D5DE0" w:rsidRDefault="000A3392">
      <w:pPr>
        <w:rPr>
          <w:ins w:id="7131" w:author="rkbansal" w:date="2020-04-19T23:37:00Z"/>
        </w:rPr>
        <w:pPrChange w:id="7132"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133" w:author="rkbansal" w:date="2020-04-19T23:37:00Z"/>
          <w:bCs/>
        </w:rPr>
      </w:pPr>
      <w:ins w:id="7134" w:author="rkbansal" w:date="2020-04-19T23:37:00Z">
        <w:r>
          <w:rPr>
            <w:bCs/>
          </w:rPr>
          <w:t>Made changes in the Swagger’s HomeController</w:t>
        </w:r>
      </w:ins>
    </w:p>
    <w:p w14:paraId="70CB425A" w14:textId="151E5D94" w:rsidR="00CF6C1A" w:rsidRPr="005D2287" w:rsidRDefault="000A3392" w:rsidP="00CF6C1A">
      <w:pPr>
        <w:pStyle w:val="ListParagraph"/>
        <w:rPr>
          <w:ins w:id="7135" w:author="rkbansal" w:date="2020-04-19T23:37:00Z"/>
          <w:bCs/>
        </w:rPr>
      </w:pPr>
      <w:ins w:id="7136"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137" w:author="rkbansal" w:date="2020-04-19T23:37:00Z"/>
          <w:b/>
          <w:sz w:val="18"/>
        </w:rPr>
      </w:pPr>
    </w:p>
    <w:p w14:paraId="3CB717BC" w14:textId="07D20676" w:rsidR="00CF6C1A" w:rsidRDefault="00CF6C1A" w:rsidP="00CF6C1A">
      <w:pPr>
        <w:pStyle w:val="ListParagraph"/>
        <w:numPr>
          <w:ilvl w:val="0"/>
          <w:numId w:val="74"/>
        </w:numPr>
        <w:rPr>
          <w:ins w:id="7138" w:author="rkbansal" w:date="2020-04-19T23:37:00Z"/>
        </w:rPr>
      </w:pPr>
      <w:ins w:id="7139" w:author="rkbansal" w:date="2020-04-19T23:37:00Z">
        <w:r>
          <w:t>After running the application, should be visible following functions for the following url:</w:t>
        </w:r>
        <w:r w:rsidRPr="00B51A16">
          <w:t xml:space="preserve"> </w:t>
        </w:r>
      </w:ins>
      <w:ins w:id="7140" w:author="rkbansal" w:date="2020-04-20T01:23:00Z">
        <w:r w:rsidR="007957BB">
          <w:fldChar w:fldCharType="begin"/>
        </w:r>
        <w:r w:rsidR="007957BB">
          <w:instrText xml:space="preserve"> HYPERLINK "</w:instrText>
        </w:r>
      </w:ins>
      <w:ins w:id="7141" w:author="rkbansal" w:date="2020-04-19T23:37:00Z">
        <w:r w:rsidR="007957BB" w:rsidRPr="007957BB">
          <w:rPr>
            <w:rPrChange w:id="7142" w:author="rkbansal" w:date="2020-04-20T01:23:00Z">
              <w:rPr>
                <w:rStyle w:val="Hyperlink"/>
              </w:rPr>
            </w:rPrChange>
          </w:rPr>
          <w:instrText>http://localhost:</w:instrText>
        </w:r>
      </w:ins>
      <w:ins w:id="7143" w:author="rkbansal" w:date="2020-04-20T01:23:00Z">
        <w:r w:rsidR="007957BB" w:rsidRPr="007957BB">
          <w:rPr>
            <w:rPrChange w:id="7144" w:author="rkbansal" w:date="2020-04-20T01:23:00Z">
              <w:rPr>
                <w:rStyle w:val="Hyperlink"/>
              </w:rPr>
            </w:rPrChange>
          </w:rPr>
          <w:instrText>6</w:instrText>
        </w:r>
      </w:ins>
      <w:ins w:id="7145" w:author="rkbansal" w:date="2020-04-19T23:37:00Z">
        <w:r w:rsidR="007957BB" w:rsidRPr="007957BB">
          <w:rPr>
            <w:rPrChange w:id="7146" w:author="rkbansal" w:date="2020-04-20T01:23:00Z">
              <w:rPr>
                <w:rStyle w:val="Hyperlink"/>
              </w:rPr>
            </w:rPrChange>
          </w:rPr>
          <w:instrText>379/api/p</w:instrText>
        </w:r>
      </w:ins>
      <w:ins w:id="7147" w:author="rkbansal" w:date="2020-04-20T01:23:00Z">
        <w:r w:rsidR="007957BB" w:rsidRPr="007957BB">
          <w:rPr>
            <w:rPrChange w:id="7148" w:author="rkbansal" w:date="2020-04-20T01:23:00Z">
              <w:rPr>
                <w:rStyle w:val="Hyperlink"/>
              </w:rPr>
            </w:rPrChange>
          </w:rPr>
          <w:instrText>eople</w:instrText>
        </w:r>
      </w:ins>
      <w:ins w:id="7149" w:author="rkbansal" w:date="2020-04-19T23:37:00Z">
        <w:r w:rsidR="007957BB" w:rsidRPr="007957BB">
          <w:rPr>
            <w:rPrChange w:id="7150" w:author="rkbansal" w:date="2020-04-20T01:23:00Z">
              <w:rPr>
                <w:rStyle w:val="Hyperlink"/>
              </w:rPr>
            </w:rPrChange>
          </w:rPr>
          <w:instrText>-mgmt-service/swagger-ui.html</w:instrText>
        </w:r>
      </w:ins>
      <w:ins w:id="7151" w:author="rkbansal" w:date="2020-04-20T01:23:00Z">
        <w:r w:rsidR="007957BB">
          <w:instrText xml:space="preserve">" </w:instrText>
        </w:r>
        <w:r w:rsidR="007957BB">
          <w:fldChar w:fldCharType="separate"/>
        </w:r>
      </w:ins>
      <w:ins w:id="7152" w:author="rkbansal" w:date="2020-04-19T23:37:00Z">
        <w:r w:rsidR="007957BB" w:rsidRPr="00AD14E2">
          <w:rPr>
            <w:rStyle w:val="Hyperlink"/>
          </w:rPr>
          <w:t>http://localhost:</w:t>
        </w:r>
      </w:ins>
      <w:ins w:id="7153" w:author="rkbansal" w:date="2020-04-20T01:23:00Z">
        <w:r w:rsidR="007957BB" w:rsidRPr="00AD14E2">
          <w:rPr>
            <w:rStyle w:val="Hyperlink"/>
          </w:rPr>
          <w:t>6</w:t>
        </w:r>
      </w:ins>
      <w:ins w:id="7154" w:author="rkbansal" w:date="2020-04-19T23:37:00Z">
        <w:r w:rsidR="007957BB" w:rsidRPr="00AD14E2">
          <w:rPr>
            <w:rStyle w:val="Hyperlink"/>
          </w:rPr>
          <w:t>379/api/p</w:t>
        </w:r>
      </w:ins>
      <w:ins w:id="7155" w:author="rkbansal" w:date="2020-04-20T01:23:00Z">
        <w:r w:rsidR="007957BB" w:rsidRPr="00AD14E2">
          <w:rPr>
            <w:rStyle w:val="Hyperlink"/>
          </w:rPr>
          <w:t>eople</w:t>
        </w:r>
      </w:ins>
      <w:ins w:id="7156" w:author="rkbansal" w:date="2020-04-19T23:37:00Z">
        <w:r w:rsidR="007957BB" w:rsidRPr="00AD14E2">
          <w:rPr>
            <w:rStyle w:val="Hyperlink"/>
          </w:rPr>
          <w:t>-mgmt-service/swagger-ui.html</w:t>
        </w:r>
      </w:ins>
      <w:ins w:id="7157" w:author="rkbansal" w:date="2020-04-20T01:23:00Z">
        <w:r w:rsidR="007957BB">
          <w:fldChar w:fldCharType="end"/>
        </w:r>
      </w:ins>
    </w:p>
    <w:p w14:paraId="571667A7" w14:textId="77777777" w:rsidR="00CF6C1A" w:rsidRDefault="00CF6C1A" w:rsidP="00CF6C1A">
      <w:pPr>
        <w:pStyle w:val="ListParagraph"/>
        <w:rPr>
          <w:ins w:id="7158" w:author="rkbansal" w:date="2020-04-19T23:37:00Z"/>
        </w:rPr>
      </w:pPr>
    </w:p>
    <w:p w14:paraId="11936223" w14:textId="77777777" w:rsidR="00CF6C1A" w:rsidRDefault="00CF6C1A" w:rsidP="00CF6C1A">
      <w:pPr>
        <w:pStyle w:val="ListParagraph"/>
        <w:rPr>
          <w:ins w:id="7159" w:author="rkbansal" w:date="2020-04-19T23:37:00Z"/>
        </w:rPr>
      </w:pPr>
      <w:ins w:id="7160" w:author="rkbansal" w:date="2020-04-19T23:37:00Z">
        <w:r>
          <w:t>Or</w:t>
        </w:r>
      </w:ins>
    </w:p>
    <w:p w14:paraId="5E28A4D7" w14:textId="346F4676" w:rsidR="00CF6C1A" w:rsidRDefault="00FB198A" w:rsidP="00CF6C1A">
      <w:pPr>
        <w:pStyle w:val="ListParagraph"/>
        <w:rPr>
          <w:ins w:id="7161" w:author="rkbansal" w:date="2020-04-19T23:37:00Z"/>
        </w:rPr>
      </w:pPr>
      <w:ins w:id="7162" w:author="rkbansal" w:date="2020-04-20T01:27:00Z">
        <w:r>
          <w:fldChar w:fldCharType="begin"/>
        </w:r>
        <w:r>
          <w:instrText xml:space="preserve"> HYPERLINK "</w:instrText>
        </w:r>
      </w:ins>
      <w:ins w:id="7163" w:author="rkbansal" w:date="2020-04-19T23:37:00Z">
        <w:r w:rsidRPr="00FB198A">
          <w:rPr>
            <w:rPrChange w:id="7164" w:author="rkbansal" w:date="2020-04-20T01:27:00Z">
              <w:rPr>
                <w:rStyle w:val="Hyperlink"/>
              </w:rPr>
            </w:rPrChange>
          </w:rPr>
          <w:instrText>http://localhost:</w:instrText>
        </w:r>
      </w:ins>
      <w:ins w:id="7165" w:author="rkbansal" w:date="2020-04-20T01:24:00Z">
        <w:r w:rsidRPr="00FB198A">
          <w:rPr>
            <w:rPrChange w:id="7166" w:author="rkbansal" w:date="2020-04-20T01:27:00Z">
              <w:rPr>
                <w:rStyle w:val="Hyperlink"/>
              </w:rPr>
            </w:rPrChange>
          </w:rPr>
          <w:instrText>6</w:instrText>
        </w:r>
      </w:ins>
      <w:ins w:id="7167" w:author="rkbansal" w:date="2020-04-19T23:37:00Z">
        <w:r w:rsidRPr="00FB198A">
          <w:rPr>
            <w:rPrChange w:id="7168" w:author="rkbansal" w:date="2020-04-20T01:27:00Z">
              <w:rPr>
                <w:rStyle w:val="Hyperlink"/>
              </w:rPr>
            </w:rPrChange>
          </w:rPr>
          <w:instrText>379/api/p</w:instrText>
        </w:r>
      </w:ins>
      <w:ins w:id="7169" w:author="rkbansal" w:date="2020-04-20T01:24:00Z">
        <w:r w:rsidRPr="00FB198A">
          <w:rPr>
            <w:rPrChange w:id="7170" w:author="rkbansal" w:date="2020-04-20T01:27:00Z">
              <w:rPr>
                <w:rStyle w:val="Hyperlink"/>
              </w:rPr>
            </w:rPrChange>
          </w:rPr>
          <w:instrText>eople</w:instrText>
        </w:r>
      </w:ins>
      <w:ins w:id="7171" w:author="rkbansal" w:date="2020-04-19T23:37:00Z">
        <w:r w:rsidRPr="00FB198A">
          <w:rPr>
            <w:rPrChange w:id="7172" w:author="rkbansal" w:date="2020-04-20T01:27:00Z">
              <w:rPr>
                <w:rStyle w:val="Hyperlink"/>
              </w:rPr>
            </w:rPrChange>
          </w:rPr>
          <w:instrText>-mgmt-service/api-docs</w:instrText>
        </w:r>
      </w:ins>
      <w:ins w:id="7173" w:author="rkbansal" w:date="2020-04-20T01:27:00Z">
        <w:r>
          <w:instrText xml:space="preserve">" </w:instrText>
        </w:r>
        <w:r>
          <w:fldChar w:fldCharType="separate"/>
        </w:r>
      </w:ins>
      <w:ins w:id="7174" w:author="rkbansal" w:date="2020-04-19T23:37:00Z">
        <w:r w:rsidRPr="00AD14E2">
          <w:rPr>
            <w:rStyle w:val="Hyperlink"/>
          </w:rPr>
          <w:t>http://localhost:</w:t>
        </w:r>
      </w:ins>
      <w:ins w:id="7175" w:author="rkbansal" w:date="2020-04-20T01:24:00Z">
        <w:r w:rsidRPr="00AD14E2">
          <w:rPr>
            <w:rStyle w:val="Hyperlink"/>
          </w:rPr>
          <w:t>6</w:t>
        </w:r>
      </w:ins>
      <w:ins w:id="7176" w:author="rkbansal" w:date="2020-04-19T23:37:00Z">
        <w:r w:rsidRPr="00AD14E2">
          <w:rPr>
            <w:rStyle w:val="Hyperlink"/>
          </w:rPr>
          <w:t>379/api/p</w:t>
        </w:r>
      </w:ins>
      <w:ins w:id="7177" w:author="rkbansal" w:date="2020-04-20T01:24:00Z">
        <w:r w:rsidRPr="00AD14E2">
          <w:rPr>
            <w:rStyle w:val="Hyperlink"/>
          </w:rPr>
          <w:t>eople</w:t>
        </w:r>
      </w:ins>
      <w:ins w:id="7178" w:author="rkbansal" w:date="2020-04-19T23:37:00Z">
        <w:r w:rsidRPr="00AD14E2">
          <w:rPr>
            <w:rStyle w:val="Hyperlink"/>
          </w:rPr>
          <w:t>-mgmt-service/api-docs</w:t>
        </w:r>
      </w:ins>
      <w:ins w:id="7179" w:author="rkbansal" w:date="2020-04-20T01:27:00Z">
        <w:r>
          <w:fldChar w:fldCharType="end"/>
        </w:r>
      </w:ins>
    </w:p>
    <w:p w14:paraId="5848BAEC" w14:textId="77777777" w:rsidR="00CF6C1A" w:rsidRDefault="00CF6C1A" w:rsidP="00CF6C1A">
      <w:pPr>
        <w:pStyle w:val="ListParagraph"/>
        <w:rPr>
          <w:ins w:id="7180" w:author="rkbansal" w:date="2020-04-19T23:37:00Z"/>
        </w:rPr>
      </w:pPr>
    </w:p>
    <w:p w14:paraId="7937E25F" w14:textId="10F63514" w:rsidR="00CF6C1A" w:rsidRDefault="00FB198A" w:rsidP="00CF6C1A">
      <w:pPr>
        <w:pStyle w:val="ListParagraph"/>
        <w:rPr>
          <w:ins w:id="7181" w:author="rkbansal" w:date="2020-04-19T23:37:00Z"/>
        </w:rPr>
      </w:pPr>
      <w:ins w:id="7182"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183" w:author="rkbansal" w:date="2020-04-19T23:37:00Z"/>
        </w:rPr>
      </w:pPr>
    </w:p>
    <w:p w14:paraId="0B2B422E" w14:textId="33875643" w:rsidR="00CF6C1A" w:rsidRDefault="00CF6C1A" w:rsidP="00CF6C1A">
      <w:pPr>
        <w:pStyle w:val="ListParagraph"/>
        <w:numPr>
          <w:ilvl w:val="0"/>
          <w:numId w:val="74"/>
        </w:numPr>
        <w:rPr>
          <w:ins w:id="7184" w:author="rkbansal" w:date="2020-04-19T23:37:00Z"/>
        </w:rPr>
      </w:pPr>
      <w:ins w:id="7185" w:author="rkbansal" w:date="2020-04-19T23:37:00Z">
        <w:r>
          <w:t xml:space="preserve">Test the </w:t>
        </w:r>
      </w:ins>
      <w:ins w:id="7186" w:author="rkbansal" w:date="2020-04-20T01:35:00Z">
        <w:r w:rsidR="0024774D">
          <w:t>People</w:t>
        </w:r>
      </w:ins>
      <w:ins w:id="7187" w:author="rkbansal" w:date="2020-04-19T23:37:00Z">
        <w:r>
          <w:t xml:space="preserve"> Api using JUnit</w:t>
        </w:r>
      </w:ins>
    </w:p>
    <w:p w14:paraId="15969689" w14:textId="45DA161E" w:rsidR="00CF6C1A" w:rsidRPr="00047E66" w:rsidRDefault="0023778B" w:rsidP="00CF6C1A">
      <w:pPr>
        <w:rPr>
          <w:ins w:id="7188" w:author="rkbansal" w:date="2020-04-19T23:37:00Z"/>
        </w:rPr>
      </w:pPr>
      <w:ins w:id="7189"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190" w:author="rkbansal" w:date="2020-04-19T23:37:00Z"/>
          <w:b/>
        </w:rPr>
      </w:pPr>
      <w:ins w:id="7191"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192" w:author="rkbansal" w:date="2020-04-19T23:37:00Z"/>
          <w:rFonts w:cs="Consolas"/>
          <w:color w:val="000000"/>
          <w:shd w:val="clear" w:color="auto" w:fill="E8F2FE"/>
        </w:rPr>
        <w:pPrChange w:id="7193" w:author="rkbansal" w:date="2020-04-20T01:38:00Z">
          <w:pPr>
            <w:pStyle w:val="ListParagraph"/>
            <w:numPr>
              <w:ilvl w:val="1"/>
              <w:numId w:val="23"/>
            </w:numPr>
            <w:ind w:left="1440" w:hanging="360"/>
          </w:pPr>
        </w:pPrChange>
      </w:pPr>
      <w:ins w:id="7194"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195" w:author="rkbansal" w:date="2020-04-19T23:37:00Z"/>
          <w:rFonts w:cs="Consolas"/>
          <w:color w:val="000000"/>
          <w:shd w:val="clear" w:color="auto" w:fill="E8F2FE"/>
        </w:rPr>
        <w:pPrChange w:id="7196" w:author="rkbansal" w:date="2020-04-20T01:38:00Z">
          <w:pPr>
            <w:pStyle w:val="ListParagraph"/>
            <w:numPr>
              <w:ilvl w:val="1"/>
              <w:numId w:val="23"/>
            </w:numPr>
            <w:ind w:left="1440" w:hanging="360"/>
          </w:pPr>
        </w:pPrChange>
      </w:pPr>
      <w:ins w:id="7197"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198" w:author="rkbansal" w:date="2020-04-19T23:37:00Z"/>
          <w:rFonts w:cs="Consolas"/>
          <w:color w:val="000000"/>
          <w:shd w:val="clear" w:color="auto" w:fill="E8F2FE"/>
        </w:rPr>
        <w:pPrChange w:id="7199" w:author="rkbansal" w:date="2020-04-20T01:38:00Z">
          <w:pPr>
            <w:pStyle w:val="ListParagraph"/>
            <w:numPr>
              <w:ilvl w:val="1"/>
              <w:numId w:val="23"/>
            </w:numPr>
            <w:ind w:left="1440" w:hanging="360"/>
          </w:pPr>
        </w:pPrChange>
      </w:pPr>
      <w:ins w:id="7200"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201" w:author="rkbansal" w:date="2020-04-19T23:37:00Z"/>
          <w:b/>
        </w:rPr>
        <w:pPrChange w:id="7202" w:author="rkbansal" w:date="2020-04-20T01:38:00Z">
          <w:pPr>
            <w:pStyle w:val="ListParagraph"/>
            <w:numPr>
              <w:ilvl w:val="1"/>
              <w:numId w:val="23"/>
            </w:numPr>
            <w:ind w:left="1440" w:hanging="360"/>
          </w:pPr>
        </w:pPrChange>
      </w:pPr>
      <w:ins w:id="7203"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204" w:author="rkbansal" w:date="2020-04-19T23:37:00Z"/>
          <w:rFonts w:cs="Consolas"/>
          <w:color w:val="000000"/>
          <w:shd w:val="clear" w:color="auto" w:fill="E8F2FE"/>
          <w:rPrChange w:id="7205" w:author="rkbansal" w:date="2020-04-20T01:39:00Z">
            <w:rPr>
              <w:ins w:id="7206" w:author="rkbansal" w:date="2020-04-19T23:37:00Z"/>
              <w:b/>
            </w:rPr>
          </w:rPrChange>
        </w:rPr>
        <w:pPrChange w:id="7207" w:author="rkbansal" w:date="2020-04-20T01:38:00Z">
          <w:pPr>
            <w:pStyle w:val="ListParagraph"/>
            <w:numPr>
              <w:ilvl w:val="1"/>
              <w:numId w:val="23"/>
            </w:numPr>
            <w:ind w:left="1440" w:hanging="360"/>
          </w:pPr>
        </w:pPrChange>
      </w:pPr>
      <w:ins w:id="7208" w:author="rkbansal" w:date="2020-04-20T01:38:00Z">
        <w:r w:rsidRPr="005E0A35">
          <w:rPr>
            <w:rFonts w:cs="Consolas"/>
            <w:color w:val="000000"/>
            <w:shd w:val="clear" w:color="auto" w:fill="E8F2FE"/>
            <w:rPrChange w:id="7209"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210"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211" w:author="rkbansal" w:date="2020-04-19T23:37:00Z"/>
          <w:sz w:val="18"/>
        </w:rPr>
      </w:pPr>
      <w:ins w:id="7212"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213" w:author="rkbansal" w:date="2020-04-19T23:37:00Z"/>
          <w:sz w:val="18"/>
        </w:rPr>
      </w:pPr>
      <w:ins w:id="7214"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215" w:author="rkbansal" w:date="2020-04-19T23:37:00Z"/>
        </w:rPr>
      </w:pPr>
      <w:ins w:id="7216" w:author="rkbansal" w:date="2020-04-19T23:37:00Z">
        <w:r>
          <w:t xml:space="preserve">Testing </w:t>
        </w:r>
      </w:ins>
    </w:p>
    <w:p w14:paraId="47A6CA9C" w14:textId="12BFCF63" w:rsidR="00CF6C1A" w:rsidRDefault="00CF6C1A" w:rsidP="00CF6C1A">
      <w:pPr>
        <w:pStyle w:val="ListParagraph"/>
        <w:numPr>
          <w:ilvl w:val="1"/>
          <w:numId w:val="19"/>
        </w:numPr>
        <w:rPr>
          <w:ins w:id="7217" w:author="rkbansal" w:date="2020-04-22T23:56:00Z"/>
        </w:rPr>
      </w:pPr>
      <w:ins w:id="7218" w:author="rkbansal" w:date="2020-04-19T23:37:00Z">
        <w:r>
          <w:t>Without authentication</w:t>
        </w:r>
        <w:r w:rsidRPr="001F55B5">
          <w:t xml:space="preserve"> </w:t>
        </w:r>
        <w:r>
          <w:t>means directly hitting the p</w:t>
        </w:r>
      </w:ins>
      <w:ins w:id="7219" w:author="rkbansal" w:date="2020-04-22T23:48:00Z">
        <w:r w:rsidR="00185B50">
          <w:t>eople</w:t>
        </w:r>
      </w:ins>
      <w:ins w:id="7220" w:author="rkbansal" w:date="2020-04-19T23:37:00Z">
        <w:r>
          <w:t xml:space="preserve">-mgmt-project running on </w:t>
        </w:r>
      </w:ins>
      <w:ins w:id="7221" w:author="rkbansal" w:date="2020-04-22T23:48:00Z">
        <w:r w:rsidR="00264A19">
          <w:t>6</w:t>
        </w:r>
      </w:ins>
      <w:ins w:id="7222" w:author="rkbansal" w:date="2020-04-19T23:37:00Z">
        <w:r>
          <w:t>379</w:t>
        </w:r>
      </w:ins>
      <w:ins w:id="7223" w:author="rkbansal" w:date="2020-04-22T23:53:00Z">
        <w:r w:rsidR="00F54108">
          <w:t xml:space="preserve"> and fetch the member details based on the id</w:t>
        </w:r>
      </w:ins>
    </w:p>
    <w:p w14:paraId="6383C881" w14:textId="33686435" w:rsidR="006E02A5" w:rsidRDefault="006E02A5">
      <w:pPr>
        <w:pStyle w:val="ListParagraph"/>
        <w:ind w:left="1440"/>
        <w:rPr>
          <w:ins w:id="7224" w:author="rkbansal" w:date="2020-04-22T23:48:00Z"/>
        </w:rPr>
        <w:pPrChange w:id="7225" w:author="rkbansal" w:date="2020-04-22T23:56:00Z">
          <w:pPr>
            <w:pStyle w:val="ListParagraph"/>
            <w:numPr>
              <w:ilvl w:val="1"/>
              <w:numId w:val="19"/>
            </w:numPr>
            <w:ind w:left="1440" w:hanging="360"/>
          </w:pPr>
        </w:pPrChange>
      </w:pPr>
      <w:ins w:id="7226"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227" w:author="rkbansal" w:date="2020-04-22T23:57:00Z"/>
        </w:rPr>
      </w:pPr>
      <w:ins w:id="7228"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229" w:author="rkbansal" w:date="2020-04-22T23:49:00Z"/>
        </w:rPr>
        <w:pPrChange w:id="7230" w:author="rkbansal" w:date="2020-04-22T23:57:00Z">
          <w:pPr>
            <w:pStyle w:val="ListParagraph"/>
            <w:numPr>
              <w:ilvl w:val="1"/>
              <w:numId w:val="19"/>
            </w:numPr>
            <w:ind w:left="1440" w:hanging="360"/>
          </w:pPr>
        </w:pPrChange>
      </w:pPr>
      <w:ins w:id="7231"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232" w:author="rkbansal" w:date="2020-04-19T23:37:00Z"/>
        </w:rPr>
      </w:pPr>
      <w:ins w:id="7233" w:author="rkbansal" w:date="2020-04-19T23:37:00Z">
        <w:r>
          <w:t xml:space="preserve">With authentication means every request to </w:t>
        </w:r>
      </w:ins>
      <w:ins w:id="7234" w:author="rkbansal" w:date="2020-04-22T23:48:00Z">
        <w:r w:rsidR="00185B50">
          <w:t>people</w:t>
        </w:r>
      </w:ins>
      <w:ins w:id="7235" w:author="rkbansal" w:date="2020-04-19T23:37:00Z">
        <w:r>
          <w:t>-mgmt-service microservice will be hit via gateway running 1379</w:t>
        </w:r>
      </w:ins>
    </w:p>
    <w:p w14:paraId="753265C8" w14:textId="77777777" w:rsidR="00CF6C1A" w:rsidRDefault="00CF6C1A" w:rsidP="00CF6C1A">
      <w:pPr>
        <w:pStyle w:val="ListParagraph"/>
        <w:ind w:left="1440"/>
        <w:rPr>
          <w:ins w:id="7236" w:author="rkbansal" w:date="2020-04-19T23:37:00Z"/>
        </w:rPr>
      </w:pPr>
    </w:p>
    <w:p w14:paraId="4670618C" w14:textId="2D43C286" w:rsidR="00CF6C1A" w:rsidRPr="005D2287" w:rsidRDefault="00CF6C1A" w:rsidP="00CF6C1A">
      <w:pPr>
        <w:pStyle w:val="ListParagraph"/>
        <w:numPr>
          <w:ilvl w:val="2"/>
          <w:numId w:val="19"/>
        </w:numPr>
        <w:rPr>
          <w:ins w:id="7237" w:author="rkbansal" w:date="2020-04-19T23:37:00Z"/>
          <w:b/>
          <w:sz w:val="28"/>
        </w:rPr>
      </w:pPr>
      <w:ins w:id="7238" w:author="rkbansal" w:date="2020-04-19T23:37:00Z">
        <w:r>
          <w:t xml:space="preserve">with authentication means every request to </w:t>
        </w:r>
      </w:ins>
      <w:ins w:id="7239" w:author="rkbansal" w:date="2020-04-23T00:01:00Z">
        <w:r w:rsidR="00DB14CB">
          <w:t>people</w:t>
        </w:r>
      </w:ins>
      <w:ins w:id="7240"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241" w:author="rkbansal" w:date="2020-04-19T23:37:00Z"/>
          <w:b/>
          <w:sz w:val="28"/>
        </w:rPr>
      </w:pPr>
      <w:ins w:id="7242" w:author="rkbansal" w:date="2020-04-19T23:37:00Z">
        <w:r>
          <w:t xml:space="preserve">getting </w:t>
        </w:r>
      </w:ins>
      <w:ins w:id="7243" w:author="rkbansal" w:date="2020-04-23T00:01:00Z">
        <w:r w:rsidR="00DB14CB">
          <w:t>mem</w:t>
        </w:r>
      </w:ins>
      <w:ins w:id="7244" w:author="rkbansal" w:date="2020-04-23T00:02:00Z">
        <w:r w:rsidR="00DB14CB">
          <w:t>ber</w:t>
        </w:r>
      </w:ins>
      <w:ins w:id="7245" w:author="rkbansal" w:date="2020-04-19T23:37:00Z">
        <w:r>
          <w:t xml:space="preserve"> details </w:t>
        </w:r>
      </w:ins>
      <w:ins w:id="7246" w:author="rkbansal" w:date="2020-04-23T00:02:00Z">
        <w:r w:rsidR="00DB14CB">
          <w:t>based on the id</w:t>
        </w:r>
      </w:ins>
      <w:ins w:id="7247" w:author="rkbansal" w:date="2020-04-19T23:37:00Z">
        <w:r>
          <w:t xml:space="preserve"> but without token means no authorization code</w:t>
        </w:r>
      </w:ins>
      <w:ins w:id="7248" w:author="rkbansal" w:date="2020-04-23T00:03:00Z">
        <w:r w:rsidR="00F2421D">
          <w:t xml:space="preserve"> </w:t>
        </w:r>
      </w:ins>
      <w:ins w:id="7249" w:author="rkbansal" w:date="2020-04-19T23:37:00Z">
        <w:r>
          <w:t>(Bearer token) in the header will give the error.</w:t>
        </w:r>
      </w:ins>
    </w:p>
    <w:p w14:paraId="1FBA5D99" w14:textId="2517EE57" w:rsidR="00CF6C1A" w:rsidRPr="005D2287" w:rsidRDefault="00D10F90" w:rsidP="00CF6C1A">
      <w:pPr>
        <w:pStyle w:val="ListParagraph"/>
        <w:ind w:left="2160"/>
        <w:rPr>
          <w:ins w:id="7250" w:author="rkbansal" w:date="2020-04-19T23:37:00Z"/>
          <w:b/>
          <w:sz w:val="28"/>
        </w:rPr>
      </w:pPr>
      <w:ins w:id="7251"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252" w:author="rkbansal" w:date="2020-04-19T23:37:00Z"/>
          <w:b/>
          <w:sz w:val="28"/>
        </w:rPr>
      </w:pPr>
    </w:p>
    <w:p w14:paraId="28E49972" w14:textId="46D96290" w:rsidR="00CF6C1A" w:rsidRPr="005D2287" w:rsidRDefault="00CF6C1A" w:rsidP="00CF6C1A">
      <w:pPr>
        <w:pStyle w:val="ListParagraph"/>
        <w:numPr>
          <w:ilvl w:val="0"/>
          <w:numId w:val="78"/>
        </w:numPr>
        <w:rPr>
          <w:ins w:id="7253" w:author="rkbansal" w:date="2020-04-19T23:37:00Z"/>
          <w:b/>
          <w:sz w:val="28"/>
        </w:rPr>
      </w:pPr>
      <w:ins w:id="7254" w:author="rkbansal" w:date="2020-04-19T23:37:00Z">
        <w:r>
          <w:t xml:space="preserve">getting </w:t>
        </w:r>
      </w:ins>
      <w:ins w:id="7255" w:author="rkbansal" w:date="2020-04-23T00:03:00Z">
        <w:r w:rsidR="00281278">
          <w:t xml:space="preserve">member details based on the id </w:t>
        </w:r>
      </w:ins>
      <w:ins w:id="7256"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257" w:author="rkbansal" w:date="2020-04-23T00:18:00Z"/>
          <w:b/>
          <w:sz w:val="28"/>
        </w:rPr>
      </w:pPr>
      <w:ins w:id="7258" w:author="rkbansal" w:date="2020-04-19T23:37:00Z">
        <w:r w:rsidRPr="00215C54">
          <w:rPr>
            <w:b/>
            <w:sz w:val="28"/>
            <w:rPrChange w:id="7259"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260" w:author="rkbansal" w:date="2020-04-19T23:37:00Z"/>
          <w:b/>
          <w:sz w:val="28"/>
          <w:rPrChange w:id="7261" w:author="rkbansal" w:date="2020-04-23T00:04:00Z">
            <w:rPr>
              <w:ins w:id="7262" w:author="rkbansal" w:date="2020-04-19T23:37:00Z"/>
            </w:rPr>
          </w:rPrChange>
        </w:rPr>
        <w:pPrChange w:id="7263" w:author="rkbansal" w:date="2020-04-23T00:18:00Z">
          <w:pPr>
            <w:pStyle w:val="ListParagraph"/>
            <w:numPr>
              <w:numId w:val="79"/>
            </w:numPr>
            <w:ind w:left="3960" w:hanging="360"/>
          </w:pPr>
        </w:pPrChange>
      </w:pPr>
      <w:ins w:id="7264"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265"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266" w:author="rkbansal" w:date="2020-04-23T00:19:00Z"/>
          <w:b/>
          <w:sz w:val="28"/>
          <w:rPrChange w:id="7267" w:author="rkbansal" w:date="2020-04-23T00:19:00Z">
            <w:rPr>
              <w:ins w:id="7268" w:author="rkbansal" w:date="2020-04-23T00:19:00Z"/>
            </w:rPr>
          </w:rPrChange>
        </w:rPr>
      </w:pPr>
      <w:ins w:id="7269" w:author="rkbansal" w:date="2020-04-19T23:37:00Z">
        <w:r w:rsidRPr="00CB7534">
          <w:rPr>
            <w:b/>
            <w:sz w:val="28"/>
          </w:rPr>
          <w:t xml:space="preserve">Now hit the </w:t>
        </w:r>
      </w:ins>
      <w:ins w:id="7270" w:author="rkbansal" w:date="2020-04-23T00:18:00Z">
        <w:r w:rsidR="00B7469B" w:rsidRPr="00CB7534">
          <w:rPr>
            <w:b/>
            <w:sz w:val="28"/>
          </w:rPr>
          <w:t>people</w:t>
        </w:r>
      </w:ins>
      <w:ins w:id="7271" w:author="rkbansal" w:date="2020-04-19T23:37:00Z">
        <w:r w:rsidRPr="00CB7534">
          <w:rPr>
            <w:b/>
            <w:sz w:val="28"/>
          </w:rPr>
          <w:t xml:space="preserve">-mgmt-service to </w:t>
        </w:r>
        <w:r>
          <w:t xml:space="preserve">get </w:t>
        </w:r>
      </w:ins>
      <w:ins w:id="7272" w:author="rkbansal" w:date="2020-04-23T00:18:00Z">
        <w:r w:rsidR="00F541F1">
          <w:t>member</w:t>
        </w:r>
      </w:ins>
      <w:ins w:id="7273" w:author="rkbansal" w:date="2020-04-19T23:37:00Z">
        <w:r>
          <w:t xml:space="preserve"> details </w:t>
        </w:r>
      </w:ins>
      <w:ins w:id="7274" w:author="rkbansal" w:date="2020-04-23T00:18:00Z">
        <w:r w:rsidR="00F541F1">
          <w:t>based on the id</w:t>
        </w:r>
      </w:ins>
      <w:ins w:id="7275" w:author="rkbansal" w:date="2020-04-19T23:37:00Z">
        <w:r>
          <w:t xml:space="preserve"> by providing the token means authorization code</w:t>
        </w:r>
      </w:ins>
      <w:ins w:id="7276" w:author="rkbansal" w:date="2020-04-23T00:18:00Z">
        <w:r w:rsidR="002C553D">
          <w:t xml:space="preserve"> </w:t>
        </w:r>
      </w:ins>
      <w:ins w:id="7277" w:author="rkbansal" w:date="2020-04-19T23:37:00Z">
        <w:r>
          <w:t>(Bearer token) in the header received in above step</w:t>
        </w:r>
      </w:ins>
    </w:p>
    <w:p w14:paraId="175E563D" w14:textId="624E9890" w:rsidR="00CB7534" w:rsidRPr="00CB7534" w:rsidRDefault="00FE0903">
      <w:pPr>
        <w:pStyle w:val="ListParagraph"/>
        <w:ind w:left="3192"/>
        <w:rPr>
          <w:ins w:id="7278" w:author="rkbansal" w:date="2020-04-19T23:37:00Z"/>
          <w:b/>
          <w:sz w:val="28"/>
        </w:rPr>
        <w:pPrChange w:id="7279" w:author="rkbansal" w:date="2020-04-23T00:19:00Z">
          <w:pPr>
            <w:pStyle w:val="ListParagraph"/>
            <w:numPr>
              <w:numId w:val="79"/>
            </w:numPr>
            <w:ind w:left="3960" w:hanging="360"/>
          </w:pPr>
        </w:pPrChange>
      </w:pPr>
      <w:ins w:id="7280"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281" w:author="rkbansal" w:date="2020-04-19T23:37:00Z"/>
          <w:b/>
          <w:sz w:val="28"/>
        </w:rPr>
      </w:pPr>
    </w:p>
    <w:p w14:paraId="1F597570" w14:textId="77777777" w:rsidR="00CF6C1A" w:rsidRDefault="00CF6C1A" w:rsidP="00C801D8"/>
    <w:p w14:paraId="2F3478E8" w14:textId="77777777" w:rsidR="0063644A" w:rsidRDefault="0063644A">
      <w:pPr>
        <w:rPr>
          <w:ins w:id="7282" w:author="rkbansal" w:date="2020-04-23T00:02:00Z"/>
          <w:rFonts w:eastAsiaTheme="majorEastAsia" w:cstheme="majorBidi"/>
          <w:b/>
          <w:color w:val="2F5496" w:themeColor="accent1" w:themeShade="BF"/>
          <w:sz w:val="28"/>
          <w:szCs w:val="26"/>
        </w:rPr>
      </w:pPr>
      <w:ins w:id="7283" w:author="rkbansal" w:date="2020-04-23T00:02:00Z">
        <w:r>
          <w:rPr>
            <w:b/>
            <w:sz w:val="28"/>
          </w:rPr>
          <w:br w:type="page"/>
        </w:r>
      </w:ins>
    </w:p>
    <w:p w14:paraId="7E1A1875" w14:textId="43C9C918" w:rsidR="00BF4DC0" w:rsidRDefault="0015129C" w:rsidP="00BF4DC0">
      <w:pPr>
        <w:pStyle w:val="Heading2"/>
        <w:rPr>
          <w:ins w:id="7284" w:author="rkbansal" w:date="2020-04-19T23:34:00Z"/>
          <w:rFonts w:ascii="Georgia" w:hAnsi="Georgia"/>
          <w:b/>
          <w:sz w:val="28"/>
        </w:rPr>
      </w:pPr>
      <w:ins w:id="7285" w:author="rkbansal" w:date="2020-04-20T23:45:00Z">
        <w:r>
          <w:rPr>
            <w:rFonts w:ascii="Georgia" w:hAnsi="Georgia"/>
            <w:b/>
            <w:sz w:val="28"/>
          </w:rPr>
          <w:lastRenderedPageBreak/>
          <w:t>Account</w:t>
        </w:r>
      </w:ins>
      <w:ins w:id="7286" w:author="rkbansal" w:date="2020-04-19T23:34:00Z">
        <w:r w:rsidR="00BF4DC0" w:rsidRPr="00981242">
          <w:rPr>
            <w:rFonts w:ascii="Georgia" w:hAnsi="Georgia"/>
            <w:b/>
            <w:sz w:val="28"/>
          </w:rPr>
          <w:t>-Mgmt-Service</w:t>
        </w:r>
      </w:ins>
    </w:p>
    <w:p w14:paraId="4A294487" w14:textId="7C77AD46" w:rsidR="00BF4DC0" w:rsidRDefault="00BF4DC0" w:rsidP="00BF4DC0">
      <w:pPr>
        <w:rPr>
          <w:ins w:id="7287" w:author="rkbansal" w:date="2020-04-20T23:46:00Z"/>
        </w:rPr>
      </w:pPr>
      <w:ins w:id="7288" w:author="rkbansal" w:date="2020-04-19T23:34:00Z">
        <w:r>
          <w:t xml:space="preserve">Create the </w:t>
        </w:r>
      </w:ins>
      <w:ins w:id="7289" w:author="rkbansal" w:date="2020-04-20T23:46:00Z">
        <w:r w:rsidR="00034108">
          <w:t>account</w:t>
        </w:r>
      </w:ins>
      <w:ins w:id="7290"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291" w:author="rkbansal" w:date="2020-04-20T23:49:00Z"/>
        </w:rPr>
      </w:pPr>
      <w:ins w:id="7292" w:author="rkbansal" w:date="2020-04-20T23:47:00Z">
        <w:r>
          <w:t>M</w:t>
        </w:r>
      </w:ins>
      <w:ins w:id="7293" w:author="rkbansal" w:date="2020-04-20T23:46:00Z">
        <w:r>
          <w:t>anage the donations</w:t>
        </w:r>
      </w:ins>
    </w:p>
    <w:p w14:paraId="2B61C53E" w14:textId="16653126" w:rsidR="00B44B8C" w:rsidRDefault="00B44B8C" w:rsidP="00B44B8C">
      <w:pPr>
        <w:pStyle w:val="ListParagraph"/>
        <w:numPr>
          <w:ilvl w:val="1"/>
          <w:numId w:val="78"/>
        </w:numPr>
        <w:ind w:left="924" w:hanging="357"/>
        <w:rPr>
          <w:ins w:id="7294" w:author="rkbansal" w:date="2020-04-20T23:50:00Z"/>
        </w:rPr>
      </w:pPr>
      <w:ins w:id="7295" w:author="rkbansal" w:date="2020-04-20T23:49:00Z">
        <w:r>
          <w:t>Saving the donation</w:t>
        </w:r>
      </w:ins>
    </w:p>
    <w:p w14:paraId="7E75008F" w14:textId="417FFA6B" w:rsidR="00C26E2C" w:rsidRDefault="00683B7C">
      <w:pPr>
        <w:pStyle w:val="ListParagraph"/>
        <w:numPr>
          <w:ilvl w:val="0"/>
          <w:numId w:val="86"/>
        </w:numPr>
        <w:ind w:left="1491" w:hanging="357"/>
        <w:rPr>
          <w:ins w:id="7296" w:author="rkbansal" w:date="2020-04-21T00:06:00Z"/>
        </w:rPr>
      </w:pPr>
      <w:ins w:id="7297" w:author="rkbansal" w:date="2020-04-20T23:55:00Z">
        <w:r>
          <w:t>Validate the</w:t>
        </w:r>
      </w:ins>
      <w:ins w:id="7298" w:author="rkbansal" w:date="2020-04-20T23:56:00Z">
        <w:r>
          <w:t xml:space="preserve"> </w:t>
        </w:r>
      </w:ins>
      <w:ins w:id="7299" w:author="rkbansal" w:date="2020-04-20T23:55:00Z">
        <w:r>
          <w:t xml:space="preserve">donor if </w:t>
        </w:r>
      </w:ins>
      <w:ins w:id="7300" w:author="rkbansal" w:date="2020-04-20T23:56:00Z">
        <w:r>
          <w:t>donor</w:t>
        </w:r>
      </w:ins>
      <w:ins w:id="7301" w:author="rkbansal" w:date="2020-04-21T00:08:00Z">
        <w:r w:rsidR="00464CF4">
          <w:t xml:space="preserve"> id and donor type </w:t>
        </w:r>
      </w:ins>
      <w:ins w:id="7302" w:author="rkbansal" w:date="2020-04-20T23:56:00Z">
        <w:r>
          <w:t xml:space="preserve">is </w:t>
        </w:r>
      </w:ins>
      <w:ins w:id="7303" w:author="rkbansal" w:date="2020-04-21T00:08:00Z">
        <w:r w:rsidR="00464CF4">
          <w:t>provided in the request.</w:t>
        </w:r>
      </w:ins>
      <w:ins w:id="7304"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305" w:author="rkbansal" w:date="2020-04-21T00:12:00Z"/>
        </w:rPr>
      </w:pPr>
      <w:ins w:id="7306"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307" w:author="rkbansal" w:date="2020-04-21T00:12:00Z"/>
        </w:rPr>
      </w:pPr>
      <w:ins w:id="7308" w:author="rkbansal" w:date="2020-04-21T00:13:00Z">
        <w:r>
          <w:t>Donation r</w:t>
        </w:r>
      </w:ins>
      <w:ins w:id="7309" w:author="rkbansal" w:date="2020-04-21T00:12:00Z">
        <w:r w:rsidR="006A7EFD">
          <w:t>equest</w:t>
        </w:r>
      </w:ins>
      <w:ins w:id="7310" w:author="rkbansal" w:date="2020-04-21T00:13:00Z">
        <w:r>
          <w:t xml:space="preserve"> is</w:t>
        </w:r>
      </w:ins>
      <w:ins w:id="7311" w:author="rkbansal" w:date="2020-04-21T00:12:00Z">
        <w:r>
          <w:t xml:space="preserve"> </w:t>
        </w:r>
        <w:r w:rsidR="006A7EFD">
          <w:t>valid</w:t>
        </w:r>
      </w:ins>
      <w:ins w:id="7312" w:author="rkbansal" w:date="2020-04-21T00:13:00Z">
        <w:r>
          <w:t xml:space="preserve"> otherwise error message should be triggered</w:t>
        </w:r>
      </w:ins>
      <w:ins w:id="7313"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314" w:author="rkbansal" w:date="2020-04-21T00:13:00Z"/>
        </w:rPr>
      </w:pPr>
      <w:ins w:id="7315"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316" w:author="rkbansal" w:date="2020-04-21T00:11:00Z"/>
        </w:rPr>
      </w:pPr>
      <w:ins w:id="7317" w:author="rkbansal" w:date="2020-04-21T00:13:00Z">
        <w:r>
          <w:t>Saving th</w:t>
        </w:r>
      </w:ins>
      <w:ins w:id="7318" w:author="rkbansal" w:date="2020-04-21T00:14:00Z">
        <w:r>
          <w:t>e donation.</w:t>
        </w:r>
      </w:ins>
    </w:p>
    <w:p w14:paraId="1AA79AAF" w14:textId="5A3A666D" w:rsidR="00B44B8C" w:rsidRDefault="00B44B8C" w:rsidP="00B44B8C">
      <w:pPr>
        <w:pStyle w:val="ListParagraph"/>
        <w:numPr>
          <w:ilvl w:val="1"/>
          <w:numId w:val="78"/>
        </w:numPr>
        <w:ind w:left="924" w:hanging="357"/>
        <w:rPr>
          <w:ins w:id="7319" w:author="rkbansal" w:date="2020-04-20T23:50:00Z"/>
        </w:rPr>
      </w:pPr>
      <w:ins w:id="7320"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321" w:author="rkbansal" w:date="2020-04-20T23:50:00Z"/>
        </w:rPr>
      </w:pPr>
      <w:ins w:id="7322"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323" w:author="rkbansal" w:date="2020-04-20T23:50:00Z"/>
        </w:rPr>
      </w:pPr>
      <w:ins w:id="7324" w:author="rkbansal" w:date="2020-04-20T23:50:00Z">
        <w:r>
          <w:t>Delete the donation</w:t>
        </w:r>
      </w:ins>
    </w:p>
    <w:p w14:paraId="6BC0DA63" w14:textId="144AD531" w:rsidR="00B44B8C" w:rsidRDefault="00B44B8C">
      <w:pPr>
        <w:pStyle w:val="ListParagraph"/>
        <w:numPr>
          <w:ilvl w:val="1"/>
          <w:numId w:val="78"/>
        </w:numPr>
        <w:ind w:left="924" w:hanging="357"/>
        <w:rPr>
          <w:ins w:id="7325" w:author="rkbansal" w:date="2020-04-20T23:48:00Z"/>
        </w:rPr>
        <w:pPrChange w:id="7326" w:author="rkbansal" w:date="2020-04-20T23:49:00Z">
          <w:pPr>
            <w:pStyle w:val="ListParagraph"/>
            <w:numPr>
              <w:numId w:val="78"/>
            </w:numPr>
            <w:ind w:left="357" w:hanging="357"/>
          </w:pPr>
        </w:pPrChange>
      </w:pPr>
      <w:ins w:id="7327"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328" w:author="rkbansal" w:date="2020-04-20T23:51:00Z"/>
        </w:rPr>
      </w:pPr>
      <w:ins w:id="7329" w:author="rkbansal" w:date="2020-04-20T23:48:00Z">
        <w:r>
          <w:t>Manage the expense</w:t>
        </w:r>
      </w:ins>
      <w:ins w:id="7330" w:author="rkbansal" w:date="2020-04-20T23:49:00Z">
        <w:r>
          <w:t>s:</w:t>
        </w:r>
      </w:ins>
    </w:p>
    <w:p w14:paraId="692CA128" w14:textId="6B297410" w:rsidR="00A573CD" w:rsidRDefault="00A573CD" w:rsidP="00A573CD">
      <w:pPr>
        <w:pStyle w:val="ListParagraph"/>
        <w:numPr>
          <w:ilvl w:val="1"/>
          <w:numId w:val="78"/>
        </w:numPr>
        <w:ind w:left="924" w:hanging="357"/>
        <w:rPr>
          <w:ins w:id="7331" w:author="rkbansal" w:date="2020-04-21T00:00:00Z"/>
        </w:rPr>
      </w:pPr>
      <w:ins w:id="7332" w:author="rkbansal" w:date="2020-04-20T23:51:00Z">
        <w:r>
          <w:t>Saving the expense</w:t>
        </w:r>
      </w:ins>
    </w:p>
    <w:p w14:paraId="30567017" w14:textId="72A9F348" w:rsidR="00683B7C" w:rsidRDefault="00683B7C">
      <w:pPr>
        <w:pStyle w:val="ListParagraph"/>
        <w:numPr>
          <w:ilvl w:val="2"/>
          <w:numId w:val="78"/>
        </w:numPr>
        <w:ind w:left="1491" w:hanging="357"/>
        <w:rPr>
          <w:ins w:id="7333" w:author="rkbansal" w:date="2020-04-20T23:56:00Z"/>
        </w:rPr>
        <w:pPrChange w:id="7334" w:author="rkbansal" w:date="2020-04-21T00:01:00Z">
          <w:pPr>
            <w:pStyle w:val="ListParagraph"/>
            <w:numPr>
              <w:ilvl w:val="1"/>
              <w:numId w:val="78"/>
            </w:numPr>
            <w:ind w:left="924" w:hanging="357"/>
          </w:pPr>
        </w:pPrChange>
      </w:pPr>
      <w:ins w:id="7335" w:author="rkbansal" w:date="2020-04-21T00:00:00Z">
        <w:r>
          <w:t xml:space="preserve">Validate the </w:t>
        </w:r>
      </w:ins>
      <w:ins w:id="7336" w:author="rkbansal" w:date="2020-04-21T00:01:00Z">
        <w:r>
          <w:t>project exists.</w:t>
        </w:r>
      </w:ins>
    </w:p>
    <w:p w14:paraId="3B188426" w14:textId="77777777" w:rsidR="00683B7C" w:rsidRDefault="00683B7C">
      <w:pPr>
        <w:pStyle w:val="ListParagraph"/>
        <w:ind w:left="3240"/>
        <w:rPr>
          <w:ins w:id="7337" w:author="rkbansal" w:date="2020-04-20T23:51:00Z"/>
        </w:rPr>
        <w:pPrChange w:id="7338"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339" w:author="rkbansal" w:date="2020-04-20T23:51:00Z"/>
        </w:rPr>
      </w:pPr>
      <w:ins w:id="7340"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341" w:author="rkbansal" w:date="2020-04-20T23:51:00Z"/>
        </w:rPr>
      </w:pPr>
      <w:ins w:id="7342"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343" w:author="rkbansal" w:date="2020-04-20T23:51:00Z"/>
        </w:rPr>
      </w:pPr>
      <w:ins w:id="7344" w:author="rkbansal" w:date="2020-04-20T23:51:00Z">
        <w:r>
          <w:t>Delete the expense</w:t>
        </w:r>
      </w:ins>
    </w:p>
    <w:p w14:paraId="536791FE" w14:textId="2710D308" w:rsidR="00A573CD" w:rsidRDefault="00A573CD">
      <w:pPr>
        <w:pStyle w:val="ListParagraph"/>
        <w:numPr>
          <w:ilvl w:val="1"/>
          <w:numId w:val="78"/>
        </w:numPr>
        <w:ind w:left="924" w:hanging="357"/>
        <w:rPr>
          <w:ins w:id="7345" w:author="rkbansal" w:date="2020-04-19T23:34:00Z"/>
        </w:rPr>
        <w:pPrChange w:id="7346" w:author="rkbansal" w:date="2020-04-20T23:51:00Z">
          <w:pPr/>
        </w:pPrChange>
      </w:pPr>
      <w:ins w:id="7347" w:author="rkbansal" w:date="2020-04-20T23:51:00Z">
        <w:r>
          <w:t>Find the expense by id</w:t>
        </w:r>
      </w:ins>
    </w:p>
    <w:p w14:paraId="391A255A" w14:textId="77777777" w:rsidR="002E2790" w:rsidRDefault="002E2790" w:rsidP="002E2790">
      <w:pPr>
        <w:rPr>
          <w:ins w:id="7348" w:author="rkbansal" w:date="2020-04-23T00:30:00Z"/>
        </w:rPr>
      </w:pPr>
      <w:ins w:id="7349"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350" w:author="rkbansal" w:date="2020-04-23T00:30:00Z"/>
        </w:rPr>
      </w:pPr>
      <w:ins w:id="7351"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352"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353">
          <w:tblGrid>
            <w:gridCol w:w="4508"/>
            <w:gridCol w:w="4508"/>
          </w:tblGrid>
        </w:tblGridChange>
      </w:tblGrid>
      <w:tr w:rsidR="002E2790" w14:paraId="3DC82A54" w14:textId="77777777" w:rsidTr="00BA228D">
        <w:trPr>
          <w:ins w:id="7354" w:author="rkbansal" w:date="2020-04-23T00:30:00Z"/>
        </w:trPr>
        <w:tc>
          <w:tcPr>
            <w:tcW w:w="4508" w:type="dxa"/>
            <w:tcPrChange w:id="7355" w:author="rkbansal" w:date="2020-04-23T15:47:00Z">
              <w:tcPr>
                <w:tcW w:w="4508" w:type="dxa"/>
              </w:tcPr>
            </w:tcPrChange>
          </w:tcPr>
          <w:p w14:paraId="293F6405" w14:textId="77777777" w:rsidR="002E2790" w:rsidRDefault="002E2790" w:rsidP="001662EB">
            <w:pPr>
              <w:rPr>
                <w:ins w:id="7356" w:author="rkbansal" w:date="2020-04-23T00:30:00Z"/>
              </w:rPr>
            </w:pPr>
            <w:ins w:id="7357" w:author="rkbansal" w:date="2020-04-23T00:30:00Z">
              <w:r>
                <w:t>Database/Schema Name</w:t>
              </w:r>
            </w:ins>
          </w:p>
        </w:tc>
        <w:tc>
          <w:tcPr>
            <w:tcW w:w="4508" w:type="dxa"/>
            <w:tcPrChange w:id="7358" w:author="rkbansal" w:date="2020-04-23T15:47:00Z">
              <w:tcPr>
                <w:tcW w:w="4508" w:type="dxa"/>
              </w:tcPr>
            </w:tcPrChange>
          </w:tcPr>
          <w:p w14:paraId="7FECE2DD" w14:textId="1EB87CF2" w:rsidR="002E2790" w:rsidRDefault="00AB0D26" w:rsidP="001662EB">
            <w:pPr>
              <w:rPr>
                <w:ins w:id="7359" w:author="rkbansal" w:date="2020-04-23T00:30:00Z"/>
              </w:rPr>
            </w:pPr>
            <w:ins w:id="7360" w:author="rkbansal" w:date="2020-04-23T00:31:00Z">
              <w:r>
                <w:t>account</w:t>
              </w:r>
            </w:ins>
            <w:ins w:id="7361" w:author="rkbansal" w:date="2020-04-23T00:30:00Z">
              <w:r w:rsidR="002E2790">
                <w:t>_schema</w:t>
              </w:r>
            </w:ins>
          </w:p>
        </w:tc>
      </w:tr>
      <w:tr w:rsidR="002E2790" w14:paraId="4F749B80" w14:textId="77777777" w:rsidTr="00BA228D">
        <w:trPr>
          <w:ins w:id="7362" w:author="rkbansal" w:date="2020-04-23T00:30:00Z"/>
        </w:trPr>
        <w:tc>
          <w:tcPr>
            <w:tcW w:w="4508" w:type="dxa"/>
            <w:tcPrChange w:id="7363" w:author="rkbansal" w:date="2020-04-23T15:47:00Z">
              <w:tcPr>
                <w:tcW w:w="4508" w:type="dxa"/>
              </w:tcPr>
            </w:tcPrChange>
          </w:tcPr>
          <w:p w14:paraId="430C9DAD" w14:textId="77777777" w:rsidR="002E2790" w:rsidRDefault="002E2790" w:rsidP="001662EB">
            <w:pPr>
              <w:rPr>
                <w:ins w:id="7364" w:author="rkbansal" w:date="2020-04-23T00:30:00Z"/>
              </w:rPr>
            </w:pPr>
            <w:ins w:id="7365" w:author="rkbansal" w:date="2020-04-23T00:30:00Z">
              <w:r>
                <w:t>User name</w:t>
              </w:r>
            </w:ins>
          </w:p>
        </w:tc>
        <w:tc>
          <w:tcPr>
            <w:tcW w:w="4508" w:type="dxa"/>
            <w:tcPrChange w:id="7366" w:author="rkbansal" w:date="2020-04-23T15:47:00Z">
              <w:tcPr>
                <w:tcW w:w="4508" w:type="dxa"/>
              </w:tcPr>
            </w:tcPrChange>
          </w:tcPr>
          <w:p w14:paraId="5609C26C" w14:textId="02A7C44A" w:rsidR="002E2790" w:rsidRDefault="00AB0D26" w:rsidP="001662EB">
            <w:pPr>
              <w:rPr>
                <w:ins w:id="7367" w:author="rkbansal" w:date="2020-04-23T00:30:00Z"/>
              </w:rPr>
            </w:pPr>
            <w:ins w:id="7368" w:author="rkbansal" w:date="2020-04-23T00:31:00Z">
              <w:r>
                <w:t>Account</w:t>
              </w:r>
            </w:ins>
          </w:p>
        </w:tc>
      </w:tr>
      <w:tr w:rsidR="002E2790" w14:paraId="189E7519" w14:textId="77777777" w:rsidTr="00BA228D">
        <w:trPr>
          <w:ins w:id="7369" w:author="rkbansal" w:date="2020-04-23T00:30:00Z"/>
        </w:trPr>
        <w:tc>
          <w:tcPr>
            <w:tcW w:w="4508" w:type="dxa"/>
            <w:tcPrChange w:id="7370" w:author="rkbansal" w:date="2020-04-23T15:47:00Z">
              <w:tcPr>
                <w:tcW w:w="4508" w:type="dxa"/>
              </w:tcPr>
            </w:tcPrChange>
          </w:tcPr>
          <w:p w14:paraId="477E576A" w14:textId="77777777" w:rsidR="002E2790" w:rsidRDefault="002E2790" w:rsidP="001662EB">
            <w:pPr>
              <w:rPr>
                <w:ins w:id="7371" w:author="rkbansal" w:date="2020-04-23T00:30:00Z"/>
              </w:rPr>
            </w:pPr>
            <w:ins w:id="7372" w:author="rkbansal" w:date="2020-04-23T00:30:00Z">
              <w:r>
                <w:t>Password</w:t>
              </w:r>
            </w:ins>
          </w:p>
        </w:tc>
        <w:tc>
          <w:tcPr>
            <w:tcW w:w="4508" w:type="dxa"/>
            <w:tcPrChange w:id="7373" w:author="rkbansal" w:date="2020-04-23T15:47:00Z">
              <w:tcPr>
                <w:tcW w:w="4508" w:type="dxa"/>
              </w:tcPr>
            </w:tcPrChange>
          </w:tcPr>
          <w:p w14:paraId="03E23882" w14:textId="2A6F1AB6" w:rsidR="002E2790" w:rsidRDefault="00AB0D26">
            <w:pPr>
              <w:rPr>
                <w:ins w:id="7374" w:author="rkbansal" w:date="2020-04-23T00:30:00Z"/>
              </w:rPr>
            </w:pPr>
            <w:ins w:id="7375" w:author="rkbansal" w:date="2020-04-23T00:32:00Z">
              <w:r>
                <w:t>account</w:t>
              </w:r>
            </w:ins>
          </w:p>
        </w:tc>
      </w:tr>
    </w:tbl>
    <w:p w14:paraId="2F89D38B" w14:textId="77777777" w:rsidR="00BA228D" w:rsidRPr="00A66355" w:rsidRDefault="00BA228D">
      <w:pPr>
        <w:ind w:firstLine="360"/>
        <w:rPr>
          <w:ins w:id="7376" w:author="rkbansal" w:date="2020-04-23T15:47:00Z"/>
          <w:b/>
          <w:bCs/>
        </w:rPr>
        <w:pPrChange w:id="7377" w:author="rkbansal" w:date="2020-04-23T15:47:00Z">
          <w:pPr>
            <w:ind w:firstLine="720"/>
          </w:pPr>
        </w:pPrChange>
      </w:pPr>
      <w:ins w:id="7378" w:author="rkbansal" w:date="2020-04-23T15:47:00Z">
        <w:r w:rsidRPr="00A66355">
          <w:rPr>
            <w:b/>
            <w:bCs/>
          </w:rPr>
          <w:t>Commands:</w:t>
        </w:r>
      </w:ins>
    </w:p>
    <w:p w14:paraId="55854A78" w14:textId="77777777" w:rsidR="00BA228D" w:rsidRPr="00A66355" w:rsidRDefault="00BA228D">
      <w:pPr>
        <w:ind w:firstLine="360"/>
        <w:jc w:val="both"/>
        <w:rPr>
          <w:ins w:id="7379" w:author="rkbansal" w:date="2020-04-23T15:47:00Z"/>
          <w:rFonts w:cstheme="minorHAnsi"/>
          <w:lang w:val="en-US"/>
        </w:rPr>
        <w:pPrChange w:id="7380" w:author="rkbansal" w:date="2020-04-23T15:47:00Z">
          <w:pPr>
            <w:ind w:left="360" w:firstLine="360"/>
            <w:jc w:val="both"/>
          </w:pPr>
        </w:pPrChange>
      </w:pPr>
      <w:ins w:id="7381"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382" w:author="rkbansal" w:date="2020-04-23T15:48:00Z"/>
          <w:rFonts w:ascii="Helvetica" w:eastAsia="Times New Roman" w:hAnsi="Helvetica" w:cs="Times New Roman"/>
          <w:color w:val="333333"/>
          <w:sz w:val="21"/>
          <w:szCs w:val="21"/>
          <w:lang w:eastAsia="en-IN"/>
        </w:rPr>
        <w:pPrChange w:id="7383" w:author="rkbansal" w:date="2020-04-23T15:48:00Z">
          <w:pPr>
            <w:spacing w:after="300" w:line="240" w:lineRule="auto"/>
            <w:ind w:firstLine="357"/>
          </w:pPr>
        </w:pPrChange>
      </w:pPr>
      <w:ins w:id="7384" w:author="rkbansal" w:date="2020-04-23T15:47:00Z">
        <w:r w:rsidRPr="00BA228D">
          <w:rPr>
            <w:rFonts w:ascii="Helvetica" w:eastAsia="Times New Roman" w:hAnsi="Helvetica" w:cs="Times New Roman"/>
            <w:color w:val="333333"/>
            <w:sz w:val="21"/>
            <w:szCs w:val="21"/>
            <w:lang w:eastAsia="en-IN"/>
            <w:rPrChange w:id="7385"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386" w:author="rkbansal" w:date="2020-04-23T15:47:00Z"/>
          <w:rFonts w:ascii="Helvetica" w:eastAsia="Times New Roman" w:hAnsi="Helvetica" w:cs="Times New Roman"/>
          <w:color w:val="333333"/>
          <w:sz w:val="21"/>
          <w:szCs w:val="21"/>
          <w:lang w:eastAsia="en-IN"/>
          <w:rPrChange w:id="7387" w:author="rkbansal" w:date="2020-04-23T15:47:00Z">
            <w:rPr>
              <w:ins w:id="7388" w:author="rkbansal" w:date="2020-04-23T15:47:00Z"/>
              <w:lang w:eastAsia="en-IN"/>
            </w:rPr>
          </w:rPrChange>
        </w:rPr>
        <w:pPrChange w:id="7389" w:author="rkbansal" w:date="2020-04-23T15:48:00Z">
          <w:pPr>
            <w:pStyle w:val="ListParagraph"/>
            <w:spacing w:after="300" w:line="300" w:lineRule="atLeast"/>
            <w:ind w:left="360" w:firstLine="360"/>
          </w:pPr>
        </w:pPrChange>
      </w:pPr>
      <w:ins w:id="7390" w:author="rkbansal" w:date="2020-04-23T15:47:00Z">
        <w:r w:rsidRPr="00BA228D">
          <w:rPr>
            <w:rFonts w:ascii="Helvetica" w:eastAsia="Times New Roman" w:hAnsi="Helvetica" w:cs="Times New Roman"/>
            <w:color w:val="333333"/>
            <w:sz w:val="21"/>
            <w:szCs w:val="21"/>
            <w:lang w:eastAsia="en-IN"/>
            <w:rPrChange w:id="7391" w:author="rkbansal" w:date="2020-04-23T15:47:00Z">
              <w:rPr>
                <w:lang w:eastAsia="en-IN"/>
              </w:rPr>
            </w:rPrChange>
          </w:rPr>
          <w:t>Password: rajiv999</w:t>
        </w:r>
      </w:ins>
    </w:p>
    <w:p w14:paraId="2C1BA8E1" w14:textId="77777777" w:rsidR="00BA228D" w:rsidRDefault="00BA228D" w:rsidP="00BA228D">
      <w:pPr>
        <w:pStyle w:val="ListParagraph"/>
        <w:rPr>
          <w:ins w:id="7392" w:author="rkbansal" w:date="2020-04-23T15:47:00Z"/>
        </w:rPr>
      </w:pPr>
    </w:p>
    <w:p w14:paraId="3E6D203F" w14:textId="77777777" w:rsidR="00BA228D" w:rsidRDefault="00BA228D">
      <w:pPr>
        <w:pStyle w:val="ListParagraph"/>
        <w:numPr>
          <w:ilvl w:val="0"/>
          <w:numId w:val="91"/>
        </w:numPr>
        <w:ind w:left="1077"/>
        <w:jc w:val="both"/>
        <w:rPr>
          <w:ins w:id="7393" w:author="rkbansal" w:date="2020-04-23T15:47:00Z"/>
        </w:rPr>
        <w:pPrChange w:id="7394" w:author="rkbansal" w:date="2020-04-23T15:49:00Z">
          <w:pPr>
            <w:pStyle w:val="ListParagraph"/>
            <w:jc w:val="both"/>
          </w:pPr>
        </w:pPrChange>
      </w:pPr>
      <w:ins w:id="7395" w:author="rkbansal" w:date="2020-04-23T15:47:00Z">
        <w:r>
          <w:t xml:space="preserve">create user 'account'@'%' identified by 'account'; </w:t>
        </w:r>
      </w:ins>
    </w:p>
    <w:p w14:paraId="7B7AF822" w14:textId="77777777" w:rsidR="00BA228D" w:rsidRDefault="00BA228D">
      <w:pPr>
        <w:pStyle w:val="ListParagraph"/>
        <w:ind w:left="360"/>
        <w:jc w:val="both"/>
        <w:rPr>
          <w:ins w:id="7396" w:author="rkbansal" w:date="2020-04-23T15:47:00Z"/>
        </w:rPr>
        <w:pPrChange w:id="7397"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398" w:author="rkbansal" w:date="2020-04-23T15:47:00Z"/>
        </w:rPr>
        <w:pPrChange w:id="7399" w:author="rkbansal" w:date="2020-04-23T15:49:00Z">
          <w:pPr>
            <w:pStyle w:val="ListParagraph"/>
            <w:jc w:val="both"/>
          </w:pPr>
        </w:pPrChange>
      </w:pPr>
      <w:ins w:id="7400" w:author="rkbansal" w:date="2020-04-23T15:47:00Z">
        <w:r>
          <w:t>create database account_schema;</w:t>
        </w:r>
      </w:ins>
    </w:p>
    <w:p w14:paraId="66A4356A" w14:textId="77777777" w:rsidR="00BA228D" w:rsidRDefault="00BA228D">
      <w:pPr>
        <w:pStyle w:val="ListParagraph"/>
        <w:ind w:left="360"/>
        <w:jc w:val="both"/>
        <w:rPr>
          <w:ins w:id="7401" w:author="rkbansal" w:date="2020-04-23T15:47:00Z"/>
        </w:rPr>
        <w:pPrChange w:id="7402"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403" w:author="rkbansal" w:date="2020-04-23T15:47:00Z"/>
        </w:rPr>
        <w:pPrChange w:id="7404" w:author="rkbansal" w:date="2020-04-23T15:49:00Z">
          <w:pPr>
            <w:pStyle w:val="ListParagraph"/>
            <w:jc w:val="both"/>
          </w:pPr>
        </w:pPrChange>
      </w:pPr>
      <w:ins w:id="7405" w:author="rkbansal" w:date="2020-04-23T15:47:00Z">
        <w:r>
          <w:t>grant all on account _schema.* to account@'%';</w:t>
        </w:r>
      </w:ins>
    </w:p>
    <w:p w14:paraId="11FEF775" w14:textId="77777777" w:rsidR="002E2790" w:rsidRDefault="002E2790" w:rsidP="002E2790">
      <w:pPr>
        <w:rPr>
          <w:ins w:id="7406" w:author="rkbansal" w:date="2020-04-23T00:30:00Z"/>
        </w:rPr>
      </w:pPr>
    </w:p>
    <w:p w14:paraId="7D67FFE5" w14:textId="77777777" w:rsidR="002E2790" w:rsidRDefault="002E2790" w:rsidP="002E2790">
      <w:pPr>
        <w:pStyle w:val="ListParagraph"/>
        <w:numPr>
          <w:ilvl w:val="0"/>
          <w:numId w:val="74"/>
        </w:numPr>
        <w:rPr>
          <w:ins w:id="7407" w:author="rkbansal" w:date="2020-04-23T00:30:00Z"/>
        </w:rPr>
      </w:pPr>
      <w:ins w:id="7408"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409" w:author="rkbansal" w:date="2020-04-23T00:30:00Z"/>
        </w:rPr>
      </w:pPr>
      <w:ins w:id="7410" w:author="rkbansal" w:date="2020-04-23T00:33:00Z">
        <w:r w:rsidRPr="00EF0BD8">
          <w:object w:dxaOrig="3331" w:dyaOrig="811" w14:anchorId="2297D264">
            <v:shape id="_x0000_i1037" type="#_x0000_t75" style="width:165.75pt;height:43.5pt" o:ole="">
              <v:imagedata r:id="rId262" o:title=""/>
            </v:shape>
            <o:OLEObject Type="Embed" ProgID="Package" ShapeID="_x0000_i1037" DrawAspect="Content" ObjectID="_1654269244" r:id="rId263"/>
          </w:object>
        </w:r>
      </w:ins>
      <w:ins w:id="7411" w:author="rkbansal" w:date="2020-04-23T00:33:00Z">
        <w:r w:rsidRPr="00EF0BD8">
          <w:t xml:space="preserve"> </w:t>
        </w:r>
      </w:ins>
      <w:ins w:id="7412" w:author="rkbansal" w:date="2020-04-23T00:33:00Z">
        <w:r w:rsidRPr="00EF0BD8">
          <w:object w:dxaOrig="3766" w:dyaOrig="811" w14:anchorId="1C6C37ED">
            <v:shape id="_x0000_i1038" type="#_x0000_t75" style="width:187.5pt;height:43.5pt" o:ole="">
              <v:imagedata r:id="rId264" o:title=""/>
            </v:shape>
            <o:OLEObject Type="Embed" ProgID="Package" ShapeID="_x0000_i1038" DrawAspect="Content" ObjectID="_1654269245" r:id="rId265"/>
          </w:object>
        </w:r>
      </w:ins>
      <w:ins w:id="7413" w:author="rkbansal" w:date="2020-04-23T00:33:00Z">
        <w:r w:rsidRPr="00EF0BD8">
          <w:t xml:space="preserve"> </w:t>
        </w:r>
      </w:ins>
      <w:ins w:id="7414" w:author="rkbansal" w:date="2020-04-23T00:33:00Z">
        <w:r w:rsidRPr="00EF0BD8">
          <w:object w:dxaOrig="3751" w:dyaOrig="811" w14:anchorId="47A48A71">
            <v:shape id="_x0000_i1039" type="#_x0000_t75" style="width:187.5pt;height:43.5pt" o:ole="">
              <v:imagedata r:id="rId266" o:title=""/>
            </v:shape>
            <o:OLEObject Type="Embed" ProgID="Package" ShapeID="_x0000_i1039" DrawAspect="Content" ObjectID="_1654269246" r:id="rId267"/>
          </w:object>
        </w:r>
      </w:ins>
    </w:p>
    <w:p w14:paraId="55E7A7F9" w14:textId="77777777" w:rsidR="00E40E69" w:rsidRDefault="00E40E69" w:rsidP="00E40E69">
      <w:pPr>
        <w:pStyle w:val="ListParagraph"/>
        <w:numPr>
          <w:ilvl w:val="0"/>
          <w:numId w:val="74"/>
        </w:numPr>
        <w:rPr>
          <w:ins w:id="7415" w:author="rkbansal" w:date="2020-05-10T16:31:00Z"/>
        </w:rPr>
      </w:pPr>
      <w:ins w:id="7416"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417" w:author="rkbansal" w:date="2020-05-10T16:31:00Z"/>
        </w:rPr>
      </w:pPr>
      <w:ins w:id="7418"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419" w:author="rkbansal" w:date="2020-04-23T00:30:00Z"/>
        </w:rPr>
      </w:pPr>
    </w:p>
    <w:p w14:paraId="47575106" w14:textId="2EAFECB3" w:rsidR="00997052" w:rsidRDefault="00997052" w:rsidP="00997052">
      <w:pPr>
        <w:pStyle w:val="ListParagraph"/>
        <w:numPr>
          <w:ilvl w:val="0"/>
          <w:numId w:val="74"/>
        </w:numPr>
        <w:rPr>
          <w:ins w:id="7420" w:author="rkbansal" w:date="2020-05-10T16:44:00Z"/>
        </w:rPr>
      </w:pPr>
      <w:ins w:id="7421" w:author="rkbansal" w:date="2020-05-10T16:44:00Z">
        <w:r>
          <w:t>Add the following dependencies</w:t>
        </w:r>
      </w:ins>
      <w:ins w:id="7422" w:author="rkbansal" w:date="2020-05-17T02:32:00Z">
        <w:r w:rsidR="00AA70EF">
          <w:t xml:space="preserve"> in pom.xml</w:t>
        </w:r>
      </w:ins>
      <w:ins w:id="7423"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424" w:author="rkbansal" w:date="2020-05-10T16:44:00Z"/>
          <w:bCs/>
        </w:rPr>
      </w:pPr>
      <w:ins w:id="7425"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426" w:author="rkbansal" w:date="2020-05-10T16:44:00Z"/>
          <w:bCs/>
        </w:rPr>
      </w:pPr>
      <w:ins w:id="7427"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428" w:author="rkbansal" w:date="2020-05-10T16:44:00Z"/>
          <w:bCs/>
        </w:rPr>
      </w:pPr>
      <w:ins w:id="7429"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430" w:author="rkbansal" w:date="2020-05-10T16:44:00Z"/>
          <w:bCs/>
        </w:rPr>
      </w:pPr>
      <w:ins w:id="7431"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432" w:author="rkbansal" w:date="2020-04-23T00:30:00Z"/>
        </w:rPr>
      </w:pPr>
      <w:ins w:id="7433"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38925" cy="8267700"/>
                      </a:xfrm>
                      <a:prstGeom prst="rect">
                        <a:avLst/>
                      </a:prstGeom>
                    </pic:spPr>
                  </pic:pic>
                </a:graphicData>
              </a:graphic>
            </wp:inline>
          </w:drawing>
        </w:r>
      </w:ins>
    </w:p>
    <w:p w14:paraId="15577261" w14:textId="09A7E4B5" w:rsidR="002E2790" w:rsidRDefault="002E2790" w:rsidP="002E2790">
      <w:pPr>
        <w:pStyle w:val="ListParagraph"/>
        <w:rPr>
          <w:ins w:id="7434" w:author="rkbansal" w:date="2020-04-23T00:30:00Z"/>
        </w:rPr>
      </w:pPr>
      <w:ins w:id="7435" w:author="rkbansal" w:date="2020-04-23T00:30:00Z">
        <w:r>
          <w:rPr>
            <w:rFonts w:ascii="Consolas" w:hAnsi="Consolas" w:cs="Consolas"/>
            <w:color w:val="000000"/>
            <w:sz w:val="20"/>
            <w:szCs w:val="20"/>
          </w:rPr>
          <w:lastRenderedPageBreak/>
          <w:tab/>
        </w:r>
      </w:ins>
      <w:ins w:id="7436" w:author="rkbansal" w:date="2020-05-10T16:54:00Z">
        <w:r w:rsidR="00516BFE">
          <w:rPr>
            <w:noProof/>
          </w:rPr>
          <w:drawing>
            <wp:inline distT="0" distB="0" distL="0" distR="0" wp14:anchorId="08FDB4F3" wp14:editId="08137370">
              <wp:extent cx="8039100" cy="8001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039100" cy="800100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437" w:author="rkbansal" w:date="2020-04-23T00:30:00Z"/>
        </w:rPr>
      </w:pPr>
      <w:ins w:id="7438" w:author="rkbansal" w:date="2020-04-23T00:30:00Z">
        <w:r w:rsidRPr="004F63DB">
          <w:t>Rename the package of io.swagger to com.jmk.</w:t>
        </w:r>
      </w:ins>
      <w:ins w:id="7439" w:author="rkbansal" w:date="2020-04-23T15:23:00Z">
        <w:r w:rsidR="00A551B5">
          <w:t>account</w:t>
        </w:r>
      </w:ins>
    </w:p>
    <w:p w14:paraId="5EFB1E50" w14:textId="7CEF15EB" w:rsidR="002E2790" w:rsidRPr="005D2287" w:rsidRDefault="002E2790" w:rsidP="002E2790">
      <w:pPr>
        <w:pStyle w:val="ListParagraph"/>
        <w:numPr>
          <w:ilvl w:val="0"/>
          <w:numId w:val="74"/>
        </w:numPr>
        <w:rPr>
          <w:ins w:id="7440" w:author="rkbansal" w:date="2020-04-23T00:30:00Z"/>
        </w:rPr>
      </w:pPr>
      <w:ins w:id="7441" w:author="rkbansal" w:date="2020-04-23T00:30:00Z">
        <w:r>
          <w:t xml:space="preserve">Rename and refactor the </w:t>
        </w:r>
        <w:r w:rsidRPr="00CB6CDE">
          <w:rPr>
            <w:rPrChange w:id="7442" w:author="rkbansal" w:date="2020-04-24T21:43:00Z">
              <w:rPr>
                <w:rFonts w:ascii="Consolas" w:hAnsi="Consolas" w:cs="Consolas"/>
                <w:color w:val="000000"/>
                <w:sz w:val="20"/>
                <w:szCs w:val="20"/>
                <w:shd w:val="clear" w:color="auto" w:fill="D4D4D4"/>
              </w:rPr>
            </w:rPrChange>
          </w:rPr>
          <w:t xml:space="preserve">Swagger2SpringBoot.java to </w:t>
        </w:r>
      </w:ins>
      <w:ins w:id="7443" w:author="rkbansal" w:date="2020-04-23T15:20:00Z">
        <w:r w:rsidR="00ED5E87" w:rsidRPr="00CB6CDE">
          <w:rPr>
            <w:rPrChange w:id="7444" w:author="rkbansal" w:date="2020-04-24T21:43:00Z">
              <w:rPr>
                <w:rFonts w:ascii="Consolas" w:hAnsi="Consolas" w:cs="Consolas"/>
                <w:color w:val="000000"/>
                <w:sz w:val="20"/>
                <w:szCs w:val="20"/>
                <w:shd w:val="clear" w:color="auto" w:fill="D4D4D4"/>
              </w:rPr>
            </w:rPrChange>
          </w:rPr>
          <w:t>Account</w:t>
        </w:r>
      </w:ins>
      <w:ins w:id="7445" w:author="rkbansal" w:date="2020-04-23T00:30:00Z">
        <w:r w:rsidRPr="00CB6CDE">
          <w:rPr>
            <w:rPrChange w:id="7446" w:author="rkbansal" w:date="2020-04-24T21:43:00Z">
              <w:rPr>
                <w:rFonts w:ascii="Consolas" w:hAnsi="Consolas" w:cs="Consolas"/>
                <w:color w:val="000000"/>
                <w:sz w:val="20"/>
                <w:szCs w:val="20"/>
                <w:shd w:val="clear" w:color="auto" w:fill="E8F2FE"/>
              </w:rPr>
            </w:rPrChange>
          </w:rPr>
          <w:t>Mgmt</w:t>
        </w:r>
      </w:ins>
      <w:ins w:id="7447" w:author="rkbansal" w:date="2020-04-24T21:42:00Z">
        <w:r w:rsidR="00CB6CDE" w:rsidRPr="00CB6CDE">
          <w:rPr>
            <w:rPrChange w:id="7448" w:author="rkbansal" w:date="2020-04-24T21:43:00Z">
              <w:rPr>
                <w:rFonts w:ascii="Consolas" w:hAnsi="Consolas" w:cs="Consolas"/>
                <w:color w:val="000000"/>
                <w:sz w:val="20"/>
                <w:szCs w:val="20"/>
                <w:shd w:val="clear" w:color="auto" w:fill="E8F2FE"/>
              </w:rPr>
            </w:rPrChange>
          </w:rPr>
          <w:t>Rest</w:t>
        </w:r>
      </w:ins>
      <w:ins w:id="7449" w:author="rkbansal" w:date="2020-04-23T00:30:00Z">
        <w:r w:rsidRPr="00CB6CDE">
          <w:rPr>
            <w:rPrChange w:id="7450"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451" w:author="rkbansal" w:date="2020-04-23T00:30:00Z"/>
        </w:rPr>
      </w:pPr>
      <w:ins w:id="7452"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453" w:author="rkbansal" w:date="2020-04-23T15:24:00Z"/>
        </w:rPr>
      </w:pPr>
      <w:ins w:id="7454" w:author="rkbansal" w:date="2020-04-23T00:30:00Z">
        <w:r>
          <w:t>Enable JpaRepositories</w:t>
        </w:r>
      </w:ins>
    </w:p>
    <w:p w14:paraId="1217A152" w14:textId="54717A0C" w:rsidR="00457320" w:rsidRDefault="00457320" w:rsidP="00457320">
      <w:pPr>
        <w:pStyle w:val="ListParagraph"/>
        <w:numPr>
          <w:ilvl w:val="1"/>
          <w:numId w:val="74"/>
        </w:numPr>
        <w:rPr>
          <w:ins w:id="7455" w:author="rkbansal" w:date="2020-04-23T15:24:00Z"/>
        </w:rPr>
      </w:pPr>
      <w:ins w:id="7456" w:author="rkbansal" w:date="2020-04-23T15:24:00Z">
        <w:r>
          <w:t>Enable FeignClient to interact with user-mgmt-service, people-mgmt-service</w:t>
        </w:r>
      </w:ins>
      <w:ins w:id="7457" w:author="rkbansal" w:date="2020-04-23T15:25:00Z">
        <w:r>
          <w:t xml:space="preserve">, </w:t>
        </w:r>
      </w:ins>
      <w:ins w:id="7458" w:author="rkbansal" w:date="2020-04-23T15:24:00Z">
        <w:r>
          <w:t>project</w:t>
        </w:r>
      </w:ins>
      <w:ins w:id="7459" w:author="rkbansal" w:date="2020-04-23T15:25:00Z">
        <w:r>
          <w:t>-mgmt-service etc.</w:t>
        </w:r>
      </w:ins>
    </w:p>
    <w:p w14:paraId="0C450F96" w14:textId="1EC13DA8" w:rsidR="002E2790" w:rsidRDefault="002E2790" w:rsidP="002E2790">
      <w:pPr>
        <w:pStyle w:val="ListParagraph"/>
        <w:numPr>
          <w:ilvl w:val="1"/>
          <w:numId w:val="74"/>
        </w:numPr>
        <w:rPr>
          <w:ins w:id="7460" w:author="rkbansal" w:date="2020-05-17T02:31:00Z"/>
        </w:rPr>
      </w:pPr>
      <w:ins w:id="7461" w:author="rkbansal" w:date="2020-04-23T00:30:00Z">
        <w:r>
          <w:t>Enable EnableSwagger2 so that we can view the document api</w:t>
        </w:r>
      </w:ins>
    </w:p>
    <w:p w14:paraId="766723CE" w14:textId="1968D242" w:rsidR="00B76CC6" w:rsidRPr="001A4DA1" w:rsidRDefault="00B76CC6">
      <w:pPr>
        <w:pStyle w:val="ListParagraph"/>
        <w:rPr>
          <w:ins w:id="7462" w:author="rkbansal" w:date="2020-04-23T00:30:00Z"/>
        </w:rPr>
        <w:pPrChange w:id="7463" w:author="rkbansal" w:date="2020-05-17T02:31:00Z">
          <w:pPr>
            <w:pStyle w:val="ListParagraph"/>
            <w:numPr>
              <w:ilvl w:val="1"/>
              <w:numId w:val="74"/>
            </w:numPr>
            <w:ind w:left="1440" w:hanging="360"/>
          </w:pPr>
        </w:pPrChange>
      </w:pPr>
      <w:ins w:id="7464" w:author="rkbansal" w:date="2020-05-17T02:31:00Z">
        <w:r>
          <w:rPr>
            <w:noProof/>
          </w:rPr>
          <w:drawing>
            <wp:inline distT="0" distB="0" distL="0" distR="0" wp14:anchorId="6556F41C" wp14:editId="53DFB0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86450" cy="3152775"/>
                      </a:xfrm>
                      <a:prstGeom prst="rect">
                        <a:avLst/>
                      </a:prstGeom>
                    </pic:spPr>
                  </pic:pic>
                </a:graphicData>
              </a:graphic>
            </wp:inline>
          </w:drawing>
        </w:r>
      </w:ins>
    </w:p>
    <w:p w14:paraId="5073A76A" w14:textId="1EFB037B" w:rsidR="002E2790" w:rsidRDefault="002E2790" w:rsidP="002E2790">
      <w:pPr>
        <w:rPr>
          <w:ins w:id="7465" w:author="rkbansal" w:date="2020-04-23T00:30:00Z"/>
        </w:rPr>
      </w:pPr>
    </w:p>
    <w:p w14:paraId="5AC3D19C" w14:textId="77777777" w:rsidR="00427475" w:rsidRPr="00DE30DD" w:rsidRDefault="00427475" w:rsidP="00427475">
      <w:pPr>
        <w:pStyle w:val="ListParagraph"/>
        <w:numPr>
          <w:ilvl w:val="0"/>
          <w:numId w:val="74"/>
        </w:numPr>
        <w:rPr>
          <w:ins w:id="7466" w:author="rkbansal" w:date="2020-05-10T16:56:00Z"/>
          <w:bCs/>
        </w:rPr>
      </w:pPr>
      <w:ins w:id="7467"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468" w:author="rkbansal" w:date="2020-04-23T00:30:00Z"/>
        </w:rPr>
      </w:pPr>
      <w:ins w:id="7469"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470" w:author="rkbansal" w:date="2020-05-10T23:26:00Z"/>
          <w:rFonts w:asciiTheme="minorHAnsi" w:hAnsiTheme="minorHAnsi" w:cstheme="minorHAnsi"/>
        </w:rPr>
      </w:pPr>
      <w:ins w:id="7471"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472" w:author="rkbansal" w:date="2020-05-10T23:26:00Z"/>
          <w:rFonts w:asciiTheme="minorHAnsi" w:hAnsiTheme="minorHAnsi" w:cstheme="minorHAnsi"/>
        </w:rPr>
      </w:pPr>
      <w:ins w:id="7473"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474" w:author="rkbansal" w:date="2020-05-10T23:26:00Z"/>
          <w:rFonts w:asciiTheme="minorHAnsi" w:hAnsiTheme="minorHAnsi" w:cstheme="minorHAnsi"/>
        </w:rPr>
      </w:pPr>
      <w:ins w:id="7475"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476" w:author="rkbansal" w:date="2020-05-10T23:26:00Z"/>
          <w:rFonts w:asciiTheme="minorHAnsi" w:hAnsiTheme="minorHAnsi" w:cstheme="minorHAnsi"/>
        </w:rPr>
      </w:pPr>
      <w:ins w:id="7477"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478" w:author="rkbansal" w:date="2020-05-10T23:26:00Z"/>
        </w:rPr>
      </w:pPr>
      <w:ins w:id="7479"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480" w:author="rkbansal" w:date="2020-04-23T00:30:00Z"/>
        </w:rPr>
      </w:pPr>
    </w:p>
    <w:p w14:paraId="5804A99A" w14:textId="57DA2C1E" w:rsidR="00F91C9C" w:rsidRDefault="00F91C9C" w:rsidP="002E2790">
      <w:pPr>
        <w:pStyle w:val="ListParagraph"/>
        <w:numPr>
          <w:ilvl w:val="0"/>
          <w:numId w:val="74"/>
        </w:numPr>
        <w:rPr>
          <w:ins w:id="7481" w:author="rkbansal" w:date="2020-04-25T00:04:00Z"/>
        </w:rPr>
      </w:pPr>
      <w:ins w:id="7482" w:author="rkbansal" w:date="2020-04-24T23:59:00Z">
        <w:r>
          <w:t>Cre</w:t>
        </w:r>
      </w:ins>
      <w:ins w:id="7483" w:author="rkbansal" w:date="2020-04-25T00:00:00Z">
        <w:r>
          <w:t>ate the Donat</w:t>
        </w:r>
      </w:ins>
      <w:ins w:id="7484"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485" w:author="rkbansal" w:date="2020-04-25T00:03:00Z"/>
        </w:rPr>
        <w:pPrChange w:id="7486" w:author="rkbansal" w:date="2020-04-25T00:05:00Z">
          <w:pPr>
            <w:pStyle w:val="ListParagraph"/>
            <w:numPr>
              <w:numId w:val="74"/>
            </w:numPr>
            <w:ind w:hanging="360"/>
          </w:pPr>
        </w:pPrChange>
      </w:pPr>
      <w:ins w:id="7487" w:author="rkbansal" w:date="2020-04-25T00:04:00Z">
        <w:r>
          <w:t>DonationApi interface</w:t>
        </w:r>
      </w:ins>
    </w:p>
    <w:p w14:paraId="1C3BF01D" w14:textId="681F8F41" w:rsidR="00F91C9C" w:rsidRDefault="00F91C9C">
      <w:pPr>
        <w:pStyle w:val="ListParagraph"/>
        <w:rPr>
          <w:ins w:id="7488" w:author="rkbansal" w:date="2020-04-24T23:59:00Z"/>
        </w:rPr>
        <w:pPrChange w:id="7489" w:author="rkbansal" w:date="2020-04-25T00:03:00Z">
          <w:pPr>
            <w:pStyle w:val="ListParagraph"/>
            <w:numPr>
              <w:numId w:val="74"/>
            </w:numPr>
            <w:ind w:hanging="360"/>
          </w:pPr>
        </w:pPrChange>
      </w:pPr>
      <w:ins w:id="7490" w:author="rkbansal" w:date="2020-04-25T00:03:00Z">
        <w:r>
          <w:rPr>
            <w:noProof/>
          </w:rPr>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491" w:author="rkbansal" w:date="2020-04-25T00:13:00Z"/>
        </w:rPr>
      </w:pPr>
      <w:ins w:id="7492" w:author="rkbansal" w:date="2020-04-25T00:04:00Z">
        <w:r>
          <w:t>DonationApiController Class</w:t>
        </w:r>
      </w:ins>
      <w:ins w:id="7493" w:author="rkbansal" w:date="2020-04-25T00:11:00Z">
        <w:r w:rsidR="008B02F4">
          <w:t>: In this class</w:t>
        </w:r>
      </w:ins>
      <w:ins w:id="7494" w:author="rkbansal" w:date="2020-04-25T00:13:00Z">
        <w:r w:rsidR="008B02F4">
          <w:t xml:space="preserve">, when saving donation, </w:t>
        </w:r>
      </w:ins>
      <w:ins w:id="7495" w:author="rkbansal" w:date="2020-04-25T00:11:00Z">
        <w:r w:rsidR="008B02F4">
          <w:t xml:space="preserve">we will </w:t>
        </w:r>
      </w:ins>
      <w:ins w:id="7496" w:author="rkbansal" w:date="2020-04-25T00:13:00Z">
        <w:r w:rsidR="008B02F4">
          <w:t>perform the following activities</w:t>
        </w:r>
      </w:ins>
      <w:ins w:id="7497" w:author="rkbansal" w:date="2020-04-25T00:04:00Z">
        <w:r>
          <w:t>:</w:t>
        </w:r>
      </w:ins>
    </w:p>
    <w:p w14:paraId="4FCB54CB" w14:textId="77777777" w:rsidR="008B02F4" w:rsidRDefault="008B02F4">
      <w:pPr>
        <w:pStyle w:val="ListParagraph"/>
        <w:numPr>
          <w:ilvl w:val="0"/>
          <w:numId w:val="94"/>
        </w:numPr>
        <w:rPr>
          <w:ins w:id="7498" w:author="rkbansal" w:date="2020-04-25T00:13:00Z"/>
        </w:rPr>
        <w:pPrChange w:id="7499" w:author="rkbansal" w:date="2020-04-25T00:13:00Z">
          <w:pPr>
            <w:pStyle w:val="ListParagraph"/>
            <w:numPr>
              <w:numId w:val="93"/>
            </w:numPr>
            <w:ind w:left="1440" w:hanging="360"/>
          </w:pPr>
        </w:pPrChange>
      </w:pPr>
      <w:ins w:id="7500"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501" w:author="rkbansal" w:date="2020-04-25T00:13:00Z"/>
        </w:rPr>
        <w:pPrChange w:id="7502" w:author="rkbansal" w:date="2020-04-25T00:13:00Z">
          <w:pPr>
            <w:pStyle w:val="ListParagraph"/>
            <w:numPr>
              <w:numId w:val="93"/>
            </w:numPr>
            <w:ind w:left="1440" w:hanging="360"/>
          </w:pPr>
        </w:pPrChange>
      </w:pPr>
      <w:ins w:id="7503" w:author="rkbansal" w:date="2020-04-25T00:13:00Z">
        <w:r>
          <w:t>Validate the project exists.</w:t>
        </w:r>
      </w:ins>
    </w:p>
    <w:p w14:paraId="56468B37" w14:textId="77777777" w:rsidR="008B02F4" w:rsidRDefault="008B02F4">
      <w:pPr>
        <w:pStyle w:val="ListParagraph"/>
        <w:numPr>
          <w:ilvl w:val="0"/>
          <w:numId w:val="94"/>
        </w:numPr>
        <w:rPr>
          <w:ins w:id="7504" w:author="rkbansal" w:date="2020-04-25T00:13:00Z"/>
        </w:rPr>
        <w:pPrChange w:id="7505" w:author="rkbansal" w:date="2020-04-25T00:13:00Z">
          <w:pPr>
            <w:pStyle w:val="ListParagraph"/>
            <w:numPr>
              <w:numId w:val="93"/>
            </w:numPr>
            <w:ind w:left="1440" w:hanging="360"/>
          </w:pPr>
        </w:pPrChange>
      </w:pPr>
      <w:ins w:id="7506"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507" w:author="rkbansal" w:date="2020-04-25T00:13:00Z"/>
        </w:rPr>
        <w:pPrChange w:id="7508" w:author="rkbansal" w:date="2020-04-25T00:13:00Z">
          <w:pPr>
            <w:pStyle w:val="ListParagraph"/>
            <w:numPr>
              <w:numId w:val="93"/>
            </w:numPr>
            <w:ind w:left="1440" w:hanging="360"/>
          </w:pPr>
        </w:pPrChange>
      </w:pPr>
      <w:ins w:id="7509"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510" w:author="rkbansal" w:date="2020-04-25T00:13:00Z"/>
        </w:rPr>
        <w:pPrChange w:id="7511" w:author="rkbansal" w:date="2020-04-25T00:13:00Z">
          <w:pPr>
            <w:pStyle w:val="ListParagraph"/>
            <w:numPr>
              <w:numId w:val="93"/>
            </w:numPr>
            <w:ind w:left="1440" w:hanging="360"/>
          </w:pPr>
        </w:pPrChange>
      </w:pPr>
      <w:ins w:id="7512" w:author="rkbansal" w:date="2020-04-25T00:13:00Z">
        <w:r>
          <w:t>Saving the donation.</w:t>
        </w:r>
      </w:ins>
    </w:p>
    <w:p w14:paraId="61493035" w14:textId="77777777" w:rsidR="008B02F4" w:rsidRDefault="008B02F4">
      <w:pPr>
        <w:pStyle w:val="ListParagraph"/>
        <w:ind w:left="924"/>
        <w:rPr>
          <w:ins w:id="7513" w:author="rkbansal" w:date="2020-04-25T00:06:00Z"/>
        </w:rPr>
        <w:pPrChange w:id="7514"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7515" w:author="rkbansal" w:date="2020-04-25T00:04:00Z"/>
        </w:rPr>
        <w:pPrChange w:id="7516" w:author="rkbansal" w:date="2020-04-25T00:06:00Z">
          <w:pPr>
            <w:pStyle w:val="ListParagraph"/>
            <w:numPr>
              <w:numId w:val="74"/>
            </w:numPr>
            <w:ind w:hanging="360"/>
          </w:pPr>
        </w:pPrChange>
      </w:pPr>
      <w:ins w:id="7517"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518" w:author="rkbansal" w:date="2020-04-25T00:15:00Z"/>
        </w:rPr>
      </w:pPr>
      <w:ins w:id="7519"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520" w:author="rkbansal" w:date="2020-04-25T00:15:00Z"/>
        </w:rPr>
      </w:pPr>
      <w:ins w:id="7521" w:author="rkbansal" w:date="2020-04-25T00:15:00Z">
        <w:r>
          <w:t>ExpenseApi</w:t>
        </w:r>
      </w:ins>
    </w:p>
    <w:p w14:paraId="746555DA" w14:textId="5A54C4C4" w:rsidR="00DE67C1" w:rsidRDefault="00AA49A4">
      <w:pPr>
        <w:pStyle w:val="ListParagraph"/>
        <w:ind w:left="924"/>
        <w:rPr>
          <w:ins w:id="7522" w:author="rkbansal" w:date="2020-04-25T00:14:00Z"/>
        </w:rPr>
        <w:pPrChange w:id="7523" w:author="rkbansal" w:date="2020-04-25T00:15:00Z">
          <w:pPr>
            <w:pStyle w:val="ListParagraph"/>
            <w:numPr>
              <w:numId w:val="74"/>
            </w:numPr>
            <w:ind w:hanging="360"/>
          </w:pPr>
        </w:pPrChange>
      </w:pPr>
      <w:ins w:id="7524" w:author="rkbansal" w:date="2020-04-25T00:18:00Z">
        <w:r>
          <w:rPr>
            <w:noProof/>
          </w:rPr>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7525" w:author="rkbansal" w:date="2020-04-25T00:19:00Z"/>
        </w:rPr>
        <w:pPrChange w:id="7526"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527" w:author="rkbansal" w:date="2020-04-25T00:19:00Z"/>
        </w:rPr>
      </w:pPr>
      <w:ins w:id="7528" w:author="rkbansal" w:date="2020-04-25T00:19:00Z">
        <w:r>
          <w:t>ExpenseApiController Class: during the saving expense, validating the project.</w:t>
        </w:r>
      </w:ins>
    </w:p>
    <w:p w14:paraId="6547A44E" w14:textId="0AE90F3E" w:rsidR="00345C3C" w:rsidRDefault="00FB6D30">
      <w:pPr>
        <w:pStyle w:val="ListParagraph"/>
        <w:ind w:left="924"/>
        <w:rPr>
          <w:ins w:id="7529" w:author="rkbansal" w:date="2020-04-25T00:19:00Z"/>
        </w:rPr>
        <w:pPrChange w:id="7530" w:author="rkbansal" w:date="2020-04-25T00:19:00Z">
          <w:pPr>
            <w:pStyle w:val="ListParagraph"/>
            <w:numPr>
              <w:numId w:val="93"/>
            </w:numPr>
            <w:ind w:left="924" w:hanging="357"/>
          </w:pPr>
        </w:pPrChange>
      </w:pPr>
      <w:ins w:id="7531" w:author="rkbansal" w:date="2020-04-25T00:21:00Z">
        <w:r>
          <w:rPr>
            <w:noProof/>
          </w:rPr>
          <w:lastRenderedPageBreak/>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7532" w:author="rkbansal" w:date="2020-04-25T00:19:00Z"/>
        </w:rPr>
        <w:pPrChange w:id="7533"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534" w:author="rkbansal" w:date="2020-04-23T16:05:00Z"/>
        </w:rPr>
      </w:pPr>
      <w:ins w:id="7535" w:author="rkbansal" w:date="2020-04-23T15:56:00Z">
        <w:r>
          <w:t>Create the feign client to i</w:t>
        </w:r>
      </w:ins>
      <w:ins w:id="7536" w:author="rkbansal" w:date="2020-04-23T15:57:00Z">
        <w:r>
          <w:t>nteract with people-mgmt-service and project-mgmt-service</w:t>
        </w:r>
      </w:ins>
      <w:ins w:id="7537" w:author="rkbansal" w:date="2020-04-23T16:04:00Z">
        <w:r w:rsidR="003316E2">
          <w:t>.</w:t>
        </w:r>
      </w:ins>
    </w:p>
    <w:p w14:paraId="09DDE2DF" w14:textId="77777777" w:rsidR="00BF2CFA" w:rsidRDefault="00BF2CFA">
      <w:pPr>
        <w:pStyle w:val="ListParagraph"/>
        <w:rPr>
          <w:ins w:id="7538" w:author="rkbansal" w:date="2020-04-23T15:57:00Z"/>
        </w:rPr>
        <w:pPrChange w:id="7539"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540" w:author="rkbansal" w:date="2020-04-23T16:01:00Z"/>
        </w:rPr>
        <w:pPrChange w:id="7541" w:author="rkbansal" w:date="2020-04-23T16:02:00Z">
          <w:pPr>
            <w:ind w:left="720"/>
          </w:pPr>
        </w:pPrChange>
      </w:pPr>
      <w:ins w:id="7542" w:author="rkbansal" w:date="2020-04-23T16:01:00Z">
        <w:r>
          <w:t>PeopleMgmtServiceClient</w:t>
        </w:r>
      </w:ins>
    </w:p>
    <w:p w14:paraId="23434ACD" w14:textId="60A6CFEC" w:rsidR="004433F9" w:rsidRDefault="004433F9">
      <w:pPr>
        <w:ind w:left="720"/>
        <w:rPr>
          <w:ins w:id="7543" w:author="rkbansal" w:date="2020-04-23T15:56:00Z"/>
        </w:rPr>
        <w:pPrChange w:id="7544" w:author="rkbansal" w:date="2020-04-23T16:01:00Z">
          <w:pPr>
            <w:pStyle w:val="ListParagraph"/>
            <w:numPr>
              <w:numId w:val="74"/>
            </w:numPr>
            <w:ind w:hanging="360"/>
          </w:pPr>
        </w:pPrChange>
      </w:pPr>
      <w:ins w:id="7545"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546" w:author="rkbansal" w:date="2020-04-23T16:03:00Z"/>
        </w:rPr>
      </w:pPr>
      <w:ins w:id="7547" w:author="rkbansal" w:date="2020-04-23T16:02:00Z">
        <w:r>
          <w:t>P</w:t>
        </w:r>
      </w:ins>
      <w:ins w:id="7548" w:author="rkbansal" w:date="2020-04-23T16:03:00Z">
        <w:r w:rsidR="00C810B8">
          <w:t>roject</w:t>
        </w:r>
      </w:ins>
      <w:ins w:id="7549" w:author="rkbansal" w:date="2020-04-23T16:02:00Z">
        <w:r>
          <w:t>MgmtServiceClient</w:t>
        </w:r>
      </w:ins>
    </w:p>
    <w:p w14:paraId="1B1B3A42" w14:textId="568A62E3" w:rsidR="00631E31" w:rsidRDefault="00631E31">
      <w:pPr>
        <w:pStyle w:val="ListParagraph"/>
        <w:ind w:left="924"/>
        <w:rPr>
          <w:ins w:id="7550" w:author="rkbansal" w:date="2020-04-23T16:02:00Z"/>
        </w:rPr>
        <w:pPrChange w:id="7551" w:author="rkbansal" w:date="2020-04-23T16:03:00Z">
          <w:pPr>
            <w:pStyle w:val="ListParagraph"/>
            <w:numPr>
              <w:numId w:val="92"/>
            </w:numPr>
            <w:ind w:left="924" w:hanging="357"/>
          </w:pPr>
        </w:pPrChange>
      </w:pPr>
      <w:ins w:id="7552"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7553" w:author="rkbansal" w:date="2020-04-23T16:02:00Z"/>
        </w:rPr>
        <w:pPrChange w:id="7554"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555" w:author="rkbansal" w:date="2020-04-25T16:59:00Z"/>
        </w:rPr>
      </w:pPr>
      <w:ins w:id="7556"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557" w:author="rkbansal" w:date="2020-04-25T16:59:00Z"/>
        </w:rPr>
      </w:pPr>
      <w:ins w:id="7558" w:author="rkbansal" w:date="2020-04-25T16:59:00Z">
        <w:r w:rsidRPr="004B0C5B">
          <w:rPr>
            <w:b/>
            <w:bCs/>
          </w:rPr>
          <w:t xml:space="preserve">EntityNotFoundException : </w:t>
        </w:r>
        <w:r>
          <w:t>While interacting with people-mgmt-service and project-mgmt-service</w:t>
        </w:r>
      </w:ins>
      <w:ins w:id="7559" w:author="rkbansal" w:date="2020-04-25T17:00:00Z">
        <w:r w:rsidR="00EE11FF">
          <w:t xml:space="preserve"> to validate the entity</w:t>
        </w:r>
      </w:ins>
      <w:ins w:id="7560"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561" w:author="rkbansal" w:date="2020-04-25T16:59:00Z"/>
        </w:rPr>
      </w:pPr>
      <w:ins w:id="7562"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563" w:author="rkbansal" w:date="2020-04-25T16:59:00Z"/>
        </w:rPr>
      </w:pPr>
      <w:ins w:id="7564" w:author="rkbansal" w:date="2020-04-25T16:59:00Z">
        <w:r>
          <w:t xml:space="preserve">RestExceptionHandler(created in common-service). </w:t>
        </w:r>
      </w:ins>
    </w:p>
    <w:p w14:paraId="3EAD105B" w14:textId="77777777" w:rsidR="00DF29AC" w:rsidRDefault="00DF29AC">
      <w:pPr>
        <w:pStyle w:val="ListParagraph"/>
        <w:rPr>
          <w:ins w:id="7565" w:author="rkbansal" w:date="2020-04-25T16:59:00Z"/>
        </w:rPr>
        <w:pPrChange w:id="7566"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567" w:author="rkbansal" w:date="2020-04-24T21:47:00Z"/>
        </w:rPr>
      </w:pPr>
      <w:ins w:id="7568" w:author="rkbansal" w:date="2020-04-23T15:52:00Z">
        <w:r>
          <w:t xml:space="preserve">Create the </w:t>
        </w:r>
      </w:ins>
      <w:ins w:id="7569" w:author="rkbansal" w:date="2020-04-23T15:54:00Z">
        <w:r w:rsidRPr="0048480A">
          <w:rPr>
            <w:b/>
            <w:bCs/>
            <w:rPrChange w:id="7570" w:author="rkbansal" w:date="2020-04-23T15:56:00Z">
              <w:rPr/>
            </w:rPrChange>
          </w:rPr>
          <w:t>RequestValidator</w:t>
        </w:r>
        <w:r>
          <w:t xml:space="preserve"> to validate the donation and expense request where we will validate the donor</w:t>
        </w:r>
      </w:ins>
      <w:ins w:id="7571" w:author="rkbansal" w:date="2020-04-23T15:55:00Z">
        <w:r>
          <w:t xml:space="preserve"> and project</w:t>
        </w:r>
      </w:ins>
      <w:ins w:id="7572" w:author="rkbansal" w:date="2020-04-23T15:54:00Z">
        <w:r>
          <w:t xml:space="preserve"> </w:t>
        </w:r>
      </w:ins>
      <w:ins w:id="7573" w:author="rkbansal" w:date="2020-04-23T15:55:00Z">
        <w:r>
          <w:t>by invoking the people-mgmt-service and project-mgmt</w:t>
        </w:r>
      </w:ins>
      <w:ins w:id="7574" w:author="rkbansal" w:date="2020-04-23T15:56:00Z">
        <w:r>
          <w:t>-service using feign client.</w:t>
        </w:r>
      </w:ins>
      <w:ins w:id="7575" w:author="rkbansal" w:date="2020-04-23T15:55:00Z">
        <w:r>
          <w:t xml:space="preserve"> </w:t>
        </w:r>
      </w:ins>
      <w:ins w:id="7576" w:author="rkbansal" w:date="2020-04-23T15:54:00Z">
        <w:r>
          <w:t xml:space="preserve"> </w:t>
        </w:r>
      </w:ins>
    </w:p>
    <w:p w14:paraId="01DA43B2" w14:textId="7A4F77FB" w:rsidR="007B013D" w:rsidRDefault="00B541CF">
      <w:pPr>
        <w:pStyle w:val="ListParagraph"/>
        <w:rPr>
          <w:ins w:id="7577" w:author="rkbansal" w:date="2020-04-23T15:56:00Z"/>
        </w:rPr>
        <w:pPrChange w:id="7578" w:author="rkbansal" w:date="2020-04-24T21:47:00Z">
          <w:pPr>
            <w:pStyle w:val="ListParagraph"/>
            <w:numPr>
              <w:numId w:val="74"/>
            </w:numPr>
            <w:ind w:hanging="360"/>
          </w:pPr>
        </w:pPrChange>
      </w:pPr>
      <w:ins w:id="7579" w:author="rkbansal" w:date="2020-04-25T16:56:00Z">
        <w:r>
          <w:rPr>
            <w:noProof/>
          </w:rPr>
          <w:lastRenderedPageBreak/>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580" w:author="rkbansal" w:date="2020-04-24T23:30:00Z"/>
        </w:rPr>
      </w:pPr>
      <w:ins w:id="7581" w:author="rkbansal" w:date="2020-04-24T23:31:00Z">
        <w:r>
          <w:t>Donation</w:t>
        </w:r>
      </w:ins>
      <w:ins w:id="7582" w:author="rkbansal" w:date="2020-04-24T23:30:00Z">
        <w:r>
          <w:t xml:space="preserve">RequestValidator </w:t>
        </w:r>
      </w:ins>
      <w:ins w:id="7583" w:author="rkbansal" w:date="2020-04-24T23:31:00Z">
        <w:r>
          <w:t>i</w:t>
        </w:r>
      </w:ins>
      <w:ins w:id="7584" w:author="rkbansal" w:date="2020-04-24T23:30:00Z">
        <w:r>
          <w:t>mplement</w:t>
        </w:r>
      </w:ins>
      <w:ins w:id="7585" w:author="rkbansal" w:date="2020-04-24T23:31:00Z">
        <w:r>
          <w:t xml:space="preserve">s RequestValidator where we are validating the </w:t>
        </w:r>
      </w:ins>
      <w:ins w:id="7586" w:author="rkbansal" w:date="2020-04-24T23:32:00Z">
        <w:r>
          <w:t>donation request</w:t>
        </w:r>
      </w:ins>
      <w:ins w:id="7587" w:author="rkbansal" w:date="2020-04-24T23:30:00Z">
        <w:r>
          <w:t>:</w:t>
        </w:r>
      </w:ins>
    </w:p>
    <w:p w14:paraId="126CA1B6" w14:textId="29E9C985" w:rsidR="00416449" w:rsidRDefault="00FE1775">
      <w:pPr>
        <w:pStyle w:val="ListParagraph"/>
        <w:rPr>
          <w:ins w:id="7588" w:author="rkbansal" w:date="2020-04-23T15:52:00Z"/>
        </w:rPr>
        <w:pPrChange w:id="7589" w:author="rkbansal" w:date="2020-04-23T15:56:00Z">
          <w:pPr>
            <w:pStyle w:val="ListParagraph"/>
            <w:numPr>
              <w:numId w:val="74"/>
            </w:numPr>
            <w:ind w:hanging="360"/>
          </w:pPr>
        </w:pPrChange>
      </w:pPr>
      <w:ins w:id="7590"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591" w:author="rkbansal" w:date="2020-04-24T23:32:00Z"/>
        </w:rPr>
      </w:pPr>
      <w:ins w:id="7592"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7593" w:author="rkbansal" w:date="2020-04-24T23:32:00Z"/>
        </w:rPr>
      </w:pPr>
    </w:p>
    <w:p w14:paraId="5ACEB08E" w14:textId="6AEC1760" w:rsidR="00BF719C" w:rsidRDefault="00374EBA">
      <w:pPr>
        <w:pStyle w:val="ListParagraph"/>
        <w:rPr>
          <w:ins w:id="7594" w:author="rkbansal" w:date="2020-04-24T23:32:00Z"/>
        </w:rPr>
        <w:pPrChange w:id="7595" w:author="rkbansal" w:date="2020-04-24T23:32:00Z">
          <w:pPr>
            <w:pStyle w:val="ListParagraph"/>
            <w:numPr>
              <w:numId w:val="74"/>
            </w:numPr>
            <w:ind w:hanging="360"/>
          </w:pPr>
        </w:pPrChange>
      </w:pPr>
      <w:ins w:id="7596"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597" w:author="rkbansal" w:date="2020-04-24T23:35:00Z"/>
        </w:rPr>
      </w:pPr>
      <w:ins w:id="7598" w:author="rkbansal" w:date="2020-04-24T23:34:00Z">
        <w:r>
          <w:t>Create DonorCreator clas</w:t>
        </w:r>
      </w:ins>
      <w:ins w:id="7599" w:author="rkbansal" w:date="2020-04-24T23:35:00Z">
        <w:r>
          <w:t>s to create the donor by invoking the people-mgmt-service using feign client.</w:t>
        </w:r>
      </w:ins>
    </w:p>
    <w:p w14:paraId="6F9817DC" w14:textId="605B528A" w:rsidR="00C720DC" w:rsidRDefault="006720E3">
      <w:pPr>
        <w:pStyle w:val="ListParagraph"/>
        <w:rPr>
          <w:ins w:id="7600" w:author="rkbansal" w:date="2020-04-24T23:34:00Z"/>
        </w:rPr>
        <w:pPrChange w:id="7601" w:author="rkbansal" w:date="2020-04-24T23:35:00Z">
          <w:pPr>
            <w:pStyle w:val="ListParagraph"/>
            <w:numPr>
              <w:numId w:val="74"/>
            </w:numPr>
            <w:ind w:hanging="360"/>
          </w:pPr>
        </w:pPrChange>
      </w:pPr>
      <w:ins w:id="7602"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2924175"/>
                      </a:xfrm>
                      <a:prstGeom prst="rect">
                        <a:avLst/>
                      </a:prstGeom>
                    </pic:spPr>
                  </pic:pic>
                </a:graphicData>
              </a:graphic>
            </wp:inline>
          </w:drawing>
        </w:r>
      </w:ins>
      <w:ins w:id="7603" w:author="rkbansal" w:date="2020-04-24T23:34:00Z">
        <w:r w:rsidR="00C720DC">
          <w:t xml:space="preserve"> </w:t>
        </w:r>
      </w:ins>
    </w:p>
    <w:p w14:paraId="17CA33FA" w14:textId="4576EA50" w:rsidR="002E2790" w:rsidRDefault="004741B8" w:rsidP="002E2790">
      <w:pPr>
        <w:pStyle w:val="ListParagraph"/>
        <w:numPr>
          <w:ilvl w:val="0"/>
          <w:numId w:val="74"/>
        </w:numPr>
        <w:rPr>
          <w:ins w:id="7604" w:author="rkbansal" w:date="2020-04-25T00:24:00Z"/>
        </w:rPr>
      </w:pPr>
      <w:ins w:id="7605" w:author="rkbansal" w:date="2020-04-25T00:23:00Z">
        <w:r>
          <w:t>Donation</w:t>
        </w:r>
      </w:ins>
      <w:ins w:id="7606" w:author="rkbansal" w:date="2020-04-23T00:30:00Z">
        <w:r w:rsidR="002E2790">
          <w:t>Service</w:t>
        </w:r>
      </w:ins>
      <w:ins w:id="7607" w:author="rkbansal" w:date="2020-04-25T00:24:00Z">
        <w:r w:rsidR="00C163DA">
          <w:t xml:space="preserve"> and DonationServiceImpl Class</w:t>
        </w:r>
      </w:ins>
      <w:ins w:id="7608"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609" w:author="rkbansal" w:date="2020-04-23T00:30:00Z"/>
        </w:rPr>
        <w:pPrChange w:id="7610" w:author="rkbansal" w:date="2020-04-25T00:24:00Z">
          <w:pPr>
            <w:pStyle w:val="ListParagraph"/>
            <w:numPr>
              <w:numId w:val="74"/>
            </w:numPr>
            <w:ind w:hanging="360"/>
          </w:pPr>
        </w:pPrChange>
      </w:pPr>
      <w:ins w:id="7611" w:author="rkbansal" w:date="2020-04-25T01:33:00Z">
        <w:r>
          <w:t xml:space="preserve"> </w:t>
        </w:r>
      </w:ins>
      <w:ins w:id="7612" w:author="rkbansal" w:date="2020-04-25T17:01:00Z">
        <w:r w:rsidR="00B941C9">
          <w:t>DonationService interface</w:t>
        </w:r>
      </w:ins>
    </w:p>
    <w:p w14:paraId="4338B5F1" w14:textId="11CC12F2" w:rsidR="002E2790" w:rsidRDefault="009E11CB" w:rsidP="002E2790">
      <w:pPr>
        <w:pStyle w:val="ListParagraph"/>
        <w:rPr>
          <w:ins w:id="7613" w:author="rkbansal" w:date="2020-04-23T00:30:00Z"/>
        </w:rPr>
      </w:pPr>
      <w:ins w:id="7614"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615" w:author="rkbansal" w:date="2020-04-25T17:05:00Z"/>
        </w:rPr>
      </w:pPr>
      <w:ins w:id="7616" w:author="rkbansal" w:date="2020-04-25T17:01:00Z">
        <w:r>
          <w:t>DonationServiceImpl interface</w:t>
        </w:r>
      </w:ins>
    </w:p>
    <w:p w14:paraId="6761D865" w14:textId="53345435" w:rsidR="005C19BB" w:rsidRDefault="005C19BB">
      <w:pPr>
        <w:pStyle w:val="ListParagraph"/>
        <w:ind w:left="924"/>
        <w:rPr>
          <w:ins w:id="7617" w:author="rkbansal" w:date="2020-04-25T17:05:00Z"/>
        </w:rPr>
        <w:pPrChange w:id="7618" w:author="rkbansal" w:date="2020-04-25T17:05:00Z">
          <w:pPr>
            <w:pStyle w:val="ListParagraph"/>
            <w:numPr>
              <w:numId w:val="92"/>
            </w:numPr>
            <w:ind w:left="1440" w:hanging="360"/>
          </w:pPr>
        </w:pPrChange>
      </w:pPr>
      <w:ins w:id="7619"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620" w:author="rkbansal" w:date="2020-04-25T17:02:00Z"/>
        </w:rPr>
        <w:pPrChange w:id="7621" w:author="rkbansal" w:date="2020-04-25T17:05:00Z">
          <w:pPr>
            <w:pStyle w:val="ListParagraph"/>
            <w:numPr>
              <w:numId w:val="92"/>
            </w:numPr>
            <w:ind w:left="1440" w:hanging="360"/>
          </w:pPr>
        </w:pPrChange>
      </w:pPr>
    </w:p>
    <w:p w14:paraId="5BD928A3" w14:textId="77777777" w:rsidR="008E38E6" w:rsidRDefault="008E38E6">
      <w:pPr>
        <w:rPr>
          <w:ins w:id="7622" w:author="rkbansal" w:date="2020-04-25T15:16:00Z"/>
        </w:rPr>
        <w:pPrChange w:id="7623"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624" w:author="rkbansal" w:date="2020-04-25T17:06:00Z"/>
        </w:rPr>
      </w:pPr>
      <w:ins w:id="7625" w:author="rkbansal" w:date="2020-04-25T17:02:00Z">
        <w:r>
          <w:t>Expense</w:t>
        </w:r>
      </w:ins>
      <w:ins w:id="7626" w:author="rkbansal" w:date="2020-04-25T17:01:00Z">
        <w:r w:rsidR="00FA27C3">
          <w:t xml:space="preserve">Service and </w:t>
        </w:r>
      </w:ins>
      <w:ins w:id="7627" w:author="rkbansal" w:date="2020-04-25T17:02:00Z">
        <w:r>
          <w:t>Expense</w:t>
        </w:r>
      </w:ins>
      <w:ins w:id="7628"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7629" w:author="rkbansal" w:date="2020-04-25T17:06:00Z"/>
        </w:rPr>
      </w:pPr>
      <w:ins w:id="7630" w:author="rkbansal" w:date="2020-04-25T17:06:00Z">
        <w:r>
          <w:t>ExpenseService</w:t>
        </w:r>
      </w:ins>
    </w:p>
    <w:p w14:paraId="58022419" w14:textId="5201295E" w:rsidR="00074E92" w:rsidRDefault="00074E92">
      <w:pPr>
        <w:pStyle w:val="ListParagraph"/>
        <w:ind w:left="924"/>
        <w:rPr>
          <w:ins w:id="7631" w:author="rkbansal" w:date="2020-04-25T17:06:00Z"/>
        </w:rPr>
        <w:pPrChange w:id="7632" w:author="rkbansal" w:date="2020-04-25T17:06:00Z">
          <w:pPr>
            <w:pStyle w:val="ListParagraph"/>
            <w:numPr>
              <w:numId w:val="92"/>
            </w:numPr>
            <w:ind w:left="924" w:hanging="357"/>
          </w:pPr>
        </w:pPrChange>
      </w:pPr>
      <w:ins w:id="7633"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634" w:author="rkbansal" w:date="2020-04-25T17:08:00Z"/>
        </w:rPr>
      </w:pPr>
      <w:ins w:id="7635" w:author="rkbansal" w:date="2020-04-25T17:06:00Z">
        <w:r>
          <w:t>ExpenseServiceImpl</w:t>
        </w:r>
      </w:ins>
    </w:p>
    <w:p w14:paraId="70FE82C4" w14:textId="3F3DA791" w:rsidR="002E2790" w:rsidRDefault="00F82492">
      <w:pPr>
        <w:pStyle w:val="ListParagraph"/>
        <w:ind w:left="924"/>
        <w:rPr>
          <w:ins w:id="7636" w:author="rkbansal" w:date="2020-04-23T00:30:00Z"/>
        </w:rPr>
        <w:pPrChange w:id="7637" w:author="rkbansal" w:date="2020-04-25T17:08:00Z">
          <w:pPr>
            <w:pStyle w:val="ListParagraph"/>
          </w:pPr>
        </w:pPrChange>
      </w:pPr>
      <w:ins w:id="7638"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639" w:author="rkbansal" w:date="2020-04-23T00:30:00Z"/>
        </w:rPr>
      </w:pPr>
    </w:p>
    <w:p w14:paraId="5B69AA91" w14:textId="77777777" w:rsidR="002E2790" w:rsidRPr="00733CDB" w:rsidRDefault="002E2790" w:rsidP="002E2790">
      <w:pPr>
        <w:pStyle w:val="ListParagraph"/>
        <w:numPr>
          <w:ilvl w:val="0"/>
          <w:numId w:val="74"/>
        </w:numPr>
        <w:rPr>
          <w:ins w:id="7640" w:author="rkbansal" w:date="2020-04-23T00:30:00Z"/>
        </w:rPr>
      </w:pPr>
      <w:ins w:id="7641"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7642" w:author="rkbansal" w:date="2020-04-23T00:30:00Z"/>
        </w:rPr>
        <w:pPrChange w:id="7643" w:author="rkbansal" w:date="2020-04-25T21:29:00Z">
          <w:pPr/>
        </w:pPrChange>
      </w:pPr>
      <w:ins w:id="7644"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645" w:author="rkbansal" w:date="2020-04-23T00:30:00Z"/>
          <w:bCs/>
        </w:rPr>
      </w:pPr>
      <w:ins w:id="7646" w:author="rkbansal" w:date="2020-04-23T00:30:00Z">
        <w:r>
          <w:rPr>
            <w:bCs/>
          </w:rPr>
          <w:t>Made changes in the Swagger’s HomeController</w:t>
        </w:r>
      </w:ins>
    </w:p>
    <w:p w14:paraId="46856635" w14:textId="56082884" w:rsidR="002E2790" w:rsidRPr="005D2287" w:rsidRDefault="001260CE" w:rsidP="002E2790">
      <w:pPr>
        <w:pStyle w:val="ListParagraph"/>
        <w:rPr>
          <w:ins w:id="7647" w:author="rkbansal" w:date="2020-04-23T00:30:00Z"/>
          <w:bCs/>
        </w:rPr>
      </w:pPr>
      <w:ins w:id="7648"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649" w:author="rkbansal" w:date="2020-04-23T00:30:00Z"/>
          <w:b/>
          <w:sz w:val="18"/>
        </w:rPr>
      </w:pPr>
    </w:p>
    <w:p w14:paraId="7CEDBDD6" w14:textId="66FA9015" w:rsidR="002E2790" w:rsidRDefault="002E2790" w:rsidP="002E2790">
      <w:pPr>
        <w:pStyle w:val="ListParagraph"/>
        <w:numPr>
          <w:ilvl w:val="0"/>
          <w:numId w:val="74"/>
        </w:numPr>
        <w:rPr>
          <w:ins w:id="7650" w:author="rkbansal" w:date="2020-04-23T00:30:00Z"/>
        </w:rPr>
      </w:pPr>
      <w:ins w:id="7651" w:author="rkbansal" w:date="2020-04-23T00:30:00Z">
        <w:r>
          <w:lastRenderedPageBreak/>
          <w:t>After running the application, should be visible following functions for the following url:</w:t>
        </w:r>
        <w:r w:rsidRPr="00B51A16">
          <w:t xml:space="preserve"> </w:t>
        </w:r>
      </w:ins>
      <w:ins w:id="7652" w:author="rkbansal" w:date="2020-04-25T21:24:00Z">
        <w:r w:rsidR="007C3945">
          <w:fldChar w:fldCharType="begin"/>
        </w:r>
        <w:r w:rsidR="007C3945">
          <w:instrText xml:space="preserve"> HYPERLINK "</w:instrText>
        </w:r>
      </w:ins>
      <w:ins w:id="7653" w:author="rkbansal" w:date="2020-04-23T00:30:00Z">
        <w:r w:rsidR="007C3945" w:rsidRPr="007C3945">
          <w:rPr>
            <w:rPrChange w:id="7654" w:author="rkbansal" w:date="2020-04-25T21:24:00Z">
              <w:rPr>
                <w:rStyle w:val="Hyperlink"/>
              </w:rPr>
            </w:rPrChange>
          </w:rPr>
          <w:instrText>http://localhost:</w:instrText>
        </w:r>
      </w:ins>
      <w:ins w:id="7655" w:author="rkbansal" w:date="2020-04-25T21:23:00Z">
        <w:r w:rsidR="007C3945" w:rsidRPr="007C3945">
          <w:rPr>
            <w:rPrChange w:id="7656" w:author="rkbansal" w:date="2020-04-25T21:24:00Z">
              <w:rPr>
                <w:rStyle w:val="Hyperlink"/>
              </w:rPr>
            </w:rPrChange>
          </w:rPr>
          <w:instrText>7</w:instrText>
        </w:r>
      </w:ins>
      <w:ins w:id="7657" w:author="rkbansal" w:date="2020-04-23T00:30:00Z">
        <w:r w:rsidR="007C3945" w:rsidRPr="007C3945">
          <w:rPr>
            <w:rPrChange w:id="7658" w:author="rkbansal" w:date="2020-04-25T21:24:00Z">
              <w:rPr>
                <w:rStyle w:val="Hyperlink"/>
              </w:rPr>
            </w:rPrChange>
          </w:rPr>
          <w:instrText>379/api/</w:instrText>
        </w:r>
      </w:ins>
      <w:ins w:id="7659" w:author="rkbansal" w:date="2020-04-25T21:24:00Z">
        <w:r w:rsidR="007C3945" w:rsidRPr="007C3945">
          <w:rPr>
            <w:rPrChange w:id="7660" w:author="rkbansal" w:date="2020-04-25T21:24:00Z">
              <w:rPr>
                <w:rStyle w:val="Hyperlink"/>
              </w:rPr>
            </w:rPrChange>
          </w:rPr>
          <w:instrText>account</w:instrText>
        </w:r>
      </w:ins>
      <w:ins w:id="7661" w:author="rkbansal" w:date="2020-04-23T00:30:00Z">
        <w:r w:rsidR="007C3945" w:rsidRPr="007C3945">
          <w:rPr>
            <w:rPrChange w:id="7662" w:author="rkbansal" w:date="2020-04-25T21:24:00Z">
              <w:rPr>
                <w:rStyle w:val="Hyperlink"/>
              </w:rPr>
            </w:rPrChange>
          </w:rPr>
          <w:instrText>-mgmt-service/swagger-ui.html</w:instrText>
        </w:r>
      </w:ins>
      <w:ins w:id="7663" w:author="rkbansal" w:date="2020-04-25T21:24:00Z">
        <w:r w:rsidR="007C3945">
          <w:instrText xml:space="preserve">" </w:instrText>
        </w:r>
        <w:r w:rsidR="007C3945">
          <w:fldChar w:fldCharType="separate"/>
        </w:r>
      </w:ins>
      <w:ins w:id="7664" w:author="rkbansal" w:date="2020-04-23T00:30:00Z">
        <w:r w:rsidR="007C3945" w:rsidRPr="006C5376">
          <w:rPr>
            <w:rStyle w:val="Hyperlink"/>
          </w:rPr>
          <w:t>http://localhost:</w:t>
        </w:r>
      </w:ins>
      <w:ins w:id="7665" w:author="rkbansal" w:date="2020-04-25T21:23:00Z">
        <w:r w:rsidR="007C3945" w:rsidRPr="006C5376">
          <w:rPr>
            <w:rStyle w:val="Hyperlink"/>
          </w:rPr>
          <w:t>7</w:t>
        </w:r>
      </w:ins>
      <w:ins w:id="7666" w:author="rkbansal" w:date="2020-04-23T00:30:00Z">
        <w:r w:rsidR="007C3945" w:rsidRPr="006C5376">
          <w:rPr>
            <w:rStyle w:val="Hyperlink"/>
          </w:rPr>
          <w:t>379/api/</w:t>
        </w:r>
      </w:ins>
      <w:ins w:id="7667" w:author="rkbansal" w:date="2020-04-25T21:24:00Z">
        <w:r w:rsidR="007C3945" w:rsidRPr="006C5376">
          <w:rPr>
            <w:rStyle w:val="Hyperlink"/>
          </w:rPr>
          <w:t>account</w:t>
        </w:r>
      </w:ins>
      <w:ins w:id="7668" w:author="rkbansal" w:date="2020-04-23T00:30:00Z">
        <w:r w:rsidR="007C3945" w:rsidRPr="006C5376">
          <w:rPr>
            <w:rStyle w:val="Hyperlink"/>
          </w:rPr>
          <w:t>-mgmt-service/swagger-ui.html</w:t>
        </w:r>
      </w:ins>
      <w:ins w:id="7669" w:author="rkbansal" w:date="2020-04-25T21:24:00Z">
        <w:r w:rsidR="007C3945">
          <w:fldChar w:fldCharType="end"/>
        </w:r>
      </w:ins>
    </w:p>
    <w:p w14:paraId="4798AF68" w14:textId="77777777" w:rsidR="002E2790" w:rsidRDefault="002E2790" w:rsidP="002E2790">
      <w:pPr>
        <w:pStyle w:val="ListParagraph"/>
        <w:rPr>
          <w:ins w:id="7670" w:author="rkbansal" w:date="2020-04-23T00:30:00Z"/>
        </w:rPr>
      </w:pPr>
    </w:p>
    <w:p w14:paraId="478DFB94" w14:textId="77777777" w:rsidR="002E2790" w:rsidRDefault="002E2790" w:rsidP="002E2790">
      <w:pPr>
        <w:pStyle w:val="ListParagraph"/>
        <w:rPr>
          <w:ins w:id="7671" w:author="rkbansal" w:date="2020-04-23T00:30:00Z"/>
        </w:rPr>
      </w:pPr>
      <w:ins w:id="7672" w:author="rkbansal" w:date="2020-04-23T00:30:00Z">
        <w:r>
          <w:t>Or</w:t>
        </w:r>
      </w:ins>
    </w:p>
    <w:p w14:paraId="2CF92B97" w14:textId="4DE23911" w:rsidR="002E2790" w:rsidRDefault="0026004B" w:rsidP="002E2790">
      <w:pPr>
        <w:pStyle w:val="ListParagraph"/>
        <w:rPr>
          <w:ins w:id="7673" w:author="rkbansal" w:date="2020-04-23T00:30:00Z"/>
        </w:rPr>
      </w:pPr>
      <w:ins w:id="7674" w:author="rkbansal" w:date="2020-04-25T21:24:00Z">
        <w:r>
          <w:fldChar w:fldCharType="begin"/>
        </w:r>
        <w:r>
          <w:instrText xml:space="preserve"> HYPERLINK "</w:instrText>
        </w:r>
      </w:ins>
      <w:ins w:id="7675" w:author="rkbansal" w:date="2020-04-23T00:30:00Z">
        <w:r w:rsidRPr="0026004B">
          <w:rPr>
            <w:rPrChange w:id="7676" w:author="rkbansal" w:date="2020-04-25T21:24:00Z">
              <w:rPr>
                <w:rStyle w:val="Hyperlink"/>
              </w:rPr>
            </w:rPrChange>
          </w:rPr>
          <w:instrText>http://localhost:</w:instrText>
        </w:r>
      </w:ins>
      <w:ins w:id="7677" w:author="rkbansal" w:date="2020-04-25T21:23:00Z">
        <w:r w:rsidRPr="0026004B">
          <w:rPr>
            <w:rPrChange w:id="7678" w:author="rkbansal" w:date="2020-04-25T21:24:00Z">
              <w:rPr>
                <w:rStyle w:val="Hyperlink"/>
              </w:rPr>
            </w:rPrChange>
          </w:rPr>
          <w:instrText>7</w:instrText>
        </w:r>
      </w:ins>
      <w:ins w:id="7679" w:author="rkbansal" w:date="2020-04-23T00:30:00Z">
        <w:r w:rsidRPr="0026004B">
          <w:rPr>
            <w:rPrChange w:id="7680" w:author="rkbansal" w:date="2020-04-25T21:24:00Z">
              <w:rPr>
                <w:rStyle w:val="Hyperlink"/>
              </w:rPr>
            </w:rPrChange>
          </w:rPr>
          <w:instrText>379/api/</w:instrText>
        </w:r>
      </w:ins>
      <w:ins w:id="7681" w:author="rkbansal" w:date="2020-04-25T21:24:00Z">
        <w:r w:rsidRPr="0026004B">
          <w:rPr>
            <w:rPrChange w:id="7682" w:author="rkbansal" w:date="2020-04-25T21:24:00Z">
              <w:rPr>
                <w:rStyle w:val="Hyperlink"/>
              </w:rPr>
            </w:rPrChange>
          </w:rPr>
          <w:instrText>account</w:instrText>
        </w:r>
      </w:ins>
      <w:ins w:id="7683" w:author="rkbansal" w:date="2020-04-23T00:30:00Z">
        <w:r w:rsidRPr="0026004B">
          <w:rPr>
            <w:rPrChange w:id="7684" w:author="rkbansal" w:date="2020-04-25T21:24:00Z">
              <w:rPr>
                <w:rStyle w:val="Hyperlink"/>
              </w:rPr>
            </w:rPrChange>
          </w:rPr>
          <w:instrText>-mgmt-service/api-docs</w:instrText>
        </w:r>
      </w:ins>
      <w:ins w:id="7685" w:author="rkbansal" w:date="2020-04-25T21:24:00Z">
        <w:r>
          <w:instrText xml:space="preserve">" </w:instrText>
        </w:r>
        <w:r>
          <w:fldChar w:fldCharType="separate"/>
        </w:r>
      </w:ins>
      <w:ins w:id="7686" w:author="rkbansal" w:date="2020-04-23T00:30:00Z">
        <w:r w:rsidRPr="006C5376">
          <w:rPr>
            <w:rStyle w:val="Hyperlink"/>
          </w:rPr>
          <w:t>http://localhost:</w:t>
        </w:r>
      </w:ins>
      <w:ins w:id="7687" w:author="rkbansal" w:date="2020-04-25T21:23:00Z">
        <w:r w:rsidRPr="006C5376">
          <w:rPr>
            <w:rStyle w:val="Hyperlink"/>
          </w:rPr>
          <w:t>7</w:t>
        </w:r>
      </w:ins>
      <w:ins w:id="7688" w:author="rkbansal" w:date="2020-04-23T00:30:00Z">
        <w:r w:rsidRPr="006C5376">
          <w:rPr>
            <w:rStyle w:val="Hyperlink"/>
          </w:rPr>
          <w:t>379/api/</w:t>
        </w:r>
      </w:ins>
      <w:ins w:id="7689" w:author="rkbansal" w:date="2020-04-25T21:24:00Z">
        <w:r w:rsidRPr="006C5376">
          <w:rPr>
            <w:rStyle w:val="Hyperlink"/>
          </w:rPr>
          <w:t>account</w:t>
        </w:r>
      </w:ins>
      <w:ins w:id="7690" w:author="rkbansal" w:date="2020-04-23T00:30:00Z">
        <w:r w:rsidRPr="006C5376">
          <w:rPr>
            <w:rStyle w:val="Hyperlink"/>
          </w:rPr>
          <w:t>-mgmt-service/api-docs</w:t>
        </w:r>
      </w:ins>
      <w:ins w:id="7691" w:author="rkbansal" w:date="2020-04-25T21:24:00Z">
        <w:r>
          <w:fldChar w:fldCharType="end"/>
        </w:r>
      </w:ins>
    </w:p>
    <w:p w14:paraId="6E0A1CFD" w14:textId="77777777" w:rsidR="002E2790" w:rsidRDefault="002E2790" w:rsidP="002E2790">
      <w:pPr>
        <w:pStyle w:val="ListParagraph"/>
        <w:rPr>
          <w:ins w:id="7692" w:author="rkbansal" w:date="2020-04-23T00:30:00Z"/>
        </w:rPr>
      </w:pPr>
    </w:p>
    <w:p w14:paraId="15070DA6" w14:textId="00BC3C1B" w:rsidR="002E2790" w:rsidRDefault="00DD1195" w:rsidP="002E2790">
      <w:pPr>
        <w:pStyle w:val="ListParagraph"/>
        <w:rPr>
          <w:ins w:id="7693" w:author="rkbansal" w:date="2020-04-23T00:30:00Z"/>
        </w:rPr>
      </w:pPr>
      <w:ins w:id="7694"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695" w:author="rkbansal" w:date="2020-04-25T21:33:00Z"/>
        </w:rPr>
      </w:pPr>
      <w:ins w:id="7696" w:author="rkbansal" w:date="2020-04-23T00:30:00Z">
        <w:r>
          <w:t xml:space="preserve">Test the </w:t>
        </w:r>
      </w:ins>
      <w:ins w:id="7697" w:author="rkbansal" w:date="2020-04-25T21:33:00Z">
        <w:r w:rsidR="002A07B4">
          <w:t>DonationApiTest</w:t>
        </w:r>
      </w:ins>
      <w:ins w:id="7698" w:author="rkbansal" w:date="2020-04-23T00:30:00Z">
        <w:r>
          <w:t xml:space="preserve"> using J</w:t>
        </w:r>
        <w:r w:rsidR="002A07B4">
          <w:t>u</w:t>
        </w:r>
        <w:r>
          <w:t>nit</w:t>
        </w:r>
      </w:ins>
    </w:p>
    <w:p w14:paraId="3127C1BA" w14:textId="3C4B45A3" w:rsidR="002A07B4" w:rsidRDefault="002A07B4">
      <w:pPr>
        <w:pStyle w:val="ListParagraph"/>
        <w:rPr>
          <w:ins w:id="7699" w:author="rkbansal" w:date="2020-04-23T00:30:00Z"/>
        </w:rPr>
        <w:pPrChange w:id="7700" w:author="rkbansal" w:date="2020-04-25T21:33:00Z">
          <w:pPr>
            <w:pStyle w:val="ListParagraph"/>
            <w:numPr>
              <w:numId w:val="74"/>
            </w:numPr>
            <w:ind w:hanging="360"/>
          </w:pPr>
        </w:pPrChange>
      </w:pPr>
      <w:ins w:id="7701"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702" w:author="rkbansal" w:date="2020-04-23T00:30:00Z"/>
        </w:rPr>
      </w:pPr>
    </w:p>
    <w:p w14:paraId="48BC9728" w14:textId="77777777" w:rsidR="002E2790" w:rsidRPr="004F63DB" w:rsidRDefault="002E2790" w:rsidP="002E2790">
      <w:pPr>
        <w:pStyle w:val="ListParagraph"/>
        <w:numPr>
          <w:ilvl w:val="0"/>
          <w:numId w:val="19"/>
        </w:numPr>
        <w:rPr>
          <w:ins w:id="7703" w:author="rkbansal" w:date="2020-04-23T00:30:00Z"/>
          <w:b/>
        </w:rPr>
      </w:pPr>
      <w:ins w:id="7704"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705" w:author="rkbansal" w:date="2020-04-23T00:30:00Z"/>
          <w:rFonts w:cs="Consolas"/>
          <w:color w:val="000000"/>
          <w:shd w:val="clear" w:color="auto" w:fill="E8F2FE"/>
        </w:rPr>
      </w:pPr>
      <w:ins w:id="7706"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7707" w:author="rkbansal" w:date="2020-04-23T00:30:00Z"/>
          <w:rFonts w:cs="Consolas"/>
          <w:color w:val="000000"/>
          <w:shd w:val="clear" w:color="auto" w:fill="E8F2FE"/>
        </w:rPr>
      </w:pPr>
      <w:ins w:id="7708"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7709" w:author="rkbansal" w:date="2020-04-23T00:30:00Z"/>
          <w:rFonts w:cs="Consolas"/>
          <w:color w:val="000000"/>
          <w:shd w:val="clear" w:color="auto" w:fill="E8F2FE"/>
        </w:rPr>
      </w:pPr>
      <w:ins w:id="7710"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7711" w:author="rkbansal" w:date="2020-04-23T00:30:00Z"/>
          <w:b/>
        </w:rPr>
      </w:pPr>
      <w:ins w:id="7712"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7713" w:author="rkbansal" w:date="2020-04-25T21:33:00Z"/>
          <w:rFonts w:cs="Consolas"/>
          <w:color w:val="000000"/>
          <w:shd w:val="clear" w:color="auto" w:fill="E8F2FE"/>
        </w:rPr>
      </w:pPr>
      <w:ins w:id="7714"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7715" w:author="rkbansal" w:date="2020-04-25T21:33:00Z"/>
          <w:rFonts w:cs="Consolas"/>
          <w:color w:val="000000"/>
          <w:shd w:val="clear" w:color="auto" w:fill="E8F2FE"/>
        </w:rPr>
      </w:pPr>
      <w:ins w:id="7716"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7717" w:author="rkbansal" w:date="2020-04-23T00:30:00Z"/>
          <w:rFonts w:cs="Consolas"/>
          <w:color w:val="000000"/>
          <w:shd w:val="clear" w:color="auto" w:fill="E8F2FE"/>
        </w:rPr>
      </w:pPr>
      <w:ins w:id="7718"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7719"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720" w:author="rkbansal" w:date="2020-04-23T00:30:00Z"/>
          <w:sz w:val="18"/>
        </w:rPr>
      </w:pPr>
      <w:ins w:id="7721"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722" w:author="rkbansal" w:date="2020-04-23T00:30:00Z"/>
          <w:sz w:val="18"/>
        </w:rPr>
      </w:pPr>
      <w:ins w:id="7723"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724" w:author="rkbansal" w:date="2020-04-23T00:30:00Z"/>
        </w:rPr>
      </w:pPr>
      <w:ins w:id="7725"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726" w:author="rkbansal" w:date="2020-04-26T00:21:00Z"/>
        </w:rPr>
      </w:pPr>
      <w:ins w:id="7727" w:author="rkbansal" w:date="2020-04-23T00:30:00Z">
        <w:r>
          <w:t>Without authentication</w:t>
        </w:r>
        <w:r w:rsidRPr="001F55B5">
          <w:t xml:space="preserve"> </w:t>
        </w:r>
        <w:r>
          <w:t xml:space="preserve">means directly hitting the </w:t>
        </w:r>
      </w:ins>
      <w:ins w:id="7728" w:author="rkbansal" w:date="2020-04-26T00:07:00Z">
        <w:r w:rsidR="0084354E">
          <w:t>account</w:t>
        </w:r>
      </w:ins>
      <w:ins w:id="7729" w:author="rkbansal" w:date="2020-04-23T00:30:00Z">
        <w:r>
          <w:t xml:space="preserve">-mgmt-project running on </w:t>
        </w:r>
      </w:ins>
      <w:ins w:id="7730" w:author="rkbansal" w:date="2020-04-26T00:07:00Z">
        <w:r w:rsidR="001007D3">
          <w:t>7</w:t>
        </w:r>
      </w:ins>
      <w:ins w:id="7731" w:author="rkbansal" w:date="2020-04-23T00:30:00Z">
        <w:r>
          <w:t xml:space="preserve">379 and </w:t>
        </w:r>
      </w:ins>
      <w:ins w:id="7732" w:author="rkbansal" w:date="2020-04-26T00:21:00Z">
        <w:r w:rsidR="00D261D7">
          <w:t>save the donation details</w:t>
        </w:r>
      </w:ins>
    </w:p>
    <w:p w14:paraId="0C0BB7D9" w14:textId="15F4DE50" w:rsidR="00D261D7" w:rsidRDefault="00D261D7">
      <w:pPr>
        <w:pStyle w:val="ListParagraph"/>
        <w:ind w:left="924"/>
        <w:rPr>
          <w:ins w:id="7733" w:author="rkbansal" w:date="2020-04-23T00:30:00Z"/>
        </w:rPr>
        <w:pPrChange w:id="7734" w:author="rkbansal" w:date="2020-04-26T00:21:00Z">
          <w:pPr>
            <w:pStyle w:val="ListParagraph"/>
            <w:numPr>
              <w:ilvl w:val="1"/>
              <w:numId w:val="19"/>
            </w:numPr>
            <w:ind w:left="1440" w:hanging="360"/>
          </w:pPr>
        </w:pPrChange>
      </w:pPr>
      <w:ins w:id="7735"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736" w:author="rkbansal" w:date="2020-04-23T00:30:00Z"/>
        </w:rPr>
      </w:pPr>
    </w:p>
    <w:p w14:paraId="3CDCCBDA" w14:textId="4040A6BD" w:rsidR="002E2790" w:rsidRDefault="002E2790" w:rsidP="006C6C2C">
      <w:pPr>
        <w:pStyle w:val="ListParagraph"/>
        <w:numPr>
          <w:ilvl w:val="1"/>
          <w:numId w:val="19"/>
        </w:numPr>
        <w:ind w:left="924" w:hanging="357"/>
        <w:rPr>
          <w:ins w:id="7737" w:author="rkbansal" w:date="2020-04-26T00:24:00Z"/>
        </w:rPr>
      </w:pPr>
      <w:ins w:id="7738" w:author="rkbansal" w:date="2020-04-23T00:30:00Z">
        <w:r>
          <w:t>Without authentication</w:t>
        </w:r>
        <w:r w:rsidRPr="001F55B5">
          <w:t xml:space="preserve"> </w:t>
        </w:r>
        <w:r>
          <w:t xml:space="preserve">means directly hitting the </w:t>
        </w:r>
      </w:ins>
      <w:ins w:id="7739" w:author="rkbansal" w:date="2020-04-26T00:25:00Z">
        <w:r w:rsidR="001E0902">
          <w:t>account</w:t>
        </w:r>
      </w:ins>
      <w:ins w:id="7740" w:author="rkbansal" w:date="2020-04-23T00:30:00Z">
        <w:r>
          <w:t xml:space="preserve">-mgmt-project running on </w:t>
        </w:r>
      </w:ins>
      <w:ins w:id="7741" w:author="rkbansal" w:date="2020-04-26T00:26:00Z">
        <w:r w:rsidR="00823827">
          <w:t>7</w:t>
        </w:r>
      </w:ins>
      <w:ins w:id="7742" w:author="rkbansal" w:date="2020-04-23T00:30:00Z">
        <w:r>
          <w:t xml:space="preserve">379 but </w:t>
        </w:r>
      </w:ins>
      <w:ins w:id="7743" w:author="rkbansal" w:date="2020-04-26T00:27:00Z">
        <w:r w:rsidR="00823827">
          <w:t>member does not exist for whom we are saving the donation is not active.</w:t>
        </w:r>
      </w:ins>
    </w:p>
    <w:p w14:paraId="26FAB4F5" w14:textId="628F4C35" w:rsidR="006C6C2C" w:rsidRDefault="0031487D">
      <w:pPr>
        <w:pStyle w:val="ListParagraph"/>
        <w:ind w:left="924"/>
        <w:rPr>
          <w:ins w:id="7744" w:author="rkbansal" w:date="2020-04-23T00:30:00Z"/>
        </w:rPr>
        <w:pPrChange w:id="7745" w:author="rkbansal" w:date="2020-04-26T00:24:00Z">
          <w:pPr>
            <w:pStyle w:val="ListParagraph"/>
            <w:numPr>
              <w:ilvl w:val="1"/>
              <w:numId w:val="19"/>
            </w:numPr>
            <w:ind w:left="1440" w:hanging="360"/>
          </w:pPr>
        </w:pPrChange>
      </w:pPr>
      <w:ins w:id="7746"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747" w:author="rkbansal" w:date="2020-04-23T00:30:00Z"/>
        </w:rPr>
      </w:pPr>
    </w:p>
    <w:p w14:paraId="79512450" w14:textId="77777777" w:rsidR="002E2790" w:rsidRDefault="002E2790">
      <w:pPr>
        <w:pStyle w:val="ListParagraph"/>
        <w:numPr>
          <w:ilvl w:val="1"/>
          <w:numId w:val="19"/>
        </w:numPr>
        <w:ind w:left="924" w:hanging="357"/>
        <w:rPr>
          <w:ins w:id="7748" w:author="rkbansal" w:date="2020-04-23T00:30:00Z"/>
        </w:rPr>
        <w:pPrChange w:id="7749" w:author="rkbansal" w:date="2020-04-26T00:26:00Z">
          <w:pPr>
            <w:pStyle w:val="ListParagraph"/>
            <w:numPr>
              <w:ilvl w:val="1"/>
              <w:numId w:val="19"/>
            </w:numPr>
            <w:ind w:left="1440" w:hanging="360"/>
          </w:pPr>
        </w:pPrChange>
      </w:pPr>
      <w:ins w:id="7750"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751" w:author="rkbansal" w:date="2020-04-23T00:30:00Z"/>
        </w:rPr>
      </w:pPr>
    </w:p>
    <w:p w14:paraId="2D35ED20" w14:textId="77777777" w:rsidR="002E2790" w:rsidRPr="005D2287" w:rsidRDefault="002E2790">
      <w:pPr>
        <w:pStyle w:val="ListParagraph"/>
        <w:numPr>
          <w:ilvl w:val="2"/>
          <w:numId w:val="19"/>
        </w:numPr>
        <w:ind w:left="1491" w:hanging="357"/>
        <w:rPr>
          <w:ins w:id="7752" w:author="rkbansal" w:date="2020-04-23T00:30:00Z"/>
          <w:b/>
          <w:sz w:val="28"/>
        </w:rPr>
        <w:pPrChange w:id="7753" w:author="rkbansal" w:date="2020-04-26T00:26:00Z">
          <w:pPr>
            <w:pStyle w:val="ListParagraph"/>
            <w:numPr>
              <w:ilvl w:val="2"/>
              <w:numId w:val="19"/>
            </w:numPr>
            <w:ind w:left="2160" w:hanging="360"/>
          </w:pPr>
        </w:pPrChange>
      </w:pPr>
      <w:ins w:id="7754"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755" w:author="rkbansal" w:date="2020-04-26T00:40:00Z"/>
          <w:b/>
          <w:sz w:val="28"/>
          <w:rPrChange w:id="7756" w:author="rkbansal" w:date="2020-04-26T00:40:00Z">
            <w:rPr>
              <w:ins w:id="7757" w:author="rkbansal" w:date="2020-04-26T00:40:00Z"/>
            </w:rPr>
          </w:rPrChange>
        </w:rPr>
      </w:pPr>
      <w:ins w:id="7758"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759" w:author="rkbansal" w:date="2020-04-26T00:26:00Z"/>
          <w:b/>
          <w:sz w:val="28"/>
          <w:rPrChange w:id="7760" w:author="rkbansal" w:date="2020-04-26T00:26:00Z">
            <w:rPr>
              <w:ins w:id="7761" w:author="rkbansal" w:date="2020-04-26T00:26:00Z"/>
            </w:rPr>
          </w:rPrChange>
        </w:rPr>
        <w:pPrChange w:id="7762" w:author="rkbansal" w:date="2020-04-26T00:40:00Z">
          <w:pPr>
            <w:pStyle w:val="ListParagraph"/>
            <w:numPr>
              <w:ilvl w:val="3"/>
              <w:numId w:val="19"/>
            </w:numPr>
            <w:ind w:left="2115" w:hanging="357"/>
          </w:pPr>
        </w:pPrChange>
      </w:pPr>
      <w:ins w:id="7763"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764" w:author="rkbansal" w:date="2020-04-23T00:30:00Z"/>
          <w:b/>
          <w:sz w:val="28"/>
        </w:rPr>
        <w:pPrChange w:id="7765" w:author="rkbansal" w:date="2020-04-26T00:40:00Z">
          <w:pPr>
            <w:pStyle w:val="ListParagraph"/>
            <w:numPr>
              <w:numId w:val="78"/>
            </w:numPr>
            <w:ind w:left="3240" w:hanging="360"/>
          </w:pPr>
        </w:pPrChange>
      </w:pPr>
      <w:ins w:id="7766" w:author="rkbansal" w:date="2020-04-26T00:41:00Z">
        <w:r>
          <w:t>Saving donation</w:t>
        </w:r>
      </w:ins>
      <w:ins w:id="7767" w:author="rkbansal" w:date="2020-04-23T00:30:00Z">
        <w:r w:rsidR="002E2790">
          <w:t xml:space="preserve"> with token means authorization code</w:t>
        </w:r>
      </w:ins>
      <w:ins w:id="7768" w:author="rkbansal" w:date="2020-04-26T00:40:00Z">
        <w:r w:rsidR="00A81A28">
          <w:t xml:space="preserve"> </w:t>
        </w:r>
      </w:ins>
      <w:ins w:id="7769"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770" w:author="rkbansal" w:date="2020-04-26T00:56:00Z"/>
          <w:b/>
        </w:rPr>
      </w:pPr>
      <w:ins w:id="7771" w:author="rkbansal" w:date="2020-04-23T00:30:00Z">
        <w:r w:rsidRPr="00C74A33">
          <w:rPr>
            <w:b/>
            <w:rPrChange w:id="7772"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773" w:author="rkbansal" w:date="2020-04-23T00:30:00Z"/>
          <w:b/>
          <w:rPrChange w:id="7774" w:author="rkbansal" w:date="2020-04-26T00:42:00Z">
            <w:rPr>
              <w:ins w:id="7775" w:author="rkbansal" w:date="2020-04-23T00:30:00Z"/>
              <w:b/>
              <w:sz w:val="28"/>
            </w:rPr>
          </w:rPrChange>
        </w:rPr>
        <w:pPrChange w:id="7776" w:author="rkbansal" w:date="2020-04-26T00:56:00Z">
          <w:pPr>
            <w:pStyle w:val="ListParagraph"/>
            <w:numPr>
              <w:ilvl w:val="2"/>
              <w:numId w:val="78"/>
            </w:numPr>
            <w:ind w:left="3192" w:hanging="357"/>
          </w:pPr>
        </w:pPrChange>
      </w:pPr>
      <w:ins w:id="7777"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778" w:author="rkbansal" w:date="2020-04-23T00:30:00Z"/>
          <w:b/>
          <w:sz w:val="28"/>
        </w:rPr>
      </w:pPr>
    </w:p>
    <w:p w14:paraId="4EADD579" w14:textId="77777777" w:rsidR="002E2790" w:rsidRDefault="002E2790" w:rsidP="002E2790">
      <w:pPr>
        <w:pStyle w:val="ListParagraph"/>
        <w:ind w:left="3960"/>
        <w:rPr>
          <w:ins w:id="7779"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780" w:author="rkbansal" w:date="2020-04-26T00:58:00Z"/>
          <w:b/>
          <w:sz w:val="28"/>
          <w:rPrChange w:id="7781" w:author="rkbansal" w:date="2020-04-26T00:58:00Z">
            <w:rPr>
              <w:ins w:id="7782" w:author="rkbansal" w:date="2020-04-26T00:58:00Z"/>
            </w:rPr>
          </w:rPrChange>
        </w:rPr>
      </w:pPr>
      <w:ins w:id="7783" w:author="rkbansal" w:date="2020-04-23T00:30:00Z">
        <w:r w:rsidRPr="00733CDB">
          <w:rPr>
            <w:b/>
            <w:sz w:val="28"/>
          </w:rPr>
          <w:t xml:space="preserve">Now hit the </w:t>
        </w:r>
      </w:ins>
      <w:ins w:id="7784" w:author="rkbansal" w:date="2020-04-26T00:42:00Z">
        <w:r w:rsidR="00C74A33">
          <w:rPr>
            <w:b/>
            <w:sz w:val="28"/>
          </w:rPr>
          <w:t>account</w:t>
        </w:r>
      </w:ins>
      <w:ins w:id="7785" w:author="rkbansal" w:date="2020-04-23T00:30:00Z">
        <w:r w:rsidRPr="00733CDB">
          <w:rPr>
            <w:b/>
            <w:sz w:val="28"/>
          </w:rPr>
          <w:t xml:space="preserve">-mgmt-service to </w:t>
        </w:r>
      </w:ins>
      <w:ins w:id="7786" w:author="rkbansal" w:date="2020-04-26T00:42:00Z">
        <w:r w:rsidR="00C74A33">
          <w:t>save the donation</w:t>
        </w:r>
      </w:ins>
      <w:ins w:id="7787" w:author="rkbansal" w:date="2020-04-26T00:57:00Z">
        <w:r w:rsidR="002407C5">
          <w:t xml:space="preserve"> </w:t>
        </w:r>
      </w:ins>
      <w:ins w:id="7788"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789" w:author="rkbansal" w:date="2020-04-26T01:00:00Z"/>
          <w:bCs/>
          <w:sz w:val="28"/>
        </w:rPr>
      </w:pPr>
      <w:ins w:id="7790" w:author="rkbansal" w:date="2020-04-26T00:58:00Z">
        <w:r>
          <w:rPr>
            <w:bCs/>
            <w:sz w:val="28"/>
          </w:rPr>
          <w:t xml:space="preserve">See the </w:t>
        </w:r>
        <w:r w:rsidRPr="00030FB4">
          <w:rPr>
            <w:b/>
            <w:sz w:val="28"/>
            <w:rPrChange w:id="7791" w:author="rkbansal" w:date="2020-04-26T00:59:00Z">
              <w:rPr>
                <w:bCs/>
                <w:sz w:val="28"/>
              </w:rPr>
            </w:rPrChange>
          </w:rPr>
          <w:t>Auth</w:t>
        </w:r>
      </w:ins>
      <w:ins w:id="7792" w:author="rkbansal" w:date="2020-04-26T00:59:00Z">
        <w:r w:rsidRPr="00030FB4">
          <w:rPr>
            <w:b/>
            <w:sz w:val="28"/>
            <w:rPrChange w:id="7793"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794" w:author="rkbansal" w:date="2020-04-26T00:59:00Z"/>
          <w:bCs/>
          <w:sz w:val="28"/>
        </w:rPr>
        <w:pPrChange w:id="7795" w:author="rkbansal" w:date="2020-04-26T01:00:00Z">
          <w:pPr>
            <w:pStyle w:val="ListParagraph"/>
            <w:ind w:left="1888"/>
          </w:pPr>
        </w:pPrChange>
      </w:pPr>
      <w:ins w:id="7796"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797" w:author="rkbansal" w:date="2020-04-23T00:30:00Z"/>
          <w:bCs/>
          <w:sz w:val="28"/>
          <w:rPrChange w:id="7798" w:author="rkbansal" w:date="2020-04-26T00:58:00Z">
            <w:rPr>
              <w:ins w:id="7799" w:author="rkbansal" w:date="2020-04-23T00:30:00Z"/>
              <w:b/>
              <w:sz w:val="28"/>
            </w:rPr>
          </w:rPrChange>
        </w:rPr>
        <w:pPrChange w:id="7800"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801" w:author="rkbansal" w:date="2020-04-26T01:00:00Z"/>
          <w:bCs/>
          <w:sz w:val="28"/>
        </w:rPr>
      </w:pPr>
      <w:ins w:id="7802"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803" w:author="rkbansal" w:date="2020-04-26T01:00:00Z"/>
          <w:bCs/>
          <w:sz w:val="28"/>
        </w:rPr>
        <w:pPrChange w:id="7804" w:author="rkbansal" w:date="2020-04-26T01:00:00Z">
          <w:pPr>
            <w:pStyle w:val="ListParagraph"/>
            <w:numPr>
              <w:ilvl w:val="1"/>
              <w:numId w:val="19"/>
            </w:numPr>
            <w:ind w:left="2001" w:hanging="357"/>
          </w:pPr>
        </w:pPrChange>
      </w:pPr>
      <w:ins w:id="7805"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806" w:author="rkbansal" w:date="2020-04-23T00:30:00Z"/>
          <w:b/>
          <w:sz w:val="28"/>
        </w:rPr>
      </w:pPr>
    </w:p>
    <w:p w14:paraId="563119AE" w14:textId="70A21EFF" w:rsidR="007B642F" w:rsidRDefault="00C45711" w:rsidP="006C0801">
      <w:del w:id="7807"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808" w:author="rkbansal" w:date="2020-04-23T00:28:00Z"/>
          <w:rFonts w:eastAsiaTheme="majorEastAsia" w:cstheme="majorBidi"/>
          <w:b/>
          <w:color w:val="2F5496" w:themeColor="accent1" w:themeShade="BF"/>
          <w:sz w:val="28"/>
          <w:szCs w:val="26"/>
        </w:rPr>
      </w:pPr>
      <w:ins w:id="7809" w:author="rkbansal" w:date="2020-04-23T00:28:00Z">
        <w:r>
          <w:rPr>
            <w:b/>
            <w:sz w:val="28"/>
          </w:rPr>
          <w:br w:type="page"/>
        </w:r>
      </w:ins>
    </w:p>
    <w:p w14:paraId="60D571BC" w14:textId="5AD5E69F" w:rsidR="002D0DC1" w:rsidRDefault="002D0DC1" w:rsidP="00BB6D89">
      <w:pPr>
        <w:pStyle w:val="Heading2"/>
        <w:rPr>
          <w:ins w:id="7810" w:author="rkbansal" w:date="2020-05-17T21:38:00Z"/>
          <w:rFonts w:ascii="Georgia" w:hAnsi="Georgia"/>
          <w:b/>
          <w:sz w:val="28"/>
        </w:rPr>
      </w:pPr>
      <w:ins w:id="7811" w:author="rkbansal" w:date="2020-04-26T01:01:00Z">
        <w:r>
          <w:rPr>
            <w:rFonts w:ascii="Georgia" w:hAnsi="Georgia"/>
            <w:b/>
            <w:sz w:val="28"/>
          </w:rPr>
          <w:lastRenderedPageBreak/>
          <w:t>Darshan</w:t>
        </w:r>
      </w:ins>
      <w:ins w:id="7812" w:author="rkbansal" w:date="2020-04-26T01:02:00Z">
        <w:r>
          <w:rPr>
            <w:rFonts w:ascii="Georgia" w:hAnsi="Georgia"/>
            <w:b/>
            <w:sz w:val="28"/>
          </w:rPr>
          <w:t xml:space="preserve"> Mgmt Service</w:t>
        </w:r>
      </w:ins>
    </w:p>
    <w:p w14:paraId="4E7BCA43" w14:textId="75FDD342" w:rsidR="00125468" w:rsidRDefault="00125468" w:rsidP="00125468">
      <w:pPr>
        <w:rPr>
          <w:ins w:id="7813" w:author="rkbansal" w:date="2020-05-17T21:38:00Z"/>
        </w:rPr>
      </w:pPr>
      <w:ins w:id="7814" w:author="rkbansal" w:date="2020-05-17T21:38:00Z">
        <w:r>
          <w:t xml:space="preserve">Create the </w:t>
        </w:r>
        <w:r w:rsidR="00A80B1A">
          <w:t>darshan</w:t>
        </w:r>
        <w:r>
          <w:t>-mgmt-service application as microservice with the following functionalities:</w:t>
        </w:r>
      </w:ins>
    </w:p>
    <w:p w14:paraId="7E0B50F7" w14:textId="77777777" w:rsidR="00125468" w:rsidRDefault="00125468" w:rsidP="00125468">
      <w:pPr>
        <w:pStyle w:val="ListParagraph"/>
        <w:numPr>
          <w:ilvl w:val="0"/>
          <w:numId w:val="78"/>
        </w:numPr>
        <w:ind w:left="357" w:hanging="357"/>
        <w:rPr>
          <w:ins w:id="7815" w:author="rkbansal" w:date="2020-05-17T21:38:00Z"/>
        </w:rPr>
      </w:pPr>
      <w:ins w:id="7816" w:author="rkbansal" w:date="2020-05-17T21:38:00Z">
        <w:r>
          <w:t>Manage the donations</w:t>
        </w:r>
      </w:ins>
    </w:p>
    <w:p w14:paraId="132E11C3" w14:textId="77777777" w:rsidR="00125468" w:rsidRDefault="00125468" w:rsidP="00125468">
      <w:pPr>
        <w:pStyle w:val="ListParagraph"/>
        <w:numPr>
          <w:ilvl w:val="1"/>
          <w:numId w:val="78"/>
        </w:numPr>
        <w:ind w:left="924" w:hanging="357"/>
        <w:rPr>
          <w:ins w:id="7817" w:author="rkbansal" w:date="2020-05-17T21:38:00Z"/>
        </w:rPr>
      </w:pPr>
      <w:ins w:id="7818" w:author="rkbansal" w:date="2020-05-17T21:38:00Z">
        <w:r>
          <w:t>Saving the donation</w:t>
        </w:r>
      </w:ins>
    </w:p>
    <w:p w14:paraId="696C2D65" w14:textId="77777777" w:rsidR="00125468" w:rsidRDefault="00125468" w:rsidP="00125468">
      <w:pPr>
        <w:pStyle w:val="ListParagraph"/>
        <w:numPr>
          <w:ilvl w:val="0"/>
          <w:numId w:val="86"/>
        </w:numPr>
        <w:ind w:left="1491" w:hanging="357"/>
        <w:rPr>
          <w:ins w:id="7819" w:author="rkbansal" w:date="2020-05-17T21:38:00Z"/>
        </w:rPr>
      </w:pPr>
      <w:ins w:id="7820" w:author="rkbansal" w:date="2020-05-17T21:38:00Z">
        <w:r>
          <w:t>Validate the donor if donor id and donor type is provided in the request. Or If donor is Devotee and its id does not exist in the request.</w:t>
        </w:r>
      </w:ins>
    </w:p>
    <w:p w14:paraId="7616676F" w14:textId="77777777" w:rsidR="00125468" w:rsidRDefault="00125468" w:rsidP="00125468">
      <w:pPr>
        <w:pStyle w:val="ListParagraph"/>
        <w:numPr>
          <w:ilvl w:val="0"/>
          <w:numId w:val="86"/>
        </w:numPr>
        <w:ind w:left="1491" w:hanging="357"/>
        <w:rPr>
          <w:ins w:id="7821" w:author="rkbansal" w:date="2020-05-17T21:38:00Z"/>
        </w:rPr>
      </w:pPr>
      <w:ins w:id="7822" w:author="rkbansal" w:date="2020-05-17T21:38:00Z">
        <w:r>
          <w:t>Validate the project exists.</w:t>
        </w:r>
      </w:ins>
    </w:p>
    <w:p w14:paraId="548B152B" w14:textId="77777777" w:rsidR="00125468" w:rsidRDefault="00125468" w:rsidP="00125468">
      <w:pPr>
        <w:pStyle w:val="ListParagraph"/>
        <w:numPr>
          <w:ilvl w:val="0"/>
          <w:numId w:val="86"/>
        </w:numPr>
        <w:ind w:left="1491" w:hanging="357"/>
        <w:rPr>
          <w:ins w:id="7823" w:author="rkbansal" w:date="2020-05-17T21:38:00Z"/>
        </w:rPr>
      </w:pPr>
      <w:ins w:id="7824" w:author="rkbansal" w:date="2020-05-17T21:38:00Z">
        <w:r>
          <w:t>Donation request is valid otherwise error message should be triggered for the user.</w:t>
        </w:r>
      </w:ins>
    </w:p>
    <w:p w14:paraId="76B7F898" w14:textId="77777777" w:rsidR="00125468" w:rsidRDefault="00125468" w:rsidP="00125468">
      <w:pPr>
        <w:pStyle w:val="ListParagraph"/>
        <w:numPr>
          <w:ilvl w:val="0"/>
          <w:numId w:val="86"/>
        </w:numPr>
        <w:ind w:left="1491" w:hanging="357"/>
        <w:rPr>
          <w:ins w:id="7825" w:author="rkbansal" w:date="2020-05-17T21:38:00Z"/>
        </w:rPr>
      </w:pPr>
      <w:ins w:id="7826" w:author="rkbansal" w:date="2020-05-17T21:38:00Z">
        <w:r>
          <w:t>Creating the donor if required: If donor is devotee and its id does not exist it means we need to create the devotee record first then will save the donation.</w:t>
        </w:r>
      </w:ins>
    </w:p>
    <w:p w14:paraId="0AC8E798" w14:textId="77777777" w:rsidR="00125468" w:rsidRDefault="00125468" w:rsidP="00125468">
      <w:pPr>
        <w:pStyle w:val="ListParagraph"/>
        <w:numPr>
          <w:ilvl w:val="0"/>
          <w:numId w:val="86"/>
        </w:numPr>
        <w:ind w:left="1491" w:hanging="357"/>
        <w:rPr>
          <w:ins w:id="7827" w:author="rkbansal" w:date="2020-05-17T21:38:00Z"/>
        </w:rPr>
      </w:pPr>
      <w:ins w:id="7828" w:author="rkbansal" w:date="2020-05-17T21:38:00Z">
        <w:r>
          <w:t>Saving the donation.</w:t>
        </w:r>
      </w:ins>
    </w:p>
    <w:p w14:paraId="586955CF" w14:textId="77777777" w:rsidR="00125468" w:rsidRDefault="00125468" w:rsidP="00125468">
      <w:pPr>
        <w:pStyle w:val="ListParagraph"/>
        <w:numPr>
          <w:ilvl w:val="1"/>
          <w:numId w:val="78"/>
        </w:numPr>
        <w:ind w:left="924" w:hanging="357"/>
        <w:rPr>
          <w:ins w:id="7829" w:author="rkbansal" w:date="2020-05-17T21:38:00Z"/>
        </w:rPr>
      </w:pPr>
      <w:ins w:id="7830" w:author="rkbansal" w:date="2020-05-17T21:38:00Z">
        <w:r>
          <w:t>Updating the donation</w:t>
        </w:r>
      </w:ins>
    </w:p>
    <w:p w14:paraId="5C0DCAC0" w14:textId="77777777" w:rsidR="00125468" w:rsidRDefault="00125468" w:rsidP="00125468">
      <w:pPr>
        <w:pStyle w:val="ListParagraph"/>
        <w:numPr>
          <w:ilvl w:val="1"/>
          <w:numId w:val="78"/>
        </w:numPr>
        <w:ind w:left="924" w:hanging="357"/>
        <w:rPr>
          <w:ins w:id="7831" w:author="rkbansal" w:date="2020-05-17T21:38:00Z"/>
        </w:rPr>
      </w:pPr>
      <w:ins w:id="7832" w:author="rkbansal" w:date="2020-05-17T21:38:00Z">
        <w:r>
          <w:t>Find the donation based on the id</w:t>
        </w:r>
      </w:ins>
    </w:p>
    <w:p w14:paraId="18281ED0" w14:textId="77777777" w:rsidR="00125468" w:rsidRDefault="00125468" w:rsidP="00125468">
      <w:pPr>
        <w:pStyle w:val="ListParagraph"/>
        <w:numPr>
          <w:ilvl w:val="1"/>
          <w:numId w:val="78"/>
        </w:numPr>
        <w:ind w:left="924" w:hanging="357"/>
        <w:rPr>
          <w:ins w:id="7833" w:author="rkbansal" w:date="2020-05-17T21:38:00Z"/>
        </w:rPr>
      </w:pPr>
      <w:ins w:id="7834" w:author="rkbansal" w:date="2020-05-17T21:38:00Z">
        <w:r>
          <w:t>Delete the donation</w:t>
        </w:r>
      </w:ins>
    </w:p>
    <w:p w14:paraId="5632DD17" w14:textId="77777777" w:rsidR="00125468" w:rsidRDefault="00125468" w:rsidP="00125468">
      <w:pPr>
        <w:pStyle w:val="ListParagraph"/>
        <w:numPr>
          <w:ilvl w:val="1"/>
          <w:numId w:val="78"/>
        </w:numPr>
        <w:ind w:left="924" w:hanging="357"/>
        <w:rPr>
          <w:ins w:id="7835" w:author="rkbansal" w:date="2020-05-17T21:38:00Z"/>
        </w:rPr>
      </w:pPr>
      <w:ins w:id="7836" w:author="rkbansal" w:date="2020-05-17T21:38:00Z">
        <w:r>
          <w:t>Saving the donation in bulk</w:t>
        </w:r>
      </w:ins>
    </w:p>
    <w:p w14:paraId="785898CA" w14:textId="77777777" w:rsidR="00125468" w:rsidRDefault="00125468" w:rsidP="00125468">
      <w:pPr>
        <w:pStyle w:val="ListParagraph"/>
        <w:numPr>
          <w:ilvl w:val="0"/>
          <w:numId w:val="78"/>
        </w:numPr>
        <w:ind w:left="357" w:hanging="357"/>
        <w:rPr>
          <w:ins w:id="7837" w:author="rkbansal" w:date="2020-05-17T21:38:00Z"/>
        </w:rPr>
      </w:pPr>
      <w:ins w:id="7838" w:author="rkbansal" w:date="2020-05-17T21:38:00Z">
        <w:r>
          <w:t>Manage the expenses:</w:t>
        </w:r>
      </w:ins>
    </w:p>
    <w:p w14:paraId="79EA6AA0" w14:textId="77777777" w:rsidR="00125468" w:rsidRDefault="00125468" w:rsidP="00125468">
      <w:pPr>
        <w:pStyle w:val="ListParagraph"/>
        <w:numPr>
          <w:ilvl w:val="1"/>
          <w:numId w:val="78"/>
        </w:numPr>
        <w:ind w:left="924" w:hanging="357"/>
        <w:rPr>
          <w:ins w:id="7839" w:author="rkbansal" w:date="2020-05-17T21:38:00Z"/>
        </w:rPr>
      </w:pPr>
      <w:ins w:id="7840" w:author="rkbansal" w:date="2020-05-17T21:38:00Z">
        <w:r>
          <w:t>Saving the expense</w:t>
        </w:r>
      </w:ins>
    </w:p>
    <w:p w14:paraId="31097609" w14:textId="77777777" w:rsidR="00125468" w:rsidRDefault="00125468" w:rsidP="00125468">
      <w:pPr>
        <w:pStyle w:val="ListParagraph"/>
        <w:numPr>
          <w:ilvl w:val="2"/>
          <w:numId w:val="78"/>
        </w:numPr>
        <w:ind w:left="1491" w:hanging="357"/>
        <w:rPr>
          <w:ins w:id="7841" w:author="rkbansal" w:date="2020-05-17T21:38:00Z"/>
        </w:rPr>
      </w:pPr>
      <w:ins w:id="7842" w:author="rkbansal" w:date="2020-05-17T21:38:00Z">
        <w:r>
          <w:t>Validate the project exists.</w:t>
        </w:r>
      </w:ins>
    </w:p>
    <w:p w14:paraId="5301FF20" w14:textId="77777777" w:rsidR="00125468" w:rsidRDefault="00125468" w:rsidP="00125468">
      <w:pPr>
        <w:pStyle w:val="ListParagraph"/>
        <w:ind w:left="3240"/>
        <w:rPr>
          <w:ins w:id="7843" w:author="rkbansal" w:date="2020-05-17T21:38:00Z"/>
        </w:rPr>
      </w:pPr>
    </w:p>
    <w:p w14:paraId="0EA54FE3" w14:textId="77777777" w:rsidR="00125468" w:rsidRDefault="00125468" w:rsidP="00125468">
      <w:pPr>
        <w:pStyle w:val="ListParagraph"/>
        <w:numPr>
          <w:ilvl w:val="1"/>
          <w:numId w:val="78"/>
        </w:numPr>
        <w:ind w:left="924" w:hanging="357"/>
        <w:rPr>
          <w:ins w:id="7844" w:author="rkbansal" w:date="2020-05-17T21:38:00Z"/>
        </w:rPr>
      </w:pPr>
      <w:ins w:id="7845" w:author="rkbansal" w:date="2020-05-17T21:38:00Z">
        <w:r>
          <w:t>Saving the expense in bulk</w:t>
        </w:r>
      </w:ins>
    </w:p>
    <w:p w14:paraId="76F66219" w14:textId="77777777" w:rsidR="00125468" w:rsidRDefault="00125468" w:rsidP="00125468">
      <w:pPr>
        <w:pStyle w:val="ListParagraph"/>
        <w:numPr>
          <w:ilvl w:val="1"/>
          <w:numId w:val="78"/>
        </w:numPr>
        <w:ind w:left="924" w:hanging="357"/>
        <w:rPr>
          <w:ins w:id="7846" w:author="rkbansal" w:date="2020-05-17T21:38:00Z"/>
        </w:rPr>
      </w:pPr>
      <w:ins w:id="7847" w:author="rkbansal" w:date="2020-05-17T21:38:00Z">
        <w:r>
          <w:t>Updating the expense</w:t>
        </w:r>
      </w:ins>
    </w:p>
    <w:p w14:paraId="651E407B" w14:textId="77777777" w:rsidR="00125468" w:rsidRDefault="00125468" w:rsidP="00125468">
      <w:pPr>
        <w:pStyle w:val="ListParagraph"/>
        <w:numPr>
          <w:ilvl w:val="1"/>
          <w:numId w:val="78"/>
        </w:numPr>
        <w:ind w:left="924" w:hanging="357"/>
        <w:rPr>
          <w:ins w:id="7848" w:author="rkbansal" w:date="2020-05-17T21:38:00Z"/>
        </w:rPr>
      </w:pPr>
      <w:ins w:id="7849" w:author="rkbansal" w:date="2020-05-17T21:38:00Z">
        <w:r>
          <w:t>Delete the expense</w:t>
        </w:r>
      </w:ins>
    </w:p>
    <w:p w14:paraId="549CA1FF" w14:textId="77777777" w:rsidR="00125468" w:rsidRDefault="00125468" w:rsidP="00125468">
      <w:pPr>
        <w:pStyle w:val="ListParagraph"/>
        <w:numPr>
          <w:ilvl w:val="1"/>
          <w:numId w:val="78"/>
        </w:numPr>
        <w:ind w:left="924" w:hanging="357"/>
        <w:rPr>
          <w:ins w:id="7850" w:author="rkbansal" w:date="2020-05-17T21:38:00Z"/>
        </w:rPr>
      </w:pPr>
      <w:ins w:id="7851" w:author="rkbansal" w:date="2020-05-17T21:38:00Z">
        <w:r>
          <w:t>Find the expense by id</w:t>
        </w:r>
      </w:ins>
    </w:p>
    <w:p w14:paraId="17FFA262" w14:textId="77777777" w:rsidR="00125468" w:rsidRDefault="00125468" w:rsidP="00125468">
      <w:pPr>
        <w:rPr>
          <w:ins w:id="7852" w:author="rkbansal" w:date="2020-05-17T21:38:00Z"/>
        </w:rPr>
      </w:pPr>
      <w:ins w:id="7853"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7854" w:author="rkbansal" w:date="2020-05-17T21:38:00Z"/>
        </w:rPr>
      </w:pPr>
      <w:ins w:id="7855"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7856" w:author="rkbansal" w:date="2020-05-17T21:38:00Z"/>
        </w:trPr>
        <w:tc>
          <w:tcPr>
            <w:tcW w:w="4508" w:type="dxa"/>
          </w:tcPr>
          <w:p w14:paraId="77B11B28" w14:textId="77777777" w:rsidR="00125468" w:rsidRDefault="00125468" w:rsidP="006B4C95">
            <w:pPr>
              <w:rPr>
                <w:ins w:id="7857" w:author="rkbansal" w:date="2020-05-17T21:38:00Z"/>
              </w:rPr>
            </w:pPr>
            <w:ins w:id="7858" w:author="rkbansal" w:date="2020-05-17T21:38:00Z">
              <w:r>
                <w:t>Database/Schema Name</w:t>
              </w:r>
            </w:ins>
          </w:p>
        </w:tc>
        <w:tc>
          <w:tcPr>
            <w:tcW w:w="4508" w:type="dxa"/>
          </w:tcPr>
          <w:p w14:paraId="606BB78E" w14:textId="77777777" w:rsidR="00125468" w:rsidRDefault="00125468" w:rsidP="006B4C95">
            <w:pPr>
              <w:rPr>
                <w:ins w:id="7859" w:author="rkbansal" w:date="2020-05-17T21:38:00Z"/>
              </w:rPr>
            </w:pPr>
            <w:ins w:id="7860" w:author="rkbansal" w:date="2020-05-17T21:38:00Z">
              <w:r>
                <w:t>account_schema</w:t>
              </w:r>
            </w:ins>
          </w:p>
        </w:tc>
      </w:tr>
      <w:tr w:rsidR="00125468" w14:paraId="46F1342A" w14:textId="77777777" w:rsidTr="006B4C95">
        <w:trPr>
          <w:ins w:id="7861" w:author="rkbansal" w:date="2020-05-17T21:38:00Z"/>
        </w:trPr>
        <w:tc>
          <w:tcPr>
            <w:tcW w:w="4508" w:type="dxa"/>
          </w:tcPr>
          <w:p w14:paraId="4B3951B8" w14:textId="77777777" w:rsidR="00125468" w:rsidRDefault="00125468" w:rsidP="006B4C95">
            <w:pPr>
              <w:rPr>
                <w:ins w:id="7862" w:author="rkbansal" w:date="2020-05-17T21:38:00Z"/>
              </w:rPr>
            </w:pPr>
            <w:ins w:id="7863" w:author="rkbansal" w:date="2020-05-17T21:38:00Z">
              <w:r>
                <w:t>User name</w:t>
              </w:r>
            </w:ins>
          </w:p>
        </w:tc>
        <w:tc>
          <w:tcPr>
            <w:tcW w:w="4508" w:type="dxa"/>
          </w:tcPr>
          <w:p w14:paraId="7100CE24" w14:textId="77777777" w:rsidR="00125468" w:rsidRDefault="00125468" w:rsidP="006B4C95">
            <w:pPr>
              <w:rPr>
                <w:ins w:id="7864" w:author="rkbansal" w:date="2020-05-17T21:38:00Z"/>
              </w:rPr>
            </w:pPr>
            <w:ins w:id="7865" w:author="rkbansal" w:date="2020-05-17T21:38:00Z">
              <w:r>
                <w:t>Account</w:t>
              </w:r>
            </w:ins>
          </w:p>
        </w:tc>
      </w:tr>
      <w:tr w:rsidR="00125468" w14:paraId="3239E0BF" w14:textId="77777777" w:rsidTr="006B4C95">
        <w:trPr>
          <w:ins w:id="7866" w:author="rkbansal" w:date="2020-05-17T21:38:00Z"/>
        </w:trPr>
        <w:tc>
          <w:tcPr>
            <w:tcW w:w="4508" w:type="dxa"/>
          </w:tcPr>
          <w:p w14:paraId="2E6AF71E" w14:textId="77777777" w:rsidR="00125468" w:rsidRDefault="00125468" w:rsidP="006B4C95">
            <w:pPr>
              <w:rPr>
                <w:ins w:id="7867" w:author="rkbansal" w:date="2020-05-17T21:38:00Z"/>
              </w:rPr>
            </w:pPr>
            <w:ins w:id="7868" w:author="rkbansal" w:date="2020-05-17T21:38:00Z">
              <w:r>
                <w:t>Password</w:t>
              </w:r>
            </w:ins>
          </w:p>
        </w:tc>
        <w:tc>
          <w:tcPr>
            <w:tcW w:w="4508" w:type="dxa"/>
          </w:tcPr>
          <w:p w14:paraId="5896F4CA" w14:textId="77777777" w:rsidR="00125468" w:rsidRDefault="00125468" w:rsidP="006B4C95">
            <w:pPr>
              <w:rPr>
                <w:ins w:id="7869" w:author="rkbansal" w:date="2020-05-17T21:38:00Z"/>
              </w:rPr>
            </w:pPr>
            <w:ins w:id="7870" w:author="rkbansal" w:date="2020-05-17T21:38:00Z">
              <w:r>
                <w:t>account</w:t>
              </w:r>
            </w:ins>
          </w:p>
        </w:tc>
      </w:tr>
    </w:tbl>
    <w:p w14:paraId="716FC06C" w14:textId="77777777" w:rsidR="00125468" w:rsidRPr="00A66355" w:rsidRDefault="00125468" w:rsidP="00125468">
      <w:pPr>
        <w:ind w:firstLine="360"/>
        <w:rPr>
          <w:ins w:id="7871" w:author="rkbansal" w:date="2020-05-17T21:38:00Z"/>
          <w:b/>
          <w:bCs/>
        </w:rPr>
      </w:pPr>
      <w:ins w:id="7872" w:author="rkbansal" w:date="2020-05-17T21:38:00Z">
        <w:r w:rsidRPr="00A66355">
          <w:rPr>
            <w:b/>
            <w:bCs/>
          </w:rPr>
          <w:t>Commands:</w:t>
        </w:r>
      </w:ins>
    </w:p>
    <w:p w14:paraId="6735E28C" w14:textId="77777777" w:rsidR="00125468" w:rsidRPr="00A66355" w:rsidRDefault="00125468" w:rsidP="00125468">
      <w:pPr>
        <w:ind w:firstLine="360"/>
        <w:jc w:val="both"/>
        <w:rPr>
          <w:ins w:id="7873" w:author="rkbansal" w:date="2020-05-17T21:38:00Z"/>
          <w:rFonts w:cstheme="minorHAnsi"/>
          <w:lang w:val="en-US"/>
        </w:rPr>
      </w:pPr>
      <w:ins w:id="7874"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7875" w:author="rkbansal" w:date="2020-05-17T21:38:00Z"/>
          <w:rFonts w:ascii="Helvetica" w:eastAsia="Times New Roman" w:hAnsi="Helvetica" w:cs="Times New Roman"/>
          <w:color w:val="333333"/>
          <w:sz w:val="21"/>
          <w:szCs w:val="21"/>
          <w:lang w:eastAsia="en-IN"/>
        </w:rPr>
      </w:pPr>
      <w:ins w:id="7876"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7877" w:author="rkbansal" w:date="2020-05-17T21:38:00Z"/>
          <w:rFonts w:ascii="Helvetica" w:eastAsia="Times New Roman" w:hAnsi="Helvetica" w:cs="Times New Roman"/>
          <w:color w:val="333333"/>
          <w:sz w:val="21"/>
          <w:szCs w:val="21"/>
          <w:lang w:eastAsia="en-IN"/>
        </w:rPr>
      </w:pPr>
      <w:ins w:id="7878"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7879" w:author="rkbansal" w:date="2020-05-17T21:38:00Z"/>
        </w:rPr>
      </w:pPr>
    </w:p>
    <w:p w14:paraId="4BEE75F2" w14:textId="77777777" w:rsidR="00125468" w:rsidRDefault="00125468" w:rsidP="00125468">
      <w:pPr>
        <w:pStyle w:val="ListParagraph"/>
        <w:numPr>
          <w:ilvl w:val="0"/>
          <w:numId w:val="91"/>
        </w:numPr>
        <w:ind w:left="1077"/>
        <w:jc w:val="both"/>
        <w:rPr>
          <w:ins w:id="7880" w:author="rkbansal" w:date="2020-05-17T21:38:00Z"/>
        </w:rPr>
      </w:pPr>
      <w:ins w:id="7881" w:author="rkbansal" w:date="2020-05-17T21:38:00Z">
        <w:r>
          <w:t xml:space="preserve">create user 'account'@'%' identified by 'account'; </w:t>
        </w:r>
      </w:ins>
    </w:p>
    <w:p w14:paraId="162FA307" w14:textId="77777777" w:rsidR="00125468" w:rsidRDefault="00125468" w:rsidP="00125468">
      <w:pPr>
        <w:pStyle w:val="ListParagraph"/>
        <w:ind w:left="360"/>
        <w:jc w:val="both"/>
        <w:rPr>
          <w:ins w:id="7882" w:author="rkbansal" w:date="2020-05-17T21:38:00Z"/>
        </w:rPr>
      </w:pPr>
    </w:p>
    <w:p w14:paraId="3C8DFC6A" w14:textId="77777777" w:rsidR="00125468" w:rsidRDefault="00125468" w:rsidP="00125468">
      <w:pPr>
        <w:pStyle w:val="ListParagraph"/>
        <w:numPr>
          <w:ilvl w:val="0"/>
          <w:numId w:val="91"/>
        </w:numPr>
        <w:ind w:left="1077"/>
        <w:jc w:val="both"/>
        <w:rPr>
          <w:ins w:id="7883" w:author="rkbansal" w:date="2020-05-17T21:38:00Z"/>
        </w:rPr>
      </w:pPr>
      <w:ins w:id="7884" w:author="rkbansal" w:date="2020-05-17T21:38:00Z">
        <w:r>
          <w:t>create database account_schema;</w:t>
        </w:r>
      </w:ins>
    </w:p>
    <w:p w14:paraId="2E19432E" w14:textId="77777777" w:rsidR="00125468" w:rsidRDefault="00125468" w:rsidP="00125468">
      <w:pPr>
        <w:pStyle w:val="ListParagraph"/>
        <w:ind w:left="360"/>
        <w:jc w:val="both"/>
        <w:rPr>
          <w:ins w:id="7885" w:author="rkbansal" w:date="2020-05-17T21:38:00Z"/>
        </w:rPr>
      </w:pPr>
    </w:p>
    <w:p w14:paraId="1A32F8EE" w14:textId="77777777" w:rsidR="00125468" w:rsidRDefault="00125468" w:rsidP="00125468">
      <w:pPr>
        <w:pStyle w:val="ListParagraph"/>
        <w:numPr>
          <w:ilvl w:val="0"/>
          <w:numId w:val="91"/>
        </w:numPr>
        <w:ind w:left="1077"/>
        <w:jc w:val="both"/>
        <w:rPr>
          <w:ins w:id="7886" w:author="rkbansal" w:date="2020-05-17T21:38:00Z"/>
        </w:rPr>
      </w:pPr>
      <w:ins w:id="7887" w:author="rkbansal" w:date="2020-05-17T21:38:00Z">
        <w:r>
          <w:t>grant all on account _schema.* to account@'%';</w:t>
        </w:r>
      </w:ins>
    </w:p>
    <w:p w14:paraId="3084854C" w14:textId="77777777" w:rsidR="00125468" w:rsidRDefault="00125468" w:rsidP="00125468">
      <w:pPr>
        <w:rPr>
          <w:ins w:id="7888" w:author="rkbansal" w:date="2020-05-17T21:38:00Z"/>
        </w:rPr>
      </w:pPr>
    </w:p>
    <w:p w14:paraId="66FA8F58" w14:textId="77777777" w:rsidR="00125468" w:rsidRDefault="00125468" w:rsidP="00125468">
      <w:pPr>
        <w:pStyle w:val="ListParagraph"/>
        <w:numPr>
          <w:ilvl w:val="0"/>
          <w:numId w:val="74"/>
        </w:numPr>
        <w:rPr>
          <w:ins w:id="7889" w:author="rkbansal" w:date="2020-05-17T21:38:00Z"/>
        </w:rPr>
      </w:pPr>
      <w:ins w:id="7890" w:author="rkbansal" w:date="2020-05-17T21:38:00Z">
        <w:r>
          <w:t>Use the following document related to the swagger, database scripts, ER diagram of Users:</w:t>
        </w:r>
      </w:ins>
    </w:p>
    <w:p w14:paraId="355A21E6" w14:textId="77777777" w:rsidR="00125468" w:rsidRDefault="00125468" w:rsidP="00125468">
      <w:pPr>
        <w:pStyle w:val="ListParagraph"/>
        <w:rPr>
          <w:ins w:id="7891" w:author="rkbansal" w:date="2020-05-17T21:38:00Z"/>
        </w:rPr>
      </w:pPr>
      <w:ins w:id="7892" w:author="rkbansal" w:date="2020-05-17T21:38:00Z">
        <w:r w:rsidRPr="00EF0BD8">
          <w:object w:dxaOrig="3331" w:dyaOrig="811" w14:anchorId="43EF260F">
            <v:shape id="_x0000_i1040" type="#_x0000_t75" style="width:165.75pt;height:43.5pt" o:ole="">
              <v:imagedata r:id="rId262" o:title=""/>
            </v:shape>
            <o:OLEObject Type="Embed" ProgID="Package" ShapeID="_x0000_i1040" DrawAspect="Content" ObjectID="_1654269247" r:id="rId298"/>
          </w:object>
        </w:r>
      </w:ins>
      <w:ins w:id="7893" w:author="rkbansal" w:date="2020-05-17T21:38:00Z">
        <w:r w:rsidRPr="00EF0BD8">
          <w:t xml:space="preserve"> </w:t>
        </w:r>
      </w:ins>
      <w:ins w:id="7894" w:author="rkbansal" w:date="2020-05-17T21:38:00Z">
        <w:r w:rsidRPr="00EF0BD8">
          <w:object w:dxaOrig="3766" w:dyaOrig="811" w14:anchorId="4893F36D">
            <v:shape id="_x0000_i1041" type="#_x0000_t75" style="width:187.5pt;height:43.5pt" o:ole="">
              <v:imagedata r:id="rId264" o:title=""/>
            </v:shape>
            <o:OLEObject Type="Embed" ProgID="Package" ShapeID="_x0000_i1041" DrawAspect="Content" ObjectID="_1654269248" r:id="rId299"/>
          </w:object>
        </w:r>
      </w:ins>
      <w:ins w:id="7895" w:author="rkbansal" w:date="2020-05-17T21:38:00Z">
        <w:r w:rsidRPr="00EF0BD8">
          <w:t xml:space="preserve"> </w:t>
        </w:r>
      </w:ins>
      <w:ins w:id="7896" w:author="rkbansal" w:date="2020-05-17T21:38:00Z">
        <w:r w:rsidRPr="00EF0BD8">
          <w:object w:dxaOrig="3751" w:dyaOrig="811" w14:anchorId="6EEE7E9A">
            <v:shape id="_x0000_i1042" type="#_x0000_t75" style="width:187.5pt;height:43.5pt" o:ole="">
              <v:imagedata r:id="rId266" o:title=""/>
            </v:shape>
            <o:OLEObject Type="Embed" ProgID="Package" ShapeID="_x0000_i1042" DrawAspect="Content" ObjectID="_1654269249" r:id="rId300"/>
          </w:object>
        </w:r>
      </w:ins>
    </w:p>
    <w:p w14:paraId="5DD342DA" w14:textId="77777777" w:rsidR="00125468" w:rsidRDefault="00125468" w:rsidP="00125468">
      <w:pPr>
        <w:pStyle w:val="ListParagraph"/>
        <w:numPr>
          <w:ilvl w:val="0"/>
          <w:numId w:val="74"/>
        </w:numPr>
        <w:rPr>
          <w:ins w:id="7897" w:author="rkbansal" w:date="2020-05-17T21:38:00Z"/>
        </w:rPr>
      </w:pPr>
      <w:ins w:id="7898"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899" w:author="rkbansal" w:date="2020-05-17T21:38:00Z"/>
        </w:rPr>
      </w:pPr>
      <w:ins w:id="7900" w:author="rkbansal" w:date="2020-05-17T21:38:00Z">
        <w:r>
          <w:rPr>
            <w:noProof/>
          </w:rPr>
          <w:lastRenderedPageBreak/>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901" w:author="rkbansal" w:date="2020-05-17T21:38:00Z"/>
        </w:rPr>
      </w:pPr>
    </w:p>
    <w:p w14:paraId="1DE36C59" w14:textId="77777777" w:rsidR="00125468" w:rsidRDefault="00125468" w:rsidP="00125468">
      <w:pPr>
        <w:pStyle w:val="ListParagraph"/>
        <w:numPr>
          <w:ilvl w:val="0"/>
          <w:numId w:val="74"/>
        </w:numPr>
        <w:rPr>
          <w:ins w:id="7902" w:author="rkbansal" w:date="2020-05-17T21:38:00Z"/>
        </w:rPr>
      </w:pPr>
      <w:ins w:id="7903"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904" w:author="rkbansal" w:date="2020-05-17T21:38:00Z"/>
          <w:bCs/>
        </w:rPr>
      </w:pPr>
      <w:ins w:id="7905"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906" w:author="rkbansal" w:date="2020-05-17T21:38:00Z"/>
          <w:bCs/>
        </w:rPr>
      </w:pPr>
      <w:ins w:id="7907"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7908" w:author="rkbansal" w:date="2020-05-17T21:38:00Z"/>
          <w:bCs/>
        </w:rPr>
      </w:pPr>
      <w:ins w:id="7909"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910" w:author="rkbansal" w:date="2020-05-17T21:38:00Z"/>
          <w:bCs/>
        </w:rPr>
      </w:pPr>
      <w:ins w:id="7911"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77777777" w:rsidR="00125468" w:rsidRDefault="00125468" w:rsidP="00125468">
      <w:pPr>
        <w:pStyle w:val="ListParagraph"/>
        <w:rPr>
          <w:ins w:id="7912" w:author="rkbansal" w:date="2020-05-17T21:38:00Z"/>
        </w:rPr>
      </w:pPr>
      <w:ins w:id="7913" w:author="rkbansal" w:date="2020-05-17T21:38:00Z">
        <w:r>
          <w:rPr>
            <w:noProof/>
          </w:rPr>
          <w:drawing>
            <wp:inline distT="0" distB="0" distL="0" distR="0" wp14:anchorId="01AFEF92" wp14:editId="55865CB9">
              <wp:extent cx="6638925" cy="82677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38925" cy="8267700"/>
                      </a:xfrm>
                      <a:prstGeom prst="rect">
                        <a:avLst/>
                      </a:prstGeom>
                    </pic:spPr>
                  </pic:pic>
                </a:graphicData>
              </a:graphic>
            </wp:inline>
          </w:drawing>
        </w:r>
      </w:ins>
    </w:p>
    <w:p w14:paraId="09B592DC" w14:textId="77777777" w:rsidR="00125468" w:rsidRDefault="00125468" w:rsidP="00125468">
      <w:pPr>
        <w:pStyle w:val="ListParagraph"/>
        <w:rPr>
          <w:ins w:id="7914" w:author="rkbansal" w:date="2020-05-17T21:38:00Z"/>
        </w:rPr>
      </w:pPr>
      <w:ins w:id="7915" w:author="rkbansal" w:date="2020-05-17T21:38:00Z">
        <w:r>
          <w:rPr>
            <w:rFonts w:ascii="Consolas" w:hAnsi="Consolas" w:cs="Consolas"/>
            <w:color w:val="000000"/>
            <w:sz w:val="20"/>
            <w:szCs w:val="20"/>
          </w:rPr>
          <w:lastRenderedPageBreak/>
          <w:tab/>
        </w:r>
        <w:r>
          <w:rPr>
            <w:noProof/>
          </w:rPr>
          <w:drawing>
            <wp:inline distT="0" distB="0" distL="0" distR="0" wp14:anchorId="1EA01741" wp14:editId="7EA8CE42">
              <wp:extent cx="8039100" cy="8001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039100" cy="8001000"/>
                      </a:xfrm>
                      <a:prstGeom prst="rect">
                        <a:avLst/>
                      </a:prstGeom>
                    </pic:spPr>
                  </pic:pic>
                </a:graphicData>
              </a:graphic>
            </wp:inline>
          </w:drawing>
        </w:r>
      </w:ins>
    </w:p>
    <w:p w14:paraId="15CFA631" w14:textId="77777777" w:rsidR="00125468" w:rsidRDefault="00125468" w:rsidP="00125468">
      <w:pPr>
        <w:pStyle w:val="ListParagraph"/>
        <w:numPr>
          <w:ilvl w:val="0"/>
          <w:numId w:val="74"/>
        </w:numPr>
        <w:rPr>
          <w:ins w:id="7916" w:author="rkbansal" w:date="2020-05-17T21:38:00Z"/>
        </w:rPr>
      </w:pPr>
      <w:ins w:id="7917" w:author="rkbansal" w:date="2020-05-17T21:38:00Z">
        <w:r w:rsidRPr="004F63DB">
          <w:t>Rename the package of io.swagger to com.jmk.</w:t>
        </w:r>
        <w:r>
          <w:t>account</w:t>
        </w:r>
      </w:ins>
    </w:p>
    <w:p w14:paraId="5A2755FA" w14:textId="77777777" w:rsidR="00125468" w:rsidRPr="005D2287" w:rsidRDefault="00125468" w:rsidP="00125468">
      <w:pPr>
        <w:pStyle w:val="ListParagraph"/>
        <w:numPr>
          <w:ilvl w:val="0"/>
          <w:numId w:val="74"/>
        </w:numPr>
        <w:rPr>
          <w:ins w:id="7918" w:author="rkbansal" w:date="2020-05-17T21:38:00Z"/>
        </w:rPr>
      </w:pPr>
      <w:ins w:id="7919" w:author="rkbansal" w:date="2020-05-17T21:38:00Z">
        <w:r>
          <w:t xml:space="preserve">Rename and refactor the </w:t>
        </w:r>
        <w:r w:rsidRPr="001A23DF">
          <w:t>Swagger2SpringBoot.java to AccountMgmtRestApplication.java with the following details:</w:t>
        </w:r>
      </w:ins>
    </w:p>
    <w:p w14:paraId="321A5028" w14:textId="77777777" w:rsidR="00125468" w:rsidRDefault="00125468" w:rsidP="00125468">
      <w:pPr>
        <w:pStyle w:val="ListParagraph"/>
        <w:numPr>
          <w:ilvl w:val="1"/>
          <w:numId w:val="74"/>
        </w:numPr>
        <w:rPr>
          <w:ins w:id="7920" w:author="rkbansal" w:date="2020-05-17T21:38:00Z"/>
        </w:rPr>
      </w:pPr>
      <w:ins w:id="7921"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7922" w:author="rkbansal" w:date="2020-05-17T21:38:00Z"/>
        </w:rPr>
      </w:pPr>
      <w:ins w:id="7923" w:author="rkbansal" w:date="2020-05-17T21:38:00Z">
        <w:r>
          <w:t>Enable JpaRepositories</w:t>
        </w:r>
      </w:ins>
    </w:p>
    <w:p w14:paraId="2F18A911" w14:textId="77777777" w:rsidR="00125468" w:rsidRDefault="00125468" w:rsidP="00125468">
      <w:pPr>
        <w:pStyle w:val="ListParagraph"/>
        <w:numPr>
          <w:ilvl w:val="1"/>
          <w:numId w:val="74"/>
        </w:numPr>
        <w:rPr>
          <w:ins w:id="7924" w:author="rkbansal" w:date="2020-05-17T21:38:00Z"/>
        </w:rPr>
      </w:pPr>
      <w:ins w:id="7925" w:author="rkbansal" w:date="2020-05-17T21:38:00Z">
        <w:r>
          <w:t>Enable FeignClient to interact with user-mgmt-service, people-mgmt-service, project-mgmt-service etc.</w:t>
        </w:r>
      </w:ins>
    </w:p>
    <w:p w14:paraId="601ABE6D" w14:textId="77777777" w:rsidR="00125468" w:rsidRDefault="00125468" w:rsidP="00125468">
      <w:pPr>
        <w:pStyle w:val="ListParagraph"/>
        <w:numPr>
          <w:ilvl w:val="1"/>
          <w:numId w:val="74"/>
        </w:numPr>
        <w:rPr>
          <w:ins w:id="7926" w:author="rkbansal" w:date="2020-05-17T21:38:00Z"/>
        </w:rPr>
      </w:pPr>
      <w:ins w:id="7927" w:author="rkbansal" w:date="2020-05-17T21:38:00Z">
        <w:r>
          <w:t>Enable EnableSwagger2 so that we can view the document api</w:t>
        </w:r>
      </w:ins>
    </w:p>
    <w:p w14:paraId="7D083FD9" w14:textId="77777777" w:rsidR="00125468" w:rsidRPr="001A4DA1" w:rsidRDefault="00125468" w:rsidP="00125468">
      <w:pPr>
        <w:pStyle w:val="ListParagraph"/>
        <w:rPr>
          <w:ins w:id="7928" w:author="rkbansal" w:date="2020-05-17T21:38:00Z"/>
        </w:rPr>
      </w:pPr>
      <w:ins w:id="7929" w:author="rkbansal" w:date="2020-05-17T21:38:00Z">
        <w:r>
          <w:rPr>
            <w:noProof/>
          </w:rPr>
          <w:drawing>
            <wp:inline distT="0" distB="0" distL="0" distR="0" wp14:anchorId="2CFDBC47" wp14:editId="1D2CC4D7">
              <wp:extent cx="5886450" cy="31527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86450" cy="3152775"/>
                      </a:xfrm>
                      <a:prstGeom prst="rect">
                        <a:avLst/>
                      </a:prstGeom>
                    </pic:spPr>
                  </pic:pic>
                </a:graphicData>
              </a:graphic>
            </wp:inline>
          </w:drawing>
        </w:r>
      </w:ins>
    </w:p>
    <w:p w14:paraId="40866962" w14:textId="77777777" w:rsidR="00125468" w:rsidRDefault="00125468" w:rsidP="00125468">
      <w:pPr>
        <w:rPr>
          <w:ins w:id="7930" w:author="rkbansal" w:date="2020-05-17T21:38:00Z"/>
        </w:rPr>
      </w:pPr>
    </w:p>
    <w:p w14:paraId="7F85B0AF" w14:textId="77777777" w:rsidR="00125468" w:rsidRPr="00DE30DD" w:rsidRDefault="00125468" w:rsidP="00125468">
      <w:pPr>
        <w:pStyle w:val="ListParagraph"/>
        <w:numPr>
          <w:ilvl w:val="0"/>
          <w:numId w:val="74"/>
        </w:numPr>
        <w:rPr>
          <w:ins w:id="7931" w:author="rkbansal" w:date="2020-05-17T21:38:00Z"/>
          <w:bCs/>
        </w:rPr>
      </w:pPr>
      <w:ins w:id="7932"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77777777" w:rsidR="00125468" w:rsidRDefault="00125468" w:rsidP="00125468">
      <w:pPr>
        <w:pStyle w:val="ListParagraph"/>
        <w:rPr>
          <w:ins w:id="7933" w:author="rkbansal" w:date="2020-05-17T21:38:00Z"/>
        </w:rPr>
      </w:pPr>
      <w:ins w:id="7934" w:author="rkbansal" w:date="2020-05-17T21:38:00Z">
        <w:r>
          <w:rPr>
            <w:noProof/>
          </w:rPr>
          <w:lastRenderedPageBreak/>
          <w:drawing>
            <wp:inline distT="0" distB="0" distL="0" distR="0" wp14:anchorId="598825CD" wp14:editId="571EFE11">
              <wp:extent cx="5810250" cy="56197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10250" cy="56197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7935" w:author="rkbansal" w:date="2020-05-17T21:38:00Z"/>
          <w:rFonts w:asciiTheme="minorHAnsi" w:hAnsiTheme="minorHAnsi" w:cstheme="minorHAnsi"/>
        </w:rPr>
      </w:pPr>
      <w:ins w:id="7936"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7937" w:author="rkbansal" w:date="2020-05-17T21:38:00Z"/>
          <w:rFonts w:asciiTheme="minorHAnsi" w:hAnsiTheme="minorHAnsi" w:cstheme="minorHAnsi"/>
        </w:rPr>
      </w:pPr>
      <w:ins w:id="7938"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7939" w:author="rkbansal" w:date="2020-05-17T21:38:00Z"/>
          <w:rFonts w:asciiTheme="minorHAnsi" w:hAnsiTheme="minorHAnsi" w:cstheme="minorHAnsi"/>
        </w:rPr>
      </w:pPr>
      <w:ins w:id="7940"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7941" w:author="rkbansal" w:date="2020-05-17T21:38:00Z"/>
          <w:rFonts w:asciiTheme="minorHAnsi" w:hAnsiTheme="minorHAnsi" w:cstheme="minorHAnsi"/>
        </w:rPr>
      </w:pPr>
      <w:ins w:id="7942" w:author="rkbansal" w:date="2020-05-17T21:38:00Z">
        <w:r>
          <w:rPr>
            <w:rFonts w:asciiTheme="minorHAnsi" w:hAnsiTheme="minorHAnsi" w:cstheme="minorHAnsi"/>
          </w:rPr>
          <w:t>Cloud Config server URI with port</w:t>
        </w:r>
      </w:ins>
    </w:p>
    <w:p w14:paraId="334D39D9" w14:textId="77777777" w:rsidR="00125468" w:rsidRDefault="00125468" w:rsidP="00125468">
      <w:pPr>
        <w:pStyle w:val="ListParagraph"/>
        <w:rPr>
          <w:ins w:id="7943" w:author="rkbansal" w:date="2020-05-17T21:38:00Z"/>
        </w:rPr>
      </w:pPr>
      <w:ins w:id="7944" w:author="rkbansal" w:date="2020-05-17T21:38:00Z">
        <w:r>
          <w:rPr>
            <w:noProof/>
          </w:rPr>
          <w:drawing>
            <wp:inline distT="0" distB="0" distL="0" distR="0" wp14:anchorId="5B05AEC9" wp14:editId="040F4258">
              <wp:extent cx="7458075" cy="13239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458075" cy="1323975"/>
                      </a:xfrm>
                      <a:prstGeom prst="rect">
                        <a:avLst/>
                      </a:prstGeom>
                    </pic:spPr>
                  </pic:pic>
                </a:graphicData>
              </a:graphic>
            </wp:inline>
          </w:drawing>
        </w:r>
      </w:ins>
    </w:p>
    <w:p w14:paraId="34B0FF84" w14:textId="77777777" w:rsidR="00125468" w:rsidRDefault="00125468" w:rsidP="00125468">
      <w:pPr>
        <w:pStyle w:val="ListParagraph"/>
        <w:rPr>
          <w:ins w:id="7945" w:author="rkbansal" w:date="2020-05-17T21:38:00Z"/>
        </w:rPr>
      </w:pPr>
    </w:p>
    <w:p w14:paraId="054741F3" w14:textId="77777777" w:rsidR="00125468" w:rsidRDefault="00125468" w:rsidP="00125468">
      <w:pPr>
        <w:pStyle w:val="ListParagraph"/>
        <w:numPr>
          <w:ilvl w:val="0"/>
          <w:numId w:val="74"/>
        </w:numPr>
        <w:rPr>
          <w:ins w:id="7946" w:author="rkbansal" w:date="2020-05-17T21:38:00Z"/>
        </w:rPr>
      </w:pPr>
      <w:ins w:id="7947" w:author="rkbansal" w:date="2020-05-17T21:38:00Z">
        <w:r>
          <w:t>Create the DonationApi and DonationApiController Class</w:t>
        </w:r>
      </w:ins>
    </w:p>
    <w:p w14:paraId="19B9B656" w14:textId="77777777" w:rsidR="00125468" w:rsidRDefault="00125468" w:rsidP="00125468">
      <w:pPr>
        <w:pStyle w:val="ListParagraph"/>
        <w:numPr>
          <w:ilvl w:val="0"/>
          <w:numId w:val="93"/>
        </w:numPr>
        <w:ind w:left="924" w:hanging="357"/>
        <w:rPr>
          <w:ins w:id="7948" w:author="rkbansal" w:date="2020-05-17T21:38:00Z"/>
        </w:rPr>
      </w:pPr>
      <w:ins w:id="7949" w:author="rkbansal" w:date="2020-05-17T21:38:00Z">
        <w:r>
          <w:t>DonationApi interface</w:t>
        </w:r>
      </w:ins>
    </w:p>
    <w:p w14:paraId="0494B76B" w14:textId="77777777" w:rsidR="00125468" w:rsidRDefault="00125468" w:rsidP="00125468">
      <w:pPr>
        <w:pStyle w:val="ListParagraph"/>
        <w:rPr>
          <w:ins w:id="7950" w:author="rkbansal" w:date="2020-05-17T21:38:00Z"/>
        </w:rPr>
      </w:pPr>
      <w:ins w:id="7951" w:author="rkbansal" w:date="2020-05-17T21:38:00Z">
        <w:r>
          <w:rPr>
            <w:noProof/>
          </w:rPr>
          <w:drawing>
            <wp:inline distT="0" distB="0" distL="0" distR="0" wp14:anchorId="5870DDF8" wp14:editId="7D004F2D">
              <wp:extent cx="9779000" cy="531558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15585"/>
                      </a:xfrm>
                      <a:prstGeom prst="rect">
                        <a:avLst/>
                      </a:prstGeom>
                    </pic:spPr>
                  </pic:pic>
                </a:graphicData>
              </a:graphic>
            </wp:inline>
          </w:drawing>
        </w:r>
      </w:ins>
    </w:p>
    <w:p w14:paraId="584D43DC" w14:textId="77777777" w:rsidR="00125468" w:rsidRDefault="00125468" w:rsidP="00125468">
      <w:pPr>
        <w:pStyle w:val="ListParagraph"/>
        <w:numPr>
          <w:ilvl w:val="0"/>
          <w:numId w:val="93"/>
        </w:numPr>
        <w:ind w:left="924" w:hanging="357"/>
        <w:rPr>
          <w:ins w:id="7952" w:author="rkbansal" w:date="2020-05-17T21:38:00Z"/>
        </w:rPr>
      </w:pPr>
      <w:ins w:id="7953" w:author="rkbansal" w:date="2020-05-17T21:38:00Z">
        <w:r>
          <w:t>DonationApiController Class: In this class, when saving donation, we will perform the following activities:</w:t>
        </w:r>
      </w:ins>
    </w:p>
    <w:p w14:paraId="27312D69" w14:textId="77777777" w:rsidR="00125468" w:rsidRDefault="00125468" w:rsidP="00125468">
      <w:pPr>
        <w:pStyle w:val="ListParagraph"/>
        <w:numPr>
          <w:ilvl w:val="0"/>
          <w:numId w:val="94"/>
        </w:numPr>
        <w:rPr>
          <w:ins w:id="7954" w:author="rkbansal" w:date="2020-05-17T21:38:00Z"/>
        </w:rPr>
      </w:pPr>
      <w:ins w:id="7955" w:author="rkbansal" w:date="2020-05-17T21:38:00Z">
        <w:r>
          <w:lastRenderedPageBreak/>
          <w:t>Validate the donor if donor id and donor type is provided in the request. Or If donor is Devotee and its id does not exist in the request.</w:t>
        </w:r>
      </w:ins>
    </w:p>
    <w:p w14:paraId="24A7CA7F" w14:textId="77777777" w:rsidR="00125468" w:rsidRDefault="00125468" w:rsidP="00125468">
      <w:pPr>
        <w:pStyle w:val="ListParagraph"/>
        <w:numPr>
          <w:ilvl w:val="0"/>
          <w:numId w:val="94"/>
        </w:numPr>
        <w:rPr>
          <w:ins w:id="7956" w:author="rkbansal" w:date="2020-05-17T21:38:00Z"/>
        </w:rPr>
      </w:pPr>
      <w:ins w:id="7957" w:author="rkbansal" w:date="2020-05-17T21:38:00Z">
        <w:r>
          <w:t>Validate the project exists.</w:t>
        </w:r>
      </w:ins>
    </w:p>
    <w:p w14:paraId="54102A33" w14:textId="77777777" w:rsidR="00125468" w:rsidRDefault="00125468" w:rsidP="00125468">
      <w:pPr>
        <w:pStyle w:val="ListParagraph"/>
        <w:numPr>
          <w:ilvl w:val="0"/>
          <w:numId w:val="94"/>
        </w:numPr>
        <w:rPr>
          <w:ins w:id="7958" w:author="rkbansal" w:date="2020-05-17T21:38:00Z"/>
        </w:rPr>
      </w:pPr>
      <w:ins w:id="7959" w:author="rkbansal" w:date="2020-05-17T21:38:00Z">
        <w:r>
          <w:t>Donation request is valid otherwise error message should be triggered for the user.</w:t>
        </w:r>
      </w:ins>
    </w:p>
    <w:p w14:paraId="0B2FCBFC" w14:textId="77777777" w:rsidR="00125468" w:rsidRDefault="00125468" w:rsidP="00125468">
      <w:pPr>
        <w:pStyle w:val="ListParagraph"/>
        <w:numPr>
          <w:ilvl w:val="0"/>
          <w:numId w:val="94"/>
        </w:numPr>
        <w:rPr>
          <w:ins w:id="7960" w:author="rkbansal" w:date="2020-05-17T21:38:00Z"/>
        </w:rPr>
      </w:pPr>
      <w:ins w:id="7961" w:author="rkbansal" w:date="2020-05-17T21:38:00Z">
        <w:r>
          <w:t>Creating the donor if required: If donor is devotee and its id does not exist it means we need to create the devotee record first then will save the donation.</w:t>
        </w:r>
      </w:ins>
    </w:p>
    <w:p w14:paraId="43B133C6" w14:textId="77777777" w:rsidR="00125468" w:rsidRDefault="00125468" w:rsidP="00125468">
      <w:pPr>
        <w:pStyle w:val="ListParagraph"/>
        <w:numPr>
          <w:ilvl w:val="0"/>
          <w:numId w:val="94"/>
        </w:numPr>
        <w:rPr>
          <w:ins w:id="7962" w:author="rkbansal" w:date="2020-05-17T21:38:00Z"/>
        </w:rPr>
      </w:pPr>
      <w:ins w:id="7963" w:author="rkbansal" w:date="2020-05-17T21:38:00Z">
        <w:r>
          <w:t>Saving the donation.</w:t>
        </w:r>
      </w:ins>
    </w:p>
    <w:p w14:paraId="001C19BC" w14:textId="77777777" w:rsidR="00125468" w:rsidRDefault="00125468" w:rsidP="00125468">
      <w:pPr>
        <w:pStyle w:val="ListParagraph"/>
        <w:ind w:left="924"/>
        <w:rPr>
          <w:ins w:id="7964" w:author="rkbansal" w:date="2020-05-17T21:38:00Z"/>
        </w:rPr>
      </w:pPr>
    </w:p>
    <w:p w14:paraId="5113FCDD" w14:textId="77777777" w:rsidR="00125468" w:rsidRDefault="00125468" w:rsidP="00125468">
      <w:pPr>
        <w:pStyle w:val="ListParagraph"/>
        <w:ind w:left="924"/>
        <w:rPr>
          <w:ins w:id="7965" w:author="rkbansal" w:date="2020-05-17T21:38:00Z"/>
        </w:rPr>
      </w:pPr>
      <w:ins w:id="7966" w:author="rkbansal" w:date="2020-05-17T21:38:00Z">
        <w:r>
          <w:rPr>
            <w:noProof/>
          </w:rPr>
          <w:drawing>
            <wp:inline distT="0" distB="0" distL="0" distR="0" wp14:anchorId="0FEA7A9F" wp14:editId="316ED03F">
              <wp:extent cx="9779000" cy="537337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779000" cy="5373370"/>
                      </a:xfrm>
                      <a:prstGeom prst="rect">
                        <a:avLst/>
                      </a:prstGeom>
                    </pic:spPr>
                  </pic:pic>
                </a:graphicData>
              </a:graphic>
            </wp:inline>
          </w:drawing>
        </w:r>
      </w:ins>
    </w:p>
    <w:p w14:paraId="06D893A4" w14:textId="77777777" w:rsidR="00125468" w:rsidRDefault="00125468" w:rsidP="00125468">
      <w:pPr>
        <w:pStyle w:val="ListParagraph"/>
        <w:numPr>
          <w:ilvl w:val="0"/>
          <w:numId w:val="74"/>
        </w:numPr>
        <w:rPr>
          <w:ins w:id="7967" w:author="rkbansal" w:date="2020-05-17T21:38:00Z"/>
        </w:rPr>
      </w:pPr>
      <w:ins w:id="7968" w:author="rkbansal" w:date="2020-05-17T21:38:00Z">
        <w:r>
          <w:t>Create the ExpenseApi and ExpenseApiController Class</w:t>
        </w:r>
      </w:ins>
    </w:p>
    <w:p w14:paraId="3DA4A4EA" w14:textId="77777777" w:rsidR="00125468" w:rsidRDefault="00125468" w:rsidP="00125468">
      <w:pPr>
        <w:pStyle w:val="ListParagraph"/>
        <w:numPr>
          <w:ilvl w:val="0"/>
          <w:numId w:val="93"/>
        </w:numPr>
        <w:ind w:left="924" w:hanging="357"/>
        <w:rPr>
          <w:ins w:id="7969" w:author="rkbansal" w:date="2020-05-17T21:38:00Z"/>
        </w:rPr>
      </w:pPr>
      <w:ins w:id="7970" w:author="rkbansal" w:date="2020-05-17T21:38:00Z">
        <w:r>
          <w:t>ExpenseApi</w:t>
        </w:r>
      </w:ins>
    </w:p>
    <w:p w14:paraId="70577088" w14:textId="77777777" w:rsidR="00125468" w:rsidRDefault="00125468" w:rsidP="00125468">
      <w:pPr>
        <w:pStyle w:val="ListParagraph"/>
        <w:ind w:left="924"/>
        <w:rPr>
          <w:ins w:id="7971" w:author="rkbansal" w:date="2020-05-17T21:38:00Z"/>
        </w:rPr>
      </w:pPr>
      <w:ins w:id="7972" w:author="rkbansal" w:date="2020-05-17T21:38:00Z">
        <w:r>
          <w:rPr>
            <w:noProof/>
          </w:rPr>
          <w:drawing>
            <wp:inline distT="0" distB="0" distL="0" distR="0" wp14:anchorId="0337DA5B" wp14:editId="10C083E4">
              <wp:extent cx="9779000" cy="53867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779000" cy="5386705"/>
                      </a:xfrm>
                      <a:prstGeom prst="rect">
                        <a:avLst/>
                      </a:prstGeom>
                    </pic:spPr>
                  </pic:pic>
                </a:graphicData>
              </a:graphic>
            </wp:inline>
          </w:drawing>
        </w:r>
      </w:ins>
    </w:p>
    <w:p w14:paraId="65851534" w14:textId="77777777" w:rsidR="00125468" w:rsidRDefault="00125468" w:rsidP="00125468">
      <w:pPr>
        <w:pStyle w:val="ListParagraph"/>
        <w:ind w:left="924"/>
        <w:rPr>
          <w:ins w:id="7973" w:author="rkbansal" w:date="2020-05-17T21:38:00Z"/>
        </w:rPr>
      </w:pPr>
    </w:p>
    <w:p w14:paraId="3D8B5936" w14:textId="77777777" w:rsidR="00125468" w:rsidRDefault="00125468" w:rsidP="00125468">
      <w:pPr>
        <w:pStyle w:val="ListParagraph"/>
        <w:numPr>
          <w:ilvl w:val="0"/>
          <w:numId w:val="93"/>
        </w:numPr>
        <w:ind w:left="924" w:hanging="357"/>
        <w:rPr>
          <w:ins w:id="7974" w:author="rkbansal" w:date="2020-05-17T21:38:00Z"/>
        </w:rPr>
      </w:pPr>
      <w:ins w:id="7975" w:author="rkbansal" w:date="2020-05-17T21:38:00Z">
        <w:r>
          <w:t>ExpenseApiController Class: during the saving expense, validating the project.</w:t>
        </w:r>
      </w:ins>
    </w:p>
    <w:p w14:paraId="25EA46FC" w14:textId="77777777" w:rsidR="00125468" w:rsidRDefault="00125468" w:rsidP="00125468">
      <w:pPr>
        <w:pStyle w:val="ListParagraph"/>
        <w:ind w:left="924"/>
        <w:rPr>
          <w:ins w:id="7976" w:author="rkbansal" w:date="2020-05-17T21:38:00Z"/>
        </w:rPr>
      </w:pPr>
      <w:ins w:id="7977" w:author="rkbansal" w:date="2020-05-17T21:38:00Z">
        <w:r>
          <w:rPr>
            <w:noProof/>
          </w:rPr>
          <w:lastRenderedPageBreak/>
          <w:drawing>
            <wp:inline distT="0" distB="0" distL="0" distR="0" wp14:anchorId="44908976" wp14:editId="77F65738">
              <wp:extent cx="9779000" cy="5350510"/>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779000" cy="5350510"/>
                      </a:xfrm>
                      <a:prstGeom prst="rect">
                        <a:avLst/>
                      </a:prstGeom>
                    </pic:spPr>
                  </pic:pic>
                </a:graphicData>
              </a:graphic>
            </wp:inline>
          </w:drawing>
        </w:r>
      </w:ins>
    </w:p>
    <w:p w14:paraId="27B1E746" w14:textId="77777777" w:rsidR="00125468" w:rsidRDefault="00125468" w:rsidP="00125468">
      <w:pPr>
        <w:pStyle w:val="ListParagraph"/>
        <w:rPr>
          <w:ins w:id="7978" w:author="rkbansal" w:date="2020-05-17T21:38:00Z"/>
        </w:rPr>
      </w:pPr>
    </w:p>
    <w:p w14:paraId="6F0224F8" w14:textId="77777777" w:rsidR="00125468" w:rsidRDefault="00125468" w:rsidP="00125468">
      <w:pPr>
        <w:pStyle w:val="ListParagraph"/>
        <w:numPr>
          <w:ilvl w:val="0"/>
          <w:numId w:val="74"/>
        </w:numPr>
        <w:rPr>
          <w:ins w:id="7979" w:author="rkbansal" w:date="2020-05-17T21:38:00Z"/>
        </w:rPr>
      </w:pPr>
      <w:ins w:id="7980" w:author="rkbansal" w:date="2020-05-17T21:38:00Z">
        <w:r>
          <w:t>Create the feign client to interact with people-mgmt-service and project-mgmt-service.</w:t>
        </w:r>
      </w:ins>
    </w:p>
    <w:p w14:paraId="4051354E" w14:textId="77777777" w:rsidR="00125468" w:rsidRDefault="00125468" w:rsidP="00125468">
      <w:pPr>
        <w:pStyle w:val="ListParagraph"/>
        <w:rPr>
          <w:ins w:id="7981" w:author="rkbansal" w:date="2020-05-17T21:38:00Z"/>
        </w:rPr>
      </w:pPr>
    </w:p>
    <w:p w14:paraId="0676CAE1" w14:textId="77777777" w:rsidR="00125468" w:rsidRDefault="00125468" w:rsidP="00125468">
      <w:pPr>
        <w:pStyle w:val="ListParagraph"/>
        <w:numPr>
          <w:ilvl w:val="0"/>
          <w:numId w:val="92"/>
        </w:numPr>
        <w:ind w:left="924" w:hanging="357"/>
        <w:rPr>
          <w:ins w:id="7982" w:author="rkbansal" w:date="2020-05-17T21:38:00Z"/>
        </w:rPr>
      </w:pPr>
      <w:ins w:id="7983" w:author="rkbansal" w:date="2020-05-17T21:38:00Z">
        <w:r>
          <w:t>PeopleMgmtServiceClient</w:t>
        </w:r>
      </w:ins>
    </w:p>
    <w:p w14:paraId="1651CF8A" w14:textId="77777777" w:rsidR="00125468" w:rsidRDefault="00125468" w:rsidP="00125468">
      <w:pPr>
        <w:ind w:left="720"/>
        <w:rPr>
          <w:ins w:id="7984" w:author="rkbansal" w:date="2020-05-17T21:38:00Z"/>
        </w:rPr>
      </w:pPr>
      <w:ins w:id="7985"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191500" cy="3362325"/>
                      </a:xfrm>
                      <a:prstGeom prst="rect">
                        <a:avLst/>
                      </a:prstGeom>
                    </pic:spPr>
                  </pic:pic>
                </a:graphicData>
              </a:graphic>
            </wp:inline>
          </w:drawing>
        </w:r>
      </w:ins>
    </w:p>
    <w:p w14:paraId="5B93A4A4" w14:textId="77777777" w:rsidR="00125468" w:rsidRDefault="00125468" w:rsidP="00125468">
      <w:pPr>
        <w:pStyle w:val="ListParagraph"/>
        <w:numPr>
          <w:ilvl w:val="0"/>
          <w:numId w:val="92"/>
        </w:numPr>
        <w:ind w:left="924" w:hanging="357"/>
        <w:rPr>
          <w:ins w:id="7986" w:author="rkbansal" w:date="2020-05-17T21:38:00Z"/>
        </w:rPr>
      </w:pPr>
      <w:ins w:id="7987" w:author="rkbansal" w:date="2020-05-17T21:38:00Z">
        <w:r>
          <w:t>ProjectMgmtServiceClient</w:t>
        </w:r>
      </w:ins>
    </w:p>
    <w:p w14:paraId="4A201AAB" w14:textId="77777777" w:rsidR="00125468" w:rsidRDefault="00125468" w:rsidP="00125468">
      <w:pPr>
        <w:pStyle w:val="ListParagraph"/>
        <w:ind w:left="924"/>
        <w:rPr>
          <w:ins w:id="7988" w:author="rkbansal" w:date="2020-05-17T21:38:00Z"/>
        </w:rPr>
      </w:pPr>
      <w:ins w:id="7989" w:author="rkbansal" w:date="2020-05-17T21:38:00Z">
        <w:r>
          <w:rPr>
            <w:noProof/>
          </w:rPr>
          <w:drawing>
            <wp:inline distT="0" distB="0" distL="0" distR="0" wp14:anchorId="45BFD1C2" wp14:editId="6ADED438">
              <wp:extent cx="8077200" cy="159067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077200" cy="1590675"/>
                      </a:xfrm>
                      <a:prstGeom prst="rect">
                        <a:avLst/>
                      </a:prstGeom>
                    </pic:spPr>
                  </pic:pic>
                </a:graphicData>
              </a:graphic>
            </wp:inline>
          </w:drawing>
        </w:r>
      </w:ins>
    </w:p>
    <w:p w14:paraId="4CABEBF6" w14:textId="77777777" w:rsidR="00125468" w:rsidRDefault="00125468" w:rsidP="00125468">
      <w:pPr>
        <w:pStyle w:val="ListParagraph"/>
        <w:rPr>
          <w:ins w:id="7990" w:author="rkbansal" w:date="2020-05-17T21:38:00Z"/>
        </w:rPr>
      </w:pPr>
    </w:p>
    <w:p w14:paraId="7A880E09" w14:textId="77777777" w:rsidR="00125468" w:rsidRDefault="00125468" w:rsidP="00125468">
      <w:pPr>
        <w:pStyle w:val="ListParagraph"/>
        <w:numPr>
          <w:ilvl w:val="0"/>
          <w:numId w:val="74"/>
        </w:numPr>
        <w:rPr>
          <w:ins w:id="7991" w:author="rkbansal" w:date="2020-05-17T21:38:00Z"/>
        </w:rPr>
      </w:pPr>
      <w:ins w:id="7992" w:author="rkbansal" w:date="2020-05-17T21:38:00Z">
        <w:r>
          <w:t xml:space="preserve">Custom Exception Handling where </w:t>
        </w:r>
      </w:ins>
    </w:p>
    <w:p w14:paraId="508F6F06" w14:textId="77777777" w:rsidR="00125468" w:rsidRDefault="00125468" w:rsidP="00125468">
      <w:pPr>
        <w:pStyle w:val="ListParagraph"/>
        <w:numPr>
          <w:ilvl w:val="1"/>
          <w:numId w:val="74"/>
        </w:numPr>
        <w:rPr>
          <w:ins w:id="7993" w:author="rkbansal" w:date="2020-05-17T21:38:00Z"/>
        </w:rPr>
      </w:pPr>
      <w:ins w:id="7994" w:author="rkbansal" w:date="2020-05-17T21:38:00Z">
        <w:r w:rsidRPr="004B0C5B">
          <w:rPr>
            <w:b/>
            <w:bCs/>
          </w:rPr>
          <w:t xml:space="preserve">EntityNotFoundException : </w:t>
        </w:r>
        <w:r>
          <w:t>While interacting with people-mgmt-service and project-mgmt-service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7995" w:author="rkbansal" w:date="2020-05-17T21:38:00Z"/>
        </w:rPr>
      </w:pPr>
      <w:ins w:id="7996"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7997" w:author="rkbansal" w:date="2020-05-17T21:38:00Z"/>
        </w:rPr>
      </w:pPr>
      <w:ins w:id="7998" w:author="rkbansal" w:date="2020-05-17T21:38:00Z">
        <w:r>
          <w:t xml:space="preserve">RestExceptionHandler(created in common-service). </w:t>
        </w:r>
      </w:ins>
    </w:p>
    <w:p w14:paraId="5F4879A3" w14:textId="77777777" w:rsidR="00125468" w:rsidRDefault="00125468" w:rsidP="00125468">
      <w:pPr>
        <w:pStyle w:val="ListParagraph"/>
        <w:rPr>
          <w:ins w:id="7999" w:author="rkbansal" w:date="2020-05-17T21:38:00Z"/>
        </w:rPr>
      </w:pPr>
    </w:p>
    <w:p w14:paraId="7A6F438B" w14:textId="77777777" w:rsidR="00125468" w:rsidRDefault="00125468" w:rsidP="00125468">
      <w:pPr>
        <w:pStyle w:val="ListParagraph"/>
        <w:numPr>
          <w:ilvl w:val="0"/>
          <w:numId w:val="74"/>
        </w:numPr>
        <w:rPr>
          <w:ins w:id="8000" w:author="rkbansal" w:date="2020-05-17T21:38:00Z"/>
        </w:rPr>
      </w:pPr>
      <w:ins w:id="8001" w:author="rkbansal" w:date="2020-05-17T21:38:00Z">
        <w:r>
          <w:t xml:space="preserve">Create the </w:t>
        </w:r>
        <w:r w:rsidRPr="001A23DF">
          <w:rPr>
            <w:b/>
            <w:bCs/>
          </w:rPr>
          <w:t>RequestValidator</w:t>
        </w:r>
        <w:r>
          <w:t xml:space="preserve"> to validate the donation and expense request where we will validate the donor and project by invoking the people-mgmt-service and project-mgmt-service using feign client.  </w:t>
        </w:r>
      </w:ins>
    </w:p>
    <w:p w14:paraId="197F29D4" w14:textId="77777777" w:rsidR="00125468" w:rsidRDefault="00125468" w:rsidP="00125468">
      <w:pPr>
        <w:pStyle w:val="ListParagraph"/>
        <w:rPr>
          <w:ins w:id="8002" w:author="rkbansal" w:date="2020-05-17T21:38:00Z"/>
        </w:rPr>
      </w:pPr>
      <w:ins w:id="8003" w:author="rkbansal" w:date="2020-05-17T21:38:00Z">
        <w:r>
          <w:rPr>
            <w:noProof/>
          </w:rPr>
          <w:lastRenderedPageBreak/>
          <w:drawing>
            <wp:inline distT="0" distB="0" distL="0" distR="0" wp14:anchorId="018052E5" wp14:editId="32F8DA0F">
              <wp:extent cx="7724775" cy="3448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724775" cy="3448050"/>
                      </a:xfrm>
                      <a:prstGeom prst="rect">
                        <a:avLst/>
                      </a:prstGeom>
                    </pic:spPr>
                  </pic:pic>
                </a:graphicData>
              </a:graphic>
            </wp:inline>
          </w:drawing>
        </w:r>
      </w:ins>
    </w:p>
    <w:p w14:paraId="3E746715" w14:textId="77777777" w:rsidR="00125468" w:rsidRDefault="00125468" w:rsidP="00125468">
      <w:pPr>
        <w:pStyle w:val="ListParagraph"/>
        <w:rPr>
          <w:ins w:id="8004" w:author="rkbansal" w:date="2020-05-17T21:38:00Z"/>
        </w:rPr>
      </w:pPr>
      <w:ins w:id="8005" w:author="rkbansal" w:date="2020-05-17T21:38:00Z">
        <w:r>
          <w:t>DonationRequestValidator implements RequestValidator where we are validating the donation request:</w:t>
        </w:r>
      </w:ins>
    </w:p>
    <w:p w14:paraId="12A36BE5" w14:textId="77777777" w:rsidR="00125468" w:rsidRDefault="00125468" w:rsidP="00125468">
      <w:pPr>
        <w:pStyle w:val="ListParagraph"/>
        <w:rPr>
          <w:ins w:id="8006" w:author="rkbansal" w:date="2020-05-17T21:38:00Z"/>
        </w:rPr>
      </w:pPr>
      <w:ins w:id="8007" w:author="rkbansal" w:date="2020-05-17T21:38:00Z">
        <w:r>
          <w:rPr>
            <w:noProof/>
          </w:rPr>
          <w:drawing>
            <wp:inline distT="0" distB="0" distL="0" distR="0" wp14:anchorId="0FD23424" wp14:editId="0E26FB05">
              <wp:extent cx="7267575" cy="750570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267575" cy="7505700"/>
                      </a:xfrm>
                      <a:prstGeom prst="rect">
                        <a:avLst/>
                      </a:prstGeom>
                    </pic:spPr>
                  </pic:pic>
                </a:graphicData>
              </a:graphic>
            </wp:inline>
          </w:drawing>
        </w:r>
      </w:ins>
    </w:p>
    <w:p w14:paraId="226EECCF" w14:textId="77777777" w:rsidR="00125468" w:rsidRDefault="00125468" w:rsidP="00125468">
      <w:pPr>
        <w:pStyle w:val="ListParagraph"/>
        <w:rPr>
          <w:ins w:id="8008" w:author="rkbansal" w:date="2020-05-17T21:38:00Z"/>
        </w:rPr>
      </w:pPr>
      <w:ins w:id="8009" w:author="rkbansal" w:date="2020-05-17T21:38:00Z">
        <w:r>
          <w:t>ExpenseRequestValidator implements RequestValidator where we are validating the donation request:</w:t>
        </w:r>
      </w:ins>
    </w:p>
    <w:p w14:paraId="147F9905" w14:textId="77777777" w:rsidR="00125468" w:rsidRDefault="00125468" w:rsidP="00125468">
      <w:pPr>
        <w:pStyle w:val="ListParagraph"/>
        <w:rPr>
          <w:ins w:id="8010" w:author="rkbansal" w:date="2020-05-17T21:38:00Z"/>
        </w:rPr>
      </w:pPr>
    </w:p>
    <w:p w14:paraId="7E1E03CB" w14:textId="77777777" w:rsidR="00125468" w:rsidRDefault="00125468" w:rsidP="00125468">
      <w:pPr>
        <w:pStyle w:val="ListParagraph"/>
        <w:rPr>
          <w:ins w:id="8011" w:author="rkbansal" w:date="2020-05-17T21:38:00Z"/>
        </w:rPr>
      </w:pPr>
      <w:ins w:id="8012" w:author="rkbansal" w:date="2020-05-17T21:38:00Z">
        <w:r>
          <w:rPr>
            <w:noProof/>
          </w:rPr>
          <w:lastRenderedPageBreak/>
          <w:drawing>
            <wp:inline distT="0" distB="0" distL="0" distR="0" wp14:anchorId="0878B7EA" wp14:editId="1A34339C">
              <wp:extent cx="5114925" cy="29146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14925" cy="2914650"/>
                      </a:xfrm>
                      <a:prstGeom prst="rect">
                        <a:avLst/>
                      </a:prstGeom>
                    </pic:spPr>
                  </pic:pic>
                </a:graphicData>
              </a:graphic>
            </wp:inline>
          </w:drawing>
        </w:r>
      </w:ins>
    </w:p>
    <w:p w14:paraId="60847EAD" w14:textId="77777777" w:rsidR="00125468" w:rsidRDefault="00125468" w:rsidP="00125468">
      <w:pPr>
        <w:pStyle w:val="ListParagraph"/>
        <w:numPr>
          <w:ilvl w:val="0"/>
          <w:numId w:val="74"/>
        </w:numPr>
        <w:rPr>
          <w:ins w:id="8013" w:author="rkbansal" w:date="2020-05-17T21:38:00Z"/>
        </w:rPr>
      </w:pPr>
      <w:ins w:id="8014" w:author="rkbansal" w:date="2020-05-17T21:38:00Z">
        <w:r>
          <w:t>Create DonorCreator class to create the donor by invoking the people-mgmt-service using feign client.</w:t>
        </w:r>
      </w:ins>
    </w:p>
    <w:p w14:paraId="55FC9D78" w14:textId="77777777" w:rsidR="00125468" w:rsidRDefault="00125468" w:rsidP="00125468">
      <w:pPr>
        <w:pStyle w:val="ListParagraph"/>
        <w:rPr>
          <w:ins w:id="8015" w:author="rkbansal" w:date="2020-05-17T21:38:00Z"/>
        </w:rPr>
      </w:pPr>
      <w:ins w:id="8016" w:author="rkbansal" w:date="2020-05-17T21:38:00Z">
        <w:r>
          <w:rPr>
            <w:noProof/>
          </w:rPr>
          <w:drawing>
            <wp:inline distT="0" distB="0" distL="0" distR="0" wp14:anchorId="5FACAE37" wp14:editId="7EA4618F">
              <wp:extent cx="6457950" cy="29241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2924175"/>
                      </a:xfrm>
                      <a:prstGeom prst="rect">
                        <a:avLst/>
                      </a:prstGeom>
                    </pic:spPr>
                  </pic:pic>
                </a:graphicData>
              </a:graphic>
            </wp:inline>
          </w:drawing>
        </w:r>
        <w:r>
          <w:t xml:space="preserve"> </w:t>
        </w:r>
      </w:ins>
    </w:p>
    <w:p w14:paraId="5731F0A4" w14:textId="77777777" w:rsidR="00125468" w:rsidRDefault="00125468" w:rsidP="00125468">
      <w:pPr>
        <w:pStyle w:val="ListParagraph"/>
        <w:numPr>
          <w:ilvl w:val="0"/>
          <w:numId w:val="74"/>
        </w:numPr>
        <w:rPr>
          <w:ins w:id="8017" w:author="rkbansal" w:date="2020-05-17T21:38:00Z"/>
        </w:rPr>
      </w:pPr>
      <w:ins w:id="8018" w:author="rkbansal" w:date="2020-05-17T21:38:00Z">
        <w:r>
          <w:t>DonationService and DonationServiceImpl Class should be exposed as following:</w:t>
        </w:r>
      </w:ins>
    </w:p>
    <w:p w14:paraId="31E99A92" w14:textId="77777777" w:rsidR="00125468" w:rsidRDefault="00125468" w:rsidP="00125468">
      <w:pPr>
        <w:pStyle w:val="ListParagraph"/>
        <w:numPr>
          <w:ilvl w:val="0"/>
          <w:numId w:val="92"/>
        </w:numPr>
        <w:ind w:left="924" w:hanging="357"/>
        <w:rPr>
          <w:ins w:id="8019" w:author="rkbansal" w:date="2020-05-17T21:38:00Z"/>
        </w:rPr>
      </w:pPr>
      <w:ins w:id="8020" w:author="rkbansal" w:date="2020-05-17T21:38:00Z">
        <w:r>
          <w:t xml:space="preserve"> DonationService interface</w:t>
        </w:r>
      </w:ins>
    </w:p>
    <w:p w14:paraId="69DBA875" w14:textId="77777777" w:rsidR="00125468" w:rsidRDefault="00125468" w:rsidP="00125468">
      <w:pPr>
        <w:pStyle w:val="ListParagraph"/>
        <w:rPr>
          <w:ins w:id="8021" w:author="rkbansal" w:date="2020-05-17T21:38:00Z"/>
        </w:rPr>
      </w:pPr>
      <w:ins w:id="8022" w:author="rkbansal" w:date="2020-05-17T21:38:00Z">
        <w:r>
          <w:rPr>
            <w:noProof/>
          </w:rPr>
          <w:drawing>
            <wp:inline distT="0" distB="0" distL="0" distR="0" wp14:anchorId="033FB0ED" wp14:editId="3D731EE2">
              <wp:extent cx="7258050" cy="24574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258050" cy="2457450"/>
                      </a:xfrm>
                      <a:prstGeom prst="rect">
                        <a:avLst/>
                      </a:prstGeom>
                    </pic:spPr>
                  </pic:pic>
                </a:graphicData>
              </a:graphic>
            </wp:inline>
          </w:drawing>
        </w:r>
      </w:ins>
    </w:p>
    <w:p w14:paraId="2ADA6D0B" w14:textId="77777777" w:rsidR="00125468" w:rsidRDefault="00125468" w:rsidP="00125468">
      <w:pPr>
        <w:pStyle w:val="ListParagraph"/>
        <w:numPr>
          <w:ilvl w:val="0"/>
          <w:numId w:val="92"/>
        </w:numPr>
        <w:ind w:left="924" w:hanging="357"/>
        <w:rPr>
          <w:ins w:id="8023" w:author="rkbansal" w:date="2020-05-17T21:38:00Z"/>
        </w:rPr>
      </w:pPr>
      <w:ins w:id="8024" w:author="rkbansal" w:date="2020-05-17T21:38:00Z">
        <w:r>
          <w:t>DonationServiceImpl interface</w:t>
        </w:r>
      </w:ins>
    </w:p>
    <w:p w14:paraId="1895FEFD" w14:textId="77777777" w:rsidR="00125468" w:rsidRDefault="00125468" w:rsidP="00125468">
      <w:pPr>
        <w:pStyle w:val="ListParagraph"/>
        <w:ind w:left="924"/>
        <w:rPr>
          <w:ins w:id="8025" w:author="rkbansal" w:date="2020-05-17T21:38:00Z"/>
        </w:rPr>
      </w:pPr>
      <w:ins w:id="8026" w:author="rkbansal" w:date="2020-05-17T21:38:00Z">
        <w:r>
          <w:rPr>
            <w:noProof/>
          </w:rPr>
          <w:lastRenderedPageBreak/>
          <w:drawing>
            <wp:inline distT="0" distB="0" distL="0" distR="0" wp14:anchorId="04749315" wp14:editId="073B41FB">
              <wp:extent cx="9779000" cy="548830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5488305"/>
                      </a:xfrm>
                      <a:prstGeom prst="rect">
                        <a:avLst/>
                      </a:prstGeom>
                    </pic:spPr>
                  </pic:pic>
                </a:graphicData>
              </a:graphic>
            </wp:inline>
          </w:drawing>
        </w:r>
      </w:ins>
    </w:p>
    <w:p w14:paraId="4D63E808" w14:textId="77777777" w:rsidR="00125468" w:rsidRDefault="00125468" w:rsidP="00125468">
      <w:pPr>
        <w:pStyle w:val="ListParagraph"/>
        <w:ind w:left="1440"/>
        <w:rPr>
          <w:ins w:id="8027" w:author="rkbansal" w:date="2020-05-17T21:38:00Z"/>
        </w:rPr>
      </w:pPr>
    </w:p>
    <w:p w14:paraId="0CC9569F" w14:textId="77777777" w:rsidR="00125468" w:rsidRDefault="00125468" w:rsidP="00125468">
      <w:pPr>
        <w:rPr>
          <w:ins w:id="8028" w:author="rkbansal" w:date="2020-05-17T21:38:00Z"/>
        </w:rPr>
      </w:pPr>
    </w:p>
    <w:p w14:paraId="230CD1D4" w14:textId="77777777" w:rsidR="00125468" w:rsidRDefault="00125468" w:rsidP="00125468">
      <w:pPr>
        <w:pStyle w:val="ListParagraph"/>
        <w:numPr>
          <w:ilvl w:val="0"/>
          <w:numId w:val="92"/>
        </w:numPr>
        <w:ind w:left="924" w:hanging="357"/>
        <w:rPr>
          <w:ins w:id="8029" w:author="rkbansal" w:date="2020-05-17T21:38:00Z"/>
        </w:rPr>
      </w:pPr>
      <w:ins w:id="8030" w:author="rkbansal" w:date="2020-05-17T21:38:00Z">
        <w:r>
          <w:t>ExpenseService and ExpenseServiceImpl Class should be exposed as following:</w:t>
        </w:r>
      </w:ins>
    </w:p>
    <w:p w14:paraId="3DDA711B" w14:textId="77777777" w:rsidR="00125468" w:rsidRDefault="00125468" w:rsidP="00125468">
      <w:pPr>
        <w:pStyle w:val="ListParagraph"/>
        <w:numPr>
          <w:ilvl w:val="0"/>
          <w:numId w:val="92"/>
        </w:numPr>
        <w:ind w:left="924" w:hanging="357"/>
        <w:rPr>
          <w:ins w:id="8031" w:author="rkbansal" w:date="2020-05-17T21:38:00Z"/>
        </w:rPr>
      </w:pPr>
      <w:ins w:id="8032" w:author="rkbansal" w:date="2020-05-17T21:38:00Z">
        <w:r>
          <w:t>ExpenseService</w:t>
        </w:r>
      </w:ins>
    </w:p>
    <w:p w14:paraId="0031F067" w14:textId="77777777" w:rsidR="00125468" w:rsidRDefault="00125468" w:rsidP="00125468">
      <w:pPr>
        <w:pStyle w:val="ListParagraph"/>
        <w:ind w:left="924"/>
        <w:rPr>
          <w:ins w:id="8033" w:author="rkbansal" w:date="2020-05-17T21:38:00Z"/>
        </w:rPr>
      </w:pPr>
      <w:ins w:id="8034" w:author="rkbansal" w:date="2020-05-17T21:38:00Z">
        <w:r>
          <w:rPr>
            <w:noProof/>
          </w:rPr>
          <w:drawing>
            <wp:inline distT="0" distB="0" distL="0" distR="0" wp14:anchorId="075EFA40" wp14:editId="61B32857">
              <wp:extent cx="6810375" cy="235267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10375" cy="2352675"/>
                      </a:xfrm>
                      <a:prstGeom prst="rect">
                        <a:avLst/>
                      </a:prstGeom>
                    </pic:spPr>
                  </pic:pic>
                </a:graphicData>
              </a:graphic>
            </wp:inline>
          </w:drawing>
        </w:r>
      </w:ins>
    </w:p>
    <w:p w14:paraId="16E05FDC" w14:textId="77777777" w:rsidR="00125468" w:rsidRDefault="00125468" w:rsidP="00125468">
      <w:pPr>
        <w:pStyle w:val="ListParagraph"/>
        <w:numPr>
          <w:ilvl w:val="0"/>
          <w:numId w:val="92"/>
        </w:numPr>
        <w:ind w:left="924" w:hanging="357"/>
        <w:rPr>
          <w:ins w:id="8035" w:author="rkbansal" w:date="2020-05-17T21:38:00Z"/>
        </w:rPr>
      </w:pPr>
      <w:ins w:id="8036" w:author="rkbansal" w:date="2020-05-17T21:38:00Z">
        <w:r>
          <w:t>ExpenseServiceImpl</w:t>
        </w:r>
      </w:ins>
    </w:p>
    <w:p w14:paraId="38CA367E" w14:textId="77777777" w:rsidR="00125468" w:rsidRDefault="00125468" w:rsidP="00125468">
      <w:pPr>
        <w:pStyle w:val="ListParagraph"/>
        <w:ind w:left="924"/>
        <w:rPr>
          <w:ins w:id="8037" w:author="rkbansal" w:date="2020-05-17T21:38:00Z"/>
        </w:rPr>
      </w:pPr>
      <w:ins w:id="8038" w:author="rkbansal" w:date="2020-05-17T21:38:00Z">
        <w:r>
          <w:rPr>
            <w:noProof/>
          </w:rPr>
          <w:lastRenderedPageBreak/>
          <w:drawing>
            <wp:inline distT="0" distB="0" distL="0" distR="0" wp14:anchorId="311F6933" wp14:editId="1D1389F8">
              <wp:extent cx="9779000" cy="5903595"/>
              <wp:effectExtent l="0" t="0" r="0" b="190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779000" cy="5903595"/>
                      </a:xfrm>
                      <a:prstGeom prst="rect">
                        <a:avLst/>
                      </a:prstGeom>
                    </pic:spPr>
                  </pic:pic>
                </a:graphicData>
              </a:graphic>
            </wp:inline>
          </w:drawing>
        </w:r>
      </w:ins>
    </w:p>
    <w:p w14:paraId="40995121" w14:textId="77777777" w:rsidR="00125468" w:rsidRDefault="00125468" w:rsidP="00125468">
      <w:pPr>
        <w:pStyle w:val="ListParagraph"/>
        <w:rPr>
          <w:ins w:id="8039" w:author="rkbansal" w:date="2020-05-17T21:38:00Z"/>
        </w:rPr>
      </w:pPr>
    </w:p>
    <w:p w14:paraId="54CA245F" w14:textId="77777777" w:rsidR="00125468" w:rsidRPr="00733CDB" w:rsidRDefault="00125468" w:rsidP="00125468">
      <w:pPr>
        <w:pStyle w:val="ListParagraph"/>
        <w:numPr>
          <w:ilvl w:val="0"/>
          <w:numId w:val="74"/>
        </w:numPr>
        <w:rPr>
          <w:ins w:id="8040" w:author="rkbansal" w:date="2020-05-17T21:38:00Z"/>
        </w:rPr>
      </w:pPr>
      <w:ins w:id="8041" w:author="rkbansal" w:date="2020-05-17T21:38:00Z">
        <w:r>
          <w:t xml:space="preserve">Made changes in the </w:t>
        </w:r>
        <w:r>
          <w:rPr>
            <w:rFonts w:ascii="Consolas" w:hAnsi="Consolas" w:cs="Consolas"/>
            <w:color w:val="000000"/>
            <w:sz w:val="20"/>
            <w:szCs w:val="20"/>
            <w:shd w:val="clear" w:color="auto" w:fill="E8F2FE"/>
          </w:rPr>
          <w:t>SwaggerDocumentationConfig</w:t>
        </w:r>
      </w:ins>
    </w:p>
    <w:p w14:paraId="69E231FE" w14:textId="77777777" w:rsidR="00125468" w:rsidRPr="007D5DE0" w:rsidRDefault="00125468" w:rsidP="00125468">
      <w:pPr>
        <w:ind w:left="720"/>
        <w:rPr>
          <w:ins w:id="8042" w:author="rkbansal" w:date="2020-05-17T21:38:00Z"/>
        </w:rPr>
      </w:pPr>
      <w:ins w:id="8043" w:author="rkbansal" w:date="2020-05-17T21:38:00Z">
        <w:r>
          <w:rPr>
            <w:noProof/>
          </w:rPr>
          <w:drawing>
            <wp:inline distT="0" distB="0" distL="0" distR="0" wp14:anchorId="11A0AAAA" wp14:editId="5BBFFEBE">
              <wp:extent cx="8791575" cy="47529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791575" cy="4752975"/>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044" w:author="rkbansal" w:date="2020-05-17T21:38:00Z"/>
          <w:bCs/>
        </w:rPr>
      </w:pPr>
      <w:ins w:id="8045" w:author="rkbansal" w:date="2020-05-17T21:38:00Z">
        <w:r>
          <w:rPr>
            <w:bCs/>
          </w:rPr>
          <w:t>Made changes in the Swagger’s HomeController</w:t>
        </w:r>
      </w:ins>
    </w:p>
    <w:p w14:paraId="3CE07063" w14:textId="77777777" w:rsidR="00125468" w:rsidRPr="005D2287" w:rsidRDefault="00125468" w:rsidP="00125468">
      <w:pPr>
        <w:pStyle w:val="ListParagraph"/>
        <w:rPr>
          <w:ins w:id="8046" w:author="rkbansal" w:date="2020-05-17T21:38:00Z"/>
          <w:bCs/>
        </w:rPr>
      </w:pPr>
      <w:ins w:id="8047" w:author="rkbansal" w:date="2020-05-17T21:38:00Z">
        <w:r>
          <w:rPr>
            <w:noProof/>
          </w:rPr>
          <w:drawing>
            <wp:inline distT="0" distB="0" distL="0" distR="0" wp14:anchorId="6F9CA7B2" wp14:editId="67DA4E59">
              <wp:extent cx="3609975" cy="22098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09975" cy="2209800"/>
                      </a:xfrm>
                      <a:prstGeom prst="rect">
                        <a:avLst/>
                      </a:prstGeom>
                    </pic:spPr>
                  </pic:pic>
                </a:graphicData>
              </a:graphic>
            </wp:inline>
          </w:drawing>
        </w:r>
      </w:ins>
    </w:p>
    <w:p w14:paraId="0944540B" w14:textId="77777777" w:rsidR="00125468" w:rsidRPr="007D5DE0" w:rsidRDefault="00125468" w:rsidP="00125468">
      <w:pPr>
        <w:ind w:firstLine="720"/>
        <w:rPr>
          <w:ins w:id="8048" w:author="rkbansal" w:date="2020-05-17T21:38:00Z"/>
          <w:b/>
          <w:sz w:val="18"/>
        </w:rPr>
      </w:pPr>
    </w:p>
    <w:p w14:paraId="1D58E7D0" w14:textId="77777777" w:rsidR="00125468" w:rsidRDefault="00125468" w:rsidP="00125468">
      <w:pPr>
        <w:pStyle w:val="ListParagraph"/>
        <w:numPr>
          <w:ilvl w:val="0"/>
          <w:numId w:val="74"/>
        </w:numPr>
        <w:rPr>
          <w:ins w:id="8049" w:author="rkbansal" w:date="2020-05-17T21:38:00Z"/>
        </w:rPr>
      </w:pPr>
      <w:ins w:id="8050" w:author="rkbansal" w:date="2020-05-17T21:38:00Z">
        <w:r>
          <w:lastRenderedPageBreak/>
          <w:t>After running the application, should be visible following functions for the following url:</w:t>
        </w:r>
        <w:r w:rsidRPr="00B51A16">
          <w:t xml:space="preserve"> </w:t>
        </w:r>
        <w:r>
          <w:fldChar w:fldCharType="begin"/>
        </w:r>
        <w:r>
          <w:instrText xml:space="preserve"> HYPERLINK "</w:instrText>
        </w:r>
        <w:r w:rsidRPr="001A23DF">
          <w:instrText>http://localhost:7379/api/account-mgmt-service/swagger-ui.html</w:instrText>
        </w:r>
        <w:r>
          <w:instrText xml:space="preserve">" </w:instrText>
        </w:r>
        <w:r>
          <w:fldChar w:fldCharType="separate"/>
        </w:r>
        <w:r w:rsidRPr="006C5376">
          <w:rPr>
            <w:rStyle w:val="Hyperlink"/>
          </w:rPr>
          <w:t>http://localhost:7379/api/account-mgmt-service/swagger-ui.html</w:t>
        </w:r>
        <w:r>
          <w:fldChar w:fldCharType="end"/>
        </w:r>
      </w:ins>
    </w:p>
    <w:p w14:paraId="76C1EAC7" w14:textId="77777777" w:rsidR="00125468" w:rsidRDefault="00125468" w:rsidP="00125468">
      <w:pPr>
        <w:pStyle w:val="ListParagraph"/>
        <w:rPr>
          <w:ins w:id="8051" w:author="rkbansal" w:date="2020-05-17T21:38:00Z"/>
        </w:rPr>
      </w:pPr>
    </w:p>
    <w:p w14:paraId="0858DACB" w14:textId="77777777" w:rsidR="00125468" w:rsidRDefault="00125468" w:rsidP="00125468">
      <w:pPr>
        <w:pStyle w:val="ListParagraph"/>
        <w:rPr>
          <w:ins w:id="8052" w:author="rkbansal" w:date="2020-05-17T21:38:00Z"/>
        </w:rPr>
      </w:pPr>
      <w:ins w:id="8053" w:author="rkbansal" w:date="2020-05-17T21:38:00Z">
        <w:r>
          <w:t>Or</w:t>
        </w:r>
      </w:ins>
    </w:p>
    <w:p w14:paraId="53CE5305" w14:textId="77777777" w:rsidR="00125468" w:rsidRDefault="00125468" w:rsidP="00125468">
      <w:pPr>
        <w:pStyle w:val="ListParagraph"/>
        <w:rPr>
          <w:ins w:id="8054" w:author="rkbansal" w:date="2020-05-17T21:38:00Z"/>
        </w:rPr>
      </w:pPr>
      <w:ins w:id="8055" w:author="rkbansal" w:date="2020-05-17T21:38:00Z">
        <w:r>
          <w:fldChar w:fldCharType="begin"/>
        </w:r>
        <w:r>
          <w:instrText xml:space="preserve"> HYPERLINK "</w:instrText>
        </w:r>
        <w:r w:rsidRPr="001A23DF">
          <w:instrText>http://localhost:7379/api/account-mgmt-service/api-docs</w:instrText>
        </w:r>
        <w:r>
          <w:instrText xml:space="preserve">" </w:instrText>
        </w:r>
        <w:r>
          <w:fldChar w:fldCharType="separate"/>
        </w:r>
        <w:r w:rsidRPr="006C5376">
          <w:rPr>
            <w:rStyle w:val="Hyperlink"/>
          </w:rPr>
          <w:t>http://localhost:7379/api/account-mgmt-service/api-docs</w:t>
        </w:r>
        <w:r>
          <w:fldChar w:fldCharType="end"/>
        </w:r>
      </w:ins>
    </w:p>
    <w:p w14:paraId="2D53C647" w14:textId="77777777" w:rsidR="00125468" w:rsidRDefault="00125468" w:rsidP="00125468">
      <w:pPr>
        <w:pStyle w:val="ListParagraph"/>
        <w:rPr>
          <w:ins w:id="8056" w:author="rkbansal" w:date="2020-05-17T21:38:00Z"/>
        </w:rPr>
      </w:pPr>
    </w:p>
    <w:p w14:paraId="01EA5502" w14:textId="77777777" w:rsidR="00125468" w:rsidRDefault="00125468" w:rsidP="00125468">
      <w:pPr>
        <w:pStyle w:val="ListParagraph"/>
        <w:rPr>
          <w:ins w:id="8057" w:author="rkbansal" w:date="2020-05-17T21:38:00Z"/>
        </w:rPr>
      </w:pPr>
      <w:ins w:id="8058" w:author="rkbansal" w:date="2020-05-17T21:38:00Z">
        <w:r>
          <w:rPr>
            <w:noProof/>
          </w:rPr>
          <w:drawing>
            <wp:inline distT="0" distB="0" distL="0" distR="0" wp14:anchorId="3CFCA1BF" wp14:editId="42D5E810">
              <wp:extent cx="7086600" cy="52006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086600" cy="5200650"/>
                      </a:xfrm>
                      <a:prstGeom prst="rect">
                        <a:avLst/>
                      </a:prstGeom>
                    </pic:spPr>
                  </pic:pic>
                </a:graphicData>
              </a:graphic>
            </wp:inline>
          </w:drawing>
        </w:r>
      </w:ins>
    </w:p>
    <w:p w14:paraId="15CBDE95" w14:textId="77777777" w:rsidR="00125468" w:rsidRDefault="00125468" w:rsidP="00125468">
      <w:pPr>
        <w:pStyle w:val="ListParagraph"/>
        <w:numPr>
          <w:ilvl w:val="0"/>
          <w:numId w:val="74"/>
        </w:numPr>
        <w:rPr>
          <w:ins w:id="8059" w:author="rkbansal" w:date="2020-05-17T21:38:00Z"/>
        </w:rPr>
      </w:pPr>
      <w:ins w:id="8060" w:author="rkbansal" w:date="2020-05-17T21:38:00Z">
        <w:r>
          <w:t>Test the DonationApiTest using Junit</w:t>
        </w:r>
      </w:ins>
    </w:p>
    <w:p w14:paraId="4926BE17" w14:textId="77777777" w:rsidR="00125468" w:rsidRDefault="00125468" w:rsidP="00125468">
      <w:pPr>
        <w:pStyle w:val="ListParagraph"/>
        <w:rPr>
          <w:ins w:id="8061" w:author="rkbansal" w:date="2020-05-17T21:38:00Z"/>
        </w:rPr>
      </w:pPr>
      <w:ins w:id="8062" w:author="rkbansal" w:date="2020-05-17T21:38:00Z">
        <w:r>
          <w:rPr>
            <w:noProof/>
          </w:rPr>
          <w:drawing>
            <wp:inline distT="0" distB="0" distL="0" distR="0" wp14:anchorId="23349930" wp14:editId="33E58514">
              <wp:extent cx="7477125" cy="74676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477125" cy="7467600"/>
                      </a:xfrm>
                      <a:prstGeom prst="rect">
                        <a:avLst/>
                      </a:prstGeom>
                    </pic:spPr>
                  </pic:pic>
                </a:graphicData>
              </a:graphic>
            </wp:inline>
          </w:drawing>
        </w:r>
      </w:ins>
    </w:p>
    <w:p w14:paraId="6E575F87" w14:textId="77777777" w:rsidR="00125468" w:rsidRPr="00047E66" w:rsidRDefault="00125468" w:rsidP="00125468">
      <w:pPr>
        <w:rPr>
          <w:ins w:id="8063" w:author="rkbansal" w:date="2020-05-17T21:38:00Z"/>
        </w:rPr>
      </w:pPr>
    </w:p>
    <w:p w14:paraId="28F8C2D1" w14:textId="77777777" w:rsidR="00125468" w:rsidRPr="004F63DB" w:rsidRDefault="00125468" w:rsidP="00125468">
      <w:pPr>
        <w:pStyle w:val="ListParagraph"/>
        <w:numPr>
          <w:ilvl w:val="0"/>
          <w:numId w:val="19"/>
        </w:numPr>
        <w:rPr>
          <w:ins w:id="8064" w:author="rkbansal" w:date="2020-05-17T21:38:00Z"/>
          <w:b/>
        </w:rPr>
      </w:pPr>
      <w:ins w:id="8065"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6A56A0AB" w14:textId="77777777" w:rsidR="00125468" w:rsidRPr="004F63DB" w:rsidRDefault="00125468" w:rsidP="00125468">
      <w:pPr>
        <w:pStyle w:val="ListParagraph"/>
        <w:numPr>
          <w:ilvl w:val="1"/>
          <w:numId w:val="85"/>
        </w:numPr>
        <w:rPr>
          <w:ins w:id="8066" w:author="rkbansal" w:date="2020-05-17T21:38:00Z"/>
          <w:rFonts w:cs="Consolas"/>
          <w:color w:val="000000"/>
          <w:shd w:val="clear" w:color="auto" w:fill="E8F2FE"/>
        </w:rPr>
      </w:pPr>
      <w:ins w:id="8067"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8068" w:author="rkbansal" w:date="2020-05-17T21:38:00Z"/>
          <w:rFonts w:cs="Consolas"/>
          <w:color w:val="000000"/>
          <w:shd w:val="clear" w:color="auto" w:fill="E8F2FE"/>
        </w:rPr>
      </w:pPr>
      <w:ins w:id="8069"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8070" w:author="rkbansal" w:date="2020-05-17T21:38:00Z"/>
          <w:rFonts w:cs="Consolas"/>
          <w:color w:val="000000"/>
          <w:shd w:val="clear" w:color="auto" w:fill="E8F2FE"/>
        </w:rPr>
      </w:pPr>
      <w:ins w:id="8071"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8072" w:author="rkbansal" w:date="2020-05-17T21:38:00Z"/>
          <w:b/>
        </w:rPr>
      </w:pPr>
      <w:ins w:id="8073"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8074" w:author="rkbansal" w:date="2020-05-17T21:38:00Z"/>
          <w:rFonts w:cs="Consolas"/>
          <w:color w:val="000000"/>
          <w:shd w:val="clear" w:color="auto" w:fill="E8F2FE"/>
        </w:rPr>
      </w:pPr>
      <w:ins w:id="8075" w:author="rkbansal" w:date="2020-05-17T21:38:00Z">
        <w:r w:rsidRPr="00733CDB">
          <w:rPr>
            <w:rFonts w:cs="Consolas"/>
            <w:color w:val="000000"/>
            <w:shd w:val="clear" w:color="auto" w:fill="E8F2FE"/>
          </w:rPr>
          <w:t>PeopleMgmtRestApplication</w:t>
        </w:r>
      </w:ins>
    </w:p>
    <w:p w14:paraId="255DACD1" w14:textId="77777777" w:rsidR="00125468" w:rsidRDefault="00125468" w:rsidP="00125468">
      <w:pPr>
        <w:pStyle w:val="ListParagraph"/>
        <w:numPr>
          <w:ilvl w:val="1"/>
          <w:numId w:val="85"/>
        </w:numPr>
        <w:rPr>
          <w:ins w:id="8076" w:author="rkbansal" w:date="2020-05-17T21:38:00Z"/>
          <w:rFonts w:cs="Consolas"/>
          <w:color w:val="000000"/>
          <w:shd w:val="clear" w:color="auto" w:fill="E8F2FE"/>
        </w:rPr>
      </w:pPr>
      <w:ins w:id="8077" w:author="rkbansal" w:date="2020-05-17T21:38:00Z">
        <w:r>
          <w:rPr>
            <w:rFonts w:cs="Consolas"/>
            <w:color w:val="000000"/>
            <w:shd w:val="clear" w:color="auto" w:fill="E8F2FE"/>
          </w:rPr>
          <w:t>ProjectMgmtRestApplication</w:t>
        </w:r>
      </w:ins>
    </w:p>
    <w:p w14:paraId="15BB8A33" w14:textId="77777777" w:rsidR="00125468" w:rsidRPr="00733CDB" w:rsidRDefault="00125468" w:rsidP="00125468">
      <w:pPr>
        <w:pStyle w:val="ListParagraph"/>
        <w:numPr>
          <w:ilvl w:val="1"/>
          <w:numId w:val="85"/>
        </w:numPr>
        <w:rPr>
          <w:ins w:id="8078" w:author="rkbansal" w:date="2020-05-17T21:38:00Z"/>
          <w:rFonts w:cs="Consolas"/>
          <w:color w:val="000000"/>
          <w:shd w:val="clear" w:color="auto" w:fill="E8F2FE"/>
        </w:rPr>
      </w:pPr>
      <w:ins w:id="8079" w:author="rkbansal" w:date="2020-05-17T21:38:00Z">
        <w:r>
          <w:rPr>
            <w:rFonts w:cs="Consolas"/>
            <w:color w:val="000000"/>
            <w:shd w:val="clear" w:color="auto" w:fill="E8F2FE"/>
          </w:rPr>
          <w:t>AccountMgmtRestApplication</w:t>
        </w:r>
      </w:ins>
    </w:p>
    <w:p w14:paraId="56B182EB" w14:textId="77777777" w:rsidR="00125468" w:rsidRPr="000D5012" w:rsidRDefault="00125468" w:rsidP="00125468">
      <w:pPr>
        <w:pStyle w:val="ListParagraph"/>
        <w:shd w:val="clear" w:color="auto" w:fill="FFFFFF"/>
        <w:spacing w:before="75" w:after="225" w:line="240" w:lineRule="auto"/>
        <w:rPr>
          <w:ins w:id="8080"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081" w:author="rkbansal" w:date="2020-05-17T21:38:00Z"/>
          <w:sz w:val="18"/>
        </w:rPr>
      </w:pPr>
      <w:ins w:id="8082"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77777777" w:rsidR="00125468" w:rsidRPr="007A6875" w:rsidRDefault="00125468" w:rsidP="00125468">
      <w:pPr>
        <w:pStyle w:val="ListParagraph"/>
        <w:rPr>
          <w:ins w:id="8083" w:author="rkbansal" w:date="2020-05-17T21:38:00Z"/>
          <w:sz w:val="18"/>
        </w:rPr>
      </w:pPr>
      <w:ins w:id="8084" w:author="rkbansal" w:date="2020-05-17T21:38:00Z">
        <w:r>
          <w:rPr>
            <w:noProof/>
          </w:rPr>
          <w:drawing>
            <wp:inline distT="0" distB="0" distL="0" distR="0" wp14:anchorId="072F246A" wp14:editId="3694A94F">
              <wp:extent cx="9779000" cy="45167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16755"/>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085" w:author="rkbansal" w:date="2020-05-17T21:38:00Z"/>
        </w:rPr>
      </w:pPr>
      <w:ins w:id="8086" w:author="rkbansal" w:date="2020-05-17T21:38:00Z">
        <w:r>
          <w:t xml:space="preserve">Testing </w:t>
        </w:r>
      </w:ins>
    </w:p>
    <w:p w14:paraId="3CB36D6D" w14:textId="77777777" w:rsidR="00125468" w:rsidRDefault="00125468" w:rsidP="00125468">
      <w:pPr>
        <w:pStyle w:val="ListParagraph"/>
        <w:numPr>
          <w:ilvl w:val="1"/>
          <w:numId w:val="19"/>
        </w:numPr>
        <w:ind w:left="924" w:hanging="357"/>
        <w:rPr>
          <w:ins w:id="8087" w:author="rkbansal" w:date="2020-05-17T21:38:00Z"/>
        </w:rPr>
      </w:pPr>
      <w:ins w:id="8088" w:author="rkbansal" w:date="2020-05-17T21:38:00Z">
        <w:r>
          <w:t>Without authentication</w:t>
        </w:r>
        <w:r w:rsidRPr="001F55B5">
          <w:t xml:space="preserve"> </w:t>
        </w:r>
        <w:r>
          <w:t>means directly hitting the account-mgmt-project running on 7379 and save the donation details</w:t>
        </w:r>
      </w:ins>
    </w:p>
    <w:p w14:paraId="4A79BDCC" w14:textId="77777777" w:rsidR="00125468" w:rsidRDefault="00125468" w:rsidP="00125468">
      <w:pPr>
        <w:pStyle w:val="ListParagraph"/>
        <w:ind w:left="924"/>
        <w:rPr>
          <w:ins w:id="8089" w:author="rkbansal" w:date="2020-05-17T21:38:00Z"/>
        </w:rPr>
      </w:pPr>
      <w:ins w:id="8090" w:author="rkbansal" w:date="2020-05-17T21:38:00Z">
        <w:r>
          <w:rPr>
            <w:noProof/>
          </w:rPr>
          <w:drawing>
            <wp:inline distT="0" distB="0" distL="0" distR="0" wp14:anchorId="00301B63" wp14:editId="509756B7">
              <wp:extent cx="9779000" cy="525653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5256530"/>
                      </a:xfrm>
                      <a:prstGeom prst="rect">
                        <a:avLst/>
                      </a:prstGeom>
                    </pic:spPr>
                  </pic:pic>
                </a:graphicData>
              </a:graphic>
            </wp:inline>
          </w:drawing>
        </w:r>
      </w:ins>
    </w:p>
    <w:p w14:paraId="3B7314B9" w14:textId="77777777" w:rsidR="00125468" w:rsidRDefault="00125468" w:rsidP="00125468">
      <w:pPr>
        <w:pStyle w:val="ListParagraph"/>
        <w:ind w:left="1440"/>
        <w:rPr>
          <w:ins w:id="8091" w:author="rkbansal" w:date="2020-05-17T21:38:00Z"/>
        </w:rPr>
      </w:pPr>
    </w:p>
    <w:p w14:paraId="48EEE056" w14:textId="77777777" w:rsidR="00125468" w:rsidRDefault="00125468" w:rsidP="00125468">
      <w:pPr>
        <w:pStyle w:val="ListParagraph"/>
        <w:numPr>
          <w:ilvl w:val="1"/>
          <w:numId w:val="19"/>
        </w:numPr>
        <w:ind w:left="924" w:hanging="357"/>
        <w:rPr>
          <w:ins w:id="8092" w:author="rkbansal" w:date="2020-05-17T21:38:00Z"/>
        </w:rPr>
      </w:pPr>
      <w:ins w:id="8093" w:author="rkbansal" w:date="2020-05-17T21:38:00Z">
        <w:r>
          <w:t>Without authentication</w:t>
        </w:r>
        <w:r w:rsidRPr="001F55B5">
          <w:t xml:space="preserve"> </w:t>
        </w:r>
        <w:r>
          <w:t>means directly hitting the account-mgmt-project running on 7379 but member does not exist for whom we are saving the donation is not active.</w:t>
        </w:r>
      </w:ins>
    </w:p>
    <w:p w14:paraId="0F212900" w14:textId="77777777" w:rsidR="00125468" w:rsidRDefault="00125468" w:rsidP="00125468">
      <w:pPr>
        <w:pStyle w:val="ListParagraph"/>
        <w:ind w:left="924"/>
        <w:rPr>
          <w:ins w:id="8094" w:author="rkbansal" w:date="2020-05-17T21:38:00Z"/>
        </w:rPr>
      </w:pPr>
      <w:ins w:id="8095" w:author="rkbansal" w:date="2020-05-17T21:38:00Z">
        <w:r>
          <w:rPr>
            <w:noProof/>
          </w:rPr>
          <w:lastRenderedPageBreak/>
          <w:drawing>
            <wp:inline distT="0" distB="0" distL="0" distR="0" wp14:anchorId="58E69BB3" wp14:editId="21EFF580">
              <wp:extent cx="9779000" cy="532828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328285"/>
                      </a:xfrm>
                      <a:prstGeom prst="rect">
                        <a:avLst/>
                      </a:prstGeom>
                    </pic:spPr>
                  </pic:pic>
                </a:graphicData>
              </a:graphic>
            </wp:inline>
          </w:drawing>
        </w:r>
      </w:ins>
    </w:p>
    <w:p w14:paraId="062E8BBE" w14:textId="77777777" w:rsidR="00125468" w:rsidRDefault="00125468" w:rsidP="00125468">
      <w:pPr>
        <w:pStyle w:val="ListParagraph"/>
        <w:ind w:left="1440"/>
        <w:rPr>
          <w:ins w:id="8096" w:author="rkbansal" w:date="2020-05-17T21:38:00Z"/>
        </w:rPr>
      </w:pPr>
    </w:p>
    <w:p w14:paraId="42B3A7FA" w14:textId="77777777" w:rsidR="00125468" w:rsidRDefault="00125468" w:rsidP="00125468">
      <w:pPr>
        <w:pStyle w:val="ListParagraph"/>
        <w:numPr>
          <w:ilvl w:val="1"/>
          <w:numId w:val="19"/>
        </w:numPr>
        <w:ind w:left="924" w:hanging="357"/>
        <w:rPr>
          <w:ins w:id="8097" w:author="rkbansal" w:date="2020-05-17T21:38:00Z"/>
        </w:rPr>
      </w:pPr>
      <w:ins w:id="8098" w:author="rkbansal" w:date="2020-05-17T21:38:00Z">
        <w:r>
          <w:t>With authentication means every request to people-mgmt-service microservice will be hit via gateway running 1379</w:t>
        </w:r>
      </w:ins>
    </w:p>
    <w:p w14:paraId="01400541" w14:textId="77777777" w:rsidR="00125468" w:rsidRDefault="00125468" w:rsidP="00125468">
      <w:pPr>
        <w:pStyle w:val="ListParagraph"/>
        <w:ind w:left="1440"/>
        <w:rPr>
          <w:ins w:id="8099" w:author="rkbansal" w:date="2020-05-17T21:38:00Z"/>
        </w:rPr>
      </w:pPr>
    </w:p>
    <w:p w14:paraId="10164384" w14:textId="77777777" w:rsidR="00125468" w:rsidRPr="005D2287" w:rsidRDefault="00125468" w:rsidP="00125468">
      <w:pPr>
        <w:pStyle w:val="ListParagraph"/>
        <w:numPr>
          <w:ilvl w:val="2"/>
          <w:numId w:val="19"/>
        </w:numPr>
        <w:ind w:left="1491" w:hanging="357"/>
        <w:rPr>
          <w:ins w:id="8100" w:author="rkbansal" w:date="2020-05-17T21:38:00Z"/>
          <w:b/>
          <w:sz w:val="28"/>
        </w:rPr>
      </w:pPr>
      <w:ins w:id="8101" w:author="rkbansal" w:date="2020-05-17T21:38:00Z">
        <w:r>
          <w:t>with authentication means every request to people-mgmt-service microservice will be hit via gateway running on 1379</w:t>
        </w:r>
      </w:ins>
    </w:p>
    <w:p w14:paraId="4128DB92" w14:textId="77777777" w:rsidR="00125468" w:rsidRPr="001A23DF" w:rsidRDefault="00125468" w:rsidP="00125468">
      <w:pPr>
        <w:pStyle w:val="ListParagraph"/>
        <w:numPr>
          <w:ilvl w:val="3"/>
          <w:numId w:val="19"/>
        </w:numPr>
        <w:ind w:left="1775" w:hanging="357"/>
        <w:rPr>
          <w:ins w:id="8102" w:author="rkbansal" w:date="2020-05-17T21:38:00Z"/>
          <w:b/>
          <w:sz w:val="28"/>
        </w:rPr>
      </w:pPr>
      <w:ins w:id="8103" w:author="rkbansal" w:date="2020-05-17T21:38:00Z">
        <w:r>
          <w:t>getting member details based on the id but without token means no authorization code (Bearer token) in the header will give the error.</w:t>
        </w:r>
      </w:ins>
    </w:p>
    <w:p w14:paraId="577C535B" w14:textId="77777777" w:rsidR="00125468" w:rsidRPr="001A23DF" w:rsidRDefault="00125468" w:rsidP="00125468">
      <w:pPr>
        <w:pStyle w:val="ListParagraph"/>
        <w:ind w:left="1775"/>
        <w:rPr>
          <w:ins w:id="8104" w:author="rkbansal" w:date="2020-05-17T21:38:00Z"/>
          <w:b/>
          <w:sz w:val="28"/>
        </w:rPr>
      </w:pPr>
      <w:ins w:id="8105" w:author="rkbansal" w:date="2020-05-17T21:38:00Z">
        <w:r>
          <w:rPr>
            <w:noProof/>
          </w:rPr>
          <w:drawing>
            <wp:inline distT="0" distB="0" distL="0" distR="0" wp14:anchorId="0DA9F051" wp14:editId="4B750B79">
              <wp:extent cx="9779000" cy="45377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4537710"/>
                      </a:xfrm>
                      <a:prstGeom prst="rect">
                        <a:avLst/>
                      </a:prstGeom>
                    </pic:spPr>
                  </pic:pic>
                </a:graphicData>
              </a:graphic>
            </wp:inline>
          </w:drawing>
        </w:r>
      </w:ins>
    </w:p>
    <w:p w14:paraId="5796AE03" w14:textId="77777777" w:rsidR="00125468" w:rsidRPr="005D2287" w:rsidRDefault="00125468" w:rsidP="00125468">
      <w:pPr>
        <w:pStyle w:val="ListParagraph"/>
        <w:numPr>
          <w:ilvl w:val="0"/>
          <w:numId w:val="78"/>
        </w:numPr>
        <w:ind w:left="1775" w:hanging="357"/>
        <w:rPr>
          <w:ins w:id="8106" w:author="rkbansal" w:date="2020-05-17T21:38:00Z"/>
          <w:b/>
          <w:sz w:val="28"/>
        </w:rPr>
      </w:pPr>
      <w:ins w:id="8107" w:author="rkbansal" w:date="2020-05-17T21:38:00Z">
        <w:r>
          <w:t>Saving donation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108" w:author="rkbansal" w:date="2020-05-17T21:38:00Z"/>
          <w:b/>
        </w:rPr>
      </w:pPr>
      <w:ins w:id="8109" w:author="rkbansal" w:date="2020-05-17T21:38:00Z">
        <w:r w:rsidRPr="001A23DF">
          <w:rPr>
            <w:b/>
          </w:rPr>
          <w:t>To get authentication code in response header using authentication service</w:t>
        </w:r>
      </w:ins>
    </w:p>
    <w:p w14:paraId="3FD7E1B3" w14:textId="77777777" w:rsidR="00125468" w:rsidRPr="001A23DF" w:rsidRDefault="00125468" w:rsidP="00125468">
      <w:pPr>
        <w:pStyle w:val="ListParagraph"/>
        <w:ind w:left="1888"/>
        <w:rPr>
          <w:ins w:id="8110" w:author="rkbansal" w:date="2020-05-17T21:38:00Z"/>
          <w:b/>
        </w:rPr>
      </w:pPr>
      <w:ins w:id="8111" w:author="rkbansal" w:date="2020-05-17T21:38:00Z">
        <w:r>
          <w:rPr>
            <w:noProof/>
          </w:rPr>
          <w:lastRenderedPageBreak/>
          <w:drawing>
            <wp:inline distT="0" distB="0" distL="0" distR="0" wp14:anchorId="6445F5B3" wp14:editId="6AEFBE93">
              <wp:extent cx="9779000" cy="4681220"/>
              <wp:effectExtent l="0" t="0" r="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4681220"/>
                      </a:xfrm>
                      <a:prstGeom prst="rect">
                        <a:avLst/>
                      </a:prstGeom>
                    </pic:spPr>
                  </pic:pic>
                </a:graphicData>
              </a:graphic>
            </wp:inline>
          </w:drawing>
        </w:r>
      </w:ins>
    </w:p>
    <w:p w14:paraId="57FA6A77" w14:textId="77777777" w:rsidR="00125468" w:rsidRPr="00733CDB" w:rsidRDefault="00125468" w:rsidP="00125468">
      <w:pPr>
        <w:pStyle w:val="ListParagraph"/>
        <w:ind w:left="3192"/>
        <w:rPr>
          <w:ins w:id="8112" w:author="rkbansal" w:date="2020-05-17T21:38:00Z"/>
          <w:b/>
          <w:sz w:val="28"/>
        </w:rPr>
      </w:pPr>
    </w:p>
    <w:p w14:paraId="3CD33A49" w14:textId="77777777" w:rsidR="00125468" w:rsidRDefault="00125468" w:rsidP="00125468">
      <w:pPr>
        <w:pStyle w:val="ListParagraph"/>
        <w:ind w:left="3960"/>
        <w:rPr>
          <w:ins w:id="8113" w:author="rkbansal" w:date="2020-05-17T21:38:00Z"/>
          <w:b/>
          <w:sz w:val="28"/>
        </w:rPr>
      </w:pPr>
    </w:p>
    <w:p w14:paraId="0E6FE14F" w14:textId="77777777" w:rsidR="00125468" w:rsidRPr="001A23DF" w:rsidRDefault="00125468" w:rsidP="00125468">
      <w:pPr>
        <w:pStyle w:val="ListParagraph"/>
        <w:numPr>
          <w:ilvl w:val="2"/>
          <w:numId w:val="78"/>
        </w:numPr>
        <w:ind w:left="1888" w:hanging="357"/>
        <w:rPr>
          <w:ins w:id="8114" w:author="rkbansal" w:date="2020-05-17T21:38:00Z"/>
          <w:b/>
          <w:sz w:val="28"/>
        </w:rPr>
      </w:pPr>
      <w:ins w:id="8115" w:author="rkbansal" w:date="2020-05-17T21:38:00Z">
        <w:r w:rsidRPr="00733CDB">
          <w:rPr>
            <w:b/>
            <w:sz w:val="28"/>
          </w:rPr>
          <w:t xml:space="preserve">Now hit the </w:t>
        </w:r>
        <w:r>
          <w:rPr>
            <w:b/>
            <w:sz w:val="28"/>
          </w:rPr>
          <w:t>account</w:t>
        </w:r>
        <w:r w:rsidRPr="00733CDB">
          <w:rPr>
            <w:b/>
            <w:sz w:val="28"/>
          </w:rPr>
          <w:t xml:space="preserve">-mgmt-service to </w:t>
        </w:r>
        <w:r>
          <w:t>save the donation by providing the token means authorization code (Bearer token) in the header received in above step</w:t>
        </w:r>
      </w:ins>
    </w:p>
    <w:p w14:paraId="75233E8E" w14:textId="77777777" w:rsidR="00125468" w:rsidRDefault="00125468" w:rsidP="00125468">
      <w:pPr>
        <w:pStyle w:val="ListParagraph"/>
        <w:numPr>
          <w:ilvl w:val="1"/>
          <w:numId w:val="19"/>
        </w:numPr>
        <w:ind w:left="2001" w:hanging="357"/>
        <w:rPr>
          <w:ins w:id="8116" w:author="rkbansal" w:date="2020-05-17T21:38:00Z"/>
          <w:bCs/>
          <w:sz w:val="28"/>
        </w:rPr>
      </w:pPr>
      <w:ins w:id="8117" w:author="rkbansal" w:date="2020-05-17T21:38:00Z">
        <w:r>
          <w:rPr>
            <w:bCs/>
            <w:sz w:val="28"/>
          </w:rPr>
          <w:t xml:space="preserve">See the </w:t>
        </w:r>
        <w:r w:rsidRPr="001A23DF">
          <w:rPr>
            <w:b/>
            <w:sz w:val="28"/>
          </w:rPr>
          <w:t>Authorization</w:t>
        </w:r>
        <w:r>
          <w:rPr>
            <w:bCs/>
            <w:sz w:val="28"/>
          </w:rPr>
          <w:t xml:space="preserve"> tab in the donation request</w:t>
        </w:r>
      </w:ins>
    </w:p>
    <w:p w14:paraId="6423C9E4" w14:textId="77777777" w:rsidR="00125468" w:rsidRDefault="00125468" w:rsidP="00125468">
      <w:pPr>
        <w:pStyle w:val="ListParagraph"/>
        <w:ind w:left="2001"/>
        <w:rPr>
          <w:ins w:id="8118" w:author="rkbansal" w:date="2020-05-17T21:38:00Z"/>
          <w:bCs/>
          <w:sz w:val="28"/>
        </w:rPr>
      </w:pPr>
      <w:ins w:id="8119" w:author="rkbansal" w:date="2020-05-17T21:38:00Z">
        <w:r>
          <w:rPr>
            <w:noProof/>
          </w:rPr>
          <w:drawing>
            <wp:inline distT="0" distB="0" distL="0" distR="0" wp14:anchorId="0A6EF27C" wp14:editId="5D5933DF">
              <wp:extent cx="9779000" cy="133794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1337945"/>
                      </a:xfrm>
                      <a:prstGeom prst="rect">
                        <a:avLst/>
                      </a:prstGeom>
                    </pic:spPr>
                  </pic:pic>
                </a:graphicData>
              </a:graphic>
            </wp:inline>
          </w:drawing>
        </w:r>
      </w:ins>
    </w:p>
    <w:p w14:paraId="4C0516DB" w14:textId="77777777" w:rsidR="00125468" w:rsidRPr="001A23DF" w:rsidRDefault="00125468" w:rsidP="00125468">
      <w:pPr>
        <w:pStyle w:val="ListParagraph"/>
        <w:ind w:left="1888"/>
        <w:rPr>
          <w:ins w:id="8120" w:author="rkbansal" w:date="2020-05-17T21:38:00Z"/>
          <w:bCs/>
          <w:sz w:val="28"/>
        </w:rPr>
      </w:pPr>
    </w:p>
    <w:p w14:paraId="7A4AA007" w14:textId="77777777" w:rsidR="00125468" w:rsidRDefault="00125468" w:rsidP="00125468">
      <w:pPr>
        <w:pStyle w:val="ListParagraph"/>
        <w:numPr>
          <w:ilvl w:val="1"/>
          <w:numId w:val="19"/>
        </w:numPr>
        <w:ind w:left="2001" w:hanging="357"/>
        <w:rPr>
          <w:ins w:id="8121" w:author="rkbansal" w:date="2020-05-17T21:38:00Z"/>
          <w:bCs/>
          <w:sz w:val="28"/>
        </w:rPr>
      </w:pPr>
      <w:ins w:id="8122" w:author="rkbansal" w:date="2020-05-17T21:38:00Z">
        <w:r>
          <w:rPr>
            <w:bCs/>
            <w:sz w:val="28"/>
          </w:rPr>
          <w:t xml:space="preserve">See the </w:t>
        </w:r>
        <w:r>
          <w:rPr>
            <w:b/>
            <w:sz w:val="28"/>
          </w:rPr>
          <w:t>Body</w:t>
        </w:r>
        <w:r>
          <w:rPr>
            <w:bCs/>
            <w:sz w:val="28"/>
          </w:rPr>
          <w:t xml:space="preserve"> tab in the donation request and response can be seen.</w:t>
        </w:r>
      </w:ins>
    </w:p>
    <w:p w14:paraId="1BEA2FE5" w14:textId="77777777" w:rsidR="00125468" w:rsidRDefault="00125468" w:rsidP="00125468">
      <w:pPr>
        <w:pStyle w:val="ListParagraph"/>
        <w:ind w:left="2001"/>
        <w:rPr>
          <w:ins w:id="8123" w:author="rkbansal" w:date="2020-05-17T21:38:00Z"/>
          <w:bCs/>
          <w:sz w:val="28"/>
        </w:rPr>
      </w:pPr>
      <w:ins w:id="8124" w:author="rkbansal" w:date="2020-05-17T21:38:00Z">
        <w:r>
          <w:rPr>
            <w:noProof/>
          </w:rPr>
          <w:drawing>
            <wp:inline distT="0" distB="0" distL="0" distR="0" wp14:anchorId="4227CE06" wp14:editId="0C17981F">
              <wp:extent cx="9779000" cy="526288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79000" cy="5262880"/>
                      </a:xfrm>
                      <a:prstGeom prst="rect">
                        <a:avLst/>
                      </a:prstGeom>
                    </pic:spPr>
                  </pic:pic>
                </a:graphicData>
              </a:graphic>
            </wp:inline>
          </w:drawing>
        </w:r>
      </w:ins>
    </w:p>
    <w:p w14:paraId="5AFD5693" w14:textId="77777777" w:rsidR="00125468" w:rsidRPr="00125468" w:rsidRDefault="00125468">
      <w:pPr>
        <w:rPr>
          <w:ins w:id="8125" w:author="rkbansal" w:date="2020-04-26T01:01:00Z"/>
          <w:rPrChange w:id="8126" w:author="rkbansal" w:date="2020-05-17T21:38:00Z">
            <w:rPr>
              <w:ins w:id="8127" w:author="rkbansal" w:date="2020-04-26T01:01:00Z"/>
              <w:rFonts w:ascii="Georgia" w:hAnsi="Georgia"/>
              <w:b/>
              <w:sz w:val="28"/>
            </w:rPr>
          </w:rPrChange>
        </w:rPr>
        <w:pPrChange w:id="8128" w:author="rkbansal" w:date="2020-05-17T21:38:00Z">
          <w:pPr>
            <w:pStyle w:val="Heading2"/>
          </w:pPr>
        </w:pPrChange>
      </w:pPr>
    </w:p>
    <w:p w14:paraId="58F122A0" w14:textId="0D0A57C2" w:rsidR="00BB6D89" w:rsidRDefault="00BB6D89" w:rsidP="00BB6D89">
      <w:pPr>
        <w:pStyle w:val="Heading2"/>
        <w:rPr>
          <w:ins w:id="8129" w:author="rkbansal" w:date="2020-04-10T19:45:00Z"/>
          <w:rFonts w:ascii="Georgia" w:hAnsi="Georgia"/>
          <w:b/>
          <w:sz w:val="28"/>
        </w:rPr>
      </w:pPr>
      <w:ins w:id="8130"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131" w:author="rkbansal" w:date="2020-04-10T19:45:00Z"/>
        </w:rPr>
      </w:pPr>
    </w:p>
    <w:p w14:paraId="14457A30" w14:textId="495B0AED" w:rsidR="00BB6D89" w:rsidRDefault="00BB6D89" w:rsidP="00BB6D89">
      <w:pPr>
        <w:rPr>
          <w:ins w:id="8132" w:author="rkbansal" w:date="2020-04-10T19:51:00Z"/>
        </w:rPr>
      </w:pPr>
      <w:ins w:id="8133" w:author="rkbansal" w:date="2020-04-10T19:45:00Z">
        <w:r>
          <w:t>This service w</w:t>
        </w:r>
      </w:ins>
      <w:ins w:id="8134" w:author="rkbansal" w:date="2020-04-10T19:46:00Z">
        <w:r>
          <w:t xml:space="preserve">ill upload the </w:t>
        </w:r>
      </w:ins>
      <w:ins w:id="8135" w:author="rkbansal" w:date="2020-04-10T19:47:00Z">
        <w:r>
          <w:t>data</w:t>
        </w:r>
      </w:ins>
      <w:ins w:id="8136" w:author="rkbansal" w:date="2020-04-10T19:46:00Z">
        <w:r>
          <w:t xml:space="preserve"> </w:t>
        </w:r>
      </w:ins>
      <w:ins w:id="8137" w:author="rkbansal" w:date="2020-04-10T19:47:00Z">
        <w:r>
          <w:t xml:space="preserve">in bulk </w:t>
        </w:r>
      </w:ins>
      <w:ins w:id="8138" w:author="rkbansal" w:date="2020-04-10T19:46:00Z">
        <w:r>
          <w:t>for Member, Devote</w:t>
        </w:r>
      </w:ins>
      <w:ins w:id="8139" w:author="rkbansal" w:date="2020-04-10T19:47:00Z">
        <w:r>
          <w:t>e etc. in different format and call the appropriate microservice to sa</w:t>
        </w:r>
      </w:ins>
      <w:ins w:id="8140" w:author="rkbansal" w:date="2020-04-10T19:48:00Z">
        <w:r>
          <w:t>ve the data.</w:t>
        </w:r>
      </w:ins>
    </w:p>
    <w:p w14:paraId="44BEF0F3" w14:textId="050D12D0" w:rsidR="009717A2" w:rsidRDefault="009717A2" w:rsidP="00BB6D89">
      <w:pPr>
        <w:rPr>
          <w:ins w:id="8141" w:author="rkbansal" w:date="2020-04-10T19:51:00Z"/>
        </w:rPr>
      </w:pPr>
    </w:p>
    <w:p w14:paraId="61976FB5" w14:textId="5AE6EA28" w:rsidR="009717A2" w:rsidRDefault="009717A2">
      <w:pPr>
        <w:pStyle w:val="ListParagraph"/>
        <w:numPr>
          <w:ilvl w:val="0"/>
          <w:numId w:val="82"/>
        </w:numPr>
        <w:rPr>
          <w:ins w:id="8142" w:author="rkbansal" w:date="2020-04-10T19:48:00Z"/>
        </w:rPr>
        <w:pPrChange w:id="8143" w:author="rkbansal" w:date="2020-04-10T19:52:00Z">
          <w:pPr/>
        </w:pPrChange>
      </w:pPr>
      <w:ins w:id="8144" w:author="rkbansal" w:date="2020-04-10T19:51:00Z">
        <w:r>
          <w:lastRenderedPageBreak/>
          <w:t>Create the Project using spring Starter Project.</w:t>
        </w:r>
      </w:ins>
    </w:p>
    <w:p w14:paraId="34B0A936" w14:textId="7858443F" w:rsidR="009C18AB" w:rsidRDefault="009C18AB" w:rsidP="00BB6D89">
      <w:pPr>
        <w:rPr>
          <w:ins w:id="8145" w:author="rkbansal" w:date="2020-04-10T19:48:00Z"/>
        </w:rPr>
      </w:pPr>
    </w:p>
    <w:p w14:paraId="6D3F1799" w14:textId="423DE691" w:rsidR="009C18AB" w:rsidRDefault="009C18AB" w:rsidP="00BB6D89">
      <w:pPr>
        <w:rPr>
          <w:ins w:id="8146" w:author="rkbansal" w:date="2020-04-10T19:48:00Z"/>
        </w:rPr>
      </w:pPr>
      <w:ins w:id="8147"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148" w:author="rkbansal" w:date="2020-04-10T19:48:00Z"/>
        </w:rPr>
        <w:pPrChange w:id="8149" w:author="rkbansal" w:date="2020-04-10T19:52:00Z">
          <w:pPr/>
        </w:pPrChange>
      </w:pPr>
      <w:ins w:id="8150" w:author="rkbansal" w:date="2020-04-10T19:52:00Z">
        <w:r>
          <w:t>C</w:t>
        </w:r>
      </w:ins>
      <w:ins w:id="8151" w:author="rkbansal" w:date="2020-04-10T19:48:00Z">
        <w:r w:rsidR="009C18AB">
          <w:t>lick on Next</w:t>
        </w:r>
      </w:ins>
      <w:ins w:id="8152"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153" w:author="rkbansal" w:date="2020-04-10T19:54:00Z"/>
          <w:rPrChange w:id="8154" w:author="rkbansal" w:date="2020-04-10T19:54:00Z">
            <w:rPr>
              <w:del w:id="8155" w:author="rkbansal" w:date="2020-04-10T19:54:00Z"/>
              <w:bCs/>
              <w:sz w:val="28"/>
            </w:rPr>
          </w:rPrChange>
        </w:rPr>
      </w:pPr>
      <w:ins w:id="8156"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57800" cy="7419975"/>
                      </a:xfrm>
                      <a:prstGeom prst="rect">
                        <a:avLst/>
                      </a:prstGeom>
                    </pic:spPr>
                  </pic:pic>
                </a:graphicData>
              </a:graphic>
            </wp:inline>
          </w:drawing>
        </w:r>
      </w:ins>
      <w:moveFromRangeStart w:id="8157" w:author="rkbansal" w:date="2019-12-04T09:26:00Z" w:name="move26343988"/>
      <w:moveFrom w:id="8158" w:author="rkbansal" w:date="2019-12-04T09:26:00Z">
        <w:del w:id="8159" w:author="rkbansal" w:date="2020-04-10T19:54:00Z">
          <w:r w:rsidR="00A426D6" w:rsidRPr="009717A2" w:rsidDel="009717A2">
            <w:rPr>
              <w:bCs/>
              <w:sz w:val="28"/>
              <w:rPrChange w:id="8160" w:author="rkbansal" w:date="2020-04-10T19:52:00Z">
                <w:rPr>
                  <w:b/>
                  <w:sz w:val="28"/>
                </w:rPr>
              </w:rPrChange>
            </w:rPr>
            <w:delText>Auth</w:delText>
          </w:r>
          <w:r w:rsidR="006C0801" w:rsidRPr="009717A2" w:rsidDel="009717A2">
            <w:rPr>
              <w:bCs/>
              <w:sz w:val="28"/>
              <w:rPrChange w:id="8161" w:author="rkbansal" w:date="2020-04-10T19:52:00Z">
                <w:rPr>
                  <w:b/>
                  <w:sz w:val="28"/>
                </w:rPr>
              </w:rPrChange>
            </w:rPr>
            <w:delText>-Mgmt Service</w:delText>
          </w:r>
        </w:del>
      </w:moveFrom>
    </w:p>
    <w:p w14:paraId="109BFDE9" w14:textId="77777777" w:rsidR="009717A2" w:rsidRPr="009717A2" w:rsidRDefault="009717A2" w:rsidP="009C50E7">
      <w:pPr>
        <w:pStyle w:val="Heading2"/>
        <w:rPr>
          <w:ins w:id="8162" w:author="rkbansal" w:date="2020-04-10T19:54:00Z"/>
          <w:moveFrom w:id="8163" w:author="rkbansal" w:date="2019-12-04T09:26:00Z"/>
          <w:rFonts w:ascii="Georgia" w:hAnsi="Georgia"/>
          <w:bCs/>
          <w:sz w:val="28"/>
          <w:rPrChange w:id="8164" w:author="rkbansal" w:date="2020-04-10T19:52:00Z">
            <w:rPr>
              <w:ins w:id="8165" w:author="rkbansal" w:date="2020-04-10T19:54:00Z"/>
              <w:moveFrom w:id="8166" w:author="rkbansal" w:date="2019-12-04T09:26:00Z"/>
              <w:rFonts w:ascii="Georgia" w:hAnsi="Georgia"/>
              <w:b/>
              <w:sz w:val="28"/>
            </w:rPr>
          </w:rPrChange>
        </w:rPr>
      </w:pPr>
    </w:p>
    <w:moveFromRangeEnd w:id="8157"/>
    <w:p w14:paraId="11E0215B" w14:textId="19B0331F" w:rsidR="00396767" w:rsidRDefault="00396767" w:rsidP="00396767">
      <w:pPr>
        <w:rPr>
          <w:ins w:id="8167" w:author="rkbansal" w:date="2020-04-10T19:55:00Z"/>
          <w:bCs/>
          <w:sz w:val="28"/>
        </w:rPr>
      </w:pPr>
    </w:p>
    <w:p w14:paraId="17A5E343" w14:textId="2E3C985B" w:rsidR="009717A2" w:rsidRPr="007A2413" w:rsidRDefault="009717A2" w:rsidP="009717A2">
      <w:pPr>
        <w:pStyle w:val="ListParagraph"/>
        <w:numPr>
          <w:ilvl w:val="0"/>
          <w:numId w:val="82"/>
        </w:numPr>
        <w:rPr>
          <w:ins w:id="8168" w:author="rkbansal" w:date="2020-04-10T19:55:00Z"/>
          <w:rPrChange w:id="8169" w:author="rkbansal" w:date="2020-04-10T19:55:00Z">
            <w:rPr>
              <w:ins w:id="8170" w:author="rkbansal" w:date="2020-04-10T19:55:00Z"/>
              <w:bCs/>
              <w:sz w:val="28"/>
            </w:rPr>
          </w:rPrChange>
        </w:rPr>
      </w:pPr>
      <w:ins w:id="8171" w:author="rkbansal" w:date="2020-04-10T19:55:00Z">
        <w:r w:rsidRPr="009717A2">
          <w:rPr>
            <w:bCs/>
            <w:sz w:val="28"/>
            <w:rPrChange w:id="8172" w:author="rkbansal" w:date="2020-04-10T19:55:00Z">
              <w:rPr/>
            </w:rPrChange>
          </w:rPr>
          <w:t>Click on Finish and import the project.</w:t>
        </w:r>
      </w:ins>
    </w:p>
    <w:p w14:paraId="65AD94E7" w14:textId="4642AEF4" w:rsidR="007A2413" w:rsidRPr="009717A2" w:rsidRDefault="0001342D">
      <w:pPr>
        <w:rPr>
          <w:ins w:id="8173" w:author="rkbansal" w:date="2020-04-10T19:55:00Z"/>
          <w:rPrChange w:id="8174" w:author="rkbansal" w:date="2020-04-10T19:55:00Z">
            <w:rPr>
              <w:ins w:id="8175" w:author="rkbansal" w:date="2020-04-10T19:55:00Z"/>
              <w:bCs/>
              <w:sz w:val="28"/>
            </w:rPr>
          </w:rPrChange>
        </w:rPr>
      </w:pPr>
      <w:ins w:id="8176"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8177" w:author="rkbansal" w:date="2020-04-11T12:50:00Z"/>
          <w:bCs/>
          <w:sz w:val="28"/>
        </w:rPr>
      </w:pPr>
      <w:ins w:id="8178" w:author="rkbansal" w:date="2020-04-11T12:50:00Z">
        <w:r>
          <w:rPr>
            <w:bCs/>
            <w:sz w:val="28"/>
          </w:rPr>
          <w:t>Add the following dependencies in the pom.xml</w:t>
        </w:r>
      </w:ins>
    </w:p>
    <w:p w14:paraId="17C64803" w14:textId="74D07CE3" w:rsidR="008268E3" w:rsidRDefault="005551C9">
      <w:pPr>
        <w:pStyle w:val="ListParagraph"/>
        <w:ind w:left="360"/>
        <w:rPr>
          <w:ins w:id="8179" w:author="rkbansal" w:date="2020-04-11T12:50:00Z"/>
          <w:bCs/>
          <w:sz w:val="28"/>
        </w:rPr>
        <w:pPrChange w:id="8180" w:author="rkbansal" w:date="2020-04-11T12:50:00Z">
          <w:pPr>
            <w:pStyle w:val="ListParagraph"/>
            <w:numPr>
              <w:numId w:val="82"/>
            </w:numPr>
            <w:ind w:left="360" w:hanging="360"/>
          </w:pPr>
        </w:pPrChange>
      </w:pPr>
      <w:ins w:id="8181"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pPr>
        <w:pStyle w:val="ListParagraph"/>
        <w:numPr>
          <w:ilvl w:val="0"/>
          <w:numId w:val="82"/>
        </w:numPr>
        <w:rPr>
          <w:ins w:id="8182" w:author="rkbansal" w:date="2020-04-11T12:45:00Z"/>
          <w:bCs/>
          <w:sz w:val="28"/>
          <w:rPrChange w:id="8183" w:author="rkbansal" w:date="2020-04-11T12:45:00Z">
            <w:rPr>
              <w:ins w:id="8184" w:author="rkbansal" w:date="2020-04-11T12:45:00Z"/>
              <w:rFonts w:ascii="Helvetica" w:hAnsi="Helvetica" w:cs="Helvetica"/>
            </w:rPr>
          </w:rPrChange>
        </w:rPr>
        <w:pPrChange w:id="8185" w:author="rkbansal" w:date="2020-04-11T12:45:00Z">
          <w:pPr>
            <w:pStyle w:val="Heading2"/>
            <w:shd w:val="clear" w:color="auto" w:fill="FFFFFF"/>
            <w:spacing w:before="450" w:after="450"/>
          </w:pPr>
        </w:pPrChange>
      </w:pPr>
      <w:ins w:id="8186" w:author="rkbansal" w:date="2020-04-11T12:45:00Z">
        <w:r w:rsidRPr="00D65528">
          <w:rPr>
            <w:bCs/>
            <w:sz w:val="28"/>
            <w:rPrChange w:id="8187"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188" w:author="rkbansal" w:date="2020-04-11T12:48:00Z"/>
          <w:rFonts w:eastAsia="Times New Roman" w:cs="Helvetica"/>
          <w:lang w:eastAsia="en-IN"/>
        </w:rPr>
      </w:pPr>
      <w:ins w:id="8189" w:author="rkbansal" w:date="2020-04-11T12:46:00Z">
        <w:r w:rsidRPr="00D65528">
          <w:rPr>
            <w:rFonts w:eastAsia="Times New Roman" w:cs="Helvetica"/>
            <w:b/>
            <w:bCs/>
            <w:lang w:eastAsia="en-IN"/>
            <w:rPrChange w:id="8190"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191"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192" w:author="rkbansal" w:date="2020-04-11T12:48:00Z"/>
          <w:rFonts w:eastAsia="Times New Roman" w:cs="Helvetica"/>
          <w:lang w:eastAsia="en-IN"/>
        </w:rPr>
      </w:pPr>
      <w:ins w:id="8193" w:author="rkbansal" w:date="2020-04-11T12:46:00Z">
        <w:r w:rsidRPr="00D65528">
          <w:rPr>
            <w:rFonts w:eastAsia="Times New Roman" w:cs="Helvetica"/>
            <w:lang w:eastAsia="en-IN"/>
            <w:rPrChange w:id="8194"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195" w:author="rkbansal" w:date="2020-04-11T12:49:00Z"/>
          <w:rFonts w:eastAsia="Times New Roman" w:cs="Helvetica"/>
          <w:lang w:eastAsia="en-IN"/>
        </w:rPr>
      </w:pPr>
      <w:ins w:id="8196" w:author="rkbansal" w:date="2020-04-11T12:48:00Z">
        <w:r>
          <w:rPr>
            <w:rFonts w:eastAsia="Times New Roman" w:cs="Helvetica"/>
            <w:lang w:eastAsia="en-IN"/>
          </w:rPr>
          <w:t>Add the eureka client properties so that it can register</w:t>
        </w:r>
      </w:ins>
      <w:ins w:id="8197"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198" w:author="rkbansal" w:date="2020-04-11T12:47:00Z"/>
          <w:rFonts w:eastAsia="Times New Roman" w:cs="Helvetica"/>
          <w:lang w:eastAsia="en-IN"/>
          <w:rPrChange w:id="8199" w:author="rkbansal" w:date="2020-04-11T12:49:00Z">
            <w:rPr>
              <w:ins w:id="8200" w:author="rkbansal" w:date="2020-04-11T12:47:00Z"/>
              <w:lang w:eastAsia="en-IN"/>
            </w:rPr>
          </w:rPrChange>
        </w:rPr>
        <w:pPrChange w:id="8201" w:author="rkbansal" w:date="2020-04-11T12:49:00Z">
          <w:pPr>
            <w:pStyle w:val="ListParagraph"/>
            <w:shd w:val="clear" w:color="auto" w:fill="FFFFFF"/>
            <w:spacing w:after="225" w:line="240" w:lineRule="auto"/>
            <w:ind w:left="360"/>
            <w:jc w:val="both"/>
          </w:pPr>
        </w:pPrChange>
      </w:pPr>
      <w:ins w:id="8202"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203"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8204" w:author="rkbansal" w:date="2020-04-11T12:49:00Z"/>
          <w:rFonts w:eastAsia="Times New Roman" w:cs="Helvetica"/>
          <w:lang w:eastAsia="en-IN"/>
        </w:rPr>
      </w:pPr>
      <w:ins w:id="8205" w:author="rkbansal" w:date="2020-04-11T12:46:00Z">
        <w:r w:rsidRPr="00D65528">
          <w:rPr>
            <w:rFonts w:eastAsia="Times New Roman" w:cs="Helvetica"/>
            <w:lang w:eastAsia="en-IN"/>
            <w:rPrChange w:id="8206"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207"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208" w:author="rkbansal" w:date="2020-04-11T12:47:00Z">
              <w:rPr>
                <w:rFonts w:ascii="Helvetica" w:eastAsia="Times New Roman" w:hAnsi="Helvetica" w:cs="Helvetica"/>
                <w:sz w:val="29"/>
                <w:szCs w:val="29"/>
                <w:lang w:eastAsia="en-IN"/>
              </w:rPr>
            </w:rPrChange>
          </w:rPr>
          <w:t> file, and add the following properties to it</w:t>
        </w:r>
      </w:ins>
      <w:ins w:id="8209"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8210" w:author="rkbansal" w:date="2020-04-11T12:49:00Z"/>
          <w:rFonts w:eastAsia="Times New Roman" w:cs="Helvetica"/>
          <w:lang w:eastAsia="en-IN"/>
        </w:rPr>
      </w:pPr>
      <w:ins w:id="8211"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pPr>
        <w:pStyle w:val="ListParagraph"/>
        <w:shd w:val="clear" w:color="auto" w:fill="FFFFFF"/>
        <w:spacing w:after="225" w:line="240" w:lineRule="auto"/>
        <w:ind w:left="360"/>
        <w:jc w:val="both"/>
        <w:rPr>
          <w:ins w:id="8212" w:author="rkbansal" w:date="2020-04-10T19:55:00Z"/>
          <w:rFonts w:eastAsia="Times New Roman" w:cs="Helvetica"/>
          <w:lang w:eastAsia="en-IN"/>
          <w:rPrChange w:id="8213" w:author="rkbansal" w:date="2020-04-11T12:47:00Z">
            <w:rPr>
              <w:ins w:id="8214" w:author="rkbansal" w:date="2020-04-10T19:55:00Z"/>
              <w:bCs/>
              <w:sz w:val="28"/>
            </w:rPr>
          </w:rPrChange>
        </w:rPr>
        <w:pPrChange w:id="8215" w:author="rkbansal" w:date="2020-04-11T12:47:00Z">
          <w:pPr/>
        </w:pPrChange>
      </w:pPr>
    </w:p>
    <w:p w14:paraId="32CFB90A" w14:textId="65FA7A3D" w:rsidR="009717A2" w:rsidRDefault="009717A2" w:rsidP="009717A2">
      <w:pPr>
        <w:rPr>
          <w:ins w:id="8216" w:author="rkbansal" w:date="2020-04-10T19:55:00Z"/>
          <w:bCs/>
          <w:sz w:val="28"/>
        </w:rPr>
      </w:pPr>
    </w:p>
    <w:p w14:paraId="741B43E7" w14:textId="77777777" w:rsidR="00F95EA3" w:rsidRPr="00FB38BF" w:rsidRDefault="00F95EA3">
      <w:pPr>
        <w:pStyle w:val="ListParagraph"/>
        <w:numPr>
          <w:ilvl w:val="0"/>
          <w:numId w:val="82"/>
        </w:numPr>
        <w:rPr>
          <w:ins w:id="8217" w:author="rkbansal" w:date="2020-04-11T12:51:00Z"/>
          <w:b/>
          <w:sz w:val="28"/>
          <w:rPrChange w:id="8218" w:author="rkbansal" w:date="2020-04-11T15:12:00Z">
            <w:rPr>
              <w:ins w:id="8219" w:author="rkbansal" w:date="2020-04-11T12:51:00Z"/>
              <w:rFonts w:ascii="Helvetica" w:hAnsi="Helvetica" w:cs="Helvetica"/>
              <w:sz w:val="30"/>
              <w:szCs w:val="30"/>
            </w:rPr>
          </w:rPrChange>
        </w:rPr>
        <w:pPrChange w:id="8220" w:author="rkbansal" w:date="2020-04-11T12:52:00Z">
          <w:pPr>
            <w:pStyle w:val="Heading3"/>
            <w:shd w:val="clear" w:color="auto" w:fill="FFFFFF"/>
            <w:spacing w:before="450" w:after="450"/>
          </w:pPr>
        </w:pPrChange>
      </w:pPr>
      <w:ins w:id="8221" w:author="rkbansal" w:date="2020-04-11T12:51:00Z">
        <w:r w:rsidRPr="00FB38BF">
          <w:rPr>
            <w:b/>
            <w:sz w:val="28"/>
            <w:rPrChange w:id="8222"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223" w:author="rkbansal" w:date="2020-04-11T12:53:00Z"/>
          <w:rFonts w:eastAsia="Times New Roman" w:cs="Helvetica"/>
          <w:lang w:eastAsia="en-IN"/>
        </w:rPr>
      </w:pPr>
      <w:ins w:id="8224" w:author="rkbansal" w:date="2020-04-11T12:51:00Z">
        <w:r w:rsidRPr="001E72E1">
          <w:rPr>
            <w:rFonts w:eastAsia="Times New Roman" w:cs="Helvetica"/>
            <w:lang w:eastAsia="en-IN"/>
            <w:rPrChange w:id="8225"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226" w:author="rkbansal" w:date="2020-04-11T13:25:00Z">
              <w:rPr>
                <w:rFonts w:ascii="Helvetica" w:hAnsi="Helvetica" w:cs="Helvetica"/>
                <w:sz w:val="29"/>
                <w:szCs w:val="29"/>
              </w:rPr>
            </w:rPrChange>
          </w:rPr>
          <w:fldChar w:fldCharType="begin"/>
        </w:r>
        <w:r w:rsidRPr="001E72E1">
          <w:rPr>
            <w:rFonts w:eastAsia="Times New Roman" w:cs="Helvetica"/>
            <w:lang w:eastAsia="en-IN"/>
            <w:rPrChange w:id="8227"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228"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229"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230" w:author="rkbansal" w:date="2020-04-11T13:25:00Z">
              <w:rPr>
                <w:rFonts w:ascii="Helvetica" w:hAnsi="Helvetica" w:cs="Helvetica"/>
                <w:sz w:val="29"/>
                <w:szCs w:val="29"/>
              </w:rPr>
            </w:rPrChange>
          </w:rPr>
          <w:fldChar w:fldCharType="end"/>
        </w:r>
        <w:r w:rsidRPr="001E72E1">
          <w:rPr>
            <w:rFonts w:eastAsia="Times New Roman" w:cs="Helvetica"/>
            <w:lang w:eastAsia="en-IN"/>
            <w:rPrChange w:id="8231"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232"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233"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234" w:author="rkbansal" w:date="2020-04-11T12:51:00Z"/>
          <w:rFonts w:cs="Helvetica"/>
          <w:rPrChange w:id="8235" w:author="rkbansal" w:date="2020-04-11T13:25:00Z">
            <w:rPr>
              <w:ins w:id="8236" w:author="rkbansal" w:date="2020-04-11T12:51:00Z"/>
              <w:rFonts w:ascii="Helvetica" w:hAnsi="Helvetica" w:cs="Helvetica"/>
              <w:sz w:val="29"/>
              <w:szCs w:val="29"/>
            </w:rPr>
          </w:rPrChange>
        </w:rPr>
        <w:pPrChange w:id="8237"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238" w:author="rkbansal" w:date="2020-04-11T13:26:00Z"/>
          <w:rFonts w:eastAsia="Times New Roman" w:cs="Helvetica"/>
          <w:lang w:eastAsia="en-IN"/>
        </w:rPr>
      </w:pPr>
      <w:ins w:id="8239" w:author="rkbansal" w:date="2020-04-11T12:51:00Z">
        <w:r w:rsidRPr="001E72E1">
          <w:rPr>
            <w:rFonts w:eastAsia="Times New Roman" w:cs="Helvetica"/>
            <w:lang w:eastAsia="en-IN"/>
            <w:rPrChange w:id="8240"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241"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242" w:author="rkbansal" w:date="2020-04-11T13:25:00Z">
              <w:rPr>
                <w:rFonts w:ascii="Helvetica" w:hAnsi="Helvetica" w:cs="Helvetica"/>
                <w:sz w:val="29"/>
                <w:szCs w:val="29"/>
              </w:rPr>
            </w:rPrChange>
          </w:rPr>
          <w:t> to bind all the file storage properties</w:t>
        </w:r>
      </w:ins>
      <w:ins w:id="8243"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244" w:author="rkbansal" w:date="2020-04-11T12:51:00Z"/>
          <w:rFonts w:cs="Helvetica"/>
          <w:rPrChange w:id="8245" w:author="rkbansal" w:date="2020-04-11T13:25:00Z">
            <w:rPr>
              <w:ins w:id="8246" w:author="rkbansal" w:date="2020-04-11T12:51:00Z"/>
              <w:rFonts w:ascii="Helvetica" w:hAnsi="Helvetica" w:cs="Helvetica"/>
              <w:sz w:val="29"/>
              <w:szCs w:val="29"/>
            </w:rPr>
          </w:rPrChange>
        </w:rPr>
        <w:pPrChange w:id="8247" w:author="rkbansal" w:date="2020-04-11T13:25:00Z">
          <w:pPr>
            <w:pStyle w:val="NormalWeb"/>
            <w:shd w:val="clear" w:color="auto" w:fill="FFFFFF"/>
            <w:spacing w:before="0" w:beforeAutospacing="0" w:after="225" w:afterAutospacing="0"/>
          </w:pPr>
        </w:pPrChange>
      </w:pPr>
      <w:ins w:id="8248"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249" w:author="rkbansal" w:date="2020-04-11T13:25:00Z"/>
          <w:rFonts w:eastAsia="Times New Roman" w:cs="Helvetica"/>
          <w:lang w:eastAsia="en-IN"/>
          <w:rPrChange w:id="8250" w:author="rkbansal" w:date="2020-04-11T13:25:00Z">
            <w:rPr>
              <w:ins w:id="8251" w:author="rkbansal" w:date="2020-04-11T13:25:00Z"/>
              <w:rFonts w:ascii="Helvetica" w:eastAsia="Times New Roman" w:hAnsi="Helvetica" w:cs="Helvetica"/>
              <w:sz w:val="29"/>
              <w:szCs w:val="29"/>
              <w:lang w:eastAsia="en-IN"/>
            </w:rPr>
          </w:rPrChange>
        </w:rPr>
        <w:pPrChange w:id="8252" w:author="rkbansal" w:date="2020-04-11T13:25:00Z">
          <w:pPr>
            <w:shd w:val="clear" w:color="auto" w:fill="FFFFFF"/>
            <w:spacing w:after="225" w:line="240" w:lineRule="auto"/>
          </w:pPr>
        </w:pPrChange>
      </w:pPr>
      <w:ins w:id="8253" w:author="rkbansal" w:date="2020-04-11T13:26:00Z">
        <w:r>
          <w:rPr>
            <w:rFonts w:eastAsia="Times New Roman" w:cs="Helvetica"/>
            <w:lang w:eastAsia="en-IN"/>
          </w:rPr>
          <w:t>T</w:t>
        </w:r>
      </w:ins>
      <w:ins w:id="8254" w:author="rkbansal" w:date="2020-04-11T13:25:00Z">
        <w:r w:rsidR="001E72E1" w:rsidRPr="001E72E1">
          <w:rPr>
            <w:rFonts w:eastAsia="Times New Roman" w:cs="Helvetica"/>
            <w:lang w:eastAsia="en-IN"/>
            <w:rPrChange w:id="8255"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25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257"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25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259"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260" w:author="rkbansal" w:date="2020-04-11T13:25:00Z"/>
          <w:rFonts w:eastAsia="Times New Roman" w:cs="Helvetica"/>
          <w:lang w:eastAsia="en-IN"/>
          <w:rPrChange w:id="8261" w:author="rkbansal" w:date="2020-04-11T13:25:00Z">
            <w:rPr>
              <w:ins w:id="8262" w:author="rkbansal" w:date="2020-04-11T13:25:00Z"/>
              <w:rFonts w:ascii="Helvetica" w:eastAsia="Times New Roman" w:hAnsi="Helvetica" w:cs="Helvetica"/>
              <w:sz w:val="29"/>
              <w:szCs w:val="29"/>
              <w:lang w:eastAsia="en-IN"/>
            </w:rPr>
          </w:rPrChange>
        </w:rPr>
        <w:pPrChange w:id="8263" w:author="rkbansal" w:date="2020-04-11T13:25:00Z">
          <w:pPr>
            <w:shd w:val="clear" w:color="auto" w:fill="FFFFFF"/>
            <w:spacing w:after="225" w:line="240" w:lineRule="auto"/>
          </w:pPr>
        </w:pPrChange>
      </w:pPr>
      <w:ins w:id="8264" w:author="rkbansal" w:date="2020-04-11T13:25:00Z">
        <w:r w:rsidRPr="001E72E1">
          <w:rPr>
            <w:rFonts w:eastAsia="Times New Roman" w:cs="Helvetica"/>
            <w:lang w:eastAsia="en-IN"/>
            <w:rPrChange w:id="8265"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26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267"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pPr>
        <w:pStyle w:val="ListParagraph"/>
        <w:numPr>
          <w:ilvl w:val="0"/>
          <w:numId w:val="82"/>
        </w:numPr>
        <w:rPr>
          <w:ins w:id="8268" w:author="rkbansal" w:date="2020-04-11T15:12:00Z"/>
          <w:b/>
          <w:sz w:val="28"/>
          <w:rPrChange w:id="8269" w:author="rkbansal" w:date="2020-04-11T15:13:00Z">
            <w:rPr>
              <w:ins w:id="8270" w:author="rkbansal" w:date="2020-04-11T15:12:00Z"/>
            </w:rPr>
          </w:rPrChange>
        </w:rPr>
        <w:pPrChange w:id="8271" w:author="rkbansal" w:date="2020-04-11T15:13:00Z">
          <w:pPr>
            <w:pStyle w:val="ListParagraph"/>
            <w:numPr>
              <w:numId w:val="19"/>
            </w:numPr>
            <w:ind w:hanging="360"/>
          </w:pPr>
        </w:pPrChange>
      </w:pPr>
      <w:ins w:id="8272" w:author="rkbansal" w:date="2020-04-11T15:12:00Z">
        <w:r w:rsidRPr="00FB38BF">
          <w:rPr>
            <w:b/>
            <w:sz w:val="28"/>
            <w:rPrChange w:id="8273" w:author="rkbansal" w:date="2020-04-11T15:13:00Z">
              <w:rPr/>
            </w:rPrChange>
          </w:rPr>
          <w:t xml:space="preserve">Update the main </w:t>
        </w:r>
      </w:ins>
      <w:ins w:id="8274" w:author="rkbansal" w:date="2020-04-11T15:13:00Z">
        <w:r w:rsidRPr="00FB38BF">
          <w:rPr>
            <w:b/>
            <w:sz w:val="28"/>
            <w:rPrChange w:id="8275" w:author="rkbansal" w:date="2020-04-11T15:13:00Z">
              <w:rPr>
                <w:rFonts w:ascii="Consolas" w:hAnsi="Consolas" w:cs="Consolas"/>
                <w:color w:val="000000"/>
                <w:sz w:val="20"/>
                <w:szCs w:val="20"/>
                <w:shd w:val="clear" w:color="auto" w:fill="D4D4D4"/>
              </w:rPr>
            </w:rPrChange>
          </w:rPr>
          <w:t>DataUploadServiceApplication</w:t>
        </w:r>
        <w:r>
          <w:rPr>
            <w:b/>
            <w:sz w:val="28"/>
          </w:rPr>
          <w:t xml:space="preserve"> </w:t>
        </w:r>
      </w:ins>
      <w:ins w:id="8276" w:author="rkbansal" w:date="2020-04-11T15:12:00Z">
        <w:r w:rsidRPr="00FB38BF">
          <w:rPr>
            <w:b/>
            <w:sz w:val="28"/>
            <w:rPrChange w:id="8277" w:author="rkbansal" w:date="2020-04-11T15:13:00Z">
              <w:rPr/>
            </w:rPrChange>
          </w:rPr>
          <w:t>application with the following details:</w:t>
        </w:r>
      </w:ins>
    </w:p>
    <w:p w14:paraId="66A306B0" w14:textId="77777777" w:rsidR="00FB38BF" w:rsidRDefault="00FB38BF">
      <w:pPr>
        <w:pStyle w:val="ListParagraph"/>
        <w:numPr>
          <w:ilvl w:val="0"/>
          <w:numId w:val="83"/>
        </w:numPr>
        <w:rPr>
          <w:ins w:id="8278" w:author="rkbansal" w:date="2020-04-11T15:12:00Z"/>
        </w:rPr>
        <w:pPrChange w:id="8279" w:author="rkbansal" w:date="2020-04-11T15:13:00Z">
          <w:pPr>
            <w:pStyle w:val="ListParagraph"/>
            <w:numPr>
              <w:ilvl w:val="1"/>
              <w:numId w:val="19"/>
            </w:numPr>
            <w:ind w:left="1440" w:hanging="360"/>
          </w:pPr>
        </w:pPrChange>
      </w:pPr>
      <w:ins w:id="8280"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8281" w:author="rkbansal" w:date="2020-04-11T15:14:00Z"/>
        </w:rPr>
      </w:pPr>
      <w:ins w:id="8282" w:author="rkbansal" w:date="2020-04-11T15:12:00Z">
        <w:r>
          <w:t xml:space="preserve">Enable FeignClient to interact with </w:t>
        </w:r>
      </w:ins>
      <w:ins w:id="8283" w:author="rkbansal" w:date="2020-04-11T15:14:00Z">
        <w:r>
          <w:t>people</w:t>
        </w:r>
      </w:ins>
      <w:ins w:id="8284" w:author="rkbansal" w:date="2020-04-11T15:12:00Z">
        <w:r>
          <w:t>-mgmt-service</w:t>
        </w:r>
      </w:ins>
      <w:ins w:id="8285" w:author="rkbansal" w:date="2020-04-11T15:14:00Z">
        <w:r>
          <w:t>, account-mgmt-service and project-mgmt-service</w:t>
        </w:r>
      </w:ins>
    </w:p>
    <w:p w14:paraId="5D9AA04C" w14:textId="7B4AD05A" w:rsidR="001E72E1" w:rsidRDefault="00FB38BF" w:rsidP="00FB38BF">
      <w:pPr>
        <w:pStyle w:val="ListParagraph"/>
        <w:numPr>
          <w:ilvl w:val="0"/>
          <w:numId w:val="83"/>
        </w:numPr>
        <w:rPr>
          <w:ins w:id="8286" w:author="rkbansal" w:date="2020-04-11T15:15:00Z"/>
        </w:rPr>
      </w:pPr>
      <w:ins w:id="8287" w:author="rkbansal" w:date="2020-04-11T15:12:00Z">
        <w:r>
          <w:t>Enable JpaRepositories</w:t>
        </w:r>
      </w:ins>
      <w:ins w:id="8288" w:author="rkbansal" w:date="2020-04-11T15:14:00Z">
        <w:r w:rsidR="00FF449E">
          <w:t xml:space="preserve"> to store the data upload history</w:t>
        </w:r>
      </w:ins>
      <w:ins w:id="8289" w:author="rkbansal" w:date="2020-04-11T15:15:00Z">
        <w:r w:rsidR="008645C3">
          <w:t>.</w:t>
        </w:r>
      </w:ins>
    </w:p>
    <w:p w14:paraId="0028099B" w14:textId="33086B12" w:rsidR="008645C3" w:rsidRDefault="008645C3" w:rsidP="00FB38BF">
      <w:pPr>
        <w:pStyle w:val="ListParagraph"/>
        <w:numPr>
          <w:ilvl w:val="0"/>
          <w:numId w:val="83"/>
        </w:numPr>
        <w:rPr>
          <w:ins w:id="8290" w:author="rkbansal" w:date="2020-04-11T15:15:00Z"/>
        </w:rPr>
      </w:pPr>
      <w:ins w:id="8291" w:author="rkbansal" w:date="2020-04-11T15:15:00Z">
        <w:r w:rsidRPr="008645C3">
          <w:rPr>
            <w:rPrChange w:id="8292" w:author="rkbansal" w:date="2020-04-11T15:15:00Z">
              <w:rPr>
                <w:rFonts w:ascii="Helvetica" w:hAnsi="Helvetica" w:cs="Helvetica"/>
                <w:sz w:val="29"/>
                <w:szCs w:val="29"/>
                <w:shd w:val="clear" w:color="auto" w:fill="FFFFFF"/>
              </w:rPr>
            </w:rPrChange>
          </w:rPr>
          <w:t>To enable the </w:t>
        </w:r>
        <w:r w:rsidRPr="008645C3">
          <w:rPr>
            <w:rPrChange w:id="8293"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8294"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8295"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r>
          <w:fldChar w:fldCharType="end"/>
        </w:r>
        <w:r w:rsidRPr="008645C3">
          <w:rPr>
            <w:rPrChange w:id="8296"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pPr>
        <w:rPr>
          <w:ins w:id="8297" w:author="rkbansal" w:date="2020-04-11T15:15:00Z"/>
        </w:rPr>
        <w:pPrChange w:id="8298" w:author="rkbansal" w:date="2020-04-11T15:15:00Z">
          <w:pPr>
            <w:pStyle w:val="ListParagraph"/>
            <w:numPr>
              <w:numId w:val="83"/>
            </w:numPr>
            <w:ind w:left="1440" w:hanging="360"/>
          </w:pPr>
        </w:pPrChange>
      </w:pPr>
      <w:ins w:id="8299"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8300" w:author="rkbansal" w:date="2020-04-11T15:16:00Z"/>
        </w:rPr>
      </w:pPr>
    </w:p>
    <w:p w14:paraId="2242F4DB" w14:textId="5C09D983" w:rsidR="00C112D2" w:rsidRDefault="00C112D2" w:rsidP="00C112D2">
      <w:pPr>
        <w:pStyle w:val="ListParagraph"/>
        <w:numPr>
          <w:ilvl w:val="0"/>
          <w:numId w:val="82"/>
        </w:numPr>
        <w:rPr>
          <w:ins w:id="8301" w:author="rkbansal" w:date="2020-04-11T15:16:00Z"/>
        </w:rPr>
      </w:pPr>
      <w:ins w:id="8302" w:author="rkbansal" w:date="2020-04-11T15:16:00Z">
        <w:r>
          <w:t>Write FileController to upload the single file or multiple files.</w:t>
        </w:r>
      </w:ins>
    </w:p>
    <w:p w14:paraId="00EA536E" w14:textId="2620201E" w:rsidR="001C397A" w:rsidRDefault="001C397A">
      <w:pPr>
        <w:rPr>
          <w:ins w:id="8303" w:author="rkbansal" w:date="2020-04-21T00:15:00Z"/>
        </w:rPr>
      </w:pPr>
      <w:ins w:id="8304" w:author="rkbansal" w:date="2020-04-21T00:15:00Z">
        <w:r>
          <w:br w:type="page"/>
        </w:r>
      </w:ins>
    </w:p>
    <w:p w14:paraId="088211CE" w14:textId="17D206E8" w:rsidR="001C397A" w:rsidRDefault="001C397A" w:rsidP="001C397A">
      <w:pPr>
        <w:pStyle w:val="Heading2"/>
        <w:rPr>
          <w:ins w:id="8305" w:author="rkbansal" w:date="2020-04-21T00:15:00Z"/>
          <w:rFonts w:ascii="Georgia" w:hAnsi="Georgia"/>
          <w:b/>
          <w:sz w:val="28"/>
        </w:rPr>
      </w:pPr>
      <w:ins w:id="8306" w:author="rkbansal" w:date="2020-04-21T00:15:00Z">
        <w:r>
          <w:rPr>
            <w:rFonts w:ascii="Georgia" w:hAnsi="Georgia"/>
            <w:b/>
            <w:sz w:val="28"/>
          </w:rPr>
          <w:lastRenderedPageBreak/>
          <w:t xml:space="preserve">Messaging </w:t>
        </w:r>
        <w:r w:rsidRPr="00981242">
          <w:rPr>
            <w:rFonts w:ascii="Georgia" w:hAnsi="Georgia"/>
            <w:b/>
            <w:sz w:val="28"/>
          </w:rPr>
          <w:t>Service</w:t>
        </w:r>
      </w:ins>
    </w:p>
    <w:p w14:paraId="397CEC4D" w14:textId="77777777" w:rsidR="00C112D2" w:rsidRPr="009717A2" w:rsidRDefault="00C112D2">
      <w:pPr>
        <w:pStyle w:val="ListParagraph"/>
        <w:ind w:left="360"/>
        <w:pPrChange w:id="8307"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0"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8"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0"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2F284259"/>
    <w:multiLevelType w:val="hybridMultilevel"/>
    <w:tmpl w:val="FB6E40E8"/>
    <w:lvl w:ilvl="0" w:tplc="40090001">
      <w:start w:val="1"/>
      <w:numFmt w:val="bullet"/>
      <w:lvlText w:val=""/>
      <w:lvlJc w:val="left"/>
      <w:pPr>
        <w:ind w:left="360" w:hanging="360"/>
      </w:pPr>
      <w:rPr>
        <w:rFonts w:ascii="Symbol" w:hAnsi="Symbol" w:cs="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5"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9"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0"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9"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7"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2"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67"/>
  </w:num>
  <w:num w:numId="2">
    <w:abstractNumId w:val="30"/>
  </w:num>
  <w:num w:numId="3">
    <w:abstractNumId w:val="39"/>
  </w:num>
  <w:num w:numId="4">
    <w:abstractNumId w:val="25"/>
  </w:num>
  <w:num w:numId="5">
    <w:abstractNumId w:val="12"/>
  </w:num>
  <w:num w:numId="6">
    <w:abstractNumId w:val="27"/>
  </w:num>
  <w:num w:numId="7">
    <w:abstractNumId w:val="91"/>
  </w:num>
  <w:num w:numId="8">
    <w:abstractNumId w:val="35"/>
  </w:num>
  <w:num w:numId="9">
    <w:abstractNumId w:val="96"/>
  </w:num>
  <w:num w:numId="10">
    <w:abstractNumId w:val="85"/>
  </w:num>
  <w:num w:numId="11">
    <w:abstractNumId w:val="28"/>
  </w:num>
  <w:num w:numId="12">
    <w:abstractNumId w:val="13"/>
  </w:num>
  <w:num w:numId="13">
    <w:abstractNumId w:val="73"/>
  </w:num>
  <w:num w:numId="14">
    <w:abstractNumId w:val="107"/>
  </w:num>
  <w:num w:numId="15">
    <w:abstractNumId w:val="63"/>
  </w:num>
  <w:num w:numId="16">
    <w:abstractNumId w:val="10"/>
  </w:num>
  <w:num w:numId="17">
    <w:abstractNumId w:val="43"/>
  </w:num>
  <w:num w:numId="18">
    <w:abstractNumId w:val="99"/>
  </w:num>
  <w:num w:numId="19">
    <w:abstractNumId w:val="62"/>
  </w:num>
  <w:num w:numId="20">
    <w:abstractNumId w:val="45"/>
  </w:num>
  <w:num w:numId="21">
    <w:abstractNumId w:val="69"/>
  </w:num>
  <w:num w:numId="22">
    <w:abstractNumId w:val="53"/>
  </w:num>
  <w:num w:numId="23">
    <w:abstractNumId w:val="3"/>
  </w:num>
  <w:num w:numId="24">
    <w:abstractNumId w:val="38"/>
  </w:num>
  <w:num w:numId="25">
    <w:abstractNumId w:val="56"/>
  </w:num>
  <w:num w:numId="26">
    <w:abstractNumId w:val="66"/>
  </w:num>
  <w:num w:numId="27">
    <w:abstractNumId w:val="24"/>
  </w:num>
  <w:num w:numId="28">
    <w:abstractNumId w:val="8"/>
  </w:num>
  <w:num w:numId="29">
    <w:abstractNumId w:val="0"/>
  </w:num>
  <w:num w:numId="30">
    <w:abstractNumId w:val="97"/>
  </w:num>
  <w:num w:numId="31">
    <w:abstractNumId w:val="4"/>
  </w:num>
  <w:num w:numId="32">
    <w:abstractNumId w:val="17"/>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48"/>
  </w:num>
  <w:num w:numId="36">
    <w:abstractNumId w:val="20"/>
  </w:num>
  <w:num w:numId="37">
    <w:abstractNumId w:val="32"/>
  </w:num>
  <w:num w:numId="38">
    <w:abstractNumId w:val="105"/>
  </w:num>
  <w:num w:numId="39">
    <w:abstractNumId w:val="16"/>
  </w:num>
  <w:num w:numId="40">
    <w:abstractNumId w:val="16"/>
    <w:lvlOverride w:ilvl="1">
      <w:lvl w:ilvl="1">
        <w:numFmt w:val="bullet"/>
        <w:lvlText w:val=""/>
        <w:lvlJc w:val="left"/>
        <w:pPr>
          <w:tabs>
            <w:tab w:val="num" w:pos="1440"/>
          </w:tabs>
          <w:ind w:left="1440" w:hanging="360"/>
        </w:pPr>
        <w:rPr>
          <w:rFonts w:ascii="Symbol" w:hAnsi="Symbol" w:hint="default"/>
          <w:sz w:val="20"/>
        </w:rPr>
      </w:lvl>
    </w:lvlOverride>
  </w:num>
  <w:num w:numId="41">
    <w:abstractNumId w:val="50"/>
  </w:num>
  <w:num w:numId="42">
    <w:abstractNumId w:val="50"/>
    <w:lvlOverride w:ilvl="1">
      <w:lvl w:ilvl="1">
        <w:numFmt w:val="bullet"/>
        <w:lvlText w:val=""/>
        <w:lvlJc w:val="left"/>
        <w:pPr>
          <w:tabs>
            <w:tab w:val="num" w:pos="1440"/>
          </w:tabs>
          <w:ind w:left="1440" w:hanging="360"/>
        </w:pPr>
        <w:rPr>
          <w:rFonts w:ascii="Symbol" w:hAnsi="Symbol" w:hint="default"/>
          <w:sz w:val="20"/>
        </w:rPr>
      </w:lvl>
    </w:lvlOverride>
  </w:num>
  <w:num w:numId="43">
    <w:abstractNumId w:val="19"/>
  </w:num>
  <w:num w:numId="44">
    <w:abstractNumId w:val="92"/>
  </w:num>
  <w:num w:numId="45">
    <w:abstractNumId w:val="52"/>
  </w:num>
  <w:num w:numId="46">
    <w:abstractNumId w:val="5"/>
  </w:num>
  <w:num w:numId="47">
    <w:abstractNumId w:val="41"/>
  </w:num>
  <w:num w:numId="48">
    <w:abstractNumId w:val="72"/>
  </w:num>
  <w:num w:numId="49">
    <w:abstractNumId w:val="2"/>
  </w:num>
  <w:num w:numId="50">
    <w:abstractNumId w:val="84"/>
  </w:num>
  <w:num w:numId="51">
    <w:abstractNumId w:val="1"/>
  </w:num>
  <w:num w:numId="52">
    <w:abstractNumId w:val="65"/>
  </w:num>
  <w:num w:numId="53">
    <w:abstractNumId w:val="90"/>
  </w:num>
  <w:num w:numId="54">
    <w:abstractNumId w:val="11"/>
  </w:num>
  <w:num w:numId="55">
    <w:abstractNumId w:val="79"/>
  </w:num>
  <w:num w:numId="56">
    <w:abstractNumId w:val="81"/>
  </w:num>
  <w:num w:numId="57">
    <w:abstractNumId w:val="74"/>
  </w:num>
  <w:num w:numId="58">
    <w:abstractNumId w:val="15"/>
  </w:num>
  <w:num w:numId="59">
    <w:abstractNumId w:val="42"/>
  </w:num>
  <w:num w:numId="60">
    <w:abstractNumId w:val="78"/>
  </w:num>
  <w:num w:numId="61">
    <w:abstractNumId w:val="40"/>
  </w:num>
  <w:num w:numId="62">
    <w:abstractNumId w:val="87"/>
  </w:num>
  <w:num w:numId="63">
    <w:abstractNumId w:val="106"/>
  </w:num>
  <w:num w:numId="64">
    <w:abstractNumId w:val="94"/>
  </w:num>
  <w:num w:numId="65">
    <w:abstractNumId w:val="34"/>
  </w:num>
  <w:num w:numId="66">
    <w:abstractNumId w:val="64"/>
  </w:num>
  <w:num w:numId="67">
    <w:abstractNumId w:val="76"/>
  </w:num>
  <w:num w:numId="68">
    <w:abstractNumId w:val="95"/>
  </w:num>
  <w:num w:numId="69">
    <w:abstractNumId w:val="93"/>
  </w:num>
  <w:num w:numId="70">
    <w:abstractNumId w:val="7"/>
  </w:num>
  <w:num w:numId="71">
    <w:abstractNumId w:val="6"/>
  </w:num>
  <w:num w:numId="72">
    <w:abstractNumId w:val="80"/>
  </w:num>
  <w:num w:numId="73">
    <w:abstractNumId w:val="18"/>
  </w:num>
  <w:num w:numId="74">
    <w:abstractNumId w:val="36"/>
  </w:num>
  <w:num w:numId="75">
    <w:abstractNumId w:val="49"/>
  </w:num>
  <w:num w:numId="76">
    <w:abstractNumId w:val="98"/>
  </w:num>
  <w:num w:numId="77">
    <w:abstractNumId w:val="77"/>
  </w:num>
  <w:num w:numId="78">
    <w:abstractNumId w:val="58"/>
  </w:num>
  <w:num w:numId="79">
    <w:abstractNumId w:val="29"/>
  </w:num>
  <w:num w:numId="80">
    <w:abstractNumId w:val="51"/>
  </w:num>
  <w:num w:numId="81">
    <w:abstractNumId w:val="103"/>
  </w:num>
  <w:num w:numId="82">
    <w:abstractNumId w:val="44"/>
  </w:num>
  <w:num w:numId="83">
    <w:abstractNumId w:val="54"/>
  </w:num>
  <w:num w:numId="84">
    <w:abstractNumId w:val="89"/>
  </w:num>
  <w:num w:numId="85">
    <w:abstractNumId w:val="47"/>
  </w:num>
  <w:num w:numId="86">
    <w:abstractNumId w:val="101"/>
  </w:num>
  <w:num w:numId="87">
    <w:abstractNumId w:val="83"/>
  </w:num>
  <w:num w:numId="88">
    <w:abstractNumId w:val="14"/>
  </w:num>
  <w:num w:numId="89">
    <w:abstractNumId w:val="60"/>
  </w:num>
  <w:num w:numId="90">
    <w:abstractNumId w:val="23"/>
  </w:num>
  <w:num w:numId="91">
    <w:abstractNumId w:val="61"/>
  </w:num>
  <w:num w:numId="92">
    <w:abstractNumId w:val="37"/>
  </w:num>
  <w:num w:numId="93">
    <w:abstractNumId w:val="108"/>
  </w:num>
  <w:num w:numId="94">
    <w:abstractNumId w:val="86"/>
  </w:num>
  <w:num w:numId="95">
    <w:abstractNumId w:val="100"/>
  </w:num>
  <w:num w:numId="96">
    <w:abstractNumId w:val="57"/>
  </w:num>
  <w:num w:numId="97">
    <w:abstractNumId w:val="26"/>
  </w:num>
  <w:num w:numId="98">
    <w:abstractNumId w:val="88"/>
  </w:num>
  <w:num w:numId="99">
    <w:abstractNumId w:val="21"/>
  </w:num>
  <w:num w:numId="100">
    <w:abstractNumId w:val="55"/>
  </w:num>
  <w:num w:numId="101">
    <w:abstractNumId w:val="31"/>
  </w:num>
  <w:num w:numId="102">
    <w:abstractNumId w:val="75"/>
  </w:num>
  <w:num w:numId="103">
    <w:abstractNumId w:val="22"/>
  </w:num>
  <w:num w:numId="104">
    <w:abstractNumId w:val="46"/>
  </w:num>
  <w:num w:numId="105">
    <w:abstractNumId w:val="102"/>
  </w:num>
  <w:num w:numId="106">
    <w:abstractNumId w:val="71"/>
  </w:num>
  <w:num w:numId="107">
    <w:abstractNumId w:val="82"/>
  </w:num>
  <w:num w:numId="108">
    <w:abstractNumId w:val="59"/>
  </w:num>
  <w:num w:numId="109">
    <w:abstractNumId w:val="68"/>
  </w:num>
  <w:num w:numId="110">
    <w:abstractNumId w:val="33"/>
  </w:num>
  <w:num w:numId="111">
    <w:abstractNumId w:val="104"/>
  </w:num>
  <w:num w:numId="112">
    <w:abstractNumId w:val="70"/>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1044D"/>
    <w:rsid w:val="0001238D"/>
    <w:rsid w:val="0001342D"/>
    <w:rsid w:val="00013B70"/>
    <w:rsid w:val="0002021F"/>
    <w:rsid w:val="000209FC"/>
    <w:rsid w:val="00022349"/>
    <w:rsid w:val="00022C05"/>
    <w:rsid w:val="00024234"/>
    <w:rsid w:val="00030FB4"/>
    <w:rsid w:val="000328A0"/>
    <w:rsid w:val="00034108"/>
    <w:rsid w:val="00034ABA"/>
    <w:rsid w:val="0003603A"/>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2BE4"/>
    <w:rsid w:val="000838AE"/>
    <w:rsid w:val="0008588E"/>
    <w:rsid w:val="000858A5"/>
    <w:rsid w:val="00087D00"/>
    <w:rsid w:val="000A1F90"/>
    <w:rsid w:val="000A2AD8"/>
    <w:rsid w:val="000A3392"/>
    <w:rsid w:val="000A3C20"/>
    <w:rsid w:val="000B0A09"/>
    <w:rsid w:val="000B2C1F"/>
    <w:rsid w:val="000B48E2"/>
    <w:rsid w:val="000B5355"/>
    <w:rsid w:val="000B65C4"/>
    <w:rsid w:val="000C1495"/>
    <w:rsid w:val="000C7545"/>
    <w:rsid w:val="000D5012"/>
    <w:rsid w:val="000D5022"/>
    <w:rsid w:val="000D5B2B"/>
    <w:rsid w:val="000D70BE"/>
    <w:rsid w:val="000E0984"/>
    <w:rsid w:val="000E17E5"/>
    <w:rsid w:val="000E23E5"/>
    <w:rsid w:val="000E3BFB"/>
    <w:rsid w:val="000E5174"/>
    <w:rsid w:val="000F1177"/>
    <w:rsid w:val="000F157E"/>
    <w:rsid w:val="000F2DCB"/>
    <w:rsid w:val="000F595B"/>
    <w:rsid w:val="001007D3"/>
    <w:rsid w:val="00105024"/>
    <w:rsid w:val="00111862"/>
    <w:rsid w:val="00111FFF"/>
    <w:rsid w:val="0011688A"/>
    <w:rsid w:val="00116AEE"/>
    <w:rsid w:val="00121243"/>
    <w:rsid w:val="001219C2"/>
    <w:rsid w:val="00125468"/>
    <w:rsid w:val="00125E38"/>
    <w:rsid w:val="001260CE"/>
    <w:rsid w:val="00126334"/>
    <w:rsid w:val="00127F01"/>
    <w:rsid w:val="0013004B"/>
    <w:rsid w:val="00132AFB"/>
    <w:rsid w:val="00133130"/>
    <w:rsid w:val="00133514"/>
    <w:rsid w:val="00144CC6"/>
    <w:rsid w:val="00150063"/>
    <w:rsid w:val="0015129C"/>
    <w:rsid w:val="001564E1"/>
    <w:rsid w:val="001579A5"/>
    <w:rsid w:val="00157F79"/>
    <w:rsid w:val="001607E5"/>
    <w:rsid w:val="0016127D"/>
    <w:rsid w:val="00165D60"/>
    <w:rsid w:val="001662EB"/>
    <w:rsid w:val="00170078"/>
    <w:rsid w:val="001707FC"/>
    <w:rsid w:val="001710DB"/>
    <w:rsid w:val="00171DAB"/>
    <w:rsid w:val="00173805"/>
    <w:rsid w:val="00176254"/>
    <w:rsid w:val="00180569"/>
    <w:rsid w:val="00181AC2"/>
    <w:rsid w:val="0018267B"/>
    <w:rsid w:val="00183ACF"/>
    <w:rsid w:val="00185B50"/>
    <w:rsid w:val="00187DD7"/>
    <w:rsid w:val="001900B4"/>
    <w:rsid w:val="001A0DFC"/>
    <w:rsid w:val="001A10DD"/>
    <w:rsid w:val="001A4B42"/>
    <w:rsid w:val="001A4DA1"/>
    <w:rsid w:val="001A7134"/>
    <w:rsid w:val="001A78D6"/>
    <w:rsid w:val="001B25CE"/>
    <w:rsid w:val="001B53B3"/>
    <w:rsid w:val="001B7E1E"/>
    <w:rsid w:val="001C0C12"/>
    <w:rsid w:val="001C239E"/>
    <w:rsid w:val="001C2A40"/>
    <w:rsid w:val="001C2CF3"/>
    <w:rsid w:val="001C387C"/>
    <w:rsid w:val="001C397A"/>
    <w:rsid w:val="001C40C2"/>
    <w:rsid w:val="001C5B28"/>
    <w:rsid w:val="001C6375"/>
    <w:rsid w:val="001D02A9"/>
    <w:rsid w:val="001D1AF1"/>
    <w:rsid w:val="001D3766"/>
    <w:rsid w:val="001D5882"/>
    <w:rsid w:val="001D6E37"/>
    <w:rsid w:val="001E0902"/>
    <w:rsid w:val="001E217E"/>
    <w:rsid w:val="001E2D3B"/>
    <w:rsid w:val="001E46E2"/>
    <w:rsid w:val="001E72E1"/>
    <w:rsid w:val="001F01BE"/>
    <w:rsid w:val="001F55B5"/>
    <w:rsid w:val="001F5DD4"/>
    <w:rsid w:val="001F5DE9"/>
    <w:rsid w:val="001F6428"/>
    <w:rsid w:val="001F650F"/>
    <w:rsid w:val="001F70B7"/>
    <w:rsid w:val="002003C2"/>
    <w:rsid w:val="002017AB"/>
    <w:rsid w:val="0020321C"/>
    <w:rsid w:val="00203645"/>
    <w:rsid w:val="002041EA"/>
    <w:rsid w:val="0021176C"/>
    <w:rsid w:val="0021219D"/>
    <w:rsid w:val="002134AC"/>
    <w:rsid w:val="00215C54"/>
    <w:rsid w:val="00221BF9"/>
    <w:rsid w:val="002221C5"/>
    <w:rsid w:val="0022314F"/>
    <w:rsid w:val="00225DAB"/>
    <w:rsid w:val="00227477"/>
    <w:rsid w:val="00230A57"/>
    <w:rsid w:val="0023778B"/>
    <w:rsid w:val="002407C5"/>
    <w:rsid w:val="00240C06"/>
    <w:rsid w:val="002418C6"/>
    <w:rsid w:val="00241B01"/>
    <w:rsid w:val="00245737"/>
    <w:rsid w:val="00245F0B"/>
    <w:rsid w:val="00247050"/>
    <w:rsid w:val="0024774D"/>
    <w:rsid w:val="0026004B"/>
    <w:rsid w:val="0026197A"/>
    <w:rsid w:val="002644E9"/>
    <w:rsid w:val="00264A19"/>
    <w:rsid w:val="002708D0"/>
    <w:rsid w:val="00281040"/>
    <w:rsid w:val="00281278"/>
    <w:rsid w:val="00281BAC"/>
    <w:rsid w:val="00283D15"/>
    <w:rsid w:val="00284457"/>
    <w:rsid w:val="00284992"/>
    <w:rsid w:val="00284C2A"/>
    <w:rsid w:val="00287190"/>
    <w:rsid w:val="00292F76"/>
    <w:rsid w:val="00293463"/>
    <w:rsid w:val="0029526E"/>
    <w:rsid w:val="002A07B4"/>
    <w:rsid w:val="002A1BA5"/>
    <w:rsid w:val="002B1426"/>
    <w:rsid w:val="002B4651"/>
    <w:rsid w:val="002B4729"/>
    <w:rsid w:val="002B5FC7"/>
    <w:rsid w:val="002B6106"/>
    <w:rsid w:val="002C02F8"/>
    <w:rsid w:val="002C43C9"/>
    <w:rsid w:val="002C553D"/>
    <w:rsid w:val="002C5B29"/>
    <w:rsid w:val="002D024F"/>
    <w:rsid w:val="002D0DC1"/>
    <w:rsid w:val="002D3283"/>
    <w:rsid w:val="002D4E05"/>
    <w:rsid w:val="002D70D5"/>
    <w:rsid w:val="002E2790"/>
    <w:rsid w:val="002E2B25"/>
    <w:rsid w:val="002E4B44"/>
    <w:rsid w:val="002E5410"/>
    <w:rsid w:val="002E56C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8D"/>
    <w:rsid w:val="003226D9"/>
    <w:rsid w:val="00322D86"/>
    <w:rsid w:val="003316E2"/>
    <w:rsid w:val="0033172C"/>
    <w:rsid w:val="00333BF4"/>
    <w:rsid w:val="00335186"/>
    <w:rsid w:val="00337CD1"/>
    <w:rsid w:val="00337D20"/>
    <w:rsid w:val="00341D56"/>
    <w:rsid w:val="0034276A"/>
    <w:rsid w:val="00343BF9"/>
    <w:rsid w:val="00344EF5"/>
    <w:rsid w:val="00345C3C"/>
    <w:rsid w:val="00351C71"/>
    <w:rsid w:val="00360505"/>
    <w:rsid w:val="0036261E"/>
    <w:rsid w:val="003657DC"/>
    <w:rsid w:val="00365E46"/>
    <w:rsid w:val="00366A1A"/>
    <w:rsid w:val="00367F32"/>
    <w:rsid w:val="00370EB6"/>
    <w:rsid w:val="00374EBA"/>
    <w:rsid w:val="003759CB"/>
    <w:rsid w:val="00376BF2"/>
    <w:rsid w:val="003816F2"/>
    <w:rsid w:val="00382F38"/>
    <w:rsid w:val="0038425D"/>
    <w:rsid w:val="00392C47"/>
    <w:rsid w:val="00396767"/>
    <w:rsid w:val="0039683F"/>
    <w:rsid w:val="003A3408"/>
    <w:rsid w:val="003A4DE5"/>
    <w:rsid w:val="003A6EF5"/>
    <w:rsid w:val="003B085B"/>
    <w:rsid w:val="003B34F3"/>
    <w:rsid w:val="003B5D9A"/>
    <w:rsid w:val="003B7071"/>
    <w:rsid w:val="003C12D6"/>
    <w:rsid w:val="003C34C9"/>
    <w:rsid w:val="003C525D"/>
    <w:rsid w:val="003C7005"/>
    <w:rsid w:val="003C7F00"/>
    <w:rsid w:val="003D033F"/>
    <w:rsid w:val="003D121B"/>
    <w:rsid w:val="003D1D1F"/>
    <w:rsid w:val="003D2F2B"/>
    <w:rsid w:val="003D38CA"/>
    <w:rsid w:val="003D6006"/>
    <w:rsid w:val="003D7BF4"/>
    <w:rsid w:val="003E03B0"/>
    <w:rsid w:val="003E3FE2"/>
    <w:rsid w:val="003E720E"/>
    <w:rsid w:val="003E76D3"/>
    <w:rsid w:val="003F102C"/>
    <w:rsid w:val="003F333B"/>
    <w:rsid w:val="003F501B"/>
    <w:rsid w:val="003F7906"/>
    <w:rsid w:val="0040082C"/>
    <w:rsid w:val="00403A40"/>
    <w:rsid w:val="00407CB3"/>
    <w:rsid w:val="00412667"/>
    <w:rsid w:val="00412979"/>
    <w:rsid w:val="00412E0F"/>
    <w:rsid w:val="004145AD"/>
    <w:rsid w:val="0041603C"/>
    <w:rsid w:val="00416449"/>
    <w:rsid w:val="00417011"/>
    <w:rsid w:val="00421D0B"/>
    <w:rsid w:val="00423757"/>
    <w:rsid w:val="00424FB4"/>
    <w:rsid w:val="00425FF0"/>
    <w:rsid w:val="00427475"/>
    <w:rsid w:val="0043362B"/>
    <w:rsid w:val="00434711"/>
    <w:rsid w:val="004351EA"/>
    <w:rsid w:val="00442CA1"/>
    <w:rsid w:val="004433F9"/>
    <w:rsid w:val="00444656"/>
    <w:rsid w:val="004452F6"/>
    <w:rsid w:val="00445F55"/>
    <w:rsid w:val="00446989"/>
    <w:rsid w:val="004559D4"/>
    <w:rsid w:val="0045637E"/>
    <w:rsid w:val="00456F95"/>
    <w:rsid w:val="00457320"/>
    <w:rsid w:val="00457EC3"/>
    <w:rsid w:val="004637DA"/>
    <w:rsid w:val="004644E9"/>
    <w:rsid w:val="00464CF4"/>
    <w:rsid w:val="004741B8"/>
    <w:rsid w:val="00474967"/>
    <w:rsid w:val="0047728F"/>
    <w:rsid w:val="00480ABB"/>
    <w:rsid w:val="0048480A"/>
    <w:rsid w:val="00484CAB"/>
    <w:rsid w:val="00486B98"/>
    <w:rsid w:val="004873B3"/>
    <w:rsid w:val="00490D76"/>
    <w:rsid w:val="00496A03"/>
    <w:rsid w:val="004A202C"/>
    <w:rsid w:val="004A25C6"/>
    <w:rsid w:val="004A34C9"/>
    <w:rsid w:val="004A3C02"/>
    <w:rsid w:val="004A493F"/>
    <w:rsid w:val="004A4B97"/>
    <w:rsid w:val="004A4F63"/>
    <w:rsid w:val="004A6163"/>
    <w:rsid w:val="004B07E0"/>
    <w:rsid w:val="004B1EAB"/>
    <w:rsid w:val="004B4847"/>
    <w:rsid w:val="004C17AA"/>
    <w:rsid w:val="004C1814"/>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808"/>
    <w:rsid w:val="00575BE3"/>
    <w:rsid w:val="005876EB"/>
    <w:rsid w:val="005963C8"/>
    <w:rsid w:val="005A2BED"/>
    <w:rsid w:val="005B0803"/>
    <w:rsid w:val="005C19BB"/>
    <w:rsid w:val="005C2BC6"/>
    <w:rsid w:val="005C4336"/>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20913"/>
    <w:rsid w:val="006241FF"/>
    <w:rsid w:val="00624B71"/>
    <w:rsid w:val="00625613"/>
    <w:rsid w:val="006276E7"/>
    <w:rsid w:val="00630271"/>
    <w:rsid w:val="00631E31"/>
    <w:rsid w:val="006350C6"/>
    <w:rsid w:val="0063644A"/>
    <w:rsid w:val="00641726"/>
    <w:rsid w:val="00643255"/>
    <w:rsid w:val="006432B0"/>
    <w:rsid w:val="00644483"/>
    <w:rsid w:val="00645825"/>
    <w:rsid w:val="006517B2"/>
    <w:rsid w:val="006533DA"/>
    <w:rsid w:val="00653E1B"/>
    <w:rsid w:val="006602B3"/>
    <w:rsid w:val="00661D20"/>
    <w:rsid w:val="00663EEF"/>
    <w:rsid w:val="00670971"/>
    <w:rsid w:val="006720E3"/>
    <w:rsid w:val="00672839"/>
    <w:rsid w:val="0067372F"/>
    <w:rsid w:val="00674C49"/>
    <w:rsid w:val="006810F3"/>
    <w:rsid w:val="00681DD8"/>
    <w:rsid w:val="00683128"/>
    <w:rsid w:val="0068375E"/>
    <w:rsid w:val="00683812"/>
    <w:rsid w:val="00683B7C"/>
    <w:rsid w:val="0068706D"/>
    <w:rsid w:val="00687629"/>
    <w:rsid w:val="00693592"/>
    <w:rsid w:val="006958AE"/>
    <w:rsid w:val="00697005"/>
    <w:rsid w:val="006A067A"/>
    <w:rsid w:val="006A07D2"/>
    <w:rsid w:val="006A154C"/>
    <w:rsid w:val="006A2132"/>
    <w:rsid w:val="006A2D3B"/>
    <w:rsid w:val="006A2F6B"/>
    <w:rsid w:val="006A39B1"/>
    <w:rsid w:val="006A4F1C"/>
    <w:rsid w:val="006A5BE7"/>
    <w:rsid w:val="006A7EFD"/>
    <w:rsid w:val="006B269A"/>
    <w:rsid w:val="006B29EA"/>
    <w:rsid w:val="006B4980"/>
    <w:rsid w:val="006B4C95"/>
    <w:rsid w:val="006B6008"/>
    <w:rsid w:val="006C0801"/>
    <w:rsid w:val="006C1B82"/>
    <w:rsid w:val="006C1C8C"/>
    <w:rsid w:val="006C4F66"/>
    <w:rsid w:val="006C6BD7"/>
    <w:rsid w:val="006C6C2C"/>
    <w:rsid w:val="006C6DAE"/>
    <w:rsid w:val="006D668F"/>
    <w:rsid w:val="006D6FCC"/>
    <w:rsid w:val="006E02A5"/>
    <w:rsid w:val="006E18BE"/>
    <w:rsid w:val="006E2911"/>
    <w:rsid w:val="006E5C05"/>
    <w:rsid w:val="006F0832"/>
    <w:rsid w:val="006F2082"/>
    <w:rsid w:val="006F43EA"/>
    <w:rsid w:val="006F7267"/>
    <w:rsid w:val="006F7A9F"/>
    <w:rsid w:val="00702225"/>
    <w:rsid w:val="00706450"/>
    <w:rsid w:val="00711A70"/>
    <w:rsid w:val="00711EA1"/>
    <w:rsid w:val="007130D7"/>
    <w:rsid w:val="007161FA"/>
    <w:rsid w:val="00716CEC"/>
    <w:rsid w:val="00716D8D"/>
    <w:rsid w:val="00720E4D"/>
    <w:rsid w:val="00723497"/>
    <w:rsid w:val="00723EB8"/>
    <w:rsid w:val="007267E6"/>
    <w:rsid w:val="00727DD4"/>
    <w:rsid w:val="00730A62"/>
    <w:rsid w:val="00732FE7"/>
    <w:rsid w:val="00734B30"/>
    <w:rsid w:val="00734C20"/>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9139F"/>
    <w:rsid w:val="00792A42"/>
    <w:rsid w:val="00792E47"/>
    <w:rsid w:val="007957BB"/>
    <w:rsid w:val="00797D24"/>
    <w:rsid w:val="007A208F"/>
    <w:rsid w:val="007A2413"/>
    <w:rsid w:val="007A280D"/>
    <w:rsid w:val="007A3F45"/>
    <w:rsid w:val="007A5846"/>
    <w:rsid w:val="007A6875"/>
    <w:rsid w:val="007B013D"/>
    <w:rsid w:val="007B537E"/>
    <w:rsid w:val="007B642F"/>
    <w:rsid w:val="007B6AFB"/>
    <w:rsid w:val="007C3945"/>
    <w:rsid w:val="007C6C39"/>
    <w:rsid w:val="007D15A8"/>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55A1"/>
    <w:rsid w:val="008166B7"/>
    <w:rsid w:val="00820A94"/>
    <w:rsid w:val="00823827"/>
    <w:rsid w:val="00823ADD"/>
    <w:rsid w:val="00824C4E"/>
    <w:rsid w:val="008252C1"/>
    <w:rsid w:val="008268E3"/>
    <w:rsid w:val="008279BB"/>
    <w:rsid w:val="00834385"/>
    <w:rsid w:val="00836418"/>
    <w:rsid w:val="00837257"/>
    <w:rsid w:val="00841160"/>
    <w:rsid w:val="00841BD8"/>
    <w:rsid w:val="0084354E"/>
    <w:rsid w:val="008443C9"/>
    <w:rsid w:val="0084694C"/>
    <w:rsid w:val="0085326C"/>
    <w:rsid w:val="00854061"/>
    <w:rsid w:val="008551B3"/>
    <w:rsid w:val="008566B4"/>
    <w:rsid w:val="00863912"/>
    <w:rsid w:val="008645C3"/>
    <w:rsid w:val="00864941"/>
    <w:rsid w:val="008701A7"/>
    <w:rsid w:val="00870F04"/>
    <w:rsid w:val="008714D3"/>
    <w:rsid w:val="00871DEA"/>
    <w:rsid w:val="0087295E"/>
    <w:rsid w:val="0087633C"/>
    <w:rsid w:val="00880B47"/>
    <w:rsid w:val="008811EC"/>
    <w:rsid w:val="00881D8C"/>
    <w:rsid w:val="0089025D"/>
    <w:rsid w:val="00891D28"/>
    <w:rsid w:val="00892A38"/>
    <w:rsid w:val="008943E0"/>
    <w:rsid w:val="00896CD3"/>
    <w:rsid w:val="008A06C3"/>
    <w:rsid w:val="008A20D0"/>
    <w:rsid w:val="008A22AA"/>
    <w:rsid w:val="008A42B5"/>
    <w:rsid w:val="008A7135"/>
    <w:rsid w:val="008B02F4"/>
    <w:rsid w:val="008B2BD7"/>
    <w:rsid w:val="008C04A0"/>
    <w:rsid w:val="008C06A3"/>
    <w:rsid w:val="008C3050"/>
    <w:rsid w:val="008D0AE6"/>
    <w:rsid w:val="008D2B39"/>
    <w:rsid w:val="008D3370"/>
    <w:rsid w:val="008D3715"/>
    <w:rsid w:val="008D5E63"/>
    <w:rsid w:val="008E05C7"/>
    <w:rsid w:val="008E0E94"/>
    <w:rsid w:val="008E0F88"/>
    <w:rsid w:val="008E38E6"/>
    <w:rsid w:val="008E3DB0"/>
    <w:rsid w:val="008E7A74"/>
    <w:rsid w:val="008F2CC5"/>
    <w:rsid w:val="008F59CF"/>
    <w:rsid w:val="008F6496"/>
    <w:rsid w:val="008F721F"/>
    <w:rsid w:val="008F74B5"/>
    <w:rsid w:val="008F77E1"/>
    <w:rsid w:val="00900B9F"/>
    <w:rsid w:val="009027B7"/>
    <w:rsid w:val="009054F3"/>
    <w:rsid w:val="009129B0"/>
    <w:rsid w:val="00913740"/>
    <w:rsid w:val="00916052"/>
    <w:rsid w:val="00925287"/>
    <w:rsid w:val="00925D92"/>
    <w:rsid w:val="00926747"/>
    <w:rsid w:val="00930714"/>
    <w:rsid w:val="009329BF"/>
    <w:rsid w:val="00936044"/>
    <w:rsid w:val="00936A35"/>
    <w:rsid w:val="00937306"/>
    <w:rsid w:val="009447C6"/>
    <w:rsid w:val="009452D6"/>
    <w:rsid w:val="00946E78"/>
    <w:rsid w:val="009550BD"/>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4C3"/>
    <w:rsid w:val="009938C8"/>
    <w:rsid w:val="00997052"/>
    <w:rsid w:val="00997293"/>
    <w:rsid w:val="009A06CB"/>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6746"/>
    <w:rsid w:val="009E7299"/>
    <w:rsid w:val="009F1FE9"/>
    <w:rsid w:val="009F4279"/>
    <w:rsid w:val="009F4D85"/>
    <w:rsid w:val="00A00D41"/>
    <w:rsid w:val="00A0485D"/>
    <w:rsid w:val="00A0553D"/>
    <w:rsid w:val="00A06728"/>
    <w:rsid w:val="00A12A3E"/>
    <w:rsid w:val="00A16E0A"/>
    <w:rsid w:val="00A20174"/>
    <w:rsid w:val="00A20252"/>
    <w:rsid w:val="00A2214D"/>
    <w:rsid w:val="00A22E95"/>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74323"/>
    <w:rsid w:val="00A76C94"/>
    <w:rsid w:val="00A772F2"/>
    <w:rsid w:val="00A775D7"/>
    <w:rsid w:val="00A776C8"/>
    <w:rsid w:val="00A77C72"/>
    <w:rsid w:val="00A80B1A"/>
    <w:rsid w:val="00A81A28"/>
    <w:rsid w:val="00A82A7A"/>
    <w:rsid w:val="00A836BE"/>
    <w:rsid w:val="00A87A76"/>
    <w:rsid w:val="00A92A67"/>
    <w:rsid w:val="00A93022"/>
    <w:rsid w:val="00A93084"/>
    <w:rsid w:val="00A94A8C"/>
    <w:rsid w:val="00A955C2"/>
    <w:rsid w:val="00AA312E"/>
    <w:rsid w:val="00AA3FBE"/>
    <w:rsid w:val="00AA4966"/>
    <w:rsid w:val="00AA49A4"/>
    <w:rsid w:val="00AA68C6"/>
    <w:rsid w:val="00AA70EF"/>
    <w:rsid w:val="00AB0D26"/>
    <w:rsid w:val="00AB3BB5"/>
    <w:rsid w:val="00AB54CB"/>
    <w:rsid w:val="00AB5E82"/>
    <w:rsid w:val="00AB7131"/>
    <w:rsid w:val="00AB7942"/>
    <w:rsid w:val="00AC1474"/>
    <w:rsid w:val="00AC17F8"/>
    <w:rsid w:val="00AD1B49"/>
    <w:rsid w:val="00AD6A13"/>
    <w:rsid w:val="00AD6A24"/>
    <w:rsid w:val="00AE1720"/>
    <w:rsid w:val="00AE4FB5"/>
    <w:rsid w:val="00AE7F9B"/>
    <w:rsid w:val="00AF01AE"/>
    <w:rsid w:val="00AF032E"/>
    <w:rsid w:val="00AF1D5F"/>
    <w:rsid w:val="00AF3F9B"/>
    <w:rsid w:val="00B00D3C"/>
    <w:rsid w:val="00B01E44"/>
    <w:rsid w:val="00B02F93"/>
    <w:rsid w:val="00B03DF6"/>
    <w:rsid w:val="00B03EDF"/>
    <w:rsid w:val="00B04648"/>
    <w:rsid w:val="00B058FC"/>
    <w:rsid w:val="00B07AAB"/>
    <w:rsid w:val="00B12EFF"/>
    <w:rsid w:val="00B13DF1"/>
    <w:rsid w:val="00B174F7"/>
    <w:rsid w:val="00B2148F"/>
    <w:rsid w:val="00B21951"/>
    <w:rsid w:val="00B22671"/>
    <w:rsid w:val="00B2485A"/>
    <w:rsid w:val="00B26CDA"/>
    <w:rsid w:val="00B27B05"/>
    <w:rsid w:val="00B27DF1"/>
    <w:rsid w:val="00B305A1"/>
    <w:rsid w:val="00B30820"/>
    <w:rsid w:val="00B32DD7"/>
    <w:rsid w:val="00B32EEF"/>
    <w:rsid w:val="00B339CB"/>
    <w:rsid w:val="00B35D45"/>
    <w:rsid w:val="00B3605B"/>
    <w:rsid w:val="00B37FE0"/>
    <w:rsid w:val="00B410D3"/>
    <w:rsid w:val="00B43681"/>
    <w:rsid w:val="00B44B8C"/>
    <w:rsid w:val="00B5104D"/>
    <w:rsid w:val="00B51A16"/>
    <w:rsid w:val="00B52366"/>
    <w:rsid w:val="00B5253C"/>
    <w:rsid w:val="00B541CF"/>
    <w:rsid w:val="00B573FF"/>
    <w:rsid w:val="00B63907"/>
    <w:rsid w:val="00B659AC"/>
    <w:rsid w:val="00B66C98"/>
    <w:rsid w:val="00B66F3A"/>
    <w:rsid w:val="00B67511"/>
    <w:rsid w:val="00B7224E"/>
    <w:rsid w:val="00B73E1B"/>
    <w:rsid w:val="00B7469B"/>
    <w:rsid w:val="00B76CC6"/>
    <w:rsid w:val="00B83A77"/>
    <w:rsid w:val="00B84823"/>
    <w:rsid w:val="00B9191D"/>
    <w:rsid w:val="00B91AD7"/>
    <w:rsid w:val="00B931CE"/>
    <w:rsid w:val="00B941C9"/>
    <w:rsid w:val="00B9444E"/>
    <w:rsid w:val="00BA228D"/>
    <w:rsid w:val="00BA429A"/>
    <w:rsid w:val="00BB17C3"/>
    <w:rsid w:val="00BB29BA"/>
    <w:rsid w:val="00BB2A58"/>
    <w:rsid w:val="00BB33C3"/>
    <w:rsid w:val="00BB4BB4"/>
    <w:rsid w:val="00BB5383"/>
    <w:rsid w:val="00BB6D89"/>
    <w:rsid w:val="00BC5527"/>
    <w:rsid w:val="00BD450F"/>
    <w:rsid w:val="00BD4EDA"/>
    <w:rsid w:val="00BE150D"/>
    <w:rsid w:val="00BE1781"/>
    <w:rsid w:val="00BE2E1A"/>
    <w:rsid w:val="00BE4BC2"/>
    <w:rsid w:val="00BE5105"/>
    <w:rsid w:val="00BF2CFA"/>
    <w:rsid w:val="00BF483E"/>
    <w:rsid w:val="00BF4DC0"/>
    <w:rsid w:val="00BF719C"/>
    <w:rsid w:val="00BF7419"/>
    <w:rsid w:val="00BF7E70"/>
    <w:rsid w:val="00C00B69"/>
    <w:rsid w:val="00C00E0F"/>
    <w:rsid w:val="00C01C3E"/>
    <w:rsid w:val="00C03F08"/>
    <w:rsid w:val="00C060EF"/>
    <w:rsid w:val="00C06C47"/>
    <w:rsid w:val="00C10F04"/>
    <w:rsid w:val="00C112D2"/>
    <w:rsid w:val="00C163DA"/>
    <w:rsid w:val="00C17E40"/>
    <w:rsid w:val="00C213A6"/>
    <w:rsid w:val="00C21EC3"/>
    <w:rsid w:val="00C234B9"/>
    <w:rsid w:val="00C24525"/>
    <w:rsid w:val="00C26E2C"/>
    <w:rsid w:val="00C35821"/>
    <w:rsid w:val="00C36141"/>
    <w:rsid w:val="00C36626"/>
    <w:rsid w:val="00C404D2"/>
    <w:rsid w:val="00C409F2"/>
    <w:rsid w:val="00C416A6"/>
    <w:rsid w:val="00C45711"/>
    <w:rsid w:val="00C51E54"/>
    <w:rsid w:val="00C531E3"/>
    <w:rsid w:val="00C5338C"/>
    <w:rsid w:val="00C57FE3"/>
    <w:rsid w:val="00C61288"/>
    <w:rsid w:val="00C625DE"/>
    <w:rsid w:val="00C62AC7"/>
    <w:rsid w:val="00C64F20"/>
    <w:rsid w:val="00C6790F"/>
    <w:rsid w:val="00C71A15"/>
    <w:rsid w:val="00C720DC"/>
    <w:rsid w:val="00C72B00"/>
    <w:rsid w:val="00C72CD8"/>
    <w:rsid w:val="00C74A33"/>
    <w:rsid w:val="00C75094"/>
    <w:rsid w:val="00C801D8"/>
    <w:rsid w:val="00C80F1C"/>
    <w:rsid w:val="00C810B8"/>
    <w:rsid w:val="00C8172A"/>
    <w:rsid w:val="00C82B10"/>
    <w:rsid w:val="00C838A0"/>
    <w:rsid w:val="00C8414E"/>
    <w:rsid w:val="00C84AF7"/>
    <w:rsid w:val="00C84E09"/>
    <w:rsid w:val="00C86146"/>
    <w:rsid w:val="00C86EDD"/>
    <w:rsid w:val="00C9181B"/>
    <w:rsid w:val="00C93D24"/>
    <w:rsid w:val="00C95BF7"/>
    <w:rsid w:val="00C966BA"/>
    <w:rsid w:val="00C97925"/>
    <w:rsid w:val="00CA0B66"/>
    <w:rsid w:val="00CA2F6E"/>
    <w:rsid w:val="00CA31F5"/>
    <w:rsid w:val="00CA6D74"/>
    <w:rsid w:val="00CB0488"/>
    <w:rsid w:val="00CB21C8"/>
    <w:rsid w:val="00CB32D7"/>
    <w:rsid w:val="00CB6CDE"/>
    <w:rsid w:val="00CB7534"/>
    <w:rsid w:val="00CB76FD"/>
    <w:rsid w:val="00CB7B4E"/>
    <w:rsid w:val="00CC3C0A"/>
    <w:rsid w:val="00CD5C4A"/>
    <w:rsid w:val="00CD5CBB"/>
    <w:rsid w:val="00CD60C9"/>
    <w:rsid w:val="00CE0654"/>
    <w:rsid w:val="00CE30B2"/>
    <w:rsid w:val="00CF0904"/>
    <w:rsid w:val="00CF1FB3"/>
    <w:rsid w:val="00CF45A4"/>
    <w:rsid w:val="00CF518B"/>
    <w:rsid w:val="00CF6C1A"/>
    <w:rsid w:val="00D00675"/>
    <w:rsid w:val="00D006B2"/>
    <w:rsid w:val="00D02FC8"/>
    <w:rsid w:val="00D10F90"/>
    <w:rsid w:val="00D115DF"/>
    <w:rsid w:val="00D134F4"/>
    <w:rsid w:val="00D139B3"/>
    <w:rsid w:val="00D14253"/>
    <w:rsid w:val="00D17840"/>
    <w:rsid w:val="00D22709"/>
    <w:rsid w:val="00D261D7"/>
    <w:rsid w:val="00D277F4"/>
    <w:rsid w:val="00D27F4F"/>
    <w:rsid w:val="00D36B3B"/>
    <w:rsid w:val="00D400D0"/>
    <w:rsid w:val="00D446C0"/>
    <w:rsid w:val="00D4616E"/>
    <w:rsid w:val="00D548C6"/>
    <w:rsid w:val="00D60E82"/>
    <w:rsid w:val="00D647A4"/>
    <w:rsid w:val="00D65528"/>
    <w:rsid w:val="00D655C8"/>
    <w:rsid w:val="00D65BB8"/>
    <w:rsid w:val="00D76B85"/>
    <w:rsid w:val="00D844B6"/>
    <w:rsid w:val="00D85EA5"/>
    <w:rsid w:val="00D85FB5"/>
    <w:rsid w:val="00D92041"/>
    <w:rsid w:val="00D949EE"/>
    <w:rsid w:val="00D95084"/>
    <w:rsid w:val="00D96C6E"/>
    <w:rsid w:val="00D97B20"/>
    <w:rsid w:val="00DA00CA"/>
    <w:rsid w:val="00DA0231"/>
    <w:rsid w:val="00DA55D2"/>
    <w:rsid w:val="00DA5D02"/>
    <w:rsid w:val="00DA6F06"/>
    <w:rsid w:val="00DA738D"/>
    <w:rsid w:val="00DB14CB"/>
    <w:rsid w:val="00DB2CC1"/>
    <w:rsid w:val="00DB5560"/>
    <w:rsid w:val="00DB76C7"/>
    <w:rsid w:val="00DC2907"/>
    <w:rsid w:val="00DC3A15"/>
    <w:rsid w:val="00DC3C39"/>
    <w:rsid w:val="00DD012D"/>
    <w:rsid w:val="00DD071F"/>
    <w:rsid w:val="00DD1195"/>
    <w:rsid w:val="00DD1DE5"/>
    <w:rsid w:val="00DD41D7"/>
    <w:rsid w:val="00DD6FAE"/>
    <w:rsid w:val="00DD7BB7"/>
    <w:rsid w:val="00DE2A17"/>
    <w:rsid w:val="00DE2A39"/>
    <w:rsid w:val="00DE31A5"/>
    <w:rsid w:val="00DE4739"/>
    <w:rsid w:val="00DE5232"/>
    <w:rsid w:val="00DE67C1"/>
    <w:rsid w:val="00DE7350"/>
    <w:rsid w:val="00DF2718"/>
    <w:rsid w:val="00DF29AC"/>
    <w:rsid w:val="00DF3C2D"/>
    <w:rsid w:val="00DF405F"/>
    <w:rsid w:val="00DF7545"/>
    <w:rsid w:val="00E01067"/>
    <w:rsid w:val="00E01C45"/>
    <w:rsid w:val="00E074D4"/>
    <w:rsid w:val="00E1048C"/>
    <w:rsid w:val="00E12958"/>
    <w:rsid w:val="00E12C31"/>
    <w:rsid w:val="00E16D9E"/>
    <w:rsid w:val="00E23802"/>
    <w:rsid w:val="00E23FD5"/>
    <w:rsid w:val="00E267F2"/>
    <w:rsid w:val="00E27994"/>
    <w:rsid w:val="00E27BFB"/>
    <w:rsid w:val="00E3011D"/>
    <w:rsid w:val="00E301B2"/>
    <w:rsid w:val="00E31403"/>
    <w:rsid w:val="00E33549"/>
    <w:rsid w:val="00E34F12"/>
    <w:rsid w:val="00E35B50"/>
    <w:rsid w:val="00E35CE7"/>
    <w:rsid w:val="00E40DFA"/>
    <w:rsid w:val="00E40E69"/>
    <w:rsid w:val="00E42F0A"/>
    <w:rsid w:val="00E47D66"/>
    <w:rsid w:val="00E500FB"/>
    <w:rsid w:val="00E52024"/>
    <w:rsid w:val="00E52247"/>
    <w:rsid w:val="00E5246C"/>
    <w:rsid w:val="00E52E91"/>
    <w:rsid w:val="00E613EF"/>
    <w:rsid w:val="00E62684"/>
    <w:rsid w:val="00E65E3D"/>
    <w:rsid w:val="00E677DF"/>
    <w:rsid w:val="00E70320"/>
    <w:rsid w:val="00E705BF"/>
    <w:rsid w:val="00E7530C"/>
    <w:rsid w:val="00E766AC"/>
    <w:rsid w:val="00E81089"/>
    <w:rsid w:val="00E91971"/>
    <w:rsid w:val="00E91FF6"/>
    <w:rsid w:val="00E93762"/>
    <w:rsid w:val="00E946FE"/>
    <w:rsid w:val="00EA20F9"/>
    <w:rsid w:val="00EA4BB8"/>
    <w:rsid w:val="00EA601F"/>
    <w:rsid w:val="00EA6F94"/>
    <w:rsid w:val="00EB09B6"/>
    <w:rsid w:val="00EB2846"/>
    <w:rsid w:val="00EB4025"/>
    <w:rsid w:val="00EB4F74"/>
    <w:rsid w:val="00EB5548"/>
    <w:rsid w:val="00EC0370"/>
    <w:rsid w:val="00EC2D1C"/>
    <w:rsid w:val="00EC40B6"/>
    <w:rsid w:val="00EC43F1"/>
    <w:rsid w:val="00EC6599"/>
    <w:rsid w:val="00ED0926"/>
    <w:rsid w:val="00ED1246"/>
    <w:rsid w:val="00ED203C"/>
    <w:rsid w:val="00ED3473"/>
    <w:rsid w:val="00ED5E87"/>
    <w:rsid w:val="00ED6871"/>
    <w:rsid w:val="00EE0041"/>
    <w:rsid w:val="00EE08DD"/>
    <w:rsid w:val="00EE11FF"/>
    <w:rsid w:val="00EE1AD4"/>
    <w:rsid w:val="00EE344C"/>
    <w:rsid w:val="00EE74FA"/>
    <w:rsid w:val="00EF0BD8"/>
    <w:rsid w:val="00EF6AC1"/>
    <w:rsid w:val="00EF6DAA"/>
    <w:rsid w:val="00EF7B0C"/>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7405"/>
    <w:rsid w:val="00F409D7"/>
    <w:rsid w:val="00F421E8"/>
    <w:rsid w:val="00F44A95"/>
    <w:rsid w:val="00F534A1"/>
    <w:rsid w:val="00F54108"/>
    <w:rsid w:val="00F541F1"/>
    <w:rsid w:val="00F573DC"/>
    <w:rsid w:val="00F60732"/>
    <w:rsid w:val="00F61ED3"/>
    <w:rsid w:val="00F626F3"/>
    <w:rsid w:val="00F63070"/>
    <w:rsid w:val="00F65C93"/>
    <w:rsid w:val="00F6791D"/>
    <w:rsid w:val="00F706D4"/>
    <w:rsid w:val="00F7108C"/>
    <w:rsid w:val="00F728CC"/>
    <w:rsid w:val="00F73BA1"/>
    <w:rsid w:val="00F776DB"/>
    <w:rsid w:val="00F82492"/>
    <w:rsid w:val="00F83186"/>
    <w:rsid w:val="00F90050"/>
    <w:rsid w:val="00F91238"/>
    <w:rsid w:val="00F91C9C"/>
    <w:rsid w:val="00F92BE3"/>
    <w:rsid w:val="00F95EA3"/>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4C7F"/>
    <w:rsid w:val="00FC68C1"/>
    <w:rsid w:val="00FC6D4D"/>
    <w:rsid w:val="00FC6DA0"/>
    <w:rsid w:val="00FC7C32"/>
    <w:rsid w:val="00FC7E9D"/>
    <w:rsid w:val="00FD086C"/>
    <w:rsid w:val="00FD0CC0"/>
    <w:rsid w:val="00FD3C85"/>
    <w:rsid w:val="00FD4C65"/>
    <w:rsid w:val="00FD4F82"/>
    <w:rsid w:val="00FE0903"/>
    <w:rsid w:val="00FE1775"/>
    <w:rsid w:val="00FE1920"/>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oleObject" Target="embeddings/oleObject17.bin"/><Relationship Id="rId303" Type="http://schemas.openxmlformats.org/officeDocument/2006/relationships/image" Target="media/image243.png"/><Relationship Id="rId21" Type="http://schemas.openxmlformats.org/officeDocument/2006/relationships/image" Target="media/image11.png"/><Relationship Id="rId42" Type="http://schemas.openxmlformats.org/officeDocument/2006/relationships/hyperlink" Target="https://howtodoinjava.com/spring-cloud/spring-cloud-service-discovery-netflix-eureka/" TargetMode="External"/><Relationship Id="rId63" Type="http://schemas.openxmlformats.org/officeDocument/2006/relationships/image" Target="media/image32.jpeg"/><Relationship Id="rId84" Type="http://schemas.openxmlformats.org/officeDocument/2006/relationships/image" Target="media/image49.jpeg"/><Relationship Id="rId138" Type="http://schemas.openxmlformats.org/officeDocument/2006/relationships/image" Target="media/image96.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oleObject" Target="embeddings/oleObject9.bin"/><Relationship Id="rId247" Type="http://schemas.openxmlformats.org/officeDocument/2006/relationships/oleObject" Target="embeddings/oleObject11.bin"/><Relationship Id="rId107" Type="http://schemas.openxmlformats.org/officeDocument/2006/relationships/image" Target="media/image65.png"/><Relationship Id="rId268" Type="http://schemas.openxmlformats.org/officeDocument/2006/relationships/image" Target="media/image211.png"/><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26.jpeg"/><Relationship Id="rId74" Type="http://schemas.openxmlformats.org/officeDocument/2006/relationships/image" Target="media/image41.png"/><Relationship Id="rId128" Type="http://schemas.openxmlformats.org/officeDocument/2006/relationships/image" Target="media/image86.png"/><Relationship Id="rId149"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86.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4.png"/><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107.emf"/><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6.png"/><Relationship Id="rId248" Type="http://schemas.openxmlformats.org/officeDocument/2006/relationships/image" Target="media/image195.emf"/><Relationship Id="rId269" Type="http://schemas.openxmlformats.org/officeDocument/2006/relationships/image" Target="media/image212.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png"/><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3.png"/><Relationship Id="rId291" Type="http://schemas.openxmlformats.org/officeDocument/2006/relationships/image" Target="media/image234.png"/><Relationship Id="rId305" Type="http://schemas.openxmlformats.org/officeDocument/2006/relationships/image" Target="media/image245.png"/><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oleObject" Target="embeddings/oleObject2.bin"/><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7.png"/><Relationship Id="rId249" Type="http://schemas.openxmlformats.org/officeDocument/2006/relationships/oleObject" Target="embeddings/oleObject12.bin"/><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6.png"/><Relationship Id="rId281" Type="http://schemas.openxmlformats.org/officeDocument/2006/relationships/image" Target="media/image224.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png"/><Relationship Id="rId239" Type="http://schemas.openxmlformats.org/officeDocument/2006/relationships/image" Target="media/image188.png"/><Relationship Id="rId250" Type="http://schemas.openxmlformats.org/officeDocument/2006/relationships/image" Target="media/image196.png"/><Relationship Id="rId271" Type="http://schemas.openxmlformats.org/officeDocument/2006/relationships/image" Target="media/image214.png"/><Relationship Id="rId292" Type="http://schemas.openxmlformats.org/officeDocument/2006/relationships/image" Target="media/image235.png"/><Relationship Id="rId306" Type="http://schemas.openxmlformats.org/officeDocument/2006/relationships/image" Target="media/image246.png"/><Relationship Id="rId24" Type="http://schemas.openxmlformats.org/officeDocument/2006/relationships/image" Target="media/image14.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oleObject" Target="embeddings/oleObject5.bin"/><Relationship Id="rId178" Type="http://schemas.openxmlformats.org/officeDocument/2006/relationships/image" Target="media/image131.png"/><Relationship Id="rId301" Type="http://schemas.openxmlformats.org/officeDocument/2006/relationships/image" Target="media/image241.png"/><Relationship Id="rId61" Type="http://schemas.openxmlformats.org/officeDocument/2006/relationships/image" Target="media/image30.jpeg"/><Relationship Id="rId82" Type="http://schemas.openxmlformats.org/officeDocument/2006/relationships/image" Target="media/image48.jpeg"/><Relationship Id="rId152" Type="http://schemas.openxmlformats.org/officeDocument/2006/relationships/image" Target="media/image108.emf"/><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78.png"/><Relationship Id="rId19" Type="http://schemas.openxmlformats.org/officeDocument/2006/relationships/image" Target="media/image10.png"/><Relationship Id="rId224" Type="http://schemas.openxmlformats.org/officeDocument/2006/relationships/oleObject" Target="embeddings/oleObject8.bin"/><Relationship Id="rId240" Type="http://schemas.openxmlformats.org/officeDocument/2006/relationships/image" Target="media/image189.png"/><Relationship Id="rId245" Type="http://schemas.openxmlformats.org/officeDocument/2006/relationships/oleObject" Target="embeddings/oleObject10.bin"/><Relationship Id="rId261" Type="http://schemas.openxmlformats.org/officeDocument/2006/relationships/image" Target="media/image207.png"/><Relationship Id="rId266" Type="http://schemas.openxmlformats.org/officeDocument/2006/relationships/image" Target="media/image210.emf"/><Relationship Id="rId287" Type="http://schemas.openxmlformats.org/officeDocument/2006/relationships/image" Target="media/image230.png"/><Relationship Id="rId14" Type="http://schemas.openxmlformats.org/officeDocument/2006/relationships/hyperlink" Target="https://howtodoinjava.com/java-8-tutorial/" TargetMode="External"/><Relationship Id="rId30" Type="http://schemas.openxmlformats.org/officeDocument/2006/relationships/image" Target="media/image18.png"/><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1.png"/><Relationship Id="rId282" Type="http://schemas.openxmlformats.org/officeDocument/2006/relationships/image" Target="media/image225.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197.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oleObject" Target="embeddings/oleObject16.bin"/><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1.png"/><Relationship Id="rId272" Type="http://schemas.openxmlformats.org/officeDocument/2006/relationships/image" Target="media/image215.png"/><Relationship Id="rId293" Type="http://schemas.openxmlformats.org/officeDocument/2006/relationships/image" Target="media/image236.png"/><Relationship Id="rId302" Type="http://schemas.openxmlformats.org/officeDocument/2006/relationships/image" Target="media/image242.png"/><Relationship Id="rId307" Type="http://schemas.openxmlformats.org/officeDocument/2006/relationships/image" Target="media/image247.png"/><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oleObject" Target="embeddings/oleObject3.bin"/><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oleObject" Target="embeddings/oleObject6.bin"/><Relationship Id="rId225" Type="http://schemas.openxmlformats.org/officeDocument/2006/relationships/image" Target="media/image175.emf"/><Relationship Id="rId241" Type="http://schemas.openxmlformats.org/officeDocument/2006/relationships/image" Target="media/image190.png"/><Relationship Id="rId246" Type="http://schemas.openxmlformats.org/officeDocument/2006/relationships/image" Target="media/image194.emf"/><Relationship Id="rId267" Type="http://schemas.openxmlformats.org/officeDocument/2006/relationships/oleObject" Target="embeddings/oleObject15.bin"/><Relationship Id="rId288" Type="http://schemas.openxmlformats.org/officeDocument/2006/relationships/image" Target="media/image231.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64.png"/><Relationship Id="rId127" Type="http://schemas.openxmlformats.org/officeDocument/2006/relationships/image" Target="media/image85.png"/><Relationship Id="rId262" Type="http://schemas.openxmlformats.org/officeDocument/2006/relationships/image" Target="media/image208.emf"/><Relationship Id="rId283" Type="http://schemas.openxmlformats.org/officeDocument/2006/relationships/image" Target="media/image226.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78" Type="http://schemas.openxmlformats.org/officeDocument/2006/relationships/image" Target="media/image45.png"/><Relationship Id="rId94" Type="http://schemas.openxmlformats.org/officeDocument/2006/relationships/image" Target="media/image54.jpe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emf"/><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33.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image" Target="media/image22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8.png"/><Relationship Id="rId273" Type="http://schemas.openxmlformats.org/officeDocument/2006/relationships/image" Target="media/image216.png"/><Relationship Id="rId294" Type="http://schemas.openxmlformats.org/officeDocument/2006/relationships/image" Target="media/image237.png"/><Relationship Id="rId308" Type="http://schemas.openxmlformats.org/officeDocument/2006/relationships/fontTable" Target="fontTable.xml"/><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09.emf"/><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https://howtodoinjava.com/maven/" TargetMode="External"/><Relationship Id="rId221" Type="http://schemas.openxmlformats.org/officeDocument/2006/relationships/image" Target="media/image173.emf"/><Relationship Id="rId242" Type="http://schemas.openxmlformats.org/officeDocument/2006/relationships/image" Target="media/image191.png"/><Relationship Id="rId263" Type="http://schemas.openxmlformats.org/officeDocument/2006/relationships/oleObject" Target="embeddings/oleObject13.bin"/><Relationship Id="rId284" Type="http://schemas.openxmlformats.org/officeDocument/2006/relationships/image" Target="media/image227.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image" Target="media/image199.png"/><Relationship Id="rId274" Type="http://schemas.openxmlformats.org/officeDocument/2006/relationships/image" Target="media/image217.png"/><Relationship Id="rId295" Type="http://schemas.openxmlformats.org/officeDocument/2006/relationships/image" Target="media/image238.png"/><Relationship Id="rId309" Type="http://schemas.microsoft.com/office/2011/relationships/people" Target="people.xml"/><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47.jpeg"/><Relationship Id="rId155" Type="http://schemas.openxmlformats.org/officeDocument/2006/relationships/oleObject" Target="embeddings/oleObject4.bin"/><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oleObject" Target="embeddings/oleObject7.bin"/><Relationship Id="rId243" Type="http://schemas.openxmlformats.org/officeDocument/2006/relationships/image" Target="media/image192.png"/><Relationship Id="rId264" Type="http://schemas.openxmlformats.org/officeDocument/2006/relationships/image" Target="media/image209.emf"/><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theme" Target="theme/theme1.xml"/><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image" Target="media/image218.png"/><Relationship Id="rId296" Type="http://schemas.openxmlformats.org/officeDocument/2006/relationships/image" Target="media/image239.png"/><Relationship Id="rId300" Type="http://schemas.openxmlformats.org/officeDocument/2006/relationships/oleObject" Target="embeddings/oleObject18.bin"/><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image" Target="media/image110.emf"/><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4.emf"/><Relationship Id="rId244" Type="http://schemas.openxmlformats.org/officeDocument/2006/relationships/image" Target="media/image193.emf"/><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oleObject" Target="embeddings/oleObject14.bin"/><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41.png"/><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image" Target="media/image219.png"/><Relationship Id="rId297"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46991</TotalTime>
  <Pages>161</Pages>
  <Words>32033</Words>
  <Characters>182592</Characters>
  <Application>Microsoft Office Word</Application>
  <DocSecurity>0</DocSecurity>
  <Lines>1521</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665</cp:revision>
  <dcterms:created xsi:type="dcterms:W3CDTF">2018-12-13T13:15:00Z</dcterms:created>
  <dcterms:modified xsi:type="dcterms:W3CDTF">2020-06-21T12:54:00Z</dcterms:modified>
</cp:coreProperties>
</file>