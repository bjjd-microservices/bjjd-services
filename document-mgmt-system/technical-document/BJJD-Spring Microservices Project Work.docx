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A00822"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A00822"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A00822"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which is a great starting point for creating any spring </w:t>
      </w:r>
      <w:proofErr w:type="gramStart"/>
      <w:r>
        <w:rPr>
          <w:rFonts w:ascii="Segoe UI" w:hAnsi="Segoe UI" w:cs="Segoe UI"/>
          <w:color w:val="000000"/>
        </w:rPr>
        <w:t>boot based</w:t>
      </w:r>
      <w:proofErr w:type="gramEnd"/>
      <w:r>
        <w:rPr>
          <w:rFonts w:ascii="Segoe UI" w:hAnsi="Segoe UI" w:cs="Segoe UI"/>
          <w:color w:val="000000"/>
        </w:rPr>
        <w:t xml:space="preserve">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4C4E55">
        <w:fldChar w:fldCharType="begin"/>
      </w:r>
      <w:r w:rsidR="004C4E55">
        <w:instrText xml:space="preserve"> HYPERLINK "https://github.com/spring-cloud/spring-cloud-config/blob/master/spring-cloud-config-server/src/main/java/org/springframework/cloud/config/server/EnableConfigServer.java" \t "_blank" </w:instrText>
      </w:r>
      <w:r w:rsidR="004C4E55">
        <w:fldChar w:fldCharType="separate"/>
      </w:r>
      <w:r>
        <w:rPr>
          <w:rStyle w:val="Hyperlink"/>
          <w:rFonts w:ascii="Consolas" w:eastAsiaTheme="majorEastAsia" w:hAnsi="Consolas" w:cs="Courier New"/>
          <w:color w:val="0366D6"/>
          <w:sz w:val="21"/>
          <w:szCs w:val="21"/>
        </w:rPr>
        <w:t>EnableConfigServer</w:t>
      </w:r>
      <w:proofErr w:type="spellEnd"/>
      <w:r w:rsidR="004C4E55">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After adding this </w:t>
      </w:r>
      <w:proofErr w:type="gramStart"/>
      <w:r>
        <w:rPr>
          <w:rFonts w:ascii="Segoe UI" w:hAnsi="Segoe UI" w:cs="Segoe UI"/>
          <w:color w:val="000000"/>
        </w:rPr>
        <w:t>annotation</w:t>
      </w:r>
      <w:proofErr w:type="gramEnd"/>
      <w:r>
        <w:rPr>
          <w:rFonts w:ascii="Segoe UI" w:hAnsi="Segoe UI" w:cs="Segoe UI"/>
          <w:color w:val="000000"/>
        </w:rPr>
        <w:t xml:space="preserve">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Next very important step is to create a local git repository. It can easily be converted to a remote repository later by configuring </w:t>
      </w:r>
      <w:proofErr w:type="gramStart"/>
      <w:r>
        <w:rPr>
          <w:rFonts w:ascii="Segoe UI" w:hAnsi="Segoe UI" w:cs="Segoe UI"/>
          <w:color w:val="000000"/>
        </w:rPr>
        <w:t>it’s</w:t>
      </w:r>
      <w:proofErr w:type="gramEnd"/>
      <w:r>
        <w:rPr>
          <w:rFonts w:ascii="Segoe UI" w:hAnsi="Segoe UI" w:cs="Segoe UI"/>
          <w:color w:val="000000"/>
        </w:rPr>
        <w:t xml:space="preserve">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w:t>
      </w:r>
      <w:proofErr w:type="spellStart"/>
      <w:r>
        <w:rPr>
          <w:rStyle w:val="HTMLCode"/>
          <w:rFonts w:ascii="Consolas" w:eastAsiaTheme="minorHAnsi" w:hAnsi="Consolas"/>
          <w:color w:val="FF0779"/>
          <w:sz w:val="21"/>
          <w:szCs w:val="21"/>
        </w:rPr>
        <w:t>client.properties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development.properties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production.properties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 xml:space="preserve">Point the </w:t>
      </w:r>
      <w:proofErr w:type="spellStart"/>
      <w:r w:rsidRPr="00310466">
        <w:rPr>
          <w:rFonts w:ascii="Segoe UI" w:hAnsi="Segoe UI" w:cs="Segoe UI"/>
          <w:b/>
          <w:bCs/>
          <w:color w:val="000000"/>
          <w:rPrChange w:id="220" w:author="rkbansal" w:date="2020-04-27T23:17:00Z">
            <w:rPr>
              <w:rFonts w:ascii="Segoe UI" w:hAnsi="Segoe UI" w:cs="Segoe UI"/>
              <w:color w:val="000000"/>
              <w:sz w:val="29"/>
              <w:szCs w:val="29"/>
            </w:rPr>
          </w:rPrChange>
        </w:rPr>
        <w:t>git</w:t>
      </w:r>
      <w:proofErr w:type="spellEnd"/>
      <w:r w:rsidRPr="00310466">
        <w:rPr>
          <w:rFonts w:ascii="Segoe UI" w:hAnsi="Segoe UI" w:cs="Segoe UI"/>
          <w:b/>
          <w:bCs/>
          <w:color w:val="000000"/>
          <w:rPrChange w:id="221" w:author="rkbansal" w:date="2020-04-27T23:17:00Z">
            <w:rPr>
              <w:rFonts w:ascii="Segoe UI" w:hAnsi="Segoe UI" w:cs="Segoe UI"/>
              <w:color w:val="000000"/>
              <w:sz w:val="29"/>
              <w:szCs w:val="29"/>
            </w:rPr>
          </w:rPrChange>
        </w:rPr>
        <w:t xml:space="preserve">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2" w:author="rkbansal" w:date="2020-04-27T23:22:00Z"/>
          <w:rFonts w:ascii="Segoe UI" w:hAnsi="Segoe UI" w:cs="Segoe UI"/>
          <w:color w:val="000000"/>
        </w:rPr>
      </w:pPr>
      <w:r>
        <w:rPr>
          <w:rFonts w:ascii="Segoe UI" w:hAnsi="Segoe UI" w:cs="Segoe UI"/>
          <w:color w:val="000000"/>
        </w:rPr>
        <w:t>Create one file called </w:t>
      </w:r>
      <w:del w:id="223" w:author="rkbansal" w:date="2020-04-27T23:21:00Z">
        <w:r w:rsidDel="005E1A99">
          <w:rPr>
            <w:rStyle w:val="HTMLCode"/>
            <w:rFonts w:ascii="Consolas" w:hAnsi="Consolas"/>
            <w:color w:val="FF0779"/>
            <w:sz w:val="21"/>
            <w:szCs w:val="21"/>
          </w:rPr>
          <w:delText>bootstrap</w:delText>
        </w:r>
      </w:del>
      <w:ins w:id="224"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5" w:author="rkbansal" w:date="2020-04-27T23:22:00Z">
          <w:pPr>
            <w:pStyle w:val="NormalWeb"/>
            <w:shd w:val="clear" w:color="auto" w:fill="FFFFFF"/>
            <w:spacing w:before="150" w:beforeAutospacing="0" w:after="240" w:afterAutospacing="0"/>
            <w:ind w:left="600"/>
          </w:pPr>
        </w:pPrChange>
      </w:pPr>
      <w:ins w:id="226"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7"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8">
          <w:tblGrid>
            <w:gridCol w:w="14925"/>
          </w:tblGrid>
        </w:tblGridChange>
      </w:tblGrid>
      <w:tr w:rsidR="00AB3BB5" w:rsidDel="00CF1FB3" w14:paraId="3C4E86DB" w14:textId="12ABBF48" w:rsidTr="005E1A99">
        <w:trPr>
          <w:del w:id="229" w:author="rkbansal" w:date="2020-04-27T23:22:00Z"/>
        </w:trPr>
        <w:tc>
          <w:tcPr>
            <w:tcW w:w="14895" w:type="dxa"/>
            <w:vAlign w:val="center"/>
            <w:tcPrChange w:id="230" w:author="rkbansal" w:date="2020-04-27T23:21:00Z">
              <w:tcPr>
                <w:tcW w:w="14895" w:type="dxa"/>
                <w:vAlign w:val="center"/>
              </w:tcPr>
            </w:tcPrChange>
          </w:tcPr>
          <w:p w14:paraId="740875FB" w14:textId="07533E78" w:rsidR="00AB3BB5" w:rsidDel="005E1A99" w:rsidRDefault="00AB3BB5" w:rsidP="00806F79">
            <w:pPr>
              <w:rPr>
                <w:del w:id="231" w:author="rkbansal" w:date="2020-04-27T23:21:00Z"/>
                <w:rFonts w:ascii="Times New Roman" w:hAnsi="Times New Roman" w:cs="Times New Roman"/>
              </w:rPr>
            </w:pPr>
            <w:del w:id="232"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3" w:author="rkbansal" w:date="2020-04-27T23:21:00Z"/>
              </w:rPr>
            </w:pPr>
            <w:del w:id="234"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5" w:author="rkbansal" w:date="2020-04-27T23:21:00Z"/>
              </w:rPr>
            </w:pPr>
            <w:del w:id="236" w:author="rkbansal" w:date="2020-04-27T23:21:00Z">
              <w:r w:rsidDel="005E1A99">
                <w:delText> </w:delText>
              </w:r>
            </w:del>
          </w:p>
          <w:p w14:paraId="5D09C2E2" w14:textId="6A60D219"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9" w:author="rkbansal" w:date="2020-04-27T23:21:00Z"/>
              </w:rPr>
            </w:pPr>
            <w:del w:id="240"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41" w:author="rkbansal" w:date="2020-04-27T23:21:00Z"/>
              </w:rPr>
            </w:pPr>
            <w:del w:id="242" w:author="rkbansal" w:date="2020-04-27T23:21:00Z">
              <w:r w:rsidDel="005E1A99">
                <w:delText> </w:delText>
              </w:r>
            </w:del>
          </w:p>
          <w:p w14:paraId="2689FCD4" w14:textId="5C79DDEE" w:rsidR="00AB3BB5" w:rsidDel="005E1A99" w:rsidRDefault="00AB3BB5" w:rsidP="00806F79">
            <w:pPr>
              <w:rPr>
                <w:del w:id="243" w:author="rkbansal" w:date="2020-04-27T23:21:00Z"/>
              </w:rPr>
            </w:pPr>
            <w:del w:id="244"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5" w:author="rkbansal" w:date="2020-04-27T23:22:00Z"/>
              </w:rPr>
            </w:pPr>
            <w:del w:id="246"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server.port</w:t>
      </w:r>
      <w:proofErr w:type="spell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7" w:author="rkbansal" w:date="2020-04-27T23:17:00Z">
            <w:rPr>
              <w:rFonts w:ascii="Segoe UI" w:hAnsi="Segoe UI" w:cs="Segoe UI"/>
              <w:color w:val="000000"/>
              <w:sz w:val="29"/>
              <w:szCs w:val="29"/>
            </w:rPr>
          </w:rPrChange>
        </w:rPr>
        <w:pPrChange w:id="248" w:author="rkbansal" w:date="2020-04-27T23:17:00Z">
          <w:pPr>
            <w:pStyle w:val="Heading6"/>
          </w:pPr>
        </w:pPrChange>
      </w:pPr>
      <w:r w:rsidRPr="00310466">
        <w:rPr>
          <w:rFonts w:ascii="Segoe UI" w:hAnsi="Segoe UI" w:cs="Segoe UI"/>
          <w:b/>
          <w:bCs/>
          <w:color w:val="000000"/>
          <w:rPrChange w:id="249"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50"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51"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2" w:author="rkbansal" w:date="2020-04-27T23:23:00Z"/>
        </w:trPr>
        <w:tc>
          <w:tcPr>
            <w:tcW w:w="14895" w:type="dxa"/>
            <w:vAlign w:val="center"/>
            <w:hideMark/>
          </w:tcPr>
          <w:p w14:paraId="2468FF84" w14:textId="674DBF0B" w:rsidR="00AB3BB5" w:rsidDel="00CF1FB3" w:rsidRDefault="00AB3BB5">
            <w:pPr>
              <w:divId w:val="479467583"/>
              <w:rPr>
                <w:del w:id="253" w:author="rkbansal" w:date="2020-04-27T23:23:00Z"/>
                <w:rFonts w:ascii="Times New Roman" w:hAnsi="Times New Roman" w:cs="Times New Roman"/>
              </w:rPr>
            </w:pPr>
            <w:del w:id="254"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5"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6" w:author="rkbansal" w:date="2020-04-27T23:25:00Z">
            <w:rPr/>
          </w:rPrChange>
        </w:rPr>
      </w:pPr>
      <w:r w:rsidRPr="00900B9F">
        <w:rPr>
          <w:b/>
          <w:bCs/>
          <w:sz w:val="32"/>
          <w:szCs w:val="32"/>
          <w:rPrChange w:id="257" w:author="rkbansal" w:date="2020-04-27T23:25:00Z">
            <w:rPr/>
          </w:rPrChange>
        </w:rPr>
        <w:t xml:space="preserve">Config Server – </w:t>
      </w:r>
      <w:del w:id="258" w:author="rkbansal" w:date="2020-04-27T23:23:00Z">
        <w:r w:rsidRPr="00900B9F" w:rsidDel="00034ABA">
          <w:rPr>
            <w:b/>
            <w:bCs/>
            <w:sz w:val="32"/>
            <w:szCs w:val="32"/>
            <w:rPrChange w:id="259" w:author="rkbansal" w:date="2020-04-27T23:25:00Z">
              <w:rPr/>
            </w:rPrChange>
          </w:rPr>
          <w:delText>Client Side</w:delText>
        </w:r>
      </w:del>
      <w:ins w:id="260" w:author="rkbansal" w:date="2020-04-27T23:23:00Z">
        <w:r w:rsidR="00034ABA" w:rsidRPr="00900B9F">
          <w:rPr>
            <w:b/>
            <w:bCs/>
            <w:sz w:val="32"/>
            <w:szCs w:val="32"/>
            <w:rPrChange w:id="261" w:author="rkbansal" w:date="2020-04-27T23:25:00Z">
              <w:rPr>
                <w:rFonts w:ascii="Segoe UI" w:hAnsi="Segoe UI" w:cs="Segoe UI"/>
                <w:b/>
                <w:bCs/>
                <w:color w:val="000000"/>
              </w:rPr>
            </w:rPrChange>
          </w:rPr>
          <w:t>Client-Side</w:t>
        </w:r>
      </w:ins>
      <w:r w:rsidRPr="00900B9F">
        <w:rPr>
          <w:b/>
          <w:bCs/>
          <w:sz w:val="32"/>
          <w:szCs w:val="32"/>
          <w:rPrChange w:id="262" w:author="rkbansal" w:date="2020-04-27T23:25:00Z">
            <w:rPr/>
          </w:rPrChange>
        </w:rPr>
        <w:t xml:space="preserve"> Configuration</w:t>
      </w:r>
    </w:p>
    <w:p w14:paraId="4E8B9D02" w14:textId="77777777" w:rsidR="00AB3BB5" w:rsidRDefault="00AB3BB5">
      <w:pPr>
        <w:pPrChange w:id="263"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4" w:author="rkbansal" w:date="2020-04-27T23:30:00Z">
            <w:rPr>
              <w:rFonts w:ascii="Segoe UI" w:hAnsi="Segoe UI" w:cs="Segoe UI"/>
              <w:color w:val="000000"/>
              <w:sz w:val="29"/>
              <w:szCs w:val="29"/>
            </w:rPr>
          </w:rPrChange>
        </w:rPr>
        <w:pPrChange w:id="265" w:author="rkbansal" w:date="2020-04-27T23:29:00Z">
          <w:pPr>
            <w:pStyle w:val="Heading6"/>
          </w:pPr>
        </w:pPrChange>
      </w:pPr>
      <w:r w:rsidRPr="00FB1F80">
        <w:rPr>
          <w:rFonts w:ascii="Segoe UI" w:hAnsi="Segoe UI" w:cs="Segoe UI"/>
          <w:b/>
          <w:bCs/>
          <w:color w:val="000000"/>
          <w:rPrChange w:id="266"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7"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0"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1"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2"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3"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4" w:author="rkbansal" w:date="2020-04-27T23:32:00Z"/>
          <w:rFonts w:ascii="Segoe UI" w:hAnsi="Segoe UI" w:cs="Segoe UI"/>
          <w:color w:val="000000"/>
        </w:rPr>
      </w:pPr>
      <w:ins w:id="275"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6" w:author="rkbansal" w:date="2020-04-27T23:32:00Z">
            <w:rPr>
              <w:rFonts w:ascii="Segoe UI" w:hAnsi="Segoe UI" w:cs="Segoe UI"/>
              <w:color w:val="000000"/>
              <w:sz w:val="29"/>
              <w:szCs w:val="29"/>
            </w:rPr>
          </w:rPrChange>
        </w:rPr>
        <w:pPrChange w:id="277" w:author="rkbansal" w:date="2020-04-27T23:32:00Z">
          <w:pPr>
            <w:pStyle w:val="Heading6"/>
          </w:pPr>
        </w:pPrChange>
      </w:pPr>
      <w:r w:rsidRPr="00792A42">
        <w:rPr>
          <w:rFonts w:ascii="Segoe UI" w:hAnsi="Segoe UI" w:cs="Segoe UI"/>
          <w:b/>
          <w:bCs/>
          <w:color w:val="000000"/>
          <w:rPrChange w:id="278"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9" w:author="rkbansal" w:date="2020-04-27T23:33:00Z"/>
          <w:rFonts w:ascii="Segoe UI" w:hAnsi="Segoe UI" w:cs="Segoe UI"/>
          <w:color w:val="000000"/>
        </w:rPr>
      </w:pPr>
      <w:r>
        <w:rPr>
          <w:rFonts w:ascii="Segoe UI" w:hAnsi="Segoe UI" w:cs="Segoe UI"/>
          <w:color w:val="000000"/>
        </w:rPr>
        <w:t>Add one </w:t>
      </w:r>
      <w:proofErr w:type="spellStart"/>
      <w:r w:rsidR="004C4E55">
        <w:fldChar w:fldCharType="begin"/>
      </w:r>
      <w:r w:rsidR="004C4E55">
        <w:instrText xml:space="preserve"> HYPERLINK "https://howtodoinjava.com/spring/spring-boot/spring-boot-tutorial-with-hello-world-example/" </w:instrText>
      </w:r>
      <w:r w:rsidR="004C4E55">
        <w:fldChar w:fldCharType="separate"/>
      </w:r>
      <w:r>
        <w:rPr>
          <w:rStyle w:val="Hyperlink"/>
          <w:rFonts w:ascii="Consolas" w:eastAsiaTheme="majorEastAsia" w:hAnsi="Consolas" w:cs="Courier New"/>
          <w:color w:val="0366D6"/>
          <w:sz w:val="21"/>
          <w:szCs w:val="21"/>
        </w:rPr>
        <w:t>RestController</w:t>
      </w:r>
      <w:proofErr w:type="spellEnd"/>
      <w:r w:rsidR="004C4E55">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7"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80"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81" w:author="rkbansal" w:date="2020-04-27T23:33:00Z"/>
        </w:trPr>
        <w:tc>
          <w:tcPr>
            <w:tcW w:w="14895" w:type="dxa"/>
            <w:vAlign w:val="center"/>
            <w:hideMark/>
          </w:tcPr>
          <w:p w14:paraId="1E7EA9D6" w14:textId="43CAAC39" w:rsidR="00AB3BB5" w:rsidDel="005037DA" w:rsidRDefault="00AB3BB5" w:rsidP="00806F79">
            <w:pPr>
              <w:rPr>
                <w:del w:id="282" w:author="rkbansal" w:date="2020-04-27T23:33:00Z"/>
                <w:rFonts w:ascii="Times New Roman" w:hAnsi="Times New Roman" w:cs="Times New Roman"/>
              </w:rPr>
            </w:pPr>
            <w:del w:id="283"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4" w:author="rkbansal" w:date="2020-04-27T23:33:00Z"/>
              </w:rPr>
            </w:pPr>
            <w:del w:id="285" w:author="rkbansal" w:date="2020-04-27T23:33:00Z">
              <w:r w:rsidDel="005037DA">
                <w:delText> </w:delText>
              </w:r>
            </w:del>
          </w:p>
          <w:p w14:paraId="2B38D33B" w14:textId="73045A31"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6" w:author="rkbansal" w:date="2020-04-27T23:33:00Z"/>
              </w:rPr>
            </w:pPr>
            <w:del w:id="29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8" w:author="rkbansal" w:date="2020-04-27T23:33:00Z"/>
              </w:rPr>
            </w:pPr>
            <w:del w:id="299" w:author="rkbansal" w:date="2020-04-27T23:33:00Z">
              <w:r w:rsidDel="005037DA">
                <w:delText> </w:delText>
              </w:r>
            </w:del>
          </w:p>
          <w:p w14:paraId="4310D885" w14:textId="22BCBAFB"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2" w:author="rkbansal" w:date="2020-04-27T23:33:00Z"/>
              </w:rPr>
            </w:pPr>
            <w:del w:id="303"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4" w:author="rkbansal" w:date="2020-04-27T23:33:00Z"/>
              </w:rPr>
            </w:pPr>
            <w:del w:id="305" w:author="rkbansal" w:date="2020-04-27T23:33:00Z">
              <w:r w:rsidDel="005037DA">
                <w:delText> </w:delText>
              </w:r>
            </w:del>
          </w:p>
          <w:p w14:paraId="7E0422CF" w14:textId="7807B595"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10" w:author="rkbansal" w:date="2020-04-27T23:33:00Z"/>
              </w:rPr>
            </w:pPr>
            <w:del w:id="311"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2" w:author="rkbansal" w:date="2020-04-27T23:33:00Z"/>
              </w:rPr>
            </w:pPr>
            <w:del w:id="313" w:author="rkbansal" w:date="2020-04-27T23:33:00Z">
              <w:r w:rsidDel="005037DA">
                <w:rPr>
                  <w:rStyle w:val="HTMLCode"/>
                  <w:rFonts w:eastAsiaTheme="minorHAnsi"/>
                </w:rPr>
                <w:delText>}</w:delText>
              </w:r>
            </w:del>
          </w:p>
          <w:p w14:paraId="6B160786" w14:textId="1C7D2C51" w:rsidR="00AB3BB5" w:rsidDel="005037DA" w:rsidRDefault="00AB3BB5" w:rsidP="00806F79">
            <w:pPr>
              <w:rPr>
                <w:del w:id="314" w:author="rkbansal" w:date="2020-04-27T23:33:00Z"/>
              </w:rPr>
            </w:pPr>
            <w:del w:id="315" w:author="rkbansal" w:date="2020-04-27T23:33:00Z">
              <w:r w:rsidDel="005037DA">
                <w:delText> </w:delText>
              </w:r>
            </w:del>
          </w:p>
          <w:p w14:paraId="472B9923" w14:textId="415A7B75"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20" w:author="rkbansal" w:date="2020-04-27T23:33:00Z"/>
              </w:rPr>
            </w:pPr>
            <w:del w:id="321"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2" w:author="rkbansal" w:date="2020-04-27T23:33:00Z"/>
              </w:rPr>
            </w:pPr>
            <w:del w:id="323" w:author="rkbansal" w:date="2020-04-27T23:33:00Z">
              <w:r w:rsidDel="005037DA">
                <w:delText> </w:delText>
              </w:r>
            </w:del>
          </w:p>
          <w:p w14:paraId="14465D34" w14:textId="54DF1E54"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6" w:author="rkbansal" w:date="2020-04-27T23:33:00Z"/>
              </w:rPr>
            </w:pPr>
            <w:del w:id="327"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8" w:author="rkbansal" w:date="2020-04-27T23:33:00Z"/>
              </w:rPr>
            </w:pPr>
            <w:del w:id="329" w:author="rkbansal" w:date="2020-04-27T23:33:00Z">
              <w:r w:rsidDel="005037DA">
                <w:delText> </w:delText>
              </w:r>
            </w:del>
          </w:p>
          <w:p w14:paraId="3DF9D1CD" w14:textId="42AC958F"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6" w:author="rkbansal" w:date="2020-04-27T23:33:00Z"/>
              </w:rPr>
            </w:pPr>
            <w:del w:id="337"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8" w:author="rkbansal" w:date="2020-04-27T23:33:00Z"/>
              </w:rPr>
            </w:pPr>
            <w:del w:id="339"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40" w:author="rkbansal" w:date="2020-04-27T23:33:00Z"/>
          <w:rFonts w:ascii="Segoe UI" w:hAnsi="Segoe UI" w:cs="Segoe UI"/>
          <w:b/>
          <w:bCs/>
          <w:color w:val="000000"/>
        </w:rPr>
      </w:pPr>
      <w:r w:rsidRPr="00FF420F">
        <w:rPr>
          <w:rFonts w:ascii="Segoe UI" w:hAnsi="Segoe UI" w:cs="Segoe UI"/>
          <w:b/>
          <w:bCs/>
          <w:color w:val="000000"/>
          <w:rPrChange w:id="341"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2" w:author="rkbansal" w:date="2020-04-27T23:33:00Z"/>
          <w:rPrChange w:id="343" w:author="rkbansal" w:date="2020-04-27T23:33:00Z">
            <w:rPr>
              <w:del w:id="344" w:author="rkbansal" w:date="2020-04-27T23:33:00Z"/>
              <w:rFonts w:ascii="Segoe UI" w:hAnsi="Segoe UI" w:cs="Segoe UI"/>
              <w:color w:val="000000"/>
              <w:sz w:val="29"/>
              <w:szCs w:val="29"/>
            </w:rPr>
          </w:rPrChange>
        </w:rPr>
        <w:pPrChange w:id="345"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6" w:author="rkbansal" w:date="2020-04-27T23:35:00Z"/>
          <w:rFonts w:ascii="Segoe UI" w:hAnsi="Segoe UI" w:cs="Segoe UI"/>
          <w:color w:val="000000"/>
        </w:rPr>
      </w:pPr>
      <w:del w:id="347" w:author="rkbansal" w:date="2020-04-27T23:33:00Z">
        <w:r w:rsidDel="00FF420F">
          <w:rPr>
            <w:rFonts w:ascii="Segoe UI" w:hAnsi="Segoe UI" w:cs="Segoe UI"/>
            <w:color w:val="000000"/>
          </w:rPr>
          <w:delText>C</w:delText>
        </w:r>
      </w:del>
      <w:ins w:id="348" w:author="rkbansal" w:date="2020-04-27T23:33:00Z">
        <w:r w:rsidR="00FF420F">
          <w:rPr>
            <w:rFonts w:ascii="Segoe UI" w:hAnsi="Segoe UI" w:cs="Segoe UI"/>
            <w:color w:val="000000"/>
          </w:rPr>
          <w:t>C</w:t>
        </w:r>
      </w:ins>
      <w:r>
        <w:rPr>
          <w:rFonts w:ascii="Segoe UI" w:hAnsi="Segoe UI" w:cs="Segoe UI"/>
          <w:color w:val="000000"/>
        </w:rPr>
        <w:t>reate one file called </w:t>
      </w:r>
      <w:del w:id="349" w:author="rkbansal" w:date="2020-04-27T23:34:00Z">
        <w:r w:rsidDel="00A545C7">
          <w:rPr>
            <w:rStyle w:val="HTMLCode"/>
            <w:rFonts w:ascii="Consolas" w:hAnsi="Consolas"/>
            <w:color w:val="FF0779"/>
            <w:sz w:val="21"/>
            <w:szCs w:val="21"/>
          </w:rPr>
          <w:delText>bootstrap</w:delText>
        </w:r>
      </w:del>
      <w:ins w:id="350"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51" w:author="rkbansal" w:date="2020-04-27T23:33:00Z">
          <w:pPr>
            <w:pStyle w:val="NormalWeb"/>
            <w:shd w:val="clear" w:color="auto" w:fill="FFFFFF"/>
            <w:spacing w:before="150" w:beforeAutospacing="0" w:after="240" w:afterAutospacing="0"/>
            <w:ind w:left="600"/>
          </w:pPr>
        </w:pPrChange>
      </w:pPr>
      <w:ins w:id="352"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3" w:author="rkbansal" w:date="2020-04-27T23:35:00Z"/>
        </w:trPr>
        <w:tc>
          <w:tcPr>
            <w:tcW w:w="14895" w:type="dxa"/>
            <w:vAlign w:val="center"/>
            <w:hideMark/>
          </w:tcPr>
          <w:p w14:paraId="67A3D491" w14:textId="27C5819C" w:rsidR="00AB3BB5" w:rsidDel="00A545C7" w:rsidRDefault="00AB3BB5" w:rsidP="00806F79">
            <w:pPr>
              <w:rPr>
                <w:del w:id="354" w:author="rkbansal" w:date="2020-04-27T23:35:00Z"/>
                <w:rFonts w:ascii="Times New Roman" w:hAnsi="Times New Roman" w:cs="Times New Roman"/>
              </w:rPr>
            </w:pPr>
            <w:del w:id="355"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6" w:author="rkbansal" w:date="2020-04-27T23:35:00Z"/>
              </w:rPr>
            </w:pPr>
            <w:del w:id="357" w:author="rkbansal" w:date="2020-04-27T23:35:00Z">
              <w:r w:rsidDel="00A545C7">
                <w:delText> </w:delText>
              </w:r>
            </w:del>
          </w:p>
          <w:p w14:paraId="1815AE65" w14:textId="56D9BFBE"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2" w:author="rkbansal" w:date="2020-04-27T23:35:00Z"/>
              </w:rPr>
            </w:pPr>
            <w:del w:id="363"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4" w:author="rkbansal" w:date="2020-04-27T23:35:00Z"/>
              </w:rPr>
            </w:pPr>
            <w:del w:id="365" w:author="rkbansal" w:date="2020-04-27T23:35:00Z">
              <w:r w:rsidDel="00A545C7">
                <w:delText> </w:delText>
              </w:r>
            </w:del>
          </w:p>
          <w:p w14:paraId="48649FDE" w14:textId="37A940A1" w:rsidR="00AB3BB5" w:rsidDel="00A545C7" w:rsidRDefault="00AB3BB5" w:rsidP="00806F79">
            <w:pPr>
              <w:rPr>
                <w:del w:id="366" w:author="rkbansal" w:date="2020-04-27T23:35:00Z"/>
              </w:rPr>
            </w:pPr>
            <w:del w:id="367"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8" w:author="rkbansal" w:date="2020-04-27T23:35:00Z"/>
              </w:rPr>
            </w:pPr>
            <w:del w:id="369" w:author="rkbansal" w:date="2020-04-27T23:35:00Z">
              <w:r w:rsidDel="00A545C7">
                <w:delText> </w:delText>
              </w:r>
            </w:del>
          </w:p>
          <w:p w14:paraId="170B4F50" w14:textId="67999B0C" w:rsidR="00AB3BB5" w:rsidDel="00A545C7" w:rsidRDefault="00AB3BB5" w:rsidP="00806F79">
            <w:pPr>
              <w:rPr>
                <w:del w:id="370" w:author="rkbansal" w:date="2020-04-27T23:35:00Z"/>
              </w:rPr>
            </w:pPr>
            <w:del w:id="371"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2" w:author="rkbansal" w:date="2020-04-27T23:35:00Z"/>
              </w:rPr>
            </w:pPr>
            <w:del w:id="373" w:author="rkbansal" w:date="2020-04-27T23:35:00Z">
              <w:r w:rsidDel="00A545C7">
                <w:delText> </w:delText>
              </w:r>
            </w:del>
          </w:p>
          <w:p w14:paraId="03C02505" w14:textId="495CE280" w:rsidR="00AB3BB5" w:rsidDel="00A545C7" w:rsidRDefault="00AB3BB5" w:rsidP="00806F79">
            <w:pPr>
              <w:rPr>
                <w:del w:id="374" w:author="rkbansal" w:date="2020-04-27T23:35:00Z"/>
              </w:rPr>
            </w:pPr>
            <w:del w:id="375"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6" w:author="rkbansal" w:date="2020-04-27T23:35:00Z"/>
              </w:rPr>
            </w:pPr>
            <w:del w:id="377" w:author="rkbansal" w:date="2020-04-27T23:35:00Z">
              <w:r w:rsidDel="00A545C7">
                <w:delText> </w:delText>
              </w:r>
            </w:del>
          </w:p>
          <w:p w14:paraId="541B9B5C" w14:textId="3B2DA6FC" w:rsidR="00AB3BB5" w:rsidDel="00A545C7" w:rsidRDefault="00AB3BB5" w:rsidP="00806F79">
            <w:pPr>
              <w:rPr>
                <w:del w:id="378" w:author="rkbansal" w:date="2020-04-27T23:35:00Z"/>
              </w:rPr>
            </w:pPr>
            <w:del w:id="379"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80"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81" w:author="rkbansal" w:date="2020-04-27T23:35:00Z">
            <w:rPr>
              <w:rFonts w:ascii="Segoe UI" w:hAnsi="Segoe UI" w:cs="Segoe UI"/>
              <w:color w:val="000000"/>
              <w:sz w:val="29"/>
              <w:szCs w:val="29"/>
            </w:rPr>
          </w:rPrChange>
        </w:rPr>
        <w:pPrChange w:id="382" w:author="rkbansal" w:date="2020-04-27T23:35:00Z">
          <w:pPr>
            <w:pStyle w:val="Heading6"/>
          </w:pPr>
        </w:pPrChange>
      </w:pPr>
      <w:r w:rsidRPr="00FF14EF">
        <w:rPr>
          <w:rFonts w:ascii="Segoe UI" w:hAnsi="Segoe UI" w:cs="Segoe UI"/>
          <w:b/>
          <w:bCs/>
          <w:color w:val="000000"/>
          <w:rPrChange w:id="383"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4" w:author="rkbansal" w:date="2020-04-27T23:36:00Z">
            <w:rPr/>
          </w:rPrChange>
        </w:rPr>
      </w:pPr>
      <w:r w:rsidRPr="006E5C05">
        <w:rPr>
          <w:b/>
          <w:bCs/>
          <w:sz w:val="32"/>
          <w:szCs w:val="32"/>
          <w:rPrChange w:id="385"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6" w:author="rkbansal" w:date="2020-04-27T23:37:00Z">
        <w:r w:rsidDel="00053086">
          <w:rPr>
            <w:rFonts w:ascii="Segoe UI" w:hAnsi="Segoe UI" w:cs="Segoe UI"/>
            <w:color w:val="000000"/>
          </w:rPr>
          <w:delText>Lets</w:delText>
        </w:r>
      </w:del>
      <w:ins w:id="387"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8" w:author="rkbansal" w:date="2020-04-27T23:37:00Z">
            <w:rPr>
              <w:rFonts w:ascii="Segoe UI" w:hAnsi="Segoe UI" w:cs="Segoe UI"/>
              <w:color w:val="000000"/>
              <w:sz w:val="29"/>
              <w:szCs w:val="29"/>
            </w:rPr>
          </w:rPrChange>
        </w:rPr>
        <w:pPrChange w:id="389" w:author="rkbansal" w:date="2020-04-27T23:37:00Z">
          <w:pPr>
            <w:pStyle w:val="Heading6"/>
          </w:pPr>
        </w:pPrChange>
      </w:pPr>
      <w:r w:rsidRPr="008714D3">
        <w:rPr>
          <w:rFonts w:ascii="Segoe UI" w:hAnsi="Segoe UI" w:cs="Segoe UI"/>
          <w:b/>
          <w:bCs/>
          <w:color w:val="000000"/>
          <w:rPrChange w:id="390"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1" w:author="rkbansal" w:date="2020-04-27T23:38:00Z">
            <w:rPr>
              <w:rFonts w:ascii="Segoe UI" w:hAnsi="Segoe UI" w:cs="Segoe UI"/>
              <w:color w:val="000000"/>
            </w:rPr>
          </w:rPrChange>
        </w:rPr>
      </w:pPr>
      <w:r w:rsidRPr="00B931CE">
        <w:rPr>
          <w:rFonts w:asciiTheme="minorHAnsi" w:hAnsiTheme="minorHAnsi" w:cstheme="minorHAnsi"/>
          <w:color w:val="000000"/>
          <w:rPrChange w:id="392"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3"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4"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8"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9"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400"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1" w:author="rkbansal" w:date="2020-04-27T23:38:00Z">
            <w:rPr>
              <w:rFonts w:ascii="Segoe UI" w:hAnsi="Segoe UI" w:cs="Segoe UI"/>
              <w:color w:val="000000"/>
            </w:rPr>
          </w:rPrChange>
        </w:rPr>
      </w:pPr>
      <w:r w:rsidRPr="00B931CE">
        <w:rPr>
          <w:rFonts w:asciiTheme="minorHAnsi" w:hAnsiTheme="minorHAnsi" w:cstheme="minorHAnsi"/>
          <w:color w:val="000000"/>
          <w:rPrChange w:id="402"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3" w:author="rkbansal" w:date="2020-04-27T23:37:00Z">
            <w:rPr>
              <w:rFonts w:ascii="Segoe UI" w:hAnsi="Segoe UI" w:cs="Segoe UI"/>
              <w:color w:val="000000"/>
              <w:sz w:val="29"/>
              <w:szCs w:val="29"/>
            </w:rPr>
          </w:rPrChange>
        </w:rPr>
        <w:pPrChange w:id="404" w:author="rkbansal" w:date="2020-04-27T23:37:00Z">
          <w:pPr>
            <w:pStyle w:val="Heading6"/>
          </w:pPr>
        </w:pPrChange>
      </w:pPr>
      <w:r w:rsidRPr="008714D3">
        <w:rPr>
          <w:rFonts w:ascii="Segoe UI" w:hAnsi="Segoe UI" w:cs="Segoe UI"/>
          <w:b/>
          <w:bCs/>
          <w:color w:val="000000"/>
          <w:rPrChange w:id="405"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6" w:author="rkbansal" w:date="2020-04-27T23:38:00Z">
            <w:rPr>
              <w:rFonts w:ascii="Segoe UI" w:hAnsi="Segoe UI" w:cs="Segoe UI"/>
              <w:color w:val="000000"/>
            </w:rPr>
          </w:rPrChange>
        </w:rPr>
      </w:pPr>
      <w:r w:rsidRPr="00B931CE">
        <w:rPr>
          <w:rFonts w:asciiTheme="minorHAnsi" w:hAnsiTheme="minorHAnsi" w:cstheme="minorHAnsi"/>
          <w:color w:val="000000"/>
          <w:rPrChange w:id="407"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8"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9"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3"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4"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5"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6"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7" w:author="rkbansal" w:date="2020-04-27T23:37:00Z">
            <w:rPr>
              <w:rFonts w:ascii="Segoe UI" w:hAnsi="Segoe UI" w:cs="Segoe UI"/>
              <w:color w:val="000000"/>
              <w:sz w:val="29"/>
              <w:szCs w:val="29"/>
            </w:rPr>
          </w:rPrChange>
        </w:rPr>
        <w:pPrChange w:id="418" w:author="rkbansal" w:date="2020-04-27T23:37:00Z">
          <w:pPr>
            <w:pStyle w:val="Heading6"/>
          </w:pPr>
        </w:pPrChange>
      </w:pPr>
      <w:r w:rsidRPr="008714D3">
        <w:rPr>
          <w:rFonts w:ascii="Segoe UI" w:hAnsi="Segoe UI" w:cs="Segoe UI"/>
          <w:b/>
          <w:bCs/>
          <w:color w:val="000000"/>
          <w:rPrChange w:id="419"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20" w:author="rkbansal" w:date="2020-04-27T23:38:00Z">
            <w:rPr>
              <w:rFonts w:ascii="Segoe UI" w:hAnsi="Segoe UI" w:cs="Segoe UI"/>
              <w:color w:val="000000"/>
            </w:rPr>
          </w:rPrChange>
        </w:rPr>
      </w:pPr>
      <w:r w:rsidRPr="00F706D4">
        <w:rPr>
          <w:rFonts w:asciiTheme="minorHAnsi" w:hAnsiTheme="minorHAnsi" w:cstheme="minorHAnsi"/>
          <w:color w:val="000000"/>
          <w:rPrChange w:id="421"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w:t>
      </w:r>
      <w:proofErr w:type="spellStart"/>
      <w:r w:rsidRPr="00F706D4">
        <w:rPr>
          <w:rStyle w:val="HTMLCode"/>
          <w:rFonts w:asciiTheme="minorHAnsi" w:hAnsiTheme="minorHAnsi" w:cstheme="minorHAnsi"/>
          <w:color w:val="FF0779"/>
          <w:sz w:val="21"/>
          <w:szCs w:val="21"/>
          <w:rPrChange w:id="423" w:author="rkbansal" w:date="2020-04-27T23:38:00Z">
            <w:rPr>
              <w:rStyle w:val="HTMLCode"/>
              <w:rFonts w:ascii="Consolas" w:hAnsi="Consolas"/>
              <w:color w:val="FF0779"/>
              <w:sz w:val="21"/>
              <w:szCs w:val="21"/>
            </w:rPr>
          </w:rPrChange>
        </w:rPr>
        <w:t>msg</w:t>
      </w:r>
      <w:proofErr w:type="spellEnd"/>
      <w:r w:rsidRPr="00F706D4">
        <w:rPr>
          <w:rFonts w:asciiTheme="minorHAnsi" w:hAnsiTheme="minorHAnsi" w:cstheme="minorHAnsi"/>
          <w:color w:val="000000"/>
          <w:rPrChange w:id="424" w:author="rkbansal" w:date="2020-04-27T23:38:00Z">
            <w:rPr>
              <w:rFonts w:ascii="Segoe UI" w:hAnsi="Segoe UI" w:cs="Segoe UI"/>
              <w:color w:val="000000"/>
            </w:rPr>
          </w:rPrChange>
        </w:rPr>
        <w:t xml:space="preserve"> rest endpoint by browsing the </w:t>
      </w:r>
      <w:proofErr w:type="spellStart"/>
      <w:r w:rsidRPr="00F706D4">
        <w:rPr>
          <w:rFonts w:asciiTheme="minorHAnsi" w:hAnsiTheme="minorHAnsi" w:cstheme="minorHAnsi"/>
          <w:color w:val="000000"/>
          <w:rPrChange w:id="425" w:author="rkbansal" w:date="2020-04-27T23:38:00Z">
            <w:rPr>
              <w:rFonts w:ascii="Segoe UI" w:hAnsi="Segoe UI" w:cs="Segoe UI"/>
              <w:color w:val="000000"/>
            </w:rPr>
          </w:rPrChange>
        </w:rPr>
        <w:t>url</w:t>
      </w:r>
      <w:proofErr w:type="spellEnd"/>
      <w:r w:rsidRPr="00F706D4">
        <w:rPr>
          <w:rFonts w:asciiTheme="minorHAnsi" w:hAnsiTheme="minorHAnsi" w:cstheme="minorHAnsi"/>
          <w:color w:val="000000"/>
          <w:rPrChange w:id="426" w:author="rkbansal" w:date="2020-04-27T23:38:00Z">
            <w:rPr>
              <w:rFonts w:ascii="Segoe UI" w:hAnsi="Segoe UI" w:cs="Segoe UI"/>
              <w:color w:val="000000"/>
            </w:rPr>
          </w:rPrChange>
        </w:rPr>
        <w:t> </w:t>
      </w:r>
      <w:r w:rsidRPr="00F706D4">
        <w:rPr>
          <w:rStyle w:val="HTMLCode"/>
          <w:rFonts w:asciiTheme="minorHAnsi" w:hAnsiTheme="minorHAnsi" w:cstheme="minorHAnsi"/>
          <w:color w:val="FF0779"/>
          <w:sz w:val="21"/>
          <w:szCs w:val="21"/>
          <w:rPrChange w:id="427"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8"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9"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30"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31" w:author="rkbansal" w:date="2020-04-27T23:38:00Z">
            <w:rPr>
              <w:rStyle w:val="HTMLCode"/>
              <w:rFonts w:ascii="Consolas" w:hAnsi="Consolas"/>
              <w:color w:val="FF0779"/>
              <w:sz w:val="21"/>
              <w:szCs w:val="21"/>
            </w:rPr>
          </w:rPrChange>
        </w:rPr>
        <w:t>config-server-client-</w:t>
      </w:r>
      <w:proofErr w:type="spellStart"/>
      <w:r w:rsidRPr="00F706D4">
        <w:rPr>
          <w:rStyle w:val="HTMLCode"/>
          <w:rFonts w:asciiTheme="minorHAnsi" w:hAnsiTheme="minorHAnsi" w:cstheme="minorHAnsi"/>
          <w:color w:val="FF0779"/>
          <w:sz w:val="21"/>
          <w:szCs w:val="21"/>
          <w:rPrChange w:id="432" w:author="rkbansal" w:date="2020-04-27T23:38:00Z">
            <w:rPr>
              <w:rStyle w:val="HTMLCode"/>
              <w:rFonts w:ascii="Consolas" w:hAnsi="Consolas"/>
              <w:color w:val="FF0779"/>
              <w:sz w:val="21"/>
              <w:szCs w:val="21"/>
            </w:rPr>
          </w:rPrChange>
        </w:rPr>
        <w:t>development.properties</w:t>
      </w:r>
      <w:proofErr w:type="spellEnd"/>
      <w:r w:rsidRPr="00F706D4">
        <w:rPr>
          <w:rFonts w:asciiTheme="minorHAnsi" w:hAnsiTheme="minorHAnsi" w:cstheme="minorHAnsi"/>
          <w:color w:val="000000"/>
          <w:rPrChange w:id="433"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34" w:author="rkbansal" w:date="2020-04-27T23:38:00Z">
            <w:rPr>
              <w:rFonts w:ascii="Segoe UI" w:hAnsi="Segoe UI" w:cs="Segoe UI"/>
              <w:color w:val="000000"/>
              <w:sz w:val="29"/>
              <w:szCs w:val="29"/>
            </w:rPr>
          </w:rPrChange>
        </w:rPr>
        <w:pPrChange w:id="435" w:author="rkbansal" w:date="2020-04-27T23:38:00Z">
          <w:pPr>
            <w:pStyle w:val="Heading6"/>
          </w:pPr>
        </w:pPrChange>
      </w:pPr>
      <w:r w:rsidRPr="008714D3">
        <w:rPr>
          <w:rFonts w:ascii="Segoe UI" w:hAnsi="Segoe UI" w:cs="Segoe UI"/>
          <w:b/>
          <w:bCs/>
          <w:color w:val="000000"/>
          <w:rPrChange w:id="436"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7" w:author="rkbansal" w:date="2020-04-27T23:38:00Z">
            <w:rPr>
              <w:rFonts w:ascii="Segoe UI" w:hAnsi="Segoe UI" w:cs="Segoe UI"/>
              <w:color w:val="000000"/>
            </w:rPr>
          </w:rPrChange>
        </w:rPr>
      </w:pPr>
      <w:r w:rsidRPr="00880B47">
        <w:rPr>
          <w:rFonts w:asciiTheme="minorHAnsi" w:hAnsiTheme="minorHAnsi" w:cstheme="minorHAnsi"/>
          <w:color w:val="000000"/>
          <w:rPrChange w:id="438"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9" w:author="rkbansal" w:date="2020-04-27T23:38:00Z">
            <w:rPr>
              <w:rFonts w:ascii="Segoe UI" w:hAnsi="Segoe UI" w:cs="Segoe UI"/>
              <w:color w:val="000000"/>
            </w:rPr>
          </w:rPrChange>
        </w:rPr>
        <w:br/>
        <w:t>Do some change, in the value of the </w:t>
      </w:r>
      <w:proofErr w:type="spellStart"/>
      <w:r w:rsidRPr="00880B47">
        <w:rPr>
          <w:rStyle w:val="HTMLCode"/>
          <w:rFonts w:asciiTheme="minorHAnsi" w:hAnsiTheme="minorHAnsi" w:cstheme="minorHAnsi"/>
          <w:color w:val="FF0779"/>
          <w:sz w:val="21"/>
          <w:szCs w:val="21"/>
          <w:rPrChange w:id="440" w:author="rkbansal" w:date="2020-04-27T23:38:00Z">
            <w:rPr>
              <w:rStyle w:val="HTMLCode"/>
              <w:rFonts w:ascii="Consolas" w:hAnsi="Consolas"/>
              <w:color w:val="FF0779"/>
              <w:sz w:val="21"/>
              <w:szCs w:val="21"/>
            </w:rPr>
          </w:rPrChange>
        </w:rPr>
        <w:t>msg</w:t>
      </w:r>
      <w:proofErr w:type="spellEnd"/>
      <w:r w:rsidRPr="00880B47">
        <w:rPr>
          <w:rFonts w:asciiTheme="minorHAnsi" w:hAnsiTheme="minorHAnsi" w:cstheme="minorHAnsi"/>
          <w:color w:val="000000"/>
          <w:rPrChange w:id="441"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42" w:author="rkbansal" w:date="2020-04-27T23:38:00Z">
            <w:rPr>
              <w:rStyle w:val="HTMLCode"/>
              <w:rFonts w:ascii="Consolas" w:hAnsi="Consolas"/>
              <w:color w:val="FF0779"/>
              <w:sz w:val="21"/>
              <w:szCs w:val="21"/>
            </w:rPr>
          </w:rPrChange>
        </w:rPr>
        <w:t>config-server-client-</w:t>
      </w:r>
      <w:proofErr w:type="spellStart"/>
      <w:r w:rsidRPr="00880B47">
        <w:rPr>
          <w:rStyle w:val="HTMLCode"/>
          <w:rFonts w:asciiTheme="minorHAnsi" w:hAnsiTheme="minorHAnsi" w:cstheme="minorHAnsi"/>
          <w:color w:val="FF0779"/>
          <w:sz w:val="21"/>
          <w:szCs w:val="21"/>
          <w:rPrChange w:id="443" w:author="rkbansal" w:date="2020-04-27T23:38:00Z">
            <w:rPr>
              <w:rStyle w:val="HTMLCode"/>
              <w:rFonts w:ascii="Consolas" w:hAnsi="Consolas"/>
              <w:color w:val="FF0779"/>
              <w:sz w:val="21"/>
              <w:szCs w:val="21"/>
            </w:rPr>
          </w:rPrChange>
        </w:rPr>
        <w:t>development.properties</w:t>
      </w:r>
      <w:proofErr w:type="spellEnd"/>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 </w:t>
      </w:r>
      <w:r w:rsidRPr="00880B47">
        <w:rPr>
          <w:rFonts w:asciiTheme="minorHAnsi" w:hAnsiTheme="minorHAnsi" w:cstheme="minorHAnsi"/>
          <w:color w:val="000000"/>
          <w:rPrChange w:id="445"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47"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8" w:author="rkbansal" w:date="2020-04-27T23:38:00Z">
            <w:rPr>
              <w:rFonts w:ascii="Segoe UI" w:hAnsi="Segoe UI" w:cs="Segoe UI"/>
              <w:color w:val="000000"/>
            </w:rPr>
          </w:rPrChange>
        </w:rPr>
      </w:pPr>
      <w:r w:rsidRPr="00880B47">
        <w:rPr>
          <w:rFonts w:asciiTheme="minorHAnsi" w:hAnsiTheme="minorHAnsi" w:cstheme="minorHAnsi"/>
          <w:color w:val="000000"/>
          <w:rPrChange w:id="449"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50"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51"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52"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53"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54"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55"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56"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57"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8" w:author="rkbansal" w:date="2020-04-27T23:38:00Z">
            <w:rPr>
              <w:rFonts w:ascii="Segoe UI" w:hAnsi="Segoe UI" w:cs="Segoe UI"/>
              <w:color w:val="000000"/>
            </w:rPr>
          </w:rPrChange>
        </w:rPr>
      </w:pPr>
      <w:r w:rsidRPr="00880B47">
        <w:rPr>
          <w:rFonts w:asciiTheme="minorHAnsi" w:hAnsiTheme="minorHAnsi" w:cstheme="minorHAnsi"/>
          <w:color w:val="000000"/>
          <w:rPrChange w:id="459"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60" w:author="rkbansal" w:date="2020-04-27T23:38:00Z">
            <w:rPr/>
          </w:rPrChange>
        </w:rPr>
        <w:fldChar w:fldCharType="begin"/>
      </w:r>
      <w:r w:rsidR="00624B71" w:rsidRPr="00880B47">
        <w:rPr>
          <w:rFonts w:asciiTheme="minorHAnsi" w:hAnsiTheme="minorHAnsi" w:cstheme="minorHAnsi"/>
          <w:rPrChange w:id="461"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62"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63"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64"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65"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66" w:author="rkbansal" w:date="2020-04-27T23:39:00Z">
            <w:rPr/>
          </w:rPrChange>
        </w:rPr>
      </w:pPr>
      <w:r w:rsidRPr="009934C3">
        <w:rPr>
          <w:b/>
          <w:bCs/>
          <w:sz w:val="32"/>
          <w:szCs w:val="32"/>
          <w:rPrChange w:id="467"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properties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8"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9" w:author="rkbansal" w:date="2020-04-27T23:39:00Z">
          <w:pPr>
            <w:numPr>
              <w:numId w:val="44"/>
            </w:numPr>
            <w:shd w:val="clear" w:color="auto" w:fill="FFFFFF"/>
            <w:tabs>
              <w:tab w:val="num" w:pos="720"/>
            </w:tabs>
            <w:spacing w:before="60" w:after="100" w:afterAutospacing="1" w:line="240" w:lineRule="auto"/>
            <w:ind w:left="600" w:hanging="360"/>
          </w:pPr>
        </w:pPrChange>
      </w:pPr>
      <w:ins w:id="470"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71"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A00822"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com.example.howtodoinjava.springeurekaserver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SpringEurekaServerApplication.class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CONFIG_SERVER_URL:http</w:t>
            </w:r>
            <w:proofErr w:type="spellEnd"/>
            <w:r>
              <w:rPr>
                <w:rStyle w:val="HTMLCode"/>
                <w:rFonts w:eastAsiaTheme="minorHAnsi"/>
              </w:rPr>
              <w:t>://localhost:8888}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r>
              <w:rPr>
                <w:rStyle w:val="HTMLCode"/>
                <w:rFonts w:eastAsiaTheme="minorHAnsi"/>
              </w:rPr>
              <w:t>java.util.ArrayList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r>
              <w:rPr>
                <w:rStyle w:val="HTMLCode"/>
                <w:rFonts w:eastAsiaTheme="minorHAnsi"/>
              </w:rPr>
              <w:t>java.util.HashMap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r>
              <w:rPr>
                <w:rStyle w:val="HTMLCode"/>
                <w:rFonts w:eastAsiaTheme="minorHAnsi"/>
              </w:rPr>
              <w:t>java.util.List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r>
              <w:rPr>
                <w:rStyle w:val="HTMLCode"/>
                <w:rFonts w:eastAsiaTheme="minorHAnsi"/>
              </w:rPr>
              <w:t>java.util.Map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r>
              <w:rPr>
                <w:rStyle w:val="HTMLCode"/>
                <w:rFonts w:eastAsiaTheme="minorHAnsi"/>
              </w:rPr>
              <w:t>getStudents</w:t>
            </w:r>
            <w:proofErr w:type="spell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setName</w:t>
            </w:r>
            <w:proofErr w:type="spell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getClassName</w:t>
            </w:r>
            <w:proofErr w:type="spell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setClassName</w:t>
            </w:r>
            <w:proofErr w:type="spell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r>
        <w:rPr>
          <w:rFonts w:ascii="Segoe UI" w:hAnsi="Segoe UI" w:cs="Segoe UI"/>
          <w:color w:val="000000"/>
        </w:rPr>
        <w:t>host:port</w:t>
      </w:r>
      <w:proofErr w:type="spell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r>
              <w:rPr>
                <w:rStyle w:val="HTMLCode"/>
                <w:rFonts w:eastAsiaTheme="minorHAnsi"/>
              </w:rPr>
              <w:t>org.springframework.core.ParameterizedTypeReference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r>
              <w:rPr>
                <w:rStyle w:val="HTMLCode"/>
                <w:rFonts w:eastAsiaTheme="minorHAnsi"/>
              </w:rPr>
              <w:t>org.springframework.http.HttpMethod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org.springframework.web.client.RestTemplate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 xml:space="preserve">RestTemplate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getStudents</w:t>
            </w:r>
            <w:proofErr w:type="spell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proofErr w:type="spellStart"/>
            <w:r>
              <w:rPr>
                <w:rStyle w:val="HTMLCode"/>
                <w:rFonts w:eastAsiaTheme="minorHAnsi"/>
              </w:rPr>
              <w:t>ParameterizedTypeReference</w:t>
            </w:r>
            <w:proofErr w:type="spellEnd"/>
            <w:r>
              <w:rPr>
                <w:rStyle w:val="HTMLCode"/>
                <w:rFonts w:eastAsiaTheme="minorHAnsi"/>
              </w:rPr>
              <w:t xml:space="preserve">&lt;String&gt;()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RestTemplate </w:t>
            </w:r>
            <w:proofErr w:type="spellStart"/>
            <w:r>
              <w:rPr>
                <w:rStyle w:val="HTMLCode"/>
                <w:rFonts w:eastAsiaTheme="minorHAnsi"/>
              </w:rPr>
              <w:t>restTemplate</w:t>
            </w:r>
            <w:proofErr w:type="spell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r>
        <w:rPr>
          <w:rStyle w:val="HTMLCode"/>
          <w:rFonts w:ascii="Consolas" w:hAnsi="Consolas"/>
          <w:color w:val="FF0779"/>
          <w:sz w:val="21"/>
          <w:szCs w:val="21"/>
        </w:rPr>
        <w:t>host:port</w:t>
      </w:r>
      <w:proofErr w:type="spell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72" w:author="Rajiv Bansal" w:date="2019-08-04T14:23:00Z"/>
          <w:rStyle w:val="Strong"/>
          <w:rFonts w:ascii="Georgia" w:hAnsi="Georgia" w:cs="Lucida Sans Unicode"/>
          <w:i w:val="0"/>
          <w:iCs w:val="0"/>
          <w:spacing w:val="-3"/>
        </w:rPr>
      </w:pPr>
      <w:ins w:id="473"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74" w:author="Rajiv Bansal" w:date="2019-08-04T14:23:00Z"/>
          <w:spacing w:val="-1"/>
          <w:shd w:val="clear" w:color="auto" w:fill="FFFFFF"/>
        </w:rPr>
      </w:pPr>
      <w:ins w:id="475"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76" w:author="Rajiv Bansal" w:date="2019-08-04T14:23:00Z"/>
          <w:rFonts w:eastAsia="Times New Roman" w:cs="Times New Roman"/>
          <w:spacing w:val="-1"/>
          <w:lang w:eastAsia="en-IN"/>
        </w:rPr>
      </w:pPr>
      <w:ins w:id="477"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8" w:author="Rajiv Bansal" w:date="2019-08-04T14:23:00Z"/>
          <w:rFonts w:eastAsia="Times New Roman" w:cs="Times New Roman"/>
          <w:spacing w:val="-1"/>
          <w:lang w:eastAsia="en-IN"/>
        </w:rPr>
      </w:pPr>
      <w:ins w:id="479"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80" w:author="Rajiv Bansal" w:date="2019-08-04T14:23:00Z"/>
          <w:rStyle w:val="Strong"/>
          <w:rFonts w:cs="Lucida Sans Unicode"/>
          <w:spacing w:val="-3"/>
        </w:rPr>
      </w:pPr>
    </w:p>
    <w:p w14:paraId="277436CA" w14:textId="77777777" w:rsidR="00E23802" w:rsidRPr="00412979" w:rsidRDefault="00E23802" w:rsidP="00E23802">
      <w:pPr>
        <w:ind w:firstLine="360"/>
        <w:rPr>
          <w:ins w:id="481" w:author="Rajiv Bansal" w:date="2019-08-04T14:23:00Z"/>
          <w:i/>
          <w:iCs/>
        </w:rPr>
      </w:pPr>
      <w:ins w:id="482"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83" w:author="Rajiv Bansal" w:date="2019-08-04T14:23:00Z"/>
          <w:rFonts w:ascii="Georgia" w:hAnsi="Georgia"/>
          <w:spacing w:val="-1"/>
        </w:rPr>
      </w:pPr>
      <w:ins w:id="484"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85" w:author="Rajiv Bansal" w:date="2019-08-04T14:23:00Z"/>
          <w:rFonts w:ascii="Georgia" w:hAnsi="Georgia"/>
          <w:spacing w:val="-1"/>
        </w:rPr>
      </w:pPr>
      <w:ins w:id="486"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87" w:author="Rajiv Bansal" w:date="2019-08-04T14:23:00Z"/>
          <w:rFonts w:ascii="Georgia" w:hAnsi="Georgia"/>
          <w:spacing w:val="-1"/>
        </w:rPr>
      </w:pPr>
      <w:ins w:id="488"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9" w:author="Rajiv Bansal" w:date="2019-08-04T14:23:00Z"/>
          <w:rFonts w:ascii="Georgia" w:hAnsi="Georgia" w:cs="Segoe UI"/>
          <w:spacing w:val="-1"/>
        </w:rPr>
      </w:pPr>
      <w:ins w:id="490"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91" w:author="Rajiv Bansal" w:date="2019-08-04T14:23:00Z"/>
          <w:rFonts w:ascii="Georgia" w:hAnsi="Georgia" w:cs="Segoe UI"/>
          <w:spacing w:val="-1"/>
        </w:rPr>
      </w:pPr>
      <w:ins w:id="492"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93" w:author="Rajiv Bansal" w:date="2019-11-29T09:15:00Z"/>
          <w:rFonts w:ascii="Georgia" w:hAnsi="Georgia" w:cs="Segoe UI"/>
          <w:spacing w:val="-1"/>
        </w:rPr>
      </w:pPr>
      <w:ins w:id="494"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95" w:author="Rajiv Bansal" w:date="2019-11-29T09:15:00Z"/>
          <w:rStyle w:val="Emphasis"/>
          <w:b/>
          <w:bCs/>
          <w:sz w:val="28"/>
          <w:szCs w:val="28"/>
          <w:rPrChange w:id="496" w:author="Rajiv Bansal" w:date="2019-11-29T09:16:00Z">
            <w:rPr>
              <w:ins w:id="497" w:author="Rajiv Bansal" w:date="2019-11-29T09:15:00Z"/>
              <w:rFonts w:ascii="Georgia" w:hAnsi="Georgia" w:cs="Segoe UI"/>
              <w:color w:val="8EAADB" w:themeColor="accent1" w:themeTint="99"/>
              <w:spacing w:val="-1"/>
            </w:rPr>
          </w:rPrChange>
        </w:rPr>
        <w:pPrChange w:id="498"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9" w:author="Rajiv Bansal" w:date="2019-11-29T09:15:00Z">
        <w:r w:rsidRPr="00DC3A15">
          <w:rPr>
            <w:rStyle w:val="Emphasis"/>
            <w:rFonts w:cs="Segoe UI"/>
            <w:b/>
            <w:bCs/>
            <w:sz w:val="28"/>
            <w:szCs w:val="28"/>
            <w:rPrChange w:id="500"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501" w:author="Rajiv Bansal" w:date="2019-08-04T14:23:00Z"/>
          <w:rFonts w:ascii="Georgia" w:hAnsi="Georgia" w:cs="Segoe UI"/>
          <w:spacing w:val="-1"/>
        </w:rPr>
        <w:pPrChange w:id="502"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503"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504" w:author="Rajiv Bansal" w:date="2019-08-04T14:23:00Z"/>
          <w:rStyle w:val="Emphasis"/>
          <w:color w:val="FF0000"/>
          <w:spacing w:val="-1"/>
          <w:shd w:val="clear" w:color="auto" w:fill="FFFFFF"/>
        </w:rPr>
      </w:pPr>
      <w:ins w:id="505"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506" w:author="Rajiv Bansal" w:date="2019-08-04T14:23:00Z"/>
          <w:rStyle w:val="Strong"/>
          <w:rFonts w:cs="Lucida Sans Unicode"/>
          <w:spacing w:val="-3"/>
        </w:rPr>
      </w:pPr>
      <w:ins w:id="507"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8" w:author="Rajiv Bansal" w:date="2019-08-04T14:23:00Z"/>
          <w:rFonts w:eastAsia="Times New Roman" w:cs="Segoe UI"/>
          <w:b/>
          <w:bCs/>
          <w:color w:val="000000"/>
          <w:lang w:eastAsia="en-IN"/>
        </w:rPr>
      </w:pPr>
      <w:ins w:id="509"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510"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11" w:author="Rajiv Bansal" w:date="2019-08-04T14:23:00Z"/>
          <w:rFonts w:ascii="Segoe UI" w:hAnsi="Segoe UI" w:cs="Segoe UI"/>
          <w:color w:val="000000"/>
        </w:rPr>
      </w:pPr>
      <w:ins w:id="512"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13" w:author="Rajiv Bansal" w:date="2019-08-04T14:23:00Z"/>
          <w:rFonts w:ascii="Times New Roman" w:hAnsi="Times New Roman" w:cs="Times New Roman"/>
        </w:rPr>
      </w:pPr>
      <w:ins w:id="514"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15" w:author="Rajiv Bansal" w:date="2019-08-04T14:23:00Z"/>
        </w:rPr>
      </w:pPr>
      <w:ins w:id="516"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17" w:author="Rajiv Bansal" w:date="2019-08-04T14:23:00Z"/>
          <w:rFonts w:ascii="Segoe UI" w:hAnsi="Segoe UI" w:cs="Segoe UI"/>
          <w:color w:val="000000"/>
        </w:rPr>
      </w:pPr>
      <w:ins w:id="518"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9" w:author="Rajiv Bansal" w:date="2019-08-04T14:23:00Z"/>
          <w:rFonts w:ascii="Segoe UI" w:hAnsi="Segoe UI" w:cs="Segoe UI"/>
          <w:color w:val="000000"/>
        </w:rPr>
      </w:pPr>
      <w:ins w:id="520"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21" w:author="Rajiv Bansal" w:date="2019-08-04T14:23:00Z"/>
          <w:rFonts w:ascii="Segoe UI" w:hAnsi="Segoe UI" w:cs="Segoe UI"/>
          <w:color w:val="000000"/>
        </w:rPr>
      </w:pPr>
      <w:ins w:id="522"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23" w:author="Rajiv Bansal" w:date="2019-08-04T14:23:00Z"/>
          <w:rFonts w:ascii="Segoe UI" w:hAnsi="Segoe UI" w:cs="Segoe UI"/>
          <w:color w:val="000000"/>
        </w:rPr>
      </w:pPr>
      <w:ins w:id="524"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27" w:author="Rajiv Bansal" w:date="2019-08-04T14:23:00Z"/>
          <w:rFonts w:ascii="Times New Roman" w:hAnsi="Times New Roman" w:cs="Times New Roman"/>
        </w:rPr>
      </w:pPr>
      <w:ins w:id="528"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9" w:author="Rajiv Bansal" w:date="2019-08-04T14:23:00Z"/>
          <w:b/>
          <w:bCs/>
        </w:rPr>
      </w:pPr>
      <w:ins w:id="530"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531" w:author="Rajiv Bansal" w:date="2019-08-04T14:23:00Z"/>
          <w:rFonts w:ascii="Segoe UI" w:hAnsi="Segoe UI" w:cs="Segoe UI"/>
          <w:color w:val="000000"/>
        </w:rPr>
      </w:pPr>
      <w:ins w:id="532"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33" w:author="Rajiv Bansal" w:date="2019-08-04T14:23:00Z"/>
          <w:rFonts w:ascii="Segoe UI" w:hAnsi="Segoe UI" w:cs="Segoe UI"/>
          <w:color w:val="000000"/>
        </w:rPr>
      </w:pPr>
      <w:ins w:id="534"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37" w:author="Rajiv Bansal" w:date="2019-08-04T14:23:00Z"/>
          <w:rFonts w:ascii="Segoe UI" w:hAnsi="Segoe UI" w:cs="Segoe UI"/>
          <w:color w:val="000000"/>
        </w:rPr>
      </w:pPr>
      <w:ins w:id="538"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43" w:author="Rajiv Bansal" w:date="2019-08-04T14:23:00Z"/>
          <w:rFonts w:ascii="Segoe UI" w:hAnsi="Segoe UI" w:cs="Segoe UI"/>
          <w:color w:val="000000"/>
        </w:rPr>
      </w:pPr>
      <w:ins w:id="544"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45" w:author="Rajiv Bansal" w:date="2019-08-04T14:23:00Z"/>
          <w:rFonts w:ascii="Segoe UI" w:hAnsi="Segoe UI" w:cs="Segoe UI"/>
          <w:color w:val="000000"/>
        </w:rPr>
      </w:pPr>
      <w:ins w:id="546"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47" w:author="Rajiv Bansal" w:date="2019-08-04T14:23:00Z"/>
          <w:rFonts w:ascii="Segoe UI" w:hAnsi="Segoe UI" w:cs="Segoe UI"/>
          <w:color w:val="000000"/>
        </w:rPr>
      </w:pPr>
      <w:ins w:id="548"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9" w:author="Rajiv Bansal" w:date="2019-08-04T14:23:00Z"/>
          <w:rFonts w:ascii="Segoe UI" w:hAnsi="Segoe UI" w:cs="Segoe UI"/>
          <w:color w:val="000000"/>
        </w:rPr>
      </w:pPr>
      <w:ins w:id="550"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51" w:author="Rajiv Bansal" w:date="2019-08-04T14:23:00Z"/>
        </w:rPr>
      </w:pPr>
      <w:ins w:id="552"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55" w:author="Rajiv Bansal" w:date="2019-08-04T14:23:00Z"/>
          <w:rFonts w:ascii="Segoe UI" w:hAnsi="Segoe UI" w:cs="Segoe UI"/>
          <w:color w:val="000000"/>
        </w:rPr>
      </w:pPr>
      <w:ins w:id="556"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57" w:author="Rajiv Bansal" w:date="2019-08-04T14:23:00Z"/>
          <w:rFonts w:ascii="Segoe UI" w:hAnsi="Segoe UI" w:cs="Segoe UI"/>
          <w:color w:val="000000"/>
        </w:rPr>
      </w:pPr>
      <w:ins w:id="558"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9" w:author="Rajiv Bansal" w:date="2019-08-04T14:23:00Z"/>
          <w:rFonts w:ascii="Segoe UI" w:hAnsi="Segoe UI" w:cs="Segoe UI"/>
          <w:color w:val="000000"/>
        </w:rPr>
      </w:pPr>
      <w:ins w:id="560"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61" w:author="Rajiv Bansal" w:date="2019-08-04T14:23:00Z"/>
          <w:rFonts w:ascii="Segoe UI" w:hAnsi="Segoe UI" w:cs="Segoe UI"/>
          <w:color w:val="000000"/>
        </w:rPr>
      </w:pPr>
      <w:ins w:id="562"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63" w:author="Rajiv Bansal" w:date="2019-08-04T14:23:00Z"/>
          <w:b/>
          <w:bCs/>
        </w:rPr>
      </w:pPr>
      <w:ins w:id="564"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567" w:author="Rajiv Bansal" w:date="2019-08-04T14:23:00Z"/>
        </w:rPr>
      </w:pPr>
      <w:ins w:id="568"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71" w:author="Rajiv Bansal" w:date="2019-08-04T14:23:00Z"/>
          <w:rFonts w:ascii="Times New Roman" w:hAnsi="Times New Roman" w:cs="Times New Roman"/>
        </w:rPr>
      </w:pPr>
      <w:ins w:id="572"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73" w:author="Rajiv Bansal" w:date="2019-08-04T14:23:00Z"/>
          <w:rFonts w:ascii="Segoe UI" w:hAnsi="Segoe UI" w:cs="Segoe UI"/>
          <w:color w:val="000000"/>
        </w:rPr>
      </w:pPr>
      <w:ins w:id="574"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75" w:author="Rajiv Bansal" w:date="2019-08-04T14:23:00Z"/>
        </w:rPr>
      </w:pPr>
      <w:ins w:id="576"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77" w:author="Rajiv Bansal" w:date="2019-08-04T14:23:00Z"/>
          <w:rFonts w:ascii="Segoe UI" w:hAnsi="Segoe UI" w:cs="Segoe UI"/>
          <w:color w:val="000000"/>
        </w:rPr>
      </w:pPr>
      <w:ins w:id="578"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81" w:author="Rajiv Bansal" w:date="2019-08-04T14:23:00Z"/>
        </w:trPr>
        <w:tc>
          <w:tcPr>
            <w:tcW w:w="15495" w:type="dxa"/>
            <w:vAlign w:val="center"/>
            <w:hideMark/>
          </w:tcPr>
          <w:p w14:paraId="453222F9"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proofErr w:type="spellStart"/>
              <w:r>
                <w:rPr>
                  <w:rStyle w:val="HTMLCode"/>
                  <w:rFonts w:eastAsiaTheme="minorHAnsi"/>
                </w:rPr>
                <w:t>com.example.springboostudentservice</w:t>
              </w:r>
              <w:proofErr w:type="spellEnd"/>
              <w:r>
                <w:rPr>
                  <w:rStyle w:val="HTMLCode"/>
                  <w:rFonts w:eastAsiaTheme="minorHAnsi"/>
                </w:rPr>
                <w:t>;</w:t>
              </w:r>
            </w:ins>
          </w:p>
          <w:p w14:paraId="2F74857F" w14:textId="77777777" w:rsidR="00E23802" w:rsidRDefault="00E23802" w:rsidP="00732FE7">
            <w:pPr>
              <w:rPr>
                <w:ins w:id="584" w:author="Rajiv Bansal" w:date="2019-08-04T14:23:00Z"/>
              </w:rPr>
            </w:pPr>
            <w:ins w:id="585" w:author="Rajiv Bansal" w:date="2019-08-04T14:23:00Z">
              <w:r>
                <w:t> </w:t>
              </w:r>
            </w:ins>
          </w:p>
          <w:p w14:paraId="24322737"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proofErr w:type="spellStart"/>
              <w:r>
                <w:rPr>
                  <w:rStyle w:val="HTMLCode"/>
                  <w:rFonts w:eastAsiaTheme="minorHAnsi"/>
                </w:rPr>
                <w:t>java.util.Date</w:t>
              </w:r>
              <w:proofErr w:type="spellEnd"/>
              <w:r>
                <w:rPr>
                  <w:rStyle w:val="HTMLCode"/>
                  <w:rFonts w:eastAsiaTheme="minorHAnsi"/>
                </w:rPr>
                <w:t>;</w:t>
              </w:r>
            </w:ins>
          </w:p>
          <w:p w14:paraId="331726CC"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A383455" w14:textId="77777777" w:rsidR="00E23802" w:rsidRDefault="00E23802" w:rsidP="00732FE7">
            <w:pPr>
              <w:rPr>
                <w:ins w:id="590" w:author="Rajiv Bansal" w:date="2019-08-04T14:23:00Z"/>
              </w:rPr>
            </w:pPr>
            <w:ins w:id="59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92" w:author="Rajiv Bansal" w:date="2019-08-04T14:23:00Z"/>
              </w:rPr>
            </w:pPr>
            <w:ins w:id="593" w:author="Rajiv Bansal" w:date="2019-08-04T14:23:00Z">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ins>
          </w:p>
          <w:p w14:paraId="1B6E6DDF" w14:textId="77777777" w:rsidR="00E23802" w:rsidRDefault="00E23802" w:rsidP="00732FE7">
            <w:pPr>
              <w:rPr>
                <w:ins w:id="594" w:author="Rajiv Bansal" w:date="2019-08-04T14:23:00Z"/>
              </w:rPr>
            </w:pPr>
            <w:ins w:id="595" w:author="Rajiv Bansal" w:date="2019-08-04T14:23:00Z">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ins>
          </w:p>
          <w:p w14:paraId="7679B649" w14:textId="77777777" w:rsidR="00E23802" w:rsidRDefault="00E23802" w:rsidP="00732FE7">
            <w:pPr>
              <w:rPr>
                <w:ins w:id="596" w:author="Rajiv Bansal" w:date="2019-08-04T14:23:00Z"/>
              </w:rPr>
            </w:pPr>
            <w:ins w:id="597" w:author="Rajiv Bansal" w:date="2019-08-04T14:23: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6530A27" w14:textId="77777777" w:rsidR="00E23802" w:rsidRDefault="00E23802" w:rsidP="00732FE7">
            <w:pPr>
              <w:rPr>
                <w:ins w:id="598" w:author="Rajiv Bansal" w:date="2019-08-04T14:23:00Z"/>
              </w:rPr>
            </w:pPr>
            <w:ins w:id="599" w:author="Rajiv Bansal" w:date="2019-08-04T14:23:00Z">
              <w:r>
                <w:t> </w:t>
              </w:r>
            </w:ins>
          </w:p>
          <w:p w14:paraId="2AB948EB" w14:textId="77777777" w:rsidR="00E23802" w:rsidRDefault="00E23802" w:rsidP="00732FE7">
            <w:pPr>
              <w:rPr>
                <w:ins w:id="600" w:author="Rajiv Bansal" w:date="2019-08-04T14:23:00Z"/>
              </w:rPr>
            </w:pPr>
            <w:ins w:id="601" w:author="Rajiv Bansal" w:date="2019-08-04T14:23:00Z">
              <w:r>
                <w:rPr>
                  <w:rStyle w:val="HTMLCode"/>
                  <w:rFonts w:eastAsiaTheme="minorHAnsi"/>
                </w:rPr>
                <w:t>@RestController</w:t>
              </w:r>
            </w:ins>
          </w:p>
          <w:p w14:paraId="212F358A" w14:textId="77777777" w:rsidR="00E23802" w:rsidRDefault="00E23802" w:rsidP="00732FE7">
            <w:pPr>
              <w:rPr>
                <w:ins w:id="602" w:author="Rajiv Bansal" w:date="2019-08-04T14:23:00Z"/>
              </w:rPr>
            </w:pPr>
            <w:ins w:id="603" w:author="Rajiv Bansal" w:date="2019-08-04T14:23:00Z">
              <w:r>
                <w:rPr>
                  <w:rStyle w:val="HTMLCode"/>
                  <w:rFonts w:eastAsiaTheme="minorHAnsi"/>
                </w:rPr>
                <w:t>@SpringBootApplication</w:t>
              </w:r>
            </w:ins>
          </w:p>
          <w:p w14:paraId="2B25C4A1" w14:textId="77777777" w:rsidR="00E23802" w:rsidRDefault="00E23802" w:rsidP="00732FE7">
            <w:pPr>
              <w:rPr>
                <w:ins w:id="604" w:author="Rajiv Bansal" w:date="2019-08-04T14:23:00Z"/>
              </w:rPr>
            </w:pPr>
            <w:ins w:id="605"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606" w:author="Rajiv Bansal" w:date="2019-08-04T14:23:00Z"/>
              </w:rPr>
            </w:pPr>
            <w:ins w:id="607" w:author="Rajiv Bansal" w:date="2019-08-04T14:23:00Z">
              <w:r>
                <w:rPr>
                  <w:rStyle w:val="HTMLCode"/>
                  <w:rFonts w:eastAsiaTheme="minorHAnsi"/>
                </w:rPr>
                <w:t>{</w:t>
              </w:r>
            </w:ins>
          </w:p>
          <w:p w14:paraId="6EB22FB7"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echoStudentName</w:t>
              </w:r>
              <w:proofErr w:type="spellEnd"/>
              <w:r>
                <w:rPr>
                  <w:rStyle w:val="HTMLCode"/>
                  <w:rFonts w:eastAsiaTheme="minorHAnsi"/>
                </w:rPr>
                <w:t>(@PathVariable(name = "name") String name)</w:t>
              </w:r>
            </w:ins>
          </w:p>
          <w:p w14:paraId="0138C5BC"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8" w:author="Rajiv Bansal" w:date="2019-08-04T14:23:00Z"/>
              </w:rPr>
            </w:pPr>
            <w:ins w:id="619" w:author="Rajiv Bansal" w:date="2019-08-04T14:23:00Z">
              <w:r>
                <w:t> </w:t>
              </w:r>
            </w:ins>
          </w:p>
          <w:p w14:paraId="01E46B72"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@RequestMapping(value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622" w:author="Rajiv Bansal" w:date="2019-08-04T14:23:00Z"/>
              </w:rPr>
            </w:pPr>
            <w:ins w:id="62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r>
                <w:rPr>
                  <w:rStyle w:val="HTMLCode"/>
                  <w:rFonts w:eastAsiaTheme="minorHAnsi"/>
                </w:rPr>
                <w:t>getStudentDetails</w:t>
              </w:r>
              <w:proofErr w:type="spellEnd"/>
              <w:r>
                <w:rPr>
                  <w:rStyle w:val="HTMLCode"/>
                  <w:rFonts w:eastAsiaTheme="minorHAnsi"/>
                </w:rPr>
                <w:t>(@PathVariable(name = "name") String name)</w:t>
              </w:r>
            </w:ins>
          </w:p>
          <w:p w14:paraId="5380B917"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30" w:author="Rajiv Bansal" w:date="2019-08-04T14:23:00Z"/>
              </w:rPr>
            </w:pPr>
            <w:ins w:id="631" w:author="Rajiv Bansal" w:date="2019-08-04T14:23:00Z">
              <w:r>
                <w:t> </w:t>
              </w:r>
            </w:ins>
          </w:p>
          <w:p w14:paraId="21DD763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634" w:author="Rajiv Bansal" w:date="2019-08-04T14:23:00Z"/>
              </w:rPr>
            </w:pPr>
            <w:ins w:id="635"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36" w:author="Rajiv Bansal" w:date="2019-08-04T14:23:00Z"/>
              </w:rPr>
            </w:pPr>
            <w:ins w:id="637" w:author="Rajiv Bansal" w:date="2019-08-04T14:23:00Z">
              <w:r>
                <w:rPr>
                  <w:rStyle w:val="HTMLCode"/>
                  <w:rFonts w:eastAsiaTheme="minorHAnsi"/>
                  <w:color w:val="FF0779"/>
                </w:rPr>
                <w:t>        </w:t>
              </w:r>
              <w:r>
                <w:rPr>
                  <w:rStyle w:val="HTMLCode"/>
                  <w:rFonts w:eastAsiaTheme="minorHAnsi"/>
                </w:rPr>
                <w:t xml:space="preserve">SpringApplication.run(SpringBootStudentServiceApplication.class,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638" w:author="Rajiv Bansal" w:date="2019-08-04T14:23:00Z"/>
              </w:rPr>
            </w:pPr>
            <w:ins w:id="639"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40" w:author="Rajiv Bansal" w:date="2019-08-04T14:23:00Z"/>
              </w:rPr>
            </w:pPr>
            <w:ins w:id="641" w:author="Rajiv Bansal" w:date="2019-08-04T14:23:00Z">
              <w:r>
                <w:rPr>
                  <w:rStyle w:val="HTMLCode"/>
                  <w:rFonts w:eastAsiaTheme="minorHAnsi"/>
                </w:rPr>
                <w:t>}</w:t>
              </w:r>
            </w:ins>
          </w:p>
          <w:p w14:paraId="531C6443" w14:textId="77777777" w:rsidR="00E23802" w:rsidRDefault="00E23802" w:rsidP="00732FE7">
            <w:pPr>
              <w:rPr>
                <w:ins w:id="642" w:author="Rajiv Bansal" w:date="2019-08-04T14:23:00Z"/>
              </w:rPr>
            </w:pPr>
            <w:ins w:id="643" w:author="Rajiv Bansal" w:date="2019-08-04T14:23:00Z">
              <w:r>
                <w:t> </w:t>
              </w:r>
            </w:ins>
          </w:p>
          <w:p w14:paraId="033F466B" w14:textId="77777777" w:rsidR="00E23802" w:rsidRDefault="00E23802" w:rsidP="00732FE7">
            <w:pPr>
              <w:rPr>
                <w:ins w:id="644" w:author="Rajiv Bansal" w:date="2019-08-04T14:23:00Z"/>
              </w:rPr>
            </w:pPr>
            <w:ins w:id="645"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46" w:author="Rajiv Bansal" w:date="2019-08-04T14:23:00Z"/>
              </w:rPr>
            </w:pPr>
            <w:ins w:id="647" w:author="Rajiv Bansal" w:date="2019-08-04T14:23:00Z">
              <w:r>
                <w:rPr>
                  <w:rStyle w:val="HTMLCode"/>
                  <w:rFonts w:eastAsiaTheme="minorHAnsi"/>
                </w:rPr>
                <w:t>{</w:t>
              </w:r>
            </w:ins>
          </w:p>
          <w:p w14:paraId="37863638"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654" w:author="Rajiv Bansal" w:date="2019-08-04T14:23:00Z"/>
              </w:rPr>
            </w:pPr>
            <w:ins w:id="655" w:author="Rajiv Bansal" w:date="2019-08-04T14:23:00Z">
              <w:r>
                <w:t> </w:t>
              </w:r>
            </w:ins>
          </w:p>
          <w:p w14:paraId="0075B057"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60" w:author="Rajiv Bansal" w:date="2019-08-04T14:23:00Z"/>
              </w:rPr>
            </w:pPr>
            <w:ins w:id="661"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proofErr w:type="spellStart"/>
              <w:r>
                <w:rPr>
                  <w:rStyle w:val="HTMLCode"/>
                  <w:rFonts w:eastAsiaTheme="minorHAnsi"/>
                </w:rPr>
                <w:t>this.address</w:t>
              </w:r>
              <w:proofErr w:type="spellEnd"/>
              <w:r>
                <w:rPr>
                  <w:rStyle w:val="HTMLCode"/>
                  <w:rFonts w:eastAsiaTheme="minorHAnsi"/>
                </w:rPr>
                <w:t xml:space="preserve"> = address;</w:t>
              </w:r>
            </w:ins>
          </w:p>
          <w:p w14:paraId="0ED53A7B"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8" w:author="Rajiv Bansal" w:date="2019-08-04T14:23:00Z"/>
              </w:rPr>
            </w:pPr>
            <w:ins w:id="669" w:author="Rajiv Bansal" w:date="2019-08-04T14:23:00Z">
              <w:r>
                <w:t> </w:t>
              </w:r>
            </w:ins>
          </w:p>
          <w:p w14:paraId="34160D0D"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ins>
          </w:p>
          <w:p w14:paraId="4CFF7693"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76" w:author="Rajiv Bansal" w:date="2019-08-04T14:23:00Z"/>
              </w:rPr>
            </w:pPr>
            <w:ins w:id="677" w:author="Rajiv Bansal" w:date="2019-08-04T14:23:00Z">
              <w:r>
                <w:t> </w:t>
              </w:r>
            </w:ins>
          </w:p>
          <w:p w14:paraId="3994AEEF"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getAddress</w:t>
              </w:r>
              <w:proofErr w:type="spellEnd"/>
              <w:r>
                <w:rPr>
                  <w:rStyle w:val="HTMLCode"/>
                  <w:rFonts w:eastAsiaTheme="minorHAnsi"/>
                </w:rPr>
                <w:t>() {</w:t>
              </w:r>
            </w:ins>
          </w:p>
          <w:p w14:paraId="1807E756"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84" w:author="Rajiv Bansal" w:date="2019-08-04T14:23:00Z"/>
              </w:rPr>
            </w:pPr>
            <w:ins w:id="685" w:author="Rajiv Bansal" w:date="2019-08-04T14:23:00Z">
              <w:r>
                <w:t> </w:t>
              </w:r>
            </w:ins>
          </w:p>
          <w:p w14:paraId="3F7F50F8" w14:textId="77777777" w:rsidR="00E23802" w:rsidRDefault="00E23802" w:rsidP="00732FE7">
            <w:pPr>
              <w:rPr>
                <w:ins w:id="686" w:author="Rajiv Bansal" w:date="2019-08-04T14:23:00Z"/>
              </w:rPr>
            </w:pPr>
            <w:ins w:id="6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getCls</w:t>
              </w:r>
              <w:proofErr w:type="spellEnd"/>
              <w:r>
                <w:rPr>
                  <w:rStyle w:val="HTMLCode"/>
                  <w:rFonts w:eastAsiaTheme="minorHAnsi"/>
                </w:rPr>
                <w:t>() {</w:t>
              </w:r>
            </w:ins>
          </w:p>
          <w:p w14:paraId="12521655" w14:textId="77777777" w:rsidR="00E23802" w:rsidRDefault="00E23802" w:rsidP="00732FE7">
            <w:pPr>
              <w:rPr>
                <w:ins w:id="688" w:author="Rajiv Bansal" w:date="2019-08-04T14:23:00Z"/>
              </w:rPr>
            </w:pPr>
            <w:ins w:id="689"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690" w:author="Rajiv Bansal" w:date="2019-08-04T14:23:00Z"/>
              </w:rPr>
            </w:pPr>
            <w:ins w:id="691"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92" w:author="Rajiv Bansal" w:date="2019-08-04T14:23:00Z"/>
              </w:rPr>
            </w:pPr>
            <w:ins w:id="693" w:author="Rajiv Bansal" w:date="2019-08-04T14:23:00Z">
              <w:r>
                <w:rPr>
                  <w:rStyle w:val="HTMLCode"/>
                  <w:rFonts w:eastAsiaTheme="minorHAnsi"/>
                </w:rPr>
                <w:t>}</w:t>
              </w:r>
            </w:ins>
          </w:p>
        </w:tc>
      </w:tr>
    </w:tbl>
    <w:p w14:paraId="4CD9897F" w14:textId="77777777" w:rsidR="00E23802" w:rsidRDefault="00E23802" w:rsidP="00E23802">
      <w:pPr>
        <w:pStyle w:val="Heading6"/>
        <w:rPr>
          <w:ins w:id="694" w:author="Rajiv Bansal" w:date="2019-08-04T14:23:00Z"/>
        </w:rPr>
      </w:pPr>
      <w:ins w:id="695"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96" w:author="Rajiv Bansal" w:date="2019-08-04T14:23:00Z"/>
          <w:rFonts w:ascii="Segoe UI" w:hAnsi="Segoe UI" w:cs="Segoe UI"/>
          <w:color w:val="000000"/>
        </w:rPr>
      </w:pPr>
      <w:ins w:id="697"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8" w:author="Rajiv Bansal" w:date="2019-08-04T14:23:00Z"/>
        </w:trPr>
        <w:tc>
          <w:tcPr>
            <w:tcW w:w="15495" w:type="dxa"/>
            <w:vAlign w:val="center"/>
            <w:hideMark/>
          </w:tcPr>
          <w:p w14:paraId="5B187FBB" w14:textId="77777777" w:rsidR="00E23802" w:rsidRDefault="00E23802" w:rsidP="00732FE7">
            <w:pPr>
              <w:rPr>
                <w:ins w:id="699" w:author="Rajiv Bansal" w:date="2019-08-04T14:23:00Z"/>
                <w:rFonts w:ascii="Times New Roman" w:hAnsi="Times New Roman" w:cs="Times New Roman"/>
              </w:rPr>
            </w:pPr>
            <w:ins w:id="700" w:author="Rajiv Bansal" w:date="2019-08-04T14:23:00Z">
              <w:r>
                <w:rPr>
                  <w:rStyle w:val="HTMLCode"/>
                  <w:rFonts w:eastAsiaTheme="minorHAnsi"/>
                </w:rPr>
                <w:t>spring.application.name=student</w:t>
              </w:r>
            </w:ins>
          </w:p>
          <w:p w14:paraId="55E905EB" w14:textId="77777777" w:rsidR="00E23802" w:rsidRDefault="00E23802" w:rsidP="00732FE7">
            <w:pPr>
              <w:rPr>
                <w:ins w:id="701" w:author="Rajiv Bansal" w:date="2019-08-04T14:23:00Z"/>
              </w:rPr>
            </w:pPr>
            <w:proofErr w:type="spellStart"/>
            <w:ins w:id="702" w:author="Rajiv Bansal" w:date="2019-08-04T14:23:00Z">
              <w:r>
                <w:rPr>
                  <w:rStyle w:val="HTMLCode"/>
                  <w:rFonts w:eastAsiaTheme="minorHAnsi"/>
                </w:rPr>
                <w:t>server.port</w:t>
              </w:r>
              <w:proofErr w:type="spell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703" w:author="Rajiv Bansal" w:date="2019-08-04T14:23:00Z"/>
          <w:rFonts w:ascii="Segoe UI" w:hAnsi="Segoe UI" w:cs="Segoe UI"/>
          <w:color w:val="000000"/>
        </w:rPr>
      </w:pPr>
      <w:ins w:id="704"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r>
          <w:rPr>
            <w:rStyle w:val="HTMLCode"/>
            <w:rFonts w:ascii="Consolas" w:hAnsi="Consolas"/>
            <w:color w:val="FF0779"/>
            <w:sz w:val="21"/>
            <w:szCs w:val="21"/>
          </w:rPr>
          <w:t>server.port</w:t>
        </w:r>
        <w:proofErr w:type="spell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705" w:author="Rajiv Bansal" w:date="2019-08-04T14:23:00Z"/>
        </w:rPr>
      </w:pPr>
      <w:ins w:id="706"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707" w:author="Rajiv Bansal" w:date="2019-08-04T14:23:00Z"/>
          <w:rFonts w:ascii="Segoe UI" w:hAnsi="Segoe UI" w:cs="Segoe UI"/>
          <w:color w:val="000000"/>
        </w:rPr>
      </w:pPr>
      <w:ins w:id="708"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11" w:author="Rajiv Bansal" w:date="2019-08-04T14:23:00Z"/>
          <w:rFonts w:ascii="Times New Roman" w:hAnsi="Times New Roman" w:cs="Times New Roman"/>
        </w:rPr>
      </w:pPr>
      <w:ins w:id="712"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15" w:author="Rajiv Bansal" w:date="2019-08-04T14:23:00Z"/>
          <w:rFonts w:ascii="Times New Roman" w:hAnsi="Times New Roman" w:cs="Times New Roman"/>
        </w:rPr>
      </w:pPr>
      <w:ins w:id="716"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9" w:author="Rajiv Bansal" w:date="2019-08-04T14:23:00Z"/>
        </w:rPr>
      </w:pPr>
      <w:ins w:id="720"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23" w:author="Rajiv Bansal" w:date="2019-08-04T14:23:00Z"/>
        </w:rPr>
      </w:pPr>
      <w:ins w:id="724"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27" w:author="Rajiv Bansal" w:date="2019-08-04T14:23:00Z"/>
          <w:rFonts w:ascii="Times New Roman" w:hAnsi="Times New Roman" w:cs="Times New Roman"/>
        </w:rPr>
      </w:pPr>
      <w:ins w:id="728"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9" w:author="Rajiv Bansal" w:date="2019-08-04T14:23:00Z"/>
          <w:rFonts w:ascii="Segoe UI" w:hAnsi="Segoe UI" w:cs="Segoe UI"/>
          <w:color w:val="000000"/>
        </w:rPr>
      </w:pPr>
      <w:ins w:id="730"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31" w:author="Rajiv Bansal" w:date="2019-08-04T14:23:00Z"/>
        </w:rPr>
      </w:pPr>
      <w:ins w:id="732"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33" w:author="Rajiv Bansal" w:date="2019-08-04T14:23:00Z"/>
          <w:rFonts w:ascii="Segoe UI" w:hAnsi="Segoe UI" w:cs="Segoe UI"/>
          <w:color w:val="000000"/>
        </w:rPr>
      </w:pPr>
      <w:ins w:id="734"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35" w:author="Rajiv Bansal" w:date="2019-08-04T14:23:00Z"/>
        </w:trPr>
        <w:tc>
          <w:tcPr>
            <w:tcW w:w="15495" w:type="dxa"/>
            <w:vAlign w:val="center"/>
            <w:hideMark/>
          </w:tcPr>
          <w:p w14:paraId="1A247BF8" w14:textId="77777777" w:rsidR="00E23802" w:rsidRDefault="00E23802" w:rsidP="00732FE7">
            <w:pPr>
              <w:rPr>
                <w:ins w:id="736" w:author="Rajiv Bansal" w:date="2019-08-04T14:23:00Z"/>
                <w:rFonts w:ascii="Times New Roman" w:hAnsi="Times New Roman" w:cs="Times New Roman"/>
              </w:rPr>
            </w:pPr>
            <w:ins w:id="737" w:author="Rajiv Bansal" w:date="2019-08-04T14:23:00Z">
              <w:r>
                <w:rPr>
                  <w:rStyle w:val="HTMLCode"/>
                  <w:rFonts w:eastAsiaTheme="minorHAnsi"/>
                </w:rPr>
                <w:t>package</w:t>
              </w:r>
              <w:r>
                <w:t> </w:t>
              </w:r>
              <w:proofErr w:type="spellStart"/>
              <w:r>
                <w:rPr>
                  <w:rStyle w:val="HTMLCode"/>
                  <w:rFonts w:eastAsiaTheme="minorHAnsi"/>
                </w:rPr>
                <w:t>com.example.springbootzuulgatwayproxy</w:t>
              </w:r>
              <w:proofErr w:type="spellEnd"/>
              <w:r>
                <w:rPr>
                  <w:rStyle w:val="HTMLCode"/>
                  <w:rFonts w:eastAsiaTheme="minorHAnsi"/>
                </w:rPr>
                <w:t>;</w:t>
              </w:r>
            </w:ins>
          </w:p>
          <w:p w14:paraId="04B4A4C6" w14:textId="77777777" w:rsidR="00E23802" w:rsidRDefault="00E23802" w:rsidP="00732FE7">
            <w:pPr>
              <w:rPr>
                <w:ins w:id="738" w:author="Rajiv Bansal" w:date="2019-08-04T14:23:00Z"/>
              </w:rPr>
            </w:pPr>
            <w:ins w:id="739" w:author="Rajiv Bansal" w:date="2019-08-04T14:23:00Z">
              <w:r>
                <w:t> </w:t>
              </w:r>
            </w:ins>
          </w:p>
          <w:p w14:paraId="212204F1"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31245031"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proofErr w:type="spellStart"/>
              <w:r>
                <w:rPr>
                  <w:rStyle w:val="HTMLCode"/>
                  <w:rFonts w:eastAsiaTheme="minorHAnsi"/>
                </w:rPr>
                <w:t>org.springframework.cloud.netflix.zuul.EnableZuulProxy</w:t>
              </w:r>
              <w:proofErr w:type="spellEnd"/>
              <w:r>
                <w:rPr>
                  <w:rStyle w:val="HTMLCode"/>
                  <w:rFonts w:eastAsiaTheme="minorHAnsi"/>
                </w:rPr>
                <w:t>;</w:t>
              </w:r>
            </w:ins>
          </w:p>
          <w:p w14:paraId="04798C15"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5FFBAF3" w14:textId="77777777" w:rsidR="00E23802" w:rsidRDefault="00E23802" w:rsidP="00732FE7">
            <w:pPr>
              <w:rPr>
                <w:ins w:id="748" w:author="Rajiv Bansal" w:date="2019-08-04T14:23:00Z"/>
              </w:rPr>
            </w:pPr>
            <w:ins w:id="749"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50" w:author="Rajiv Bansal" w:date="2019-08-04T14:23:00Z"/>
              </w:rPr>
            </w:pPr>
            <w:ins w:id="751" w:author="Rajiv Bansal" w:date="2019-08-04T14:23:00Z">
              <w:r>
                <w:rPr>
                  <w:rStyle w:val="HTMLCode"/>
                  <w:rFonts w:eastAsiaTheme="minorHAnsi"/>
                </w:rPr>
                <w:t>import</w:t>
              </w:r>
              <w:r>
                <w:t> </w:t>
              </w:r>
              <w:proofErr w:type="spellStart"/>
              <w:r>
                <w:rPr>
                  <w:rStyle w:val="HTMLCode"/>
                  <w:rFonts w:eastAsiaTheme="minorHAnsi"/>
                </w:rPr>
                <w:t>com.example.springbootzuulgatwayproxy.filters.PostFilter</w:t>
              </w:r>
              <w:proofErr w:type="spellEnd"/>
              <w:r>
                <w:rPr>
                  <w:rStyle w:val="HTMLCode"/>
                  <w:rFonts w:eastAsiaTheme="minorHAnsi"/>
                </w:rPr>
                <w:t>;</w:t>
              </w:r>
            </w:ins>
          </w:p>
          <w:p w14:paraId="53E7F18B" w14:textId="77777777" w:rsidR="00E23802" w:rsidRDefault="00E23802" w:rsidP="00732FE7">
            <w:pPr>
              <w:rPr>
                <w:ins w:id="752" w:author="Rajiv Bansal" w:date="2019-08-04T14:23:00Z"/>
              </w:rPr>
            </w:pPr>
            <w:ins w:id="753" w:author="Rajiv Bansal" w:date="2019-08-04T14:23:00Z">
              <w:r>
                <w:rPr>
                  <w:rStyle w:val="HTMLCode"/>
                  <w:rFonts w:eastAsiaTheme="minorHAnsi"/>
                </w:rPr>
                <w:t>import</w:t>
              </w:r>
              <w:r>
                <w:t> </w:t>
              </w:r>
              <w:proofErr w:type="spellStart"/>
              <w:r>
                <w:rPr>
                  <w:rStyle w:val="HTMLCode"/>
                  <w:rFonts w:eastAsiaTheme="minorHAnsi"/>
                </w:rPr>
                <w:t>com.example.springbootzuulgatwayproxy.filters.PreFilter</w:t>
              </w:r>
              <w:proofErr w:type="spellEnd"/>
              <w:r>
                <w:rPr>
                  <w:rStyle w:val="HTMLCode"/>
                  <w:rFonts w:eastAsiaTheme="minorHAnsi"/>
                </w:rPr>
                <w:t>;</w:t>
              </w:r>
            </w:ins>
          </w:p>
          <w:p w14:paraId="042A4D06" w14:textId="77777777" w:rsidR="00E23802" w:rsidRDefault="00E23802" w:rsidP="00732FE7">
            <w:pPr>
              <w:rPr>
                <w:ins w:id="754" w:author="Rajiv Bansal" w:date="2019-08-04T14:23:00Z"/>
              </w:rPr>
            </w:pPr>
            <w:ins w:id="755"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56" w:author="Rajiv Bansal" w:date="2019-08-04T14:23:00Z"/>
              </w:rPr>
            </w:pPr>
            <w:ins w:id="757" w:author="Rajiv Bansal" w:date="2019-08-04T14:23:00Z">
              <w:r>
                <w:t> </w:t>
              </w:r>
            </w:ins>
          </w:p>
          <w:p w14:paraId="64DF3F98" w14:textId="77777777" w:rsidR="00E23802" w:rsidRDefault="00E23802" w:rsidP="00732FE7">
            <w:pPr>
              <w:rPr>
                <w:ins w:id="758" w:author="Rajiv Bansal" w:date="2019-08-04T14:23:00Z"/>
              </w:rPr>
            </w:pPr>
            <w:ins w:id="759" w:author="Rajiv Bansal" w:date="2019-08-04T14:23:00Z">
              <w:r>
                <w:rPr>
                  <w:rStyle w:val="HTMLCode"/>
                  <w:rFonts w:eastAsiaTheme="minorHAnsi"/>
                </w:rPr>
                <w:t>@SpringBootApplication</w:t>
              </w:r>
            </w:ins>
          </w:p>
          <w:p w14:paraId="63978421" w14:textId="77777777" w:rsidR="00E23802" w:rsidRDefault="00E23802" w:rsidP="00732FE7">
            <w:pPr>
              <w:rPr>
                <w:ins w:id="760" w:author="Rajiv Bansal" w:date="2019-08-04T14:23:00Z"/>
              </w:rPr>
            </w:pPr>
            <w:ins w:id="761" w:author="Rajiv Bansal" w:date="2019-08-04T14:23:00Z">
              <w:r>
                <w:rPr>
                  <w:rStyle w:val="HTMLCode"/>
                  <w:rFonts w:eastAsiaTheme="minorHAnsi"/>
                </w:rPr>
                <w:t>@EnableZuulProxy</w:t>
              </w:r>
            </w:ins>
          </w:p>
          <w:p w14:paraId="46B4E4FE" w14:textId="77777777" w:rsidR="00E23802" w:rsidRDefault="00E23802" w:rsidP="00732FE7">
            <w:pPr>
              <w:rPr>
                <w:ins w:id="762" w:author="Rajiv Bansal" w:date="2019-08-04T14:23:00Z"/>
              </w:rPr>
            </w:pPr>
            <w:ins w:id="76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764" w:author="Rajiv Bansal" w:date="2019-08-04T14:23:00Z"/>
              </w:rPr>
            </w:pPr>
            <w:ins w:id="765" w:author="Rajiv Bansal" w:date="2019-08-04T14:23:00Z">
              <w:r>
                <w:lastRenderedPageBreak/>
                <w:t> </w:t>
              </w:r>
            </w:ins>
          </w:p>
          <w:p w14:paraId="36F7D819"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 xml:space="preserve">SpringApplication.run(SpringBootZuulgatwayproxyApplication.class,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72" w:author="Rajiv Bansal" w:date="2019-08-04T14:23:00Z"/>
              </w:rPr>
            </w:pPr>
            <w:ins w:id="773" w:author="Rajiv Bansal" w:date="2019-08-04T14:23:00Z">
              <w:r>
                <w:t> </w:t>
              </w:r>
            </w:ins>
          </w:p>
          <w:p w14:paraId="00AE5090"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78438479"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513E1675"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18F65D1B"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3E5E92DA"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79B2199D"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08D9066"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8" w:author="Rajiv Bansal" w:date="2019-08-04T14:23:00Z"/>
              </w:rPr>
            </w:pPr>
            <w:ins w:id="799"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800" w:author="Rajiv Bansal" w:date="2019-08-04T14:23:00Z"/>
              </w:rPr>
            </w:pPr>
            <w:ins w:id="80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4274DAA5" w14:textId="77777777" w:rsidR="00E23802" w:rsidRDefault="00E23802" w:rsidP="00732FE7">
            <w:pPr>
              <w:rPr>
                <w:ins w:id="802" w:author="Rajiv Bansal" w:date="2019-08-04T14:23:00Z"/>
              </w:rPr>
            </w:pPr>
            <w:ins w:id="8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17F4CB67" w14:textId="77777777" w:rsidR="00E23802" w:rsidRDefault="00E23802" w:rsidP="00732FE7">
            <w:pPr>
              <w:rPr>
                <w:ins w:id="804" w:author="Rajiv Bansal" w:date="2019-08-04T14:23:00Z"/>
              </w:rPr>
            </w:pPr>
            <w:ins w:id="805"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806" w:author="Rajiv Bansal" w:date="2019-08-04T14:23:00Z"/>
              </w:rPr>
            </w:pPr>
            <w:ins w:id="807" w:author="Rajiv Bansal" w:date="2019-08-04T14:23:00Z">
              <w:r>
                <w:rPr>
                  <w:rStyle w:val="HTMLCode"/>
                  <w:rFonts w:eastAsiaTheme="minorHAnsi"/>
                </w:rPr>
                <w:t>}</w:t>
              </w:r>
            </w:ins>
          </w:p>
        </w:tc>
      </w:tr>
    </w:tbl>
    <w:p w14:paraId="63ACD7B6" w14:textId="77777777" w:rsidR="00E23802" w:rsidRDefault="00E23802" w:rsidP="00E23802">
      <w:pPr>
        <w:pStyle w:val="Heading6"/>
        <w:rPr>
          <w:ins w:id="808" w:author="Rajiv Bansal" w:date="2019-08-04T14:23:00Z"/>
        </w:rPr>
      </w:pPr>
      <w:ins w:id="809"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10" w:author="Rajiv Bansal" w:date="2019-08-04T14:23:00Z"/>
          <w:rFonts w:ascii="Segoe UI" w:hAnsi="Segoe UI" w:cs="Segoe UI"/>
          <w:color w:val="000000"/>
        </w:rPr>
      </w:pPr>
      <w:ins w:id="811"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12" w:author="Rajiv Bansal" w:date="2019-08-04T14:23:00Z"/>
        </w:trPr>
        <w:tc>
          <w:tcPr>
            <w:tcW w:w="15495" w:type="dxa"/>
            <w:vAlign w:val="center"/>
            <w:hideMark/>
          </w:tcPr>
          <w:p w14:paraId="381B8925" w14:textId="77777777" w:rsidR="00E23802" w:rsidRDefault="00E23802" w:rsidP="00732FE7">
            <w:pPr>
              <w:rPr>
                <w:ins w:id="813" w:author="Rajiv Bansal" w:date="2019-08-04T14:23:00Z"/>
                <w:rFonts w:ascii="Times New Roman" w:hAnsi="Times New Roman" w:cs="Times New Roman"/>
              </w:rPr>
            </w:pPr>
            <w:ins w:id="814"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15" w:author="Rajiv Bansal" w:date="2019-08-04T14:23:00Z"/>
              </w:rPr>
            </w:pPr>
            <w:ins w:id="816" w:author="Rajiv Bansal" w:date="2019-08-04T14:23:00Z">
              <w:r>
                <w:rPr>
                  <w:rStyle w:val="HTMLCode"/>
                  <w:rFonts w:eastAsiaTheme="minorHAnsi"/>
                </w:rPr>
                <w:t>zuul.routes.student.url=http://localhost:8090</w:t>
              </w:r>
            </w:ins>
          </w:p>
          <w:p w14:paraId="43A7A7EA" w14:textId="77777777" w:rsidR="00E23802" w:rsidRDefault="00E23802" w:rsidP="00732FE7">
            <w:pPr>
              <w:rPr>
                <w:ins w:id="817" w:author="Rajiv Bansal" w:date="2019-08-04T14:23:00Z"/>
              </w:rPr>
            </w:pPr>
            <w:ins w:id="818" w:author="Rajiv Bansal" w:date="2019-08-04T14:23:00Z">
              <w:r>
                <w:t> </w:t>
              </w:r>
            </w:ins>
          </w:p>
          <w:p w14:paraId="11E1A3F0" w14:textId="77777777" w:rsidR="00E23802" w:rsidRDefault="00E23802" w:rsidP="00732FE7">
            <w:pPr>
              <w:rPr>
                <w:ins w:id="819" w:author="Rajiv Bansal" w:date="2019-08-04T14:23:00Z"/>
              </w:rPr>
            </w:pPr>
            <w:ins w:id="820"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21" w:author="Rajiv Bansal" w:date="2019-08-04T14:23:00Z"/>
              </w:rPr>
            </w:pPr>
            <w:proofErr w:type="spellStart"/>
            <w:ins w:id="822" w:author="Rajiv Bansal" w:date="2019-08-04T14:23:00Z">
              <w:r>
                <w:rPr>
                  <w:rStyle w:val="HTMLCode"/>
                  <w:rFonts w:eastAsiaTheme="minorHAnsi"/>
                </w:rPr>
                <w:t>ribbon.eureka.enabled</w:t>
              </w:r>
              <w:proofErr w:type="spellEnd"/>
              <w:r>
                <w:rPr>
                  <w:rStyle w:val="HTMLCode"/>
                  <w:rFonts w:eastAsiaTheme="minorHAnsi"/>
                </w:rPr>
                <w:t>=false</w:t>
              </w:r>
            </w:ins>
          </w:p>
          <w:p w14:paraId="71312CB2" w14:textId="77777777" w:rsidR="00E23802" w:rsidRDefault="00E23802" w:rsidP="00732FE7">
            <w:pPr>
              <w:rPr>
                <w:ins w:id="823" w:author="Rajiv Bansal" w:date="2019-08-04T14:23:00Z"/>
              </w:rPr>
            </w:pPr>
            <w:ins w:id="824" w:author="Rajiv Bansal" w:date="2019-08-04T14:23:00Z">
              <w:r>
                <w:t> </w:t>
              </w:r>
            </w:ins>
          </w:p>
          <w:p w14:paraId="068C96F6" w14:textId="77777777" w:rsidR="00E23802" w:rsidRDefault="00E23802" w:rsidP="00732FE7">
            <w:pPr>
              <w:rPr>
                <w:ins w:id="825" w:author="Rajiv Bansal" w:date="2019-08-04T14:23:00Z"/>
              </w:rPr>
            </w:pPr>
            <w:ins w:id="826" w:author="Rajiv Bansal" w:date="2019-08-04T14:23:00Z">
              <w:r>
                <w:rPr>
                  <w:rStyle w:val="HTMLCode"/>
                  <w:rFonts w:eastAsiaTheme="minorHAnsi"/>
                </w:rPr>
                <w:t>#Will start the gateway server @8080</w:t>
              </w:r>
            </w:ins>
          </w:p>
          <w:p w14:paraId="5A881D3A" w14:textId="77777777" w:rsidR="00E23802" w:rsidRDefault="00E23802" w:rsidP="00732FE7">
            <w:pPr>
              <w:rPr>
                <w:ins w:id="827" w:author="Rajiv Bansal" w:date="2019-08-04T14:23:00Z"/>
              </w:rPr>
            </w:pPr>
            <w:proofErr w:type="spellStart"/>
            <w:ins w:id="828" w:author="Rajiv Bansal" w:date="2019-08-04T14:23:00Z">
              <w:r>
                <w:rPr>
                  <w:rStyle w:val="HTMLCode"/>
                  <w:rFonts w:eastAsiaTheme="minorHAnsi"/>
                </w:rPr>
                <w:t>server.port</w:t>
              </w:r>
              <w:proofErr w:type="spell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9" w:author="Rajiv Bansal" w:date="2019-08-04T14:23:00Z"/>
          <w:rFonts w:ascii="Georgia" w:hAnsi="Georgia" w:cs="Segoe UI"/>
          <w:color w:val="000000"/>
        </w:rPr>
      </w:pPr>
      <w:ins w:id="830"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r w:rsidRPr="00F27221">
          <w:rPr>
            <w:rStyle w:val="HTMLCode"/>
            <w:rFonts w:ascii="Georgia" w:hAnsi="Georgia"/>
            <w:color w:val="FF0779"/>
            <w:sz w:val="21"/>
            <w:szCs w:val="21"/>
          </w:rPr>
          <w:t>ribbon.eureka.enabled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31" w:author="Rajiv Bansal" w:date="2019-08-04T14:23:00Z"/>
          <w:rFonts w:ascii="Georgia" w:hAnsi="Georgia"/>
        </w:rPr>
      </w:pPr>
      <w:ins w:id="832"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33" w:author="Rajiv Bansal" w:date="2019-08-04T14:23:00Z"/>
          <w:rFonts w:ascii="Georgia" w:hAnsi="Georgia" w:cs="Segoe UI"/>
          <w:color w:val="000000"/>
        </w:rPr>
      </w:pPr>
      <w:ins w:id="834" w:author="Rajiv Bansal" w:date="2019-08-04T14:23:00Z">
        <w:r w:rsidRPr="00F27221">
          <w:rPr>
            <w:rFonts w:ascii="Georgia" w:hAnsi="Georgia" w:cs="Segoe UI"/>
            <w:color w:val="000000"/>
          </w:rPr>
          <w:t>We will now add few filters as we have already described, Zuul supports 4 types of filters namely </w:t>
        </w:r>
        <w:proofErr w:type="spell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35" w:author="Rajiv Bansal" w:date="2019-08-04T14:23:00Z"/>
          <w:rFonts w:ascii="Georgia" w:hAnsi="Georgia" w:cs="Segoe UI"/>
          <w:color w:val="000000"/>
        </w:rPr>
      </w:pPr>
      <w:ins w:id="836"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7" w:author="Rajiv Bansal" w:date="2019-08-04T14:23:00Z"/>
          <w:rFonts w:cs="Segoe UI"/>
          <w:color w:val="000000"/>
        </w:rPr>
      </w:pPr>
      <w:ins w:id="838" w:author="Rajiv Bansal" w:date="2019-08-04T14:23:00Z">
        <w:r w:rsidRPr="00F27221">
          <w:rPr>
            <w:rFonts w:cs="Segoe UI"/>
            <w:color w:val="000000"/>
          </w:rPr>
          <w:t>Need to extend </w:t>
        </w:r>
        <w:proofErr w:type="spellStart"/>
        <w:r w:rsidRPr="00F27221">
          <w:rPr>
            <w:rStyle w:val="HTMLCode"/>
            <w:rFonts w:ascii="Georgia" w:eastAsiaTheme="minorHAnsi" w:hAnsi="Georgia"/>
            <w:color w:val="FF0779"/>
            <w:sz w:val="21"/>
            <w:szCs w:val="21"/>
          </w:rPr>
          <w:t>com.netflix.zuul.ZuulFilter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9" w:author="Rajiv Bansal" w:date="2019-08-04T14:23:00Z"/>
          <w:rFonts w:cs="Segoe UI"/>
          <w:color w:val="000000"/>
        </w:rPr>
      </w:pPr>
      <w:ins w:id="840"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1" w:author="Rajiv Bansal" w:date="2019-08-04T14:23:00Z"/>
          <w:rFonts w:cs="Segoe UI"/>
          <w:color w:val="000000"/>
        </w:rPr>
      </w:pPr>
      <w:ins w:id="842"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3" w:author="Rajiv Bansal" w:date="2019-08-04T14:23:00Z"/>
          <w:rFonts w:cs="Segoe UI"/>
          <w:color w:val="000000"/>
        </w:rPr>
      </w:pPr>
      <w:ins w:id="844" w:author="Rajiv Bansal" w:date="2019-08-04T14:23:00Z">
        <w:r w:rsidRPr="00F27221">
          <w:rPr>
            <w:rFonts w:cs="Segoe UI"/>
            <w:color w:val="000000"/>
          </w:rPr>
          <w:t>Also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45" w:author="Rajiv Bansal" w:date="2019-08-04T14:23:00Z"/>
          <w:rFonts w:ascii="Georgia" w:hAnsi="Georgia" w:cs="Segoe UI"/>
          <w:color w:val="000000"/>
        </w:rPr>
      </w:pPr>
      <w:ins w:id="846"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47" w:author="Rajiv Bansal" w:date="2019-08-04T14:23:00Z"/>
        </w:trPr>
        <w:tc>
          <w:tcPr>
            <w:tcW w:w="15495" w:type="dxa"/>
            <w:vAlign w:val="center"/>
            <w:hideMark/>
          </w:tcPr>
          <w:p w14:paraId="35AE7D90" w14:textId="77777777" w:rsidR="00E23802" w:rsidRDefault="00E23802" w:rsidP="00732FE7">
            <w:pPr>
              <w:rPr>
                <w:ins w:id="848" w:author="Rajiv Bansal" w:date="2019-08-04T14:23:00Z"/>
                <w:rFonts w:ascii="Times New Roman" w:hAnsi="Times New Roman" w:cs="Times New Roman"/>
              </w:rPr>
            </w:pPr>
            <w:ins w:id="849"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0213BD75" w14:textId="77777777" w:rsidR="00E23802" w:rsidRDefault="00E23802" w:rsidP="00732FE7">
            <w:pPr>
              <w:rPr>
                <w:ins w:id="850" w:author="Rajiv Bansal" w:date="2019-08-04T14:23:00Z"/>
              </w:rPr>
            </w:pPr>
            <w:ins w:id="851" w:author="Rajiv Bansal" w:date="2019-08-04T14:23:00Z">
              <w:r>
                <w:t> </w:t>
              </w:r>
            </w:ins>
          </w:p>
          <w:p w14:paraId="4A57D133" w14:textId="77777777" w:rsidR="00E23802" w:rsidRDefault="00E23802" w:rsidP="00732FE7">
            <w:pPr>
              <w:rPr>
                <w:ins w:id="852" w:author="Rajiv Bansal" w:date="2019-08-04T14:23:00Z"/>
              </w:rPr>
            </w:pPr>
            <w:ins w:id="853" w:author="Rajiv Bansal" w:date="2019-08-04T14:23:00Z">
              <w:r>
                <w:rPr>
                  <w:rStyle w:val="HTMLCode"/>
                  <w:rFonts w:eastAsiaTheme="minorHAnsi"/>
                </w:rPr>
                <w:t>import</w:t>
              </w:r>
              <w:r>
                <w:t> </w:t>
              </w:r>
              <w:proofErr w:type="spellStart"/>
              <w:r>
                <w:rPr>
                  <w:rStyle w:val="HTMLCode"/>
                  <w:rFonts w:eastAsiaTheme="minorHAnsi"/>
                </w:rPr>
                <w:t>javax.servlet.http.HttpServletRequest</w:t>
              </w:r>
              <w:proofErr w:type="spellEnd"/>
              <w:r>
                <w:rPr>
                  <w:rStyle w:val="HTMLCode"/>
                  <w:rFonts w:eastAsiaTheme="minorHAnsi"/>
                </w:rPr>
                <w:t>;</w:t>
              </w:r>
            </w:ins>
          </w:p>
          <w:p w14:paraId="26016500" w14:textId="77777777" w:rsidR="00E23802" w:rsidRDefault="00E23802" w:rsidP="00732FE7">
            <w:pPr>
              <w:rPr>
                <w:ins w:id="854" w:author="Rajiv Bansal" w:date="2019-08-04T14:23:00Z"/>
              </w:rPr>
            </w:pPr>
            <w:ins w:id="855"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1E8C88D1" w14:textId="77777777" w:rsidR="00E23802" w:rsidRDefault="00E23802" w:rsidP="00732FE7">
            <w:pPr>
              <w:rPr>
                <w:ins w:id="856" w:author="Rajiv Bansal" w:date="2019-08-04T14:23:00Z"/>
              </w:rPr>
            </w:pPr>
            <w:ins w:id="857" w:author="Rajiv Bansal" w:date="2019-08-04T14:23:00Z">
              <w:r>
                <w:rPr>
                  <w:rStyle w:val="HTMLCode"/>
                  <w:rFonts w:eastAsiaTheme="minorHAnsi"/>
                </w:rPr>
                <w:lastRenderedPageBreak/>
                <w:t>import</w:t>
              </w:r>
              <w:r>
                <w:t> </w:t>
              </w:r>
              <w:proofErr w:type="spellStart"/>
              <w:r>
                <w:rPr>
                  <w:rStyle w:val="HTMLCode"/>
                  <w:rFonts w:eastAsiaTheme="minorHAnsi"/>
                </w:rPr>
                <w:t>com.netflix.zuul.context.RequestContext</w:t>
              </w:r>
              <w:proofErr w:type="spellEnd"/>
              <w:r>
                <w:rPr>
                  <w:rStyle w:val="HTMLCode"/>
                  <w:rFonts w:eastAsiaTheme="minorHAnsi"/>
                </w:rPr>
                <w:t>;</w:t>
              </w:r>
            </w:ins>
          </w:p>
          <w:p w14:paraId="10698F46" w14:textId="77777777" w:rsidR="00E23802" w:rsidRDefault="00E23802" w:rsidP="00732FE7">
            <w:pPr>
              <w:rPr>
                <w:ins w:id="858" w:author="Rajiv Bansal" w:date="2019-08-04T14:23:00Z"/>
              </w:rPr>
            </w:pPr>
            <w:ins w:id="859" w:author="Rajiv Bansal" w:date="2019-08-04T14:23:00Z">
              <w:r>
                <w:t> </w:t>
              </w:r>
            </w:ins>
          </w:p>
          <w:p w14:paraId="3CAA1FA3" w14:textId="77777777" w:rsidR="00E23802" w:rsidRDefault="00E23802" w:rsidP="00732FE7">
            <w:pPr>
              <w:rPr>
                <w:ins w:id="860" w:author="Rajiv Bansal" w:date="2019-08-04T14:23:00Z"/>
              </w:rPr>
            </w:pPr>
            <w:ins w:id="86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862" w:author="Rajiv Bansal" w:date="2019-08-04T14:23:00Z"/>
              </w:rPr>
            </w:pPr>
            <w:ins w:id="863" w:author="Rajiv Bansal" w:date="2019-08-04T14:23:00Z">
              <w:r>
                <w:t> </w:t>
              </w:r>
            </w:ins>
          </w:p>
          <w:p w14:paraId="58577243" w14:textId="77777777" w:rsidR="00E23802" w:rsidRDefault="00E23802" w:rsidP="00732FE7">
            <w:pPr>
              <w:rPr>
                <w:ins w:id="864" w:author="Rajiv Bansal" w:date="2019-08-04T14:23:00Z"/>
              </w:rPr>
            </w:pPr>
            <w:ins w:id="865"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2DE0312"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72" w:author="Rajiv Bansal" w:date="2019-08-04T14:23:00Z"/>
              </w:rPr>
            </w:pPr>
            <w:ins w:id="873" w:author="Rajiv Bansal" w:date="2019-08-04T14:23:00Z">
              <w:r>
                <w:t> </w:t>
              </w:r>
            </w:ins>
          </w:p>
          <w:p w14:paraId="3A7C36D2" w14:textId="77777777" w:rsidR="00E23802" w:rsidRDefault="00E23802" w:rsidP="00732FE7">
            <w:pPr>
              <w:rPr>
                <w:ins w:id="874" w:author="Rajiv Bansal" w:date="2019-08-04T14:23:00Z"/>
              </w:rPr>
            </w:pPr>
            <w:ins w:id="875"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778DF5BA"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82" w:author="Rajiv Bansal" w:date="2019-08-04T14:23:00Z"/>
              </w:rPr>
            </w:pPr>
            <w:ins w:id="883" w:author="Rajiv Bansal" w:date="2019-08-04T14:23:00Z">
              <w:r>
                <w:t> </w:t>
              </w:r>
            </w:ins>
          </w:p>
          <w:p w14:paraId="37CA0A9B" w14:textId="77777777" w:rsidR="00E23802" w:rsidRDefault="00E23802" w:rsidP="00732FE7">
            <w:pPr>
              <w:rPr>
                <w:ins w:id="884" w:author="Rajiv Bansal" w:date="2019-08-04T14:23:00Z"/>
              </w:rPr>
            </w:pPr>
            <w:ins w:id="885"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3FE19933"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92" w:author="Rajiv Bansal" w:date="2019-08-04T14:23:00Z"/>
              </w:rPr>
            </w:pPr>
            <w:ins w:id="893" w:author="Rajiv Bansal" w:date="2019-08-04T14:23:00Z">
              <w:r>
                <w:t> </w:t>
              </w:r>
            </w:ins>
          </w:p>
          <w:p w14:paraId="6E3D2556" w14:textId="77777777" w:rsidR="00E23802" w:rsidRDefault="00E23802" w:rsidP="00732FE7">
            <w:pPr>
              <w:rPr>
                <w:ins w:id="894" w:author="Rajiv Bansal" w:date="2019-08-04T14:23:00Z"/>
              </w:rPr>
            </w:pPr>
            <w:ins w:id="895"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r>
                <w:rPr>
                  <w:rStyle w:val="HTMLCode"/>
                  <w:rFonts w:eastAsiaTheme="minorHAnsi"/>
                </w:rPr>
                <w:t>ctx.getRequest</w:t>
              </w:r>
              <w:proofErr w:type="spellEnd"/>
              <w:r>
                <w:rPr>
                  <w:rStyle w:val="HTMLCode"/>
                  <w:rFonts w:eastAsiaTheme="minorHAnsi"/>
                </w:rPr>
                <w:t>();</w:t>
              </w:r>
            </w:ins>
          </w:p>
          <w:p w14:paraId="214EA92B" w14:textId="77777777" w:rsidR="00E23802" w:rsidRDefault="00E23802" w:rsidP="00732FE7">
            <w:pPr>
              <w:rPr>
                <w:ins w:id="902" w:author="Rajiv Bansal" w:date="2019-08-04T14:23:00Z"/>
              </w:rPr>
            </w:pPr>
            <w:ins w:id="903" w:author="Rajiv Bansal" w:date="2019-08-04T14:23:00Z">
              <w:r>
                <w:t> </w:t>
              </w:r>
            </w:ins>
          </w:p>
          <w:p w14:paraId="61BC9410" w14:textId="77777777" w:rsidR="00E23802" w:rsidRDefault="00E23802" w:rsidP="00732FE7">
            <w:pPr>
              <w:rPr>
                <w:ins w:id="904" w:author="Rajiv Bansal" w:date="2019-08-04T14:23:00Z"/>
              </w:rPr>
            </w:pPr>
            <w:ins w:id="905"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("Request Method :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906" w:author="Rajiv Bansal" w:date="2019-08-04T14:23:00Z"/>
              </w:rPr>
            </w:pPr>
            <w:ins w:id="9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8" w:author="Rajiv Bansal" w:date="2019-08-04T14:23:00Z"/>
              </w:rPr>
            </w:pPr>
            <w:ins w:id="909"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10" w:author="Rajiv Bansal" w:date="2019-08-04T14:23:00Z"/>
              </w:rPr>
            </w:pPr>
            <w:ins w:id="911"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12" w:author="Rajiv Bansal" w:date="2019-08-04T14:23:00Z"/>
          <w:rFonts w:ascii="Segoe UI" w:hAnsi="Segoe UI" w:cs="Segoe UI"/>
          <w:color w:val="000000"/>
        </w:rPr>
      </w:pPr>
      <w:ins w:id="913"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14" w:author="Rajiv Bansal" w:date="2019-08-04T14:23:00Z"/>
        </w:trPr>
        <w:tc>
          <w:tcPr>
            <w:tcW w:w="15495" w:type="dxa"/>
            <w:vAlign w:val="center"/>
            <w:hideMark/>
          </w:tcPr>
          <w:p w14:paraId="0435A93C" w14:textId="77777777" w:rsidR="00E23802" w:rsidRDefault="00E23802" w:rsidP="00732FE7">
            <w:pPr>
              <w:rPr>
                <w:ins w:id="915" w:author="Rajiv Bansal" w:date="2019-08-04T14:23:00Z"/>
                <w:rFonts w:ascii="Times New Roman" w:hAnsi="Times New Roman" w:cs="Times New Roman"/>
              </w:rPr>
            </w:pPr>
            <w:ins w:id="916"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9AA0F3B" w14:textId="77777777" w:rsidR="00E23802" w:rsidRDefault="00E23802" w:rsidP="00732FE7">
            <w:pPr>
              <w:rPr>
                <w:ins w:id="917" w:author="Rajiv Bansal" w:date="2019-08-04T14:23:00Z"/>
              </w:rPr>
            </w:pPr>
            <w:ins w:id="918" w:author="Rajiv Bansal" w:date="2019-08-04T14:23:00Z">
              <w:r>
                <w:t> </w:t>
              </w:r>
            </w:ins>
          </w:p>
          <w:p w14:paraId="2C171942" w14:textId="77777777" w:rsidR="00E23802" w:rsidRDefault="00E23802" w:rsidP="00732FE7">
            <w:pPr>
              <w:rPr>
                <w:ins w:id="919" w:author="Rajiv Bansal" w:date="2019-08-04T14:23:00Z"/>
              </w:rPr>
            </w:pPr>
            <w:ins w:id="920"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0D30D61E" w14:textId="77777777" w:rsidR="00E23802" w:rsidRDefault="00E23802" w:rsidP="00732FE7">
            <w:pPr>
              <w:rPr>
                <w:ins w:id="921" w:author="Rajiv Bansal" w:date="2019-08-04T14:23:00Z"/>
              </w:rPr>
            </w:pPr>
            <w:ins w:id="922" w:author="Rajiv Bansal" w:date="2019-08-04T14:23:00Z">
              <w:r>
                <w:t> </w:t>
              </w:r>
            </w:ins>
          </w:p>
          <w:p w14:paraId="2592E7E9" w14:textId="77777777" w:rsidR="00E23802" w:rsidRDefault="00E23802" w:rsidP="00732FE7">
            <w:pPr>
              <w:rPr>
                <w:ins w:id="923" w:author="Rajiv Bansal" w:date="2019-08-04T14:23:00Z"/>
              </w:rPr>
            </w:pPr>
            <w:ins w:id="924"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925" w:author="Rajiv Bansal" w:date="2019-08-04T14:23:00Z"/>
              </w:rPr>
            </w:pPr>
            <w:ins w:id="926" w:author="Rajiv Bansal" w:date="2019-08-04T14:23:00Z">
              <w:r>
                <w:t> </w:t>
              </w:r>
            </w:ins>
          </w:p>
          <w:p w14:paraId="5C356A9A" w14:textId="77777777" w:rsidR="00E23802" w:rsidRDefault="00E23802" w:rsidP="00732FE7">
            <w:pPr>
              <w:rPr>
                <w:ins w:id="927" w:author="Rajiv Bansal" w:date="2019-08-04T14:23:00Z"/>
              </w:rPr>
            </w:pPr>
            <w:ins w:id="928"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B021C60"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35" w:author="Rajiv Bansal" w:date="2019-08-04T14:23:00Z"/>
              </w:rPr>
            </w:pPr>
            <w:ins w:id="936" w:author="Rajiv Bansal" w:date="2019-08-04T14:23:00Z">
              <w:r>
                <w:t> </w:t>
              </w:r>
            </w:ins>
          </w:p>
          <w:p w14:paraId="354030F9" w14:textId="77777777" w:rsidR="00E23802" w:rsidRDefault="00E23802" w:rsidP="00732FE7">
            <w:pPr>
              <w:rPr>
                <w:ins w:id="937" w:author="Rajiv Bansal" w:date="2019-08-04T14:23:00Z"/>
              </w:rPr>
            </w:pPr>
            <w:ins w:id="938"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6DB171D4"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45" w:author="Rajiv Bansal" w:date="2019-08-04T14:23:00Z"/>
              </w:rPr>
            </w:pPr>
            <w:ins w:id="946" w:author="Rajiv Bansal" w:date="2019-08-04T14:23:00Z">
              <w:r>
                <w:t> </w:t>
              </w:r>
            </w:ins>
          </w:p>
          <w:p w14:paraId="0C0E5C1C" w14:textId="77777777" w:rsidR="00E23802" w:rsidRDefault="00E23802" w:rsidP="00732FE7">
            <w:pPr>
              <w:rPr>
                <w:ins w:id="947" w:author="Rajiv Bansal" w:date="2019-08-04T14:23:00Z"/>
              </w:rPr>
            </w:pPr>
            <w:ins w:id="948"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28E90E6D"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55" w:author="Rajiv Bansal" w:date="2019-08-04T14:23:00Z"/>
              </w:rPr>
            </w:pPr>
            <w:ins w:id="956" w:author="Rajiv Bansal" w:date="2019-08-04T14:23:00Z">
              <w:r>
                <w:t> </w:t>
              </w:r>
            </w:ins>
          </w:p>
          <w:p w14:paraId="2A8C7074"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61" w:author="Rajiv Bansal" w:date="2019-08-04T14:23:00Z"/>
              </w:rPr>
            </w:pPr>
            <w:ins w:id="962"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963" w:author="Rajiv Bansal" w:date="2019-08-04T14:23:00Z"/>
              </w:rPr>
            </w:pPr>
            <w:ins w:id="964" w:author="Rajiv Bansal" w:date="2019-08-04T14:23:00Z">
              <w:r>
                <w:t> </w:t>
              </w:r>
            </w:ins>
          </w:p>
          <w:p w14:paraId="323B13F2" w14:textId="77777777" w:rsidR="00E23802" w:rsidRDefault="00E23802" w:rsidP="00732FE7">
            <w:pPr>
              <w:rPr>
                <w:ins w:id="965" w:author="Rajiv Bansal" w:date="2019-08-04T14:23:00Z"/>
              </w:rPr>
            </w:pPr>
            <w:ins w:id="96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67" w:author="Rajiv Bansal" w:date="2019-08-04T14:23:00Z"/>
              </w:rPr>
            </w:pPr>
            <w:ins w:id="968"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9" w:author="Rajiv Bansal" w:date="2019-08-04T14:23:00Z"/>
              </w:rPr>
            </w:pPr>
            <w:ins w:id="970"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71" w:author="Rajiv Bansal" w:date="2019-08-04T14:23:00Z"/>
          <w:rFonts w:ascii="Segoe UI" w:hAnsi="Segoe UI" w:cs="Segoe UI"/>
          <w:color w:val="000000"/>
        </w:rPr>
      </w:pPr>
      <w:ins w:id="972"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73" w:author="Rajiv Bansal" w:date="2019-08-04T14:23:00Z"/>
        </w:trPr>
        <w:tc>
          <w:tcPr>
            <w:tcW w:w="15495" w:type="dxa"/>
            <w:vAlign w:val="center"/>
            <w:hideMark/>
          </w:tcPr>
          <w:p w14:paraId="4A50CAE1" w14:textId="77777777" w:rsidR="00E23802" w:rsidRDefault="00E23802" w:rsidP="00732FE7">
            <w:pPr>
              <w:rPr>
                <w:ins w:id="974" w:author="Rajiv Bansal" w:date="2019-08-04T14:23:00Z"/>
                <w:rFonts w:ascii="Times New Roman" w:hAnsi="Times New Roman" w:cs="Times New Roman"/>
              </w:rPr>
            </w:pPr>
            <w:ins w:id="975"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883EF02" w14:textId="77777777" w:rsidR="00E23802" w:rsidRDefault="00E23802" w:rsidP="00732FE7">
            <w:pPr>
              <w:rPr>
                <w:ins w:id="976" w:author="Rajiv Bansal" w:date="2019-08-04T14:23:00Z"/>
              </w:rPr>
            </w:pPr>
            <w:ins w:id="977" w:author="Rajiv Bansal" w:date="2019-08-04T14:23:00Z">
              <w:r>
                <w:t> </w:t>
              </w:r>
            </w:ins>
          </w:p>
          <w:p w14:paraId="1874EE54" w14:textId="77777777" w:rsidR="00E23802" w:rsidRDefault="00E23802" w:rsidP="00732FE7">
            <w:pPr>
              <w:rPr>
                <w:ins w:id="978" w:author="Rajiv Bansal" w:date="2019-08-04T14:23:00Z"/>
              </w:rPr>
            </w:pPr>
            <w:ins w:id="979"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58E7D4BF" w14:textId="77777777" w:rsidR="00E23802" w:rsidRDefault="00E23802" w:rsidP="00732FE7">
            <w:pPr>
              <w:rPr>
                <w:ins w:id="980" w:author="Rajiv Bansal" w:date="2019-08-04T14:23:00Z"/>
              </w:rPr>
            </w:pPr>
            <w:ins w:id="981" w:author="Rajiv Bansal" w:date="2019-08-04T14:23:00Z">
              <w:r>
                <w:t> </w:t>
              </w:r>
            </w:ins>
          </w:p>
          <w:p w14:paraId="50D9811F" w14:textId="77777777" w:rsidR="00E23802" w:rsidRDefault="00E23802" w:rsidP="00732FE7">
            <w:pPr>
              <w:rPr>
                <w:ins w:id="982" w:author="Rajiv Bansal" w:date="2019-08-04T14:23:00Z"/>
              </w:rPr>
            </w:pPr>
            <w:ins w:id="98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984" w:author="Rajiv Bansal" w:date="2019-08-04T14:23:00Z"/>
              </w:rPr>
            </w:pPr>
            <w:ins w:id="985" w:author="Rajiv Bansal" w:date="2019-08-04T14:23:00Z">
              <w:r>
                <w:t> </w:t>
              </w:r>
            </w:ins>
          </w:p>
          <w:p w14:paraId="589F33BA" w14:textId="77777777" w:rsidR="00E23802" w:rsidRDefault="00E23802" w:rsidP="00732FE7">
            <w:pPr>
              <w:rPr>
                <w:ins w:id="986" w:author="Rajiv Bansal" w:date="2019-08-04T14:23:00Z"/>
              </w:rPr>
            </w:pPr>
            <w:ins w:id="987"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031A03D"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94" w:author="Rajiv Bansal" w:date="2019-08-04T14:23:00Z"/>
              </w:rPr>
            </w:pPr>
            <w:ins w:id="995" w:author="Rajiv Bansal" w:date="2019-08-04T14:23:00Z">
              <w:r>
                <w:t> </w:t>
              </w:r>
            </w:ins>
          </w:p>
          <w:p w14:paraId="2DE1E335" w14:textId="77777777" w:rsidR="00E23802" w:rsidRDefault="00E23802" w:rsidP="00732FE7">
            <w:pPr>
              <w:rPr>
                <w:ins w:id="996" w:author="Rajiv Bansal" w:date="2019-08-04T14:23:00Z"/>
              </w:rPr>
            </w:pPr>
            <w:ins w:id="997"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2D7C1DDF"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1004" w:author="Rajiv Bansal" w:date="2019-08-04T14:23:00Z"/>
              </w:rPr>
            </w:pPr>
            <w:ins w:id="1005" w:author="Rajiv Bansal" w:date="2019-08-04T14:23:00Z">
              <w:r>
                <w:t> </w:t>
              </w:r>
            </w:ins>
          </w:p>
          <w:p w14:paraId="56123099" w14:textId="77777777" w:rsidR="00E23802" w:rsidRDefault="00E23802" w:rsidP="00732FE7">
            <w:pPr>
              <w:rPr>
                <w:ins w:id="1006" w:author="Rajiv Bansal" w:date="2019-08-04T14:23:00Z"/>
              </w:rPr>
            </w:pPr>
            <w:ins w:id="1007"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1AF31E2A"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14" w:author="Rajiv Bansal" w:date="2019-08-04T14:23:00Z"/>
              </w:rPr>
            </w:pPr>
            <w:ins w:id="1015" w:author="Rajiv Bansal" w:date="2019-08-04T14:23:00Z">
              <w:r>
                <w:t> </w:t>
              </w:r>
            </w:ins>
          </w:p>
          <w:p w14:paraId="0FDE80E4"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8" w:author="Rajiv Bansal" w:date="2019-08-04T14:23:00Z"/>
              </w:rPr>
            </w:pPr>
            <w:ins w:id="10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20" w:author="Rajiv Bansal" w:date="2019-08-04T14:23:00Z"/>
              </w:rPr>
            </w:pPr>
            <w:ins w:id="1021"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1022" w:author="Rajiv Bansal" w:date="2019-08-04T14:23:00Z"/>
              </w:rPr>
            </w:pPr>
            <w:ins w:id="10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24" w:author="Rajiv Bansal" w:date="2019-08-04T14:23:00Z"/>
              </w:rPr>
            </w:pPr>
            <w:ins w:id="1025"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26" w:author="Rajiv Bansal" w:date="2019-08-04T14:23:00Z"/>
              </w:rPr>
            </w:pPr>
            <w:ins w:id="1027"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8" w:author="Rajiv Bansal" w:date="2019-08-04T14:23:00Z"/>
          <w:rFonts w:ascii="Segoe UI" w:hAnsi="Segoe UI" w:cs="Segoe UI"/>
          <w:color w:val="000000"/>
        </w:rPr>
      </w:pPr>
      <w:ins w:id="1029"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30" w:author="Rajiv Bansal" w:date="2019-08-04T14:23:00Z"/>
        </w:trPr>
        <w:tc>
          <w:tcPr>
            <w:tcW w:w="15495" w:type="dxa"/>
            <w:vAlign w:val="center"/>
            <w:hideMark/>
          </w:tcPr>
          <w:p w14:paraId="57804035" w14:textId="77777777" w:rsidR="00E23802" w:rsidRDefault="00E23802" w:rsidP="00732FE7">
            <w:pPr>
              <w:rPr>
                <w:ins w:id="1031" w:author="Rajiv Bansal" w:date="2019-08-04T14:23:00Z"/>
                <w:rFonts w:ascii="Times New Roman" w:hAnsi="Times New Roman" w:cs="Times New Roman"/>
              </w:rPr>
            </w:pPr>
            <w:ins w:id="1032"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6E2C0DA3" w14:textId="77777777" w:rsidR="00E23802" w:rsidRDefault="00E23802" w:rsidP="00732FE7">
            <w:pPr>
              <w:rPr>
                <w:ins w:id="1033" w:author="Rajiv Bansal" w:date="2019-08-04T14:23:00Z"/>
              </w:rPr>
            </w:pPr>
            <w:ins w:id="1034" w:author="Rajiv Bansal" w:date="2019-08-04T14:23:00Z">
              <w:r>
                <w:t> </w:t>
              </w:r>
            </w:ins>
          </w:p>
          <w:p w14:paraId="2B1424FF" w14:textId="77777777" w:rsidR="00E23802" w:rsidRDefault="00E23802" w:rsidP="00732FE7">
            <w:pPr>
              <w:rPr>
                <w:ins w:id="1035" w:author="Rajiv Bansal" w:date="2019-08-04T14:23:00Z"/>
              </w:rPr>
            </w:pPr>
            <w:ins w:id="1036"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3EDC0B00" w14:textId="77777777" w:rsidR="00E23802" w:rsidRDefault="00E23802" w:rsidP="00732FE7">
            <w:pPr>
              <w:rPr>
                <w:ins w:id="1037" w:author="Rajiv Bansal" w:date="2019-08-04T14:23:00Z"/>
              </w:rPr>
            </w:pPr>
            <w:ins w:id="1038" w:author="Rajiv Bansal" w:date="2019-08-04T14:23:00Z">
              <w:r>
                <w:t> </w:t>
              </w:r>
            </w:ins>
          </w:p>
          <w:p w14:paraId="1A9ED9F7" w14:textId="77777777" w:rsidR="00E23802" w:rsidRDefault="00E23802" w:rsidP="00732FE7">
            <w:pPr>
              <w:rPr>
                <w:ins w:id="1039" w:author="Rajiv Bansal" w:date="2019-08-04T14:23:00Z"/>
              </w:rPr>
            </w:pPr>
            <w:ins w:id="1040"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1041" w:author="Rajiv Bansal" w:date="2019-08-04T14:23:00Z"/>
              </w:rPr>
            </w:pPr>
            <w:ins w:id="1042" w:author="Rajiv Bansal" w:date="2019-08-04T14:23:00Z">
              <w:r>
                <w:t> </w:t>
              </w:r>
            </w:ins>
          </w:p>
          <w:p w14:paraId="742CBD0A" w14:textId="77777777" w:rsidR="00E23802" w:rsidRDefault="00E23802" w:rsidP="00732FE7">
            <w:pPr>
              <w:rPr>
                <w:ins w:id="1043" w:author="Rajiv Bansal" w:date="2019-08-04T14:23:00Z"/>
              </w:rPr>
            </w:pPr>
            <w:ins w:id="1044"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70E75D5"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51" w:author="Rajiv Bansal" w:date="2019-08-04T14:23:00Z"/>
              </w:rPr>
            </w:pPr>
            <w:ins w:id="1052" w:author="Rajiv Bansal" w:date="2019-08-04T14:23:00Z">
              <w:r>
                <w:t> </w:t>
              </w:r>
            </w:ins>
          </w:p>
          <w:p w14:paraId="3FE02BFC" w14:textId="77777777" w:rsidR="00E23802" w:rsidRDefault="00E23802" w:rsidP="00732FE7">
            <w:pPr>
              <w:rPr>
                <w:ins w:id="1053" w:author="Rajiv Bansal" w:date="2019-08-04T14:23:00Z"/>
              </w:rPr>
            </w:pPr>
            <w:ins w:id="1054"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38D5D2EF"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61" w:author="Rajiv Bansal" w:date="2019-08-04T14:23:00Z"/>
              </w:rPr>
            </w:pPr>
            <w:ins w:id="1062" w:author="Rajiv Bansal" w:date="2019-08-04T14:23:00Z">
              <w:r>
                <w:t> </w:t>
              </w:r>
            </w:ins>
          </w:p>
          <w:p w14:paraId="0FE9D961" w14:textId="77777777" w:rsidR="00E23802" w:rsidRDefault="00E23802" w:rsidP="00732FE7">
            <w:pPr>
              <w:rPr>
                <w:ins w:id="1063" w:author="Rajiv Bansal" w:date="2019-08-04T14:23:00Z"/>
              </w:rPr>
            </w:pPr>
            <w:ins w:id="1064"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09AB8C52"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71" w:author="Rajiv Bansal" w:date="2019-08-04T14:23:00Z"/>
              </w:rPr>
            </w:pPr>
            <w:ins w:id="1072" w:author="Rajiv Bansal" w:date="2019-08-04T14:23:00Z">
              <w:r>
                <w:t> </w:t>
              </w:r>
            </w:ins>
          </w:p>
          <w:p w14:paraId="0A90D3C8"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77" w:author="Rajiv Bansal" w:date="2019-08-04T14:23:00Z"/>
              </w:rPr>
            </w:pPr>
            <w:ins w:id="1078"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1079" w:author="Rajiv Bansal" w:date="2019-08-04T14:23:00Z"/>
              </w:rPr>
            </w:pPr>
            <w:ins w:id="1080" w:author="Rajiv Bansal" w:date="2019-08-04T14:23:00Z">
              <w:r>
                <w:t> </w:t>
              </w:r>
            </w:ins>
          </w:p>
          <w:p w14:paraId="0FC83C69" w14:textId="77777777" w:rsidR="00E23802" w:rsidRDefault="00E23802" w:rsidP="00732FE7">
            <w:pPr>
              <w:rPr>
                <w:ins w:id="1081" w:author="Rajiv Bansal" w:date="2019-08-04T14:23:00Z"/>
              </w:rPr>
            </w:pPr>
            <w:ins w:id="108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83" w:author="Rajiv Bansal" w:date="2019-08-04T14:23:00Z"/>
              </w:rPr>
            </w:pPr>
            <w:ins w:id="1084"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85" w:author="Rajiv Bansal" w:date="2019-08-04T14:23:00Z"/>
              </w:rPr>
            </w:pPr>
            <w:ins w:id="1086" w:author="Rajiv Bansal" w:date="2019-08-04T14:23:00Z">
              <w:r>
                <w:rPr>
                  <w:rStyle w:val="HTMLCode"/>
                  <w:rFonts w:eastAsiaTheme="minorHAnsi"/>
                </w:rPr>
                <w:t>}</w:t>
              </w:r>
            </w:ins>
          </w:p>
        </w:tc>
      </w:tr>
    </w:tbl>
    <w:p w14:paraId="701DCBF4" w14:textId="77777777" w:rsidR="00E23802" w:rsidRDefault="00E23802" w:rsidP="00E23802">
      <w:pPr>
        <w:pStyle w:val="Heading6"/>
        <w:rPr>
          <w:ins w:id="1087" w:author="Rajiv Bansal" w:date="2019-08-04T14:23:00Z"/>
        </w:rPr>
      </w:pPr>
      <w:ins w:id="1088"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1089" w:author="Rajiv Bansal" w:date="2019-08-04T14:23:00Z"/>
          <w:rFonts w:ascii="Segoe UI" w:hAnsi="Segoe UI" w:cs="Segoe UI"/>
          <w:color w:val="000000"/>
        </w:rPr>
      </w:pPr>
      <w:ins w:id="1090"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91" w:author="Rajiv Bansal" w:date="2019-08-04T14:23:00Z"/>
        </w:trPr>
        <w:tc>
          <w:tcPr>
            <w:tcW w:w="15495" w:type="dxa"/>
            <w:vAlign w:val="center"/>
            <w:hideMark/>
          </w:tcPr>
          <w:p w14:paraId="4FAD076D" w14:textId="77777777" w:rsidR="00E23802" w:rsidRDefault="00E23802" w:rsidP="00732FE7">
            <w:pPr>
              <w:rPr>
                <w:ins w:id="1092" w:author="Rajiv Bansal" w:date="2019-08-04T14:23:00Z"/>
                <w:rFonts w:ascii="Times New Roman" w:hAnsi="Times New Roman" w:cs="Times New Roman"/>
              </w:rPr>
            </w:pPr>
            <w:ins w:id="1093" w:author="Rajiv Bansal" w:date="2019-08-04T14:23:00Z">
              <w:r>
                <w:rPr>
                  <w:rStyle w:val="HTMLCode"/>
                  <w:rFonts w:eastAsiaTheme="minorHAnsi"/>
                </w:rPr>
                <w:t>@Bean</w:t>
              </w:r>
            </w:ins>
          </w:p>
          <w:p w14:paraId="3C02C3F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51243BEF"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761C26EC"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310E298A"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075C6C14"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7FAADFAD"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5953FAB0"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05C5221C"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76BA3C6C"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61ACFA8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4144AFC"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p w14:paraId="598D90FE" w14:textId="77777777" w:rsidR="00E23802" w:rsidRDefault="00E23802" w:rsidP="00732FE7">
            <w:pPr>
              <w:rPr>
                <w:ins w:id="1116" w:author="Rajiv Bansal" w:date="2019-08-04T14:23:00Z"/>
              </w:rPr>
            </w:pPr>
            <w:ins w:id="1117" w:author="Rajiv Bansal" w:date="2019-08-04T14:23:00Z">
              <w:r>
                <w:rPr>
                  <w:rStyle w:val="HTMLCode"/>
                  <w:rFonts w:eastAsiaTheme="minorHAnsi"/>
                </w:rPr>
                <w:t>@Bean</w:t>
              </w:r>
            </w:ins>
          </w:p>
          <w:p w14:paraId="27004C3F" w14:textId="77777777" w:rsidR="00E23802" w:rsidRDefault="00E23802" w:rsidP="00732FE7">
            <w:pPr>
              <w:rPr>
                <w:ins w:id="1118" w:author="Rajiv Bansal" w:date="2019-08-04T14:23:00Z"/>
              </w:rPr>
            </w:pPr>
            <w:ins w:id="1119"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5179DCE9" w14:textId="77777777" w:rsidR="00E23802" w:rsidRDefault="00E23802" w:rsidP="00732FE7">
            <w:pPr>
              <w:rPr>
                <w:ins w:id="1120" w:author="Rajiv Bansal" w:date="2019-08-04T14:23:00Z"/>
              </w:rPr>
            </w:pPr>
            <w:ins w:id="11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4B1CB02F" w14:textId="77777777" w:rsidR="00E23802" w:rsidRDefault="00E23802" w:rsidP="00732FE7">
            <w:pPr>
              <w:rPr>
                <w:ins w:id="1122" w:author="Rajiv Bansal" w:date="2019-08-04T14:23:00Z"/>
              </w:rPr>
            </w:pPr>
            <w:ins w:id="1123"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24" w:author="Rajiv Bansal" w:date="2019-08-04T14:23:00Z"/>
          <w:b/>
          <w:bCs/>
          <w:sz w:val="36"/>
          <w:szCs w:val="36"/>
        </w:rPr>
      </w:pPr>
      <w:ins w:id="1125"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rPr>
            <w:rFonts w:ascii="Segoe UI" w:hAnsi="Segoe UI" w:cs="Segoe UI"/>
            <w:color w:val="000000"/>
          </w:rPr>
          <w:t xml:space="preserve">So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8" w:author="Rajiv Bansal" w:date="2019-08-04T14:23:00Z"/>
          <w:rFonts w:ascii="Segoe UI" w:hAnsi="Segoe UI" w:cs="Segoe UI"/>
          <w:color w:val="000000"/>
        </w:rPr>
      </w:pPr>
      <w:ins w:id="1129"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r>
          <w:rPr>
            <w:rFonts w:ascii="Segoe UI" w:hAnsi="Segoe UI" w:cs="Segoe UI"/>
            <w:color w:val="000000"/>
          </w:rPr>
          <w:t>it’s</w:t>
        </w:r>
        <w:proofErr w:type="spell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30" w:author="Rajiv Bansal" w:date="2019-08-04T14:23:00Z"/>
          <w:rFonts w:ascii="Segoe UI" w:hAnsi="Segoe UI" w:cs="Segoe UI"/>
          <w:color w:val="000000"/>
        </w:rPr>
      </w:pPr>
      <w:ins w:id="1131"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32" w:author="Rajiv Bansal" w:date="2019-08-04T14:23:00Z"/>
          <w:rFonts w:ascii="Times New Roman" w:hAnsi="Times New Roman" w:cs="Times New Roman"/>
        </w:rPr>
      </w:pPr>
      <w:ins w:id="1133"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34" w:author="Rajiv Bansal" w:date="2019-08-04T14:23:00Z"/>
          <w:rFonts w:ascii="Segoe UI" w:hAnsi="Segoe UI" w:cs="Segoe UI"/>
          <w:color w:val="000000"/>
        </w:rPr>
      </w:pPr>
      <w:ins w:id="1135"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36" w:author="Rajiv Bansal" w:date="2019-08-04T14:23:00Z"/>
          <w:rFonts w:ascii="Times New Roman" w:hAnsi="Times New Roman" w:cs="Times New Roman"/>
        </w:rPr>
      </w:pPr>
      <w:ins w:id="1137"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8" w:author="Rajiv Bansal" w:date="2019-08-04T14:23:00Z"/>
          <w:rStyle w:val="Strong"/>
          <w:rFonts w:eastAsiaTheme="majorEastAsia" w:cs="Lucida Sans Unicode"/>
          <w:color w:val="2F5496" w:themeColor="accent1" w:themeShade="BF"/>
          <w:spacing w:val="-3"/>
        </w:rPr>
      </w:pPr>
      <w:ins w:id="1139"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40" w:author="Rajiv Bansal" w:date="2019-08-04T14:23:00Z"/>
          <w:rStyle w:val="Strong"/>
          <w:rFonts w:eastAsiaTheme="majorEastAsia" w:cs="Lucida Sans Unicode"/>
          <w:color w:val="2F5496" w:themeColor="accent1" w:themeShade="BF"/>
          <w:spacing w:val="-3"/>
        </w:rPr>
      </w:pPr>
      <w:ins w:id="1141"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A00822"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42"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43" w:author="rkbansal" w:date="2019-12-27T19:43:00Z"/>
          <w:rFonts w:ascii="Helvetica" w:hAnsi="Helvetica"/>
          <w:color w:val="000000"/>
          <w:sz w:val="36"/>
          <w:szCs w:val="36"/>
        </w:rPr>
        <w:pPrChange w:id="1144" w:author="Rajiv Bansal" w:date="2019-08-04T11:24:00Z">
          <w:pPr>
            <w:pStyle w:val="Heading2"/>
            <w:shd w:val="clear" w:color="auto" w:fill="FFFFFF"/>
            <w:spacing w:before="0" w:after="150"/>
            <w:ind w:left="-240"/>
          </w:pPr>
        </w:pPrChange>
      </w:pPr>
      <w:bookmarkStart w:id="1145" w:name="netflix-feign-starter"/>
      <w:bookmarkEnd w:id="1145"/>
      <w:del w:id="1146"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47" w:author="rkbansal" w:date="2019-12-27T19:43:00Z"/>
          <w:rFonts w:ascii="Helvetica" w:hAnsi="Helvetica"/>
          <w:color w:val="333333"/>
          <w:sz w:val="27"/>
          <w:szCs w:val="27"/>
        </w:rPr>
      </w:pPr>
      <w:del w:id="1148"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9" w:author="rkbansal" w:date="2019-12-27T19:43:00Z"/>
          <w:rFonts w:ascii="Helvetica" w:hAnsi="Helvetica"/>
          <w:color w:val="333333"/>
          <w:sz w:val="27"/>
          <w:szCs w:val="27"/>
        </w:rPr>
      </w:pPr>
      <w:del w:id="1150"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1" w:author="rkbansal" w:date="2019-12-27T19:43:00Z"/>
          <w:rFonts w:ascii="Consolas" w:hAnsi="Consolas"/>
          <w:color w:val="000000"/>
          <w:sz w:val="23"/>
          <w:szCs w:val="23"/>
        </w:rPr>
      </w:pPr>
      <w:del w:id="1152"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3" w:author="rkbansal" w:date="2019-12-27T19:43:00Z"/>
          <w:rFonts w:ascii="Consolas" w:hAnsi="Consolas"/>
          <w:color w:val="000000"/>
          <w:sz w:val="23"/>
          <w:szCs w:val="23"/>
        </w:rPr>
      </w:pPr>
      <w:del w:id="1154"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5" w:author="rkbansal" w:date="2019-12-27T19:43:00Z"/>
          <w:rFonts w:ascii="Consolas" w:hAnsi="Consolas"/>
          <w:color w:val="000000"/>
          <w:sz w:val="23"/>
          <w:szCs w:val="23"/>
        </w:rPr>
      </w:pPr>
      <w:del w:id="1156"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8" w:author="rkbansal" w:date="2019-12-27T19:43:00Z"/>
          <w:rFonts w:ascii="Consolas" w:hAnsi="Consolas"/>
          <w:color w:val="000000"/>
          <w:sz w:val="23"/>
          <w:szCs w:val="23"/>
        </w:rPr>
      </w:pPr>
      <w:del w:id="115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0" w:author="rkbansal" w:date="2019-12-27T19:43:00Z"/>
          <w:rFonts w:ascii="Consolas" w:hAnsi="Consolas"/>
          <w:color w:val="000000"/>
          <w:sz w:val="23"/>
          <w:szCs w:val="23"/>
        </w:rPr>
      </w:pPr>
      <w:del w:id="1161"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2" w:author="rkbansal" w:date="2019-12-27T19:43:00Z"/>
          <w:rFonts w:ascii="Consolas" w:hAnsi="Consolas"/>
          <w:color w:val="000000"/>
          <w:sz w:val="23"/>
          <w:szCs w:val="23"/>
        </w:rPr>
      </w:pPr>
      <w:del w:id="1163"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4"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67" w:author="rkbansal" w:date="2019-12-27T19:43:00Z"/>
          <w:rFonts w:ascii="Helvetica" w:hAnsi="Helvetica"/>
          <w:color w:val="333333"/>
          <w:sz w:val="27"/>
          <w:szCs w:val="27"/>
        </w:rPr>
      </w:pPr>
      <w:del w:id="1168"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del w:id="1170"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1" w:author="rkbansal" w:date="2019-12-27T19:43:00Z"/>
          <w:rFonts w:ascii="Consolas" w:hAnsi="Consolas"/>
          <w:color w:val="000000"/>
          <w:sz w:val="23"/>
          <w:szCs w:val="23"/>
        </w:rPr>
      </w:pPr>
      <w:del w:id="1172"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3" w:author="rkbansal" w:date="2019-12-27T19:43:00Z"/>
          <w:rFonts w:ascii="Consolas" w:hAnsi="Consolas"/>
          <w:color w:val="000000"/>
          <w:sz w:val="23"/>
          <w:szCs w:val="23"/>
        </w:rPr>
      </w:pPr>
      <w:del w:id="1174"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5" w:author="rkbansal" w:date="2019-12-27T19:43:00Z"/>
          <w:rFonts w:ascii="Consolas" w:hAnsi="Consolas"/>
          <w:color w:val="000000"/>
          <w:sz w:val="23"/>
          <w:szCs w:val="23"/>
        </w:rPr>
      </w:pPr>
      <w:del w:id="1176"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7"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8" w:author="rkbansal" w:date="2019-12-27T19:43:00Z"/>
          <w:rFonts w:ascii="Consolas" w:hAnsi="Consolas"/>
          <w:color w:val="000000"/>
          <w:sz w:val="23"/>
          <w:szCs w:val="23"/>
        </w:rPr>
      </w:pPr>
      <w:del w:id="1179"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0" w:author="rkbansal" w:date="2019-12-27T19:43:00Z"/>
          <w:rFonts w:ascii="Consolas" w:hAnsi="Consolas"/>
          <w:color w:val="000000"/>
          <w:sz w:val="23"/>
          <w:szCs w:val="23"/>
        </w:rPr>
      </w:pPr>
      <w:del w:id="1181"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2" w:author="rkbansal" w:date="2019-12-27T19:43:00Z"/>
          <w:rFonts w:ascii="Consolas" w:hAnsi="Consolas"/>
          <w:color w:val="000000"/>
          <w:sz w:val="23"/>
          <w:szCs w:val="23"/>
        </w:rPr>
      </w:pPr>
      <w:del w:id="1183"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8" w:author="rkbansal" w:date="2019-12-27T19:43:00Z"/>
          <w:rFonts w:ascii="Helvetica" w:hAnsi="Helvetica"/>
          <w:color w:val="000000"/>
          <w:sz w:val="36"/>
          <w:szCs w:val="36"/>
        </w:rPr>
        <w:pPrChange w:id="1189" w:author="Rajiv Bansal" w:date="2019-08-04T11:25:00Z">
          <w:pPr>
            <w:pStyle w:val="Heading2"/>
            <w:shd w:val="clear" w:color="auto" w:fill="FFFFFF"/>
            <w:spacing w:before="0" w:after="150"/>
            <w:ind w:left="-240"/>
          </w:pPr>
        </w:pPrChange>
      </w:pPr>
      <w:bookmarkStart w:id="1190" w:name="spring-cloud-feign-overriding-defaults"/>
      <w:bookmarkEnd w:id="1190"/>
      <w:del w:id="1191"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92" w:author="rkbansal" w:date="2019-12-27T19:43:00Z"/>
          <w:rFonts w:ascii="Helvetica" w:hAnsi="Helvetica"/>
          <w:color w:val="333333"/>
          <w:sz w:val="27"/>
          <w:szCs w:val="27"/>
        </w:rPr>
      </w:pPr>
      <w:del w:id="1193"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94" w:author="rkbansal" w:date="2019-12-27T19:43:00Z"/>
          <w:rFonts w:ascii="Helvetica" w:hAnsi="Helvetica"/>
          <w:color w:val="333333"/>
          <w:sz w:val="27"/>
          <w:szCs w:val="27"/>
        </w:rPr>
      </w:pPr>
      <w:del w:id="1195"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6" w:author="rkbansal" w:date="2019-12-27T19:43:00Z"/>
          <w:rFonts w:ascii="Consolas" w:hAnsi="Consolas"/>
          <w:color w:val="000000"/>
          <w:sz w:val="23"/>
          <w:szCs w:val="23"/>
        </w:rPr>
      </w:pPr>
      <w:del w:id="1197"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8" w:author="rkbansal" w:date="2019-12-27T19:43:00Z"/>
          <w:rFonts w:ascii="Consolas" w:hAnsi="Consolas"/>
          <w:color w:val="000000"/>
          <w:sz w:val="23"/>
          <w:szCs w:val="23"/>
        </w:rPr>
      </w:pPr>
      <w:del w:id="1199"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0" w:author="rkbansal" w:date="2019-12-27T19:43:00Z"/>
          <w:rFonts w:ascii="Consolas" w:hAnsi="Consolas"/>
          <w:color w:val="000000"/>
          <w:sz w:val="23"/>
          <w:szCs w:val="23"/>
        </w:rPr>
      </w:pPr>
      <w:del w:id="1201"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2" w:author="rkbansal" w:date="2019-12-27T19:43:00Z"/>
          <w:rFonts w:ascii="Consolas" w:hAnsi="Consolas"/>
          <w:color w:val="000000"/>
          <w:sz w:val="23"/>
          <w:szCs w:val="23"/>
        </w:rPr>
      </w:pPr>
      <w:del w:id="1203"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204" w:author="rkbansal" w:date="2019-12-27T19:43:00Z"/>
          <w:rFonts w:ascii="Helvetica" w:hAnsi="Helvetica"/>
          <w:color w:val="333333"/>
          <w:sz w:val="27"/>
          <w:szCs w:val="27"/>
        </w:rPr>
      </w:pPr>
      <w:del w:id="1205"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206"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207" w:author="rkbansal" w:date="2019-12-27T19:43:00Z"/>
                <w:rFonts w:ascii="Times New Roman" w:hAnsi="Times New Roman"/>
              </w:rPr>
            </w:pPr>
            <w:del w:id="1208"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9" w:author="rkbansal" w:date="2019-12-27T19:43:00Z"/>
        </w:trPr>
        <w:tc>
          <w:tcPr>
            <w:tcW w:w="0" w:type="auto"/>
            <w:vMerge/>
            <w:shd w:val="clear" w:color="auto" w:fill="F8F8F8"/>
            <w:vAlign w:val="center"/>
            <w:hideMark/>
          </w:tcPr>
          <w:p w14:paraId="3B6D3065" w14:textId="17B254DD" w:rsidR="00423757" w:rsidDel="00FB4E73" w:rsidRDefault="00423757">
            <w:pPr>
              <w:rPr>
                <w:del w:id="1210"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11" w:author="rkbansal" w:date="2019-12-27T19:43:00Z"/>
                <w:color w:val="6F6F6F"/>
              </w:rPr>
            </w:pPr>
            <w:del w:id="1212"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13"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16" w:author="rkbansal" w:date="2019-12-27T19:43:00Z"/>
        </w:trPr>
        <w:tc>
          <w:tcPr>
            <w:tcW w:w="0" w:type="auto"/>
            <w:vMerge/>
            <w:shd w:val="clear" w:color="auto" w:fill="F8F8F8"/>
            <w:vAlign w:val="center"/>
            <w:hideMark/>
          </w:tcPr>
          <w:p w14:paraId="53C8B170" w14:textId="3FC53038"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20"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21"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22" w:author="rkbansal" w:date="2019-12-27T19:43:00Z"/>
                <w:rFonts w:ascii="Times New Roman" w:hAnsi="Times New Roman"/>
              </w:rPr>
            </w:pPr>
            <w:del w:id="1223"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24" w:author="rkbansal" w:date="2019-12-27T19:43:00Z"/>
        </w:trPr>
        <w:tc>
          <w:tcPr>
            <w:tcW w:w="0" w:type="auto"/>
            <w:vMerge/>
            <w:shd w:val="clear" w:color="auto" w:fill="F8F8F8"/>
            <w:vAlign w:val="center"/>
            <w:hideMark/>
          </w:tcPr>
          <w:p w14:paraId="76BBC0CD" w14:textId="2DE3398F" w:rsidR="00423757" w:rsidDel="00FB4E73" w:rsidRDefault="00423757">
            <w:pPr>
              <w:rPr>
                <w:del w:id="1225"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26" w:author="rkbansal" w:date="2019-12-27T19:43:00Z"/>
                <w:color w:val="6F6F6F"/>
              </w:rPr>
            </w:pPr>
            <w:del w:id="1227"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8" w:author="rkbansal" w:date="2019-12-27T19:43:00Z"/>
          <w:rFonts w:ascii="Helvetica" w:hAnsi="Helvetica"/>
          <w:color w:val="333333"/>
          <w:sz w:val="27"/>
          <w:szCs w:val="27"/>
        </w:rPr>
      </w:pPr>
      <w:del w:id="1229"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0" w:author="rkbansal" w:date="2019-12-27T19:43:00Z"/>
          <w:rFonts w:ascii="Consolas" w:hAnsi="Consolas"/>
          <w:color w:val="000000"/>
          <w:sz w:val="23"/>
          <w:szCs w:val="23"/>
        </w:rPr>
      </w:pPr>
      <w:del w:id="1231"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2" w:author="rkbansal" w:date="2019-12-27T19:43:00Z"/>
          <w:rFonts w:ascii="Consolas" w:hAnsi="Consolas"/>
          <w:color w:val="000000"/>
          <w:sz w:val="23"/>
          <w:szCs w:val="23"/>
        </w:rPr>
      </w:pPr>
      <w:del w:id="1233"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4" w:author="rkbansal" w:date="2019-12-27T19:43:00Z"/>
          <w:rFonts w:ascii="Consolas" w:hAnsi="Consolas"/>
          <w:color w:val="000000"/>
          <w:sz w:val="23"/>
          <w:szCs w:val="23"/>
        </w:rPr>
      </w:pPr>
      <w:del w:id="1235"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6" w:author="rkbansal" w:date="2019-12-27T19:43:00Z"/>
          <w:rFonts w:ascii="Consolas" w:hAnsi="Consolas"/>
          <w:color w:val="000000"/>
          <w:sz w:val="23"/>
          <w:szCs w:val="23"/>
        </w:rPr>
      </w:pPr>
      <w:del w:id="1237"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8" w:author="rkbansal" w:date="2019-12-27T19:43:00Z"/>
          <w:rFonts w:ascii="Helvetica" w:hAnsi="Helvetica"/>
          <w:color w:val="333333"/>
          <w:sz w:val="27"/>
          <w:szCs w:val="27"/>
        </w:rPr>
      </w:pPr>
      <w:del w:id="1239"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44" w:author="rkbansal" w:date="2019-12-27T19:43:00Z"/>
          <w:rFonts w:ascii="Helvetica" w:hAnsi="Helvetica"/>
          <w:color w:val="333333"/>
          <w:sz w:val="27"/>
          <w:szCs w:val="27"/>
        </w:rPr>
      </w:pPr>
      <w:del w:id="1245"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46" w:author="rkbansal" w:date="2019-12-27T19:43:00Z"/>
          <w:rFonts w:ascii="Helvetica" w:hAnsi="Helvetica"/>
          <w:color w:val="333333"/>
          <w:sz w:val="27"/>
          <w:szCs w:val="27"/>
        </w:rPr>
      </w:pPr>
      <w:del w:id="1247"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52" w:author="rkbansal" w:date="2019-12-27T19:43:00Z"/>
          <w:rFonts w:ascii="Helvetica" w:hAnsi="Helvetica"/>
          <w:color w:val="333333"/>
          <w:sz w:val="27"/>
          <w:szCs w:val="27"/>
        </w:rPr>
      </w:pPr>
      <w:del w:id="1253"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54" w:author="rkbansal" w:date="2019-12-27T19:43:00Z"/>
          <w:rFonts w:ascii="Helvetica" w:hAnsi="Helvetica"/>
          <w:color w:val="333333"/>
          <w:sz w:val="27"/>
          <w:szCs w:val="27"/>
        </w:rPr>
      </w:pPr>
      <w:del w:id="1255"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60" w:author="rkbansal" w:date="2019-12-27T19:43:00Z"/>
          <w:rFonts w:ascii="Helvetica" w:hAnsi="Helvetica"/>
          <w:color w:val="333333"/>
          <w:sz w:val="27"/>
          <w:szCs w:val="27"/>
        </w:rPr>
      </w:pPr>
      <w:del w:id="1261"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62" w:author="rkbansal" w:date="2019-12-27T19:43:00Z"/>
          <w:rFonts w:ascii="Helvetica" w:hAnsi="Helvetica"/>
          <w:color w:val="333333"/>
          <w:sz w:val="27"/>
          <w:szCs w:val="27"/>
        </w:rPr>
      </w:pPr>
      <w:del w:id="1263"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64" w:author="rkbansal" w:date="2019-12-27T19:43:00Z"/>
          <w:rFonts w:ascii="Helvetica" w:hAnsi="Helvetica"/>
          <w:color w:val="333333"/>
          <w:sz w:val="27"/>
          <w:szCs w:val="27"/>
        </w:rPr>
      </w:pPr>
      <w:del w:id="1265"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66" w:author="rkbansal" w:date="2019-12-27T19:43:00Z"/>
          <w:rFonts w:ascii="Helvetica" w:hAnsi="Helvetica"/>
          <w:color w:val="333333"/>
          <w:sz w:val="27"/>
          <w:szCs w:val="27"/>
        </w:rPr>
      </w:pPr>
      <w:del w:id="1267"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8" w:author="rkbansal" w:date="2019-12-27T19:43:00Z"/>
          <w:rFonts w:ascii="Helvetica" w:hAnsi="Helvetica"/>
          <w:color w:val="333333"/>
          <w:sz w:val="27"/>
          <w:szCs w:val="27"/>
        </w:rPr>
      </w:pPr>
      <w:del w:id="1269"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del w:id="1275"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6" w:author="rkbansal" w:date="2019-12-27T19:43:00Z"/>
          <w:rFonts w:ascii="Consolas" w:hAnsi="Consolas"/>
          <w:color w:val="000000"/>
          <w:sz w:val="23"/>
          <w:szCs w:val="23"/>
        </w:rPr>
      </w:pPr>
      <w:del w:id="127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8" w:author="rkbansal" w:date="2019-12-27T19:43:00Z"/>
          <w:rFonts w:ascii="Consolas" w:hAnsi="Consolas"/>
          <w:color w:val="000000"/>
          <w:sz w:val="23"/>
          <w:szCs w:val="23"/>
        </w:rPr>
      </w:pPr>
      <w:del w:id="127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0" w:author="rkbansal" w:date="2019-12-27T19:43:00Z"/>
          <w:rFonts w:ascii="Consolas" w:hAnsi="Consolas"/>
          <w:color w:val="000000"/>
          <w:sz w:val="23"/>
          <w:szCs w:val="23"/>
        </w:rPr>
      </w:pPr>
      <w:del w:id="1281"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2"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5" w:author="rkbansal" w:date="2019-12-27T19:43:00Z"/>
          <w:rFonts w:ascii="Consolas" w:hAnsi="Consolas"/>
          <w:color w:val="000000"/>
          <w:sz w:val="23"/>
          <w:szCs w:val="23"/>
        </w:rPr>
      </w:pPr>
      <w:del w:id="128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7" w:author="rkbansal" w:date="2019-12-27T19:43:00Z"/>
          <w:rFonts w:ascii="Consolas" w:hAnsi="Consolas"/>
          <w:color w:val="000000"/>
          <w:sz w:val="23"/>
          <w:szCs w:val="23"/>
        </w:rPr>
      </w:pPr>
      <w:del w:id="128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9" w:author="rkbansal" w:date="2019-12-27T19:43:00Z"/>
          <w:rFonts w:ascii="Consolas" w:hAnsi="Consolas"/>
          <w:color w:val="000000"/>
          <w:sz w:val="23"/>
          <w:szCs w:val="23"/>
        </w:rPr>
      </w:pPr>
      <w:del w:id="1290"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93" w:author="rkbansal" w:date="2019-12-27T19:43:00Z"/>
          <w:rFonts w:ascii="Helvetica" w:hAnsi="Helvetica"/>
          <w:color w:val="333333"/>
          <w:sz w:val="27"/>
          <w:szCs w:val="27"/>
        </w:rPr>
      </w:pPr>
      <w:del w:id="1294"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95" w:author="rkbansal" w:date="2019-12-27T19:43:00Z"/>
          <w:rFonts w:ascii="Helvetica" w:hAnsi="Helvetica"/>
          <w:color w:val="333333"/>
          <w:sz w:val="27"/>
          <w:szCs w:val="27"/>
        </w:rPr>
      </w:pPr>
      <w:del w:id="1296"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97" w:author="rkbansal" w:date="2019-12-27T19:43:00Z"/>
          <w:rFonts w:ascii="Helvetica" w:hAnsi="Helvetica"/>
          <w:color w:val="333333"/>
          <w:sz w:val="27"/>
          <w:szCs w:val="27"/>
        </w:rPr>
      </w:pPr>
      <w:del w:id="1298"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3" w:author="rkbansal" w:date="2019-12-27T19:43:00Z"/>
          <w:rFonts w:ascii="Consolas" w:hAnsi="Consolas"/>
          <w:color w:val="000000"/>
          <w:sz w:val="23"/>
          <w:szCs w:val="23"/>
        </w:rPr>
      </w:pPr>
      <w:del w:id="1324"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5" w:author="rkbansal" w:date="2019-12-27T19:43:00Z"/>
          <w:rFonts w:ascii="Consolas" w:hAnsi="Consolas"/>
          <w:color w:val="000000"/>
          <w:sz w:val="23"/>
          <w:szCs w:val="23"/>
        </w:rPr>
      </w:pPr>
      <w:del w:id="1326"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7" w:author="rkbansal" w:date="2019-12-27T19:43:00Z"/>
          <w:rFonts w:ascii="Consolas" w:hAnsi="Consolas"/>
          <w:color w:val="000000"/>
          <w:sz w:val="23"/>
          <w:szCs w:val="23"/>
        </w:rPr>
      </w:pPr>
      <w:del w:id="1328"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31" w:author="rkbansal" w:date="2019-12-27T19:43:00Z"/>
          <w:rFonts w:ascii="Helvetica" w:hAnsi="Helvetica"/>
          <w:color w:val="333333"/>
          <w:sz w:val="27"/>
          <w:szCs w:val="27"/>
        </w:rPr>
      </w:pPr>
      <w:del w:id="1332"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33" w:author="rkbansal" w:date="2019-12-27T19:43:00Z"/>
          <w:rFonts w:ascii="Helvetica" w:hAnsi="Helvetica"/>
          <w:color w:val="333333"/>
          <w:sz w:val="27"/>
          <w:szCs w:val="27"/>
        </w:rPr>
      </w:pPr>
      <w:del w:id="1334"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35" w:author="rkbansal" w:date="2019-12-27T19:43:00Z"/>
          <w:rFonts w:ascii="Helvetica" w:hAnsi="Helvetica"/>
          <w:color w:val="333333"/>
          <w:sz w:val="27"/>
          <w:szCs w:val="27"/>
        </w:rPr>
      </w:pPr>
      <w:del w:id="1336"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3" w:author="rkbansal" w:date="2019-12-27T19:43:00Z"/>
          <w:rFonts w:ascii="Consolas" w:hAnsi="Consolas"/>
          <w:color w:val="000000"/>
          <w:sz w:val="23"/>
          <w:szCs w:val="23"/>
        </w:rPr>
      </w:pPr>
      <w:del w:id="1344"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5" w:author="rkbansal" w:date="2019-12-27T19:43:00Z"/>
          <w:rFonts w:ascii="Consolas" w:hAnsi="Consolas"/>
          <w:color w:val="000000"/>
          <w:sz w:val="23"/>
          <w:szCs w:val="23"/>
        </w:rPr>
      </w:pPr>
      <w:del w:id="134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7" w:author="rkbansal" w:date="2019-12-27T19:43:00Z"/>
          <w:rFonts w:ascii="Consolas" w:hAnsi="Consolas"/>
          <w:color w:val="000000"/>
          <w:sz w:val="23"/>
          <w:szCs w:val="23"/>
        </w:rPr>
      </w:pPr>
      <w:del w:id="134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9" w:author="rkbansal" w:date="2019-12-27T19:43:00Z"/>
          <w:rFonts w:ascii="Consolas" w:hAnsi="Consolas"/>
          <w:color w:val="000000"/>
          <w:sz w:val="23"/>
          <w:szCs w:val="23"/>
        </w:rPr>
      </w:pPr>
      <w:del w:id="135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51" w:author="rkbansal" w:date="2019-12-27T19:43:00Z"/>
          <w:rFonts w:ascii="Helvetica" w:hAnsi="Helvetica"/>
          <w:color w:val="333333"/>
          <w:sz w:val="27"/>
          <w:szCs w:val="27"/>
        </w:rPr>
      </w:pPr>
      <w:del w:id="1352"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53"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54" w:author="rkbansal" w:date="2019-12-27T19:43:00Z"/>
                <w:rFonts w:ascii="Times New Roman" w:hAnsi="Times New Roman"/>
              </w:rPr>
            </w:pPr>
            <w:del w:id="1355"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56" w:author="rkbansal" w:date="2019-12-27T19:43:00Z"/>
        </w:trPr>
        <w:tc>
          <w:tcPr>
            <w:tcW w:w="0" w:type="auto"/>
            <w:vMerge/>
            <w:shd w:val="clear" w:color="auto" w:fill="F8F8F8"/>
            <w:vAlign w:val="center"/>
            <w:hideMark/>
          </w:tcPr>
          <w:p w14:paraId="716CEB35" w14:textId="750571F0" w:rsidR="00423757" w:rsidDel="00FB4E73" w:rsidRDefault="00423757">
            <w:pPr>
              <w:rPr>
                <w:del w:id="1357"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8" w:author="rkbansal" w:date="2019-12-27T19:43:00Z"/>
                <w:color w:val="6F6F6F"/>
              </w:rPr>
            </w:pPr>
            <w:del w:id="1359"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60" w:author="rkbansal" w:date="2019-12-27T19:44:00Z"/>
        </w:rPr>
        <w:pPrChange w:id="1361" w:author="rkbansal" w:date="2019-12-27T19:45:00Z">
          <w:pPr>
            <w:pStyle w:val="Heading2"/>
            <w:shd w:val="clear" w:color="auto" w:fill="FFFFFF"/>
            <w:spacing w:before="300" w:after="75"/>
          </w:pPr>
        </w:pPrChange>
      </w:pPr>
      <w:ins w:id="1362"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63" w:author="rkbansal" w:date="2019-12-27T19:44:00Z"/>
          <w:rFonts w:ascii="Cambria" w:hAnsi="Cambria"/>
          <w:color w:val="222635"/>
          <w:sz w:val="29"/>
          <w:szCs w:val="29"/>
        </w:rPr>
      </w:pPr>
      <w:ins w:id="1364"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65" w:author="rkbansal" w:date="2019-12-27T19:44:00Z"/>
        </w:rPr>
        <w:pPrChange w:id="1366" w:author="rkbansal" w:date="2019-12-27T19:45:00Z">
          <w:pPr>
            <w:pStyle w:val="Heading2"/>
            <w:shd w:val="clear" w:color="auto" w:fill="FFFFFF"/>
            <w:spacing w:before="300" w:after="75"/>
          </w:pPr>
        </w:pPrChange>
      </w:pPr>
      <w:ins w:id="1367"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8" w:author="rkbansal" w:date="2019-12-27T19:44:00Z"/>
          <w:rFonts w:ascii="Cambria" w:hAnsi="Cambria"/>
          <w:color w:val="222635"/>
          <w:sz w:val="29"/>
          <w:szCs w:val="29"/>
        </w:rPr>
      </w:pPr>
      <w:ins w:id="1369" w:author="rkbansal" w:date="2019-12-28T09:59:00Z">
        <w:r>
          <w:rPr>
            <w:rFonts w:ascii="Cambria" w:hAnsi="Cambria"/>
            <w:color w:val="222635"/>
            <w:sz w:val="29"/>
            <w:szCs w:val="29"/>
          </w:rPr>
          <w:t>For exa</w:t>
        </w:r>
      </w:ins>
      <w:ins w:id="1370" w:author="rkbansal" w:date="2019-12-28T10:00:00Z">
        <w:r>
          <w:rPr>
            <w:rFonts w:ascii="Cambria" w:hAnsi="Cambria"/>
            <w:color w:val="222635"/>
            <w:sz w:val="29"/>
            <w:szCs w:val="29"/>
          </w:rPr>
          <w:t>mple,</w:t>
        </w:r>
      </w:ins>
      <w:ins w:id="1371"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1372" w:author="rkbansal" w:date="2019-12-28T10:00:00Z">
        <w:r>
          <w:rPr>
            <w:rFonts w:ascii="Cambria" w:hAnsi="Cambria"/>
            <w:color w:val="222635"/>
            <w:sz w:val="29"/>
            <w:szCs w:val="29"/>
          </w:rPr>
          <w:t xml:space="preserve">has to </w:t>
        </w:r>
      </w:ins>
      <w:ins w:id="1373"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74" w:author="rkbansal" w:date="2019-12-27T19:44:00Z"/>
          <w:rFonts w:ascii="Cambria" w:hAnsi="Cambria"/>
          <w:color w:val="222635"/>
          <w:sz w:val="29"/>
          <w:szCs w:val="29"/>
        </w:rPr>
      </w:pPr>
      <w:ins w:id="1375"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76" w:author="rkbansal" w:date="2019-12-27T19:47:00Z"/>
        </w:rPr>
        <w:pPrChange w:id="1377" w:author="rkbansal" w:date="2019-12-27T19:48:00Z">
          <w:pPr>
            <w:pStyle w:val="Heading6"/>
          </w:pPr>
        </w:pPrChange>
      </w:pPr>
      <w:ins w:id="1378"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9" w:author="rkbansal" w:date="2019-12-27T19:43:00Z"/>
          <w:b/>
          <w:bCs/>
        </w:rPr>
      </w:pPr>
      <w:ins w:id="1380" w:author="rkbansal" w:date="2019-12-27T19:46:00Z">
        <w:r w:rsidRPr="00FB4E73">
          <w:rPr>
            <w:b/>
            <w:bCs/>
            <w:rPrChange w:id="1381" w:author="rkbansal" w:date="2019-12-27T19:48:00Z">
              <w:rPr>
                <w:rFonts w:ascii="Helvetica" w:hAnsi="Helvetica" w:cs="Helvetica"/>
                <w:color w:val="222635"/>
                <w:spacing w:val="-8"/>
                <w:sz w:val="45"/>
                <w:szCs w:val="45"/>
              </w:rPr>
            </w:rPrChange>
          </w:rPr>
          <w:t>Coding Time</w:t>
        </w:r>
      </w:ins>
      <w:del w:id="1382" w:author="rkbansal" w:date="2019-12-27T19:43:00Z">
        <w:r w:rsidR="00423757" w:rsidRPr="00FB4E73" w:rsidDel="00FB4E73">
          <w:rPr>
            <w:b/>
            <w:bCs/>
            <w:rPrChange w:id="1383" w:author="rkbansal" w:date="2019-12-27T19:48:00Z">
              <w:rPr/>
            </w:rPrChange>
          </w:rPr>
          <w:delText>application.yml</w:delText>
        </w:r>
      </w:del>
    </w:p>
    <w:p w14:paraId="00A346BE" w14:textId="6A8BCAE9" w:rsidR="00FB4E73" w:rsidRDefault="00FB4E73" w:rsidP="00FB4E73">
      <w:pPr>
        <w:rPr>
          <w:ins w:id="1384" w:author="rkbansal" w:date="2019-12-27T19:48:00Z"/>
        </w:rPr>
      </w:pPr>
    </w:p>
    <w:p w14:paraId="0BB38CAA" w14:textId="2712A31B" w:rsidR="00FB4E73" w:rsidRPr="00FB4E73" w:rsidRDefault="00FB4E73" w:rsidP="00FB4E73">
      <w:pPr>
        <w:shd w:val="clear" w:color="auto" w:fill="FFFFFF"/>
        <w:spacing w:before="75" w:after="225" w:line="240" w:lineRule="auto"/>
        <w:rPr>
          <w:ins w:id="1385" w:author="rkbansal" w:date="2019-12-27T19:48:00Z"/>
          <w:rFonts w:ascii="Cambria" w:eastAsia="Times New Roman" w:hAnsi="Cambria" w:cs="Times New Roman"/>
          <w:color w:val="222635"/>
          <w:sz w:val="29"/>
          <w:szCs w:val="29"/>
          <w:lang w:eastAsia="en-IN"/>
        </w:rPr>
      </w:pPr>
      <w:ins w:id="1386" w:author="rkbansal" w:date="2019-12-27T19:48:00Z">
        <w:r w:rsidRPr="00FB4E73">
          <w:rPr>
            <w:rFonts w:ascii="Cambria" w:eastAsia="Times New Roman" w:hAnsi="Cambria" w:cs="Times New Roman"/>
            <w:color w:val="222635"/>
            <w:sz w:val="29"/>
            <w:szCs w:val="29"/>
            <w:lang w:eastAsia="en-IN"/>
          </w:rPr>
          <w:t>Here, we will alter our </w:t>
        </w:r>
      </w:ins>
      <w:ins w:id="1387" w:author="rkbansal" w:date="2020-02-17T22:07:00Z">
        <w:r w:rsidR="00E7530C">
          <w:rPr>
            <w:rFonts w:ascii="Cambria" w:eastAsia="Times New Roman" w:hAnsi="Cambria" w:cs="Times New Roman"/>
            <w:b/>
            <w:bCs/>
            <w:color w:val="222635"/>
            <w:sz w:val="29"/>
            <w:szCs w:val="29"/>
            <w:lang w:eastAsia="en-IN"/>
          </w:rPr>
          <w:t xml:space="preserve">Auth Service </w:t>
        </w:r>
      </w:ins>
      <w:ins w:id="1388"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9" w:author="rkbansal" w:date="2019-12-27T19:48:00Z"/>
          <w:rFonts w:ascii="Cambria" w:eastAsia="Times New Roman" w:hAnsi="Cambria" w:cs="Times New Roman"/>
          <w:color w:val="222635"/>
          <w:sz w:val="29"/>
          <w:szCs w:val="29"/>
          <w:lang w:eastAsia="en-IN"/>
        </w:rPr>
      </w:pPr>
      <w:ins w:id="1390"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91"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92"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93" w:author="rkbansal" w:date="2019-12-27T19:48:00Z"/>
        </w:rPr>
        <w:pPrChange w:id="1394" w:author="rkbansal" w:date="2019-12-27T19:48:00Z">
          <w:pPr>
            <w:pStyle w:val="NormalWeb"/>
            <w:shd w:val="clear" w:color="auto" w:fill="FFFFFF"/>
            <w:spacing w:before="225" w:beforeAutospacing="0" w:after="225" w:afterAutospacing="0"/>
          </w:pPr>
        </w:pPrChange>
      </w:pPr>
      <w:ins w:id="139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96" w:author="rkbansal" w:date="2020-02-17T22:16:00Z"/>
          <w:rFonts w:ascii="Cambria" w:eastAsia="Times New Roman" w:hAnsi="Cambria" w:cs="Times New Roman"/>
          <w:color w:val="222635"/>
          <w:sz w:val="29"/>
          <w:szCs w:val="29"/>
          <w:lang w:eastAsia="en-IN"/>
        </w:rPr>
      </w:pPr>
      <w:ins w:id="139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8" w:author="rkbansal" w:date="2020-02-17T22:08:00Z">
        <w:r w:rsidR="00293463">
          <w:rPr>
            <w:rFonts w:ascii="Cambria" w:eastAsia="Times New Roman" w:hAnsi="Cambria" w:cs="Times New Roman"/>
            <w:b/>
            <w:bCs/>
            <w:color w:val="222635"/>
            <w:sz w:val="29"/>
            <w:szCs w:val="29"/>
            <w:lang w:eastAsia="en-IN"/>
          </w:rPr>
          <w:t>user-mgmt-service</w:t>
        </w:r>
      </w:ins>
      <w:ins w:id="139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400" w:author="rkbansal" w:date="2020-02-17T22:16:00Z"/>
          <w:rFonts w:ascii="Cambria" w:eastAsia="Times New Roman" w:hAnsi="Cambria" w:cs="Times New Roman"/>
          <w:color w:val="222635"/>
          <w:sz w:val="29"/>
          <w:szCs w:val="29"/>
          <w:lang w:eastAsia="en-IN"/>
        </w:rPr>
      </w:pPr>
      <w:ins w:id="140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402" w:author="rkbansal" w:date="2019-12-27T19:49:00Z"/>
          <w:rFonts w:ascii="Cambria" w:eastAsia="Times New Roman" w:hAnsi="Cambria" w:cs="Times New Roman"/>
          <w:color w:val="222635"/>
          <w:sz w:val="29"/>
          <w:szCs w:val="29"/>
          <w:lang w:eastAsia="en-IN"/>
        </w:rPr>
      </w:pPr>
      <w:ins w:id="1403" w:author="rkbansal" w:date="2019-12-27T19:49:00Z">
        <w:r w:rsidRPr="00FB4E73">
          <w:rPr>
            <w:rFonts w:ascii="Cambria" w:eastAsia="Times New Roman" w:hAnsi="Cambria" w:cs="Times New Roman"/>
            <w:color w:val="222635"/>
            <w:sz w:val="29"/>
            <w:szCs w:val="29"/>
            <w:lang w:eastAsia="en-IN"/>
          </w:rPr>
          <w:t>Feign will call this URL when we call the </w:t>
        </w:r>
      </w:ins>
      <w:ins w:id="1404" w:author="rkbansal" w:date="2020-02-17T22:08:00Z">
        <w:r w:rsidR="00293463">
          <w:rPr>
            <w:rFonts w:ascii="Cambria" w:eastAsia="Times New Roman" w:hAnsi="Cambria" w:cs="Times New Roman"/>
            <w:b/>
            <w:bCs/>
            <w:color w:val="222635"/>
            <w:sz w:val="29"/>
            <w:szCs w:val="29"/>
            <w:lang w:eastAsia="en-IN"/>
          </w:rPr>
          <w:t>auth-service</w:t>
        </w:r>
      </w:ins>
      <w:ins w:id="140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406" w:author="rkbansal" w:date="2019-12-30T11:17:00Z"/>
          <w:rFonts w:ascii="Cambria" w:eastAsia="Times New Roman" w:hAnsi="Cambria" w:cs="Times New Roman"/>
          <w:color w:val="222635"/>
          <w:sz w:val="29"/>
          <w:szCs w:val="29"/>
          <w:lang w:eastAsia="en-IN"/>
        </w:rPr>
      </w:pPr>
      <w:ins w:id="140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408" w:author="rkbansal" w:date="2020-02-17T22:09:00Z">
        <w:r w:rsidR="00293463">
          <w:rPr>
            <w:rFonts w:ascii="Cambria" w:eastAsia="Times New Roman" w:hAnsi="Cambria" w:cs="Times New Roman"/>
            <w:color w:val="222635"/>
            <w:sz w:val="29"/>
            <w:szCs w:val="29"/>
            <w:lang w:eastAsia="en-IN"/>
          </w:rPr>
          <w:t>UserMgmtService</w:t>
        </w:r>
      </w:ins>
      <w:proofErr w:type="spellEnd"/>
      <w:ins w:id="140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proofErr w:type="spellStart"/>
      <w:ins w:id="1410" w:author="rkbansal" w:date="2020-02-17T22:09:00Z">
        <w:r w:rsidR="00293463">
          <w:rPr>
            <w:rFonts w:ascii="Cambria" w:eastAsia="Times New Roman" w:hAnsi="Cambria" w:cs="Times New Roman"/>
            <w:color w:val="222635"/>
            <w:sz w:val="29"/>
            <w:szCs w:val="29"/>
            <w:lang w:eastAsia="en-IN"/>
          </w:rPr>
          <w:t>UserMgmtService</w:t>
        </w:r>
      </w:ins>
      <w:proofErr w:type="spellEnd"/>
      <w:ins w:id="141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12" w:author="rkbansal" w:date="2019-12-27T19:49:00Z"/>
          <w:rFonts w:ascii="Cambria" w:eastAsia="Times New Roman" w:hAnsi="Cambria" w:cs="Times New Roman"/>
          <w:color w:val="222635"/>
          <w:sz w:val="29"/>
          <w:szCs w:val="29"/>
          <w:lang w:eastAsia="en-IN"/>
        </w:rPr>
      </w:pPr>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To send HTTP Request to a destination </w:t>
        </w:r>
      </w:ins>
      <w:ins w:id="1415" w:author="rkbansal" w:date="2019-12-30T11:18:00Z">
        <w:r>
          <w:rPr>
            <w:rFonts w:ascii="Cambria" w:eastAsia="Times New Roman" w:hAnsi="Cambria" w:cs="Times New Roman"/>
            <w:color w:val="222635"/>
            <w:sz w:val="29"/>
            <w:szCs w:val="29"/>
            <w:lang w:eastAsia="en-IN"/>
          </w:rPr>
          <w:t>employee service</w:t>
        </w:r>
      </w:ins>
      <w:ins w:id="1416" w:author="rkbansal" w:date="2019-12-30T11:17:00Z">
        <w:r w:rsidRPr="009A61F7">
          <w:rPr>
            <w:rFonts w:ascii="Cambria" w:eastAsia="Times New Roman" w:hAnsi="Cambria" w:cs="Times New Roman"/>
            <w:color w:val="222635"/>
            <w:sz w:val="29"/>
            <w:szCs w:val="29"/>
            <w:lang w:eastAsia="en-IN"/>
            <w:rPrChange w:id="141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3F5FBF"/>
                <w:sz w:val="20"/>
                <w:szCs w:val="20"/>
              </w:rPr>
            </w:rPrChange>
          </w:rPr>
          <w:t xml:space="preserve"> we will need to</w:t>
        </w:r>
      </w:ins>
      <w:ins w:id="1420" w:author="rkbansal" w:date="2019-12-30T11:18:00Z">
        <w:r>
          <w:rPr>
            <w:rFonts w:ascii="Cambria" w:eastAsia="Times New Roman" w:hAnsi="Cambria" w:cs="Times New Roman"/>
            <w:color w:val="222635"/>
            <w:sz w:val="29"/>
            <w:szCs w:val="29"/>
            <w:lang w:eastAsia="en-IN"/>
          </w:rPr>
          <w:t xml:space="preserve"> </w:t>
        </w:r>
      </w:ins>
      <w:ins w:id="1421" w:author="rkbansal" w:date="2019-12-30T11:17:00Z">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23" w:author="rkbansal" w:date="2019-12-30T11:18:00Z">
              <w:rPr>
                <w:rFonts w:ascii="Consolas" w:hAnsi="Consolas" w:cs="Consolas"/>
                <w:b/>
                <w:bCs/>
                <w:color w:val="7F9FBF"/>
                <w:sz w:val="20"/>
                <w:szCs w:val="20"/>
              </w:rPr>
            </w:rPrChange>
          </w:rPr>
          <w:t>@FeignClient</w:t>
        </w:r>
      </w:ins>
      <w:ins w:id="1424" w:author="rkbansal" w:date="2019-12-30T11:18:00Z">
        <w:r>
          <w:rPr>
            <w:rFonts w:ascii="Cambria" w:eastAsia="Times New Roman" w:hAnsi="Cambria" w:cs="Times New Roman"/>
            <w:color w:val="222635"/>
            <w:sz w:val="29"/>
            <w:szCs w:val="29"/>
            <w:lang w:eastAsia="en-IN"/>
          </w:rPr>
          <w:t xml:space="preserve"> </w:t>
        </w:r>
      </w:ins>
      <w:ins w:id="1425" w:author="rkbansal" w:date="2019-12-30T11:17:00Z">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0" w:author="rkbansal" w:date="2019-12-30T11:18:00Z">
              <w:rPr>
                <w:rFonts w:ascii="Consolas" w:hAnsi="Consolas" w:cs="Consolas"/>
                <w:color w:val="3F5FBF"/>
                <w:sz w:val="20"/>
                <w:szCs w:val="20"/>
              </w:rPr>
            </w:rPrChange>
          </w:rPr>
          <w:t>service under which the destination</w:t>
        </w:r>
      </w:ins>
      <w:ins w:id="1431" w:author="rkbansal" w:date="2019-12-30T11:18:00Z">
        <w:r>
          <w:rPr>
            <w:rFonts w:ascii="Cambria" w:eastAsia="Times New Roman" w:hAnsi="Cambria" w:cs="Times New Roman"/>
            <w:color w:val="222635"/>
            <w:sz w:val="29"/>
            <w:szCs w:val="29"/>
            <w:lang w:eastAsia="en-IN"/>
          </w:rPr>
          <w:t xml:space="preserve"> </w:t>
        </w:r>
      </w:ins>
      <w:ins w:id="1432" w:author="rkbansal" w:date="2019-12-30T11:17:00Z">
        <w:r w:rsidRPr="009A61F7">
          <w:rPr>
            <w:rFonts w:ascii="Cambria" w:eastAsia="Times New Roman" w:hAnsi="Cambria" w:cs="Times New Roman"/>
            <w:color w:val="222635"/>
            <w:sz w:val="29"/>
            <w:szCs w:val="29"/>
            <w:lang w:eastAsia="en-IN"/>
            <w:rPrChange w:id="1433"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34"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35"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36"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37" w:author="rkbansal" w:date="2019-12-27T19:49:00Z"/>
          <w:rFonts w:ascii="Cambria" w:eastAsia="Times New Roman" w:hAnsi="Cambria" w:cs="Times New Roman"/>
          <w:color w:val="222635"/>
          <w:sz w:val="29"/>
          <w:szCs w:val="29"/>
          <w:lang w:eastAsia="en-IN"/>
        </w:rPr>
      </w:pPr>
      <w:ins w:id="1438"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r w:rsidRPr="00FB4E73">
          <w:rPr>
            <w:rFonts w:ascii="Consolas" w:eastAsia="Times New Roman" w:hAnsi="Consolas" w:cs="Courier New"/>
            <w:color w:val="C7254E"/>
            <w:sz w:val="26"/>
            <w:szCs w:val="26"/>
            <w:shd w:val="clear" w:color="auto" w:fill="F9F2F4"/>
            <w:lang w:eastAsia="en-IN"/>
          </w:rPr>
          <w:t>java.lang.IllegalStateException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9" w:author="rkbansal" w:date="2019-12-27T19:43:00Z"/>
          <w:rStyle w:val="hl-comment"/>
          <w:b/>
          <w:bCs/>
        </w:rPr>
      </w:pPr>
      <w:ins w:id="1440"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41" w:author="rkbansal" w:date="2019-12-27T19:43:00Z">
        <w:r w:rsidR="00423757" w:rsidRPr="00FB4E73" w:rsidDel="00FB4E73">
          <w:rPr>
            <w:rStyle w:val="hl-comment"/>
            <w:b/>
            <w:bCs/>
            <w:rPrChange w:id="1442"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43" w:author="rkbansal" w:date="2019-12-27T19:50:00Z"/>
          <w:rStyle w:val="hl-comment"/>
          <w:b/>
          <w:bCs/>
        </w:rPr>
        <w:pPrChange w:id="1444" w:author="rkbansal" w:date="2019-12-27T19:54:00Z">
          <w:pPr>
            <w:pStyle w:val="Heading5"/>
          </w:pPr>
        </w:pPrChange>
      </w:pPr>
    </w:p>
    <w:p w14:paraId="17C38941" w14:textId="5FE7E162" w:rsidR="00FB4E73" w:rsidRDefault="00FB4E73" w:rsidP="00FB4E73">
      <w:pPr>
        <w:rPr>
          <w:ins w:id="1445" w:author="rkbansal" w:date="2019-12-27T19:50:00Z"/>
          <w:rFonts w:ascii="Cambria" w:hAnsi="Cambria"/>
          <w:color w:val="222635"/>
          <w:sz w:val="29"/>
          <w:szCs w:val="29"/>
          <w:shd w:val="clear" w:color="auto" w:fill="FFFFFF"/>
        </w:rPr>
      </w:pPr>
      <w:ins w:id="1446"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447" w:author="rkbansal" w:date="2020-02-17T22:12:00Z">
        <w:r w:rsidR="003E3FE2">
          <w:rPr>
            <w:rFonts w:ascii="Cambria" w:hAnsi="Cambria"/>
            <w:color w:val="222635"/>
            <w:sz w:val="29"/>
            <w:szCs w:val="29"/>
            <w:shd w:val="clear" w:color="auto" w:fill="FFFFFF"/>
          </w:rPr>
          <w:t>UserDetailsServiceImpl</w:t>
        </w:r>
      </w:ins>
      <w:proofErr w:type="spellEnd"/>
      <w:ins w:id="1448"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449" w:author="rkbansal" w:date="2019-12-27T19:51:00Z"/>
        </w:rPr>
      </w:pPr>
      <w:ins w:id="1450"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51" w:author="rkbansal" w:date="2019-12-27T19:52:00Z"/>
          <w:rStyle w:val="Strong"/>
          <w:rFonts w:ascii="Cambria" w:hAnsi="Cambria"/>
          <w:color w:val="222635"/>
          <w:sz w:val="29"/>
          <w:szCs w:val="29"/>
          <w:shd w:val="clear" w:color="auto" w:fill="FFFFFF"/>
        </w:rPr>
      </w:pPr>
      <w:ins w:id="1452"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proofErr w:type="spellStart"/>
      <w:ins w:id="1453" w:author="rkbansal" w:date="2020-02-17T22:14:00Z">
        <w:r w:rsidR="00B67511">
          <w:rPr>
            <w:rFonts w:ascii="Cambria" w:hAnsi="Cambria"/>
            <w:color w:val="222635"/>
            <w:sz w:val="29"/>
            <w:szCs w:val="29"/>
            <w:shd w:val="clear" w:color="auto" w:fill="FFFFFF"/>
          </w:rPr>
          <w:t>AuthServiceApplication</w:t>
        </w:r>
      </w:ins>
      <w:proofErr w:type="spellEnd"/>
      <w:ins w:id="1454"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55" w:author="rkbansal" w:date="2019-12-27T19:49:00Z"/>
          <w:rPrChange w:id="1456" w:author="rkbansal" w:date="2019-12-27T19:50:00Z">
            <w:rPr>
              <w:ins w:id="1457" w:author="rkbansal" w:date="2019-12-27T19:49:00Z"/>
              <w:rFonts w:ascii="Consolas" w:hAnsi="Consolas"/>
              <w:color w:val="000000"/>
              <w:sz w:val="23"/>
              <w:szCs w:val="23"/>
            </w:rPr>
          </w:rPrChange>
        </w:rPr>
        <w:pPrChange w:id="14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9"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62" w:author="rkbansal" w:date="2019-12-27T19:53:00Z"/>
          <w:b/>
          <w:bCs/>
          <w:rPrChange w:id="1463" w:author="rkbansal" w:date="2019-12-27T19:53:00Z">
            <w:rPr>
              <w:ins w:id="1464" w:author="rkbansal" w:date="2019-12-27T19:53:00Z"/>
            </w:rPr>
          </w:rPrChange>
        </w:rPr>
        <w:pPrChange w:id="1465" w:author="rkbansal" w:date="2019-12-27T19:53:00Z">
          <w:pPr>
            <w:pStyle w:val="Heading2"/>
            <w:shd w:val="clear" w:color="auto" w:fill="FFFFFF"/>
            <w:spacing w:before="300" w:after="75"/>
          </w:pPr>
        </w:pPrChange>
      </w:pPr>
      <w:ins w:id="1466" w:author="rkbansal" w:date="2019-12-27T19:53:00Z">
        <w:r w:rsidRPr="006C1C8C">
          <w:rPr>
            <w:b/>
            <w:bCs/>
            <w:rPrChange w:id="1467"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70" w:author="rkbansal" w:date="2019-12-27T19:53:00Z"/>
          <w:rFonts w:ascii="Cambria" w:hAnsi="Cambria"/>
          <w:color w:val="222635"/>
          <w:sz w:val="29"/>
          <w:szCs w:val="29"/>
        </w:rPr>
      </w:pPr>
      <w:proofErr w:type="spellStart"/>
      <w:ins w:id="1471"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72" w:author="rkbansal" w:date="2019-12-27T19:53:00Z"/>
          <w:rFonts w:ascii="Cambria" w:hAnsi="Cambria"/>
          <w:color w:val="222635"/>
          <w:sz w:val="29"/>
          <w:szCs w:val="29"/>
        </w:rPr>
      </w:pPr>
      <w:proofErr w:type="spellStart"/>
      <w:ins w:id="1473"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74" w:author="rkbansal" w:date="2019-12-27T19:53:00Z"/>
          <w:rFonts w:ascii="Cambria" w:hAnsi="Cambria"/>
          <w:color w:val="222635"/>
          <w:sz w:val="29"/>
          <w:szCs w:val="29"/>
        </w:rPr>
      </w:pPr>
      <w:proofErr w:type="spellStart"/>
      <w:ins w:id="1475"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476" w:author="rkbansal" w:date="2019-12-27T19:53:00Z"/>
          <w:rFonts w:ascii="Cambria" w:hAnsi="Cambria"/>
          <w:color w:val="222635"/>
          <w:sz w:val="29"/>
          <w:szCs w:val="29"/>
        </w:rPr>
      </w:pPr>
      <w:ins w:id="1477" w:author="rkbansal" w:date="2020-02-17T22:14:00Z">
        <w:r>
          <w:rPr>
            <w:rFonts w:ascii="Cambria" w:hAnsi="Cambria"/>
            <w:color w:val="222635"/>
            <w:sz w:val="29"/>
            <w:szCs w:val="29"/>
          </w:rPr>
          <w:t>Now</w:t>
        </w:r>
      </w:ins>
      <w:ins w:id="1478"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9" w:author="rkbansal" w:date="2019-12-27T19:43:00Z"/>
          <w:b/>
          <w:bCs/>
          <w:rPrChange w:id="1480" w:author="rkbansal" w:date="2019-12-27T19:48:00Z">
            <w:rPr>
              <w:del w:id="1481" w:author="rkbansal" w:date="2019-12-27T19:43:00Z"/>
              <w:rFonts w:ascii="Consolas" w:hAnsi="Consolas"/>
              <w:color w:val="000000"/>
              <w:sz w:val="23"/>
              <w:szCs w:val="23"/>
            </w:rPr>
          </w:rPrChange>
        </w:rPr>
        <w:pPrChange w:id="148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3" w:author="rkbansal" w:date="2019-12-27T19:43:00Z">
        <w:r w:rsidRPr="00FB4E73" w:rsidDel="00FB4E73">
          <w:rPr>
            <w:rStyle w:val="hl-attribute"/>
            <w:b/>
            <w:bCs/>
            <w:rPrChange w:id="1484" w:author="rkbansal" w:date="2019-12-27T19:48:00Z">
              <w:rPr>
                <w:rStyle w:val="hl-attribute"/>
                <w:rFonts w:ascii="Consolas" w:hAnsi="Consolas"/>
                <w:color w:val="7F007F"/>
                <w:sz w:val="23"/>
                <w:szCs w:val="23"/>
              </w:rPr>
            </w:rPrChange>
          </w:rPr>
          <w:delText>feign</w:delText>
        </w:r>
        <w:r w:rsidRPr="00FB4E73" w:rsidDel="00FB4E73">
          <w:rPr>
            <w:b/>
            <w:bCs/>
            <w:rPrChange w:id="1485"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86" w:author="rkbansal" w:date="2019-12-27T19:43:00Z"/>
          <w:b/>
          <w:bCs/>
          <w:rPrChange w:id="1487" w:author="rkbansal" w:date="2019-12-27T19:48:00Z">
            <w:rPr>
              <w:del w:id="1488" w:author="rkbansal" w:date="2019-12-27T19:43:00Z"/>
              <w:rFonts w:ascii="Consolas" w:hAnsi="Consolas"/>
              <w:color w:val="000000"/>
              <w:sz w:val="23"/>
              <w:szCs w:val="23"/>
            </w:rPr>
          </w:rPrChange>
        </w:rPr>
        <w:pPrChange w:id="148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0" w:author="rkbansal" w:date="2019-12-27T19:43:00Z">
        <w:r w:rsidRPr="00FB4E73" w:rsidDel="00FB4E73">
          <w:rPr>
            <w:rStyle w:val="hl-attribute"/>
            <w:b/>
            <w:bCs/>
            <w:rPrChange w:id="1491"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92"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7" w:author="rkbansal" w:date="2019-12-27T19:43:00Z">
        <w:r w:rsidRPr="00FB4E73" w:rsidDel="00FB4E73">
          <w:rPr>
            <w:rStyle w:val="hl-attribute"/>
            <w:b/>
            <w:bCs/>
            <w:rPrChange w:id="1498"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9" w:author="rkbansal" w:date="2019-12-27T19:48:00Z">
              <w:rPr>
                <w:rFonts w:ascii="Consolas" w:hAnsi="Consolas"/>
                <w:color w:val="000000"/>
                <w:sz w:val="23"/>
                <w:szCs w:val="23"/>
              </w:rPr>
            </w:rPrChange>
          </w:rPr>
          <w:delText xml:space="preserve">: </w:delText>
        </w:r>
        <w:r w:rsidRPr="00FB4E73" w:rsidDel="00FB4E73">
          <w:rPr>
            <w:rStyle w:val="hl-keyword"/>
            <w:b/>
            <w:bCs/>
            <w:rPrChange w:id="1500"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501" w:author="rkbansal" w:date="2019-12-27T19:43:00Z"/>
          <w:b/>
          <w:bCs/>
          <w:rPrChange w:id="1502" w:author="rkbansal" w:date="2019-12-27T19:48:00Z">
            <w:rPr>
              <w:del w:id="1503" w:author="rkbansal" w:date="2019-12-27T19:43:00Z"/>
              <w:rFonts w:ascii="Consolas" w:hAnsi="Consolas"/>
              <w:color w:val="000000"/>
              <w:sz w:val="23"/>
              <w:szCs w:val="23"/>
            </w:rPr>
          </w:rPrChange>
        </w:rPr>
        <w:pPrChange w:id="150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505" w:author="rkbansal" w:date="2019-12-27T19:43:00Z"/>
          <w:b/>
          <w:bCs/>
          <w:rPrChange w:id="1506" w:author="rkbansal" w:date="2019-12-27T19:48:00Z">
            <w:rPr>
              <w:del w:id="1507" w:author="rkbansal" w:date="2019-12-27T19:43:00Z"/>
              <w:rFonts w:ascii="Consolas" w:hAnsi="Consolas"/>
              <w:color w:val="000000"/>
              <w:sz w:val="23"/>
              <w:szCs w:val="23"/>
            </w:rPr>
          </w:rPrChange>
        </w:rPr>
        <w:pPrChange w:id="150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9" w:author="rkbansal" w:date="2019-12-27T19:43:00Z">
        <w:r w:rsidRPr="00FB4E73" w:rsidDel="00FB4E73">
          <w:rPr>
            <w:rStyle w:val="hl-comment"/>
            <w:b/>
            <w:bCs/>
            <w:rPrChange w:id="1510"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11" w:author="rkbansal" w:date="2019-12-27T19:43:00Z"/>
          <w:b/>
          <w:bCs/>
          <w:rPrChange w:id="1512" w:author="rkbansal" w:date="2019-12-27T19:48:00Z">
            <w:rPr>
              <w:del w:id="1513" w:author="rkbansal" w:date="2019-12-27T19:43:00Z"/>
              <w:rFonts w:ascii="Consolas" w:hAnsi="Consolas"/>
              <w:color w:val="000000"/>
              <w:sz w:val="23"/>
              <w:szCs w:val="23"/>
            </w:rPr>
          </w:rPrChange>
        </w:rPr>
        <w:pPrChange w:id="15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5" w:author="rkbansal" w:date="2019-12-27T19:43:00Z">
        <w:r w:rsidRPr="00FB4E73" w:rsidDel="00FB4E73">
          <w:rPr>
            <w:rStyle w:val="hl-attribute"/>
            <w:b/>
            <w:bCs/>
            <w:rPrChange w:id="1516" w:author="rkbansal" w:date="2019-12-27T19:48:00Z">
              <w:rPr>
                <w:rStyle w:val="hl-attribute"/>
                <w:rFonts w:ascii="Consolas" w:hAnsi="Consolas"/>
                <w:color w:val="7F007F"/>
                <w:sz w:val="23"/>
                <w:szCs w:val="23"/>
              </w:rPr>
            </w:rPrChange>
          </w:rPr>
          <w:delText>hystrix</w:delText>
        </w:r>
        <w:r w:rsidRPr="00FB4E73" w:rsidDel="00FB4E73">
          <w:rPr>
            <w:b/>
            <w:bCs/>
            <w:rPrChange w:id="1517"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8" w:author="rkbansal" w:date="2019-12-27T19:43:00Z"/>
          <w:b/>
          <w:bCs/>
          <w:rPrChange w:id="1519" w:author="rkbansal" w:date="2019-12-27T19:48:00Z">
            <w:rPr>
              <w:del w:id="1520" w:author="rkbansal" w:date="2019-12-27T19:43:00Z"/>
              <w:rFonts w:ascii="Consolas" w:hAnsi="Consolas"/>
              <w:color w:val="000000"/>
              <w:sz w:val="23"/>
              <w:szCs w:val="23"/>
            </w:rPr>
          </w:rPrChange>
        </w:rPr>
        <w:pPrChange w:id="15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2" w:author="rkbansal" w:date="2019-12-27T19:43:00Z">
        <w:r w:rsidRPr="00FB4E73" w:rsidDel="00FB4E73">
          <w:rPr>
            <w:rStyle w:val="hl-attribute"/>
            <w:b/>
            <w:bCs/>
            <w:rPrChange w:id="1523"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24"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25" w:author="rkbansal" w:date="2019-12-27T19:43:00Z"/>
          <w:b/>
          <w:bCs/>
          <w:rPrChange w:id="1526" w:author="rkbansal" w:date="2019-12-27T19:48:00Z">
            <w:rPr>
              <w:del w:id="1527" w:author="rkbansal" w:date="2019-12-27T19:43:00Z"/>
              <w:rFonts w:ascii="Consolas" w:hAnsi="Consolas"/>
              <w:color w:val="000000"/>
              <w:sz w:val="23"/>
              <w:szCs w:val="23"/>
            </w:rPr>
          </w:rPrChange>
        </w:rPr>
        <w:pPrChange w:id="152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9" w:author="rkbansal" w:date="2019-12-27T19:43:00Z">
        <w:r w:rsidRPr="00FB4E73" w:rsidDel="00FB4E73">
          <w:rPr>
            <w:rStyle w:val="hl-attribute"/>
            <w:b/>
            <w:bCs/>
            <w:rPrChange w:id="1530"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31"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32" w:author="rkbansal" w:date="2019-12-27T19:43:00Z"/>
          <w:b/>
          <w:bCs/>
          <w:rPrChange w:id="1533" w:author="rkbansal" w:date="2019-12-27T19:48:00Z">
            <w:rPr>
              <w:del w:id="1534" w:author="rkbansal" w:date="2019-12-27T19:43:00Z"/>
              <w:rFonts w:ascii="Consolas" w:hAnsi="Consolas"/>
              <w:color w:val="000000"/>
              <w:sz w:val="23"/>
              <w:szCs w:val="23"/>
            </w:rPr>
          </w:rPrChange>
        </w:rPr>
        <w:pPrChange w:id="153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6" w:author="rkbansal" w:date="2019-12-27T19:43:00Z">
        <w:r w:rsidRPr="00FB4E73" w:rsidDel="00FB4E73">
          <w:rPr>
            <w:rStyle w:val="hl-attribute"/>
            <w:b/>
            <w:bCs/>
            <w:rPrChange w:id="1537"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8"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9" w:author="rkbansal" w:date="2019-12-27T19:43:00Z"/>
          <w:b/>
          <w:bCs/>
          <w:rPrChange w:id="1540" w:author="rkbansal" w:date="2019-12-27T19:48:00Z">
            <w:rPr>
              <w:del w:id="1541" w:author="rkbansal" w:date="2019-12-27T19:43:00Z"/>
              <w:rFonts w:ascii="Consolas" w:hAnsi="Consolas"/>
              <w:color w:val="000000"/>
              <w:sz w:val="23"/>
              <w:szCs w:val="23"/>
            </w:rPr>
          </w:rPrChange>
        </w:rPr>
        <w:pPrChange w:id="154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3" w:author="rkbansal" w:date="2019-12-27T19:43:00Z">
        <w:r w:rsidRPr="00FB4E73" w:rsidDel="00FB4E73">
          <w:rPr>
            <w:rStyle w:val="hl-attribute"/>
            <w:b/>
            <w:bCs/>
            <w:rPrChange w:id="1544"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45"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46" w:author="rkbansal" w:date="2019-12-27T19:43:00Z"/>
          <w:b/>
          <w:bCs/>
          <w:rPrChange w:id="1547" w:author="rkbansal" w:date="2019-12-27T19:48:00Z">
            <w:rPr>
              <w:del w:id="1548" w:author="rkbansal" w:date="2019-12-27T19:43:00Z"/>
              <w:rFonts w:ascii="Consolas" w:hAnsi="Consolas"/>
              <w:color w:val="000000"/>
              <w:sz w:val="23"/>
              <w:szCs w:val="23"/>
            </w:rPr>
          </w:rPrChange>
        </w:rPr>
        <w:pPrChange w:id="154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50" w:author="rkbansal" w:date="2019-12-27T19:43:00Z">
        <w:r w:rsidRPr="00FB4E73" w:rsidDel="00FB4E73">
          <w:rPr>
            <w:rStyle w:val="hl-attribute"/>
            <w:b/>
            <w:bCs/>
            <w:rPrChange w:id="1551"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52" w:author="rkbansal" w:date="2019-12-27T19:48:00Z">
              <w:rPr>
                <w:rFonts w:ascii="Consolas" w:hAnsi="Consolas"/>
                <w:color w:val="000000"/>
                <w:sz w:val="23"/>
                <w:szCs w:val="23"/>
              </w:rPr>
            </w:rPrChange>
          </w:rPr>
          <w:delText>: SEMAPHORE</w:delText>
        </w:r>
        <w:bookmarkStart w:id="1553" w:name="_creating_feign_clients_manually"/>
        <w:bookmarkEnd w:id="1553"/>
      </w:del>
    </w:p>
    <w:p w14:paraId="0D0C0733" w14:textId="1D9C67CD" w:rsidR="00803BB9" w:rsidRPr="00FB4E73" w:rsidDel="00FB4E73" w:rsidRDefault="00803BB9">
      <w:pPr>
        <w:pStyle w:val="Heading5"/>
        <w:rPr>
          <w:del w:id="1554" w:author="rkbansal" w:date="2019-12-27T19:43:00Z"/>
          <w:rStyle w:val="Strong"/>
          <w:rPrChange w:id="1555" w:author="rkbansal" w:date="2019-12-27T19:48:00Z">
            <w:rPr>
              <w:del w:id="1556" w:author="rkbansal" w:date="2019-12-27T19:43:00Z"/>
              <w:rStyle w:val="Strong"/>
              <w:rFonts w:ascii="Courier New" w:hAnsi="Courier New" w:cs="Lucida Sans Unicode"/>
              <w:i/>
              <w:iCs/>
              <w:spacing w:val="-3"/>
              <w:sz w:val="20"/>
              <w:szCs w:val="20"/>
              <w:lang w:eastAsia="en-IN"/>
            </w:rPr>
          </w:rPrChange>
        </w:rPr>
        <w:pPrChange w:id="1557" w:author="rkbansal" w:date="2019-12-27T19:48:00Z">
          <w:pPr>
            <w:shd w:val="clear" w:color="auto" w:fill="FFFFFF"/>
            <w:spacing w:after="240" w:line="240" w:lineRule="auto"/>
            <w:ind w:firstLine="714"/>
            <w:jc w:val="both"/>
          </w:pPr>
        </w:pPrChange>
      </w:pPr>
      <w:del w:id="1558" w:author="rkbansal" w:date="2019-12-27T19:43:00Z">
        <w:r w:rsidRPr="00FB4E73" w:rsidDel="00FB4E73">
          <w:rPr>
            <w:rStyle w:val="Strong"/>
            <w:rPrChange w:id="1559"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60" w:author="rkbansal" w:date="2019-12-27T19:48:00Z">
            <w:rPr>
              <w:rStyle w:val="Strong"/>
              <w:rFonts w:eastAsia="Times New Roman" w:cs="Times New Roman"/>
              <w:b w:val="0"/>
              <w:bCs w:val="0"/>
              <w:spacing w:val="-1"/>
              <w:lang w:eastAsia="en-IN"/>
            </w:rPr>
          </w:rPrChange>
        </w:rPr>
        <w:pPrChange w:id="1561"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62"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63" w:author="Rajiv Bansal" w:date="2019-08-04T11:27:00Z"/>
          <w:rFonts w:ascii="Segoe UI" w:hAnsi="Segoe UI" w:cs="Segoe UI"/>
          <w:color w:val="000000"/>
        </w:rPr>
      </w:pPr>
      <w:ins w:id="1564"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5" w:author="Rajiv Bansal" w:date="2019-08-04T11:27:00Z"/>
          <w:rFonts w:ascii="inherit" w:hAnsi="inherit"/>
          <w:color w:val="000000"/>
          <w:sz w:val="22"/>
          <w:szCs w:val="22"/>
        </w:rPr>
      </w:pPr>
      <w:ins w:id="1566"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7"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2" w:author="Rajiv Bansal" w:date="2019-08-04T11:27:00Z"/>
          <w:rFonts w:ascii="inherit" w:hAnsi="inherit"/>
          <w:color w:val="000000"/>
          <w:sz w:val="22"/>
          <w:szCs w:val="22"/>
        </w:rPr>
      </w:pPr>
      <w:ins w:id="1573"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4" w:author="Rajiv Bansal" w:date="2019-08-04T11:27:00Z"/>
          <w:rFonts w:ascii="inherit" w:hAnsi="inherit"/>
          <w:color w:val="000000"/>
          <w:sz w:val="22"/>
          <w:szCs w:val="22"/>
        </w:rPr>
      </w:pPr>
      <w:ins w:id="1575"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6" w:author="Rajiv Bansal" w:date="2019-08-04T11:27:00Z"/>
          <w:rFonts w:ascii="inherit" w:hAnsi="inherit"/>
          <w:color w:val="000000"/>
          <w:sz w:val="22"/>
          <w:szCs w:val="22"/>
        </w:rPr>
      </w:pPr>
      <w:ins w:id="1577"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8" w:author="Rajiv Bansal" w:date="2019-08-04T11:27:00Z"/>
          <w:rFonts w:ascii="inherit" w:hAnsi="inherit"/>
          <w:color w:val="000000"/>
          <w:sz w:val="22"/>
          <w:szCs w:val="22"/>
        </w:rPr>
      </w:pPr>
      <w:ins w:id="1579"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80" w:author="Rajiv Bansal" w:date="2019-08-04T11:27:00Z"/>
          <w:rFonts w:ascii="Segoe UI" w:hAnsi="Segoe UI" w:cs="Segoe UI"/>
          <w:color w:val="000000"/>
          <w:sz w:val="36"/>
          <w:szCs w:val="36"/>
        </w:rPr>
        <w:pPrChange w:id="1581" w:author="Rajiv Bansal" w:date="2019-08-04T11:28:00Z">
          <w:pPr>
            <w:pStyle w:val="Heading2"/>
            <w:pBdr>
              <w:bottom w:val="single" w:sz="6" w:space="4" w:color="EAECEF"/>
            </w:pBdr>
            <w:shd w:val="clear" w:color="auto" w:fill="FFFFFF"/>
            <w:spacing w:before="450" w:after="240"/>
          </w:pPr>
        </w:pPrChange>
      </w:pPr>
      <w:ins w:id="1582"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83" w:author="Rajiv Bansal" w:date="2019-08-04T11:27:00Z"/>
          <w:rFonts w:ascii="Segoe UI" w:hAnsi="Segoe UI" w:cs="Segoe UI"/>
          <w:color w:val="000000"/>
        </w:rPr>
      </w:pPr>
      <w:ins w:id="1584" w:author="Rajiv Bansal" w:date="2019-08-04T11:27:00Z">
        <w:r>
          <w:rPr>
            <w:rFonts w:ascii="Segoe UI" w:hAnsi="Segoe UI" w:cs="Segoe UI"/>
            <w:color w:val="000000"/>
          </w:rPr>
          <w:t xml:space="preserve">Server side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85" w:author="Rajiv Bansal" w:date="2019-08-04T11:27:00Z"/>
          <w:rFonts w:ascii="Segoe UI" w:hAnsi="Segoe UI" w:cs="Segoe UI"/>
          <w:color w:val="000000"/>
        </w:rPr>
      </w:pPr>
      <w:ins w:id="1586"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87" w:author="Rajiv Bansal" w:date="2019-08-04T11:27:00Z"/>
          <w:rFonts w:ascii="Segoe UI" w:hAnsi="Segoe UI" w:cs="Segoe UI"/>
          <w:color w:val="000000"/>
          <w:sz w:val="29"/>
          <w:szCs w:val="29"/>
        </w:rPr>
        <w:pPrChange w:id="1588" w:author="Rajiv Bansal" w:date="2019-08-04T11:28:00Z">
          <w:pPr>
            <w:pStyle w:val="Heading4"/>
            <w:shd w:val="clear" w:color="auto" w:fill="FFFFFF"/>
            <w:spacing w:before="360" w:after="240"/>
          </w:pPr>
        </w:pPrChange>
      </w:pPr>
      <w:ins w:id="1589"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90" w:author="Rajiv Bansal" w:date="2019-08-04T11:27:00Z"/>
          <w:rFonts w:ascii="Segoe UI" w:hAnsi="Segoe UI" w:cs="Segoe UI"/>
          <w:color w:val="000000"/>
        </w:rPr>
      </w:pPr>
      <w:ins w:id="1591" w:author="Rajiv Bansal" w:date="2019-08-04T11:27:00Z">
        <w:r>
          <w:rPr>
            <w:rFonts w:ascii="Segoe UI" w:hAnsi="Segoe UI" w:cs="Segoe UI"/>
            <w:color w:val="000000"/>
          </w:rPr>
          <w:t xml:space="preserve">Mostly server side load balancing is a manual effort and we need to add/remove instances manually to the load balancer to work. So ideally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92" w:author="Rajiv Bansal" w:date="2019-08-04T11:27:00Z"/>
          <w:rFonts w:ascii="Segoe UI" w:hAnsi="Segoe UI" w:cs="Segoe UI"/>
          <w:color w:val="000000"/>
        </w:rPr>
      </w:pPr>
      <w:ins w:id="1593"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94" w:author="Rajiv Bansal" w:date="2019-08-04T11:27:00Z"/>
          <w:rFonts w:ascii="Segoe UI" w:hAnsi="Segoe UI" w:cs="Segoe UI"/>
          <w:color w:val="000000"/>
        </w:rPr>
        <w:pPrChange w:id="1595" w:author="Rajiv Bansal" w:date="2019-08-04T11:28:00Z">
          <w:pPr>
            <w:pStyle w:val="Heading2"/>
            <w:pBdr>
              <w:bottom w:val="single" w:sz="6" w:space="4" w:color="EAECEF"/>
            </w:pBdr>
            <w:shd w:val="clear" w:color="auto" w:fill="FFFFFF"/>
            <w:spacing w:before="450" w:after="240"/>
          </w:pPr>
        </w:pPrChange>
      </w:pPr>
      <w:ins w:id="1596"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601" w:author="Rajiv Bansal" w:date="2019-08-04T11:27:00Z"/>
          <w:rFonts w:ascii="Segoe UI" w:hAnsi="Segoe UI" w:cs="Segoe UI"/>
          <w:color w:val="000000"/>
        </w:rPr>
      </w:pPr>
      <w:ins w:id="1602"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603" w:author="Rajiv Bansal" w:date="2019-08-04T11:27:00Z"/>
          <w:rFonts w:ascii="Segoe UI" w:hAnsi="Segoe UI" w:cs="Segoe UI"/>
          <w:color w:val="000000"/>
        </w:rPr>
      </w:pPr>
      <w:ins w:id="1604"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605" w:author="Rajiv Bansal" w:date="2019-08-04T11:27:00Z"/>
          <w:rFonts w:ascii="Segoe UI" w:hAnsi="Segoe UI" w:cs="Segoe UI"/>
          <w:color w:val="000000"/>
        </w:rPr>
        <w:pPrChange w:id="1606" w:author="Rajiv Bansal" w:date="2019-08-04T11:28:00Z">
          <w:pPr>
            <w:pStyle w:val="Heading2"/>
            <w:pBdr>
              <w:bottom w:val="single" w:sz="6" w:space="4" w:color="EAECEF"/>
            </w:pBdr>
            <w:shd w:val="clear" w:color="auto" w:fill="FFFFFF"/>
            <w:spacing w:before="450" w:after="240"/>
          </w:pPr>
        </w:pPrChange>
      </w:pPr>
      <w:ins w:id="1607"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8" w:author="Rajiv Bansal" w:date="2019-08-04T11:27:00Z"/>
          <w:rFonts w:ascii="Segoe UI" w:hAnsi="Segoe UI" w:cs="Segoe UI"/>
          <w:color w:val="000000"/>
        </w:rPr>
      </w:pPr>
      <w:ins w:id="1609"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10" w:author="Rajiv Bansal" w:date="2019-08-04T11:27:00Z"/>
          <w:rFonts w:ascii="Segoe UI" w:hAnsi="Segoe UI" w:cs="Segoe UI"/>
          <w:color w:val="000000"/>
        </w:rPr>
      </w:pPr>
      <w:ins w:id="1611"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12" w:author="Rajiv Bansal" w:date="2019-08-04T11:27:00Z"/>
          <w:rFonts w:ascii="Segoe UI" w:hAnsi="Segoe UI" w:cs="Segoe UI"/>
          <w:color w:val="000000"/>
        </w:rPr>
      </w:pPr>
      <w:ins w:id="1613"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14" w:author="Rajiv Bansal" w:date="2019-08-04T11:27:00Z"/>
          <w:rFonts w:ascii="Segoe UI" w:hAnsi="Segoe UI" w:cs="Segoe UI"/>
          <w:color w:val="000000"/>
        </w:rPr>
      </w:pPr>
      <w:ins w:id="1615"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16" w:author="Rajiv Bansal" w:date="2019-08-04T11:27:00Z"/>
          <w:rFonts w:ascii="Segoe UI" w:hAnsi="Segoe UI" w:cs="Segoe UI"/>
          <w:color w:val="000000"/>
        </w:rPr>
      </w:pPr>
      <w:ins w:id="1617"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20"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21" w:author="Rajiv Bansal" w:date="2019-08-04T11:27:00Z"/>
              </w:rPr>
            </w:pPr>
            <w:ins w:id="1622" w:author="Rajiv Bansal" w:date="2019-08-04T11:27:00Z">
              <w:r>
                <w:t>pom.xml</w:t>
              </w:r>
            </w:ins>
          </w:p>
        </w:tc>
      </w:tr>
      <w:tr w:rsidR="00423757" w14:paraId="3867CCA5" w14:textId="77777777" w:rsidTr="00423757">
        <w:trPr>
          <w:ins w:id="1623" w:author="Rajiv Bansal" w:date="2019-08-04T11:27:00Z"/>
        </w:trPr>
        <w:tc>
          <w:tcPr>
            <w:tcW w:w="15495" w:type="dxa"/>
            <w:vAlign w:val="center"/>
            <w:hideMark/>
          </w:tcPr>
          <w:p w14:paraId="408A0C3F"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p w14:paraId="0B04A588" w14:textId="77777777" w:rsidR="00423757" w:rsidRDefault="00423757" w:rsidP="00423757">
            <w:pPr>
              <w:rPr>
                <w:ins w:id="1626" w:author="Rajiv Bansal" w:date="2019-08-04T11:27:00Z"/>
              </w:rPr>
            </w:pPr>
            <w:ins w:id="1627"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628" w:author="Rajiv Bansal" w:date="2019-08-04T11:27:00Z"/>
              </w:rPr>
            </w:pPr>
            <w:ins w:id="1629"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630" w:author="Rajiv Bansal" w:date="2019-08-04T11:27:00Z"/>
              </w:rPr>
            </w:pPr>
            <w:ins w:id="1631"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32" w:author="Rajiv Bansal" w:date="2019-08-04T11:27:00Z"/>
              </w:rPr>
            </w:pPr>
            <w:ins w:id="1633" w:author="Rajiv Bansal" w:date="2019-08-04T11:27:00Z">
              <w:r>
                <w:rPr>
                  <w:rStyle w:val="HTMLCode"/>
                  <w:rFonts w:eastAsiaTheme="minorHAnsi"/>
                </w:rPr>
                <w:t>&lt;/dependency&gt;</w:t>
              </w:r>
            </w:ins>
          </w:p>
        </w:tc>
      </w:tr>
    </w:tbl>
    <w:p w14:paraId="0122B8B3" w14:textId="77777777" w:rsidR="00423757" w:rsidRDefault="00423757">
      <w:pPr>
        <w:pStyle w:val="Heading5"/>
        <w:rPr>
          <w:ins w:id="1634" w:author="Rajiv Bansal" w:date="2019-08-04T11:27:00Z"/>
          <w:rFonts w:ascii="Segoe UI" w:hAnsi="Segoe UI" w:cs="Segoe UI"/>
          <w:color w:val="000000"/>
          <w:sz w:val="36"/>
          <w:szCs w:val="36"/>
        </w:rPr>
        <w:pPrChange w:id="1635" w:author="Rajiv Bansal" w:date="2019-08-04T11:28:00Z">
          <w:pPr>
            <w:pStyle w:val="Heading2"/>
            <w:pBdr>
              <w:bottom w:val="single" w:sz="6" w:space="4" w:color="EAECEF"/>
            </w:pBdr>
            <w:shd w:val="clear" w:color="auto" w:fill="FFFFFF"/>
            <w:spacing w:before="450" w:after="240"/>
          </w:pPr>
        </w:pPrChange>
      </w:pPr>
      <w:ins w:id="1636"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37" w:author="Rajiv Bansal" w:date="2019-08-04T11:27:00Z"/>
          <w:rFonts w:ascii="Segoe UI" w:hAnsi="Segoe UI" w:cs="Segoe UI"/>
          <w:color w:val="000000"/>
          <w:sz w:val="29"/>
          <w:szCs w:val="29"/>
        </w:rPr>
        <w:pPrChange w:id="1638" w:author="Rajiv Bansal" w:date="2019-08-04T11:28:00Z">
          <w:pPr>
            <w:pStyle w:val="Heading4"/>
            <w:shd w:val="clear" w:color="auto" w:fill="FFFFFF"/>
            <w:spacing w:before="360" w:after="240"/>
          </w:pPr>
        </w:pPrChange>
      </w:pPr>
      <w:ins w:id="1639"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40" w:author="Rajiv Bansal" w:date="2019-08-04T11:27:00Z"/>
          <w:rFonts w:ascii="Segoe UI" w:hAnsi="Segoe UI" w:cs="Segoe UI"/>
          <w:color w:val="000000"/>
        </w:rPr>
      </w:pPr>
      <w:ins w:id="1641"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8" w:author="Rajiv Bansal" w:date="2019-08-04T11:27:00Z"/>
          <w:rFonts w:ascii="Segoe UI" w:hAnsi="Segoe UI" w:cs="Segoe UI"/>
          <w:color w:val="000000"/>
        </w:rPr>
      </w:pPr>
      <w:ins w:id="1649"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50" w:author="Rajiv Bansal" w:date="2019-08-04T11:27:00Z"/>
          <w:rFonts w:ascii="Segoe UI" w:hAnsi="Segoe UI" w:cs="Segoe UI"/>
          <w:color w:val="000000"/>
        </w:rPr>
      </w:pPr>
      <w:ins w:id="1651"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52" w:author="Rajiv Bansal" w:date="2019-08-04T11:27:00Z"/>
          <w:rFonts w:ascii="Segoe UI" w:hAnsi="Segoe UI" w:cs="Segoe UI"/>
          <w:color w:val="000000"/>
        </w:rPr>
      </w:pPr>
      <w:ins w:id="1653"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54" w:author="Rajiv Bansal" w:date="2019-08-04T11:27:00Z"/>
          <w:rFonts w:ascii="Segoe UI" w:hAnsi="Segoe UI" w:cs="Segoe UI"/>
          <w:color w:val="000000"/>
        </w:rPr>
      </w:pPr>
      <w:ins w:id="1655"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56" w:author="Rajiv Bansal" w:date="2019-08-04T11:27:00Z"/>
          <w:rFonts w:ascii="Segoe UI" w:hAnsi="Segoe UI" w:cs="Segoe UI"/>
          <w:color w:val="000000"/>
        </w:rPr>
      </w:pPr>
      <w:ins w:id="1657"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8" w:author="Rajiv Bansal" w:date="2019-08-04T11:27:00Z"/>
          <w:rFonts w:ascii="Segoe UI" w:hAnsi="Segoe UI" w:cs="Segoe UI"/>
          <w:color w:val="000000"/>
          <w:sz w:val="29"/>
          <w:szCs w:val="29"/>
        </w:rPr>
        <w:pPrChange w:id="1659" w:author="Rajiv Bansal" w:date="2019-08-04T11:28:00Z">
          <w:pPr>
            <w:pStyle w:val="Heading4"/>
            <w:shd w:val="clear" w:color="auto" w:fill="FFFFFF"/>
            <w:spacing w:before="360" w:after="240"/>
          </w:pPr>
        </w:pPrChange>
      </w:pPr>
      <w:ins w:id="1660"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61" w:author="Rajiv Bansal" w:date="2019-08-04T11:27:00Z"/>
          <w:rFonts w:ascii="Segoe UI" w:hAnsi="Segoe UI" w:cs="Segoe UI"/>
          <w:color w:val="000000"/>
        </w:rPr>
      </w:pPr>
      <w:ins w:id="1662"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63" w:author="Rajiv Bansal" w:date="2019-08-04T11:27:00Z"/>
          <w:rFonts w:ascii="Segoe UI" w:hAnsi="Segoe UI" w:cs="Segoe UI"/>
          <w:color w:val="000000"/>
        </w:rPr>
      </w:pPr>
      <w:ins w:id="1664"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65" w:author="Rajiv Bansal" w:date="2019-08-04T11:27:00Z"/>
          <w:rFonts w:ascii="Times New Roman" w:hAnsi="Times New Roman" w:cs="Times New Roman"/>
        </w:rPr>
      </w:pPr>
      <w:ins w:id="1666"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67" w:author="Rajiv Bansal" w:date="2019-08-04T11:27:00Z"/>
          <w:rFonts w:ascii="Segoe UI" w:hAnsi="Segoe UI" w:cs="Segoe UI"/>
          <w:color w:val="000000"/>
        </w:rPr>
        <w:pPrChange w:id="1668" w:author="Rajiv Bansal" w:date="2019-08-04T11:28:00Z">
          <w:pPr>
            <w:pStyle w:val="Heading6"/>
            <w:shd w:val="clear" w:color="auto" w:fill="FFFFFF"/>
            <w:spacing w:before="360" w:after="240"/>
          </w:pPr>
        </w:pPrChange>
      </w:pPr>
      <w:ins w:id="1669"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70" w:author="Rajiv Bansal" w:date="2019-08-04T11:27:00Z"/>
          <w:rFonts w:ascii="Segoe UI" w:hAnsi="Segoe UI" w:cs="Segoe UI"/>
          <w:color w:val="000000"/>
        </w:rPr>
      </w:pPr>
      <w:ins w:id="1671"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72"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73" w:author="Rajiv Bansal" w:date="2019-08-04T11:27:00Z"/>
              </w:rPr>
            </w:pPr>
            <w:ins w:id="1674" w:author="Rajiv Bansal" w:date="2019-08-04T11:27:00Z">
              <w:r>
                <w:t>MyRestController.java</w:t>
              </w:r>
            </w:ins>
          </w:p>
        </w:tc>
      </w:tr>
      <w:tr w:rsidR="00423757" w14:paraId="7A05F5C2" w14:textId="77777777" w:rsidTr="00423757">
        <w:trPr>
          <w:ins w:id="1675" w:author="Rajiv Bansal" w:date="2019-08-04T11:27:00Z"/>
        </w:trPr>
        <w:tc>
          <w:tcPr>
            <w:tcW w:w="15495" w:type="dxa"/>
            <w:vAlign w:val="center"/>
            <w:hideMark/>
          </w:tcPr>
          <w:p w14:paraId="10A7634A" w14:textId="77777777" w:rsidR="00423757" w:rsidRDefault="00423757">
            <w:pPr>
              <w:rPr>
                <w:ins w:id="1676" w:author="Rajiv Bansal" w:date="2019-08-04T11:27:00Z"/>
              </w:rPr>
            </w:pPr>
            <w:ins w:id="1677" w:author="Rajiv Bansal" w:date="2019-08-04T11:27:00Z">
              <w:r>
                <w:rPr>
                  <w:rStyle w:val="HTMLCode"/>
                  <w:rFonts w:eastAsiaTheme="minorHAnsi"/>
                </w:rPr>
                <w:lastRenderedPageBreak/>
                <w:t>package</w:t>
              </w:r>
              <w:r>
                <w:t> </w:t>
              </w:r>
              <w:proofErr w:type="spellStart"/>
              <w:r>
                <w:rPr>
                  <w:rStyle w:val="HTMLCode"/>
                  <w:rFonts w:eastAsiaTheme="minorHAnsi"/>
                </w:rPr>
                <w:t>com.example.ribbonserver</w:t>
              </w:r>
              <w:proofErr w:type="spellEnd"/>
              <w:r>
                <w:rPr>
                  <w:rStyle w:val="HTMLCode"/>
                  <w:rFonts w:eastAsiaTheme="minorHAnsi"/>
                </w:rPr>
                <w:t>;</w:t>
              </w:r>
            </w:ins>
          </w:p>
          <w:p w14:paraId="0098C9E8" w14:textId="77777777" w:rsidR="00423757" w:rsidRDefault="00423757">
            <w:pPr>
              <w:rPr>
                <w:ins w:id="1678" w:author="Rajiv Bansal" w:date="2019-08-04T11:27:00Z"/>
              </w:rPr>
            </w:pPr>
            <w:ins w:id="1679" w:author="Rajiv Bansal" w:date="2019-08-04T11:27:00Z">
              <w:r>
                <w:t> </w:t>
              </w:r>
            </w:ins>
          </w:p>
          <w:p w14:paraId="0086695B" w14:textId="77777777" w:rsidR="00423757" w:rsidRDefault="00423757">
            <w:pPr>
              <w:rPr>
                <w:ins w:id="1680" w:author="Rajiv Bansal" w:date="2019-08-04T11:27:00Z"/>
              </w:rPr>
            </w:pPr>
            <w:ins w:id="1681"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3F8471A5" w14:textId="77777777" w:rsidR="00423757" w:rsidRDefault="00423757">
            <w:pPr>
              <w:rPr>
                <w:ins w:id="1682" w:author="Rajiv Bansal" w:date="2019-08-04T11:27:00Z"/>
              </w:rPr>
            </w:pPr>
            <w:ins w:id="1683" w:author="Rajiv Bansal" w:date="2019-08-04T11:27:00Z">
              <w:r>
                <w:rPr>
                  <w:rStyle w:val="HTMLCode"/>
                  <w:rFonts w:eastAsiaTheme="minorHAnsi"/>
                </w:rPr>
                <w:t>import</w:t>
              </w:r>
              <w:r>
                <w:t> </w:t>
              </w:r>
              <w:proofErr w:type="spellStart"/>
              <w:r>
                <w:rPr>
                  <w:rStyle w:val="HTMLCode"/>
                  <w:rFonts w:eastAsiaTheme="minorHAnsi"/>
                </w:rPr>
                <w:t>org.springframework.core.env.Environment</w:t>
              </w:r>
              <w:proofErr w:type="spellEnd"/>
              <w:r>
                <w:rPr>
                  <w:rStyle w:val="HTMLCode"/>
                  <w:rFonts w:eastAsiaTheme="minorHAnsi"/>
                </w:rPr>
                <w:t>;</w:t>
              </w:r>
            </w:ins>
          </w:p>
          <w:p w14:paraId="5708A503" w14:textId="77777777" w:rsidR="00423757" w:rsidRDefault="00423757">
            <w:pPr>
              <w:rPr>
                <w:ins w:id="1684" w:author="Rajiv Bansal" w:date="2019-08-04T11:27:00Z"/>
              </w:rPr>
            </w:pPr>
            <w:ins w:id="1685" w:author="Rajiv Bansal" w:date="2019-08-04T11:27:00Z">
              <w:r>
                <w:rPr>
                  <w:rStyle w:val="HTMLCode"/>
                  <w:rFonts w:eastAsiaTheme="minorHAnsi"/>
                </w:rPr>
                <w:t>import</w:t>
              </w:r>
              <w:r>
                <w:t> </w:t>
              </w:r>
              <w:proofErr w:type="spellStart"/>
              <w:r>
                <w:rPr>
                  <w:rStyle w:val="HTMLCode"/>
                  <w:rFonts w:eastAsiaTheme="minorHAnsi"/>
                </w:rPr>
                <w:t>org.springframework.web.bind.annotation.GetMapping</w:t>
              </w:r>
              <w:proofErr w:type="spellEnd"/>
              <w:r>
                <w:rPr>
                  <w:rStyle w:val="HTMLCode"/>
                  <w:rFonts w:eastAsiaTheme="minorHAnsi"/>
                </w:rPr>
                <w:t>;</w:t>
              </w:r>
            </w:ins>
          </w:p>
          <w:p w14:paraId="01AF3C0F" w14:textId="77777777" w:rsidR="00423757" w:rsidRDefault="00423757">
            <w:pPr>
              <w:rPr>
                <w:ins w:id="1686" w:author="Rajiv Bansal" w:date="2019-08-04T11:27:00Z"/>
              </w:rPr>
            </w:pPr>
            <w:ins w:id="1687" w:author="Rajiv Bansal" w:date="2019-08-04T11:27: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A9FC85E" w14:textId="77777777" w:rsidR="00423757" w:rsidRDefault="00423757">
            <w:pPr>
              <w:rPr>
                <w:ins w:id="1688" w:author="Rajiv Bansal" w:date="2019-08-04T11:27:00Z"/>
              </w:rPr>
            </w:pPr>
            <w:ins w:id="1689" w:author="Rajiv Bansal" w:date="2019-08-04T11:27:00Z">
              <w:r>
                <w:t> </w:t>
              </w:r>
            </w:ins>
          </w:p>
          <w:p w14:paraId="1ED68B7B" w14:textId="77777777" w:rsidR="00423757" w:rsidRDefault="00423757">
            <w:pPr>
              <w:rPr>
                <w:ins w:id="1690" w:author="Rajiv Bansal" w:date="2019-08-04T11:27:00Z"/>
              </w:rPr>
            </w:pPr>
            <w:ins w:id="1691" w:author="Rajiv Bansal" w:date="2019-08-04T11:27:00Z">
              <w:r>
                <w:rPr>
                  <w:rStyle w:val="HTMLCode"/>
                  <w:rFonts w:eastAsiaTheme="minorHAnsi"/>
                </w:rPr>
                <w:t>@RestController</w:t>
              </w:r>
            </w:ins>
          </w:p>
          <w:p w14:paraId="27B1A32F" w14:textId="77777777" w:rsidR="00423757" w:rsidRDefault="00423757">
            <w:pPr>
              <w:rPr>
                <w:ins w:id="1692" w:author="Rajiv Bansal" w:date="2019-08-04T11:27:00Z"/>
              </w:rPr>
            </w:pPr>
            <w:ins w:id="1693"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694" w:author="Rajiv Bansal" w:date="2019-08-04T11:27:00Z"/>
              </w:rPr>
            </w:pPr>
            <w:ins w:id="1695" w:author="Rajiv Bansal" w:date="2019-08-04T11:27:00Z">
              <w:r>
                <w:t> </w:t>
              </w:r>
            </w:ins>
          </w:p>
          <w:p w14:paraId="504B861D"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700" w:author="Rajiv Bansal" w:date="2019-08-04T11:27:00Z"/>
              </w:rPr>
            </w:pPr>
            <w:ins w:id="1701" w:author="Rajiv Bansal" w:date="2019-08-04T11:27:00Z">
              <w:r>
                <w:t> </w:t>
              </w:r>
            </w:ins>
          </w:p>
          <w:p w14:paraId="24CF5296" w14:textId="77777777" w:rsidR="00423757" w:rsidRDefault="00423757">
            <w:pPr>
              <w:rPr>
                <w:ins w:id="1702" w:author="Rajiv Bansal" w:date="2019-08-04T11:27:00Z"/>
              </w:rPr>
            </w:pPr>
            <w:ins w:id="1703"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10" w:author="Rajiv Bansal" w:date="2019-08-04T11:27:00Z"/>
              </w:rPr>
            </w:pPr>
            <w:ins w:id="1711" w:author="Rajiv Bansal" w:date="2019-08-04T11:27:00Z">
              <w:r>
                <w:t> </w:t>
              </w:r>
            </w:ins>
          </w:p>
          <w:p w14:paraId="730738A1"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14" w:author="Rajiv Bansal" w:date="2019-08-04T11:27:00Z"/>
              </w:rPr>
            </w:pPr>
            <w:ins w:id="171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r>
                <w:rPr>
                  <w:rStyle w:val="HTMLCode"/>
                  <w:rFonts w:eastAsiaTheme="minorHAnsi"/>
                </w:rPr>
                <w:t>MyRestController</w:t>
              </w:r>
              <w:proofErr w:type="spellEnd"/>
              <w:r>
                <w:rPr>
                  <w:rStyle w:val="HTMLCode"/>
                  <w:rFonts w:eastAsiaTheme="minorHAnsi"/>
                </w:rPr>
                <w:t>::backend...");</w:t>
              </w:r>
            </w:ins>
          </w:p>
          <w:p w14:paraId="1CB829A2" w14:textId="77777777" w:rsidR="00423757" w:rsidRDefault="00423757">
            <w:pPr>
              <w:rPr>
                <w:ins w:id="1718" w:author="Rajiv Bansal" w:date="2019-08-04T11:27:00Z"/>
              </w:rPr>
            </w:pPr>
            <w:ins w:id="1719" w:author="Rajiv Bansal" w:date="2019-08-04T11:27:00Z">
              <w:r>
                <w:t> </w:t>
              </w:r>
            </w:ins>
          </w:p>
          <w:p w14:paraId="6021E997"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r>
                <w:rPr>
                  <w:rStyle w:val="HTMLCode"/>
                  <w:rFonts w:eastAsiaTheme="minorHAnsi"/>
                </w:rPr>
                <w:t>environment.getProperty</w:t>
              </w:r>
              <w:proofErr w:type="spell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722" w:author="Rajiv Bansal" w:date="2019-08-04T11:27:00Z"/>
              </w:rPr>
            </w:pPr>
            <w:ins w:id="1723" w:author="Rajiv Bansal" w:date="2019-08-04T11:27:00Z">
              <w:r>
                <w:t> </w:t>
              </w:r>
            </w:ins>
          </w:p>
          <w:p w14:paraId="19A894DA" w14:textId="77777777" w:rsidR="00423757" w:rsidRDefault="00423757">
            <w:pPr>
              <w:rPr>
                <w:ins w:id="1724" w:author="Rajiv Bansal" w:date="2019-08-04T11:27:00Z"/>
              </w:rPr>
            </w:pPr>
            <w:ins w:id="1725"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726" w:author="Rajiv Bansal" w:date="2019-08-04T11:27:00Z"/>
              </w:rPr>
            </w:pPr>
            <w:ins w:id="1727" w:author="Rajiv Bansal" w:date="2019-08-04T11:27:00Z">
              <w:r>
                <w:t> </w:t>
              </w:r>
            </w:ins>
          </w:p>
          <w:p w14:paraId="3D69AFD4" w14:textId="77777777" w:rsidR="00423757" w:rsidRDefault="00423757">
            <w:pPr>
              <w:rPr>
                <w:ins w:id="1728" w:author="Rajiv Bansal" w:date="2019-08-04T11:27:00Z"/>
              </w:rPr>
            </w:pPr>
            <w:ins w:id="172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730" w:author="Rajiv Bansal" w:date="2019-08-04T11:27:00Z"/>
              </w:rPr>
            </w:pPr>
            <w:ins w:id="1731"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32" w:author="Rajiv Bansal" w:date="2019-08-04T11:27:00Z"/>
              </w:rPr>
            </w:pPr>
            <w:ins w:id="1733" w:author="Rajiv Bansal" w:date="2019-08-04T11:27:00Z">
              <w:r>
                <w:rPr>
                  <w:rStyle w:val="HTMLCode"/>
                  <w:rFonts w:eastAsiaTheme="minorHAnsi"/>
                </w:rPr>
                <w:t>}</w:t>
              </w:r>
            </w:ins>
          </w:p>
        </w:tc>
      </w:tr>
    </w:tbl>
    <w:p w14:paraId="51B2128E" w14:textId="77777777" w:rsidR="00423757" w:rsidRDefault="00423757">
      <w:pPr>
        <w:pStyle w:val="Heading9"/>
        <w:rPr>
          <w:ins w:id="1734" w:author="Rajiv Bansal" w:date="2019-08-04T11:27:00Z"/>
          <w:rFonts w:ascii="Segoe UI" w:hAnsi="Segoe UI" w:cs="Segoe UI"/>
          <w:color w:val="000000"/>
        </w:rPr>
        <w:pPrChange w:id="1735" w:author="Rajiv Bansal" w:date="2019-08-04T11:28:00Z">
          <w:pPr>
            <w:pStyle w:val="Heading6"/>
            <w:shd w:val="clear" w:color="auto" w:fill="FFFFFF"/>
            <w:spacing w:before="360" w:after="240"/>
          </w:pPr>
        </w:pPrChange>
      </w:pPr>
      <w:ins w:id="1736"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37" w:author="Rajiv Bansal" w:date="2019-08-04T11:27:00Z"/>
          <w:rFonts w:ascii="Segoe UI" w:hAnsi="Segoe UI" w:cs="Segoe UI"/>
          <w:color w:val="000000"/>
        </w:rPr>
      </w:pPr>
      <w:ins w:id="1738"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xml:space="preserve"> in the application class. Also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9"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40" w:author="Rajiv Bansal" w:date="2019-08-04T11:27:00Z"/>
              </w:rPr>
            </w:pPr>
            <w:ins w:id="1741" w:author="Rajiv Bansal" w:date="2019-08-04T11:27:00Z">
              <w:r>
                <w:t>RibbonServerApplication.java</w:t>
              </w:r>
            </w:ins>
          </w:p>
        </w:tc>
      </w:tr>
      <w:tr w:rsidR="00423757" w14:paraId="09A58CBB" w14:textId="77777777" w:rsidTr="00423757">
        <w:trPr>
          <w:ins w:id="1742" w:author="Rajiv Bansal" w:date="2019-08-04T11:27:00Z"/>
        </w:trPr>
        <w:tc>
          <w:tcPr>
            <w:tcW w:w="15495" w:type="dxa"/>
            <w:vAlign w:val="center"/>
            <w:hideMark/>
          </w:tcPr>
          <w:p w14:paraId="31F4C338" w14:textId="77777777" w:rsidR="00423757" w:rsidRDefault="00423757">
            <w:pPr>
              <w:rPr>
                <w:ins w:id="1743" w:author="Rajiv Bansal" w:date="2019-08-04T11:27:00Z"/>
              </w:rPr>
            </w:pPr>
            <w:ins w:id="1744" w:author="Rajiv Bansal" w:date="2019-08-04T11:27:00Z">
              <w:r>
                <w:rPr>
                  <w:rStyle w:val="HTMLCode"/>
                  <w:rFonts w:eastAsiaTheme="minorHAnsi"/>
                </w:rPr>
                <w:t>package</w:t>
              </w:r>
              <w:r>
                <w:t> </w:t>
              </w:r>
              <w:proofErr w:type="spellStart"/>
              <w:r>
                <w:rPr>
                  <w:rStyle w:val="HTMLCode"/>
                  <w:rFonts w:eastAsiaTheme="minorHAnsi"/>
                </w:rPr>
                <w:t>com.example.ribbonserver</w:t>
              </w:r>
              <w:proofErr w:type="spellEnd"/>
              <w:r>
                <w:rPr>
                  <w:rStyle w:val="HTMLCode"/>
                  <w:rFonts w:eastAsiaTheme="minorHAnsi"/>
                </w:rPr>
                <w:t>;</w:t>
              </w:r>
            </w:ins>
          </w:p>
          <w:p w14:paraId="15F2097F" w14:textId="77777777" w:rsidR="00423757" w:rsidRDefault="00423757">
            <w:pPr>
              <w:rPr>
                <w:ins w:id="1745" w:author="Rajiv Bansal" w:date="2019-08-04T11:27:00Z"/>
              </w:rPr>
            </w:pPr>
            <w:ins w:id="1746" w:author="Rajiv Bansal" w:date="2019-08-04T11:27:00Z">
              <w:r>
                <w:t> </w:t>
              </w:r>
            </w:ins>
          </w:p>
          <w:p w14:paraId="016311ED" w14:textId="77777777" w:rsidR="00423757" w:rsidRDefault="00423757">
            <w:pPr>
              <w:rPr>
                <w:ins w:id="1747" w:author="Rajiv Bansal" w:date="2019-08-04T11:27:00Z"/>
              </w:rPr>
            </w:pPr>
            <w:ins w:id="1748"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50B35AD5" w14:textId="77777777" w:rsidR="00423757" w:rsidRDefault="00423757">
            <w:pPr>
              <w:rPr>
                <w:ins w:id="1749" w:author="Rajiv Bansal" w:date="2019-08-04T11:27:00Z"/>
              </w:rPr>
            </w:pPr>
            <w:ins w:id="175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51" w:author="Rajiv Bansal" w:date="2019-08-04T11:27:00Z"/>
              </w:rPr>
            </w:pPr>
            <w:ins w:id="175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53" w:author="Rajiv Bansal" w:date="2019-08-04T11:27:00Z"/>
              </w:rPr>
            </w:pPr>
            <w:ins w:id="1754" w:author="Rajiv Bansal" w:date="2019-08-04T11:27:00Z">
              <w:r>
                <w:t> </w:t>
              </w:r>
            </w:ins>
          </w:p>
          <w:p w14:paraId="2E611C53" w14:textId="77777777" w:rsidR="00423757" w:rsidRDefault="00423757">
            <w:pPr>
              <w:rPr>
                <w:ins w:id="1755" w:author="Rajiv Bansal" w:date="2019-08-04T11:27:00Z"/>
              </w:rPr>
            </w:pPr>
            <w:ins w:id="1756" w:author="Rajiv Bansal" w:date="2019-08-04T11:27:00Z">
              <w:r>
                <w:rPr>
                  <w:rStyle w:val="HTMLCode"/>
                  <w:rFonts w:eastAsiaTheme="minorHAnsi"/>
                </w:rPr>
                <w:t>@SpringBootApplication</w:t>
              </w:r>
            </w:ins>
          </w:p>
          <w:p w14:paraId="5E887B03" w14:textId="77777777" w:rsidR="00423757" w:rsidRDefault="00423757">
            <w:pPr>
              <w:rPr>
                <w:ins w:id="1757" w:author="Rajiv Bansal" w:date="2019-08-04T11:27:00Z"/>
              </w:rPr>
            </w:pPr>
            <w:ins w:id="1758" w:author="Rajiv Bansal" w:date="2019-08-04T11:27:00Z">
              <w:r>
                <w:rPr>
                  <w:rStyle w:val="HTMLCode"/>
                  <w:rFonts w:eastAsiaTheme="minorHAnsi"/>
                </w:rPr>
                <w:t>@EnableDiscoveryClient</w:t>
              </w:r>
            </w:ins>
          </w:p>
          <w:p w14:paraId="34E3FA48" w14:textId="77777777" w:rsidR="00423757" w:rsidRDefault="00423757">
            <w:pPr>
              <w:rPr>
                <w:ins w:id="1759" w:author="Rajiv Bansal" w:date="2019-08-04T11:27:00Z"/>
              </w:rPr>
            </w:pPr>
            <w:ins w:id="1760"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761" w:author="Rajiv Bansal" w:date="2019-08-04T11:27:00Z"/>
              </w:rPr>
            </w:pPr>
            <w:ins w:id="1762" w:author="Rajiv Bansal" w:date="2019-08-04T11:27:00Z">
              <w:r>
                <w:t> </w:t>
              </w:r>
            </w:ins>
          </w:p>
          <w:p w14:paraId="5058F725" w14:textId="77777777" w:rsidR="00423757" w:rsidRDefault="00423757">
            <w:pPr>
              <w:rPr>
                <w:ins w:id="1763" w:author="Rajiv Bansal" w:date="2019-08-04T11:27:00Z"/>
              </w:rPr>
            </w:pPr>
            <w:ins w:id="17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765" w:author="Rajiv Bansal" w:date="2019-08-04T11:27:00Z"/>
              </w:rPr>
            </w:pPr>
            <w:ins w:id="1766"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767" w:author="Rajiv Bansal" w:date="2019-08-04T11:27:00Z"/>
              </w:rPr>
            </w:pPr>
            <w:ins w:id="1768"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9" w:author="Rajiv Bansal" w:date="2019-08-04T11:27:00Z"/>
              </w:rPr>
            </w:pPr>
            <w:ins w:id="1770" w:author="Rajiv Bansal" w:date="2019-08-04T11:27:00Z">
              <w:r>
                <w:rPr>
                  <w:rStyle w:val="HTMLCode"/>
                  <w:rFonts w:eastAsiaTheme="minorHAnsi"/>
                </w:rPr>
                <w:t>}</w:t>
              </w:r>
            </w:ins>
          </w:p>
        </w:tc>
      </w:tr>
      <w:tr w:rsidR="00423757" w14:paraId="43CE8DA7" w14:textId="77777777" w:rsidTr="00423757">
        <w:trPr>
          <w:ins w:id="1771"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72" w:author="Rajiv Bansal" w:date="2019-08-04T11:27:00Z"/>
              </w:rPr>
            </w:pPr>
            <w:ins w:id="1773" w:author="Rajiv Bansal" w:date="2019-08-04T11:27:00Z">
              <w:r>
                <w:t>application.properties</w:t>
              </w:r>
            </w:ins>
          </w:p>
        </w:tc>
      </w:tr>
      <w:tr w:rsidR="00423757" w14:paraId="01DED13A" w14:textId="77777777" w:rsidTr="00423757">
        <w:trPr>
          <w:ins w:id="1774" w:author="Rajiv Bansal" w:date="2019-08-04T11:27:00Z"/>
        </w:trPr>
        <w:tc>
          <w:tcPr>
            <w:tcW w:w="15495" w:type="dxa"/>
            <w:vAlign w:val="center"/>
            <w:hideMark/>
          </w:tcPr>
          <w:p w14:paraId="661D1A54" w14:textId="77777777" w:rsidR="00423757" w:rsidRDefault="00423757">
            <w:pPr>
              <w:rPr>
                <w:ins w:id="1775" w:author="Rajiv Bansal" w:date="2019-08-04T11:27:00Z"/>
              </w:rPr>
            </w:pPr>
            <w:ins w:id="1776" w:author="Rajiv Bansal" w:date="2019-08-04T11:27:00Z">
              <w:r>
                <w:rPr>
                  <w:rStyle w:val="HTMLCode"/>
                  <w:rFonts w:eastAsiaTheme="minorHAnsi"/>
                </w:rPr>
                <w:t>spring.application.name=server</w:t>
              </w:r>
            </w:ins>
          </w:p>
          <w:p w14:paraId="0588007B" w14:textId="77777777" w:rsidR="00423757" w:rsidRDefault="00423757">
            <w:pPr>
              <w:rPr>
                <w:ins w:id="1777" w:author="Rajiv Bansal" w:date="2019-08-04T11:27:00Z"/>
              </w:rPr>
            </w:pPr>
            <w:proofErr w:type="spellStart"/>
            <w:ins w:id="1778" w:author="Rajiv Bansal" w:date="2019-08-04T11:27:00Z">
              <w:r>
                <w:rPr>
                  <w:rStyle w:val="HTMLCode"/>
                  <w:rFonts w:eastAsiaTheme="minorHAnsi"/>
                </w:rPr>
                <w:t>server.port</w:t>
              </w:r>
              <w:proofErr w:type="spellEnd"/>
              <w:r>
                <w:rPr>
                  <w:rStyle w:val="HTMLCode"/>
                  <w:rFonts w:eastAsiaTheme="minorHAnsi"/>
                </w:rPr>
                <w:t xml:space="preserve"> = 9090</w:t>
              </w:r>
            </w:ins>
          </w:p>
          <w:p w14:paraId="4D871ABE" w14:textId="77777777" w:rsidR="00423757" w:rsidRDefault="00423757">
            <w:pPr>
              <w:rPr>
                <w:ins w:id="1779" w:author="Rajiv Bansal" w:date="2019-08-04T11:27:00Z"/>
              </w:rPr>
            </w:pPr>
            <w:ins w:id="1780" w:author="Rajiv Bansal" w:date="2019-08-04T11:27:00Z">
              <w:r>
                <w:lastRenderedPageBreak/>
                <w:t> </w:t>
              </w:r>
            </w:ins>
          </w:p>
          <w:p w14:paraId="5319BD5E" w14:textId="77777777" w:rsidR="00423757" w:rsidRDefault="00423757">
            <w:pPr>
              <w:rPr>
                <w:ins w:id="1781" w:author="Rajiv Bansal" w:date="2019-08-04T11:27:00Z"/>
              </w:rPr>
            </w:pPr>
            <w:proofErr w:type="spellStart"/>
            <w:ins w:id="1782"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D82B0E4" w14:textId="77777777" w:rsidR="00423757" w:rsidRDefault="00423757">
            <w:pPr>
              <w:rPr>
                <w:ins w:id="1783" w:author="Rajiv Bansal" w:date="2019-08-04T11:27:00Z"/>
              </w:rPr>
            </w:pPr>
            <w:proofErr w:type="spellStart"/>
            <w:ins w:id="1784" w:author="Rajiv Bansal" w:date="2019-08-04T11:27:00Z">
              <w:r>
                <w:rPr>
                  <w:rStyle w:val="HTMLCode"/>
                  <w:rFonts w:eastAsiaTheme="minorHAnsi"/>
                </w:rPr>
                <w:t>eureka.client.healthcheck.enabled</w:t>
              </w:r>
              <w:proofErr w:type="spellEnd"/>
              <w:r>
                <w:rPr>
                  <w:rStyle w:val="HTMLCode"/>
                  <w:rFonts w:eastAsiaTheme="minorHAnsi"/>
                </w:rPr>
                <w:t>= true</w:t>
              </w:r>
            </w:ins>
          </w:p>
          <w:p w14:paraId="39C8EA54" w14:textId="77777777" w:rsidR="00423757" w:rsidRDefault="00423757">
            <w:pPr>
              <w:rPr>
                <w:ins w:id="1785" w:author="Rajiv Bansal" w:date="2019-08-04T11:27:00Z"/>
              </w:rPr>
            </w:pPr>
            <w:proofErr w:type="spellStart"/>
            <w:ins w:id="1786"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6BD267A3" w14:textId="77777777" w:rsidR="00423757" w:rsidRDefault="00423757">
            <w:pPr>
              <w:rPr>
                <w:ins w:id="1787" w:author="Rajiv Bansal" w:date="2019-08-04T11:27:00Z"/>
              </w:rPr>
            </w:pPr>
            <w:proofErr w:type="spellStart"/>
            <w:ins w:id="1788" w:author="Rajiv Bansal" w:date="2019-08-04T11:27:00Z">
              <w:r>
                <w:rPr>
                  <w:rStyle w:val="HTMLCode"/>
                  <w:rFonts w:eastAsiaTheme="minorHAnsi"/>
                </w:rPr>
                <w:t>eureka.instance.leaseExpirationDurationInSeconds</w:t>
              </w:r>
              <w:proofErr w:type="spellEnd"/>
              <w:r>
                <w:rPr>
                  <w:rStyle w:val="HTMLCode"/>
                  <w:rFonts w:eastAsiaTheme="minorHAnsi"/>
                </w:rPr>
                <w:t>= 2</w:t>
              </w:r>
            </w:ins>
          </w:p>
        </w:tc>
      </w:tr>
    </w:tbl>
    <w:p w14:paraId="5C0D5F08" w14:textId="77777777" w:rsidR="00423757" w:rsidRDefault="00423757">
      <w:pPr>
        <w:pStyle w:val="Heading7"/>
        <w:rPr>
          <w:ins w:id="1789" w:author="Rajiv Bansal" w:date="2019-08-04T11:27:00Z"/>
          <w:rFonts w:ascii="Segoe UI" w:hAnsi="Segoe UI" w:cs="Segoe UI"/>
          <w:color w:val="000000"/>
          <w:sz w:val="29"/>
          <w:szCs w:val="29"/>
        </w:rPr>
        <w:pPrChange w:id="1790" w:author="Rajiv Bansal" w:date="2019-08-04T11:28:00Z">
          <w:pPr>
            <w:pStyle w:val="Heading4"/>
            <w:shd w:val="clear" w:color="auto" w:fill="FFFFFF"/>
            <w:spacing w:before="360" w:after="240"/>
          </w:pPr>
        </w:pPrChange>
      </w:pPr>
      <w:ins w:id="1791"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792" w:author="Rajiv Bansal" w:date="2019-08-04T11:27:00Z"/>
          <w:rFonts w:ascii="Segoe UI" w:hAnsi="Segoe UI" w:cs="Segoe UI"/>
          <w:color w:val="000000"/>
        </w:rPr>
      </w:pPr>
      <w:ins w:id="1793"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94" w:author="Rajiv Bansal" w:date="2019-08-04T11:27:00Z"/>
          <w:rFonts w:ascii="Segoe UI" w:hAnsi="Segoe UI" w:cs="Segoe UI"/>
          <w:color w:val="000000"/>
        </w:rPr>
        <w:pPrChange w:id="1795" w:author="Rajiv Bansal" w:date="2019-08-04T11:28:00Z">
          <w:pPr>
            <w:pStyle w:val="Heading6"/>
            <w:shd w:val="clear" w:color="auto" w:fill="FFFFFF"/>
            <w:spacing w:before="360" w:after="240"/>
          </w:pPr>
        </w:pPrChange>
      </w:pPr>
      <w:ins w:id="1796"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97" w:author="Rajiv Bansal" w:date="2019-08-04T11:27:00Z"/>
          <w:rFonts w:ascii="Segoe UI" w:hAnsi="Segoe UI" w:cs="Segoe UI"/>
          <w:color w:val="000000"/>
        </w:rPr>
      </w:pPr>
      <w:ins w:id="1798"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9"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800" w:author="Rajiv Bansal" w:date="2019-08-04T11:27:00Z"/>
              </w:rPr>
            </w:pPr>
            <w:ins w:id="1801" w:author="Rajiv Bansal" w:date="2019-08-04T11:27:00Z">
              <w:r>
                <w:t>RibbonEurekaServerApplication.java</w:t>
              </w:r>
            </w:ins>
          </w:p>
        </w:tc>
      </w:tr>
      <w:tr w:rsidR="00423757" w14:paraId="11689C58" w14:textId="77777777" w:rsidTr="00423757">
        <w:trPr>
          <w:ins w:id="1802" w:author="Rajiv Bansal" w:date="2019-08-04T11:27:00Z"/>
        </w:trPr>
        <w:tc>
          <w:tcPr>
            <w:tcW w:w="15495" w:type="dxa"/>
            <w:vAlign w:val="center"/>
            <w:hideMark/>
          </w:tcPr>
          <w:p w14:paraId="66972100" w14:textId="77777777" w:rsidR="00423757" w:rsidRDefault="00423757">
            <w:pPr>
              <w:rPr>
                <w:ins w:id="1803" w:author="Rajiv Bansal" w:date="2019-08-04T11:27:00Z"/>
              </w:rPr>
            </w:pPr>
            <w:ins w:id="1804" w:author="Rajiv Bansal" w:date="2019-08-04T11:27:00Z">
              <w:r>
                <w:rPr>
                  <w:rStyle w:val="HTMLCode"/>
                  <w:rFonts w:eastAsiaTheme="minorHAnsi"/>
                </w:rPr>
                <w:t>package</w:t>
              </w:r>
              <w:r>
                <w:t> </w:t>
              </w:r>
              <w:proofErr w:type="spellStart"/>
              <w:r>
                <w:rPr>
                  <w:rStyle w:val="HTMLCode"/>
                  <w:rFonts w:eastAsiaTheme="minorHAnsi"/>
                </w:rPr>
                <w:t>com.example.ribboneurekaserver</w:t>
              </w:r>
              <w:proofErr w:type="spellEnd"/>
              <w:r>
                <w:rPr>
                  <w:rStyle w:val="HTMLCode"/>
                  <w:rFonts w:eastAsiaTheme="minorHAnsi"/>
                </w:rPr>
                <w:t>;</w:t>
              </w:r>
            </w:ins>
          </w:p>
          <w:p w14:paraId="4ED9E453" w14:textId="77777777" w:rsidR="00423757" w:rsidRDefault="00423757">
            <w:pPr>
              <w:rPr>
                <w:ins w:id="1805" w:author="Rajiv Bansal" w:date="2019-08-04T11:27:00Z"/>
              </w:rPr>
            </w:pPr>
            <w:ins w:id="1806" w:author="Rajiv Bansal" w:date="2019-08-04T11:27:00Z">
              <w:r>
                <w:t> </w:t>
              </w:r>
            </w:ins>
          </w:p>
          <w:p w14:paraId="18193080" w14:textId="77777777" w:rsidR="00423757" w:rsidRDefault="00423757">
            <w:pPr>
              <w:rPr>
                <w:ins w:id="1807" w:author="Rajiv Bansal" w:date="2019-08-04T11:27:00Z"/>
              </w:rPr>
            </w:pPr>
            <w:ins w:id="1808"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9666B01" w14:textId="77777777" w:rsidR="00423757" w:rsidRDefault="00423757">
            <w:pPr>
              <w:rPr>
                <w:ins w:id="1809" w:author="Rajiv Bansal" w:date="2019-08-04T11:27:00Z"/>
              </w:rPr>
            </w:pPr>
            <w:ins w:id="181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11" w:author="Rajiv Bansal" w:date="2019-08-04T11:27:00Z"/>
              </w:rPr>
            </w:pPr>
            <w:ins w:id="1812"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13" w:author="Rajiv Bansal" w:date="2019-08-04T11:27:00Z"/>
              </w:rPr>
            </w:pPr>
            <w:ins w:id="1814" w:author="Rajiv Bansal" w:date="2019-08-04T11:27:00Z">
              <w:r>
                <w:t> </w:t>
              </w:r>
            </w:ins>
          </w:p>
          <w:p w14:paraId="5BD6C935" w14:textId="77777777" w:rsidR="00423757" w:rsidRDefault="00423757">
            <w:pPr>
              <w:rPr>
                <w:ins w:id="1815" w:author="Rajiv Bansal" w:date="2019-08-04T11:27:00Z"/>
              </w:rPr>
            </w:pPr>
            <w:ins w:id="1816" w:author="Rajiv Bansal" w:date="2019-08-04T11:27:00Z">
              <w:r>
                <w:rPr>
                  <w:rStyle w:val="HTMLCode"/>
                  <w:rFonts w:eastAsiaTheme="minorHAnsi"/>
                </w:rPr>
                <w:t>@SpringBootApplication</w:t>
              </w:r>
            </w:ins>
          </w:p>
          <w:p w14:paraId="59F1CF0B" w14:textId="77777777" w:rsidR="00423757" w:rsidRDefault="00423757">
            <w:pPr>
              <w:rPr>
                <w:ins w:id="1817" w:author="Rajiv Bansal" w:date="2019-08-04T11:27:00Z"/>
              </w:rPr>
            </w:pPr>
            <w:ins w:id="1818" w:author="Rajiv Bansal" w:date="2019-08-04T11:27:00Z">
              <w:r>
                <w:rPr>
                  <w:rStyle w:val="HTMLCode"/>
                  <w:rFonts w:eastAsiaTheme="minorHAnsi"/>
                </w:rPr>
                <w:t>@EnableEurekaServer</w:t>
              </w:r>
            </w:ins>
          </w:p>
          <w:p w14:paraId="2CA0BC34" w14:textId="77777777" w:rsidR="00423757" w:rsidRDefault="00423757">
            <w:pPr>
              <w:rPr>
                <w:ins w:id="1819" w:author="Rajiv Bansal" w:date="2019-08-04T11:27:00Z"/>
              </w:rPr>
            </w:pPr>
            <w:ins w:id="1820"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821" w:author="Rajiv Bansal" w:date="2019-08-04T11:27:00Z"/>
              </w:rPr>
            </w:pPr>
            <w:ins w:id="1822" w:author="Rajiv Bansal" w:date="2019-08-04T11:27:00Z">
              <w:r>
                <w:t> </w:t>
              </w:r>
            </w:ins>
          </w:p>
          <w:p w14:paraId="7814A93A" w14:textId="77777777" w:rsidR="00423757" w:rsidRDefault="00423757">
            <w:pPr>
              <w:rPr>
                <w:ins w:id="1823" w:author="Rajiv Bansal" w:date="2019-08-04T11:27:00Z"/>
              </w:rPr>
            </w:pPr>
            <w:ins w:id="182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825" w:author="Rajiv Bansal" w:date="2019-08-04T11:27:00Z"/>
              </w:rPr>
            </w:pPr>
            <w:ins w:id="1826"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827" w:author="Rajiv Bansal" w:date="2019-08-04T11:27:00Z"/>
              </w:rPr>
            </w:pPr>
            <w:ins w:id="1828"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9" w:author="Rajiv Bansal" w:date="2019-08-04T11:27:00Z"/>
              </w:rPr>
            </w:pPr>
            <w:ins w:id="1830" w:author="Rajiv Bansal" w:date="2019-08-04T11:27:00Z">
              <w:r>
                <w:rPr>
                  <w:rStyle w:val="HTMLCode"/>
                  <w:rFonts w:eastAsiaTheme="minorHAnsi"/>
                </w:rPr>
                <w:t>}</w:t>
              </w:r>
            </w:ins>
          </w:p>
        </w:tc>
      </w:tr>
      <w:tr w:rsidR="00423757" w14:paraId="1865B8FB" w14:textId="77777777" w:rsidTr="00423757">
        <w:trPr>
          <w:ins w:id="1831"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32" w:author="Rajiv Bansal" w:date="2019-08-04T11:27:00Z"/>
              </w:rPr>
            </w:pPr>
            <w:ins w:id="1833" w:author="Rajiv Bansal" w:date="2019-08-04T11:27:00Z">
              <w:r>
                <w:t>application.properties</w:t>
              </w:r>
            </w:ins>
          </w:p>
        </w:tc>
      </w:tr>
      <w:tr w:rsidR="00423757" w14:paraId="473331C4" w14:textId="77777777" w:rsidTr="00423757">
        <w:trPr>
          <w:ins w:id="1834" w:author="Rajiv Bansal" w:date="2019-08-04T11:27:00Z"/>
        </w:trPr>
        <w:tc>
          <w:tcPr>
            <w:tcW w:w="15495" w:type="dxa"/>
            <w:vAlign w:val="center"/>
            <w:hideMark/>
          </w:tcPr>
          <w:p w14:paraId="11763B8B" w14:textId="77777777" w:rsidR="00423757" w:rsidRDefault="00423757">
            <w:pPr>
              <w:rPr>
                <w:ins w:id="1835" w:author="Rajiv Bansal" w:date="2019-08-04T11:27:00Z"/>
              </w:rPr>
            </w:pPr>
            <w:ins w:id="1836" w:author="Rajiv Bansal" w:date="2019-08-04T11:27:00Z">
              <w:r>
                <w:rPr>
                  <w:rStyle w:val="HTMLCode"/>
                  <w:rFonts w:eastAsiaTheme="minorHAnsi"/>
                </w:rPr>
                <w:t>spring.application.name= ${</w:t>
              </w:r>
              <w:proofErr w:type="spellStart"/>
              <w:r>
                <w:rPr>
                  <w:rStyle w:val="HTMLCode"/>
                  <w:rFonts w:eastAsiaTheme="minorHAnsi"/>
                </w:rPr>
                <w:t>springboot.app.name:eureka-serviceregistry</w:t>
              </w:r>
              <w:proofErr w:type="spellEnd"/>
              <w:r>
                <w:rPr>
                  <w:rStyle w:val="HTMLCode"/>
                  <w:rFonts w:eastAsiaTheme="minorHAnsi"/>
                </w:rPr>
                <w:t>}</w:t>
              </w:r>
            </w:ins>
          </w:p>
          <w:p w14:paraId="7FD70C79" w14:textId="77777777" w:rsidR="00423757" w:rsidRDefault="00423757">
            <w:pPr>
              <w:rPr>
                <w:ins w:id="1837" w:author="Rajiv Bansal" w:date="2019-08-04T11:27:00Z"/>
              </w:rPr>
            </w:pPr>
            <w:proofErr w:type="spellStart"/>
            <w:ins w:id="1838" w:author="Rajiv Bansal" w:date="2019-08-04T11:27:00Z">
              <w:r>
                <w:rPr>
                  <w:rStyle w:val="HTMLCode"/>
                  <w:rFonts w:eastAsiaTheme="minorHAnsi"/>
                </w:rPr>
                <w:t>server.port</w:t>
              </w:r>
              <w:proofErr w:type="spellEnd"/>
              <w:r>
                <w:rPr>
                  <w:rStyle w:val="HTMLCode"/>
                  <w:rFonts w:eastAsiaTheme="minorHAnsi"/>
                </w:rPr>
                <w:t xml:space="preserve"> = ${server-port:8761}</w:t>
              </w:r>
            </w:ins>
          </w:p>
          <w:p w14:paraId="78067B02" w14:textId="77777777" w:rsidR="00423757" w:rsidRDefault="00423757">
            <w:pPr>
              <w:rPr>
                <w:ins w:id="1839" w:author="Rajiv Bansal" w:date="2019-08-04T11:27:00Z"/>
              </w:rPr>
            </w:pPr>
            <w:proofErr w:type="spellStart"/>
            <w:ins w:id="1840" w:author="Rajiv Bansal" w:date="2019-08-04T11:27:00Z">
              <w:r>
                <w:rPr>
                  <w:rStyle w:val="HTMLCode"/>
                  <w:rFonts w:eastAsiaTheme="minorHAnsi"/>
                </w:rPr>
                <w:t>eureka.instance.hostname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841" w:author="Rajiv Bansal" w:date="2019-08-04T11:27:00Z"/>
              </w:rPr>
            </w:pPr>
            <w:proofErr w:type="spellStart"/>
            <w:ins w:id="1842" w:author="Rajiv Bansal" w:date="2019-08-04T11:27:00Z">
              <w:r>
                <w:rPr>
                  <w:rStyle w:val="HTMLCode"/>
                  <w:rFonts w:eastAsiaTheme="minorHAnsi"/>
                </w:rPr>
                <w:t>eureka.client.registerWithEureka</w:t>
              </w:r>
              <w:proofErr w:type="spellEnd"/>
              <w:r>
                <w:rPr>
                  <w:rStyle w:val="HTMLCode"/>
                  <w:rFonts w:eastAsiaTheme="minorHAnsi"/>
                </w:rPr>
                <w:t>= false</w:t>
              </w:r>
            </w:ins>
          </w:p>
          <w:p w14:paraId="341E609B" w14:textId="77777777" w:rsidR="00423757" w:rsidRDefault="00423757">
            <w:pPr>
              <w:rPr>
                <w:ins w:id="1843" w:author="Rajiv Bansal" w:date="2019-08-04T11:27:00Z"/>
              </w:rPr>
            </w:pPr>
            <w:proofErr w:type="spellStart"/>
            <w:ins w:id="1844" w:author="Rajiv Bansal" w:date="2019-08-04T11:27:00Z">
              <w:r>
                <w:rPr>
                  <w:rStyle w:val="HTMLCode"/>
                  <w:rFonts w:eastAsiaTheme="minorHAnsi"/>
                </w:rPr>
                <w:t>eureka.client.fetchRegistry</w:t>
              </w:r>
              <w:proofErr w:type="spellEnd"/>
              <w:r>
                <w:rPr>
                  <w:rStyle w:val="HTMLCode"/>
                  <w:rFonts w:eastAsiaTheme="minorHAnsi"/>
                </w:rPr>
                <w:t>= false</w:t>
              </w:r>
            </w:ins>
          </w:p>
          <w:p w14:paraId="0C6CDBA6" w14:textId="77777777" w:rsidR="00423757" w:rsidRDefault="00423757">
            <w:pPr>
              <w:rPr>
                <w:ins w:id="1845" w:author="Rajiv Bansal" w:date="2019-08-04T11:27:00Z"/>
              </w:rPr>
            </w:pPr>
            <w:proofErr w:type="spellStart"/>
            <w:ins w:id="1846" w:author="Rajiv Bansal" w:date="2019-08-04T11:27:00Z">
              <w:r>
                <w:rPr>
                  <w:rStyle w:val="HTMLCode"/>
                  <w:rFonts w:eastAsiaTheme="minorHAnsi"/>
                </w:rPr>
                <w:t>eureka.client.serviceUrl.defaultZone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847" w:author="Rajiv Bansal" w:date="2019-08-04T11:27:00Z"/>
          <w:rFonts w:ascii="Segoe UI" w:hAnsi="Segoe UI" w:cs="Segoe UI"/>
          <w:color w:val="000000"/>
          <w:sz w:val="29"/>
          <w:szCs w:val="29"/>
        </w:rPr>
        <w:pPrChange w:id="1848" w:author="Rajiv Bansal" w:date="2019-08-04T11:28:00Z">
          <w:pPr>
            <w:pStyle w:val="Heading4"/>
            <w:shd w:val="clear" w:color="auto" w:fill="FFFFFF"/>
            <w:spacing w:before="360" w:after="240"/>
          </w:pPr>
        </w:pPrChange>
      </w:pPr>
      <w:ins w:id="1849"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50" w:author="Rajiv Bansal" w:date="2019-08-04T11:27:00Z"/>
          <w:rFonts w:ascii="Segoe UI" w:hAnsi="Segoe UI" w:cs="Segoe UI"/>
          <w:color w:val="000000"/>
        </w:rPr>
      </w:pPr>
      <w:ins w:id="1851"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52" w:author="Rajiv Bansal" w:date="2019-08-04T11:27:00Z"/>
          <w:rFonts w:ascii="Segoe UI" w:hAnsi="Segoe UI" w:cs="Segoe UI"/>
          <w:color w:val="000000"/>
        </w:rPr>
        <w:pPrChange w:id="1853" w:author="Rajiv Bansal" w:date="2019-08-04T11:28:00Z">
          <w:pPr>
            <w:pStyle w:val="Heading6"/>
            <w:shd w:val="clear" w:color="auto" w:fill="FFFFFF"/>
            <w:spacing w:before="360" w:after="240"/>
          </w:pPr>
        </w:pPrChange>
      </w:pPr>
      <w:ins w:id="1854"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55" w:author="Rajiv Bansal" w:date="2019-08-04T11:27:00Z"/>
          <w:rFonts w:ascii="Segoe UI" w:hAnsi="Segoe UI" w:cs="Segoe UI"/>
          <w:color w:val="000000"/>
        </w:rPr>
      </w:pPr>
      <w:ins w:id="1856"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57"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8" w:author="Rajiv Bansal" w:date="2019-08-04T11:27:00Z"/>
              </w:rPr>
            </w:pPr>
            <w:ins w:id="1859" w:author="Rajiv Bansal" w:date="2019-08-04T11:27:00Z">
              <w:r>
                <w:t>RibbonClientApplication.java</w:t>
              </w:r>
            </w:ins>
          </w:p>
        </w:tc>
      </w:tr>
      <w:tr w:rsidR="00423757" w14:paraId="0FF73B93" w14:textId="77777777" w:rsidTr="00423757">
        <w:trPr>
          <w:ins w:id="1860" w:author="Rajiv Bansal" w:date="2019-08-04T11:27:00Z"/>
        </w:trPr>
        <w:tc>
          <w:tcPr>
            <w:tcW w:w="15495" w:type="dxa"/>
            <w:vAlign w:val="center"/>
            <w:hideMark/>
          </w:tcPr>
          <w:p w14:paraId="0922982E" w14:textId="77777777" w:rsidR="00423757" w:rsidRDefault="00423757" w:rsidP="00423757">
            <w:pPr>
              <w:rPr>
                <w:ins w:id="1861" w:author="Rajiv Bansal" w:date="2019-08-04T11:27:00Z"/>
              </w:rPr>
            </w:pPr>
            <w:ins w:id="1862"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0F34BF8E" w14:textId="77777777" w:rsidR="00423757" w:rsidRDefault="00423757" w:rsidP="00423757">
            <w:pPr>
              <w:rPr>
                <w:ins w:id="1863" w:author="Rajiv Bansal" w:date="2019-08-04T11:27:00Z"/>
              </w:rPr>
            </w:pPr>
            <w:ins w:id="1864" w:author="Rajiv Bansal" w:date="2019-08-04T11:27:00Z">
              <w:r>
                <w:t> </w:t>
              </w:r>
            </w:ins>
          </w:p>
          <w:p w14:paraId="75A56FD1" w14:textId="77777777" w:rsidR="00423757" w:rsidRDefault="00423757" w:rsidP="00423757">
            <w:pPr>
              <w:rPr>
                <w:ins w:id="1865" w:author="Rajiv Bansal" w:date="2019-08-04T11:27:00Z"/>
              </w:rPr>
            </w:pPr>
            <w:ins w:id="1866"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66BF9ED5" w14:textId="77777777" w:rsidR="00423757" w:rsidRDefault="00423757" w:rsidP="00423757">
            <w:pPr>
              <w:rPr>
                <w:ins w:id="1867" w:author="Rajiv Bansal" w:date="2019-08-04T11:27:00Z"/>
              </w:rPr>
            </w:pPr>
            <w:ins w:id="1868"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9" w:author="Rajiv Bansal" w:date="2019-08-04T11:27:00Z"/>
              </w:rPr>
            </w:pPr>
            <w:ins w:id="1870"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71" w:author="Rajiv Bansal" w:date="2019-08-04T11:27:00Z"/>
              </w:rPr>
            </w:pPr>
            <w:ins w:id="1872" w:author="Rajiv Bansal" w:date="2019-08-04T11:27:00Z">
              <w:r>
                <w:rPr>
                  <w:rStyle w:val="HTMLCode"/>
                  <w:rFonts w:eastAsiaTheme="minorHAnsi"/>
                </w:rPr>
                <w:t>import</w:t>
              </w:r>
              <w:r>
                <w:t> </w:t>
              </w:r>
              <w:proofErr w:type="spellStart"/>
              <w:r>
                <w:rPr>
                  <w:rStyle w:val="HTMLCode"/>
                  <w:rFonts w:eastAsiaTheme="minorHAnsi"/>
                </w:rPr>
                <w:t>org.springframework.cloud.netflix.ribbon.RibbonClient</w:t>
              </w:r>
              <w:proofErr w:type="spellEnd"/>
              <w:r>
                <w:rPr>
                  <w:rStyle w:val="HTMLCode"/>
                  <w:rFonts w:eastAsiaTheme="minorHAnsi"/>
                </w:rPr>
                <w:t>;</w:t>
              </w:r>
            </w:ins>
          </w:p>
          <w:p w14:paraId="105C561B" w14:textId="77777777" w:rsidR="00423757" w:rsidRDefault="00423757" w:rsidP="00423757">
            <w:pPr>
              <w:rPr>
                <w:ins w:id="1873" w:author="Rajiv Bansal" w:date="2019-08-04T11:27:00Z"/>
              </w:rPr>
            </w:pPr>
            <w:ins w:id="1874" w:author="Rajiv Bansal" w:date="2019-08-04T11:27:00Z">
              <w:r>
                <w:t> </w:t>
              </w:r>
            </w:ins>
          </w:p>
          <w:p w14:paraId="41600AD9" w14:textId="77777777" w:rsidR="00423757" w:rsidRDefault="00423757" w:rsidP="00423757">
            <w:pPr>
              <w:rPr>
                <w:ins w:id="1875" w:author="Rajiv Bansal" w:date="2019-08-04T11:27:00Z"/>
              </w:rPr>
            </w:pPr>
            <w:ins w:id="1876" w:author="Rajiv Bansal" w:date="2019-08-04T11:27:00Z">
              <w:r>
                <w:rPr>
                  <w:rStyle w:val="HTMLCode"/>
                  <w:rFonts w:eastAsiaTheme="minorHAnsi"/>
                </w:rPr>
                <w:t>@EnableDiscoveryClient</w:t>
              </w:r>
            </w:ins>
          </w:p>
          <w:p w14:paraId="1C8CF3C9" w14:textId="77777777" w:rsidR="00423757" w:rsidRDefault="00423757" w:rsidP="00423757">
            <w:pPr>
              <w:rPr>
                <w:ins w:id="1877" w:author="Rajiv Bansal" w:date="2019-08-04T11:27:00Z"/>
              </w:rPr>
            </w:pPr>
            <w:ins w:id="1878" w:author="Rajiv Bansal" w:date="2019-08-04T11:27:00Z">
              <w:r>
                <w:rPr>
                  <w:rStyle w:val="HTMLCode"/>
                  <w:rFonts w:eastAsiaTheme="minorHAnsi"/>
                </w:rPr>
                <w:t>@SpringBootApplication</w:t>
              </w:r>
            </w:ins>
          </w:p>
          <w:p w14:paraId="66712E66" w14:textId="77777777" w:rsidR="00423757" w:rsidRDefault="00423757" w:rsidP="00423757">
            <w:pPr>
              <w:rPr>
                <w:ins w:id="1879" w:author="Rajiv Bansal" w:date="2019-08-04T11:27:00Z"/>
              </w:rPr>
            </w:pPr>
            <w:ins w:id="1880" w:author="Rajiv Bansal" w:date="2019-08-04T11:27:00Z">
              <w:r>
                <w:rPr>
                  <w:rStyle w:val="HTMLCode"/>
                  <w:rFonts w:eastAsiaTheme="minorHAnsi"/>
                </w:rPr>
                <w:t xml:space="preserve">@RibbonClient(name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881" w:author="Rajiv Bansal" w:date="2019-08-04T11:27:00Z"/>
              </w:rPr>
            </w:pPr>
            <w:ins w:id="1882"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883" w:author="Rajiv Bansal" w:date="2019-08-04T11:27:00Z"/>
              </w:rPr>
            </w:pPr>
            <w:ins w:id="1884" w:author="Rajiv Bansal" w:date="2019-08-04T11:27:00Z">
              <w:r>
                <w:t> </w:t>
              </w:r>
            </w:ins>
          </w:p>
          <w:p w14:paraId="42265BA7" w14:textId="77777777" w:rsidR="00423757" w:rsidRDefault="00423757" w:rsidP="00423757">
            <w:pPr>
              <w:rPr>
                <w:ins w:id="1885" w:author="Rajiv Bansal" w:date="2019-08-04T11:27:00Z"/>
              </w:rPr>
            </w:pPr>
            <w:ins w:id="188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887" w:author="Rajiv Bansal" w:date="2019-08-04T11:27:00Z"/>
              </w:rPr>
            </w:pPr>
            <w:ins w:id="1888"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889" w:author="Rajiv Bansal" w:date="2019-08-04T11:27:00Z"/>
              </w:rPr>
            </w:pPr>
            <w:ins w:id="1890"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91" w:author="Rajiv Bansal" w:date="2019-08-04T11:27:00Z"/>
              </w:rPr>
            </w:pPr>
            <w:ins w:id="1892"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93" w:author="Rajiv Bansal" w:date="2019-08-04T11:27:00Z"/>
          <w:rFonts w:ascii="Segoe UI" w:hAnsi="Segoe UI" w:cs="Segoe UI"/>
          <w:color w:val="000000"/>
        </w:rPr>
      </w:pPr>
      <w:ins w:id="1894"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proofErr w:type="spellStart"/>
        <w:r>
          <w:rPr>
            <w:rStyle w:val="Strong"/>
            <w:rFonts w:ascii="Segoe UI" w:eastAsiaTheme="majorEastAsia" w:hAnsi="Segoe UI" w:cs="Segoe UI"/>
            <w:color w:val="000000"/>
          </w:rPr>
          <w:t>server.ribbon.listOfServers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95"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96" w:author="Rajiv Bansal" w:date="2019-08-04T11:27:00Z"/>
              </w:rPr>
            </w:pPr>
            <w:ins w:id="1897" w:author="Rajiv Bansal" w:date="2019-08-04T11:27:00Z">
              <w:r>
                <w:t>application.properties</w:t>
              </w:r>
            </w:ins>
          </w:p>
        </w:tc>
      </w:tr>
      <w:tr w:rsidR="00423757" w14:paraId="3CCC43D6" w14:textId="77777777" w:rsidTr="00423757">
        <w:trPr>
          <w:ins w:id="1898" w:author="Rajiv Bansal" w:date="2019-08-04T11:27:00Z"/>
        </w:trPr>
        <w:tc>
          <w:tcPr>
            <w:tcW w:w="15495" w:type="dxa"/>
            <w:vAlign w:val="center"/>
            <w:hideMark/>
          </w:tcPr>
          <w:p w14:paraId="75F70C25" w14:textId="77777777" w:rsidR="00423757" w:rsidRDefault="00423757" w:rsidP="00423757">
            <w:pPr>
              <w:rPr>
                <w:ins w:id="1899" w:author="Rajiv Bansal" w:date="2019-08-04T11:27:00Z"/>
              </w:rPr>
            </w:pPr>
            <w:ins w:id="1900" w:author="Rajiv Bansal" w:date="2019-08-04T11:27:00Z">
              <w:r>
                <w:rPr>
                  <w:rStyle w:val="HTMLCode"/>
                  <w:rFonts w:eastAsiaTheme="minorHAnsi"/>
                </w:rPr>
                <w:t>spring.application.name=client</w:t>
              </w:r>
            </w:ins>
          </w:p>
          <w:p w14:paraId="2199DAC2" w14:textId="77777777" w:rsidR="00423757" w:rsidRDefault="00423757" w:rsidP="00423757">
            <w:pPr>
              <w:rPr>
                <w:ins w:id="1901" w:author="Rajiv Bansal" w:date="2019-08-04T11:27:00Z"/>
              </w:rPr>
            </w:pPr>
            <w:proofErr w:type="spellStart"/>
            <w:ins w:id="1902" w:author="Rajiv Bansal" w:date="2019-08-04T11:27:00Z">
              <w:r>
                <w:rPr>
                  <w:rStyle w:val="HTMLCode"/>
                  <w:rFonts w:eastAsiaTheme="minorHAnsi"/>
                </w:rPr>
                <w:t>server.port</w:t>
              </w:r>
              <w:proofErr w:type="spellEnd"/>
              <w:r>
                <w:rPr>
                  <w:rStyle w:val="HTMLCode"/>
                  <w:rFonts w:eastAsiaTheme="minorHAnsi"/>
                </w:rPr>
                <w:t>=8888</w:t>
              </w:r>
            </w:ins>
          </w:p>
          <w:p w14:paraId="266A0CEF" w14:textId="77777777" w:rsidR="00423757" w:rsidRDefault="00423757" w:rsidP="00423757">
            <w:pPr>
              <w:rPr>
                <w:ins w:id="1903" w:author="Rajiv Bansal" w:date="2019-08-04T11:27:00Z"/>
              </w:rPr>
            </w:pPr>
            <w:ins w:id="1904" w:author="Rajiv Bansal" w:date="2019-08-04T11:27:00Z">
              <w:r>
                <w:t> </w:t>
              </w:r>
            </w:ins>
          </w:p>
          <w:p w14:paraId="4D7EF91A" w14:textId="77777777" w:rsidR="00423757" w:rsidRDefault="00423757" w:rsidP="00423757">
            <w:pPr>
              <w:rPr>
                <w:ins w:id="1905" w:author="Rajiv Bansal" w:date="2019-08-04T11:27:00Z"/>
              </w:rPr>
            </w:pPr>
            <w:proofErr w:type="spellStart"/>
            <w:ins w:id="1906"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907" w:author="Rajiv Bansal" w:date="2019-08-04T11:27:00Z"/>
              </w:rPr>
            </w:pPr>
            <w:proofErr w:type="spellStart"/>
            <w:ins w:id="1908" w:author="Rajiv Bansal" w:date="2019-08-04T11:27:00Z">
              <w:r>
                <w:rPr>
                  <w:rStyle w:val="HTMLCode"/>
                  <w:rFonts w:eastAsiaTheme="minorHAnsi"/>
                </w:rPr>
                <w:t>eureka.client.healthcheck.enabled</w:t>
              </w:r>
              <w:proofErr w:type="spellEnd"/>
              <w:r>
                <w:rPr>
                  <w:rStyle w:val="HTMLCode"/>
                  <w:rFonts w:eastAsiaTheme="minorHAnsi"/>
                </w:rPr>
                <w:t>= true</w:t>
              </w:r>
            </w:ins>
          </w:p>
          <w:p w14:paraId="49896C24" w14:textId="77777777" w:rsidR="00423757" w:rsidRDefault="00423757" w:rsidP="00423757">
            <w:pPr>
              <w:rPr>
                <w:ins w:id="1909" w:author="Rajiv Bansal" w:date="2019-08-04T11:27:00Z"/>
              </w:rPr>
            </w:pPr>
            <w:proofErr w:type="spellStart"/>
            <w:ins w:id="1910"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38067838" w14:textId="77777777" w:rsidR="00423757" w:rsidRDefault="00423757" w:rsidP="00423757">
            <w:pPr>
              <w:rPr>
                <w:ins w:id="1911" w:author="Rajiv Bansal" w:date="2019-08-04T11:27:00Z"/>
              </w:rPr>
            </w:pPr>
            <w:proofErr w:type="spellStart"/>
            <w:ins w:id="1912" w:author="Rajiv Bansal" w:date="2019-08-04T11:27:00Z">
              <w:r>
                <w:rPr>
                  <w:rStyle w:val="HTMLCode"/>
                  <w:rFonts w:eastAsiaTheme="minorHAnsi"/>
                </w:rPr>
                <w:t>eureka.instance.leaseExpirationDurationInSeconds</w:t>
              </w:r>
              <w:proofErr w:type="spellEnd"/>
              <w:r>
                <w:rPr>
                  <w:rStyle w:val="HTMLCode"/>
                  <w:rFonts w:eastAsiaTheme="minorHAnsi"/>
                </w:rPr>
                <w:t>= 2</w:t>
              </w:r>
            </w:ins>
          </w:p>
          <w:p w14:paraId="6B3EDFB2" w14:textId="77777777" w:rsidR="00423757" w:rsidRDefault="00423757" w:rsidP="00423757">
            <w:pPr>
              <w:rPr>
                <w:ins w:id="1913" w:author="Rajiv Bansal" w:date="2019-08-04T11:27:00Z"/>
              </w:rPr>
            </w:pPr>
            <w:ins w:id="1914" w:author="Rajiv Bansal" w:date="2019-08-04T11:27:00Z">
              <w:r>
                <w:t> </w:t>
              </w:r>
            </w:ins>
          </w:p>
          <w:p w14:paraId="6618AA52" w14:textId="77777777" w:rsidR="00423757" w:rsidRDefault="00423757" w:rsidP="00423757">
            <w:pPr>
              <w:rPr>
                <w:ins w:id="1915" w:author="Rajiv Bansal" w:date="2019-08-04T11:27:00Z"/>
              </w:rPr>
            </w:pPr>
            <w:proofErr w:type="spellStart"/>
            <w:ins w:id="1916" w:author="Rajiv Bansal" w:date="2019-08-04T11:27:00Z">
              <w:r>
                <w:rPr>
                  <w:rStyle w:val="HTMLCode"/>
                  <w:rFonts w:eastAsiaTheme="minorHAnsi"/>
                </w:rPr>
                <w:t>server.ribbon.eureka.enabled</w:t>
              </w:r>
              <w:proofErr w:type="spellEnd"/>
              <w:r>
                <w:rPr>
                  <w:rStyle w:val="HTMLCode"/>
                  <w:rFonts w:eastAsiaTheme="minorHAnsi"/>
                </w:rPr>
                <w:t>=true</w:t>
              </w:r>
            </w:ins>
          </w:p>
          <w:p w14:paraId="5B4AF2F7" w14:textId="77777777" w:rsidR="00423757" w:rsidRDefault="00423757" w:rsidP="00423757">
            <w:pPr>
              <w:rPr>
                <w:ins w:id="1917" w:author="Rajiv Bansal" w:date="2019-08-04T11:27:00Z"/>
              </w:rPr>
            </w:pPr>
            <w:ins w:id="1918"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9" w:author="Rajiv Bansal" w:date="2019-08-04T11:27:00Z"/>
              </w:rPr>
            </w:pPr>
            <w:proofErr w:type="spellStart"/>
            <w:ins w:id="1920" w:author="Rajiv Bansal" w:date="2019-08-04T11:27:00Z">
              <w:r>
                <w:rPr>
                  <w:rStyle w:val="HTMLCode"/>
                  <w:rFonts w:eastAsiaTheme="minorHAnsi"/>
                </w:rPr>
                <w:t>server.ribbon.ServerListRefreshInterval</w:t>
              </w:r>
              <w:proofErr w:type="spellEnd"/>
              <w:r>
                <w:rPr>
                  <w:rStyle w:val="HTMLCode"/>
                  <w:rFonts w:eastAsiaTheme="minorHAnsi"/>
                </w:rPr>
                <w:t>=1000</w:t>
              </w:r>
            </w:ins>
          </w:p>
          <w:p w14:paraId="743F55D2" w14:textId="77777777" w:rsidR="00423757" w:rsidRDefault="00423757" w:rsidP="00423757">
            <w:pPr>
              <w:rPr>
                <w:ins w:id="1921" w:author="Rajiv Bansal" w:date="2019-08-04T11:27:00Z"/>
              </w:rPr>
            </w:pPr>
            <w:ins w:id="1922"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23" w:author="Rajiv Bansal" w:date="2019-08-04T11:27:00Z"/>
          <w:rFonts w:ascii="Segoe UI" w:hAnsi="Segoe UI" w:cs="Segoe UI"/>
          <w:color w:val="000000"/>
        </w:rPr>
      </w:pPr>
      <w:ins w:id="1924"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25"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26" w:author="Rajiv Bansal" w:date="2019-08-04T11:27:00Z"/>
              </w:rPr>
            </w:pPr>
            <w:ins w:id="1927" w:author="Rajiv Bansal" w:date="2019-08-04T11:27:00Z">
              <w:r>
                <w:t>RibbonConfiguration.java</w:t>
              </w:r>
            </w:ins>
          </w:p>
        </w:tc>
      </w:tr>
      <w:tr w:rsidR="00423757" w14:paraId="3F783CB0" w14:textId="77777777" w:rsidTr="00423757">
        <w:trPr>
          <w:ins w:id="1928" w:author="Rajiv Bansal" w:date="2019-08-04T11:27:00Z"/>
        </w:trPr>
        <w:tc>
          <w:tcPr>
            <w:tcW w:w="15495" w:type="dxa"/>
            <w:vAlign w:val="center"/>
            <w:hideMark/>
          </w:tcPr>
          <w:p w14:paraId="44F0A655" w14:textId="77777777" w:rsidR="00423757" w:rsidRDefault="00423757" w:rsidP="00423757">
            <w:pPr>
              <w:rPr>
                <w:ins w:id="1929" w:author="Rajiv Bansal" w:date="2019-08-04T11:27:00Z"/>
              </w:rPr>
            </w:pPr>
            <w:ins w:id="1930"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5F29F5CD"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proofErr w:type="spellStart"/>
              <w:r>
                <w:rPr>
                  <w:rStyle w:val="HTMLCode"/>
                  <w:rFonts w:eastAsiaTheme="minorHAnsi"/>
                </w:rPr>
                <w:t>com.netflix.client.config.IClientConfig</w:t>
              </w:r>
              <w:proofErr w:type="spellEnd"/>
              <w:r>
                <w:rPr>
                  <w:rStyle w:val="HTMLCode"/>
                  <w:rFonts w:eastAsiaTheme="minorHAnsi"/>
                </w:rPr>
                <w:t>;</w:t>
              </w:r>
            </w:ins>
          </w:p>
          <w:p w14:paraId="67C79B07"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proofErr w:type="spellStart"/>
              <w:r>
                <w:rPr>
                  <w:rStyle w:val="HTMLCode"/>
                  <w:rFonts w:eastAsiaTheme="minorHAnsi"/>
                </w:rPr>
                <w:t>com.netflix.loadbalancer.AvailabilityFilteringRule</w:t>
              </w:r>
              <w:proofErr w:type="spellEnd"/>
              <w:r>
                <w:rPr>
                  <w:rStyle w:val="HTMLCode"/>
                  <w:rFonts w:eastAsiaTheme="minorHAnsi"/>
                </w:rPr>
                <w:t>;</w:t>
              </w:r>
            </w:ins>
          </w:p>
          <w:p w14:paraId="6F934869"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proofErr w:type="spellStart"/>
              <w:r>
                <w:rPr>
                  <w:rStyle w:val="HTMLCode"/>
                  <w:rFonts w:eastAsiaTheme="minorHAnsi"/>
                </w:rPr>
                <w:t>com.netflix.loadbalancer.IPing</w:t>
              </w:r>
              <w:proofErr w:type="spellEnd"/>
              <w:r>
                <w:rPr>
                  <w:rStyle w:val="HTMLCode"/>
                  <w:rFonts w:eastAsiaTheme="minorHAnsi"/>
                </w:rPr>
                <w:t>;</w:t>
              </w:r>
            </w:ins>
          </w:p>
          <w:p w14:paraId="004DE16E"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proofErr w:type="spellStart"/>
              <w:r>
                <w:rPr>
                  <w:rStyle w:val="HTMLCode"/>
                  <w:rFonts w:eastAsiaTheme="minorHAnsi"/>
                </w:rPr>
                <w:t>com.netflix.loadbalancer.IRule</w:t>
              </w:r>
              <w:proofErr w:type="spellEnd"/>
              <w:r>
                <w:rPr>
                  <w:rStyle w:val="HTMLCode"/>
                  <w:rFonts w:eastAsiaTheme="minorHAnsi"/>
                </w:rPr>
                <w:t>;</w:t>
              </w:r>
            </w:ins>
          </w:p>
          <w:p w14:paraId="46CDE10C" w14:textId="77777777" w:rsidR="00423757" w:rsidRDefault="00423757" w:rsidP="00423757">
            <w:pPr>
              <w:rPr>
                <w:ins w:id="1939" w:author="Rajiv Bansal" w:date="2019-08-04T11:27:00Z"/>
              </w:rPr>
            </w:pPr>
            <w:ins w:id="1940" w:author="Rajiv Bansal" w:date="2019-08-04T11:27:00Z">
              <w:r>
                <w:rPr>
                  <w:rStyle w:val="HTMLCode"/>
                  <w:rFonts w:eastAsiaTheme="minorHAnsi"/>
                </w:rPr>
                <w:t>import</w:t>
              </w:r>
              <w:r>
                <w:t> </w:t>
              </w:r>
              <w:proofErr w:type="spellStart"/>
              <w:r>
                <w:rPr>
                  <w:rStyle w:val="HTMLCode"/>
                  <w:rFonts w:eastAsiaTheme="minorHAnsi"/>
                </w:rPr>
                <w:t>com.netflix.loadbalancer.PingUrl</w:t>
              </w:r>
              <w:proofErr w:type="spellEnd"/>
              <w:r>
                <w:rPr>
                  <w:rStyle w:val="HTMLCode"/>
                  <w:rFonts w:eastAsiaTheme="minorHAnsi"/>
                </w:rPr>
                <w:t>;</w:t>
              </w:r>
            </w:ins>
          </w:p>
          <w:p w14:paraId="633F6A04" w14:textId="77777777" w:rsidR="00423757" w:rsidRDefault="00423757" w:rsidP="00423757">
            <w:pPr>
              <w:rPr>
                <w:ins w:id="1941" w:author="Rajiv Bansal" w:date="2019-08-04T11:27:00Z"/>
              </w:rPr>
            </w:pPr>
            <w:ins w:id="1942"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12D30FD2" w14:textId="77777777" w:rsidR="00423757" w:rsidRDefault="00423757" w:rsidP="00423757">
            <w:pPr>
              <w:rPr>
                <w:ins w:id="1943" w:author="Rajiv Bansal" w:date="2019-08-04T11:27:00Z"/>
              </w:rPr>
            </w:pPr>
            <w:ins w:id="1944" w:author="Rajiv Bansal" w:date="2019-08-04T11:27: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612A223" w14:textId="77777777" w:rsidR="00423757" w:rsidRDefault="00423757" w:rsidP="00423757">
            <w:pPr>
              <w:rPr>
                <w:ins w:id="1945" w:author="Rajiv Bansal" w:date="2019-08-04T11:27:00Z"/>
              </w:rPr>
            </w:pPr>
            <w:ins w:id="1946" w:author="Rajiv Bansal" w:date="2019-08-04T11:27:00Z">
              <w:r>
                <w:rPr>
                  <w:rStyle w:val="HTMLCode"/>
                  <w:rFonts w:eastAsiaTheme="minorHAnsi"/>
                </w:rPr>
                <w:t>import</w:t>
              </w:r>
              <w:r>
                <w:t> </w:t>
              </w:r>
              <w:proofErr w:type="spellStart"/>
              <w:r>
                <w:rPr>
                  <w:rStyle w:val="HTMLCode"/>
                  <w:rFonts w:eastAsiaTheme="minorHAnsi"/>
                </w:rPr>
                <w:t>org.springframework.context.annotation.Configuration</w:t>
              </w:r>
              <w:proofErr w:type="spellEnd"/>
              <w:r>
                <w:rPr>
                  <w:rStyle w:val="HTMLCode"/>
                  <w:rFonts w:eastAsiaTheme="minorHAnsi"/>
                </w:rPr>
                <w:t>;</w:t>
              </w:r>
            </w:ins>
          </w:p>
          <w:p w14:paraId="53E2F10E" w14:textId="77777777" w:rsidR="00423757" w:rsidRDefault="00423757" w:rsidP="00423757">
            <w:pPr>
              <w:rPr>
                <w:ins w:id="1947" w:author="Rajiv Bansal" w:date="2019-08-04T11:27:00Z"/>
              </w:rPr>
            </w:pPr>
            <w:ins w:id="1948" w:author="Rajiv Bansal" w:date="2019-08-04T11:27:00Z">
              <w:r>
                <w:t> </w:t>
              </w:r>
            </w:ins>
          </w:p>
          <w:p w14:paraId="444685D8" w14:textId="77777777" w:rsidR="00423757" w:rsidRDefault="00423757" w:rsidP="00423757">
            <w:pPr>
              <w:rPr>
                <w:ins w:id="1949" w:author="Rajiv Bansal" w:date="2019-08-04T11:27:00Z"/>
              </w:rPr>
            </w:pPr>
            <w:ins w:id="1950"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951" w:author="Rajiv Bansal" w:date="2019-08-04T11:27:00Z"/>
              </w:rPr>
            </w:pPr>
            <w:ins w:id="1952" w:author="Rajiv Bansal" w:date="2019-08-04T11:27:00Z">
              <w:r>
                <w:t> </w:t>
              </w:r>
            </w:ins>
          </w:p>
          <w:p w14:paraId="182EA452"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957" w:author="Rajiv Bansal" w:date="2019-08-04T11:27:00Z"/>
              </w:rPr>
            </w:pPr>
            <w:ins w:id="1958" w:author="Rajiv Bansal" w:date="2019-08-04T11:27:00Z">
              <w:r>
                <w:t> </w:t>
              </w:r>
            </w:ins>
          </w:p>
          <w:p w14:paraId="50371506" w14:textId="77777777" w:rsidR="00423757" w:rsidRDefault="00423757" w:rsidP="00423757">
            <w:pPr>
              <w:rPr>
                <w:ins w:id="1959" w:author="Rajiv Bansal" w:date="2019-08-04T11:27:00Z"/>
              </w:rPr>
            </w:pPr>
            <w:ins w:id="1960"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r>
                <w:rPr>
                  <w:rStyle w:val="HTMLCode"/>
                  <w:rFonts w:eastAsiaTheme="minorHAnsi"/>
                </w:rPr>
                <w:t>ribbonPing</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PingUrl</w:t>
              </w:r>
              <w:proofErr w:type="spellEnd"/>
              <w:r>
                <w:rPr>
                  <w:rStyle w:val="HTMLCode"/>
                  <w:rFonts w:eastAsiaTheme="minorHAnsi"/>
                </w:rPr>
                <w:t>();</w:t>
              </w:r>
            </w:ins>
          </w:p>
          <w:p w14:paraId="79A78464"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67" w:author="Rajiv Bansal" w:date="2019-08-04T11:27:00Z"/>
              </w:rPr>
            </w:pPr>
            <w:ins w:id="1968" w:author="Rajiv Bansal" w:date="2019-08-04T11:27:00Z">
              <w:r>
                <w:t> </w:t>
              </w:r>
            </w:ins>
          </w:p>
          <w:p w14:paraId="482D090C" w14:textId="77777777" w:rsidR="00423757" w:rsidRDefault="00423757" w:rsidP="00423757">
            <w:pPr>
              <w:rPr>
                <w:ins w:id="1969" w:author="Rajiv Bansal" w:date="2019-08-04T11:27:00Z"/>
              </w:rPr>
            </w:pPr>
            <w:ins w:id="1970"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71" w:author="Rajiv Bansal" w:date="2019-08-04T11:27:00Z"/>
              </w:rPr>
            </w:pPr>
            <w:ins w:id="1972"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r>
                <w:rPr>
                  <w:rStyle w:val="HTMLCode"/>
                  <w:rFonts w:eastAsiaTheme="minorHAnsi"/>
                </w:rPr>
                <w:t>ribbonRule</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973" w:author="Rajiv Bansal" w:date="2019-08-04T11:27:00Z"/>
              </w:rPr>
            </w:pPr>
            <w:ins w:id="1974"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AvailabilityFilteringRule</w:t>
              </w:r>
              <w:proofErr w:type="spellEnd"/>
              <w:r>
                <w:rPr>
                  <w:rStyle w:val="HTMLCode"/>
                  <w:rFonts w:eastAsiaTheme="minorHAnsi"/>
                </w:rPr>
                <w:t>();</w:t>
              </w:r>
            </w:ins>
          </w:p>
          <w:p w14:paraId="53202A88" w14:textId="77777777" w:rsidR="00423757" w:rsidRDefault="00423757" w:rsidP="00423757">
            <w:pPr>
              <w:rPr>
                <w:ins w:id="1975" w:author="Rajiv Bansal" w:date="2019-08-04T11:27:00Z"/>
              </w:rPr>
            </w:pPr>
            <w:ins w:id="1976"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77" w:author="Rajiv Bansal" w:date="2019-08-04T11:27:00Z"/>
              </w:rPr>
            </w:pPr>
            <w:ins w:id="1978" w:author="Rajiv Bansal" w:date="2019-08-04T11:27:00Z">
              <w:r>
                <w:rPr>
                  <w:rStyle w:val="HTMLCode"/>
                  <w:rFonts w:eastAsiaTheme="minorHAnsi"/>
                </w:rPr>
                <w:t>}</w:t>
              </w:r>
            </w:ins>
          </w:p>
        </w:tc>
      </w:tr>
    </w:tbl>
    <w:p w14:paraId="02BCF7C5" w14:textId="77777777" w:rsidR="00423757" w:rsidRDefault="00423757">
      <w:pPr>
        <w:pStyle w:val="Heading5"/>
        <w:rPr>
          <w:ins w:id="1979" w:author="Rajiv Bansal" w:date="2019-08-04T11:27:00Z"/>
          <w:rFonts w:ascii="Segoe UI" w:hAnsi="Segoe UI" w:cs="Segoe UI"/>
          <w:color w:val="000000"/>
          <w:sz w:val="36"/>
          <w:szCs w:val="36"/>
        </w:rPr>
        <w:pPrChange w:id="1980" w:author="Rajiv Bansal" w:date="2019-08-04T11:29:00Z">
          <w:pPr>
            <w:pStyle w:val="Heading2"/>
            <w:pBdr>
              <w:bottom w:val="single" w:sz="6" w:space="4" w:color="EAECEF"/>
            </w:pBdr>
            <w:shd w:val="clear" w:color="auto" w:fill="FFFFFF"/>
            <w:spacing w:before="450" w:after="240"/>
          </w:pPr>
        </w:pPrChange>
      </w:pPr>
      <w:ins w:id="1981"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82" w:author="Rajiv Bansal" w:date="2019-08-04T11:27:00Z"/>
          <w:rFonts w:ascii="Segoe UI" w:hAnsi="Segoe UI" w:cs="Segoe UI"/>
          <w:color w:val="000000"/>
          <w:sz w:val="29"/>
          <w:szCs w:val="29"/>
        </w:rPr>
        <w:pPrChange w:id="1983" w:author="Rajiv Bansal" w:date="2019-08-04T11:29:00Z">
          <w:pPr>
            <w:pStyle w:val="Heading4"/>
            <w:shd w:val="clear" w:color="auto" w:fill="FFFFFF"/>
            <w:spacing w:before="360" w:after="240"/>
          </w:pPr>
        </w:pPrChange>
      </w:pPr>
      <w:ins w:id="1984"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85" w:author="Rajiv Bansal" w:date="2019-08-04T11:27:00Z"/>
          <w:rFonts w:ascii="Segoe UI" w:hAnsi="Segoe UI" w:cs="Segoe UI"/>
          <w:color w:val="000000"/>
        </w:rPr>
      </w:pPr>
      <w:ins w:id="1986"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87" w:author="Rajiv Bansal" w:date="2019-08-04T11:27:00Z"/>
          <w:rFonts w:ascii="Segoe UI" w:hAnsi="Segoe UI" w:cs="Segoe UI"/>
          <w:color w:val="000000"/>
        </w:rPr>
      </w:pPr>
      <w:ins w:id="1988"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9" w:author="Rajiv Bansal" w:date="2019-08-04T11:27:00Z"/>
          <w:rFonts w:ascii="Segoe UI" w:hAnsi="Segoe UI" w:cs="Segoe UI"/>
          <w:color w:val="000000"/>
        </w:rPr>
      </w:pPr>
      <w:ins w:id="1990"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991" w:author="Rajiv Bansal" w:date="2019-08-04T11:27:00Z"/>
          <w:rFonts w:ascii="Segoe UI" w:hAnsi="Segoe UI" w:cs="Segoe UI"/>
          <w:color w:val="000000"/>
          <w:sz w:val="29"/>
          <w:szCs w:val="29"/>
        </w:rPr>
        <w:pPrChange w:id="1992" w:author="Rajiv Bansal" w:date="2019-08-04T11:29:00Z">
          <w:pPr>
            <w:pStyle w:val="Heading4"/>
            <w:shd w:val="clear" w:color="auto" w:fill="FFFFFF"/>
            <w:spacing w:before="360" w:after="240"/>
          </w:pPr>
        </w:pPrChange>
      </w:pPr>
      <w:ins w:id="1993"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94" w:author="Rajiv Bansal" w:date="2019-08-04T11:27:00Z"/>
          <w:rFonts w:ascii="Segoe UI" w:hAnsi="Segoe UI" w:cs="Segoe UI"/>
          <w:color w:val="000000"/>
        </w:rPr>
      </w:pPr>
      <w:ins w:id="1995"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96" w:author="Rajiv Bansal" w:date="2019-08-04T11:27:00Z"/>
          <w:rFonts w:ascii="Segoe UI" w:hAnsi="Segoe UI" w:cs="Segoe UI"/>
          <w:color w:val="000000"/>
          <w:sz w:val="29"/>
          <w:szCs w:val="29"/>
        </w:rPr>
        <w:pPrChange w:id="1997" w:author="Rajiv Bansal" w:date="2019-08-04T11:29:00Z">
          <w:pPr>
            <w:pStyle w:val="Heading4"/>
            <w:shd w:val="clear" w:color="auto" w:fill="FFFFFF"/>
            <w:spacing w:before="360" w:after="240"/>
          </w:pPr>
        </w:pPrChange>
      </w:pPr>
      <w:ins w:id="1998"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9" w:author="Rajiv Bansal" w:date="2019-08-04T11:27:00Z"/>
          <w:rFonts w:ascii="Segoe UI" w:hAnsi="Segoe UI" w:cs="Segoe UI"/>
          <w:color w:val="000000"/>
        </w:rPr>
      </w:pPr>
      <w:ins w:id="2000"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2001" w:author="Rajiv Bansal" w:date="2019-08-04T11:27:00Z"/>
          <w:rFonts w:ascii="Segoe UI" w:hAnsi="Segoe UI" w:cs="Segoe UI"/>
          <w:color w:val="000000"/>
          <w:sz w:val="29"/>
          <w:szCs w:val="29"/>
        </w:rPr>
        <w:pPrChange w:id="2002" w:author="Rajiv Bansal" w:date="2019-08-04T11:29:00Z">
          <w:pPr>
            <w:pStyle w:val="Heading4"/>
            <w:shd w:val="clear" w:color="auto" w:fill="FFFFFF"/>
            <w:spacing w:before="360" w:after="240"/>
          </w:pPr>
        </w:pPrChange>
      </w:pPr>
      <w:ins w:id="2003"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2004" w:author="Rajiv Bansal" w:date="2019-08-04T11:27:00Z"/>
          <w:rFonts w:ascii="Segoe UI" w:hAnsi="Segoe UI" w:cs="Segoe UI"/>
          <w:color w:val="000000"/>
        </w:rPr>
      </w:pPr>
      <w:ins w:id="2005"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2006" w:author="Rajiv Bansal" w:date="2019-08-04T11:27:00Z"/>
          <w:rFonts w:ascii="Segoe UI" w:hAnsi="Segoe UI" w:cs="Segoe UI"/>
          <w:color w:val="000000"/>
        </w:rPr>
      </w:pPr>
      <w:ins w:id="2007"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8" w:author="Rajiv Bansal" w:date="2019-08-04T11:27:00Z"/>
          <w:rFonts w:ascii="Segoe UI" w:hAnsi="Segoe UI" w:cs="Segoe UI"/>
          <w:color w:val="000000"/>
        </w:rPr>
      </w:pPr>
      <w:ins w:id="2009"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10" w:author="Rajiv Bansal" w:date="2019-08-04T11:27:00Z"/>
          <w:rFonts w:ascii="Segoe UI" w:hAnsi="Segoe UI" w:cs="Segoe UI"/>
          <w:color w:val="000000"/>
          <w:sz w:val="29"/>
          <w:szCs w:val="29"/>
        </w:rPr>
        <w:pPrChange w:id="2011" w:author="Rajiv Bansal" w:date="2019-08-04T11:29:00Z">
          <w:pPr>
            <w:pStyle w:val="Heading4"/>
            <w:shd w:val="clear" w:color="auto" w:fill="FFFFFF"/>
            <w:spacing w:before="360" w:after="240"/>
          </w:pPr>
        </w:pPrChange>
      </w:pPr>
      <w:ins w:id="2012"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13" w:author="Rajiv Bansal" w:date="2019-08-04T11:27:00Z"/>
          <w:rFonts w:ascii="Segoe UI" w:hAnsi="Segoe UI" w:cs="Segoe UI"/>
          <w:color w:val="000000"/>
        </w:rPr>
      </w:pPr>
      <w:ins w:id="2014"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15"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16" w:author="Rajiv Bansal" w:date="2019-08-04T11:27:00Z"/>
              </w:rPr>
            </w:pPr>
            <w:ins w:id="2017" w:author="Rajiv Bansal" w:date="2019-08-04T11:27:00Z">
              <w:r>
                <w:t>application.properties</w:t>
              </w:r>
            </w:ins>
          </w:p>
        </w:tc>
      </w:tr>
      <w:tr w:rsidR="00423757" w14:paraId="7ABB414A" w14:textId="77777777" w:rsidTr="00423757">
        <w:trPr>
          <w:ins w:id="2018" w:author="Rajiv Bansal" w:date="2019-08-04T11:27:00Z"/>
        </w:trPr>
        <w:tc>
          <w:tcPr>
            <w:tcW w:w="15495" w:type="dxa"/>
            <w:vAlign w:val="center"/>
            <w:hideMark/>
          </w:tcPr>
          <w:p w14:paraId="44665C37" w14:textId="77777777" w:rsidR="00423757" w:rsidRDefault="00423757" w:rsidP="00423757">
            <w:pPr>
              <w:rPr>
                <w:ins w:id="2019" w:author="Rajiv Bansal" w:date="2019-08-04T11:27:00Z"/>
              </w:rPr>
            </w:pPr>
            <w:ins w:id="2020"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21" w:author="Rajiv Bansal" w:date="2019-08-04T11:27:00Z"/>
              </w:rPr>
            </w:pPr>
            <w:proofErr w:type="spellStart"/>
            <w:ins w:id="2022" w:author="Rajiv Bansal" w:date="2019-08-04T11:27:00Z">
              <w:r>
                <w:rPr>
                  <w:rStyle w:val="HTMLCode"/>
                  <w:rFonts w:eastAsiaTheme="minorHAnsi"/>
                </w:rPr>
                <w:t>server.ribbon.eureka.enabled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2023" w:author="Rajiv Bansal" w:date="2019-08-04T11:27:00Z"/>
          <w:rFonts w:ascii="Segoe UI" w:hAnsi="Segoe UI" w:cs="Segoe UI"/>
          <w:color w:val="000000"/>
        </w:rPr>
      </w:pPr>
      <w:ins w:id="2024"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25" w:author="Rajiv Bansal" w:date="2019-08-04T11:27:00Z"/>
          <w:rFonts w:ascii="Segoe UI" w:hAnsi="Segoe UI" w:cs="Segoe UI"/>
          <w:color w:val="000000"/>
        </w:rPr>
      </w:pPr>
      <w:ins w:id="2026"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27" w:author="Rajiv Bansal" w:date="2019-08-04T14:23:00Z"/>
          <w:rStyle w:val="Strong"/>
          <w:rFonts w:ascii="Georgia" w:eastAsiaTheme="minorHAnsi" w:hAnsi="Georgia" w:cs="Lucida Sans Unicode"/>
          <w:i w:val="0"/>
          <w:iCs w:val="0"/>
          <w:color w:val="auto"/>
          <w:spacing w:val="-3"/>
        </w:rPr>
      </w:pPr>
      <w:del w:id="2028"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9" w:author="Rajiv Bansal" w:date="2019-08-04T14:23:00Z"/>
          <w:spacing w:val="-1"/>
          <w:shd w:val="clear" w:color="auto" w:fill="FFFFFF"/>
        </w:rPr>
      </w:pPr>
      <w:del w:id="2030"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31" w:author="Rajiv Bansal" w:date="2019-08-04T14:23:00Z"/>
          <w:rFonts w:eastAsia="Times New Roman" w:cs="Times New Roman"/>
          <w:spacing w:val="-1"/>
          <w:lang w:eastAsia="en-IN"/>
        </w:rPr>
      </w:pPr>
      <w:del w:id="2032"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33" w:author="Rajiv Bansal" w:date="2019-08-04T14:23:00Z"/>
          <w:rFonts w:eastAsia="Times New Roman" w:cs="Times New Roman"/>
          <w:spacing w:val="-1"/>
          <w:lang w:eastAsia="en-IN"/>
        </w:rPr>
      </w:pPr>
      <w:del w:id="2034"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35" w:author="Rajiv Bansal" w:date="2019-08-04T14:23:00Z"/>
          <w:rStyle w:val="Strong"/>
          <w:rFonts w:cs="Lucida Sans Unicode"/>
          <w:spacing w:val="-3"/>
        </w:rPr>
      </w:pPr>
    </w:p>
    <w:p w14:paraId="78DBBB4B" w14:textId="2CC70009" w:rsidR="00F2201F" w:rsidRPr="00412979" w:rsidDel="00305C1D" w:rsidRDefault="00F2201F">
      <w:pPr>
        <w:ind w:firstLine="360"/>
        <w:rPr>
          <w:del w:id="2036" w:author="Rajiv Bansal" w:date="2019-08-04T14:23:00Z"/>
          <w:i/>
          <w:iCs/>
        </w:rPr>
      </w:pPr>
      <w:del w:id="2037"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8" w:author="Rajiv Bansal" w:date="2019-08-04T14:23:00Z"/>
          <w:rFonts w:ascii="Georgia" w:hAnsi="Georgia"/>
          <w:spacing w:val="-1"/>
        </w:rPr>
      </w:pPr>
      <w:del w:id="2039"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40" w:author="Rajiv Bansal" w:date="2019-08-04T14:23:00Z"/>
          <w:rFonts w:ascii="Georgia" w:hAnsi="Georgia"/>
          <w:spacing w:val="-1"/>
        </w:rPr>
      </w:pPr>
      <w:del w:id="2041"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42" w:author="Rajiv Bansal" w:date="2019-08-04T14:23:00Z"/>
          <w:rFonts w:ascii="Georgia" w:hAnsi="Georgia"/>
          <w:spacing w:val="-1"/>
        </w:rPr>
      </w:pPr>
      <w:del w:id="2043"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4" w:author="Rajiv Bansal" w:date="2019-08-04T14:23:00Z"/>
          <w:rFonts w:ascii="Georgia" w:hAnsi="Georgia" w:cs="Segoe UI"/>
          <w:spacing w:val="-1"/>
        </w:rPr>
        <w:pPrChange w:id="2045"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6"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47" w:author="Rajiv Bansal" w:date="2019-08-04T14:23:00Z"/>
          <w:rFonts w:ascii="Georgia" w:hAnsi="Georgia" w:cs="Segoe UI"/>
          <w:spacing w:val="-1"/>
        </w:rPr>
        <w:pPrChange w:id="2048"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9"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0" w:author="Rajiv Bansal" w:date="2019-08-04T14:23:00Z"/>
          <w:rFonts w:ascii="Georgia" w:hAnsi="Georgia" w:cs="Segoe UI"/>
          <w:spacing w:val="-1"/>
        </w:rPr>
        <w:pPrChange w:id="205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2"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53"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54" w:author="Rajiv Bansal" w:date="2019-08-04T14:23:00Z"/>
          <w:rStyle w:val="Emphasis"/>
          <w:color w:val="FF0000"/>
          <w:spacing w:val="-1"/>
          <w:shd w:val="clear" w:color="auto" w:fill="FFFFFF"/>
        </w:rPr>
      </w:pPr>
      <w:del w:id="2055"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56" w:author="Rajiv Bansal" w:date="2019-08-04T14:23:00Z"/>
          <w:rStyle w:val="Strong"/>
          <w:rFonts w:cs="Lucida Sans Unicode"/>
          <w:spacing w:val="-3"/>
        </w:rPr>
      </w:pPr>
      <w:del w:id="2057"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8" w:author="Rajiv Bansal" w:date="2019-08-04T14:23:00Z"/>
          <w:rFonts w:eastAsia="Times New Roman" w:cs="Segoe UI"/>
          <w:b/>
          <w:bCs/>
          <w:color w:val="000000"/>
          <w:lang w:eastAsia="en-IN"/>
        </w:rPr>
      </w:pPr>
      <w:del w:id="2059"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60"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61" w:author="Rajiv Bansal" w:date="2019-08-04T14:23:00Z"/>
          <w:rFonts w:ascii="Segoe UI" w:hAnsi="Segoe UI" w:cs="Segoe UI"/>
          <w:color w:val="000000"/>
        </w:rPr>
      </w:pPr>
      <w:del w:id="2062"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63" w:author="Rajiv Bansal" w:date="2019-08-04T14:23:00Z"/>
          <w:rFonts w:ascii="Times New Roman" w:hAnsi="Times New Roman" w:cs="Times New Roman"/>
        </w:rPr>
      </w:pPr>
      <w:del w:id="2064"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65" w:author="Rajiv Bansal" w:date="2019-08-04T14:23:00Z"/>
        </w:rPr>
      </w:pPr>
      <w:del w:id="2066"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67" w:author="Rajiv Bansal" w:date="2019-08-04T14:23:00Z"/>
          <w:rFonts w:ascii="Segoe UI" w:hAnsi="Segoe UI" w:cs="Segoe UI"/>
          <w:color w:val="000000"/>
        </w:rPr>
      </w:pPr>
      <w:del w:id="2068"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9" w:author="Rajiv Bansal" w:date="2019-08-04T14:23:00Z"/>
          <w:rFonts w:ascii="Segoe UI" w:hAnsi="Segoe UI" w:cs="Segoe UI"/>
          <w:color w:val="000000"/>
        </w:rPr>
      </w:pPr>
      <w:del w:id="2070"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71" w:author="Rajiv Bansal" w:date="2019-08-04T14:23:00Z"/>
          <w:rFonts w:ascii="Segoe UI" w:hAnsi="Segoe UI" w:cs="Segoe UI"/>
          <w:color w:val="000000"/>
        </w:rPr>
      </w:pPr>
      <w:del w:id="2072"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73" w:author="Rajiv Bansal" w:date="2019-08-04T14:23:00Z"/>
          <w:rFonts w:ascii="Segoe UI" w:hAnsi="Segoe UI" w:cs="Segoe UI"/>
          <w:color w:val="000000"/>
        </w:rPr>
      </w:pPr>
      <w:del w:id="2074"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77" w:author="Rajiv Bansal" w:date="2019-08-04T14:23:00Z"/>
          <w:rFonts w:ascii="Times New Roman" w:hAnsi="Times New Roman" w:cs="Times New Roman"/>
        </w:rPr>
      </w:pPr>
      <w:del w:id="2078"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9" w:author="Rajiv Bansal" w:date="2019-08-04T14:23:00Z"/>
          <w:b/>
          <w:bCs/>
        </w:rPr>
      </w:pPr>
      <w:del w:id="2080"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83" w:author="Rajiv Bansal" w:date="2019-08-04T14:23:00Z"/>
          <w:rFonts w:ascii="Segoe UI" w:hAnsi="Segoe UI" w:cs="Segoe UI"/>
          <w:color w:val="000000"/>
        </w:rPr>
      </w:pPr>
      <w:del w:id="2084"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93" w:author="Rajiv Bansal" w:date="2019-08-04T14:23:00Z"/>
          <w:rFonts w:ascii="Segoe UI" w:hAnsi="Segoe UI" w:cs="Segoe UI"/>
          <w:color w:val="000000"/>
        </w:rPr>
      </w:pPr>
      <w:del w:id="2094"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101" w:author="Rajiv Bansal" w:date="2019-08-04T14:23:00Z"/>
        </w:rPr>
      </w:pPr>
      <w:del w:id="2102"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105" w:author="Rajiv Bansal" w:date="2019-08-04T14:23:00Z"/>
          <w:rFonts w:ascii="Segoe UI" w:hAnsi="Segoe UI" w:cs="Segoe UI"/>
          <w:color w:val="000000"/>
        </w:rPr>
      </w:pPr>
      <w:del w:id="2106"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9" w:author="Rajiv Bansal" w:date="2019-08-04T14:23:00Z"/>
          <w:rFonts w:ascii="Segoe UI" w:hAnsi="Segoe UI" w:cs="Segoe UI"/>
          <w:color w:val="000000"/>
        </w:rPr>
      </w:pPr>
      <w:del w:id="2110"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11" w:author="Rajiv Bansal" w:date="2019-08-04T14:23:00Z"/>
          <w:rFonts w:ascii="Segoe UI" w:hAnsi="Segoe UI" w:cs="Segoe UI"/>
          <w:color w:val="000000"/>
        </w:rPr>
      </w:pPr>
      <w:del w:id="2112"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13" w:author="Rajiv Bansal" w:date="2019-08-04T14:23:00Z"/>
          <w:b/>
          <w:bCs/>
        </w:rPr>
      </w:pPr>
      <w:del w:id="2114"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15" w:author="Rajiv Bansal" w:date="2019-08-04T14:23:00Z"/>
          <w:rFonts w:ascii="Segoe UI" w:hAnsi="Segoe UI" w:cs="Segoe UI"/>
          <w:color w:val="000000"/>
        </w:rPr>
      </w:pPr>
      <w:del w:id="2116"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17" w:author="Rajiv Bansal" w:date="2019-08-04T14:23:00Z"/>
        </w:rPr>
        <w:pPrChange w:id="2118" w:author="Rajiv Bansal" w:date="2019-08-04T11:29:00Z">
          <w:pPr>
            <w:pStyle w:val="Heading7"/>
          </w:pPr>
        </w:pPrChange>
      </w:pPr>
      <w:del w:id="2119"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20" w:author="Rajiv Bansal" w:date="2019-08-04T14:23:00Z"/>
          <w:rFonts w:ascii="Segoe UI" w:hAnsi="Segoe UI" w:cs="Segoe UI"/>
          <w:color w:val="000000"/>
        </w:rPr>
      </w:pPr>
      <w:del w:id="212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22" w:author="Rajiv Bansal" w:date="2019-08-04T14:23:00Z"/>
          <w:rFonts w:ascii="Times New Roman" w:hAnsi="Times New Roman" w:cs="Times New Roman"/>
        </w:rPr>
      </w:pPr>
      <w:del w:id="2123"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24" w:author="Rajiv Bansal" w:date="2019-08-04T14:23:00Z"/>
          <w:rFonts w:ascii="Segoe UI" w:hAnsi="Segoe UI" w:cs="Segoe UI"/>
          <w:color w:val="000000"/>
        </w:rPr>
      </w:pPr>
      <w:del w:id="2125"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26" w:author="Rajiv Bansal" w:date="2019-08-04T14:23:00Z"/>
        </w:rPr>
        <w:pPrChange w:id="2127" w:author="Rajiv Bansal" w:date="2019-08-04T11:29:00Z">
          <w:pPr>
            <w:pStyle w:val="Heading7"/>
          </w:pPr>
        </w:pPrChange>
      </w:pPr>
      <w:del w:id="2128"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9" w:author="Rajiv Bansal" w:date="2019-08-04T14:23:00Z"/>
          <w:rFonts w:ascii="Segoe UI" w:hAnsi="Segoe UI" w:cs="Segoe UI"/>
          <w:color w:val="000000"/>
        </w:rPr>
      </w:pPr>
      <w:del w:id="2130"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31" w:author="Rajiv Bansal" w:date="2019-08-04T14:23:00Z"/>
          <w:rFonts w:ascii="Segoe UI" w:hAnsi="Segoe UI" w:cs="Segoe UI"/>
          <w:color w:val="000000"/>
        </w:rPr>
      </w:pPr>
      <w:del w:id="2132"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33" w:author="Rajiv Bansal" w:date="2019-08-04T14:23:00Z"/>
        </w:trPr>
        <w:tc>
          <w:tcPr>
            <w:tcW w:w="15495" w:type="dxa"/>
            <w:vAlign w:val="center"/>
            <w:hideMark/>
          </w:tcPr>
          <w:p w14:paraId="6BC62E58" w14:textId="0B4476D9" w:rsidR="00B305A1" w:rsidDel="00305C1D" w:rsidRDefault="00B305A1">
            <w:pPr>
              <w:rPr>
                <w:del w:id="2134" w:author="Rajiv Bansal" w:date="2019-08-04T14:23:00Z"/>
                <w:rFonts w:ascii="Times New Roman" w:hAnsi="Times New Roman" w:cs="Times New Roman"/>
              </w:rPr>
            </w:pPr>
            <w:del w:id="213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36" w:author="Rajiv Bansal" w:date="2019-08-04T14:23:00Z"/>
              </w:rPr>
            </w:pPr>
            <w:del w:id="2137" w:author="Rajiv Bansal" w:date="2019-08-04T14:23:00Z">
              <w:r w:rsidDel="00305C1D">
                <w:delText> </w:delText>
              </w:r>
            </w:del>
          </w:p>
          <w:p w14:paraId="1735B883" w14:textId="25097B84"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42" w:author="Rajiv Bansal" w:date="2019-08-04T14:23:00Z"/>
              </w:rPr>
            </w:pPr>
            <w:del w:id="214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44" w:author="Rajiv Bansal" w:date="2019-08-04T14:23:00Z"/>
              </w:rPr>
            </w:pPr>
            <w:del w:id="214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50" w:author="Rajiv Bansal" w:date="2019-08-04T14:23:00Z"/>
              </w:rPr>
            </w:pPr>
            <w:del w:id="2151" w:author="Rajiv Bansal" w:date="2019-08-04T14:23:00Z">
              <w:r w:rsidDel="00305C1D">
                <w:delText> </w:delText>
              </w:r>
            </w:del>
          </w:p>
          <w:p w14:paraId="0981D894" w14:textId="1F34467D" w:rsidR="00B305A1" w:rsidDel="00305C1D" w:rsidRDefault="00B305A1">
            <w:pPr>
              <w:rPr>
                <w:del w:id="2152" w:author="Rajiv Bansal" w:date="2019-08-04T14:23:00Z"/>
              </w:rPr>
            </w:pPr>
            <w:del w:id="2153"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54" w:author="Rajiv Bansal" w:date="2019-08-04T14:23:00Z"/>
              </w:rPr>
            </w:pPr>
            <w:del w:id="2155"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56" w:author="Rajiv Bansal" w:date="2019-08-04T14:23:00Z"/>
              </w:rPr>
            </w:pPr>
            <w:del w:id="215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8" w:author="Rajiv Bansal" w:date="2019-08-04T14:23:00Z"/>
              </w:rPr>
            </w:pPr>
            <w:del w:id="2159" w:author="Rajiv Bansal" w:date="2019-08-04T14:23:00Z">
              <w:r w:rsidDel="00305C1D">
                <w:rPr>
                  <w:rStyle w:val="HTMLCode"/>
                  <w:rFonts w:eastAsiaTheme="minorHAnsi"/>
                </w:rPr>
                <w:delText>{</w:delText>
              </w:r>
            </w:del>
          </w:p>
          <w:p w14:paraId="008BAEB3" w14:textId="00C1D877"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62" w:author="Rajiv Bansal" w:date="2019-08-04T14:23:00Z"/>
              </w:rPr>
            </w:pPr>
            <w:del w:id="216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70" w:author="Rajiv Bansal" w:date="2019-08-04T14:23:00Z"/>
              </w:rPr>
            </w:pPr>
            <w:del w:id="2171" w:author="Rajiv Bansal" w:date="2019-08-04T14:23:00Z">
              <w:r w:rsidDel="00305C1D">
                <w:delText> </w:delText>
              </w:r>
            </w:del>
          </w:p>
          <w:p w14:paraId="64EA9ED6" w14:textId="788F196A"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82" w:author="Rajiv Bansal" w:date="2019-08-04T14:23:00Z"/>
              </w:rPr>
            </w:pPr>
            <w:del w:id="2183" w:author="Rajiv Bansal" w:date="2019-08-04T14:23:00Z">
              <w:r w:rsidDel="00305C1D">
                <w:delText> </w:delText>
              </w:r>
            </w:del>
          </w:p>
          <w:p w14:paraId="477FA8AE" w14:textId="42EA4E8D"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92" w:author="Rajiv Bansal" w:date="2019-08-04T14:23:00Z"/>
              </w:rPr>
            </w:pPr>
            <w:del w:id="2193" w:author="Rajiv Bansal" w:date="2019-08-04T14:23:00Z">
              <w:r w:rsidDel="00305C1D">
                <w:rPr>
                  <w:rStyle w:val="HTMLCode"/>
                  <w:rFonts w:eastAsiaTheme="minorHAnsi"/>
                </w:rPr>
                <w:delText>}</w:delText>
              </w:r>
            </w:del>
          </w:p>
          <w:p w14:paraId="547CEFAF" w14:textId="5511E84E" w:rsidR="00B305A1" w:rsidDel="00305C1D" w:rsidRDefault="00B305A1">
            <w:pPr>
              <w:rPr>
                <w:del w:id="2194" w:author="Rajiv Bansal" w:date="2019-08-04T14:23:00Z"/>
              </w:rPr>
            </w:pPr>
            <w:del w:id="2195" w:author="Rajiv Bansal" w:date="2019-08-04T14:23:00Z">
              <w:r w:rsidDel="00305C1D">
                <w:delText> </w:delText>
              </w:r>
            </w:del>
          </w:p>
          <w:p w14:paraId="5803EBBB" w14:textId="79D79AD8" w:rsidR="00B305A1" w:rsidDel="00305C1D" w:rsidRDefault="00B305A1">
            <w:pPr>
              <w:rPr>
                <w:del w:id="2196" w:author="Rajiv Bansal" w:date="2019-08-04T14:23:00Z"/>
              </w:rPr>
            </w:pPr>
            <w:del w:id="2197"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8" w:author="Rajiv Bansal" w:date="2019-08-04T14:23:00Z"/>
              </w:rPr>
            </w:pPr>
            <w:del w:id="2199" w:author="Rajiv Bansal" w:date="2019-08-04T14:23:00Z">
              <w:r w:rsidDel="00305C1D">
                <w:rPr>
                  <w:rStyle w:val="HTMLCode"/>
                  <w:rFonts w:eastAsiaTheme="minorHAnsi"/>
                </w:rPr>
                <w:delText>{</w:delText>
              </w:r>
            </w:del>
          </w:p>
          <w:p w14:paraId="629E1656" w14:textId="1B5B6C23"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206" w:author="Rajiv Bansal" w:date="2019-08-04T14:23:00Z"/>
              </w:rPr>
            </w:pPr>
            <w:del w:id="2207" w:author="Rajiv Bansal" w:date="2019-08-04T14:23:00Z">
              <w:r w:rsidDel="00305C1D">
                <w:delText> </w:delText>
              </w:r>
            </w:del>
          </w:p>
          <w:p w14:paraId="3F3DF390" w14:textId="5D05B1E0"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12" w:author="Rajiv Bansal" w:date="2019-08-04T14:23:00Z"/>
              </w:rPr>
            </w:pPr>
            <w:del w:id="2213"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20" w:author="Rajiv Bansal" w:date="2019-08-04T14:23:00Z"/>
              </w:rPr>
            </w:pPr>
            <w:del w:id="2221" w:author="Rajiv Bansal" w:date="2019-08-04T14:23:00Z">
              <w:r w:rsidDel="00305C1D">
                <w:delText> </w:delText>
              </w:r>
            </w:del>
          </w:p>
          <w:p w14:paraId="375D7ED4" w14:textId="24267A4C"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8" w:author="Rajiv Bansal" w:date="2019-08-04T14:23:00Z"/>
              </w:rPr>
            </w:pPr>
            <w:del w:id="2229" w:author="Rajiv Bansal" w:date="2019-08-04T14:23:00Z">
              <w:r w:rsidDel="00305C1D">
                <w:delText> </w:delText>
              </w:r>
            </w:del>
          </w:p>
          <w:p w14:paraId="459CF86E" w14:textId="1365D94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36" w:author="Rajiv Bansal" w:date="2019-08-04T14:23:00Z"/>
              </w:rPr>
            </w:pPr>
            <w:del w:id="2237" w:author="Rajiv Bansal" w:date="2019-08-04T14:23:00Z">
              <w:r w:rsidDel="00305C1D">
                <w:delText> </w:delText>
              </w:r>
            </w:del>
          </w:p>
          <w:p w14:paraId="60308CAD" w14:textId="75F74DAB" w:rsidR="00B305A1" w:rsidDel="00305C1D" w:rsidRDefault="00B305A1">
            <w:pPr>
              <w:rPr>
                <w:del w:id="2238" w:author="Rajiv Bansal" w:date="2019-08-04T14:23:00Z"/>
              </w:rPr>
            </w:pPr>
            <w:del w:id="22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40" w:author="Rajiv Bansal" w:date="2019-08-04T14:23:00Z"/>
              </w:rPr>
            </w:pPr>
            <w:del w:id="22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42" w:author="Rajiv Bansal" w:date="2019-08-04T14:23:00Z"/>
              </w:rPr>
            </w:pPr>
            <w:del w:id="22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44" w:author="Rajiv Bansal" w:date="2019-08-04T14:23:00Z"/>
              </w:rPr>
            </w:pPr>
            <w:del w:id="2245"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46" w:author="Rajiv Bansal" w:date="2019-08-04T14:23:00Z"/>
        </w:rPr>
        <w:pPrChange w:id="2247" w:author="Rajiv Bansal" w:date="2019-08-04T11:29:00Z">
          <w:pPr>
            <w:pStyle w:val="Heading7"/>
          </w:pPr>
        </w:pPrChange>
      </w:pPr>
      <w:del w:id="2248"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9" w:author="Rajiv Bansal" w:date="2019-08-04T14:23:00Z"/>
          <w:rFonts w:ascii="Segoe UI" w:hAnsi="Segoe UI" w:cs="Segoe UI"/>
          <w:color w:val="000000"/>
        </w:rPr>
      </w:pPr>
      <w:del w:id="2250"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51" w:author="Rajiv Bansal" w:date="2019-08-04T14:23:00Z"/>
        </w:trPr>
        <w:tc>
          <w:tcPr>
            <w:tcW w:w="15495" w:type="dxa"/>
            <w:vAlign w:val="center"/>
            <w:hideMark/>
          </w:tcPr>
          <w:p w14:paraId="50485687" w14:textId="7E9EAAD6" w:rsidR="00B305A1" w:rsidDel="00305C1D" w:rsidRDefault="00B305A1">
            <w:pPr>
              <w:rPr>
                <w:del w:id="2252" w:author="Rajiv Bansal" w:date="2019-08-04T14:23:00Z"/>
                <w:rFonts w:ascii="Times New Roman" w:hAnsi="Times New Roman" w:cs="Times New Roman"/>
              </w:rPr>
            </w:pPr>
            <w:del w:id="2253"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54" w:author="Rajiv Bansal" w:date="2019-08-04T14:23:00Z"/>
              </w:rPr>
            </w:pPr>
            <w:del w:id="2255"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56" w:author="Rajiv Bansal" w:date="2019-08-04T14:23:00Z"/>
          <w:rFonts w:ascii="Segoe UI" w:hAnsi="Segoe UI" w:cs="Segoe UI"/>
          <w:color w:val="000000"/>
        </w:rPr>
      </w:pPr>
      <w:del w:id="2257"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8" w:author="Rajiv Bansal" w:date="2019-08-04T14:23:00Z"/>
        </w:rPr>
        <w:pPrChange w:id="2259" w:author="Rajiv Bansal" w:date="2019-08-04T11:29:00Z">
          <w:pPr>
            <w:pStyle w:val="Heading7"/>
          </w:pPr>
        </w:pPrChange>
      </w:pPr>
      <w:del w:id="2260"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61" w:author="Rajiv Bansal" w:date="2019-08-04T14:23:00Z"/>
          <w:rFonts w:ascii="Segoe UI" w:hAnsi="Segoe UI" w:cs="Segoe UI"/>
          <w:color w:val="000000"/>
        </w:rPr>
      </w:pPr>
      <w:del w:id="2262"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65" w:author="Rajiv Bansal" w:date="2019-08-04T14:23:00Z"/>
          <w:rFonts w:ascii="Times New Roman" w:hAnsi="Times New Roman" w:cs="Times New Roman"/>
        </w:rPr>
      </w:pPr>
      <w:del w:id="2266"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9" w:author="Rajiv Bansal" w:date="2019-08-04T14:23:00Z"/>
          <w:rFonts w:ascii="Times New Roman" w:hAnsi="Times New Roman" w:cs="Times New Roman"/>
        </w:rPr>
      </w:pPr>
      <w:del w:id="2270"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71" w:author="Rajiv Bansal" w:date="2019-08-04T14:23:00Z"/>
          <w:rFonts w:ascii="Segoe UI" w:hAnsi="Segoe UI" w:cs="Segoe UI"/>
          <w:color w:val="000000"/>
        </w:rPr>
      </w:pPr>
      <w:del w:id="2272"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73" w:author="Rajiv Bansal" w:date="2019-08-04T14:23:00Z"/>
        </w:rPr>
      </w:pPr>
      <w:del w:id="2274"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75" w:author="Rajiv Bansal" w:date="2019-08-04T14:23:00Z"/>
          <w:rFonts w:ascii="Segoe UI" w:hAnsi="Segoe UI" w:cs="Segoe UI"/>
          <w:color w:val="000000"/>
        </w:rPr>
      </w:pPr>
      <w:del w:id="2276"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77" w:author="Rajiv Bansal" w:date="2019-08-04T14:23:00Z"/>
        </w:rPr>
        <w:pPrChange w:id="2278" w:author="Rajiv Bansal" w:date="2019-08-04T11:29:00Z">
          <w:pPr>
            <w:pStyle w:val="Heading7"/>
          </w:pPr>
        </w:pPrChange>
      </w:pPr>
      <w:del w:id="2279"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80" w:author="Rajiv Bansal" w:date="2019-08-04T14:23:00Z"/>
          <w:rFonts w:ascii="Segoe UI" w:hAnsi="Segoe UI" w:cs="Segoe UI"/>
          <w:color w:val="000000"/>
        </w:rPr>
      </w:pPr>
      <w:del w:id="2281"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82" w:author="Rajiv Bansal" w:date="2019-08-04T14:23:00Z"/>
          <w:rFonts w:ascii="Times New Roman" w:hAnsi="Times New Roman" w:cs="Times New Roman"/>
        </w:rPr>
      </w:pPr>
      <w:del w:id="2283"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84" w:author="Rajiv Bansal" w:date="2019-08-04T14:23:00Z"/>
          <w:rFonts w:ascii="Segoe UI" w:hAnsi="Segoe UI" w:cs="Segoe UI"/>
          <w:color w:val="000000"/>
        </w:rPr>
      </w:pPr>
      <w:del w:id="2285"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86" w:author="Rajiv Bansal" w:date="2019-08-04T14:23:00Z"/>
        </w:rPr>
        <w:pPrChange w:id="2287" w:author="Rajiv Bansal" w:date="2019-08-04T11:29:00Z">
          <w:pPr>
            <w:pStyle w:val="Heading7"/>
          </w:pPr>
        </w:pPrChange>
      </w:pPr>
      <w:del w:id="2288"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9" w:author="Rajiv Bansal" w:date="2019-08-04T14:23:00Z"/>
          <w:rFonts w:ascii="Segoe UI" w:hAnsi="Segoe UI" w:cs="Segoe UI"/>
          <w:color w:val="000000"/>
        </w:rPr>
      </w:pPr>
      <w:del w:id="2290"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91" w:author="Rajiv Bansal" w:date="2019-08-04T14:23:00Z"/>
        </w:trPr>
        <w:tc>
          <w:tcPr>
            <w:tcW w:w="15495" w:type="dxa"/>
            <w:vAlign w:val="center"/>
            <w:hideMark/>
          </w:tcPr>
          <w:p w14:paraId="0F905521" w14:textId="798A9790" w:rsidR="00B305A1" w:rsidDel="00305C1D" w:rsidRDefault="00B305A1">
            <w:pPr>
              <w:rPr>
                <w:del w:id="2292" w:author="Rajiv Bansal" w:date="2019-08-04T14:23:00Z"/>
                <w:rFonts w:ascii="Times New Roman" w:hAnsi="Times New Roman" w:cs="Times New Roman"/>
              </w:rPr>
            </w:pPr>
            <w:del w:id="229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94" w:author="Rajiv Bansal" w:date="2019-08-04T14:23:00Z"/>
              </w:rPr>
            </w:pPr>
            <w:del w:id="2295" w:author="Rajiv Bansal" w:date="2019-08-04T14:23:00Z">
              <w:r w:rsidDel="00305C1D">
                <w:delText> </w:delText>
              </w:r>
            </w:del>
          </w:p>
          <w:p w14:paraId="4432B135" w14:textId="16021507"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304" w:author="Rajiv Bansal" w:date="2019-08-04T14:23:00Z"/>
              </w:rPr>
            </w:pPr>
            <w:del w:id="23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306" w:author="Rajiv Bansal" w:date="2019-08-04T14:23:00Z"/>
              </w:rPr>
            </w:pPr>
            <w:del w:id="23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8" w:author="Rajiv Bansal" w:date="2019-08-04T14:23:00Z"/>
              </w:rPr>
            </w:pPr>
            <w:del w:id="23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10" w:author="Rajiv Bansal" w:date="2019-08-04T14:23:00Z"/>
              </w:rPr>
            </w:pPr>
            <w:del w:id="23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12" w:author="Rajiv Bansal" w:date="2019-08-04T14:23:00Z"/>
              </w:rPr>
            </w:pPr>
            <w:del w:id="2313" w:author="Rajiv Bansal" w:date="2019-08-04T14:23:00Z">
              <w:r w:rsidDel="00305C1D">
                <w:delText> </w:delText>
              </w:r>
            </w:del>
          </w:p>
          <w:p w14:paraId="54CF5C57" w14:textId="656BF3E4" w:rsidR="00B305A1" w:rsidDel="00305C1D" w:rsidRDefault="00B305A1">
            <w:pPr>
              <w:rPr>
                <w:del w:id="2314" w:author="Rajiv Bansal" w:date="2019-08-04T14:23:00Z"/>
              </w:rPr>
            </w:pPr>
            <w:del w:id="2315"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16" w:author="Rajiv Bansal" w:date="2019-08-04T14:23:00Z"/>
              </w:rPr>
            </w:pPr>
            <w:del w:id="2317"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8" w:author="Rajiv Bansal" w:date="2019-08-04T14:23:00Z"/>
              </w:rPr>
            </w:pPr>
            <w:del w:id="231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20" w:author="Rajiv Bansal" w:date="2019-08-04T14:23:00Z"/>
              </w:rPr>
            </w:pPr>
            <w:del w:id="2321" w:author="Rajiv Bansal" w:date="2019-08-04T14:23:00Z">
              <w:r w:rsidDel="00305C1D">
                <w:delText> </w:delText>
              </w:r>
            </w:del>
          </w:p>
          <w:p w14:paraId="333F32C3" w14:textId="395A65BA"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8" w:author="Rajiv Bansal" w:date="2019-08-04T14:23:00Z"/>
              </w:rPr>
            </w:pPr>
            <w:del w:id="2329" w:author="Rajiv Bansal" w:date="2019-08-04T14:23:00Z">
              <w:r w:rsidDel="00305C1D">
                <w:delText> </w:delText>
              </w:r>
            </w:del>
          </w:p>
          <w:p w14:paraId="3148F924" w14:textId="4C2C2129"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54" w:author="Rajiv Bansal" w:date="2019-08-04T14:23:00Z"/>
              </w:rPr>
            </w:pPr>
            <w:del w:id="235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56" w:author="Rajiv Bansal" w:date="2019-08-04T14:23:00Z"/>
              </w:rPr>
            </w:pPr>
            <w:del w:id="23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8" w:author="Rajiv Bansal" w:date="2019-08-04T14:23:00Z"/>
              </w:rPr>
            </w:pPr>
            <w:del w:id="23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60" w:author="Rajiv Bansal" w:date="2019-08-04T14:23:00Z"/>
              </w:rPr>
            </w:pPr>
            <w:del w:id="23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62" w:author="Rajiv Bansal" w:date="2019-08-04T14:23:00Z"/>
              </w:rPr>
            </w:pPr>
            <w:del w:id="2363"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64" w:author="Rajiv Bansal" w:date="2019-08-04T14:23:00Z"/>
        </w:rPr>
        <w:pPrChange w:id="2365" w:author="Rajiv Bansal" w:date="2019-08-04T11:29:00Z">
          <w:pPr>
            <w:pStyle w:val="Heading7"/>
          </w:pPr>
        </w:pPrChange>
      </w:pPr>
      <w:del w:id="2366"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67" w:author="Rajiv Bansal" w:date="2019-08-04T14:23:00Z"/>
          <w:rFonts w:ascii="Segoe UI" w:hAnsi="Segoe UI" w:cs="Segoe UI"/>
          <w:color w:val="000000"/>
        </w:rPr>
      </w:pPr>
      <w:del w:id="2368"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9" w:author="Rajiv Bansal" w:date="2019-08-04T14:23:00Z"/>
        </w:trPr>
        <w:tc>
          <w:tcPr>
            <w:tcW w:w="15495" w:type="dxa"/>
            <w:vAlign w:val="center"/>
            <w:hideMark/>
          </w:tcPr>
          <w:p w14:paraId="364B9811" w14:textId="2CF8ED28" w:rsidR="00B305A1" w:rsidDel="00305C1D" w:rsidRDefault="00B305A1">
            <w:pPr>
              <w:rPr>
                <w:del w:id="2370" w:author="Rajiv Bansal" w:date="2019-08-04T14:23:00Z"/>
                <w:rFonts w:ascii="Times New Roman" w:hAnsi="Times New Roman" w:cs="Times New Roman"/>
              </w:rPr>
            </w:pPr>
            <w:del w:id="2371"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72" w:author="Rajiv Bansal" w:date="2019-08-04T14:23:00Z"/>
              </w:rPr>
            </w:pPr>
            <w:del w:id="2373"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74" w:author="Rajiv Bansal" w:date="2019-08-04T14:23:00Z"/>
              </w:rPr>
            </w:pPr>
            <w:del w:id="2375" w:author="Rajiv Bansal" w:date="2019-08-04T14:23:00Z">
              <w:r w:rsidDel="00305C1D">
                <w:delText> </w:delText>
              </w:r>
            </w:del>
          </w:p>
          <w:p w14:paraId="4DC95C8A" w14:textId="64AC2E40" w:rsidR="00B305A1" w:rsidDel="00305C1D" w:rsidRDefault="00B305A1">
            <w:pPr>
              <w:rPr>
                <w:del w:id="2376" w:author="Rajiv Bansal" w:date="2019-08-04T14:23:00Z"/>
              </w:rPr>
            </w:pPr>
            <w:del w:id="2377"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8" w:author="Rajiv Bansal" w:date="2019-08-04T14:23:00Z"/>
              </w:rPr>
            </w:pPr>
            <w:del w:id="2379"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80" w:author="Rajiv Bansal" w:date="2019-08-04T14:23:00Z"/>
              </w:rPr>
            </w:pPr>
            <w:del w:id="2381" w:author="Rajiv Bansal" w:date="2019-08-04T14:23:00Z">
              <w:r w:rsidDel="00305C1D">
                <w:delText> </w:delText>
              </w:r>
            </w:del>
          </w:p>
          <w:p w14:paraId="02D857FC" w14:textId="641E117A" w:rsidR="00B305A1" w:rsidDel="00305C1D" w:rsidRDefault="00B305A1">
            <w:pPr>
              <w:rPr>
                <w:del w:id="2382" w:author="Rajiv Bansal" w:date="2019-08-04T14:23:00Z"/>
              </w:rPr>
            </w:pPr>
            <w:del w:id="2383"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84" w:author="Rajiv Bansal" w:date="2019-08-04T14:23:00Z"/>
              </w:rPr>
            </w:pPr>
            <w:del w:id="2385"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86" w:author="Rajiv Bansal" w:date="2019-08-04T14:23:00Z"/>
          <w:rFonts w:ascii="Georgia" w:hAnsi="Georgia" w:cs="Segoe UI"/>
          <w:color w:val="000000"/>
        </w:rPr>
      </w:pPr>
      <w:del w:id="2387"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8" w:author="Rajiv Bansal" w:date="2019-08-04T14:23:00Z"/>
          <w:rFonts w:ascii="Georgia" w:hAnsi="Georgia"/>
        </w:rPr>
        <w:pPrChange w:id="2389" w:author="Rajiv Bansal" w:date="2019-08-04T11:29:00Z">
          <w:pPr>
            <w:pStyle w:val="Heading7"/>
          </w:pPr>
        </w:pPrChange>
      </w:pPr>
      <w:del w:id="2390"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91" w:author="Rajiv Bansal" w:date="2019-08-04T14:23:00Z"/>
          <w:rFonts w:ascii="Georgia" w:hAnsi="Georgia" w:cs="Segoe UI"/>
          <w:color w:val="000000"/>
        </w:rPr>
      </w:pPr>
      <w:del w:id="2392"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93" w:author="Rajiv Bansal" w:date="2019-08-04T14:23:00Z"/>
          <w:rFonts w:ascii="Georgia" w:hAnsi="Georgia" w:cs="Segoe UI"/>
          <w:color w:val="000000"/>
        </w:rPr>
      </w:pPr>
      <w:del w:id="2394"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95" w:author="Rajiv Bansal" w:date="2019-08-04T14:23:00Z"/>
          <w:rFonts w:cs="Segoe UI"/>
          <w:color w:val="000000"/>
        </w:rPr>
      </w:pPr>
      <w:del w:id="2396"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97" w:author="Rajiv Bansal" w:date="2019-08-04T14:23:00Z"/>
          <w:rFonts w:cs="Segoe UI"/>
          <w:color w:val="000000"/>
        </w:rPr>
      </w:pPr>
      <w:del w:id="2398"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9" w:author="Rajiv Bansal" w:date="2019-08-04T14:23:00Z"/>
          <w:rFonts w:cs="Segoe UI"/>
          <w:color w:val="000000"/>
        </w:rPr>
      </w:pPr>
      <w:del w:id="2400"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401" w:author="Rajiv Bansal" w:date="2019-08-04T14:23:00Z"/>
          <w:rFonts w:cs="Segoe UI"/>
          <w:color w:val="000000"/>
        </w:rPr>
      </w:pPr>
      <w:del w:id="2402"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403" w:author="Rajiv Bansal" w:date="2019-08-04T14:23:00Z"/>
          <w:rFonts w:ascii="Georgia" w:hAnsi="Georgia" w:cs="Segoe UI"/>
          <w:color w:val="000000"/>
        </w:rPr>
      </w:pPr>
      <w:del w:id="2404"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405" w:author="Rajiv Bansal" w:date="2019-08-04T14:23:00Z"/>
        </w:trPr>
        <w:tc>
          <w:tcPr>
            <w:tcW w:w="15495" w:type="dxa"/>
            <w:vAlign w:val="center"/>
            <w:hideMark/>
          </w:tcPr>
          <w:p w14:paraId="19DE0A7A" w14:textId="320B6FE9" w:rsidR="00B305A1" w:rsidDel="00305C1D" w:rsidRDefault="00B305A1">
            <w:pPr>
              <w:rPr>
                <w:del w:id="2406" w:author="Rajiv Bansal" w:date="2019-08-04T14:23:00Z"/>
                <w:rFonts w:ascii="Times New Roman" w:hAnsi="Times New Roman" w:cs="Times New Roman"/>
              </w:rPr>
            </w:pPr>
            <w:del w:id="240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8" w:author="Rajiv Bansal" w:date="2019-08-04T14:23:00Z"/>
              </w:rPr>
            </w:pPr>
            <w:del w:id="2409" w:author="Rajiv Bansal" w:date="2019-08-04T14:23:00Z">
              <w:r w:rsidDel="00305C1D">
                <w:delText> </w:delText>
              </w:r>
            </w:del>
          </w:p>
          <w:p w14:paraId="4374751D" w14:textId="381003DE" w:rsidR="00B305A1" w:rsidDel="00305C1D" w:rsidRDefault="00B305A1">
            <w:pPr>
              <w:rPr>
                <w:del w:id="2410" w:author="Rajiv Bansal" w:date="2019-08-04T14:23:00Z"/>
              </w:rPr>
            </w:pPr>
            <w:del w:id="24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12" w:author="Rajiv Bansal" w:date="2019-08-04T14:23:00Z"/>
              </w:rPr>
            </w:pPr>
            <w:del w:id="24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14" w:author="Rajiv Bansal" w:date="2019-08-04T14:23:00Z"/>
              </w:rPr>
            </w:pPr>
            <w:del w:id="24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16" w:author="Rajiv Bansal" w:date="2019-08-04T14:23:00Z"/>
              </w:rPr>
            </w:pPr>
            <w:del w:id="2417" w:author="Rajiv Bansal" w:date="2019-08-04T14:23:00Z">
              <w:r w:rsidDel="00305C1D">
                <w:delText> </w:delText>
              </w:r>
            </w:del>
          </w:p>
          <w:p w14:paraId="0FD1FEF3" w14:textId="2E3B1068" w:rsidR="00B305A1" w:rsidDel="00305C1D" w:rsidRDefault="00B305A1">
            <w:pPr>
              <w:rPr>
                <w:del w:id="2418" w:author="Rajiv Bansal" w:date="2019-08-04T14:23:00Z"/>
              </w:rPr>
            </w:pPr>
            <w:del w:id="241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20" w:author="Rajiv Bansal" w:date="2019-08-04T14:23:00Z"/>
              </w:rPr>
            </w:pPr>
            <w:del w:id="2421" w:author="Rajiv Bansal" w:date="2019-08-04T14:23:00Z">
              <w:r w:rsidDel="00305C1D">
                <w:delText> </w:delText>
              </w:r>
            </w:del>
          </w:p>
          <w:p w14:paraId="3CDDF2FA" w14:textId="3617940A" w:rsidR="00B305A1" w:rsidDel="00305C1D" w:rsidRDefault="00B305A1">
            <w:pPr>
              <w:rPr>
                <w:del w:id="2422" w:author="Rajiv Bansal" w:date="2019-08-04T14:23:00Z"/>
              </w:rPr>
            </w:pPr>
            <w:del w:id="242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30" w:author="Rajiv Bansal" w:date="2019-08-04T14:23:00Z"/>
              </w:rPr>
            </w:pPr>
            <w:del w:id="2431" w:author="Rajiv Bansal" w:date="2019-08-04T14:23:00Z">
              <w:r w:rsidDel="00305C1D">
                <w:delText> </w:delText>
              </w:r>
            </w:del>
          </w:p>
          <w:p w14:paraId="51CF1841" w14:textId="2CC17A99" w:rsidR="00B305A1" w:rsidDel="00305C1D" w:rsidRDefault="00B305A1">
            <w:pPr>
              <w:rPr>
                <w:del w:id="2432" w:author="Rajiv Bansal" w:date="2019-08-04T14:23:00Z"/>
              </w:rPr>
            </w:pPr>
            <w:del w:id="24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40" w:author="Rajiv Bansal" w:date="2019-08-04T14:23:00Z"/>
              </w:rPr>
            </w:pPr>
            <w:del w:id="2441" w:author="Rajiv Bansal" w:date="2019-08-04T14:23:00Z">
              <w:r w:rsidDel="00305C1D">
                <w:delText> </w:delText>
              </w:r>
            </w:del>
          </w:p>
          <w:p w14:paraId="4C4B4B0E" w14:textId="1EFD949E" w:rsidR="00B305A1" w:rsidDel="00305C1D" w:rsidRDefault="00B305A1">
            <w:pPr>
              <w:rPr>
                <w:del w:id="2442" w:author="Rajiv Bansal" w:date="2019-08-04T14:23:00Z"/>
              </w:rPr>
            </w:pPr>
            <w:del w:id="24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50" w:author="Rajiv Bansal" w:date="2019-08-04T14:23:00Z"/>
              </w:rPr>
            </w:pPr>
            <w:del w:id="2451" w:author="Rajiv Bansal" w:date="2019-08-04T14:23:00Z">
              <w:r w:rsidDel="00305C1D">
                <w:delText> </w:delText>
              </w:r>
            </w:del>
          </w:p>
          <w:p w14:paraId="6F6154B2" w14:textId="1137DB30"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60" w:author="Rajiv Bansal" w:date="2019-08-04T14:23:00Z"/>
              </w:rPr>
            </w:pPr>
            <w:del w:id="2461" w:author="Rajiv Bansal" w:date="2019-08-04T14:23:00Z">
              <w:r w:rsidDel="00305C1D">
                <w:delText> </w:delText>
              </w:r>
            </w:del>
          </w:p>
          <w:p w14:paraId="3008A54A" w14:textId="4CF5B20E"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66" w:author="Rajiv Bansal" w:date="2019-08-04T14:23:00Z"/>
              </w:rPr>
            </w:pPr>
            <w:del w:id="24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8" w:author="Rajiv Bansal" w:date="2019-08-04T14:23:00Z"/>
              </w:rPr>
            </w:pPr>
            <w:del w:id="2469"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70" w:author="Rajiv Bansal" w:date="2019-08-04T14:23:00Z"/>
          <w:rFonts w:ascii="Segoe UI" w:hAnsi="Segoe UI" w:cs="Segoe UI"/>
          <w:color w:val="000000"/>
        </w:rPr>
      </w:pPr>
      <w:del w:id="2471"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72" w:author="Rajiv Bansal" w:date="2019-08-04T14:23:00Z"/>
        </w:trPr>
        <w:tc>
          <w:tcPr>
            <w:tcW w:w="15495" w:type="dxa"/>
            <w:vAlign w:val="center"/>
            <w:hideMark/>
          </w:tcPr>
          <w:p w14:paraId="1AE88439" w14:textId="20249631" w:rsidR="00B305A1" w:rsidDel="00305C1D" w:rsidRDefault="00B305A1">
            <w:pPr>
              <w:rPr>
                <w:del w:id="2473" w:author="Rajiv Bansal" w:date="2019-08-04T14:23:00Z"/>
                <w:rFonts w:ascii="Times New Roman" w:hAnsi="Times New Roman" w:cs="Times New Roman"/>
              </w:rPr>
            </w:pPr>
            <w:del w:id="247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75" w:author="Rajiv Bansal" w:date="2019-08-04T14:23:00Z"/>
              </w:rPr>
            </w:pPr>
            <w:del w:id="2476" w:author="Rajiv Bansal" w:date="2019-08-04T14:23:00Z">
              <w:r w:rsidDel="00305C1D">
                <w:delText> </w:delText>
              </w:r>
            </w:del>
          </w:p>
          <w:p w14:paraId="5FB53EBA" w14:textId="3EA7ECBF" w:rsidR="00B305A1" w:rsidDel="00305C1D" w:rsidRDefault="00B305A1">
            <w:pPr>
              <w:rPr>
                <w:del w:id="2477" w:author="Rajiv Bansal" w:date="2019-08-04T14:23:00Z"/>
              </w:rPr>
            </w:pPr>
            <w:del w:id="24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9" w:author="Rajiv Bansal" w:date="2019-08-04T14:23:00Z"/>
              </w:rPr>
            </w:pPr>
            <w:del w:id="2480" w:author="Rajiv Bansal" w:date="2019-08-04T14:23:00Z">
              <w:r w:rsidDel="00305C1D">
                <w:delText> </w:delText>
              </w:r>
            </w:del>
          </w:p>
          <w:p w14:paraId="3C545B17" w14:textId="1F13E415" w:rsidR="00B305A1" w:rsidDel="00305C1D" w:rsidRDefault="00B305A1">
            <w:pPr>
              <w:rPr>
                <w:del w:id="2481" w:author="Rajiv Bansal" w:date="2019-08-04T14:23:00Z"/>
              </w:rPr>
            </w:pPr>
            <w:del w:id="24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83" w:author="Rajiv Bansal" w:date="2019-08-04T14:23:00Z"/>
              </w:rPr>
            </w:pPr>
            <w:del w:id="2484" w:author="Rajiv Bansal" w:date="2019-08-04T14:23:00Z">
              <w:r w:rsidDel="00305C1D">
                <w:delText> </w:delText>
              </w:r>
            </w:del>
          </w:p>
          <w:p w14:paraId="655C22B7" w14:textId="46F19FF2" w:rsidR="00B305A1" w:rsidDel="00305C1D" w:rsidRDefault="00B305A1">
            <w:pPr>
              <w:rPr>
                <w:del w:id="2485" w:author="Rajiv Bansal" w:date="2019-08-04T14:23:00Z"/>
              </w:rPr>
            </w:pPr>
            <w:del w:id="24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93" w:author="Rajiv Bansal" w:date="2019-08-04T14:23:00Z"/>
              </w:rPr>
            </w:pPr>
            <w:del w:id="2494" w:author="Rajiv Bansal" w:date="2019-08-04T14:23:00Z">
              <w:r w:rsidDel="00305C1D">
                <w:delText> </w:delText>
              </w:r>
            </w:del>
          </w:p>
          <w:p w14:paraId="0AE1EB72" w14:textId="2979EA91" w:rsidR="00B305A1" w:rsidDel="00305C1D" w:rsidRDefault="00B305A1">
            <w:pPr>
              <w:rPr>
                <w:del w:id="2495" w:author="Rajiv Bansal" w:date="2019-08-04T14:23:00Z"/>
              </w:rPr>
            </w:pPr>
            <w:del w:id="24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503" w:author="Rajiv Bansal" w:date="2019-08-04T14:23:00Z"/>
              </w:rPr>
            </w:pPr>
            <w:del w:id="2504" w:author="Rajiv Bansal" w:date="2019-08-04T14:23:00Z">
              <w:r w:rsidDel="00305C1D">
                <w:delText> </w:delText>
              </w:r>
            </w:del>
          </w:p>
          <w:p w14:paraId="7AD4931E" w14:textId="4B26CE11" w:rsidR="00B305A1" w:rsidDel="00305C1D" w:rsidRDefault="00B305A1">
            <w:pPr>
              <w:rPr>
                <w:del w:id="2505" w:author="Rajiv Bansal" w:date="2019-08-04T14:23:00Z"/>
              </w:rPr>
            </w:pPr>
            <w:del w:id="25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13" w:author="Rajiv Bansal" w:date="2019-08-04T14:23:00Z"/>
              </w:rPr>
            </w:pPr>
            <w:del w:id="2514" w:author="Rajiv Bansal" w:date="2019-08-04T14:23:00Z">
              <w:r w:rsidDel="00305C1D">
                <w:delText> </w:delText>
              </w:r>
            </w:del>
          </w:p>
          <w:p w14:paraId="791DE36B" w14:textId="7A100A4D"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21" w:author="Rajiv Bansal" w:date="2019-08-04T14:23:00Z"/>
              </w:rPr>
            </w:pPr>
            <w:del w:id="2522" w:author="Rajiv Bansal" w:date="2019-08-04T14:23:00Z">
              <w:r w:rsidDel="00305C1D">
                <w:delText> </w:delText>
              </w:r>
            </w:del>
          </w:p>
          <w:p w14:paraId="78D70446" w14:textId="46F416AF"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25" w:author="Rajiv Bansal" w:date="2019-08-04T14:23:00Z"/>
              </w:rPr>
            </w:pPr>
            <w:del w:id="252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27" w:author="Rajiv Bansal" w:date="2019-08-04T14:23:00Z"/>
              </w:rPr>
            </w:pPr>
            <w:del w:id="2528"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9" w:author="Rajiv Bansal" w:date="2019-08-04T14:23:00Z"/>
          <w:rFonts w:ascii="Segoe UI" w:hAnsi="Segoe UI" w:cs="Segoe UI"/>
          <w:color w:val="000000"/>
        </w:rPr>
      </w:pPr>
      <w:del w:id="2530"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31" w:author="Rajiv Bansal" w:date="2019-08-04T14:23:00Z"/>
        </w:trPr>
        <w:tc>
          <w:tcPr>
            <w:tcW w:w="15495" w:type="dxa"/>
            <w:vAlign w:val="center"/>
            <w:hideMark/>
          </w:tcPr>
          <w:p w14:paraId="0537809C" w14:textId="7ED19597" w:rsidR="00B305A1" w:rsidDel="00305C1D" w:rsidRDefault="00B305A1">
            <w:pPr>
              <w:rPr>
                <w:del w:id="2532" w:author="Rajiv Bansal" w:date="2019-08-04T14:23:00Z"/>
                <w:rFonts w:ascii="Times New Roman" w:hAnsi="Times New Roman" w:cs="Times New Roman"/>
              </w:rPr>
            </w:pPr>
            <w:del w:id="253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34" w:author="Rajiv Bansal" w:date="2019-08-04T14:23:00Z"/>
              </w:rPr>
            </w:pPr>
            <w:del w:id="2535" w:author="Rajiv Bansal" w:date="2019-08-04T14:23:00Z">
              <w:r w:rsidDel="00305C1D">
                <w:delText> </w:delText>
              </w:r>
            </w:del>
          </w:p>
          <w:p w14:paraId="61F1C1BA" w14:textId="468FE99D" w:rsidR="00B305A1" w:rsidDel="00305C1D" w:rsidRDefault="00B305A1">
            <w:pPr>
              <w:rPr>
                <w:del w:id="2536" w:author="Rajiv Bansal" w:date="2019-08-04T14:23:00Z"/>
              </w:rPr>
            </w:pPr>
            <w:del w:id="25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8" w:author="Rajiv Bansal" w:date="2019-08-04T14:23:00Z"/>
              </w:rPr>
            </w:pPr>
            <w:del w:id="2539" w:author="Rajiv Bansal" w:date="2019-08-04T14:23:00Z">
              <w:r w:rsidDel="00305C1D">
                <w:delText> </w:delText>
              </w:r>
            </w:del>
          </w:p>
          <w:p w14:paraId="6A3D372E" w14:textId="39C3BF6E" w:rsidR="00B305A1" w:rsidDel="00305C1D" w:rsidRDefault="00B305A1">
            <w:pPr>
              <w:rPr>
                <w:del w:id="2540" w:author="Rajiv Bansal" w:date="2019-08-04T14:23:00Z"/>
              </w:rPr>
            </w:pPr>
            <w:del w:id="25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42" w:author="Rajiv Bansal" w:date="2019-08-04T14:23:00Z"/>
              </w:rPr>
            </w:pPr>
            <w:del w:id="2543" w:author="Rajiv Bansal" w:date="2019-08-04T14:23:00Z">
              <w:r w:rsidDel="00305C1D">
                <w:delText> </w:delText>
              </w:r>
            </w:del>
          </w:p>
          <w:p w14:paraId="05B6F62E" w14:textId="75B57F71" w:rsidR="00B305A1" w:rsidDel="00305C1D" w:rsidRDefault="00B305A1">
            <w:pPr>
              <w:rPr>
                <w:del w:id="2544" w:author="Rajiv Bansal" w:date="2019-08-04T14:23:00Z"/>
              </w:rPr>
            </w:pPr>
            <w:del w:id="25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52" w:author="Rajiv Bansal" w:date="2019-08-04T14:23:00Z"/>
              </w:rPr>
            </w:pPr>
            <w:del w:id="2553" w:author="Rajiv Bansal" w:date="2019-08-04T14:23:00Z">
              <w:r w:rsidDel="00305C1D">
                <w:delText> </w:delText>
              </w:r>
            </w:del>
          </w:p>
          <w:p w14:paraId="2FED8C2D" w14:textId="2D69E59C" w:rsidR="00B305A1" w:rsidDel="00305C1D" w:rsidRDefault="00B305A1">
            <w:pPr>
              <w:rPr>
                <w:del w:id="2554" w:author="Rajiv Bansal" w:date="2019-08-04T14:23:00Z"/>
              </w:rPr>
            </w:pPr>
            <w:del w:id="25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62" w:author="Rajiv Bansal" w:date="2019-08-04T14:23:00Z"/>
              </w:rPr>
            </w:pPr>
            <w:del w:id="2563" w:author="Rajiv Bansal" w:date="2019-08-04T14:23:00Z">
              <w:r w:rsidDel="00305C1D">
                <w:delText> </w:delText>
              </w:r>
            </w:del>
          </w:p>
          <w:p w14:paraId="73011031" w14:textId="3DCA8204"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72" w:author="Rajiv Bansal" w:date="2019-08-04T14:23:00Z"/>
              </w:rPr>
            </w:pPr>
            <w:del w:id="2573" w:author="Rajiv Bansal" w:date="2019-08-04T14:23:00Z">
              <w:r w:rsidDel="00305C1D">
                <w:delText> </w:delText>
              </w:r>
            </w:del>
          </w:p>
          <w:p w14:paraId="4EC5BAEE" w14:textId="1CD8A849"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82" w:author="Rajiv Bansal" w:date="2019-08-04T14:23:00Z"/>
              </w:rPr>
            </w:pPr>
            <w:del w:id="25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84" w:author="Rajiv Bansal" w:date="2019-08-04T14:23:00Z"/>
              </w:rPr>
            </w:pPr>
            <w:del w:id="2585"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86" w:author="Rajiv Bansal" w:date="2019-08-04T14:23:00Z"/>
          <w:rFonts w:ascii="Segoe UI" w:hAnsi="Segoe UI" w:cs="Segoe UI"/>
          <w:color w:val="000000"/>
        </w:rPr>
      </w:pPr>
      <w:del w:id="2587"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8" w:author="Rajiv Bansal" w:date="2019-08-04T14:23:00Z"/>
        </w:trPr>
        <w:tc>
          <w:tcPr>
            <w:tcW w:w="15495" w:type="dxa"/>
            <w:vAlign w:val="center"/>
            <w:hideMark/>
          </w:tcPr>
          <w:p w14:paraId="3EB2E5F5" w14:textId="0FE6F9FA" w:rsidR="00B305A1" w:rsidDel="00305C1D" w:rsidRDefault="00B305A1">
            <w:pPr>
              <w:rPr>
                <w:del w:id="2589" w:author="Rajiv Bansal" w:date="2019-08-04T14:23:00Z"/>
                <w:rFonts w:ascii="Times New Roman" w:hAnsi="Times New Roman" w:cs="Times New Roman"/>
              </w:rPr>
            </w:pPr>
            <w:del w:id="259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91" w:author="Rajiv Bansal" w:date="2019-08-04T14:23:00Z"/>
              </w:rPr>
            </w:pPr>
            <w:del w:id="2592" w:author="Rajiv Bansal" w:date="2019-08-04T14:23:00Z">
              <w:r w:rsidDel="00305C1D">
                <w:delText> </w:delText>
              </w:r>
            </w:del>
          </w:p>
          <w:p w14:paraId="00998732" w14:textId="4A556102" w:rsidR="00B305A1" w:rsidDel="00305C1D" w:rsidRDefault="00B305A1">
            <w:pPr>
              <w:rPr>
                <w:del w:id="2593" w:author="Rajiv Bansal" w:date="2019-08-04T14:23:00Z"/>
              </w:rPr>
            </w:pPr>
            <w:del w:id="259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95" w:author="Rajiv Bansal" w:date="2019-08-04T14:23:00Z"/>
              </w:rPr>
            </w:pPr>
            <w:del w:id="2596" w:author="Rajiv Bansal" w:date="2019-08-04T14:23:00Z">
              <w:r w:rsidDel="00305C1D">
                <w:delText> </w:delText>
              </w:r>
            </w:del>
          </w:p>
          <w:p w14:paraId="7B3C2E25" w14:textId="63079684" w:rsidR="00B305A1" w:rsidDel="00305C1D" w:rsidRDefault="00B305A1">
            <w:pPr>
              <w:rPr>
                <w:del w:id="2597" w:author="Rajiv Bansal" w:date="2019-08-04T14:23:00Z"/>
              </w:rPr>
            </w:pPr>
            <w:del w:id="259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9" w:author="Rajiv Bansal" w:date="2019-08-04T14:23:00Z"/>
              </w:rPr>
            </w:pPr>
            <w:del w:id="2600" w:author="Rajiv Bansal" w:date="2019-08-04T14:23:00Z">
              <w:r w:rsidDel="00305C1D">
                <w:delText> </w:delText>
              </w:r>
            </w:del>
          </w:p>
          <w:p w14:paraId="320F4BEF" w14:textId="56256B8E" w:rsidR="00B305A1" w:rsidDel="00305C1D" w:rsidRDefault="00B305A1">
            <w:pPr>
              <w:rPr>
                <w:del w:id="2601" w:author="Rajiv Bansal" w:date="2019-08-04T14:23:00Z"/>
              </w:rPr>
            </w:pPr>
            <w:del w:id="260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9" w:author="Rajiv Bansal" w:date="2019-08-04T14:23:00Z"/>
              </w:rPr>
            </w:pPr>
            <w:del w:id="2610" w:author="Rajiv Bansal" w:date="2019-08-04T14:23:00Z">
              <w:r w:rsidDel="00305C1D">
                <w:delText> </w:delText>
              </w:r>
            </w:del>
          </w:p>
          <w:p w14:paraId="20036EC9" w14:textId="314D4336" w:rsidR="00B305A1" w:rsidDel="00305C1D" w:rsidRDefault="00B305A1">
            <w:pPr>
              <w:rPr>
                <w:del w:id="2611" w:author="Rajiv Bansal" w:date="2019-08-04T14:23:00Z"/>
              </w:rPr>
            </w:pPr>
            <w:del w:id="26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9" w:author="Rajiv Bansal" w:date="2019-08-04T14:23:00Z"/>
              </w:rPr>
            </w:pPr>
            <w:del w:id="2620" w:author="Rajiv Bansal" w:date="2019-08-04T14:23:00Z">
              <w:r w:rsidDel="00305C1D">
                <w:delText> </w:delText>
              </w:r>
            </w:del>
          </w:p>
          <w:p w14:paraId="2A787918" w14:textId="2469B965" w:rsidR="00B305A1" w:rsidDel="00305C1D" w:rsidRDefault="00B305A1">
            <w:pPr>
              <w:rPr>
                <w:del w:id="2621" w:author="Rajiv Bansal" w:date="2019-08-04T14:23:00Z"/>
              </w:rPr>
            </w:pPr>
            <w:del w:id="26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9" w:author="Rajiv Bansal" w:date="2019-08-04T14:23:00Z"/>
              </w:rPr>
            </w:pPr>
            <w:del w:id="2630" w:author="Rajiv Bansal" w:date="2019-08-04T14:23:00Z">
              <w:r w:rsidDel="00305C1D">
                <w:delText> </w:delText>
              </w:r>
            </w:del>
          </w:p>
          <w:p w14:paraId="6B094344" w14:textId="0598C04C"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35" w:author="Rajiv Bansal" w:date="2019-08-04T14:23:00Z"/>
              </w:rPr>
            </w:pPr>
            <w:del w:id="263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37" w:author="Rajiv Bansal" w:date="2019-08-04T14:23:00Z"/>
              </w:rPr>
            </w:pPr>
            <w:del w:id="2638" w:author="Rajiv Bansal" w:date="2019-08-04T14:23:00Z">
              <w:r w:rsidDel="00305C1D">
                <w:delText> </w:delText>
              </w:r>
            </w:del>
          </w:p>
          <w:p w14:paraId="6FB17311" w14:textId="33580C2E" w:rsidR="00B305A1" w:rsidDel="00305C1D" w:rsidRDefault="00B305A1">
            <w:pPr>
              <w:rPr>
                <w:del w:id="2639" w:author="Rajiv Bansal" w:date="2019-08-04T14:23:00Z"/>
              </w:rPr>
            </w:pPr>
            <w:del w:id="264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41" w:author="Rajiv Bansal" w:date="2019-08-04T14:23:00Z"/>
              </w:rPr>
            </w:pPr>
            <w:del w:id="264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43" w:author="Rajiv Bansal" w:date="2019-08-04T14:23:00Z"/>
              </w:rPr>
            </w:pPr>
            <w:del w:id="2644"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45" w:author="Rajiv Bansal" w:date="2019-08-04T14:23:00Z"/>
        </w:rPr>
        <w:pPrChange w:id="2646" w:author="Rajiv Bansal" w:date="2019-08-04T11:29:00Z">
          <w:pPr>
            <w:pStyle w:val="Heading7"/>
          </w:pPr>
        </w:pPrChange>
      </w:pPr>
      <w:del w:id="2647"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50" w:author="Rajiv Bansal" w:date="2019-08-04T14:23:00Z"/>
        </w:trPr>
        <w:tc>
          <w:tcPr>
            <w:tcW w:w="15495" w:type="dxa"/>
            <w:vAlign w:val="center"/>
            <w:hideMark/>
          </w:tcPr>
          <w:p w14:paraId="414F19E7" w14:textId="391BD3F7" w:rsidR="00B305A1" w:rsidDel="00305C1D" w:rsidRDefault="00B305A1">
            <w:pPr>
              <w:rPr>
                <w:del w:id="2651" w:author="Rajiv Bansal" w:date="2019-08-04T14:23:00Z"/>
                <w:rFonts w:ascii="Times New Roman" w:hAnsi="Times New Roman" w:cs="Times New Roman"/>
              </w:rPr>
            </w:pPr>
            <w:del w:id="2652" w:author="Rajiv Bansal" w:date="2019-08-04T14:23:00Z">
              <w:r w:rsidDel="00305C1D">
                <w:rPr>
                  <w:rStyle w:val="HTMLCode"/>
                  <w:rFonts w:eastAsiaTheme="minorHAnsi"/>
                </w:rPr>
                <w:delText>@Bean</w:delText>
              </w:r>
            </w:del>
          </w:p>
          <w:p w14:paraId="12A18CAF" w14:textId="28F39CD0"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01E63B31" w14:textId="249C8A3C"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78796FB5" w14:textId="00049701"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670362B1" w14:textId="071D6FB1"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7EE1139" w14:textId="6FC46B56"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p w14:paraId="3CBBBCC1" w14:textId="6C02D50D" w:rsidR="00B305A1" w:rsidDel="00305C1D" w:rsidRDefault="00B305A1">
            <w:pPr>
              <w:rPr>
                <w:del w:id="2675" w:author="Rajiv Bansal" w:date="2019-08-04T14:23:00Z"/>
              </w:rPr>
            </w:pPr>
            <w:del w:id="2676" w:author="Rajiv Bansal" w:date="2019-08-04T14:23:00Z">
              <w:r w:rsidDel="00305C1D">
                <w:rPr>
                  <w:rStyle w:val="HTMLCode"/>
                  <w:rFonts w:eastAsiaTheme="minorHAnsi"/>
                </w:rPr>
                <w:delText>@Bean</w:delText>
              </w:r>
            </w:del>
          </w:p>
          <w:p w14:paraId="09451FBE" w14:textId="105F6777" w:rsidR="00B305A1" w:rsidDel="00305C1D" w:rsidRDefault="00B305A1">
            <w:pPr>
              <w:rPr>
                <w:del w:id="2677" w:author="Rajiv Bansal" w:date="2019-08-04T14:23:00Z"/>
              </w:rPr>
            </w:pPr>
            <w:del w:id="267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9" w:author="Rajiv Bansal" w:date="2019-08-04T14:23:00Z"/>
              </w:rPr>
            </w:pPr>
            <w:del w:id="268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81" w:author="Rajiv Bansal" w:date="2019-08-04T14:23:00Z"/>
              </w:rPr>
            </w:pPr>
            <w:del w:id="2682"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83" w:author="Rajiv Bansal" w:date="2019-08-04T14:23:00Z"/>
          <w:b/>
          <w:bCs/>
          <w:sz w:val="36"/>
          <w:szCs w:val="36"/>
        </w:rPr>
      </w:pPr>
      <w:del w:id="2684"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87" w:author="Rajiv Bansal" w:date="2019-08-04T14:23:00Z"/>
          <w:rFonts w:ascii="Segoe UI" w:hAnsi="Segoe UI" w:cs="Segoe UI"/>
          <w:color w:val="000000"/>
        </w:rPr>
      </w:pPr>
      <w:del w:id="2688"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9" w:author="Rajiv Bansal" w:date="2019-08-04T14:23:00Z"/>
          <w:rFonts w:ascii="Segoe UI" w:hAnsi="Segoe UI" w:cs="Segoe UI"/>
          <w:color w:val="000000"/>
        </w:rPr>
      </w:pPr>
      <w:del w:id="2690"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91" w:author="Rajiv Bansal" w:date="2019-08-04T14:23:00Z"/>
          <w:rFonts w:ascii="Times New Roman" w:hAnsi="Times New Roman" w:cs="Times New Roman"/>
        </w:rPr>
      </w:pPr>
      <w:del w:id="2692"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93" w:author="Rajiv Bansal" w:date="2019-08-04T14:23:00Z"/>
          <w:rFonts w:ascii="Segoe UI" w:hAnsi="Segoe UI" w:cs="Segoe UI"/>
          <w:color w:val="000000"/>
        </w:rPr>
      </w:pPr>
      <w:del w:id="2694"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95" w:author="Rajiv Bansal" w:date="2019-08-04T14:23:00Z"/>
          <w:rFonts w:ascii="Times New Roman" w:hAnsi="Times New Roman" w:cs="Times New Roman"/>
        </w:rPr>
      </w:pPr>
      <w:del w:id="2696"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97" w:author="Rajiv Bansal" w:date="2019-08-04T14:23:00Z"/>
          <w:rStyle w:val="Strong"/>
          <w:rFonts w:eastAsiaTheme="majorEastAsia" w:cs="Lucida Sans Unicode"/>
          <w:color w:val="2F5496" w:themeColor="accent1" w:themeShade="BF"/>
          <w:spacing w:val="-3"/>
        </w:rPr>
      </w:pPr>
      <w:del w:id="2698"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9" w:author="Rajiv Bansal" w:date="2019-08-04T14:20:00Z"/>
          <w:rStyle w:val="Strong"/>
          <w:rFonts w:ascii="Georgia" w:eastAsiaTheme="minorHAnsi" w:hAnsi="Georgia" w:cs="Lucida Sans Unicode"/>
          <w:i w:val="0"/>
          <w:iCs w:val="0"/>
          <w:color w:val="auto"/>
          <w:spacing w:val="-3"/>
        </w:rPr>
      </w:pPr>
      <w:del w:id="2700"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701" w:author="Rajiv Bansal" w:date="2019-08-04T14:20:00Z"/>
          <w:rFonts w:eastAsia="Times New Roman" w:cs="Segoe UI"/>
          <w:color w:val="000000"/>
          <w:lang w:eastAsia="en-IN"/>
        </w:rPr>
      </w:pPr>
      <w:del w:id="2702"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703" w:author="Rajiv Bansal" w:date="2019-08-04T14:20:00Z"/>
          <w:rFonts w:eastAsia="Times New Roman" w:cs="Segoe UI"/>
          <w:color w:val="000000"/>
          <w:lang w:eastAsia="en-IN"/>
        </w:rPr>
      </w:pPr>
      <w:del w:id="2704"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5" w:author="Rajiv Bansal" w:date="2019-08-04T14:20:00Z"/>
          <w:rFonts w:eastAsia="Times New Roman" w:cs="Courier New"/>
          <w:color w:val="000000"/>
          <w:lang w:eastAsia="en-IN"/>
        </w:rPr>
      </w:pPr>
      <w:del w:id="2706"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7"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0" w:author="Rajiv Bansal" w:date="2019-08-04T14:20:00Z"/>
          <w:rFonts w:eastAsia="Times New Roman" w:cs="Courier New"/>
          <w:color w:val="000000"/>
          <w:lang w:eastAsia="en-IN"/>
        </w:rPr>
      </w:pPr>
      <w:del w:id="2711"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2" w:author="Rajiv Bansal" w:date="2019-08-04T14:20:00Z"/>
          <w:rFonts w:eastAsia="Times New Roman" w:cs="Courier New"/>
          <w:color w:val="000000"/>
          <w:lang w:eastAsia="en-IN"/>
        </w:rPr>
      </w:pPr>
      <w:del w:id="2713"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4" w:author="Rajiv Bansal" w:date="2019-08-04T14:20:00Z"/>
          <w:rFonts w:eastAsia="Times New Roman" w:cs="Courier New"/>
          <w:color w:val="000000"/>
          <w:lang w:eastAsia="en-IN"/>
        </w:rPr>
      </w:pPr>
      <w:del w:id="2715"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6" w:author="Rajiv Bansal" w:date="2019-08-04T14:20:00Z"/>
          <w:rFonts w:eastAsia="Times New Roman" w:cs="Courier New"/>
          <w:color w:val="000000"/>
          <w:lang w:eastAsia="en-IN"/>
        </w:rPr>
      </w:pPr>
      <w:del w:id="2717"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8" w:author="Rajiv Bansal" w:date="2019-08-04T14:20:00Z"/>
          <w:rFonts w:ascii="Georgia" w:eastAsia="Times New Roman" w:hAnsi="Georgia"/>
          <w:b/>
          <w:bCs/>
          <w:lang w:eastAsia="en-IN"/>
        </w:rPr>
      </w:pPr>
      <w:del w:id="2719"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26" w:author="Rajiv Bansal" w:date="2019-08-04T14:20:00Z"/>
          <w:rFonts w:eastAsia="Times New Roman" w:cs="Segoe UI"/>
          <w:color w:val="000000"/>
          <w:lang w:eastAsia="en-IN"/>
        </w:rPr>
      </w:pPr>
      <w:del w:id="2727"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30" w:author="Rajiv Bansal" w:date="2019-08-04T14:20:00Z"/>
          <w:rFonts w:eastAsia="Times New Roman" w:cs="Segoe UI"/>
          <w:color w:val="000000"/>
          <w:lang w:eastAsia="en-IN"/>
        </w:rPr>
      </w:pPr>
      <w:del w:id="2731"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32" w:author="Rajiv Bansal" w:date="2019-08-04T14:20:00Z"/>
          <w:rFonts w:eastAsia="Times New Roman" w:cs="Segoe UI"/>
          <w:color w:val="000000"/>
          <w:lang w:eastAsia="en-IN"/>
        </w:rPr>
      </w:pPr>
      <w:del w:id="2733"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34" w:author="Rajiv Bansal" w:date="2019-08-04T14:20:00Z"/>
          <w:rFonts w:ascii="Georgia" w:eastAsia="Times New Roman" w:hAnsi="Georgia"/>
          <w:lang w:eastAsia="en-IN"/>
        </w:rPr>
      </w:pPr>
      <w:del w:id="2735"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36" w:author="Rajiv Bansal" w:date="2019-08-04T14:20:00Z"/>
          <w:rFonts w:eastAsia="Times New Roman" w:cs="Segoe UI"/>
          <w:color w:val="000000"/>
          <w:lang w:eastAsia="en-IN"/>
        </w:rPr>
      </w:pPr>
      <w:del w:id="2737"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8"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9" w:author="Rajiv Bansal" w:date="2019-08-04T14:20:00Z"/>
                <w:rFonts w:eastAsia="Times New Roman" w:cs="Times New Roman"/>
                <w:lang w:eastAsia="en-IN"/>
              </w:rPr>
            </w:pPr>
            <w:del w:id="2740"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41" w:author="Rajiv Bansal" w:date="2019-08-04T14:20:00Z"/>
          <w:rFonts w:eastAsia="Times New Roman" w:cs="Segoe UI"/>
          <w:color w:val="000000"/>
          <w:lang w:eastAsia="en-IN"/>
        </w:rPr>
      </w:pPr>
      <w:del w:id="2742"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43" w:author="Rajiv Bansal" w:date="2019-08-04T14:20:00Z"/>
          <w:rFonts w:eastAsia="Times New Roman" w:cs="Segoe UI"/>
          <w:color w:val="000000"/>
          <w:lang w:eastAsia="en-IN"/>
        </w:rPr>
      </w:pPr>
      <w:del w:id="2744"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45" w:author="Rajiv Bansal" w:date="2019-08-04T14:20:00Z"/>
          <w:rFonts w:eastAsia="Times New Roman" w:cs="Segoe UI"/>
          <w:color w:val="000000"/>
          <w:lang w:eastAsia="en-IN"/>
        </w:rPr>
      </w:pPr>
      <w:del w:id="2746"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47"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8" w:author="Rajiv Bansal" w:date="2019-08-04T14:20:00Z"/>
                <w:rFonts w:ascii="Times New Roman" w:eastAsia="Times New Roman" w:hAnsi="Times New Roman" w:cs="Times New Roman"/>
                <w:lang w:eastAsia="en-IN"/>
              </w:rPr>
            </w:pPr>
            <w:del w:id="2749"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52" w:author="Rajiv Bansal" w:date="2019-08-04T14:20:00Z"/>
                <w:rFonts w:ascii="Times New Roman" w:eastAsia="Times New Roman" w:hAnsi="Times New Roman" w:cs="Times New Roman"/>
                <w:lang w:eastAsia="en-IN"/>
              </w:rPr>
            </w:pPr>
            <w:del w:id="27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54" w:author="Rajiv Bansal" w:date="2019-08-04T14:20:00Z"/>
                <w:rFonts w:ascii="Times New Roman" w:eastAsia="Times New Roman" w:hAnsi="Times New Roman" w:cs="Times New Roman"/>
                <w:lang w:eastAsia="en-IN"/>
              </w:rPr>
            </w:pPr>
            <w:del w:id="2755"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56" w:author="Rajiv Bansal" w:date="2019-08-04T14:20:00Z"/>
          <w:rFonts w:ascii="Georgia" w:eastAsia="Times New Roman" w:hAnsi="Georgia"/>
          <w:b/>
          <w:bCs/>
          <w:lang w:eastAsia="en-IN"/>
        </w:rPr>
      </w:pPr>
      <w:del w:id="2757"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8" w:author="Rajiv Bansal" w:date="2019-08-04T14:20:00Z"/>
          <w:rFonts w:eastAsia="Times New Roman" w:cs="Segoe UI"/>
          <w:color w:val="000000"/>
          <w:lang w:eastAsia="en-IN"/>
        </w:rPr>
      </w:pPr>
      <w:del w:id="2759"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62" w:author="Rajiv Bansal" w:date="2019-08-04T14:20:00Z"/>
          <w:rFonts w:eastAsia="Times New Roman" w:cs="Segoe UI"/>
          <w:color w:val="000000"/>
          <w:lang w:eastAsia="en-IN"/>
        </w:rPr>
      </w:pPr>
      <w:del w:id="2763"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64" w:author="Rajiv Bansal" w:date="2019-08-04T14:20:00Z"/>
          <w:rFonts w:eastAsia="Times New Roman" w:cs="Segoe UI"/>
          <w:color w:val="000000"/>
          <w:lang w:eastAsia="en-IN"/>
        </w:rPr>
      </w:pPr>
      <w:del w:id="2765"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66" w:author="Rajiv Bansal" w:date="2019-08-04T14:20:00Z"/>
          <w:rFonts w:eastAsia="Times New Roman" w:cs="Segoe UI"/>
          <w:color w:val="000000"/>
          <w:lang w:eastAsia="en-IN"/>
        </w:rPr>
      </w:pPr>
      <w:del w:id="2767"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8" w:author="Rajiv Bansal" w:date="2019-08-04T14:20:00Z"/>
          <w:rFonts w:eastAsia="Times New Roman" w:cs="Segoe UI"/>
          <w:color w:val="000000"/>
          <w:lang w:eastAsia="en-IN"/>
        </w:rPr>
      </w:pPr>
      <w:del w:id="2769"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70"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71" w:author="Rajiv Bansal" w:date="2019-08-04T14:20:00Z"/>
                <w:rFonts w:eastAsia="Times New Roman" w:cs="Times New Roman"/>
                <w:lang w:eastAsia="en-IN"/>
              </w:rPr>
            </w:pPr>
            <w:del w:id="2772"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73" w:author="Rajiv Bansal" w:date="2019-08-04T14:20:00Z"/>
                <w:rFonts w:eastAsia="Times New Roman" w:cs="Times New Roman"/>
                <w:lang w:eastAsia="en-IN"/>
              </w:rPr>
            </w:pPr>
            <w:del w:id="2774"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75" w:author="Rajiv Bansal" w:date="2019-08-04T14:20:00Z"/>
                <w:rFonts w:eastAsia="Times New Roman" w:cs="Times New Roman"/>
                <w:lang w:eastAsia="en-IN"/>
              </w:rPr>
            </w:pPr>
            <w:del w:id="277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77" w:author="Rajiv Bansal" w:date="2019-08-04T14:20:00Z"/>
                <w:rFonts w:eastAsia="Times New Roman" w:cs="Times New Roman"/>
                <w:lang w:eastAsia="en-IN"/>
              </w:rPr>
            </w:pPr>
            <w:del w:id="2778"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9" w:author="Rajiv Bansal" w:date="2019-08-04T14:20:00Z"/>
          <w:rFonts w:eastAsia="Times New Roman" w:cs="Segoe UI"/>
          <w:color w:val="000000"/>
          <w:lang w:eastAsia="en-IN"/>
        </w:rPr>
      </w:pPr>
      <w:del w:id="2780"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81" w:author="Rajiv Bansal" w:date="2019-08-04T14:20:00Z"/>
          <w:rFonts w:ascii="Georgia" w:eastAsia="Times New Roman" w:hAnsi="Georgia"/>
          <w:b/>
          <w:bCs/>
          <w:lang w:eastAsia="en-IN"/>
        </w:rPr>
      </w:pPr>
      <w:del w:id="2782"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83" w:author="Rajiv Bansal" w:date="2019-08-04T14:20:00Z"/>
          <w:rFonts w:eastAsia="Times New Roman" w:cs="Segoe UI"/>
          <w:color w:val="000000"/>
          <w:lang w:eastAsia="en-IN"/>
        </w:rPr>
      </w:pPr>
      <w:del w:id="2784"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85" w:author="Rajiv Bansal" w:date="2019-08-04T14:20:00Z"/>
          <w:rFonts w:eastAsia="Times New Roman" w:cs="Segoe UI"/>
          <w:color w:val="000000"/>
          <w:lang w:eastAsia="en-IN"/>
        </w:rPr>
      </w:pPr>
      <w:del w:id="2786"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87" w:author="Rajiv Bansal" w:date="2019-08-04T14:20:00Z"/>
          <w:rFonts w:ascii="Times New Roman" w:eastAsia="Times New Roman" w:hAnsi="Times New Roman" w:cs="Times New Roman"/>
          <w:lang w:eastAsia="en-IN"/>
        </w:rPr>
      </w:pPr>
      <w:del w:id="2788"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9" w:author="Rajiv Bansal" w:date="2019-08-04T14:20:00Z"/>
          <w:rFonts w:ascii="Georgia" w:eastAsia="Times New Roman" w:hAnsi="Georgia"/>
          <w:lang w:eastAsia="en-IN"/>
        </w:rPr>
        <w:pPrChange w:id="2790" w:author="Rajiv Bansal" w:date="2019-08-04T11:29:00Z">
          <w:pPr>
            <w:pStyle w:val="Heading7"/>
          </w:pPr>
        </w:pPrChange>
      </w:pPr>
      <w:del w:id="2791"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92" w:author="Rajiv Bansal" w:date="2019-08-04T14:20:00Z"/>
          <w:rFonts w:eastAsia="Times New Roman" w:cs="Segoe UI"/>
          <w:color w:val="000000"/>
          <w:lang w:eastAsia="en-IN"/>
        </w:rPr>
      </w:pPr>
      <w:del w:id="2793"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94" w:author="Rajiv Bansal" w:date="2019-08-04T14:20:00Z"/>
          <w:rFonts w:eastAsia="Times New Roman" w:cs="Segoe UI"/>
          <w:color w:val="000000"/>
          <w:lang w:eastAsia="en-IN"/>
        </w:rPr>
      </w:pPr>
      <w:del w:id="2795"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96" w:author="Rajiv Bansal" w:date="2019-08-04T14:20:00Z"/>
          <w:rFonts w:eastAsia="Times New Roman" w:cs="Segoe UI"/>
          <w:color w:val="000000"/>
          <w:lang w:eastAsia="en-IN"/>
        </w:rPr>
      </w:pPr>
      <w:del w:id="2797"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8"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91" w:author="Rajiv Bansal" w:date="2019-08-04T14:20:00Z"/>
                <w:rFonts w:ascii="Times New Roman" w:eastAsia="Times New Roman" w:hAnsi="Times New Roman" w:cs="Times New Roman"/>
                <w:lang w:eastAsia="en-IN"/>
              </w:rPr>
            </w:pPr>
            <w:del w:id="28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93" w:author="Rajiv Bansal" w:date="2019-08-04T14:20:00Z"/>
                <w:rFonts w:ascii="Times New Roman" w:eastAsia="Times New Roman" w:hAnsi="Times New Roman" w:cs="Times New Roman"/>
                <w:lang w:eastAsia="en-IN"/>
              </w:rPr>
            </w:pPr>
            <w:del w:id="28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95" w:author="Rajiv Bansal" w:date="2019-08-04T14:20:00Z"/>
                <w:rFonts w:ascii="Times New Roman" w:eastAsia="Times New Roman" w:hAnsi="Times New Roman" w:cs="Times New Roman"/>
                <w:lang w:eastAsia="en-IN"/>
              </w:rPr>
            </w:pPr>
            <w:del w:id="28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97" w:author="Rajiv Bansal" w:date="2019-08-04T14:20:00Z"/>
                <w:rFonts w:ascii="Times New Roman" w:eastAsia="Times New Roman" w:hAnsi="Times New Roman" w:cs="Times New Roman"/>
                <w:lang w:eastAsia="en-IN"/>
              </w:rPr>
            </w:pPr>
            <w:del w:id="2898"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9" w:author="Rajiv Bansal" w:date="2019-08-04T14:20:00Z"/>
          <w:rFonts w:ascii="Georgia" w:eastAsia="Times New Roman" w:hAnsi="Georgia"/>
          <w:lang w:eastAsia="en-IN"/>
        </w:rPr>
        <w:pPrChange w:id="2900" w:author="Rajiv Bansal" w:date="2019-08-04T11:29:00Z">
          <w:pPr>
            <w:pStyle w:val="Heading7"/>
          </w:pPr>
        </w:pPrChange>
      </w:pPr>
      <w:del w:id="2901"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902" w:author="Rajiv Bansal" w:date="2019-08-04T14:20:00Z"/>
          <w:rFonts w:eastAsia="Times New Roman" w:cs="Segoe UI"/>
          <w:color w:val="000000"/>
          <w:lang w:eastAsia="en-IN"/>
        </w:rPr>
      </w:pPr>
      <w:del w:id="2903"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904"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905" w:author="Rajiv Bansal" w:date="2019-08-04T14:20:00Z"/>
                <w:rFonts w:eastAsia="Times New Roman" w:cs="Times New Roman"/>
                <w:lang w:eastAsia="en-IN"/>
              </w:rPr>
            </w:pPr>
            <w:del w:id="2906"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907" w:author="Rajiv Bansal" w:date="2019-08-04T14:20:00Z"/>
                <w:rFonts w:eastAsia="Times New Roman" w:cs="Times New Roman"/>
                <w:lang w:eastAsia="en-IN"/>
              </w:rPr>
            </w:pPr>
            <w:del w:id="2908"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9" w:author="Rajiv Bansal" w:date="2019-08-04T14:20:00Z"/>
          <w:rFonts w:eastAsia="Times New Roman" w:cs="Segoe UI"/>
          <w:color w:val="000000"/>
          <w:lang w:eastAsia="en-IN"/>
        </w:rPr>
      </w:pPr>
      <w:del w:id="2910"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11" w:author="Rajiv Bansal" w:date="2019-08-04T14:20:00Z"/>
          <w:rFonts w:eastAsia="Times New Roman" w:cs="Segoe UI"/>
          <w:color w:val="000000"/>
          <w:lang w:eastAsia="en-IN"/>
        </w:rPr>
      </w:pPr>
      <w:del w:id="2912"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13" w:author="Rajiv Bansal" w:date="2019-08-04T11:30:00Z">
            <w:rPr/>
          </w:rPrChange>
        </w:rPr>
        <w:pPrChange w:id="2914" w:author="Rajiv Bansal" w:date="2019-08-04T11:30:00Z">
          <w:pPr/>
        </w:pPrChange>
      </w:pPr>
      <w:ins w:id="2915"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16" w:author="Rajiv Bansal" w:date="2019-08-04T14:07:00Z">
          <w:pPr>
            <w:shd w:val="clear" w:color="auto" w:fill="FFFFFF"/>
            <w:spacing w:after="240"/>
            <w:ind w:left="720"/>
            <w:jc w:val="both"/>
          </w:pPr>
        </w:pPrChange>
      </w:pPr>
      <w:ins w:id="2917"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8" w:author="Rajiv Bansal" w:date="2019-08-04T14:09:00Z"/>
          <w:rFonts w:ascii="Georgia" w:hAnsi="Georgia"/>
          <w:spacing w:val="-1"/>
          <w:sz w:val="32"/>
          <w:szCs w:val="32"/>
        </w:rPr>
      </w:pPr>
      <w:ins w:id="2919"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20" w:author="Rajiv Bansal" w:date="2019-08-04T14:09:00Z"/>
        </w:rPr>
      </w:pPr>
      <w:ins w:id="2921"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 xml:space="preserve">Another example, </w:t>
        </w:r>
        <w:proofErr w:type="spellStart"/>
        <w:r>
          <w:rPr>
            <w:rFonts w:ascii="Georgia" w:hAnsi="Georgia"/>
            <w:spacing w:val="-1"/>
            <w:sz w:val="32"/>
            <w:szCs w:val="32"/>
          </w:rPr>
          <w:t>lets</w:t>
        </w:r>
        <w:proofErr w:type="spell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24" w:author="Rajiv Bansal" w:date="2019-08-04T14:09:00Z"/>
          <w:rFonts w:ascii="Georgia" w:hAnsi="Georgia"/>
          <w:spacing w:val="-1"/>
          <w:sz w:val="32"/>
          <w:szCs w:val="32"/>
        </w:rPr>
      </w:pPr>
      <w:ins w:id="2925"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8" w:author="Rajiv Bansal" w:date="2019-08-04T14:09:00Z"/>
          <w:rFonts w:ascii="Georgia" w:hAnsi="Georgia"/>
          <w:spacing w:val="-1"/>
          <w:sz w:val="32"/>
          <w:szCs w:val="32"/>
        </w:rPr>
      </w:pPr>
      <w:ins w:id="2929"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32" w:author="Rajiv Bansal" w:date="2019-08-04T14:09:00Z"/>
        </w:rPr>
      </w:pPr>
      <w:ins w:id="2933"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34" w:author="Rajiv Bansal" w:date="2019-08-04T14:09:00Z"/>
          <w:rFonts w:ascii="Georgia" w:hAnsi="Georgia"/>
          <w:spacing w:val="-1"/>
          <w:sz w:val="32"/>
          <w:szCs w:val="32"/>
        </w:rPr>
      </w:pPr>
      <w:ins w:id="2935"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36" w:author="Rajiv Bansal" w:date="2019-08-04T14:09:00Z"/>
        </w:rPr>
      </w:pPr>
      <w:ins w:id="2937"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 xml:space="preserve">@EnableCircuitBreaker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main(String[]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8" w:author="Rajiv Bansal" w:date="2019-08-04T14:09:00Z"/>
          <w:rFonts w:ascii="Georgia" w:hAnsi="Georgia"/>
          <w:spacing w:val="-1"/>
          <w:sz w:val="32"/>
          <w:szCs w:val="32"/>
        </w:rPr>
      </w:pPr>
      <w:ins w:id="2939"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40" w:author="Rajiv Bansal" w:date="2019-08-04T14:09:00Z"/>
          <w:rFonts w:ascii="Georgia" w:hAnsi="Georgia"/>
          <w:spacing w:val="-1"/>
          <w:sz w:val="32"/>
          <w:szCs w:val="32"/>
        </w:rPr>
      </w:pPr>
      <w:ins w:id="2941"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42" w:author="Rajiv Bansal" w:date="2019-08-04T14:10:00Z"/>
          <w:rFonts w:ascii="Georgia" w:hAnsi="Georgia"/>
          <w:spacing w:val="-1"/>
          <w:sz w:val="32"/>
          <w:szCs w:val="32"/>
        </w:rPr>
      </w:pPr>
      <w:ins w:id="2943" w:author="Rajiv Bansal" w:date="2019-08-04T14:09:00Z">
        <w:r>
          <w:rPr>
            <w:rFonts w:ascii="Georgia" w:hAnsi="Georgia"/>
            <w:spacing w:val="-1"/>
            <w:sz w:val="32"/>
            <w:szCs w:val="32"/>
          </w:rPr>
          <w:t>So, In the controller class, update </w:t>
        </w:r>
        <w:proofErr w:type="spellStart"/>
        <w:r>
          <w:rPr>
            <w:rStyle w:val="HTMLCode"/>
            <w:spacing w:val="-1"/>
          </w:rPr>
          <w:t>getGallery</w:t>
        </w:r>
        <w:proofErr w:type="spell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44"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45">
          <w:tblGrid>
            <w:gridCol w:w="3068"/>
            <w:gridCol w:w="11535"/>
          </w:tblGrid>
        </w:tblGridChange>
      </w:tblGrid>
      <w:tr w:rsidR="0084694C" w:rsidRPr="0084694C" w14:paraId="7ABA1ECE" w14:textId="77777777" w:rsidTr="0084694C">
        <w:trPr>
          <w:gridAfter w:val="1"/>
          <w:wAfter w:w="14583" w:type="dxa"/>
          <w:ins w:id="2946" w:author="Rajiv Bansal" w:date="2019-08-04T14:10:00Z"/>
          <w:trPrChange w:id="2947"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8"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9"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50" w:author="Rajiv Bansal" w:date="2019-08-04T14:10:00Z"/>
        </w:trPr>
        <w:tc>
          <w:tcPr>
            <w:tcW w:w="20" w:type="dxa"/>
            <w:shd w:val="clear" w:color="auto" w:fill="auto"/>
            <w:noWrap/>
            <w:hideMark/>
            <w:tcPrChange w:id="2951"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3"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54"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55"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56" w:author="Rajiv Bansal" w:date="2019-08-04T14:10:00Z"/>
        </w:trPr>
        <w:tc>
          <w:tcPr>
            <w:tcW w:w="20" w:type="dxa"/>
            <w:shd w:val="clear" w:color="auto" w:fill="auto"/>
            <w:noWrap/>
            <w:hideMark/>
            <w:tcPrChange w:id="2957"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9"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60" w:author="Rajiv Bansal" w:date="2019-08-04T14:10:00Z"/>
                <w:rFonts w:ascii="Consolas" w:eastAsia="Times New Roman" w:hAnsi="Consolas" w:cs="Times New Roman"/>
                <w:color w:val="24292E"/>
                <w:sz w:val="18"/>
                <w:szCs w:val="18"/>
                <w:lang w:eastAsia="en-IN"/>
              </w:rPr>
            </w:pPr>
            <w:ins w:id="296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java.util.List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962" w:author="Rajiv Bansal" w:date="2019-08-04T14:10:00Z"/>
        </w:trPr>
        <w:tc>
          <w:tcPr>
            <w:tcW w:w="20" w:type="dxa"/>
            <w:shd w:val="clear" w:color="auto" w:fill="auto"/>
            <w:noWrap/>
            <w:hideMark/>
            <w:tcPrChange w:id="2963"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5"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66"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67"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8" w:author="Rajiv Bansal" w:date="2019-08-04T14:10:00Z"/>
        </w:trPr>
        <w:tc>
          <w:tcPr>
            <w:tcW w:w="20" w:type="dxa"/>
            <w:shd w:val="clear" w:color="auto" w:fill="auto"/>
            <w:noWrap/>
            <w:hideMark/>
            <w:tcPrChange w:id="2969"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7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71"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72" w:author="Rajiv Bansal" w:date="2019-08-04T14:10:00Z"/>
                <w:rFonts w:ascii="Consolas" w:eastAsia="Times New Roman" w:hAnsi="Consolas" w:cs="Times New Roman"/>
                <w:color w:val="24292E"/>
                <w:sz w:val="18"/>
                <w:szCs w:val="18"/>
                <w:lang w:eastAsia="en-IN"/>
              </w:rPr>
            </w:pPr>
            <w:ins w:id="297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974" w:author="Rajiv Bansal" w:date="2019-08-04T14:10:00Z"/>
        </w:trPr>
        <w:tc>
          <w:tcPr>
            <w:tcW w:w="20" w:type="dxa"/>
            <w:shd w:val="clear" w:color="auto" w:fill="auto"/>
            <w:noWrap/>
            <w:hideMark/>
            <w:tcPrChange w:id="2975"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7"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8" w:author="Rajiv Bansal" w:date="2019-08-04T14:10:00Z"/>
                <w:rFonts w:ascii="Consolas" w:eastAsia="Times New Roman" w:hAnsi="Consolas" w:cs="Times New Roman"/>
                <w:color w:val="24292E"/>
                <w:sz w:val="18"/>
                <w:szCs w:val="18"/>
                <w:lang w:eastAsia="en-IN"/>
              </w:rPr>
            </w:pPr>
            <w:ins w:id="297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org.springframework.core.env.Environment</w:t>
              </w:r>
              <w:proofErr w:type="spell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980" w:author="Rajiv Bansal" w:date="2019-08-04T14:10:00Z"/>
        </w:trPr>
        <w:tc>
          <w:tcPr>
            <w:tcW w:w="20" w:type="dxa"/>
            <w:shd w:val="clear" w:color="auto" w:fill="auto"/>
            <w:noWrap/>
            <w:hideMark/>
            <w:tcPrChange w:id="2981"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3"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84" w:author="Rajiv Bansal" w:date="2019-08-04T14:10:00Z"/>
                <w:rFonts w:ascii="Consolas" w:eastAsia="Times New Roman" w:hAnsi="Consolas" w:cs="Times New Roman"/>
                <w:color w:val="24292E"/>
                <w:sz w:val="18"/>
                <w:szCs w:val="18"/>
                <w:lang w:eastAsia="en-IN"/>
              </w:rPr>
            </w:pPr>
            <w:ins w:id="29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986" w:author="Rajiv Bansal" w:date="2019-08-04T14:10:00Z"/>
        </w:trPr>
        <w:tc>
          <w:tcPr>
            <w:tcW w:w="20" w:type="dxa"/>
            <w:shd w:val="clear" w:color="auto" w:fill="auto"/>
            <w:noWrap/>
            <w:hideMark/>
            <w:tcPrChange w:id="2987"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9"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90" w:author="Rajiv Bansal" w:date="2019-08-04T14:10:00Z"/>
                <w:rFonts w:ascii="Consolas" w:eastAsia="Times New Roman" w:hAnsi="Consolas" w:cs="Times New Roman"/>
                <w:color w:val="24292E"/>
                <w:sz w:val="18"/>
                <w:szCs w:val="18"/>
                <w:lang w:eastAsia="en-IN"/>
              </w:rPr>
            </w:pPr>
            <w:ins w:id="29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992" w:author="Rajiv Bansal" w:date="2019-08-04T14:10:00Z"/>
        </w:trPr>
        <w:tc>
          <w:tcPr>
            <w:tcW w:w="20" w:type="dxa"/>
            <w:shd w:val="clear" w:color="auto" w:fill="auto"/>
            <w:noWrap/>
            <w:hideMark/>
            <w:tcPrChange w:id="2993"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5"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96" w:author="Rajiv Bansal" w:date="2019-08-04T14:10:00Z"/>
                <w:rFonts w:ascii="Consolas" w:eastAsia="Times New Roman" w:hAnsi="Consolas" w:cs="Times New Roman"/>
                <w:color w:val="24292E"/>
                <w:sz w:val="18"/>
                <w:szCs w:val="18"/>
                <w:lang w:eastAsia="en-IN"/>
              </w:rPr>
            </w:pPr>
            <w:ins w:id="29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2998" w:author="Rajiv Bansal" w:date="2019-08-04T14:10:00Z"/>
        </w:trPr>
        <w:tc>
          <w:tcPr>
            <w:tcW w:w="20" w:type="dxa"/>
            <w:shd w:val="clear" w:color="auto" w:fill="auto"/>
            <w:noWrap/>
            <w:hideMark/>
            <w:tcPrChange w:id="2999"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1"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3002" w:author="Rajiv Bansal" w:date="2019-08-04T14:10:00Z"/>
                <w:rFonts w:ascii="Consolas" w:eastAsia="Times New Roman" w:hAnsi="Consolas" w:cs="Times New Roman"/>
                <w:color w:val="24292E"/>
                <w:sz w:val="18"/>
                <w:szCs w:val="18"/>
                <w:lang w:eastAsia="en-IN"/>
              </w:rPr>
            </w:pPr>
            <w:ins w:id="30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org.springframework.web.client.RestTemplate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3004" w:author="Rajiv Bansal" w:date="2019-08-04T14:10:00Z"/>
        </w:trPr>
        <w:tc>
          <w:tcPr>
            <w:tcW w:w="20" w:type="dxa"/>
            <w:shd w:val="clear" w:color="auto" w:fill="auto"/>
            <w:noWrap/>
            <w:hideMark/>
            <w:tcPrChange w:id="3005"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7"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8"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9"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10" w:author="Rajiv Bansal" w:date="2019-08-04T14:10:00Z"/>
        </w:trPr>
        <w:tc>
          <w:tcPr>
            <w:tcW w:w="20" w:type="dxa"/>
            <w:shd w:val="clear" w:color="auto" w:fill="auto"/>
            <w:noWrap/>
            <w:hideMark/>
            <w:tcPrChange w:id="3011"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1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13"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14" w:author="Rajiv Bansal" w:date="2019-08-04T14:10:00Z"/>
                <w:rFonts w:ascii="Consolas" w:eastAsia="Times New Roman" w:hAnsi="Consolas" w:cs="Times New Roman"/>
                <w:color w:val="24292E"/>
                <w:sz w:val="18"/>
                <w:szCs w:val="18"/>
                <w:lang w:eastAsia="en-IN"/>
              </w:rPr>
            </w:pPr>
            <w:ins w:id="301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com.eureka.gallery.entities.Gallery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3016" w:author="Rajiv Bansal" w:date="2019-08-04T14:10:00Z"/>
        </w:trPr>
        <w:tc>
          <w:tcPr>
            <w:tcW w:w="20" w:type="dxa"/>
            <w:shd w:val="clear" w:color="auto" w:fill="auto"/>
            <w:noWrap/>
            <w:hideMark/>
            <w:tcPrChange w:id="3017"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9"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20" w:author="Rajiv Bansal" w:date="2019-08-04T14:10:00Z"/>
                <w:rFonts w:ascii="Consolas" w:eastAsia="Times New Roman" w:hAnsi="Consolas" w:cs="Times New Roman"/>
                <w:color w:val="24292E"/>
                <w:sz w:val="18"/>
                <w:szCs w:val="18"/>
                <w:lang w:eastAsia="en-IN"/>
              </w:rPr>
            </w:pPr>
            <w:ins w:id="302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com.netflix.hystrix.contrib.javanica.annotation.HystrixCommand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3022" w:author="Rajiv Bansal" w:date="2019-08-04T14:10:00Z"/>
        </w:trPr>
        <w:tc>
          <w:tcPr>
            <w:tcW w:w="20" w:type="dxa"/>
            <w:shd w:val="clear" w:color="auto" w:fill="auto"/>
            <w:noWrap/>
            <w:hideMark/>
            <w:tcPrChange w:id="3023"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5"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26"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27"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8" w:author="Rajiv Bansal" w:date="2019-08-04T14:10:00Z"/>
        </w:trPr>
        <w:tc>
          <w:tcPr>
            <w:tcW w:w="20" w:type="dxa"/>
            <w:shd w:val="clear" w:color="auto" w:fill="auto"/>
            <w:noWrap/>
            <w:hideMark/>
            <w:tcPrChange w:id="3029"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3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31"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32" w:author="Rajiv Bansal" w:date="2019-08-04T14:10:00Z"/>
                <w:rFonts w:ascii="Consolas" w:eastAsia="Times New Roman" w:hAnsi="Consolas" w:cs="Times New Roman"/>
                <w:color w:val="24292E"/>
                <w:sz w:val="18"/>
                <w:szCs w:val="18"/>
                <w:lang w:eastAsia="en-IN"/>
              </w:rPr>
            </w:pPr>
            <w:ins w:id="3033"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34" w:author="Rajiv Bansal" w:date="2019-08-04T14:10:00Z"/>
        </w:trPr>
        <w:tc>
          <w:tcPr>
            <w:tcW w:w="20" w:type="dxa"/>
            <w:shd w:val="clear" w:color="auto" w:fill="auto"/>
            <w:noWrap/>
            <w:hideMark/>
            <w:tcPrChange w:id="3035"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7"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8" w:author="Rajiv Bansal" w:date="2019-08-04T14:10:00Z"/>
                <w:rFonts w:ascii="Consolas" w:eastAsia="Times New Roman" w:hAnsi="Consolas" w:cs="Times New Roman"/>
                <w:color w:val="24292E"/>
                <w:sz w:val="18"/>
                <w:szCs w:val="18"/>
                <w:lang w:eastAsia="en-IN"/>
              </w:rPr>
            </w:pPr>
            <w:ins w:id="3039"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40" w:author="Rajiv Bansal" w:date="2019-08-04T14:10:00Z"/>
        </w:trPr>
        <w:tc>
          <w:tcPr>
            <w:tcW w:w="20" w:type="dxa"/>
            <w:shd w:val="clear" w:color="auto" w:fill="auto"/>
            <w:noWrap/>
            <w:hideMark/>
            <w:tcPrChange w:id="3041"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3"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44" w:author="Rajiv Bansal" w:date="2019-08-04T14:10:00Z"/>
                <w:rFonts w:ascii="Consolas" w:eastAsia="Times New Roman" w:hAnsi="Consolas" w:cs="Times New Roman"/>
                <w:color w:val="24292E"/>
                <w:sz w:val="18"/>
                <w:szCs w:val="18"/>
                <w:lang w:eastAsia="en-IN"/>
              </w:rPr>
            </w:pPr>
            <w:ins w:id="3045"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46" w:author="Rajiv Bansal" w:date="2019-08-04T14:10:00Z"/>
        </w:trPr>
        <w:tc>
          <w:tcPr>
            <w:tcW w:w="20" w:type="dxa"/>
            <w:shd w:val="clear" w:color="auto" w:fill="auto"/>
            <w:noWrap/>
            <w:hideMark/>
            <w:tcPrChange w:id="3047"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9"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50" w:author="Rajiv Bansal" w:date="2019-08-04T14:10:00Z"/>
                <w:rFonts w:ascii="Consolas" w:eastAsia="Times New Roman" w:hAnsi="Consolas" w:cs="Times New Roman"/>
                <w:color w:val="24292E"/>
                <w:sz w:val="18"/>
                <w:szCs w:val="18"/>
                <w:lang w:eastAsia="en-IN"/>
              </w:rPr>
            </w:pPr>
            <w:ins w:id="30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52" w:author="Rajiv Bansal" w:date="2019-08-04T14:10:00Z"/>
        </w:trPr>
        <w:tc>
          <w:tcPr>
            <w:tcW w:w="20" w:type="dxa"/>
            <w:shd w:val="clear" w:color="auto" w:fill="auto"/>
            <w:noWrap/>
            <w:hideMark/>
            <w:tcPrChange w:id="3053"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5"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56" w:author="Rajiv Bansal" w:date="2019-08-04T14:10:00Z"/>
                <w:rFonts w:ascii="Consolas" w:eastAsia="Times New Roman" w:hAnsi="Consolas" w:cs="Times New Roman"/>
                <w:color w:val="24292E"/>
                <w:sz w:val="18"/>
                <w:szCs w:val="18"/>
                <w:lang w:eastAsia="en-IN"/>
              </w:rPr>
            </w:pPr>
            <w:ins w:id="30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3058" w:author="Rajiv Bansal" w:date="2019-08-04T14:10:00Z"/>
        </w:trPr>
        <w:tc>
          <w:tcPr>
            <w:tcW w:w="20" w:type="dxa"/>
            <w:shd w:val="clear" w:color="auto" w:fill="auto"/>
            <w:noWrap/>
            <w:hideMark/>
            <w:tcPrChange w:id="3059"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1"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62" w:author="Rajiv Bansal" w:date="2019-08-04T14:10:00Z"/>
                <w:rFonts w:ascii="Consolas" w:eastAsia="Times New Roman" w:hAnsi="Consolas" w:cs="Times New Roman"/>
                <w:color w:val="24292E"/>
                <w:sz w:val="18"/>
                <w:szCs w:val="18"/>
                <w:lang w:eastAsia="en-IN"/>
              </w:rPr>
            </w:pPr>
            <w:ins w:id="306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64" w:author="Rajiv Bansal" w:date="2019-08-04T14:10:00Z"/>
        </w:trPr>
        <w:tc>
          <w:tcPr>
            <w:tcW w:w="20" w:type="dxa"/>
            <w:shd w:val="clear" w:color="auto" w:fill="auto"/>
            <w:noWrap/>
            <w:hideMark/>
            <w:tcPrChange w:id="3065"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7"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8" w:author="Rajiv Bansal" w:date="2019-08-04T14:10:00Z"/>
                <w:rFonts w:ascii="Consolas" w:eastAsia="Times New Roman" w:hAnsi="Consolas" w:cs="Times New Roman"/>
                <w:color w:val="24292E"/>
                <w:sz w:val="18"/>
                <w:szCs w:val="18"/>
                <w:lang w:eastAsia="en-IN"/>
              </w:rPr>
            </w:pPr>
            <w:ins w:id="30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70" w:author="Rajiv Bansal" w:date="2019-08-04T14:10:00Z"/>
        </w:trPr>
        <w:tc>
          <w:tcPr>
            <w:tcW w:w="20" w:type="dxa"/>
            <w:shd w:val="clear" w:color="auto" w:fill="auto"/>
            <w:noWrap/>
            <w:hideMark/>
            <w:tcPrChange w:id="3071"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3"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74" w:author="Rajiv Bansal" w:date="2019-08-04T14:10:00Z"/>
                <w:rFonts w:ascii="Consolas" w:eastAsia="Times New Roman" w:hAnsi="Consolas" w:cs="Times New Roman"/>
                <w:color w:val="24292E"/>
                <w:sz w:val="18"/>
                <w:szCs w:val="18"/>
                <w:lang w:eastAsia="en-IN"/>
              </w:rPr>
            </w:pPr>
            <w:ins w:id="30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76" w:author="Rajiv Bansal" w:date="2019-08-04T14:10:00Z"/>
        </w:trPr>
        <w:tc>
          <w:tcPr>
            <w:tcW w:w="20" w:type="dxa"/>
            <w:shd w:val="clear" w:color="auto" w:fill="auto"/>
            <w:noWrap/>
            <w:hideMark/>
            <w:tcPrChange w:id="3077"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9"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80" w:author="Rajiv Bansal" w:date="2019-08-04T14:10:00Z"/>
                <w:rFonts w:ascii="Consolas" w:eastAsia="Times New Roman" w:hAnsi="Consolas" w:cs="Times New Roman"/>
                <w:color w:val="24292E"/>
                <w:sz w:val="18"/>
                <w:szCs w:val="18"/>
                <w:lang w:eastAsia="en-IN"/>
              </w:rPr>
            </w:pPr>
            <w:ins w:id="30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82" w:author="Rajiv Bansal" w:date="2019-08-04T14:10:00Z"/>
        </w:trPr>
        <w:tc>
          <w:tcPr>
            <w:tcW w:w="20" w:type="dxa"/>
            <w:shd w:val="clear" w:color="auto" w:fill="auto"/>
            <w:noWrap/>
            <w:hideMark/>
            <w:tcPrChange w:id="3083"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5"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86" w:author="Rajiv Bansal" w:date="2019-08-04T14:10:00Z"/>
                <w:rFonts w:ascii="Consolas" w:eastAsia="Times New Roman" w:hAnsi="Consolas" w:cs="Times New Roman"/>
                <w:color w:val="24292E"/>
                <w:sz w:val="18"/>
                <w:szCs w:val="18"/>
                <w:lang w:eastAsia="en-IN"/>
              </w:rPr>
            </w:pPr>
            <w:ins w:id="30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8" w:author="Rajiv Bansal" w:date="2019-08-04T14:10:00Z"/>
        </w:trPr>
        <w:tc>
          <w:tcPr>
            <w:tcW w:w="20" w:type="dxa"/>
            <w:shd w:val="clear" w:color="auto" w:fill="auto"/>
            <w:noWrap/>
            <w:hideMark/>
            <w:tcPrChange w:id="3089"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1"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92" w:author="Rajiv Bansal" w:date="2019-08-04T14:10:00Z"/>
                <w:rFonts w:ascii="Consolas" w:eastAsia="Times New Roman" w:hAnsi="Consolas" w:cs="Times New Roman"/>
                <w:color w:val="24292E"/>
                <w:sz w:val="18"/>
                <w:szCs w:val="18"/>
                <w:lang w:eastAsia="en-IN"/>
              </w:rPr>
            </w:pPr>
            <w:ins w:id="30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94" w:author="Rajiv Bansal" w:date="2019-08-04T14:10:00Z"/>
        </w:trPr>
        <w:tc>
          <w:tcPr>
            <w:tcW w:w="20" w:type="dxa"/>
            <w:shd w:val="clear" w:color="auto" w:fill="auto"/>
            <w:noWrap/>
            <w:hideMark/>
            <w:tcPrChange w:id="3095"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7"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8" w:author="Rajiv Bansal" w:date="2019-08-04T14:10:00Z"/>
                <w:rFonts w:ascii="Consolas" w:eastAsia="Times New Roman" w:hAnsi="Consolas" w:cs="Times New Roman"/>
                <w:color w:val="24292E"/>
                <w:sz w:val="18"/>
                <w:szCs w:val="18"/>
                <w:lang w:eastAsia="en-IN"/>
              </w:rPr>
            </w:pPr>
            <w:ins w:id="30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3100" w:author="Rajiv Bansal" w:date="2019-08-04T14:10:00Z"/>
        </w:trPr>
        <w:tc>
          <w:tcPr>
            <w:tcW w:w="20" w:type="dxa"/>
            <w:shd w:val="clear" w:color="auto" w:fill="auto"/>
            <w:noWrap/>
            <w:hideMark/>
            <w:tcPrChange w:id="3101"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3"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104" w:author="Rajiv Bansal" w:date="2019-08-04T14:10:00Z"/>
                <w:rFonts w:ascii="Consolas" w:eastAsia="Times New Roman" w:hAnsi="Consolas" w:cs="Times New Roman"/>
                <w:color w:val="24292E"/>
                <w:sz w:val="18"/>
                <w:szCs w:val="18"/>
                <w:lang w:eastAsia="en-IN"/>
              </w:rPr>
            </w:pPr>
            <w:ins w:id="31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106" w:author="Rajiv Bansal" w:date="2019-08-04T14:10:00Z"/>
        </w:trPr>
        <w:tc>
          <w:tcPr>
            <w:tcW w:w="20" w:type="dxa"/>
            <w:shd w:val="clear" w:color="auto" w:fill="auto"/>
            <w:noWrap/>
            <w:hideMark/>
            <w:tcPrChange w:id="3107"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9"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10" w:author="Rajiv Bansal" w:date="2019-08-04T14:10:00Z"/>
                <w:rFonts w:ascii="Consolas" w:eastAsia="Times New Roman" w:hAnsi="Consolas" w:cs="Times New Roman"/>
                <w:color w:val="24292E"/>
                <w:sz w:val="18"/>
                <w:szCs w:val="18"/>
                <w:lang w:eastAsia="en-IN"/>
              </w:rPr>
            </w:pPr>
            <w:ins w:id="31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12" w:author="Rajiv Bansal" w:date="2019-08-04T14:10:00Z"/>
        </w:trPr>
        <w:tc>
          <w:tcPr>
            <w:tcW w:w="20" w:type="dxa"/>
            <w:shd w:val="clear" w:color="auto" w:fill="auto"/>
            <w:noWrap/>
            <w:hideMark/>
            <w:tcPrChange w:id="3113"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5"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16" w:author="Rajiv Bansal" w:date="2019-08-04T14:10:00Z"/>
                <w:rFonts w:ascii="Consolas" w:eastAsia="Times New Roman" w:hAnsi="Consolas" w:cs="Times New Roman"/>
                <w:color w:val="24292E"/>
                <w:sz w:val="18"/>
                <w:szCs w:val="18"/>
                <w:lang w:eastAsia="en-IN"/>
              </w:rPr>
            </w:pPr>
            <w:ins w:id="31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8" w:author="Rajiv Bansal" w:date="2019-08-04T14:10:00Z"/>
        </w:trPr>
        <w:tc>
          <w:tcPr>
            <w:tcW w:w="20" w:type="dxa"/>
            <w:shd w:val="clear" w:color="auto" w:fill="auto"/>
            <w:noWrap/>
            <w:hideMark/>
            <w:tcPrChange w:id="3119"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1"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22" w:author="Rajiv Bansal" w:date="2019-08-04T14:10:00Z"/>
                <w:rFonts w:ascii="Consolas" w:eastAsia="Times New Roman" w:hAnsi="Consolas" w:cs="Times New Roman"/>
                <w:color w:val="24292E"/>
                <w:sz w:val="18"/>
                <w:szCs w:val="18"/>
                <w:lang w:eastAsia="en-IN"/>
              </w:rPr>
            </w:pPr>
            <w:ins w:id="31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3124" w:author="Rajiv Bansal" w:date="2019-08-04T14:10:00Z"/>
        </w:trPr>
        <w:tc>
          <w:tcPr>
            <w:tcW w:w="20" w:type="dxa"/>
            <w:shd w:val="clear" w:color="auto" w:fill="auto"/>
            <w:noWrap/>
            <w:hideMark/>
            <w:tcPrChange w:id="3125"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7"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8" w:author="Rajiv Bansal" w:date="2019-08-04T14:10:00Z"/>
                <w:rFonts w:ascii="Consolas" w:eastAsia="Times New Roman" w:hAnsi="Consolas" w:cs="Times New Roman"/>
                <w:color w:val="24292E"/>
                <w:sz w:val="18"/>
                <w:szCs w:val="18"/>
                <w:lang w:eastAsia="en-IN"/>
              </w:rPr>
            </w:pPr>
            <w:ins w:id="31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3130" w:author="Rajiv Bansal" w:date="2019-08-04T14:10:00Z"/>
        </w:trPr>
        <w:tc>
          <w:tcPr>
            <w:tcW w:w="20" w:type="dxa"/>
            <w:shd w:val="clear" w:color="auto" w:fill="auto"/>
            <w:noWrap/>
            <w:hideMark/>
            <w:tcPrChange w:id="3131"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3"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34" w:author="Rajiv Bansal" w:date="2019-08-04T14:10:00Z"/>
                <w:rFonts w:ascii="Consolas" w:eastAsia="Times New Roman" w:hAnsi="Consolas" w:cs="Times New Roman"/>
                <w:color w:val="24292E"/>
                <w:sz w:val="18"/>
                <w:szCs w:val="18"/>
                <w:lang w:eastAsia="en-IN"/>
              </w:rPr>
            </w:pPr>
            <w:ins w:id="313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36" w:author="Rajiv Bansal" w:date="2019-08-04T14:10:00Z"/>
        </w:trPr>
        <w:tc>
          <w:tcPr>
            <w:tcW w:w="20" w:type="dxa"/>
            <w:shd w:val="clear" w:color="auto" w:fill="auto"/>
            <w:noWrap/>
            <w:hideMark/>
            <w:tcPrChange w:id="3137"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9"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40" w:author="Rajiv Bansal" w:date="2019-08-04T14:10:00Z"/>
                <w:rFonts w:ascii="Consolas" w:eastAsia="Times New Roman" w:hAnsi="Consolas" w:cs="Times New Roman"/>
                <w:color w:val="24292E"/>
                <w:sz w:val="18"/>
                <w:szCs w:val="18"/>
                <w:lang w:eastAsia="en-IN"/>
              </w:rPr>
            </w:pPr>
            <w:ins w:id="314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42" w:author="Rajiv Bansal" w:date="2019-08-04T14:10:00Z"/>
        </w:trPr>
        <w:tc>
          <w:tcPr>
            <w:tcW w:w="20" w:type="dxa"/>
            <w:shd w:val="clear" w:color="auto" w:fill="auto"/>
            <w:noWrap/>
            <w:hideMark/>
            <w:tcPrChange w:id="3143"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5"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46" w:author="Rajiv Bansal" w:date="2019-08-04T14:10:00Z"/>
                <w:rFonts w:ascii="Consolas" w:eastAsia="Times New Roman" w:hAnsi="Consolas" w:cs="Times New Roman"/>
                <w:color w:val="24292E"/>
                <w:sz w:val="18"/>
                <w:szCs w:val="18"/>
                <w:lang w:eastAsia="en-IN"/>
              </w:rPr>
            </w:pPr>
            <w:ins w:id="314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8" w:author="Rajiv Bansal" w:date="2019-08-04T14:10:00Z"/>
        </w:trPr>
        <w:tc>
          <w:tcPr>
            <w:tcW w:w="20" w:type="dxa"/>
            <w:shd w:val="clear" w:color="auto" w:fill="auto"/>
            <w:noWrap/>
            <w:hideMark/>
            <w:tcPrChange w:id="3149"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1"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52" w:author="Rajiv Bansal" w:date="2019-08-04T14:10:00Z"/>
                <w:rFonts w:ascii="Consolas" w:eastAsia="Times New Roman" w:hAnsi="Consolas" w:cs="Times New Roman"/>
                <w:color w:val="24292E"/>
                <w:sz w:val="18"/>
                <w:szCs w:val="18"/>
                <w:lang w:eastAsia="en-IN"/>
              </w:rPr>
            </w:pPr>
            <w:ins w:id="3153"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54" w:author="Rajiv Bansal" w:date="2019-08-04T14:10:00Z"/>
        </w:trPr>
        <w:tc>
          <w:tcPr>
            <w:tcW w:w="20" w:type="dxa"/>
            <w:shd w:val="clear" w:color="auto" w:fill="auto"/>
            <w:noWrap/>
            <w:hideMark/>
            <w:tcPrChange w:id="3155"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7"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8" w:author="Rajiv Bansal" w:date="2019-08-04T14:10:00Z"/>
                <w:rFonts w:ascii="Consolas" w:eastAsia="Times New Roman" w:hAnsi="Consolas" w:cs="Times New Roman"/>
                <w:color w:val="24292E"/>
                <w:sz w:val="18"/>
                <w:szCs w:val="18"/>
                <w:lang w:eastAsia="en-IN"/>
              </w:rPr>
            </w:pPr>
            <w:ins w:id="315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60" w:author="Rajiv Bansal" w:date="2019-08-04T14:10:00Z"/>
        </w:trPr>
        <w:tc>
          <w:tcPr>
            <w:tcW w:w="20" w:type="dxa"/>
            <w:shd w:val="clear" w:color="auto" w:fill="auto"/>
            <w:noWrap/>
            <w:hideMark/>
            <w:tcPrChange w:id="3161"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3"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64" w:author="Rajiv Bansal" w:date="2019-08-04T14:10:00Z"/>
                <w:rFonts w:ascii="Consolas" w:eastAsia="Times New Roman" w:hAnsi="Consolas" w:cs="Times New Roman"/>
                <w:color w:val="24292E"/>
                <w:sz w:val="18"/>
                <w:szCs w:val="18"/>
                <w:lang w:eastAsia="en-IN"/>
              </w:rPr>
            </w:pPr>
            <w:ins w:id="316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66" w:author="Rajiv Bansal" w:date="2019-08-04T14:10:00Z"/>
        </w:trPr>
        <w:tc>
          <w:tcPr>
            <w:tcW w:w="20" w:type="dxa"/>
            <w:shd w:val="clear" w:color="auto" w:fill="auto"/>
            <w:noWrap/>
            <w:hideMark/>
            <w:tcPrChange w:id="3167"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9"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70" w:author="Rajiv Bansal" w:date="2019-08-04T14:10:00Z"/>
                <w:rFonts w:ascii="Consolas" w:eastAsia="Times New Roman" w:hAnsi="Consolas" w:cs="Times New Roman"/>
                <w:color w:val="24292E"/>
                <w:sz w:val="18"/>
                <w:szCs w:val="18"/>
                <w:lang w:eastAsia="en-IN"/>
              </w:rPr>
            </w:pPr>
            <w:ins w:id="31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3172" w:author="Rajiv Bansal" w:date="2019-08-04T14:10:00Z"/>
        </w:trPr>
        <w:tc>
          <w:tcPr>
            <w:tcW w:w="20" w:type="dxa"/>
            <w:shd w:val="clear" w:color="auto" w:fill="auto"/>
            <w:noWrap/>
            <w:hideMark/>
            <w:tcPrChange w:id="3173"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5"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76" w:author="Rajiv Bansal" w:date="2019-08-04T14:10:00Z"/>
                <w:rFonts w:ascii="Consolas" w:eastAsia="Times New Roman" w:hAnsi="Consolas" w:cs="Times New Roman"/>
                <w:color w:val="24292E"/>
                <w:sz w:val="18"/>
                <w:szCs w:val="18"/>
                <w:lang w:eastAsia="en-IN"/>
              </w:rPr>
            </w:pPr>
            <w:ins w:id="3177"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8" w:author="Rajiv Bansal" w:date="2019-08-04T14:10:00Z"/>
        </w:trPr>
        <w:tc>
          <w:tcPr>
            <w:tcW w:w="20" w:type="dxa"/>
            <w:shd w:val="clear" w:color="auto" w:fill="auto"/>
            <w:noWrap/>
            <w:hideMark/>
            <w:tcPrChange w:id="3179"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1"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82" w:author="Rajiv Bansal" w:date="2019-08-04T14:10:00Z"/>
                <w:rFonts w:ascii="Consolas" w:eastAsia="Times New Roman" w:hAnsi="Consolas" w:cs="Times New Roman"/>
                <w:color w:val="24292E"/>
                <w:sz w:val="18"/>
                <w:szCs w:val="18"/>
                <w:lang w:eastAsia="en-IN"/>
              </w:rPr>
            </w:pPr>
            <w:ins w:id="3183"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84"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85" w:author="Rajiv Bansal" w:date="2019-08-04T14:09:00Z"/>
          <w:rFonts w:ascii="Georgia" w:hAnsi="Georgia"/>
          <w:spacing w:val="-1"/>
          <w:sz w:val="32"/>
          <w:szCs w:val="32"/>
        </w:rPr>
      </w:pPr>
      <w:ins w:id="3186" w:author="Rajiv Bansal" w:date="2019-08-04T14:09:00Z">
        <w:r>
          <w:rPr>
            <w:rFonts w:ascii="Georgia" w:hAnsi="Georgia"/>
            <w:spacing w:val="-1"/>
            <w:sz w:val="32"/>
            <w:szCs w:val="32"/>
          </w:rPr>
          <w:t>In the controller class of image service, throw an exception in </w:t>
        </w:r>
        <w:proofErr w:type="spellStart"/>
        <w:r>
          <w:rPr>
            <w:rStyle w:val="HTMLCode"/>
            <w:spacing w:val="-1"/>
          </w:rPr>
          <w:t>getImages</w:t>
        </w:r>
        <w:proofErr w:type="spellEnd"/>
        <w:r>
          <w:rPr>
            <w:rStyle w:val="HTMLCode"/>
            <w:spacing w:val="-1"/>
          </w:rPr>
          <w:t>()</w:t>
        </w:r>
      </w:ins>
    </w:p>
    <w:p w14:paraId="56D888D6" w14:textId="77777777" w:rsidR="0084694C" w:rsidRDefault="0084694C" w:rsidP="0084694C">
      <w:pPr>
        <w:pStyle w:val="HTMLPreformatted"/>
        <w:rPr>
          <w:ins w:id="3187" w:author="Rajiv Bansal" w:date="2019-08-04T14:09:00Z"/>
        </w:rPr>
      </w:pPr>
      <w:ins w:id="3188"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9" w:author="Rajiv Bansal" w:date="2019-08-04T14:09:00Z"/>
          <w:rFonts w:ascii="Georgia" w:hAnsi="Georgia"/>
          <w:spacing w:val="-1"/>
          <w:sz w:val="32"/>
          <w:szCs w:val="32"/>
        </w:rPr>
      </w:pPr>
      <w:ins w:id="3190"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91" w:author="Rajiv Bansal" w:date="2019-08-04T14:09:00Z"/>
        </w:rPr>
      </w:pPr>
      <w:ins w:id="3192"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93" w:author="Rajiv Bansal" w:date="2019-08-04T14:13:00Z"/>
          <w:rFonts w:ascii="Segoe UI" w:hAnsi="Segoe UI" w:cs="Segoe UI"/>
          <w:color w:val="000000"/>
        </w:rPr>
      </w:pPr>
      <w:ins w:id="3194"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95" w:author="Rajiv Bansal" w:date="2019-08-04T14:13:00Z"/>
          <w:rFonts w:ascii="Segoe UI" w:hAnsi="Segoe UI" w:cs="Segoe UI"/>
          <w:color w:val="000000"/>
        </w:rPr>
        <w:pPrChange w:id="3196" w:author="Rajiv Bansal" w:date="2019-08-04T14:13:00Z">
          <w:pPr>
            <w:pStyle w:val="Heading2"/>
            <w:pBdr>
              <w:bottom w:val="single" w:sz="6" w:space="4" w:color="EAECEF"/>
            </w:pBdr>
            <w:shd w:val="clear" w:color="auto" w:fill="FFFFFF"/>
            <w:spacing w:before="450" w:after="240"/>
          </w:pPr>
        </w:pPrChange>
      </w:pPr>
      <w:ins w:id="3197"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8" w:author="Rajiv Bansal" w:date="2019-08-04T14:13:00Z"/>
          <w:rFonts w:ascii="Segoe UI" w:hAnsi="Segoe UI" w:cs="Segoe UI"/>
          <w:color w:val="000000"/>
        </w:rPr>
      </w:pPr>
      <w:ins w:id="3199"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200" w:author="Rajiv Bansal" w:date="2019-08-04T14:13:00Z"/>
          <w:rFonts w:ascii="Segoe UI" w:hAnsi="Segoe UI" w:cs="Segoe UI"/>
          <w:color w:val="000000"/>
        </w:rPr>
      </w:pPr>
      <w:ins w:id="3201"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202" w:author="Rajiv Bansal" w:date="2019-08-04T14:13:00Z"/>
        </w:trPr>
        <w:tc>
          <w:tcPr>
            <w:tcW w:w="14895" w:type="dxa"/>
            <w:vAlign w:val="center"/>
            <w:hideMark/>
          </w:tcPr>
          <w:p w14:paraId="51E5492B" w14:textId="77777777" w:rsidR="00A32E89" w:rsidRDefault="00A32E89" w:rsidP="00A32E89">
            <w:pPr>
              <w:spacing w:after="0"/>
              <w:rPr>
                <w:ins w:id="3203" w:author="Rajiv Bansal" w:date="2019-08-04T14:13:00Z"/>
                <w:rFonts w:ascii="Times New Roman" w:hAnsi="Times New Roman" w:cs="Times New Roman"/>
              </w:rPr>
            </w:pPr>
            <w:ins w:id="3204" w:author="Rajiv Bansal" w:date="2019-08-04T14:13:00Z">
              <w:r>
                <w:rPr>
                  <w:rStyle w:val="HTMLCode"/>
                  <w:rFonts w:eastAsiaTheme="majorEastAsia"/>
                </w:rPr>
                <w:t>&lt;dependency&gt;</w:t>
              </w:r>
            </w:ins>
          </w:p>
          <w:p w14:paraId="6434D734"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p w14:paraId="1027B028" w14:textId="77777777" w:rsidR="00A32E89" w:rsidRDefault="00A32E89" w:rsidP="00A32E89">
            <w:pPr>
              <w:rPr>
                <w:ins w:id="3211" w:author="Rajiv Bansal" w:date="2019-08-04T14:13:00Z"/>
              </w:rPr>
            </w:pPr>
            <w:ins w:id="3212" w:author="Rajiv Bansal" w:date="2019-08-04T14:13:00Z">
              <w:r>
                <w:rPr>
                  <w:rStyle w:val="HTMLCode"/>
                  <w:rFonts w:eastAsiaTheme="majorEastAsia"/>
                </w:rPr>
                <w:t>&lt;dependency&gt;</w:t>
              </w:r>
            </w:ins>
          </w:p>
          <w:p w14:paraId="5D9DB03E" w14:textId="77777777" w:rsidR="00A32E89" w:rsidRDefault="00A32E89" w:rsidP="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17" w:author="Rajiv Bansal" w:date="2019-08-04T14:13:00Z"/>
              </w:rPr>
            </w:pPr>
            <w:ins w:id="3218"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9" w:author="Rajiv Bansal" w:date="2019-08-04T14:13:00Z"/>
          <w:rFonts w:ascii="Segoe UI" w:hAnsi="Segoe UI" w:cs="Segoe UI"/>
          <w:color w:val="000000"/>
        </w:rPr>
      </w:pPr>
      <w:ins w:id="3220"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21" w:author="Rajiv Bansal" w:date="2019-08-04T14:13:00Z"/>
          <w:rFonts w:ascii="Segoe UI" w:hAnsi="Segoe UI" w:cs="Segoe UI"/>
          <w:color w:val="000000"/>
        </w:rPr>
      </w:pPr>
      <w:ins w:id="322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23" w:author="Rajiv Bansal" w:date="2019-08-04T14:13:00Z"/>
          <w:rFonts w:ascii="Segoe UI" w:hAnsi="Segoe UI" w:cs="Segoe UI"/>
          <w:color w:val="000000"/>
        </w:rPr>
      </w:pPr>
      <w:ins w:id="3224"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5" w:author="Rajiv Bansal" w:date="2019-08-04T14:13:00Z"/>
          <w:rFonts w:ascii="inherit" w:hAnsi="inherit"/>
          <w:color w:val="000000"/>
          <w:sz w:val="22"/>
          <w:szCs w:val="22"/>
        </w:rPr>
      </w:pPr>
      <w:ins w:id="3226"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7"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4" w:author="Rajiv Bansal" w:date="2019-08-04T14:13:00Z"/>
          <w:rFonts w:ascii="inherit" w:hAnsi="inherit"/>
          <w:color w:val="000000"/>
          <w:sz w:val="22"/>
          <w:szCs w:val="22"/>
        </w:rPr>
      </w:pPr>
      <w:ins w:id="323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6" w:author="Rajiv Bansal" w:date="2019-08-04T14:13:00Z"/>
          <w:rFonts w:ascii="inherit" w:hAnsi="inherit"/>
          <w:color w:val="000000"/>
          <w:sz w:val="22"/>
          <w:szCs w:val="22"/>
        </w:rPr>
      </w:pPr>
      <w:ins w:id="323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8" w:author="Rajiv Bansal" w:date="2019-08-04T14:13:00Z"/>
          <w:rFonts w:ascii="inherit" w:hAnsi="inherit"/>
          <w:color w:val="000000"/>
          <w:sz w:val="22"/>
          <w:szCs w:val="22"/>
        </w:rPr>
      </w:pPr>
      <w:ins w:id="32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0" w:author="Rajiv Bansal" w:date="2019-08-04T14:13:00Z"/>
          <w:rFonts w:ascii="inherit" w:hAnsi="inherit"/>
          <w:color w:val="000000"/>
          <w:sz w:val="22"/>
          <w:szCs w:val="22"/>
        </w:rPr>
      </w:pPr>
      <w:ins w:id="32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42" w:author="Rajiv Bansal" w:date="2019-08-04T14:13:00Z"/>
          <w:rFonts w:ascii="Segoe UI" w:hAnsi="Segoe UI" w:cs="Segoe UI"/>
          <w:color w:val="000000"/>
          <w:sz w:val="36"/>
          <w:szCs w:val="36"/>
        </w:rPr>
        <w:pPrChange w:id="3243" w:author="Rajiv Bansal" w:date="2019-08-04T14:13:00Z">
          <w:pPr>
            <w:pStyle w:val="Heading2"/>
            <w:pBdr>
              <w:bottom w:val="single" w:sz="6" w:space="4" w:color="EAECEF"/>
            </w:pBdr>
            <w:shd w:val="clear" w:color="auto" w:fill="FFFFFF"/>
            <w:spacing w:before="450" w:after="240"/>
          </w:pPr>
        </w:pPrChange>
      </w:pPr>
      <w:proofErr w:type="spellStart"/>
      <w:ins w:id="3244"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45" w:author="Rajiv Bansal" w:date="2019-08-04T14:13:00Z"/>
          <w:rFonts w:ascii="Segoe UI" w:hAnsi="Segoe UI" w:cs="Segoe UI"/>
          <w:color w:val="000000"/>
        </w:rPr>
      </w:pPr>
      <w:ins w:id="3246"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47" w:author="Rajiv Bansal" w:date="2019-08-04T14:13:00Z"/>
          <w:rFonts w:ascii="Segoe UI" w:hAnsi="Segoe UI" w:cs="Segoe UI"/>
          <w:color w:val="000000"/>
        </w:rPr>
      </w:pPr>
      <w:ins w:id="3248"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9" w:author="Rajiv Bansal" w:date="2019-08-04T14:13:00Z"/>
          <w:rFonts w:ascii="Segoe UI" w:hAnsi="Segoe UI" w:cs="Segoe UI"/>
          <w:color w:val="000000"/>
        </w:rPr>
      </w:pPr>
      <w:ins w:id="3250"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51" w:author="Rajiv Bansal" w:date="2019-08-04T14:13:00Z"/>
          <w:rFonts w:ascii="Segoe UI" w:hAnsi="Segoe UI" w:cs="Segoe UI"/>
          <w:color w:val="000000"/>
        </w:rPr>
      </w:pPr>
      <w:ins w:id="3252"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back !! That’s cool right?</w:t>
        </w:r>
      </w:ins>
    </w:p>
    <w:p w14:paraId="6008A4B4" w14:textId="5995ADCE" w:rsidR="00A32E89" w:rsidRDefault="00A32E89" w:rsidP="00A32E89">
      <w:pPr>
        <w:rPr>
          <w:ins w:id="3253" w:author="Rajiv Bansal" w:date="2019-08-04T14:13:00Z"/>
          <w:rFonts w:ascii="Times New Roman" w:hAnsi="Times New Roman" w:cs="Times New Roman"/>
        </w:rPr>
      </w:pPr>
      <w:ins w:id="3254"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55" w:author="Rajiv Bansal" w:date="2019-08-04T14:13:00Z"/>
          <w:rFonts w:ascii="Segoe UI" w:hAnsi="Segoe UI" w:cs="Segoe UI"/>
          <w:color w:val="000000"/>
        </w:rPr>
        <w:pPrChange w:id="3256" w:author="Rajiv Bansal" w:date="2019-08-04T14:14:00Z">
          <w:pPr>
            <w:pStyle w:val="Heading2"/>
            <w:pBdr>
              <w:bottom w:val="single" w:sz="6" w:space="4" w:color="EAECEF"/>
            </w:pBdr>
            <w:shd w:val="clear" w:color="auto" w:fill="FFFFFF"/>
            <w:spacing w:before="450" w:after="240"/>
          </w:pPr>
        </w:pPrChange>
      </w:pPr>
      <w:ins w:id="3257"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8" w:author="Rajiv Bansal" w:date="2019-08-04T14:13:00Z"/>
          <w:rFonts w:ascii="Segoe UI" w:hAnsi="Segoe UI" w:cs="Segoe UI"/>
          <w:color w:val="000000"/>
        </w:rPr>
      </w:pPr>
      <w:ins w:id="3259"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60" w:author="Rajiv Bansal" w:date="2019-08-04T14:13:00Z"/>
          <w:rFonts w:ascii="Segoe UI" w:hAnsi="Segoe UI" w:cs="Segoe UI"/>
          <w:color w:val="000000"/>
        </w:rPr>
      </w:pPr>
      <w:ins w:id="3261"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62" w:author="Rajiv Bansal" w:date="2019-08-04T14:13:00Z"/>
          <w:rFonts w:ascii="Segoe UI" w:hAnsi="Segoe UI" w:cs="Segoe UI"/>
          <w:color w:val="000000"/>
        </w:rPr>
      </w:pPr>
      <w:ins w:id="3263"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64" w:author="Rajiv Bansal" w:date="2019-08-04T14:13:00Z"/>
          <w:rFonts w:ascii="Segoe UI" w:hAnsi="Segoe UI" w:cs="Segoe UI"/>
          <w:color w:val="000000"/>
          <w:sz w:val="29"/>
          <w:szCs w:val="29"/>
        </w:rPr>
        <w:pPrChange w:id="3265" w:author="Rajiv Bansal" w:date="2019-08-04T14:14:00Z">
          <w:pPr>
            <w:pStyle w:val="Heading4"/>
            <w:shd w:val="clear" w:color="auto" w:fill="FFFFFF"/>
            <w:spacing w:before="360" w:after="240"/>
          </w:pPr>
        </w:pPrChange>
      </w:pPr>
      <w:ins w:id="3266"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71" w:author="Rajiv Bansal" w:date="2019-08-04T14:13:00Z"/>
          <w:rFonts w:ascii="Segoe UI" w:hAnsi="Segoe UI" w:cs="Segoe UI"/>
          <w:color w:val="000000"/>
        </w:rPr>
      </w:pPr>
      <w:ins w:id="3272"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73" w:author="Rajiv Bansal" w:date="2019-08-04T14:13:00Z"/>
          <w:rFonts w:ascii="Segoe UI" w:hAnsi="Segoe UI" w:cs="Segoe UI"/>
          <w:color w:val="000000"/>
        </w:rPr>
      </w:pPr>
      <w:ins w:id="3274"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75" w:author="Rajiv Bansal" w:date="2019-08-04T14:13:00Z"/>
          <w:rFonts w:ascii="Segoe UI" w:hAnsi="Segoe UI" w:cs="Segoe UI"/>
          <w:color w:val="000000"/>
        </w:rPr>
      </w:pPr>
      <w:ins w:id="3276"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77" w:author="Rajiv Bansal" w:date="2019-08-04T14:13:00Z"/>
          <w:rFonts w:ascii="Segoe UI" w:hAnsi="Segoe UI" w:cs="Segoe UI"/>
          <w:color w:val="000000"/>
        </w:rPr>
      </w:pPr>
      <w:ins w:id="3278" w:author="Rajiv Bansal" w:date="2019-08-04T14:13:00Z">
        <w:r>
          <w:rPr>
            <w:rFonts w:ascii="Segoe UI" w:hAnsi="Segoe UI" w:cs="Segoe UI"/>
            <w:color w:val="000000"/>
          </w:rPr>
          <w:t>Spring Rest</w:t>
        </w:r>
      </w:ins>
    </w:p>
    <w:p w14:paraId="4D798C39" w14:textId="77777777" w:rsidR="00A32E89" w:rsidRDefault="00A32E89">
      <w:pPr>
        <w:pStyle w:val="Heading5"/>
        <w:rPr>
          <w:ins w:id="3279" w:author="Rajiv Bansal" w:date="2019-08-04T14:13:00Z"/>
          <w:rFonts w:ascii="Segoe UI" w:hAnsi="Segoe UI" w:cs="Segoe UI"/>
          <w:color w:val="000000"/>
        </w:rPr>
        <w:pPrChange w:id="3280" w:author="Rajiv Bansal" w:date="2019-08-04T14:14:00Z">
          <w:pPr>
            <w:pStyle w:val="Heading2"/>
            <w:pBdr>
              <w:bottom w:val="single" w:sz="6" w:space="4" w:color="EAECEF"/>
            </w:pBdr>
            <w:shd w:val="clear" w:color="auto" w:fill="FFFFFF"/>
            <w:spacing w:before="450" w:after="240"/>
          </w:pPr>
        </w:pPrChange>
      </w:pPr>
      <w:ins w:id="3281"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82" w:author="Rajiv Bansal" w:date="2019-08-04T14:13:00Z"/>
          <w:rFonts w:ascii="Segoe UI" w:hAnsi="Segoe UI" w:cs="Segoe UI"/>
          <w:color w:val="000000"/>
        </w:rPr>
      </w:pPr>
      <w:ins w:id="3283"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84" w:author="Rajiv Bansal" w:date="2019-08-04T14:13:00Z"/>
          <w:rFonts w:ascii="Segoe UI" w:hAnsi="Segoe UI" w:cs="Segoe UI"/>
          <w:color w:val="000000"/>
          <w:sz w:val="29"/>
          <w:szCs w:val="29"/>
        </w:rPr>
        <w:pPrChange w:id="3285" w:author="Rajiv Bansal" w:date="2019-08-04T14:14:00Z">
          <w:pPr>
            <w:pStyle w:val="Heading4"/>
            <w:shd w:val="clear" w:color="auto" w:fill="FFFFFF"/>
            <w:spacing w:before="360" w:after="240"/>
          </w:pPr>
        </w:pPrChange>
      </w:pPr>
      <w:ins w:id="3286"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87" w:author="Rajiv Bansal" w:date="2019-08-04T14:13:00Z"/>
          <w:rFonts w:ascii="Segoe UI" w:hAnsi="Segoe UI" w:cs="Segoe UI"/>
          <w:color w:val="000000"/>
        </w:rPr>
      </w:pPr>
      <w:ins w:id="3288"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9" w:author="Rajiv Bansal" w:date="2019-08-04T14:13:00Z"/>
          <w:rFonts w:ascii="Times New Roman" w:hAnsi="Times New Roman" w:cs="Times New Roman"/>
        </w:rPr>
      </w:pPr>
      <w:ins w:id="3290"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91" w:author="Rajiv Bansal" w:date="2019-08-04T14:13:00Z"/>
          <w:rFonts w:ascii="Segoe UI" w:hAnsi="Segoe UI" w:cs="Segoe UI"/>
          <w:color w:val="000000"/>
        </w:rPr>
      </w:pPr>
      <w:ins w:id="3292"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93" w:author="Rajiv Bansal" w:date="2019-08-04T14:13:00Z"/>
          <w:rFonts w:ascii="Segoe UI" w:hAnsi="Segoe UI" w:cs="Segoe UI"/>
          <w:color w:val="000000"/>
          <w:sz w:val="29"/>
          <w:szCs w:val="29"/>
        </w:rPr>
        <w:pPrChange w:id="3294" w:author="Rajiv Bansal" w:date="2019-08-04T14:14:00Z">
          <w:pPr>
            <w:pStyle w:val="Heading4"/>
            <w:shd w:val="clear" w:color="auto" w:fill="FFFFFF"/>
            <w:spacing w:before="360" w:after="240"/>
          </w:pPr>
        </w:pPrChange>
      </w:pPr>
      <w:ins w:id="3295"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96" w:author="Rajiv Bansal" w:date="2019-08-04T14:13:00Z"/>
          <w:rFonts w:ascii="Segoe UI" w:hAnsi="Segoe UI" w:cs="Segoe UI"/>
          <w:color w:val="000000"/>
        </w:rPr>
      </w:pPr>
      <w:ins w:id="3297"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8" w:author="Rajiv Bansal" w:date="2019-08-04T14:13:00Z"/>
        </w:trPr>
        <w:tc>
          <w:tcPr>
            <w:tcW w:w="15495" w:type="dxa"/>
            <w:vAlign w:val="center"/>
            <w:hideMark/>
          </w:tcPr>
          <w:p w14:paraId="6E9DD3E6" w14:textId="77777777" w:rsidR="00A32E89" w:rsidRDefault="00A32E89">
            <w:pPr>
              <w:divId w:val="33966355"/>
              <w:rPr>
                <w:ins w:id="3299" w:author="Rajiv Bansal" w:date="2019-08-04T14:13:00Z"/>
                <w:rFonts w:ascii="Times New Roman" w:hAnsi="Times New Roman" w:cs="Times New Roman"/>
              </w:rPr>
            </w:pPr>
            <w:proofErr w:type="spellStart"/>
            <w:ins w:id="3300" w:author="Rajiv Bansal" w:date="2019-08-04T14:13:00Z">
              <w:r>
                <w:rPr>
                  <w:rStyle w:val="HTMLCode"/>
                  <w:rFonts w:eastAsiaTheme="majorEastAsia"/>
                </w:rPr>
                <w:t>server.port</w:t>
              </w:r>
              <w:proofErr w:type="spell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3301" w:author="Rajiv Bansal" w:date="2019-08-04T14:13:00Z"/>
          <w:rFonts w:ascii="Segoe UI" w:hAnsi="Segoe UI" w:cs="Segoe UI"/>
          <w:color w:val="000000"/>
        </w:rPr>
      </w:pPr>
      <w:ins w:id="3302"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3303" w:author="Rajiv Bansal" w:date="2019-08-04T14:13:00Z"/>
          <w:rFonts w:ascii="Segoe UI" w:hAnsi="Segoe UI" w:cs="Segoe UI"/>
          <w:color w:val="000000"/>
          <w:sz w:val="29"/>
          <w:szCs w:val="29"/>
        </w:rPr>
        <w:pPrChange w:id="3304" w:author="Rajiv Bansal" w:date="2019-08-04T14:14:00Z">
          <w:pPr>
            <w:pStyle w:val="Heading4"/>
            <w:shd w:val="clear" w:color="auto" w:fill="FFFFFF"/>
            <w:spacing w:before="360" w:after="240"/>
          </w:pPr>
        </w:pPrChange>
      </w:pPr>
      <w:ins w:id="3305"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306" w:author="Rajiv Bansal" w:date="2019-08-04T14:13:00Z"/>
          <w:rFonts w:ascii="Segoe UI" w:hAnsi="Segoe UI" w:cs="Segoe UI"/>
          <w:color w:val="000000"/>
        </w:rPr>
      </w:pPr>
      <w:ins w:id="3307"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8" w:author="Rajiv Bansal" w:date="2019-08-04T14:13:00Z"/>
          <w:rFonts w:ascii="Segoe UI" w:hAnsi="Segoe UI" w:cs="Segoe UI"/>
          <w:color w:val="000000"/>
        </w:rPr>
      </w:pPr>
      <w:ins w:id="3309"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10" w:author="Rajiv Bansal" w:date="2019-08-04T14:13:00Z"/>
        </w:trPr>
        <w:tc>
          <w:tcPr>
            <w:tcW w:w="15495" w:type="dxa"/>
            <w:vAlign w:val="center"/>
            <w:hideMark/>
          </w:tcPr>
          <w:p w14:paraId="1FC5B631" w14:textId="77777777" w:rsidR="00A32E89" w:rsidRDefault="00A32E89">
            <w:pPr>
              <w:rPr>
                <w:ins w:id="3311" w:author="Rajiv Bansal" w:date="2019-08-04T14:13:00Z"/>
                <w:rFonts w:ascii="Times New Roman" w:hAnsi="Times New Roman" w:cs="Times New Roman"/>
              </w:rPr>
            </w:pPr>
            <w:ins w:id="3312"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13" w:author="Rajiv Bansal" w:date="2019-08-04T14:13:00Z"/>
              </w:rPr>
            </w:pPr>
            <w:ins w:id="3314" w:author="Rajiv Bansal" w:date="2019-08-04T14:13:00Z">
              <w:r>
                <w:t> </w:t>
              </w:r>
            </w:ins>
          </w:p>
          <w:p w14:paraId="1F227464"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proofErr w:type="spellStart"/>
              <w:r>
                <w:rPr>
                  <w:rStyle w:val="HTMLCode"/>
                  <w:rFonts w:eastAsiaTheme="majorEastAsia"/>
                </w:rPr>
                <w:t>java.util.ArrayList</w:t>
              </w:r>
              <w:proofErr w:type="spellEnd"/>
              <w:r>
                <w:rPr>
                  <w:rStyle w:val="HTMLCode"/>
                  <w:rFonts w:eastAsiaTheme="majorEastAsia"/>
                </w:rPr>
                <w:t>;</w:t>
              </w:r>
            </w:ins>
          </w:p>
          <w:p w14:paraId="07D7D18F"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proofErr w:type="spellStart"/>
              <w:r>
                <w:rPr>
                  <w:rStyle w:val="HTMLCode"/>
                  <w:rFonts w:eastAsiaTheme="majorEastAsia"/>
                </w:rPr>
                <w:t>java.util.HashMap</w:t>
              </w:r>
              <w:proofErr w:type="spellEnd"/>
              <w:r>
                <w:rPr>
                  <w:rStyle w:val="HTMLCode"/>
                  <w:rFonts w:eastAsiaTheme="majorEastAsia"/>
                </w:rPr>
                <w:t>;</w:t>
              </w:r>
            </w:ins>
          </w:p>
          <w:p w14:paraId="7D8F1B62"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proofErr w:type="spellStart"/>
              <w:r>
                <w:rPr>
                  <w:rStyle w:val="HTMLCode"/>
                  <w:rFonts w:eastAsiaTheme="majorEastAsia"/>
                </w:rPr>
                <w:t>java.util.List</w:t>
              </w:r>
              <w:proofErr w:type="spellEnd"/>
              <w:r>
                <w:rPr>
                  <w:rStyle w:val="HTMLCode"/>
                  <w:rFonts w:eastAsiaTheme="majorEastAsia"/>
                </w:rPr>
                <w:t>;</w:t>
              </w:r>
            </w:ins>
          </w:p>
          <w:p w14:paraId="761A86E5"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proofErr w:type="spellStart"/>
              <w:r>
                <w:rPr>
                  <w:rStyle w:val="HTMLCode"/>
                  <w:rFonts w:eastAsiaTheme="majorEastAsia"/>
                </w:rPr>
                <w:t>java.util.Map</w:t>
              </w:r>
              <w:proofErr w:type="spellEnd"/>
              <w:r>
                <w:rPr>
                  <w:rStyle w:val="HTMLCode"/>
                  <w:rFonts w:eastAsiaTheme="majorEastAsia"/>
                </w:rPr>
                <w:t>;</w:t>
              </w:r>
            </w:ins>
          </w:p>
          <w:p w14:paraId="72B5E89D"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47A9BEC1" w14:textId="77777777" w:rsidR="00A32E89" w:rsidRDefault="00A32E89">
            <w:pPr>
              <w:rPr>
                <w:ins w:id="3325" w:author="Rajiv Bansal" w:date="2019-08-04T14:13:00Z"/>
              </w:rPr>
            </w:pPr>
            <w:ins w:id="3326"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5607C55C" w14:textId="77777777" w:rsidR="00A32E89" w:rsidRDefault="00A32E89">
            <w:pPr>
              <w:rPr>
                <w:ins w:id="3327" w:author="Rajiv Bansal" w:date="2019-08-04T14:13:00Z"/>
              </w:rPr>
            </w:pPr>
            <w:ins w:id="3328"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032B2CB2" w14:textId="77777777" w:rsidR="00A32E89" w:rsidRDefault="00A32E89">
            <w:pPr>
              <w:rPr>
                <w:ins w:id="3329" w:author="Rajiv Bansal" w:date="2019-08-04T14:13:00Z"/>
              </w:rPr>
            </w:pPr>
            <w:ins w:id="3330"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A5E6D13" w14:textId="77777777" w:rsidR="00A32E89" w:rsidRDefault="00A32E89">
            <w:pPr>
              <w:rPr>
                <w:ins w:id="3331" w:author="Rajiv Bansal" w:date="2019-08-04T14:13:00Z"/>
              </w:rPr>
            </w:pPr>
            <w:ins w:id="3332"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33" w:author="Rajiv Bansal" w:date="2019-08-04T14:13:00Z"/>
              </w:rPr>
            </w:pPr>
            <w:ins w:id="3334" w:author="Rajiv Bansal" w:date="2019-08-04T14:13:00Z">
              <w:r>
                <w:t> </w:t>
              </w:r>
            </w:ins>
          </w:p>
          <w:p w14:paraId="10F70B6F" w14:textId="77777777" w:rsidR="00A32E89" w:rsidRDefault="00A32E89">
            <w:pPr>
              <w:rPr>
                <w:ins w:id="3335" w:author="Rajiv Bansal" w:date="2019-08-04T14:13:00Z"/>
              </w:rPr>
            </w:pPr>
            <w:ins w:id="3336" w:author="Rajiv Bansal" w:date="2019-08-04T14:13:00Z">
              <w:r>
                <w:rPr>
                  <w:rStyle w:val="HTMLCode"/>
                  <w:rFonts w:eastAsiaTheme="majorEastAsia"/>
                </w:rPr>
                <w:t>@RestController</w:t>
              </w:r>
            </w:ins>
          </w:p>
          <w:p w14:paraId="707E6E6C" w14:textId="77777777" w:rsidR="00A32E89" w:rsidRDefault="00A32E89">
            <w:pPr>
              <w:rPr>
                <w:ins w:id="3337" w:author="Rajiv Bansal" w:date="2019-08-04T14:13:00Z"/>
              </w:rPr>
            </w:pPr>
            <w:ins w:id="3338"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3339" w:author="Rajiv Bansal" w:date="2019-08-04T14:13:00Z"/>
              </w:rPr>
            </w:pPr>
            <w:ins w:id="3340" w:author="Rajiv Bansal" w:date="2019-08-04T14:13:00Z">
              <w:r>
                <w:t> </w:t>
              </w:r>
            </w:ins>
          </w:p>
          <w:p w14:paraId="05A4F171" w14:textId="77777777" w:rsidR="00A32E89" w:rsidRDefault="00A32E89">
            <w:pPr>
              <w:rPr>
                <w:ins w:id="3341" w:author="Rajiv Bansal" w:date="2019-08-04T14:13:00Z"/>
              </w:rPr>
            </w:pPr>
            <w:ins w:id="3342"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3CF30F4" w14:textId="77777777" w:rsidR="00A32E89" w:rsidRDefault="00A32E89">
            <w:pPr>
              <w:rPr>
                <w:ins w:id="3343" w:author="Rajiv Bansal" w:date="2019-08-04T14:13:00Z"/>
              </w:rPr>
            </w:pPr>
            <w:ins w:id="3344" w:author="Rajiv Bansal" w:date="2019-08-04T14:13:00Z">
              <w:r>
                <w:t> </w:t>
              </w:r>
            </w:ins>
          </w:p>
          <w:p w14:paraId="5E95BD42" w14:textId="77777777" w:rsidR="00A32E89" w:rsidRDefault="00A32E89">
            <w:pPr>
              <w:rPr>
                <w:ins w:id="3345" w:author="Rajiv Bansal" w:date="2019-08-04T14:13:00Z"/>
              </w:rPr>
            </w:pPr>
            <w:ins w:id="3346"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5499517" w14:textId="77777777" w:rsidR="00A32E89" w:rsidRDefault="00A32E89">
            <w:pPr>
              <w:rPr>
                <w:ins w:id="3349" w:author="Rajiv Bansal" w:date="2019-08-04T14:13:00Z"/>
              </w:rPr>
            </w:pPr>
            <w:ins w:id="3350" w:author="Rajiv Bansal" w:date="2019-08-04T14:13:00Z">
              <w:r>
                <w:t> </w:t>
              </w:r>
            </w:ins>
          </w:p>
          <w:p w14:paraId="12E968ED"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1F6B1036" w14:textId="77777777" w:rsidR="00A32E89" w:rsidRDefault="00A32E89">
            <w:pPr>
              <w:rPr>
                <w:ins w:id="3353" w:author="Rajiv Bansal" w:date="2019-08-04T14:13:00Z"/>
              </w:rPr>
            </w:pPr>
            <w:ins w:id="335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3357" w:author="Rajiv Bansal" w:date="2019-08-04T14:13:00Z"/>
              </w:rPr>
            </w:pPr>
            <w:ins w:id="3358"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3361" w:author="Rajiv Bansal" w:date="2019-08-04T14:13:00Z"/>
              </w:rPr>
            </w:pPr>
            <w:ins w:id="3362" w:author="Rajiv Bansal" w:date="2019-08-04T14:13:00Z">
              <w:r>
                <w:t> </w:t>
              </w:r>
            </w:ins>
          </w:p>
          <w:p w14:paraId="58B28966"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3365" w:author="Rajiv Bansal" w:date="2019-08-04T14:13:00Z"/>
              </w:rPr>
            </w:pPr>
            <w:ins w:id="3366" w:author="Rajiv Bansal" w:date="2019-08-04T14:13:00Z">
              <w:r>
                <w:t> </w:t>
              </w:r>
            </w:ins>
          </w:p>
          <w:p w14:paraId="4CF3E049"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42F01F32" w14:textId="77777777" w:rsidR="00A32E89" w:rsidRDefault="00A32E89">
            <w:pPr>
              <w:rPr>
                <w:ins w:id="3369" w:author="Rajiv Bansal" w:date="2019-08-04T14:13:00Z"/>
              </w:rPr>
            </w:pPr>
            <w:ins w:id="337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3373" w:author="Rajiv Bansal" w:date="2019-08-04T14:13:00Z"/>
              </w:rPr>
            </w:pPr>
            <w:ins w:id="3374"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3377" w:author="Rajiv Bansal" w:date="2019-08-04T14:13:00Z"/>
              </w:rPr>
            </w:pPr>
            <w:ins w:id="3378" w:author="Rajiv Bansal" w:date="2019-08-04T14:13:00Z">
              <w:r>
                <w:t> </w:t>
              </w:r>
            </w:ins>
          </w:p>
          <w:p w14:paraId="37D4AAFD"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3381" w:author="Rajiv Bansal" w:date="2019-08-04T14:13:00Z"/>
              </w:rPr>
            </w:pPr>
            <w:ins w:id="3382" w:author="Rajiv Bansal" w:date="2019-08-04T14:13:00Z">
              <w:r>
                <w:t> </w:t>
              </w:r>
            </w:ins>
          </w:p>
          <w:p w14:paraId="31E2B59D"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85" w:author="Rajiv Bansal" w:date="2019-08-04T14:13:00Z"/>
              </w:rPr>
            </w:pPr>
            <w:ins w:id="3386" w:author="Rajiv Bansal" w:date="2019-08-04T14:13:00Z">
              <w:r>
                <w:t> </w:t>
              </w:r>
            </w:ins>
          </w:p>
          <w:p w14:paraId="72F5E3AA"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@RequestMapping(value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r>
                <w:rPr>
                  <w:rStyle w:val="HTMLCode"/>
                  <w:rFonts w:eastAsiaTheme="majorEastAsia"/>
                </w:rPr>
                <w:t>getStudents</w:t>
              </w:r>
              <w:proofErr w:type="spell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393" w:author="Rajiv Bansal" w:date="2019-08-04T14:13:00Z"/>
              </w:rPr>
            </w:pPr>
            <w:ins w:id="3394" w:author="Rajiv Bansal" w:date="2019-08-04T14:13:00Z">
              <w:r>
                <w:t> </w:t>
              </w:r>
            </w:ins>
          </w:p>
          <w:p w14:paraId="0BB8E9E5"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0A369CC3"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403" w:author="Rajiv Bansal" w:date="2019-08-04T14:13:00Z"/>
              </w:rPr>
            </w:pPr>
            <w:ins w:id="3404"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405" w:author="Rajiv Bansal" w:date="2019-08-04T14:13:00Z"/>
              </w:rPr>
            </w:pPr>
            <w:ins w:id="3406"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407" w:author="Rajiv Bansal" w:date="2019-08-04T14:13:00Z"/>
              </w:rPr>
            </w:pPr>
            <w:ins w:id="3408"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409" w:author="Rajiv Bansal" w:date="2019-08-04T14:13:00Z"/>
              </w:rPr>
            </w:pPr>
            <w:ins w:id="3410"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11" w:author="Rajiv Bansal" w:date="2019-08-04T14:13:00Z"/>
              </w:rPr>
            </w:pPr>
            <w:ins w:id="3412"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13" w:author="Rajiv Bansal" w:date="2019-08-04T14:13:00Z"/>
          <w:rFonts w:ascii="Segoe UI" w:hAnsi="Segoe UI" w:cs="Segoe UI"/>
          <w:color w:val="000000"/>
        </w:rPr>
      </w:pPr>
      <w:ins w:id="3414"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15" w:author="Rajiv Bansal" w:date="2019-08-04T14:13:00Z"/>
        </w:trPr>
        <w:tc>
          <w:tcPr>
            <w:tcW w:w="15495" w:type="dxa"/>
            <w:vAlign w:val="center"/>
            <w:hideMark/>
          </w:tcPr>
          <w:p w14:paraId="3744887E" w14:textId="77777777" w:rsidR="00A32E89" w:rsidRDefault="00A32E89">
            <w:pPr>
              <w:rPr>
                <w:ins w:id="3416" w:author="Rajiv Bansal" w:date="2019-08-04T14:13:00Z"/>
                <w:rFonts w:ascii="Times New Roman" w:hAnsi="Times New Roman" w:cs="Times New Roman"/>
              </w:rPr>
            </w:pPr>
            <w:ins w:id="3417"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8" w:author="Rajiv Bansal" w:date="2019-08-04T14:13:00Z"/>
              </w:rPr>
            </w:pPr>
            <w:ins w:id="3419" w:author="Rajiv Bansal" w:date="2019-08-04T14:13:00Z">
              <w:r>
                <w:t> </w:t>
              </w:r>
            </w:ins>
          </w:p>
          <w:p w14:paraId="1CBE9C96" w14:textId="77777777" w:rsidR="00A32E89" w:rsidRDefault="00A32E89">
            <w:pPr>
              <w:rPr>
                <w:ins w:id="3420" w:author="Rajiv Bansal" w:date="2019-08-04T14:13:00Z"/>
              </w:rPr>
            </w:pPr>
            <w:ins w:id="3421"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22" w:author="Rajiv Bansal" w:date="2019-08-04T14:13:00Z"/>
              </w:rPr>
            </w:pPr>
            <w:ins w:id="3423" w:author="Rajiv Bansal" w:date="2019-08-04T14:13:00Z">
              <w:r>
                <w:t> </w:t>
              </w:r>
            </w:ins>
          </w:p>
          <w:p w14:paraId="5FFFDF4E"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428" w:author="Rajiv Bansal" w:date="2019-08-04T14:13:00Z"/>
              </w:rPr>
            </w:pPr>
            <w:ins w:id="3429" w:author="Rajiv Bansal" w:date="2019-08-04T14:13:00Z">
              <w:r>
                <w:t> </w:t>
              </w:r>
            </w:ins>
          </w:p>
          <w:p w14:paraId="08639D0F"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Student(String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432" w:author="Rajiv Bansal" w:date="2019-08-04T14:13:00Z"/>
              </w:rPr>
            </w:pPr>
            <w:ins w:id="3433"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438" w:author="Rajiv Bansal" w:date="2019-08-04T14:13:00Z"/>
              </w:rPr>
            </w:pPr>
            <w:ins w:id="3439"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40" w:author="Rajiv Bansal" w:date="2019-08-04T14:13:00Z"/>
              </w:rPr>
            </w:pPr>
            <w:ins w:id="3441" w:author="Rajiv Bansal" w:date="2019-08-04T14:13:00Z">
              <w:r>
                <w:t> </w:t>
              </w:r>
            </w:ins>
          </w:p>
          <w:p w14:paraId="6A0F83A1"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getName</w:t>
              </w:r>
              <w:proofErr w:type="spellEnd"/>
              <w:r>
                <w:rPr>
                  <w:rStyle w:val="HTMLCode"/>
                  <w:rFonts w:eastAsiaTheme="majorEastAsia"/>
                </w:rPr>
                <w:t>() {</w:t>
              </w:r>
            </w:ins>
          </w:p>
          <w:p w14:paraId="7039B298"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46" w:author="Rajiv Bansal" w:date="2019-08-04T14:13:00Z"/>
              </w:rPr>
            </w:pPr>
            <w:ins w:id="3447"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8" w:author="Rajiv Bansal" w:date="2019-08-04T14:13:00Z"/>
              </w:rPr>
            </w:pPr>
            <w:ins w:id="3449" w:author="Rajiv Bansal" w:date="2019-08-04T14:13:00Z">
              <w:r>
                <w:t> </w:t>
              </w:r>
            </w:ins>
          </w:p>
          <w:p w14:paraId="71738C15"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setName</w:t>
              </w:r>
              <w:proofErr w:type="spellEnd"/>
              <w:r>
                <w:rPr>
                  <w:rStyle w:val="HTMLCode"/>
                  <w:rFonts w:eastAsiaTheme="majorEastAsia"/>
                </w:rPr>
                <w:t>(String name) {</w:t>
              </w:r>
            </w:ins>
          </w:p>
          <w:p w14:paraId="78D1FBC2"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56" w:author="Rajiv Bansal" w:date="2019-08-04T14:13:00Z"/>
              </w:rPr>
            </w:pPr>
            <w:ins w:id="3457" w:author="Rajiv Bansal" w:date="2019-08-04T14:13:00Z">
              <w:r>
                <w:t> </w:t>
              </w:r>
            </w:ins>
          </w:p>
          <w:p w14:paraId="13AEFFFE"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getClassName</w:t>
              </w:r>
              <w:proofErr w:type="spellEnd"/>
              <w:r>
                <w:rPr>
                  <w:rStyle w:val="HTMLCode"/>
                  <w:rFonts w:eastAsiaTheme="majorEastAsia"/>
                </w:rPr>
                <w:t>() {</w:t>
              </w:r>
            </w:ins>
          </w:p>
          <w:p w14:paraId="3B9F6600"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64" w:author="Rajiv Bansal" w:date="2019-08-04T14:13:00Z"/>
              </w:rPr>
            </w:pPr>
            <w:ins w:id="3465" w:author="Rajiv Bansal" w:date="2019-08-04T14:13:00Z">
              <w:r>
                <w:t> </w:t>
              </w:r>
            </w:ins>
          </w:p>
          <w:p w14:paraId="17D51B66" w14:textId="77777777" w:rsidR="00A32E89" w:rsidRDefault="00A32E89">
            <w:pPr>
              <w:rPr>
                <w:ins w:id="3466" w:author="Rajiv Bansal" w:date="2019-08-04T14:13:00Z"/>
              </w:rPr>
            </w:pPr>
            <w:ins w:id="346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setClassName</w:t>
              </w:r>
              <w:proofErr w:type="spell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468" w:author="Rajiv Bansal" w:date="2019-08-04T14:13:00Z"/>
              </w:rPr>
            </w:pPr>
            <w:ins w:id="3469"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470" w:author="Rajiv Bansal" w:date="2019-08-04T14:13:00Z"/>
              </w:rPr>
            </w:pPr>
            <w:ins w:id="3471"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72" w:author="Rajiv Bansal" w:date="2019-08-04T14:13:00Z"/>
              </w:rPr>
            </w:pPr>
            <w:ins w:id="3473" w:author="Rajiv Bansal" w:date="2019-08-04T14:13:00Z">
              <w:r>
                <w:rPr>
                  <w:rStyle w:val="HTMLCode"/>
                  <w:rFonts w:eastAsiaTheme="majorEastAsia"/>
                </w:rPr>
                <w:t>}</w:t>
              </w:r>
            </w:ins>
          </w:p>
        </w:tc>
      </w:tr>
    </w:tbl>
    <w:p w14:paraId="40228379" w14:textId="77777777" w:rsidR="00A32E89" w:rsidRDefault="00A32E89">
      <w:pPr>
        <w:pStyle w:val="Heading7"/>
        <w:rPr>
          <w:ins w:id="3474" w:author="Rajiv Bansal" w:date="2019-08-04T14:13:00Z"/>
          <w:rFonts w:ascii="Segoe UI" w:hAnsi="Segoe UI" w:cs="Segoe UI"/>
          <w:color w:val="000000"/>
          <w:sz w:val="29"/>
          <w:szCs w:val="29"/>
        </w:rPr>
        <w:pPrChange w:id="3475" w:author="Rajiv Bansal" w:date="2019-08-04T14:14:00Z">
          <w:pPr>
            <w:pStyle w:val="Heading4"/>
            <w:shd w:val="clear" w:color="auto" w:fill="FFFFFF"/>
            <w:spacing w:before="360" w:after="240"/>
          </w:pPr>
        </w:pPrChange>
      </w:pPr>
      <w:ins w:id="3476"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77" w:author="Rajiv Bansal" w:date="2019-08-04T14:13:00Z"/>
          <w:rFonts w:ascii="Segoe UI" w:hAnsi="Segoe UI" w:cs="Segoe UI"/>
          <w:color w:val="000000"/>
        </w:rPr>
      </w:pPr>
      <w:ins w:id="3478"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9" w:author="Rajiv Bansal" w:date="2019-08-04T14:13:00Z"/>
          <w:rFonts w:ascii="Segoe UI" w:hAnsi="Segoe UI" w:cs="Segoe UI"/>
          <w:color w:val="000000"/>
        </w:rPr>
      </w:pPr>
      <w:ins w:id="3480"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81" w:author="Rajiv Bansal" w:date="2019-08-04T14:13:00Z"/>
          <w:rFonts w:ascii="Segoe UI" w:hAnsi="Segoe UI" w:cs="Segoe UI"/>
          <w:color w:val="000000"/>
        </w:rPr>
      </w:pPr>
      <w:ins w:id="3482"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83" w:author="Rajiv Bansal" w:date="2019-08-04T14:13:00Z"/>
          <w:rFonts w:ascii="Times New Roman" w:hAnsi="Times New Roman" w:cs="Times New Roman"/>
        </w:rPr>
      </w:pPr>
      <w:ins w:id="3484"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85" w:author="Rajiv Bansal" w:date="2019-08-04T14:13:00Z"/>
          <w:rFonts w:ascii="Segoe UI" w:hAnsi="Segoe UI" w:cs="Segoe UI"/>
          <w:color w:val="000000"/>
        </w:rPr>
        <w:pPrChange w:id="3486" w:author="Rajiv Bansal" w:date="2019-08-04T14:14:00Z">
          <w:pPr>
            <w:pStyle w:val="Heading2"/>
            <w:pBdr>
              <w:bottom w:val="single" w:sz="6" w:space="4" w:color="EAECEF"/>
            </w:pBdr>
            <w:shd w:val="clear" w:color="auto" w:fill="FFFFFF"/>
            <w:spacing w:before="450" w:after="240"/>
          </w:pPr>
        </w:pPrChange>
      </w:pPr>
      <w:ins w:id="3487"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8" w:author="Rajiv Bansal" w:date="2019-08-04T14:13:00Z"/>
          <w:rFonts w:ascii="Segoe UI" w:hAnsi="Segoe UI" w:cs="Segoe UI"/>
          <w:color w:val="000000"/>
        </w:rPr>
      </w:pPr>
      <w:ins w:id="3489"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90" w:author="Rajiv Bansal" w:date="2019-08-04T14:13:00Z"/>
          <w:rFonts w:ascii="Segoe UI" w:hAnsi="Segoe UI" w:cs="Segoe UI"/>
          <w:color w:val="000000"/>
          <w:sz w:val="29"/>
          <w:szCs w:val="29"/>
        </w:rPr>
        <w:pPrChange w:id="3491" w:author="Rajiv Bansal" w:date="2019-08-04T14:14:00Z">
          <w:pPr>
            <w:pStyle w:val="Heading4"/>
            <w:shd w:val="clear" w:color="auto" w:fill="FFFFFF"/>
            <w:spacing w:before="360" w:after="240"/>
          </w:pPr>
        </w:pPrChange>
      </w:pPr>
      <w:ins w:id="3492"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93" w:author="Rajiv Bansal" w:date="2019-08-04T14:13:00Z"/>
          <w:rFonts w:ascii="Segoe UI" w:hAnsi="Segoe UI" w:cs="Segoe UI"/>
          <w:color w:val="000000"/>
        </w:rPr>
      </w:pPr>
      <w:ins w:id="349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95" w:author="Rajiv Bansal" w:date="2019-08-04T14:13:00Z"/>
          <w:rFonts w:ascii="Segoe UI" w:hAnsi="Segoe UI" w:cs="Segoe UI"/>
          <w:color w:val="000000"/>
        </w:rPr>
      </w:pPr>
      <w:ins w:id="3496"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97" w:author="Rajiv Bansal" w:date="2019-08-04T14:13:00Z"/>
          <w:rFonts w:ascii="Segoe UI" w:hAnsi="Segoe UI" w:cs="Segoe UI"/>
          <w:color w:val="000000"/>
        </w:rPr>
      </w:pPr>
      <w:ins w:id="3498"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9" w:author="Rajiv Bansal" w:date="2019-08-04T14:13:00Z"/>
          <w:rFonts w:ascii="Segoe UI" w:hAnsi="Segoe UI" w:cs="Segoe UI"/>
          <w:color w:val="000000"/>
        </w:rPr>
      </w:pPr>
      <w:ins w:id="3500"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501" w:author="Rajiv Bansal" w:date="2019-08-04T14:13:00Z"/>
          <w:rFonts w:ascii="Segoe UI" w:hAnsi="Segoe UI" w:cs="Segoe UI"/>
          <w:color w:val="000000"/>
        </w:rPr>
      </w:pPr>
      <w:ins w:id="3502"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503" w:author="Rajiv Bansal" w:date="2019-08-04T14:13:00Z"/>
          <w:rFonts w:ascii="Segoe UI" w:hAnsi="Segoe UI" w:cs="Segoe UI"/>
          <w:color w:val="000000"/>
        </w:rPr>
      </w:pPr>
      <w:ins w:id="3504"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505" w:author="Rajiv Bansal" w:date="2019-08-04T14:13:00Z"/>
          <w:rFonts w:ascii="Times New Roman" w:hAnsi="Times New Roman" w:cs="Times New Roman"/>
        </w:rPr>
      </w:pPr>
      <w:ins w:id="3506"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507" w:author="Rajiv Bansal" w:date="2019-08-04T14:13:00Z"/>
          <w:rFonts w:ascii="Segoe UI" w:hAnsi="Segoe UI" w:cs="Segoe UI"/>
          <w:color w:val="000000"/>
        </w:rPr>
      </w:pPr>
      <w:ins w:id="3508"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9" w:author="Rajiv Bansal" w:date="2019-08-04T14:13:00Z"/>
          <w:rFonts w:ascii="Segoe UI" w:hAnsi="Segoe UI" w:cs="Segoe UI"/>
          <w:color w:val="000000"/>
          <w:sz w:val="29"/>
          <w:szCs w:val="29"/>
        </w:rPr>
        <w:pPrChange w:id="3510" w:author="Rajiv Bansal" w:date="2019-08-04T14:14:00Z">
          <w:pPr>
            <w:pStyle w:val="Heading4"/>
            <w:shd w:val="clear" w:color="auto" w:fill="FFFFFF"/>
            <w:spacing w:before="360" w:after="240"/>
          </w:pPr>
        </w:pPrChange>
      </w:pPr>
      <w:ins w:id="3511"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12" w:author="Rajiv Bansal" w:date="2019-08-04T14:13:00Z"/>
          <w:rFonts w:ascii="Segoe UI" w:hAnsi="Segoe UI" w:cs="Segoe UI"/>
          <w:color w:val="000000"/>
        </w:rPr>
      </w:pPr>
      <w:ins w:id="3513"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14" w:author="Rajiv Bansal" w:date="2019-08-04T14:13:00Z"/>
        </w:trPr>
        <w:tc>
          <w:tcPr>
            <w:tcW w:w="15495" w:type="dxa"/>
            <w:vAlign w:val="center"/>
            <w:hideMark/>
          </w:tcPr>
          <w:p w14:paraId="1D02BA31" w14:textId="77777777" w:rsidR="00A32E89" w:rsidRDefault="00A32E89">
            <w:pPr>
              <w:divId w:val="155196894"/>
              <w:rPr>
                <w:ins w:id="3515" w:author="Rajiv Bansal" w:date="2019-08-04T14:13:00Z"/>
                <w:rFonts w:ascii="Times New Roman" w:hAnsi="Times New Roman" w:cs="Times New Roman"/>
              </w:rPr>
            </w:pPr>
            <w:proofErr w:type="spellStart"/>
            <w:ins w:id="3516" w:author="Rajiv Bansal" w:date="2019-08-04T14:13:00Z">
              <w:r>
                <w:rPr>
                  <w:rStyle w:val="HTMLCode"/>
                  <w:rFonts w:eastAsiaTheme="majorEastAsia"/>
                </w:rPr>
                <w:t>server.port</w:t>
              </w:r>
              <w:proofErr w:type="spell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517" w:author="Rajiv Bansal" w:date="2019-08-04T14:13:00Z"/>
          <w:rFonts w:ascii="Segoe UI" w:hAnsi="Segoe UI" w:cs="Segoe UI"/>
          <w:color w:val="000000"/>
        </w:rPr>
      </w:pPr>
      <w:ins w:id="3518"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519" w:author="Rajiv Bansal" w:date="2019-08-04T14:13:00Z"/>
          <w:rFonts w:ascii="Segoe UI" w:hAnsi="Segoe UI" w:cs="Segoe UI"/>
          <w:color w:val="000000"/>
          <w:sz w:val="29"/>
          <w:szCs w:val="29"/>
        </w:rPr>
        <w:pPrChange w:id="3520" w:author="Rajiv Bansal" w:date="2019-08-04T14:14:00Z">
          <w:pPr>
            <w:pStyle w:val="Heading4"/>
            <w:shd w:val="clear" w:color="auto" w:fill="FFFFFF"/>
            <w:spacing w:before="360" w:after="240"/>
          </w:pPr>
        </w:pPrChange>
      </w:pPr>
      <w:ins w:id="3521"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22" w:author="Rajiv Bansal" w:date="2019-08-04T14:13:00Z"/>
          <w:rFonts w:ascii="Segoe UI" w:hAnsi="Segoe UI" w:cs="Segoe UI"/>
          <w:color w:val="000000"/>
        </w:rPr>
      </w:pPr>
      <w:ins w:id="3523"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24" w:author="Rajiv Bansal" w:date="2019-08-04T14:13:00Z"/>
          <w:rFonts w:ascii="Segoe UI" w:hAnsi="Segoe UI" w:cs="Segoe UI"/>
          <w:color w:val="000000"/>
        </w:rPr>
      </w:pPr>
      <w:ins w:id="3525"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26" w:author="Rajiv Bansal" w:date="2019-08-04T14:13:00Z"/>
        </w:trPr>
        <w:tc>
          <w:tcPr>
            <w:tcW w:w="15495" w:type="dxa"/>
            <w:vAlign w:val="center"/>
            <w:hideMark/>
          </w:tcPr>
          <w:p w14:paraId="26597C24" w14:textId="77777777" w:rsidR="00A32E89" w:rsidRDefault="00A32E89">
            <w:pPr>
              <w:rPr>
                <w:ins w:id="3527" w:author="Rajiv Bansal" w:date="2019-08-04T14:13:00Z"/>
                <w:rFonts w:ascii="Times New Roman" w:hAnsi="Times New Roman" w:cs="Times New Roman"/>
              </w:rPr>
            </w:pPr>
            <w:ins w:id="3528" w:author="Rajiv Bansal" w:date="2019-08-04T14:13:00Z">
              <w:r>
                <w:rPr>
                  <w:rStyle w:val="HTMLCode"/>
                  <w:rFonts w:eastAsiaTheme="majorEastAsia"/>
                </w:rPr>
                <w:t>package</w:t>
              </w:r>
              <w:r>
                <w:t> </w:t>
              </w:r>
              <w:proofErr w:type="spellStart"/>
              <w:r>
                <w:rPr>
                  <w:rStyle w:val="HTMLCode"/>
                  <w:rFonts w:eastAsiaTheme="majorEastAsia"/>
                </w:rPr>
                <w:t>com.example.howtodoinjava.springhystrixschoolservice</w:t>
              </w:r>
              <w:proofErr w:type="spellEnd"/>
              <w:r>
                <w:rPr>
                  <w:rStyle w:val="HTMLCode"/>
                  <w:rFonts w:eastAsiaTheme="majorEastAsia"/>
                </w:rPr>
                <w:t>;</w:t>
              </w:r>
            </w:ins>
          </w:p>
          <w:p w14:paraId="51FC2FA4" w14:textId="77777777" w:rsidR="00A32E89" w:rsidRDefault="00A32E89">
            <w:pPr>
              <w:rPr>
                <w:ins w:id="3529" w:author="Rajiv Bansal" w:date="2019-08-04T14:13:00Z"/>
              </w:rPr>
            </w:pPr>
            <w:ins w:id="3530" w:author="Rajiv Bansal" w:date="2019-08-04T14:13:00Z">
              <w:r>
                <w:t> </w:t>
              </w:r>
            </w:ins>
          </w:p>
          <w:p w14:paraId="52BC9A1E" w14:textId="77777777" w:rsidR="00A32E89" w:rsidRDefault="00A32E89">
            <w:pPr>
              <w:rPr>
                <w:ins w:id="3531" w:author="Rajiv Bansal" w:date="2019-08-04T14:13:00Z"/>
              </w:rPr>
            </w:pPr>
            <w:ins w:id="3532" w:author="Rajiv Bansal" w:date="2019-08-04T14:13:00Z">
              <w:r>
                <w:rPr>
                  <w:rStyle w:val="HTMLCode"/>
                  <w:rFonts w:eastAsiaTheme="majorEastAsia"/>
                </w:rPr>
                <w:t>import</w:t>
              </w:r>
              <w:r>
                <w:t> </w:t>
              </w:r>
              <w:proofErr w:type="spellStart"/>
              <w:r>
                <w:rPr>
                  <w:rStyle w:val="HTMLCode"/>
                  <w:rFonts w:eastAsiaTheme="majorEastAsia"/>
                </w:rPr>
                <w:t>org.springframework.boot.SpringApplication</w:t>
              </w:r>
              <w:proofErr w:type="spellEnd"/>
              <w:r>
                <w:rPr>
                  <w:rStyle w:val="HTMLCode"/>
                  <w:rFonts w:eastAsiaTheme="majorEastAsia"/>
                </w:rPr>
                <w:t>;</w:t>
              </w:r>
            </w:ins>
          </w:p>
          <w:p w14:paraId="28714E30" w14:textId="77777777" w:rsidR="00A32E89" w:rsidRDefault="00A32E89">
            <w:pPr>
              <w:rPr>
                <w:ins w:id="3533" w:author="Rajiv Bansal" w:date="2019-08-04T14:13:00Z"/>
              </w:rPr>
            </w:pPr>
            <w:ins w:id="3534"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35" w:author="Rajiv Bansal" w:date="2019-08-04T14:13:00Z"/>
              </w:rPr>
            </w:pPr>
            <w:ins w:id="3536"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37" w:author="Rajiv Bansal" w:date="2019-08-04T14:13:00Z"/>
              </w:rPr>
            </w:pPr>
            <w:ins w:id="3538"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9" w:author="Rajiv Bansal" w:date="2019-08-04T14:13:00Z"/>
              </w:rPr>
            </w:pPr>
            <w:ins w:id="3540" w:author="Rajiv Bansal" w:date="2019-08-04T14:13:00Z">
              <w:r>
                <w:t> </w:t>
              </w:r>
            </w:ins>
          </w:p>
          <w:p w14:paraId="58EB111F" w14:textId="77777777" w:rsidR="00A32E89" w:rsidRDefault="00A32E89">
            <w:pPr>
              <w:rPr>
                <w:ins w:id="3541" w:author="Rajiv Bansal" w:date="2019-08-04T14:13:00Z"/>
              </w:rPr>
            </w:pPr>
            <w:ins w:id="3542" w:author="Rajiv Bansal" w:date="2019-08-04T14:13:00Z">
              <w:r>
                <w:rPr>
                  <w:rStyle w:val="HTMLCode"/>
                  <w:rFonts w:eastAsiaTheme="majorEastAsia"/>
                </w:rPr>
                <w:t>@SpringBootApplication</w:t>
              </w:r>
            </w:ins>
          </w:p>
          <w:p w14:paraId="4CFCB76A" w14:textId="77777777" w:rsidR="00A32E89" w:rsidRDefault="00A32E89">
            <w:pPr>
              <w:rPr>
                <w:ins w:id="3543" w:author="Rajiv Bansal" w:date="2019-08-04T14:13:00Z"/>
              </w:rPr>
            </w:pPr>
            <w:ins w:id="3544" w:author="Rajiv Bansal" w:date="2019-08-04T14:13:00Z">
              <w:r>
                <w:rPr>
                  <w:rStyle w:val="HTMLCode"/>
                  <w:rFonts w:eastAsiaTheme="majorEastAsia"/>
                </w:rPr>
                <w:t>@EnableHystrixDashboard</w:t>
              </w:r>
            </w:ins>
          </w:p>
          <w:p w14:paraId="16153F98" w14:textId="77777777" w:rsidR="00A32E89" w:rsidRDefault="00A32E89">
            <w:pPr>
              <w:rPr>
                <w:ins w:id="3545" w:author="Rajiv Bansal" w:date="2019-08-04T14:13:00Z"/>
              </w:rPr>
            </w:pPr>
            <w:ins w:id="3546" w:author="Rajiv Bansal" w:date="2019-08-04T14:13:00Z">
              <w:r>
                <w:rPr>
                  <w:rStyle w:val="HTMLCode"/>
                  <w:rFonts w:eastAsiaTheme="majorEastAsia"/>
                </w:rPr>
                <w:t>@EnableCircuitBreaker</w:t>
              </w:r>
            </w:ins>
          </w:p>
          <w:p w14:paraId="483554C7" w14:textId="77777777" w:rsidR="00A32E89" w:rsidRDefault="00A32E89">
            <w:pPr>
              <w:rPr>
                <w:ins w:id="3547" w:author="Rajiv Bansal" w:date="2019-08-04T14:13:00Z"/>
              </w:rPr>
            </w:pPr>
            <w:ins w:id="3548"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549" w:author="Rajiv Bansal" w:date="2019-08-04T14:13:00Z"/>
              </w:rPr>
            </w:pPr>
            <w:ins w:id="3550" w:author="Rajiv Bansal" w:date="2019-08-04T14:13:00Z">
              <w:r>
                <w:t> </w:t>
              </w:r>
            </w:ins>
          </w:p>
          <w:p w14:paraId="0CFA4EA5" w14:textId="77777777" w:rsidR="00A32E89" w:rsidRDefault="00A32E89">
            <w:pPr>
              <w:rPr>
                <w:ins w:id="3551" w:author="Rajiv Bansal" w:date="2019-08-04T14:13:00Z"/>
              </w:rPr>
            </w:pPr>
            <w:ins w:id="355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 xml:space="preserve">main(String[]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553" w:author="Rajiv Bansal" w:date="2019-08-04T14:13:00Z"/>
              </w:rPr>
            </w:pPr>
            <w:ins w:id="3554" w:author="Rajiv Bansal" w:date="2019-08-04T14:13:00Z">
              <w:r>
                <w:rPr>
                  <w:rStyle w:val="HTMLCode"/>
                  <w:rFonts w:eastAsiaTheme="majorEastAsia"/>
                  <w:color w:val="FF0779"/>
                </w:rPr>
                <w:t>        </w:t>
              </w:r>
              <w:r>
                <w:rPr>
                  <w:rStyle w:val="HTMLCode"/>
                  <w:rFonts w:eastAsiaTheme="majorEastAsia"/>
                </w:rPr>
                <w:t xml:space="preserve">SpringApplication.run(SpringHystrixSchoolServiceApplication.class,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555" w:author="Rajiv Bansal" w:date="2019-08-04T14:13:00Z"/>
              </w:rPr>
            </w:pPr>
            <w:ins w:id="3556"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57" w:author="Rajiv Bansal" w:date="2019-08-04T14:13:00Z"/>
              </w:rPr>
            </w:pPr>
            <w:ins w:id="3558" w:author="Rajiv Bansal" w:date="2019-08-04T14:13:00Z">
              <w:r>
                <w:rPr>
                  <w:rStyle w:val="HTMLCode"/>
                  <w:rFonts w:eastAsiaTheme="majorEastAsia"/>
                </w:rPr>
                <w:t>}</w:t>
              </w:r>
            </w:ins>
          </w:p>
        </w:tc>
      </w:tr>
    </w:tbl>
    <w:p w14:paraId="34F16929" w14:textId="77777777" w:rsidR="00A32E89" w:rsidRDefault="00A32E89">
      <w:pPr>
        <w:pStyle w:val="Heading7"/>
        <w:rPr>
          <w:ins w:id="3559" w:author="Rajiv Bansal" w:date="2019-08-04T14:13:00Z"/>
          <w:rFonts w:ascii="Segoe UI" w:hAnsi="Segoe UI" w:cs="Segoe UI"/>
          <w:color w:val="000000"/>
          <w:sz w:val="29"/>
          <w:szCs w:val="29"/>
        </w:rPr>
        <w:pPrChange w:id="3560" w:author="Rajiv Bansal" w:date="2019-08-04T14:14:00Z">
          <w:pPr>
            <w:pStyle w:val="Heading4"/>
            <w:shd w:val="clear" w:color="auto" w:fill="FFFFFF"/>
            <w:spacing w:before="360" w:after="240"/>
          </w:pPr>
        </w:pPrChange>
      </w:pPr>
      <w:ins w:id="3561"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62" w:author="Rajiv Bansal" w:date="2019-08-04T14:13:00Z"/>
          <w:rFonts w:ascii="Segoe UI" w:hAnsi="Segoe UI" w:cs="Segoe UI"/>
          <w:color w:val="000000"/>
        </w:rPr>
      </w:pPr>
      <w:ins w:id="3563"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64" w:author="Rajiv Bansal" w:date="2019-08-04T14:13:00Z"/>
          <w:rFonts w:ascii="Segoe UI" w:hAnsi="Segoe UI" w:cs="Segoe UI"/>
          <w:color w:val="000000"/>
        </w:rPr>
      </w:pPr>
      <w:ins w:id="3565"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66" w:author="Rajiv Bansal" w:date="2019-08-04T14:13:00Z"/>
        </w:trPr>
        <w:tc>
          <w:tcPr>
            <w:tcW w:w="15495" w:type="dxa"/>
            <w:vAlign w:val="center"/>
            <w:hideMark/>
          </w:tcPr>
          <w:p w14:paraId="49484F1D" w14:textId="77777777" w:rsidR="00A32E89" w:rsidRDefault="00A32E89">
            <w:pPr>
              <w:rPr>
                <w:ins w:id="3567" w:author="Rajiv Bansal" w:date="2019-08-04T14:13:00Z"/>
                <w:rFonts w:ascii="Times New Roman" w:hAnsi="Times New Roman" w:cs="Times New Roman"/>
              </w:rPr>
            </w:pPr>
            <w:ins w:id="3568"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9" w:author="Rajiv Bansal" w:date="2019-08-04T14:13:00Z"/>
              </w:rPr>
            </w:pPr>
            <w:ins w:id="3570" w:author="Rajiv Bansal" w:date="2019-08-04T14:13:00Z">
              <w:r>
                <w:t> </w:t>
              </w:r>
            </w:ins>
          </w:p>
          <w:p w14:paraId="5B2A222F"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7A6E4667"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738FDBBF" w14:textId="77777777" w:rsidR="00A32E89" w:rsidRDefault="00A32E89">
            <w:pPr>
              <w:rPr>
                <w:ins w:id="3575" w:author="Rajiv Bansal" w:date="2019-08-04T14:13:00Z"/>
              </w:rPr>
            </w:pPr>
            <w:ins w:id="3576"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70EE11D0" w14:textId="77777777" w:rsidR="00A32E89" w:rsidRDefault="00A32E89">
            <w:pPr>
              <w:rPr>
                <w:ins w:id="3577" w:author="Rajiv Bansal" w:date="2019-08-04T14:13:00Z"/>
              </w:rPr>
            </w:pPr>
            <w:ins w:id="3578"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782E5A43" w14:textId="77777777" w:rsidR="00A32E89" w:rsidRDefault="00A32E89">
            <w:pPr>
              <w:rPr>
                <w:ins w:id="3579" w:author="Rajiv Bansal" w:date="2019-08-04T14:13:00Z"/>
              </w:rPr>
            </w:pPr>
            <w:ins w:id="3580"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549A65E" w14:textId="77777777" w:rsidR="00A32E89" w:rsidRDefault="00A32E89">
            <w:pPr>
              <w:rPr>
                <w:ins w:id="3581" w:author="Rajiv Bansal" w:date="2019-08-04T14:13:00Z"/>
              </w:rPr>
            </w:pPr>
            <w:ins w:id="3582"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83" w:author="Rajiv Bansal" w:date="2019-08-04T14:13:00Z"/>
              </w:rPr>
            </w:pPr>
            <w:ins w:id="3584" w:author="Rajiv Bansal" w:date="2019-08-04T14:13:00Z">
              <w:r>
                <w:t> </w:t>
              </w:r>
            </w:ins>
          </w:p>
          <w:p w14:paraId="6E39A53E" w14:textId="77777777" w:rsidR="00A32E89" w:rsidRDefault="00A32E89">
            <w:pPr>
              <w:rPr>
                <w:ins w:id="3585" w:author="Rajiv Bansal" w:date="2019-08-04T14:13:00Z"/>
              </w:rPr>
            </w:pPr>
            <w:ins w:id="3586" w:author="Rajiv Bansal" w:date="2019-08-04T14:13:00Z">
              <w:r>
                <w:rPr>
                  <w:rStyle w:val="HTMLCode"/>
                  <w:rFonts w:eastAsiaTheme="majorEastAsia"/>
                </w:rPr>
                <w:t>@RestController</w:t>
              </w:r>
            </w:ins>
          </w:p>
          <w:p w14:paraId="34853030" w14:textId="77777777" w:rsidR="00A32E89" w:rsidRDefault="00A32E89">
            <w:pPr>
              <w:rPr>
                <w:ins w:id="3587" w:author="Rajiv Bansal" w:date="2019-08-04T14:13:00Z"/>
              </w:rPr>
            </w:pPr>
            <w:ins w:id="3588"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t> </w:t>
              </w:r>
            </w:ins>
          </w:p>
          <w:p w14:paraId="4AF5F09F"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595" w:author="Rajiv Bansal" w:date="2019-08-04T14:13:00Z"/>
              </w:rPr>
            </w:pPr>
            <w:ins w:id="3596" w:author="Rajiv Bansal" w:date="2019-08-04T14:13:00Z">
              <w:r>
                <w:t> </w:t>
              </w:r>
            </w:ins>
          </w:p>
          <w:p w14:paraId="20196FFB"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@RequestMapping(value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599" w:author="Rajiv Bansal" w:date="2019-08-04T14:13:00Z"/>
              </w:rPr>
            </w:pPr>
            <w:ins w:id="360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getStudents</w:t>
              </w:r>
              <w:proofErr w:type="spell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601" w:author="Rajiv Bansal" w:date="2019-08-04T14:13:00Z"/>
              </w:rPr>
            </w:pPr>
            <w:ins w:id="3602"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603" w:author="Rajiv Bansal" w:date="2019-08-04T14:13:00Z"/>
              </w:rPr>
            </w:pPr>
            <w:ins w:id="360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605" w:author="Rajiv Bansal" w:date="2019-08-04T14:13:00Z"/>
              </w:rPr>
            </w:pPr>
            <w:ins w:id="3606"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607" w:author="Rajiv Bansal" w:date="2019-08-04T14:13:00Z"/>
              </w:rPr>
            </w:pPr>
            <w:ins w:id="3608"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9" w:author="Rajiv Bansal" w:date="2019-08-04T14:13:00Z"/>
          <w:rFonts w:ascii="Segoe UI" w:hAnsi="Segoe UI" w:cs="Segoe UI"/>
          <w:color w:val="000000"/>
        </w:rPr>
      </w:pPr>
      <w:proofErr w:type="spellStart"/>
      <w:ins w:id="3610"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611" w:author="Rajiv Bansal" w:date="2019-08-04T14:13:00Z"/>
          <w:rFonts w:ascii="Segoe UI" w:hAnsi="Segoe UI" w:cs="Segoe UI"/>
          <w:color w:val="000000"/>
        </w:rPr>
      </w:pPr>
      <w:ins w:id="3612"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13" w:author="Rajiv Bansal" w:date="2019-08-04T14:13:00Z"/>
          <w:rFonts w:ascii="Segoe UI" w:hAnsi="Segoe UI" w:cs="Segoe UI"/>
          <w:color w:val="000000"/>
        </w:rPr>
      </w:pPr>
      <w:ins w:id="3614"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15" w:author="Rajiv Bansal" w:date="2019-08-04T14:13:00Z"/>
          <w:rFonts w:ascii="Segoe UI" w:hAnsi="Segoe UI" w:cs="Segoe UI"/>
          <w:color w:val="000000"/>
        </w:rPr>
      </w:pPr>
      <w:ins w:id="3616"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17" w:author="Rajiv Bansal" w:date="2019-08-04T14:13:00Z"/>
          <w:rFonts w:ascii="Segoe UI" w:hAnsi="Segoe UI" w:cs="Segoe UI"/>
          <w:color w:val="000000"/>
        </w:rPr>
      </w:pPr>
      <w:ins w:id="3618"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9" w:author="Rajiv Bansal" w:date="2019-08-04T14:13:00Z"/>
        </w:trPr>
        <w:tc>
          <w:tcPr>
            <w:tcW w:w="15495" w:type="dxa"/>
            <w:vAlign w:val="center"/>
            <w:hideMark/>
          </w:tcPr>
          <w:p w14:paraId="05F13B46" w14:textId="77777777" w:rsidR="00A32E89" w:rsidRDefault="00A32E89">
            <w:pPr>
              <w:spacing w:after="0"/>
              <w:rPr>
                <w:ins w:id="3620" w:author="Rajiv Bansal" w:date="2019-08-04T14:13:00Z"/>
                <w:rFonts w:ascii="Times New Roman" w:hAnsi="Times New Roman" w:cs="Times New Roman"/>
              </w:rPr>
            </w:pPr>
            <w:ins w:id="3621"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22" w:author="Rajiv Bansal" w:date="2019-08-04T14:13:00Z"/>
              </w:rPr>
            </w:pPr>
            <w:ins w:id="3623" w:author="Rajiv Bansal" w:date="2019-08-04T14:13:00Z">
              <w:r>
                <w:t> </w:t>
              </w:r>
            </w:ins>
          </w:p>
          <w:p w14:paraId="2BC3982E"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proofErr w:type="spellStart"/>
              <w:r>
                <w:rPr>
                  <w:rStyle w:val="HTMLCode"/>
                  <w:rFonts w:eastAsiaTheme="majorEastAsia"/>
                </w:rPr>
                <w:t>java.util.Date</w:t>
              </w:r>
              <w:proofErr w:type="spellEnd"/>
              <w:r>
                <w:rPr>
                  <w:rStyle w:val="HTMLCode"/>
                  <w:rFonts w:eastAsiaTheme="majorEastAsia"/>
                </w:rPr>
                <w:t>;</w:t>
              </w:r>
            </w:ins>
          </w:p>
          <w:p w14:paraId="09B1DD61"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07867C5A"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proofErr w:type="spellStart"/>
              <w:r>
                <w:rPr>
                  <w:rStyle w:val="HTMLCode"/>
                  <w:rFonts w:eastAsiaTheme="majorEastAsia"/>
                </w:rPr>
                <w:t>org.springframework.context.annotation.Bean</w:t>
              </w:r>
              <w:proofErr w:type="spellEnd"/>
              <w:r>
                <w:rPr>
                  <w:rStyle w:val="HTMLCode"/>
                  <w:rFonts w:eastAsiaTheme="majorEastAsia"/>
                </w:rPr>
                <w:t>;</w:t>
              </w:r>
            </w:ins>
          </w:p>
          <w:p w14:paraId="4D5D3F51"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proofErr w:type="spellStart"/>
              <w:r>
                <w:rPr>
                  <w:rStyle w:val="HTMLCode"/>
                  <w:rFonts w:eastAsiaTheme="majorEastAsia"/>
                </w:rPr>
                <w:t>org.springframework.core.ParameterizedTypeReference</w:t>
              </w:r>
              <w:proofErr w:type="spellEnd"/>
              <w:r>
                <w:rPr>
                  <w:rStyle w:val="HTMLCode"/>
                  <w:rFonts w:eastAsiaTheme="majorEastAsia"/>
                </w:rPr>
                <w:t>;</w:t>
              </w:r>
            </w:ins>
          </w:p>
          <w:p w14:paraId="0D52F03A" w14:textId="77777777" w:rsidR="00A32E89" w:rsidRDefault="00A32E89">
            <w:pPr>
              <w:rPr>
                <w:ins w:id="3632" w:author="Rajiv Bansal" w:date="2019-08-04T14:13:00Z"/>
              </w:rPr>
            </w:pPr>
            <w:ins w:id="3633" w:author="Rajiv Bansal" w:date="2019-08-04T14:13:00Z">
              <w:r>
                <w:rPr>
                  <w:rStyle w:val="HTMLCode"/>
                  <w:rFonts w:eastAsiaTheme="majorEastAsia"/>
                </w:rPr>
                <w:t>import</w:t>
              </w:r>
              <w:r>
                <w:t> </w:t>
              </w:r>
              <w:proofErr w:type="spellStart"/>
              <w:r>
                <w:rPr>
                  <w:rStyle w:val="HTMLCode"/>
                  <w:rFonts w:eastAsiaTheme="majorEastAsia"/>
                </w:rPr>
                <w:t>org.springframework.http.HttpMethod</w:t>
              </w:r>
              <w:proofErr w:type="spellEnd"/>
              <w:r>
                <w:rPr>
                  <w:rStyle w:val="HTMLCode"/>
                  <w:rFonts w:eastAsiaTheme="majorEastAsia"/>
                </w:rPr>
                <w:t>;</w:t>
              </w:r>
            </w:ins>
          </w:p>
          <w:p w14:paraId="41D6A6D4" w14:textId="77777777" w:rsidR="00A32E89" w:rsidRDefault="00A32E89">
            <w:pPr>
              <w:rPr>
                <w:ins w:id="3634" w:author="Rajiv Bansal" w:date="2019-08-04T14:13:00Z"/>
              </w:rPr>
            </w:pPr>
            <w:ins w:id="3635" w:author="Rajiv Bansal" w:date="2019-08-04T14:13:00Z">
              <w:r>
                <w:rPr>
                  <w:rStyle w:val="HTMLCode"/>
                  <w:rFonts w:eastAsiaTheme="majorEastAsia"/>
                </w:rPr>
                <w:t>import</w:t>
              </w:r>
              <w:r>
                <w:t> </w:t>
              </w:r>
              <w:proofErr w:type="spellStart"/>
              <w:r>
                <w:rPr>
                  <w:rStyle w:val="HTMLCode"/>
                  <w:rFonts w:eastAsiaTheme="majorEastAsia"/>
                </w:rPr>
                <w:t>org.springframework.stereotype.Service</w:t>
              </w:r>
              <w:proofErr w:type="spellEnd"/>
              <w:r>
                <w:rPr>
                  <w:rStyle w:val="HTMLCode"/>
                  <w:rFonts w:eastAsiaTheme="majorEastAsia"/>
                </w:rPr>
                <w:t>;</w:t>
              </w:r>
            </w:ins>
          </w:p>
          <w:p w14:paraId="62CAF0F9" w14:textId="77777777" w:rsidR="00A32E89" w:rsidRDefault="00A32E89">
            <w:pPr>
              <w:rPr>
                <w:ins w:id="3636" w:author="Rajiv Bansal" w:date="2019-08-04T14:13:00Z"/>
              </w:rPr>
            </w:pPr>
            <w:ins w:id="3637" w:author="Rajiv Bansal" w:date="2019-08-04T14:13:00Z">
              <w:r>
                <w:rPr>
                  <w:rStyle w:val="HTMLCode"/>
                  <w:rFonts w:eastAsiaTheme="majorEastAsia"/>
                </w:rPr>
                <w:t>import</w:t>
              </w:r>
              <w:r>
                <w:t> </w:t>
              </w:r>
              <w:proofErr w:type="spellStart"/>
              <w:r>
                <w:rPr>
                  <w:rStyle w:val="HTMLCode"/>
                  <w:rFonts w:eastAsiaTheme="majorEastAsia"/>
                </w:rPr>
                <w:t>org.springframework.web.client.RestTemplate</w:t>
              </w:r>
              <w:proofErr w:type="spellEnd"/>
              <w:r>
                <w:rPr>
                  <w:rStyle w:val="HTMLCode"/>
                  <w:rFonts w:eastAsiaTheme="majorEastAsia"/>
                </w:rPr>
                <w:t>;</w:t>
              </w:r>
            </w:ins>
          </w:p>
          <w:p w14:paraId="1E8B781F" w14:textId="77777777" w:rsidR="00A32E89" w:rsidRDefault="00A32E89">
            <w:pPr>
              <w:rPr>
                <w:ins w:id="3638" w:author="Rajiv Bansal" w:date="2019-08-04T14:13:00Z"/>
              </w:rPr>
            </w:pPr>
            <w:ins w:id="3639"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40" w:author="Rajiv Bansal" w:date="2019-08-04T14:13:00Z"/>
              </w:rPr>
            </w:pPr>
            <w:ins w:id="3641" w:author="Rajiv Bansal" w:date="2019-08-04T14:13:00Z">
              <w:r>
                <w:t> </w:t>
              </w:r>
            </w:ins>
          </w:p>
          <w:p w14:paraId="7F152F07" w14:textId="77777777" w:rsidR="00A32E89" w:rsidRDefault="00A32E89">
            <w:pPr>
              <w:rPr>
                <w:ins w:id="3642" w:author="Rajiv Bansal" w:date="2019-08-04T14:13:00Z"/>
              </w:rPr>
            </w:pPr>
            <w:ins w:id="3643" w:author="Rajiv Bansal" w:date="2019-08-04T14:13:00Z">
              <w:r>
                <w:rPr>
                  <w:rStyle w:val="HTMLCode"/>
                  <w:rFonts w:eastAsiaTheme="majorEastAsia"/>
                </w:rPr>
                <w:t>@Service</w:t>
              </w:r>
            </w:ins>
          </w:p>
          <w:p w14:paraId="6ABA0FC9" w14:textId="77777777" w:rsidR="00A32E89" w:rsidRDefault="00A32E89">
            <w:pPr>
              <w:rPr>
                <w:ins w:id="3644" w:author="Rajiv Bansal" w:date="2019-08-04T14:13:00Z"/>
              </w:rPr>
            </w:pPr>
            <w:ins w:id="3645"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646" w:author="Rajiv Bansal" w:date="2019-08-04T14:13:00Z"/>
              </w:rPr>
            </w:pPr>
            <w:ins w:id="3647" w:author="Rajiv Bansal" w:date="2019-08-04T14:13:00Z">
              <w:r>
                <w:t> </w:t>
              </w:r>
            </w:ins>
          </w:p>
          <w:p w14:paraId="355821DF"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50" w:author="Rajiv Bansal" w:date="2019-08-04T14:13:00Z"/>
              </w:rPr>
            </w:pPr>
            <w:ins w:id="3651" w:author="Rajiv Bansal" w:date="2019-08-04T14:13:00Z">
              <w:r>
                <w:rPr>
                  <w:rStyle w:val="HTMLCode"/>
                  <w:rFonts w:eastAsiaTheme="majorEastAsia"/>
                  <w:color w:val="FF0779"/>
                </w:rPr>
                <w:t>    </w:t>
              </w:r>
              <w:r>
                <w:rPr>
                  <w:rStyle w:val="HTMLCode"/>
                  <w:rFonts w:eastAsiaTheme="majorEastAsia"/>
                </w:rPr>
                <w:t xml:space="preserve">RestTemplate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t> </w:t>
              </w:r>
            </w:ins>
          </w:p>
          <w:p w14:paraId="1A867447" w14:textId="77777777" w:rsidR="00A32E89" w:rsidRDefault="00A32E89">
            <w:pPr>
              <w:rPr>
                <w:ins w:id="3654" w:author="Rajiv Bansal" w:date="2019-08-04T14:13:00Z"/>
              </w:rPr>
            </w:pPr>
            <w:ins w:id="3655" w:author="Rajiv Bansal" w:date="2019-08-04T14:13:00Z">
              <w:r>
                <w:rPr>
                  <w:rStyle w:val="HTMLCode"/>
                  <w:rFonts w:eastAsiaTheme="majorEastAsia"/>
                  <w:color w:val="FF0779"/>
                </w:rPr>
                <w:lastRenderedPageBreak/>
                <w:t>    </w:t>
              </w:r>
              <w:r>
                <w:rPr>
                  <w:rStyle w:val="HTMLCode"/>
                  <w:rFonts w:eastAsiaTheme="majorEastAsia"/>
                </w:rPr>
                <w:t>@HystrixCommand(fallbackMethod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callStudentServiceAndGetData</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658" w:author="Rajiv Bansal" w:date="2019-08-04T14:13:00Z"/>
              </w:rPr>
            </w:pPr>
            <w:ins w:id="3659" w:author="Rajiv Bansal" w:date="2019-08-04T14:13:00Z">
              <w:r>
                <w:t> </w:t>
              </w:r>
            </w:ins>
          </w:p>
          <w:p w14:paraId="23E99045"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662" w:author="Rajiv Bansal" w:date="2019-08-04T14:13:00Z"/>
              </w:rPr>
            </w:pPr>
            <w:ins w:id="3663" w:author="Rajiv Bansal" w:date="2019-08-04T14:13:00Z">
              <w:r>
                <w:t> </w:t>
              </w:r>
            </w:ins>
          </w:p>
          <w:p w14:paraId="71A281AA"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8" w:author="Rajiv Bansal" w:date="2019-08-04T14:13:00Z"/>
              </w:rPr>
            </w:pPr>
            <w:ins w:id="3669"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72" w:author="Rajiv Bansal" w:date="2019-08-04T14:13:00Z"/>
              </w:rPr>
            </w:pPr>
            <w:ins w:id="3673"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&lt;String&gt;() {</w:t>
              </w:r>
            </w:ins>
          </w:p>
          <w:p w14:paraId="7C4D3331"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proofErr w:type="spellStart"/>
              <w:r>
                <w:rPr>
                  <w:rStyle w:val="HTMLCode"/>
                  <w:rFonts w:eastAsiaTheme="majorEastAsia"/>
                </w:rPr>
                <w:t>getBody</w:t>
              </w:r>
              <w:proofErr w:type="spellEnd"/>
              <w:r>
                <w:rPr>
                  <w:rStyle w:val="HTMLCode"/>
                  <w:rFonts w:eastAsiaTheme="majorEastAsia"/>
                </w:rPr>
                <w:t>();</w:t>
              </w:r>
            </w:ins>
          </w:p>
          <w:p w14:paraId="38B1DC3B" w14:textId="77777777" w:rsidR="00A32E89" w:rsidRDefault="00A32E89">
            <w:pPr>
              <w:rPr>
                <w:ins w:id="3676" w:author="Rajiv Bansal" w:date="2019-08-04T14:13:00Z"/>
              </w:rPr>
            </w:pPr>
            <w:ins w:id="3677" w:author="Rajiv Bansal" w:date="2019-08-04T14:13:00Z">
              <w:r>
                <w:t> </w:t>
              </w:r>
            </w:ins>
          </w:p>
          <w:p w14:paraId="1A5A9FF9"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80" w:author="Rajiv Bansal" w:date="2019-08-04T14:13:00Z"/>
              </w:rPr>
            </w:pPr>
            <w:ins w:id="3681" w:author="Rajiv Bansal" w:date="2019-08-04T14:13:00Z">
              <w:r>
                <w:t> </w:t>
              </w:r>
            </w:ins>
          </w:p>
          <w:p w14:paraId="24379AE7"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86" w:author="Rajiv Bansal" w:date="2019-08-04T14:13:00Z"/>
              </w:rPr>
            </w:pPr>
            <w:ins w:id="3687"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t> </w:t>
              </w:r>
            </w:ins>
          </w:p>
          <w:p w14:paraId="2ABE49A5" w14:textId="77777777" w:rsidR="00A32E89" w:rsidRDefault="00A32E89">
            <w:pPr>
              <w:rPr>
                <w:ins w:id="3690" w:author="Rajiv Bansal" w:date="2019-08-04T14:13:00Z"/>
              </w:rPr>
            </w:pPr>
            <w:ins w:id="3691"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callStudentServiceAndGetData_Fallback</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694" w:author="Rajiv Bansal" w:date="2019-08-04T14:13:00Z"/>
              </w:rPr>
            </w:pPr>
            <w:ins w:id="3695" w:author="Rajiv Bansal" w:date="2019-08-04T14:13:00Z">
              <w:r>
                <w:t> </w:t>
              </w:r>
            </w:ins>
          </w:p>
          <w:p w14:paraId="312970F9"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698" w:author="Rajiv Bansal" w:date="2019-08-04T14:13:00Z"/>
              </w:rPr>
            </w:pPr>
            <w:ins w:id="3699" w:author="Rajiv Bansal" w:date="2019-08-04T14:13:00Z">
              <w:r>
                <w:t> </w:t>
              </w:r>
            </w:ins>
          </w:p>
          <w:p w14:paraId="2C3FCFE4"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706" w:author="Rajiv Bansal" w:date="2019-08-04T14:13:00Z"/>
              </w:rPr>
            </w:pPr>
            <w:ins w:id="3707" w:author="Rajiv Bansal" w:date="2019-08-04T14:13:00Z">
              <w:r>
                <w:t> </w:t>
              </w:r>
            </w:ins>
          </w:p>
          <w:p w14:paraId="4822CCBE" w14:textId="77777777" w:rsidR="00A32E89" w:rsidRDefault="00A32E89">
            <w:pPr>
              <w:rPr>
                <w:ins w:id="3708" w:author="Rajiv Bansal" w:date="2019-08-04T14:13:00Z"/>
              </w:rPr>
            </w:pPr>
            <w:ins w:id="3709"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10" w:author="Rajiv Bansal" w:date="2019-08-04T14:13:00Z"/>
              </w:rPr>
            </w:pPr>
            <w:ins w:id="371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RestTemplate </w:t>
              </w:r>
              <w:proofErr w:type="spellStart"/>
              <w:r>
                <w:rPr>
                  <w:rStyle w:val="HTMLCode"/>
                  <w:rFonts w:eastAsiaTheme="majorEastAsia"/>
                </w:rPr>
                <w:t>restTemplate</w:t>
              </w:r>
              <w:proofErr w:type="spellEnd"/>
              <w:r>
                <w:rPr>
                  <w:rStyle w:val="HTMLCode"/>
                  <w:rFonts w:eastAsiaTheme="majorEastAsia"/>
                </w:rPr>
                <w:t>() {</w:t>
              </w:r>
            </w:ins>
          </w:p>
          <w:p w14:paraId="227086CA" w14:textId="77777777" w:rsidR="00A32E89" w:rsidRDefault="00A32E89">
            <w:pPr>
              <w:rPr>
                <w:ins w:id="3712" w:author="Rajiv Bansal" w:date="2019-08-04T14:13:00Z"/>
              </w:rPr>
            </w:pPr>
            <w:ins w:id="371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14" w:author="Rajiv Bansal" w:date="2019-08-04T14:13:00Z"/>
              </w:rPr>
            </w:pPr>
            <w:ins w:id="3715"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16" w:author="Rajiv Bansal" w:date="2019-08-04T14:13:00Z"/>
              </w:rPr>
            </w:pPr>
            <w:ins w:id="3717" w:author="Rajiv Bansal" w:date="2019-08-04T14:13:00Z">
              <w:r>
                <w:rPr>
                  <w:rStyle w:val="HTMLCode"/>
                  <w:rFonts w:eastAsiaTheme="majorEastAsia"/>
                </w:rPr>
                <w:t>}</w:t>
              </w:r>
            </w:ins>
          </w:p>
        </w:tc>
      </w:tr>
    </w:tbl>
    <w:p w14:paraId="0FA69D47" w14:textId="77777777" w:rsidR="00A32E89" w:rsidRDefault="00A32E89">
      <w:pPr>
        <w:pStyle w:val="Heading7"/>
        <w:rPr>
          <w:ins w:id="3718" w:author="Rajiv Bansal" w:date="2019-08-04T14:13:00Z"/>
          <w:rFonts w:ascii="Segoe UI" w:hAnsi="Segoe UI" w:cs="Segoe UI"/>
          <w:color w:val="000000"/>
          <w:sz w:val="29"/>
          <w:szCs w:val="29"/>
        </w:rPr>
        <w:pPrChange w:id="3719" w:author="Rajiv Bansal" w:date="2019-08-04T14:14:00Z">
          <w:pPr>
            <w:pStyle w:val="Heading4"/>
            <w:shd w:val="clear" w:color="auto" w:fill="FFFFFF"/>
            <w:spacing w:before="360" w:after="240"/>
          </w:pPr>
        </w:pPrChange>
      </w:pPr>
      <w:ins w:id="3720"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21" w:author="Rajiv Bansal" w:date="2019-08-04T14:13:00Z"/>
          <w:rFonts w:ascii="Segoe UI" w:hAnsi="Segoe UI" w:cs="Segoe UI"/>
          <w:color w:val="000000"/>
        </w:rPr>
      </w:pPr>
      <w:ins w:id="3722"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23" w:author="Rajiv Bansal" w:date="2019-08-04T14:13:00Z"/>
          <w:rFonts w:ascii="Segoe UI" w:hAnsi="Segoe UI" w:cs="Segoe UI"/>
          <w:color w:val="000000"/>
        </w:rPr>
      </w:pPr>
      <w:ins w:id="3724"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25" w:author="Rajiv Bansal" w:date="2019-08-04T14:13:00Z"/>
          <w:rFonts w:ascii="Times New Roman" w:hAnsi="Times New Roman" w:cs="Times New Roman"/>
        </w:rPr>
      </w:pPr>
      <w:ins w:id="3726"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27" w:author="Rajiv Bansal" w:date="2019-08-04T14:13:00Z"/>
          <w:rFonts w:ascii="Segoe UI" w:hAnsi="Segoe UI" w:cs="Segoe UI"/>
          <w:color w:val="000000"/>
        </w:rPr>
        <w:pPrChange w:id="3728" w:author="Rajiv Bansal" w:date="2019-08-04T14:14:00Z">
          <w:pPr>
            <w:pStyle w:val="Heading2"/>
            <w:pBdr>
              <w:bottom w:val="single" w:sz="6" w:space="4" w:color="EAECEF"/>
            </w:pBdr>
            <w:shd w:val="clear" w:color="auto" w:fill="FFFFFF"/>
            <w:spacing w:before="450" w:after="240"/>
          </w:pPr>
        </w:pPrChange>
      </w:pPr>
      <w:ins w:id="3729"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8" w:author="Rajiv Bansal" w:date="2019-08-04T14:13:00Z"/>
          <w:rFonts w:ascii="Segoe UI" w:hAnsi="Segoe UI" w:cs="Segoe UI"/>
          <w:color w:val="000000"/>
        </w:rPr>
      </w:pPr>
      <w:ins w:id="3739"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40" w:author="Rajiv Bansal" w:date="2019-08-04T14:13:00Z"/>
          <w:rFonts w:ascii="Segoe UI" w:hAnsi="Segoe UI" w:cs="Segoe UI"/>
          <w:color w:val="000000"/>
        </w:rPr>
      </w:pPr>
      <w:ins w:id="3741"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42" w:author="Rajiv Bansal" w:date="2019-08-04T14:13:00Z"/>
          <w:rFonts w:ascii="Times New Roman" w:hAnsi="Times New Roman" w:cs="Times New Roman"/>
        </w:rPr>
      </w:pPr>
      <w:ins w:id="3743"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44" w:author="Rajiv Bansal" w:date="2019-08-04T14:13:00Z"/>
          <w:rFonts w:ascii="Segoe UI" w:hAnsi="Segoe UI" w:cs="Segoe UI"/>
          <w:color w:val="000000"/>
        </w:rPr>
      </w:pPr>
      <w:ins w:id="3745"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46" w:author="Rajiv Bansal" w:date="2019-08-04T14:13:00Z"/>
          <w:rFonts w:ascii="Segoe UI" w:hAnsi="Segoe UI" w:cs="Segoe UI"/>
          <w:color w:val="000000"/>
        </w:rPr>
        <w:pPrChange w:id="3747" w:author="Rajiv Bansal" w:date="2019-08-04T14:14:00Z">
          <w:pPr>
            <w:pStyle w:val="Heading2"/>
            <w:pBdr>
              <w:bottom w:val="single" w:sz="6" w:space="4" w:color="EAECEF"/>
            </w:pBdr>
            <w:shd w:val="clear" w:color="auto" w:fill="FFFFFF"/>
            <w:spacing w:before="450" w:after="240"/>
          </w:pPr>
        </w:pPrChange>
      </w:pPr>
      <w:ins w:id="3748"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9" w:author="Rajiv Bansal" w:date="2019-08-04T14:13:00Z"/>
          <w:rFonts w:ascii="Segoe UI" w:hAnsi="Segoe UI" w:cs="Segoe UI"/>
          <w:color w:val="000000"/>
        </w:rPr>
      </w:pPr>
      <w:ins w:id="3750"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55" w:author="Rajiv Bansal" w:date="2019-08-04T14:13:00Z"/>
          <w:rFonts w:ascii="Segoe UI" w:hAnsi="Segoe UI" w:cs="Segoe UI"/>
          <w:color w:val="000000"/>
        </w:rPr>
      </w:pPr>
      <w:ins w:id="3756"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57" w:author="Rajiv Bansal" w:date="2019-08-04T14:13:00Z"/>
          <w:rFonts w:ascii="Segoe UI" w:hAnsi="Segoe UI" w:cs="Segoe UI"/>
          <w:color w:val="000000"/>
        </w:rPr>
      </w:pPr>
      <w:ins w:id="3758"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9" w:author="Rajiv Bansal" w:date="2019-08-04T14:13:00Z"/>
          <w:rFonts w:ascii="Segoe UI" w:hAnsi="Segoe UI" w:cs="Segoe UI"/>
          <w:color w:val="000000"/>
        </w:rPr>
      </w:pPr>
      <w:ins w:id="3760"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61" w:author="Rajiv Bansal" w:date="2019-08-04T14:13:00Z"/>
          <w:rFonts w:ascii="Segoe UI" w:hAnsi="Segoe UI" w:cs="Segoe UI"/>
          <w:color w:val="000000"/>
        </w:rPr>
      </w:pPr>
      <w:ins w:id="3762"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63" w:author="Rajiv Bansal" w:date="2019-08-04T14:13:00Z"/>
          <w:rFonts w:ascii="Segoe UI" w:hAnsi="Segoe UI" w:cs="Segoe UI"/>
          <w:color w:val="000000"/>
        </w:rPr>
        <w:pPrChange w:id="3764" w:author="Rajiv Bansal" w:date="2019-08-04T14:14:00Z">
          <w:pPr>
            <w:pStyle w:val="Heading2"/>
            <w:pBdr>
              <w:bottom w:val="single" w:sz="6" w:space="4" w:color="EAECEF"/>
            </w:pBdr>
            <w:shd w:val="clear" w:color="auto" w:fill="FFFFFF"/>
            <w:spacing w:before="450" w:after="240"/>
          </w:pPr>
        </w:pPrChange>
      </w:pPr>
      <w:ins w:id="3765"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66" w:author="Rajiv Bansal" w:date="2019-08-04T14:13:00Z"/>
          <w:rFonts w:ascii="Segoe UI" w:hAnsi="Segoe UI" w:cs="Segoe UI"/>
          <w:color w:val="000000"/>
        </w:rPr>
      </w:pPr>
      <w:ins w:id="3767"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8" w:author="Rajiv Bansal" w:date="2019-08-04T14:06:00Z"/>
          <w:rFonts w:eastAsiaTheme="majorEastAsia" w:cstheme="majorBidi"/>
          <w:b/>
          <w:color w:val="2F5496" w:themeColor="accent1" w:themeShade="BF"/>
          <w:sz w:val="32"/>
          <w:szCs w:val="32"/>
        </w:rPr>
      </w:pPr>
      <w:ins w:id="3769" w:author="Rajiv Bansal" w:date="2019-08-04T14:06:00Z">
        <w:r>
          <w:rPr>
            <w:b/>
          </w:rPr>
          <w:br w:type="page"/>
        </w:r>
      </w:ins>
    </w:p>
    <w:p w14:paraId="138178A2" w14:textId="77777777" w:rsidR="00BC5527" w:rsidRPr="00981572" w:rsidRDefault="00BC5527" w:rsidP="00BC5527">
      <w:pPr>
        <w:pStyle w:val="Heading4"/>
        <w:rPr>
          <w:ins w:id="3770" w:author="Rajiv Bansal" w:date="2019-08-04T14:20:00Z"/>
          <w:rStyle w:val="Strong"/>
          <w:rFonts w:ascii="Georgia" w:hAnsi="Georgia" w:cs="Lucida Sans Unicode"/>
          <w:i w:val="0"/>
          <w:iCs w:val="0"/>
          <w:spacing w:val="-3"/>
        </w:rPr>
      </w:pPr>
      <w:ins w:id="3771"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72" w:author="Rajiv Bansal" w:date="2019-08-04T14:20:00Z"/>
          <w:rFonts w:eastAsia="Times New Roman" w:cs="Segoe UI"/>
          <w:color w:val="000000"/>
          <w:lang w:eastAsia="en-IN"/>
        </w:rPr>
      </w:pPr>
      <w:ins w:id="3773"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74" w:author="Rajiv Bansal" w:date="2019-08-04T14:20:00Z"/>
          <w:rFonts w:eastAsia="Times New Roman" w:cs="Segoe UI"/>
          <w:color w:val="000000"/>
          <w:lang w:eastAsia="en-IN"/>
        </w:rPr>
      </w:pPr>
      <w:ins w:id="3775"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6" w:author="Rajiv Bansal" w:date="2019-08-04T14:20:00Z"/>
          <w:rFonts w:eastAsia="Times New Roman" w:cs="Courier New"/>
          <w:color w:val="000000"/>
          <w:lang w:eastAsia="en-IN"/>
        </w:rPr>
      </w:pPr>
      <w:ins w:id="3777"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8"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1" w:author="Rajiv Bansal" w:date="2019-08-04T14:20:00Z"/>
          <w:rFonts w:eastAsia="Times New Roman" w:cs="Courier New"/>
          <w:color w:val="000000"/>
          <w:lang w:eastAsia="en-IN"/>
        </w:rPr>
      </w:pPr>
      <w:ins w:id="3782"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3" w:author="Rajiv Bansal" w:date="2019-08-04T14:20:00Z"/>
          <w:rFonts w:eastAsia="Times New Roman" w:cs="Courier New"/>
          <w:color w:val="000000"/>
          <w:lang w:eastAsia="en-IN"/>
        </w:rPr>
      </w:pPr>
      <w:ins w:id="3784"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5" w:author="Rajiv Bansal" w:date="2019-08-04T14:20:00Z"/>
          <w:rFonts w:eastAsia="Times New Roman" w:cs="Courier New"/>
          <w:color w:val="000000"/>
          <w:lang w:eastAsia="en-IN"/>
        </w:rPr>
      </w:pPr>
      <w:ins w:id="3786"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7" w:author="Rajiv Bansal" w:date="2019-08-04T14:20:00Z"/>
          <w:rFonts w:eastAsia="Times New Roman" w:cs="Courier New"/>
          <w:color w:val="000000"/>
          <w:lang w:eastAsia="en-IN"/>
        </w:rPr>
      </w:pPr>
      <w:ins w:id="3788"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9" w:author="Rajiv Bansal" w:date="2019-08-04T14:20:00Z"/>
          <w:rFonts w:ascii="Georgia" w:eastAsia="Times New Roman" w:hAnsi="Georgia"/>
          <w:b/>
          <w:bCs/>
          <w:lang w:eastAsia="en-IN"/>
        </w:rPr>
      </w:pPr>
      <w:ins w:id="3790"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7" w:author="Rajiv Bansal" w:date="2019-08-04T14:20:00Z"/>
          <w:rFonts w:eastAsia="Times New Roman" w:cs="Segoe UI"/>
          <w:color w:val="000000"/>
          <w:lang w:eastAsia="en-IN"/>
        </w:rPr>
      </w:pPr>
      <w:ins w:id="3798"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801" w:author="Rajiv Bansal" w:date="2019-08-04T14:20:00Z"/>
          <w:rFonts w:eastAsia="Times New Roman" w:cs="Segoe UI"/>
          <w:color w:val="000000"/>
          <w:lang w:eastAsia="en-IN"/>
        </w:rPr>
      </w:pPr>
      <w:ins w:id="3802"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803" w:author="Rajiv Bansal" w:date="2019-08-04T14:20:00Z"/>
          <w:rFonts w:eastAsia="Times New Roman" w:cs="Segoe UI"/>
          <w:color w:val="000000"/>
          <w:lang w:eastAsia="en-IN"/>
        </w:rPr>
      </w:pPr>
      <w:ins w:id="3804"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805" w:author="Rajiv Bansal" w:date="2019-08-04T14:20:00Z"/>
          <w:rFonts w:ascii="Georgia" w:eastAsia="Times New Roman" w:hAnsi="Georgia"/>
          <w:lang w:eastAsia="en-IN"/>
        </w:rPr>
      </w:pPr>
      <w:ins w:id="3806"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807" w:author="Rajiv Bansal" w:date="2019-08-04T14:20:00Z"/>
          <w:rFonts w:eastAsia="Times New Roman" w:cs="Segoe UI"/>
          <w:color w:val="000000"/>
          <w:lang w:eastAsia="en-IN"/>
        </w:rPr>
      </w:pPr>
      <w:ins w:id="3808"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9"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10" w:author="Rajiv Bansal" w:date="2019-08-04T14:20:00Z"/>
                <w:rFonts w:eastAsia="Times New Roman" w:cs="Times New Roman"/>
                <w:lang w:eastAsia="en-IN"/>
              </w:rPr>
            </w:pPr>
            <w:ins w:id="3811"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12" w:author="Rajiv Bansal" w:date="2019-08-04T14:20:00Z"/>
          <w:rFonts w:eastAsia="Times New Roman" w:cs="Segoe UI"/>
          <w:color w:val="000000"/>
          <w:lang w:eastAsia="en-IN"/>
        </w:rPr>
      </w:pPr>
      <w:ins w:id="3813"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14" w:author="Rajiv Bansal" w:date="2019-08-04T14:20:00Z"/>
          <w:rFonts w:eastAsia="Times New Roman" w:cs="Segoe UI"/>
          <w:color w:val="000000"/>
          <w:lang w:eastAsia="en-IN"/>
        </w:rPr>
      </w:pPr>
      <w:ins w:id="3815"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16" w:author="Rajiv Bansal" w:date="2019-08-04T14:20:00Z"/>
          <w:rFonts w:eastAsia="Times New Roman" w:cs="Segoe UI"/>
          <w:color w:val="000000"/>
          <w:lang w:eastAsia="en-IN"/>
        </w:rPr>
      </w:pPr>
      <w:ins w:id="3817"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8"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9" w:author="Rajiv Bansal" w:date="2019-08-04T14:20:00Z"/>
                <w:rFonts w:ascii="Times New Roman" w:eastAsia="Times New Roman" w:hAnsi="Times New Roman" w:cs="Times New Roman"/>
                <w:lang w:eastAsia="en-IN"/>
              </w:rPr>
            </w:pPr>
            <w:ins w:id="3820"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21" w:author="Rajiv Bansal" w:date="2019-08-04T14:20:00Z"/>
                <w:rFonts w:ascii="Times New Roman" w:eastAsia="Times New Roman" w:hAnsi="Times New Roman" w:cs="Times New Roman"/>
                <w:lang w:eastAsia="en-IN"/>
              </w:rPr>
            </w:pPr>
            <w:ins w:id="382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823" w:author="Rajiv Bansal" w:date="2019-08-04T14:20:00Z"/>
                <w:rFonts w:ascii="Times New Roman" w:eastAsia="Times New Roman" w:hAnsi="Times New Roman" w:cs="Times New Roman"/>
                <w:lang w:eastAsia="en-IN"/>
              </w:rPr>
            </w:pPr>
            <w:ins w:id="382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825" w:author="Rajiv Bansal" w:date="2019-08-04T14:20:00Z"/>
                <w:rFonts w:ascii="Times New Roman" w:eastAsia="Times New Roman" w:hAnsi="Times New Roman" w:cs="Times New Roman"/>
                <w:lang w:eastAsia="en-IN"/>
              </w:rPr>
            </w:pPr>
            <w:ins w:id="3826"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27" w:author="Rajiv Bansal" w:date="2019-08-04T14:20:00Z"/>
          <w:rFonts w:ascii="Georgia" w:eastAsia="Times New Roman" w:hAnsi="Georgia"/>
          <w:b/>
          <w:bCs/>
          <w:lang w:eastAsia="en-IN"/>
        </w:rPr>
      </w:pPr>
      <w:ins w:id="3828"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9" w:author="Rajiv Bansal" w:date="2019-08-04T14:20:00Z"/>
          <w:rFonts w:eastAsia="Times New Roman" w:cs="Segoe UI"/>
          <w:color w:val="000000"/>
          <w:lang w:eastAsia="en-IN"/>
        </w:rPr>
      </w:pPr>
      <w:ins w:id="3830"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1" w:author="Rajiv Bansal" w:date="2019-08-04T14:20:00Z"/>
          <w:rFonts w:eastAsia="Times New Roman" w:cs="Segoe UI"/>
          <w:color w:val="000000"/>
          <w:lang w:eastAsia="en-IN"/>
        </w:rPr>
      </w:pPr>
      <w:ins w:id="3832"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3" w:author="Rajiv Bansal" w:date="2019-08-04T14:20:00Z"/>
          <w:rFonts w:eastAsia="Times New Roman" w:cs="Segoe UI"/>
          <w:color w:val="000000"/>
          <w:lang w:eastAsia="en-IN"/>
        </w:rPr>
      </w:pPr>
      <w:ins w:id="3834"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5" w:author="Rajiv Bansal" w:date="2019-08-04T14:20:00Z"/>
          <w:rFonts w:eastAsia="Times New Roman" w:cs="Segoe UI"/>
          <w:color w:val="000000"/>
          <w:lang w:eastAsia="en-IN"/>
        </w:rPr>
      </w:pPr>
      <w:ins w:id="3836"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7" w:author="Rajiv Bansal" w:date="2019-08-04T14:20:00Z"/>
          <w:rFonts w:eastAsia="Times New Roman" w:cs="Segoe UI"/>
          <w:color w:val="000000"/>
          <w:lang w:eastAsia="en-IN"/>
        </w:rPr>
      </w:pPr>
      <w:ins w:id="3838"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9" w:author="Rajiv Bansal" w:date="2019-08-04T14:20:00Z"/>
          <w:rFonts w:ascii="Georgia" w:hAnsi="Georgia"/>
          <w:spacing w:val="-1"/>
          <w:sz w:val="32"/>
          <w:szCs w:val="32"/>
        </w:rPr>
      </w:pPr>
      <w:ins w:id="3840"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43" w:author="Rajiv Bansal" w:date="2019-08-04T14:20:00Z"/>
        </w:rPr>
      </w:pPr>
      <w:ins w:id="3844"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45" w:author="Rajiv Bansal" w:date="2019-08-04T14:20:00Z"/>
          <w:rFonts w:ascii="Georgia" w:hAnsi="Georgia"/>
          <w:spacing w:val="-1"/>
          <w:sz w:val="32"/>
          <w:szCs w:val="32"/>
        </w:rPr>
      </w:pPr>
      <w:ins w:id="3846"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47" w:author="Rajiv Bansal" w:date="2019-08-04T14:20:00Z"/>
          <w:rFonts w:ascii="Georgia" w:hAnsi="Georgia"/>
          <w:spacing w:val="-1"/>
          <w:sz w:val="32"/>
          <w:szCs w:val="32"/>
        </w:rPr>
      </w:pPr>
      <w:ins w:id="3848"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9" w:author="Rajiv Bansal" w:date="2019-08-04T14:20:00Z"/>
          <w:rFonts w:ascii="Georgia" w:hAnsi="Georgia"/>
          <w:spacing w:val="-1"/>
          <w:sz w:val="32"/>
          <w:szCs w:val="32"/>
        </w:rPr>
      </w:pPr>
      <w:ins w:id="3850"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51"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52" w:author="Rajiv Bansal" w:date="2019-08-04T14:20:00Z"/>
          <w:rFonts w:eastAsia="Times New Roman" w:cs="Segoe UI"/>
          <w:color w:val="000000"/>
          <w:lang w:eastAsia="en-IN"/>
        </w:rPr>
      </w:pPr>
      <w:ins w:id="3853"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54"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55" w:author="Rajiv Bansal" w:date="2019-08-04T14:20:00Z"/>
                <w:rFonts w:eastAsia="Times New Roman" w:cs="Times New Roman"/>
                <w:lang w:eastAsia="en-IN"/>
              </w:rPr>
            </w:pPr>
            <w:ins w:id="3856"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57" w:author="Rajiv Bansal" w:date="2019-08-04T14:20:00Z"/>
                <w:rFonts w:eastAsia="Times New Roman" w:cs="Times New Roman"/>
                <w:lang w:eastAsia="en-IN"/>
              </w:rPr>
            </w:pPr>
            <w:ins w:id="3858"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859" w:author="Rajiv Bansal" w:date="2019-08-04T14:20:00Z"/>
                <w:rFonts w:eastAsia="Times New Roman" w:cs="Times New Roman"/>
                <w:lang w:eastAsia="en-IN"/>
              </w:rPr>
            </w:pPr>
            <w:ins w:id="386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861" w:author="Rajiv Bansal" w:date="2019-08-04T14:20:00Z"/>
                <w:rFonts w:eastAsia="Times New Roman" w:cs="Times New Roman"/>
                <w:lang w:eastAsia="en-IN"/>
              </w:rPr>
            </w:pPr>
            <w:ins w:id="3862"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63" w:author="Rajiv Bansal" w:date="2019-08-04T14:20:00Z"/>
          <w:rFonts w:eastAsia="Times New Roman" w:cs="Segoe UI"/>
          <w:color w:val="000000"/>
          <w:lang w:eastAsia="en-IN"/>
        </w:rPr>
      </w:pPr>
      <w:ins w:id="3864"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65" w:author="Rajiv Bansal" w:date="2019-08-04T14:20:00Z"/>
          <w:rFonts w:ascii="Georgia" w:eastAsia="Times New Roman" w:hAnsi="Georgia"/>
          <w:b/>
          <w:bCs/>
          <w:lang w:eastAsia="en-IN"/>
        </w:rPr>
      </w:pPr>
      <w:ins w:id="3866"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71" w:author="Rajiv Bansal" w:date="2019-08-04T14:20:00Z"/>
          <w:rFonts w:ascii="Times New Roman" w:eastAsia="Times New Roman" w:hAnsi="Times New Roman" w:cs="Times New Roman"/>
          <w:lang w:eastAsia="en-IN"/>
        </w:rPr>
      </w:pPr>
      <w:ins w:id="3872"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73" w:author="Rajiv Bansal" w:date="2019-08-04T14:20:00Z"/>
          <w:rFonts w:ascii="Georgia" w:eastAsia="Times New Roman" w:hAnsi="Georgia"/>
          <w:lang w:eastAsia="en-IN"/>
        </w:rPr>
      </w:pPr>
      <w:ins w:id="3874"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75" w:author="Rajiv Bansal" w:date="2019-08-04T14:20:00Z"/>
          <w:rFonts w:eastAsia="Times New Roman" w:cs="Segoe UI"/>
          <w:color w:val="000000"/>
          <w:lang w:eastAsia="en-IN"/>
        </w:rPr>
      </w:pPr>
      <w:ins w:id="3876"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77" w:author="Rajiv Bansal" w:date="2019-08-04T14:20:00Z"/>
          <w:rFonts w:eastAsia="Times New Roman" w:cs="Segoe UI"/>
          <w:color w:val="000000"/>
          <w:lang w:eastAsia="en-IN"/>
        </w:rPr>
      </w:pPr>
      <w:ins w:id="3878"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9" w:author="Rajiv Bansal" w:date="2019-08-04T14:20:00Z"/>
          <w:rFonts w:eastAsia="Times New Roman" w:cs="Segoe UI"/>
          <w:color w:val="000000"/>
          <w:lang w:eastAsia="en-IN"/>
        </w:rPr>
      </w:pPr>
      <w:ins w:id="3880"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81"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org.springframework.web.client.RestTemplate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main(String[]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ins>
          </w:p>
          <w:p w14:paraId="55ED5FF5"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RestTemplate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RestTemplate </w:t>
              </w:r>
              <w:proofErr w:type="spell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ZipkinController.class.getName</w:t>
              </w:r>
              <w:proofErr w:type="spell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LOG.info("Inside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74" w:author="Rajiv Bansal" w:date="2019-08-04T14:20:00Z"/>
                <w:rFonts w:ascii="Times New Roman" w:eastAsia="Times New Roman" w:hAnsi="Times New Roman" w:cs="Times New Roman"/>
                <w:lang w:eastAsia="en-IN"/>
              </w:rPr>
            </w:pPr>
            <w:ins w:id="39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976" w:author="Rajiv Bansal" w:date="2019-08-04T14:20:00Z"/>
                <w:rFonts w:ascii="Times New Roman" w:eastAsia="Times New Roman" w:hAnsi="Times New Roman" w:cs="Times New Roman"/>
                <w:lang w:eastAsia="en-IN"/>
              </w:rPr>
            </w:pPr>
            <w:ins w:id="39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8" w:author="Rajiv Bansal" w:date="2019-08-04T14:20:00Z"/>
                <w:rFonts w:ascii="Times New Roman" w:eastAsia="Times New Roman" w:hAnsi="Times New Roman" w:cs="Times New Roman"/>
                <w:lang w:eastAsia="en-IN"/>
              </w:rPr>
            </w:pPr>
            <w:ins w:id="39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80" w:author="Rajiv Bansal" w:date="2019-08-04T14:20:00Z"/>
                <w:rFonts w:ascii="Times New Roman" w:eastAsia="Times New Roman" w:hAnsi="Times New Roman" w:cs="Times New Roman"/>
                <w:lang w:eastAsia="en-IN"/>
              </w:rPr>
            </w:pPr>
            <w:ins w:id="3981"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82" w:author="Rajiv Bansal" w:date="2019-08-04T14:20:00Z"/>
          <w:rFonts w:ascii="Georgia" w:eastAsia="Times New Roman" w:hAnsi="Georgia"/>
          <w:lang w:eastAsia="en-IN"/>
        </w:rPr>
      </w:pPr>
      <w:ins w:id="3983"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84" w:author="Rajiv Bansal" w:date="2019-08-04T14:20:00Z"/>
          <w:rFonts w:eastAsia="Times New Roman" w:cs="Segoe UI"/>
          <w:color w:val="000000"/>
          <w:lang w:eastAsia="en-IN"/>
        </w:rPr>
      </w:pPr>
      <w:ins w:id="3985"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86"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87" w:author="Rajiv Bansal" w:date="2019-08-04T14:20:00Z"/>
                <w:rFonts w:eastAsia="Times New Roman" w:cs="Times New Roman"/>
                <w:lang w:eastAsia="en-IN"/>
              </w:rPr>
            </w:pPr>
            <w:proofErr w:type="spellStart"/>
            <w:ins w:id="3988" w:author="Rajiv Bansal" w:date="2019-08-04T14:20:00Z">
              <w:r w:rsidRPr="00532C52">
                <w:rPr>
                  <w:rFonts w:eastAsia="Times New Roman" w:cs="Courier New"/>
                  <w:sz w:val="20"/>
                  <w:szCs w:val="20"/>
                  <w:lang w:eastAsia="en-IN"/>
                </w:rPr>
                <w:t>server.port</w:t>
              </w:r>
              <w:proofErr w:type="spell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989" w:author="Rajiv Bansal" w:date="2019-08-04T14:20:00Z"/>
                <w:rFonts w:eastAsia="Times New Roman" w:cs="Times New Roman"/>
                <w:lang w:eastAsia="en-IN"/>
              </w:rPr>
            </w:pPr>
            <w:ins w:id="3990"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91" w:author="Rajiv Bansal" w:date="2019-08-04T14:20:00Z"/>
          <w:rFonts w:eastAsia="Times New Roman" w:cs="Segoe UI"/>
          <w:color w:val="000000"/>
          <w:lang w:eastAsia="en-IN"/>
        </w:rPr>
      </w:pPr>
      <w:ins w:id="3992"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93" w:author="Rajiv Bansal" w:date="2019-08-04T14:20:00Z"/>
          <w:rFonts w:eastAsia="Times New Roman" w:cs="Segoe UI"/>
          <w:color w:val="000000"/>
          <w:lang w:eastAsia="en-IN"/>
        </w:rPr>
      </w:pPr>
      <w:ins w:id="3994"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95" w:author="Rajiv Bansal" w:date="2019-08-04T14:20:00Z"/>
          <w:rFonts w:eastAsiaTheme="majorEastAsia" w:cstheme="majorBidi"/>
          <w:b/>
          <w:color w:val="2F5496" w:themeColor="accent1" w:themeShade="BF"/>
          <w:sz w:val="32"/>
          <w:szCs w:val="32"/>
        </w:rPr>
      </w:pPr>
      <w:ins w:id="3996" w:author="Rajiv Bansal" w:date="2019-08-04T14:20:00Z">
        <w:r>
          <w:br w:type="page"/>
        </w:r>
        <w:r>
          <w:rPr>
            <w:b/>
          </w:rPr>
          <w:lastRenderedPageBreak/>
          <w:br w:type="page"/>
        </w:r>
      </w:ins>
    </w:p>
    <w:p w14:paraId="1F35FF71" w14:textId="5D8DAA97" w:rsidR="00EC6599" w:rsidRPr="00B174F7" w:rsidRDefault="00D65BB8">
      <w:pPr>
        <w:pStyle w:val="Heading4"/>
        <w:rPr>
          <w:ins w:id="3997" w:author="Rajiv Bansal" w:date="2019-08-04T14:27:00Z"/>
          <w:rFonts w:ascii="Georgia" w:hAnsi="Georgia"/>
          <w:b/>
          <w:bCs/>
          <w:spacing w:val="-1"/>
          <w:rPrChange w:id="3998" w:author="Rajiv Bansal" w:date="2019-08-04T14:29:00Z">
            <w:rPr>
              <w:ins w:id="3999" w:author="Rajiv Bansal" w:date="2019-08-04T14:27:00Z"/>
              <w:rFonts w:ascii="Georgia" w:hAnsi="Georgia"/>
              <w:spacing w:val="-1"/>
            </w:rPr>
          </w:rPrChange>
        </w:rPr>
        <w:pPrChange w:id="4000" w:author="Rajiv Bansal" w:date="2019-08-04T14:28:00Z">
          <w:pPr>
            <w:pStyle w:val="graf"/>
            <w:numPr>
              <w:ilvl w:val="1"/>
              <w:numId w:val="27"/>
            </w:numPr>
            <w:shd w:val="clear" w:color="auto" w:fill="FFFFFF"/>
            <w:spacing w:before="120" w:beforeAutospacing="0" w:after="0" w:afterAutospacing="0"/>
            <w:ind w:left="1080" w:hanging="360"/>
            <w:jc w:val="both"/>
          </w:pPr>
        </w:pPrChange>
      </w:pPr>
      <w:ins w:id="4001" w:author="Rajiv Bansal" w:date="2019-08-04T14:28:00Z">
        <w:r w:rsidRPr="00B174F7">
          <w:rPr>
            <w:rStyle w:val="Strong"/>
            <w:rFonts w:ascii="Georgia" w:hAnsi="Georgia" w:cs="Lucida Sans Unicode"/>
            <w:i w:val="0"/>
            <w:iCs w:val="0"/>
            <w:spacing w:val="-3"/>
            <w:rPrChange w:id="4002" w:author="Rajiv Bansal" w:date="2019-08-04T14:29:00Z">
              <w:rPr>
                <w:rStyle w:val="Strong"/>
                <w:rFonts w:ascii="Georgia" w:hAnsi="Georgia" w:cs="Lucida Sans Unicode"/>
                <w:spacing w:val="-3"/>
              </w:rPr>
            </w:rPrChange>
          </w:rPr>
          <w:lastRenderedPageBreak/>
          <w:t>ELK</w:t>
        </w:r>
      </w:ins>
      <w:ins w:id="4003" w:author="Rajiv Bansal" w:date="2019-08-04T14:27:00Z">
        <w:r w:rsidR="00EC6599" w:rsidRPr="00B174F7">
          <w:rPr>
            <w:rFonts w:ascii="Georgia" w:hAnsi="Georgia"/>
            <w:b/>
            <w:bCs/>
            <w:i w:val="0"/>
            <w:iCs w:val="0"/>
            <w:spacing w:val="-1"/>
            <w:rPrChange w:id="4004"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4005"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4006"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4007"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8"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9" w:author="Rajiv Bansal" w:date="2019-08-04T14:29:00Z">
              <w:rPr>
                <w:rFonts w:ascii="Georgia" w:hAnsi="Georgia"/>
                <w:i/>
                <w:iCs/>
                <w:spacing w:val="-1"/>
              </w:rPr>
            </w:rPrChange>
          </w:rPr>
          <w:fldChar w:fldCharType="end"/>
        </w:r>
      </w:ins>
    </w:p>
    <w:p w14:paraId="1ED5EF70" w14:textId="4076E02C" w:rsidR="009054F3" w:rsidRDefault="009054F3" w:rsidP="009054F3">
      <w:pPr>
        <w:rPr>
          <w:ins w:id="4010" w:author="Rajiv Bansal" w:date="2019-08-04T14:29:00Z"/>
          <w:rFonts w:ascii="Times New Roman" w:hAnsi="Times New Roman" w:cs="Times New Roman"/>
        </w:rPr>
      </w:pPr>
    </w:p>
    <w:p w14:paraId="104F5C94" w14:textId="5496536A" w:rsidR="009054F3" w:rsidRDefault="009054F3" w:rsidP="009054F3">
      <w:pPr>
        <w:rPr>
          <w:ins w:id="4011" w:author="Rajiv Bansal" w:date="2019-08-04T14:29:00Z"/>
        </w:rPr>
      </w:pPr>
      <w:ins w:id="4012"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13" w:author="Rajiv Bansal" w:date="2019-08-04T14:29:00Z"/>
          <w:rFonts w:ascii="Georgia" w:hAnsi="Georgia"/>
          <w:spacing w:val="-1"/>
          <w:sz w:val="32"/>
          <w:szCs w:val="32"/>
        </w:rPr>
      </w:pPr>
      <w:ins w:id="4014"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4015" w:author="Rajiv Bansal" w:date="2019-08-04T14:29:00Z"/>
          <w:rFonts w:ascii="Georgia" w:hAnsi="Georgia"/>
          <w:spacing w:val="-1"/>
          <w:sz w:val="32"/>
          <w:szCs w:val="32"/>
        </w:rPr>
      </w:pPr>
      <w:ins w:id="4016"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17" w:author="Rajiv Bansal" w:date="2019-08-04T14:29:00Z"/>
          <w:rFonts w:ascii="Georgia" w:hAnsi="Georgia"/>
          <w:spacing w:val="-1"/>
          <w:sz w:val="32"/>
          <w:szCs w:val="32"/>
        </w:rPr>
      </w:pPr>
      <w:ins w:id="4018"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9" w:author="Rajiv Bansal" w:date="2019-08-04T14:29:00Z"/>
          <w:rFonts w:ascii="Georgia" w:hAnsi="Georgia"/>
          <w:spacing w:val="-1"/>
          <w:sz w:val="32"/>
          <w:szCs w:val="32"/>
        </w:rPr>
      </w:pPr>
      <w:ins w:id="4020"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21" w:author="Rajiv Bansal" w:date="2019-08-04T14:29:00Z"/>
          <w:rFonts w:ascii="Times New Roman" w:hAnsi="Times New Roman"/>
        </w:rPr>
      </w:pPr>
    </w:p>
    <w:p w14:paraId="5C383EFE" w14:textId="3962310F" w:rsidR="009054F3" w:rsidRDefault="009054F3" w:rsidP="009054F3">
      <w:pPr>
        <w:rPr>
          <w:ins w:id="4022" w:author="Rajiv Bansal" w:date="2019-08-04T14:29:00Z"/>
        </w:rPr>
      </w:pPr>
      <w:ins w:id="4023"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24" w:author="Rajiv Bansal" w:date="2019-08-04T14:29:00Z"/>
          <w:rFonts w:ascii="Lucida Sans Unicode" w:hAnsi="Lucida Sans Unicode" w:cs="Lucida Sans Unicode"/>
          <w:spacing w:val="-5"/>
          <w:sz w:val="51"/>
          <w:szCs w:val="51"/>
        </w:rPr>
        <w:pPrChange w:id="4025" w:author="Rajiv Bansal" w:date="2019-08-04T14:30:00Z">
          <w:pPr>
            <w:pStyle w:val="Heading1"/>
            <w:shd w:val="clear" w:color="auto" w:fill="FFFFFF"/>
            <w:spacing w:before="300"/>
          </w:pPr>
        </w:pPrChange>
      </w:pPr>
      <w:ins w:id="4026"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27" w:author="Rajiv Bansal" w:date="2019-08-04T14:29:00Z"/>
          <w:rFonts w:ascii="Lucida Sans Unicode" w:hAnsi="Lucida Sans Unicode" w:cs="Lucida Sans Unicode"/>
          <w:spacing w:val="-5"/>
          <w:sz w:val="39"/>
          <w:szCs w:val="39"/>
        </w:rPr>
        <w:pPrChange w:id="4028" w:author="Rajiv Bansal" w:date="2019-08-04T14:30:00Z">
          <w:pPr>
            <w:pStyle w:val="Heading2"/>
            <w:shd w:val="clear" w:color="auto" w:fill="FFFFFF"/>
            <w:spacing w:before="413"/>
          </w:pPr>
        </w:pPrChange>
      </w:pPr>
      <w:ins w:id="4029"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30" w:author="Rajiv Bansal" w:date="2019-08-04T14:29:00Z"/>
          <w:rFonts w:ascii="Georgia" w:hAnsi="Georgia" w:cs="Segoe UI"/>
          <w:spacing w:val="-1"/>
          <w:sz w:val="32"/>
          <w:szCs w:val="32"/>
        </w:rPr>
      </w:pPr>
      <w:ins w:id="4031"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32" w:author="Rajiv Bansal" w:date="2019-08-04T14:29:00Z"/>
          <w:rFonts w:ascii="Georgia" w:hAnsi="Georgia" w:cs="Segoe UI"/>
          <w:spacing w:val="-1"/>
          <w:sz w:val="32"/>
          <w:szCs w:val="32"/>
        </w:rPr>
      </w:pPr>
      <w:ins w:id="4033"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34" w:author="Rajiv Bansal" w:date="2019-08-04T14:29:00Z"/>
        </w:rPr>
      </w:pPr>
      <w:proofErr w:type="spellStart"/>
      <w:ins w:id="4035"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36" w:author="Rajiv Bansal" w:date="2019-08-04T14:29:00Z"/>
          <w:rFonts w:ascii="Lucida Sans Unicode" w:hAnsi="Lucida Sans Unicode" w:cs="Lucida Sans Unicode"/>
          <w:spacing w:val="-5"/>
          <w:sz w:val="39"/>
          <w:szCs w:val="39"/>
        </w:rPr>
        <w:pPrChange w:id="4037" w:author="Rajiv Bansal" w:date="2019-08-04T14:30:00Z">
          <w:pPr>
            <w:pStyle w:val="Heading2"/>
            <w:shd w:val="clear" w:color="auto" w:fill="FFFFFF"/>
            <w:spacing w:before="413"/>
          </w:pPr>
        </w:pPrChange>
      </w:pPr>
      <w:ins w:id="4038"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41" w:author="Rajiv Bansal" w:date="2019-08-04T14:29:00Z"/>
          <w:rFonts w:ascii="Georgia" w:hAnsi="Georgia"/>
          <w:spacing w:val="-1"/>
          <w:sz w:val="32"/>
          <w:szCs w:val="32"/>
        </w:rPr>
      </w:pPr>
      <w:ins w:id="4042"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4043" w:author="Rajiv Bansal" w:date="2019-08-04T14:29:00Z"/>
        </w:rPr>
      </w:pPr>
      <w:ins w:id="4044"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47" w:author="Rajiv Bansal" w:date="2019-08-04T14:29:00Z"/>
          <w:rFonts w:ascii="Georgia" w:hAnsi="Georgia"/>
          <w:spacing w:val="-1"/>
          <w:sz w:val="32"/>
          <w:szCs w:val="32"/>
        </w:rPr>
      </w:pPr>
      <w:ins w:id="4048"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9" w:author="Rajiv Bansal" w:date="2019-08-04T14:29:00Z"/>
        </w:rPr>
      </w:pPr>
      <w:ins w:id="4050"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51" w:author="Rajiv Bansal" w:date="2019-08-04T14:29:00Z"/>
          <w:rFonts w:ascii="Georgia" w:hAnsi="Georgia"/>
          <w:spacing w:val="-1"/>
          <w:sz w:val="32"/>
          <w:szCs w:val="32"/>
        </w:rPr>
      </w:pPr>
      <w:ins w:id="4052"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55" w:author="Rajiv Bansal" w:date="2019-08-04T14:29:00Z"/>
          <w:rFonts w:ascii="Georgia" w:hAnsi="Georgia" w:cs="Segoe UI"/>
          <w:spacing w:val="-1"/>
          <w:sz w:val="32"/>
          <w:szCs w:val="32"/>
        </w:rPr>
      </w:pPr>
      <w:ins w:id="4056"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57" w:author="Rajiv Bansal" w:date="2019-08-04T14:29:00Z"/>
          <w:rFonts w:ascii="Georgia" w:hAnsi="Georgia" w:cs="Segoe UI"/>
          <w:spacing w:val="-1"/>
          <w:sz w:val="32"/>
          <w:szCs w:val="32"/>
        </w:rPr>
      </w:pPr>
      <w:ins w:id="4058"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9" w:author="Rajiv Bansal" w:date="2019-08-04T14:29:00Z"/>
          <w:rFonts w:ascii="Georgia" w:hAnsi="Georgia" w:cs="Segoe UI"/>
          <w:spacing w:val="-1"/>
          <w:sz w:val="32"/>
          <w:szCs w:val="32"/>
        </w:rPr>
      </w:pPr>
      <w:ins w:id="4060"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67" w:author="Rajiv Bansal" w:date="2019-08-04T14:29:00Z"/>
          <w:rFonts w:ascii="Georgia" w:hAnsi="Georgia"/>
          <w:spacing w:val="-1"/>
          <w:sz w:val="32"/>
          <w:szCs w:val="32"/>
        </w:rPr>
      </w:pPr>
      <w:ins w:id="4068"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71" w:author="Rajiv Bansal" w:date="2019-08-04T14:29:00Z"/>
        </w:rPr>
      </w:pPr>
      <w:ins w:id="4072"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73" w:author="Rajiv Bansal" w:date="2019-08-04T14:29:00Z"/>
          <w:rFonts w:ascii="Georgia" w:hAnsi="Georgia"/>
          <w:spacing w:val="-1"/>
          <w:sz w:val="32"/>
          <w:szCs w:val="32"/>
        </w:rPr>
      </w:pPr>
      <w:ins w:id="4074"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75" w:author="Rajiv Bansal" w:date="2019-08-04T14:29:00Z"/>
        </w:rPr>
      </w:pPr>
      <w:ins w:id="4076"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4077" w:author="Rajiv Bansal" w:date="2019-08-04T14:29:00Z"/>
          <w:rFonts w:ascii="Georgia" w:hAnsi="Georgia"/>
          <w:spacing w:val="-1"/>
          <w:sz w:val="32"/>
          <w:szCs w:val="32"/>
        </w:rPr>
      </w:pPr>
      <w:ins w:id="4078"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9" w:author="Rajiv Bansal" w:date="2019-08-04T14:29:00Z"/>
          <w:rFonts w:ascii="Lucida Sans Unicode" w:hAnsi="Lucida Sans Unicode" w:cs="Lucida Sans Unicode"/>
          <w:spacing w:val="-5"/>
          <w:sz w:val="51"/>
          <w:szCs w:val="51"/>
        </w:rPr>
        <w:pPrChange w:id="4080" w:author="Rajiv Bansal" w:date="2019-08-04T14:33:00Z">
          <w:pPr>
            <w:pStyle w:val="Heading1"/>
            <w:shd w:val="clear" w:color="auto" w:fill="FFFFFF"/>
            <w:spacing w:before="468"/>
          </w:pPr>
        </w:pPrChange>
      </w:pPr>
      <w:ins w:id="4081"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82" w:author="Rajiv Bansal" w:date="2019-08-04T14:29:00Z"/>
          <w:rFonts w:ascii="Georgia" w:hAnsi="Georgia" w:cs="Segoe UI"/>
          <w:spacing w:val="-1"/>
          <w:sz w:val="32"/>
          <w:szCs w:val="32"/>
        </w:rPr>
      </w:pPr>
      <w:ins w:id="4083"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84" w:author="Rajiv Bansal" w:date="2019-08-04T14:29:00Z"/>
          <w:rFonts w:ascii="Georgia" w:hAnsi="Georgia" w:cs="Segoe UI"/>
          <w:spacing w:val="-1"/>
          <w:sz w:val="32"/>
          <w:szCs w:val="32"/>
        </w:rPr>
      </w:pPr>
      <w:ins w:id="4085"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86" w:author="Rajiv Bansal" w:date="2019-08-04T14:29:00Z"/>
          <w:rFonts w:ascii="Georgia" w:hAnsi="Georgia" w:cs="Segoe UI"/>
          <w:spacing w:val="-1"/>
          <w:sz w:val="32"/>
          <w:szCs w:val="32"/>
        </w:rPr>
      </w:pPr>
      <w:ins w:id="4087"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8" w:author="Rajiv Bansal" w:date="2019-08-04T14:29:00Z"/>
          <w:rFonts w:ascii="Georgia" w:hAnsi="Georgia" w:cs="Segoe UI"/>
          <w:spacing w:val="-1"/>
          <w:sz w:val="32"/>
          <w:szCs w:val="32"/>
        </w:rPr>
      </w:pPr>
      <w:ins w:id="4089"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90" w:author="Rajiv Bansal" w:date="2019-08-04T14:29:00Z"/>
          <w:rFonts w:ascii="Georgia" w:hAnsi="Georgia"/>
          <w:spacing w:val="-1"/>
          <w:sz w:val="32"/>
          <w:szCs w:val="32"/>
        </w:rPr>
      </w:pPr>
      <w:ins w:id="4091"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92" w:author="Rajiv Bansal" w:date="2019-08-04T14:31:00Z"/>
          <w:rStyle w:val="ok"/>
          <w:spacing w:val="-5"/>
          <w:sz w:val="24"/>
          <w:szCs w:val="24"/>
        </w:rPr>
      </w:pPr>
      <w:proofErr w:type="spellStart"/>
      <w:ins w:id="4093" w:author="Rajiv Bansal" w:date="2019-08-04T14:29:00Z">
        <w:r>
          <w:rPr>
            <w:rStyle w:val="ok"/>
            <w:spacing w:val="-5"/>
            <w:sz w:val="24"/>
            <w:szCs w:val="24"/>
          </w:rPr>
          <w:t>wget</w:t>
        </w:r>
        <w:proofErr w:type="spellEnd"/>
        <w:r>
          <w:rPr>
            <w:rStyle w:val="ok"/>
            <w:spacing w:val="-5"/>
            <w:sz w:val="24"/>
            <w:szCs w:val="24"/>
          </w:rPr>
          <w:t xml:space="preserve"> </w:t>
        </w:r>
      </w:ins>
      <w:ins w:id="4094"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95" w:author="Rajiv Bansal" w:date="2019-08-04T14:29:00Z">
        <w:r w:rsidR="00052EFA">
          <w:rPr>
            <w:rStyle w:val="ok"/>
            <w:spacing w:val="-5"/>
            <w:sz w:val="24"/>
            <w:szCs w:val="24"/>
          </w:rPr>
          <w:instrText>https://artifacts.elastic.co/downloads/elasticsearch/elasticsearch-5.1.1.zip</w:instrText>
        </w:r>
      </w:ins>
      <w:ins w:id="4096"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97" w:author="Rajiv Bansal" w:date="2019-08-04T14:29:00Z">
        <w:r w:rsidR="00052EFA" w:rsidRPr="003E7307">
          <w:rPr>
            <w:rStyle w:val="Hyperlink"/>
            <w:spacing w:val="-5"/>
            <w:sz w:val="24"/>
            <w:szCs w:val="24"/>
          </w:rPr>
          <w:t>https://artifacts.elastic.co/downloads/elasticsearch/elasticsearch-5.1.1.zip</w:t>
        </w:r>
      </w:ins>
      <w:ins w:id="4098"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9" w:author="Rajiv Bansal" w:date="2019-08-04T14:29:00Z"/>
        </w:rPr>
      </w:pPr>
      <w:ins w:id="4100"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4101" w:author="Rajiv Bansal" w:date="2019-08-04T14:29:00Z"/>
          <w:rFonts w:ascii="Georgia" w:hAnsi="Georgia"/>
          <w:spacing w:val="-1"/>
          <w:sz w:val="32"/>
          <w:szCs w:val="32"/>
        </w:rPr>
      </w:pPr>
      <w:ins w:id="4102"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103" w:author="Rajiv Bansal" w:date="2019-08-04T14:29:00Z"/>
        </w:rPr>
      </w:pPr>
      <w:ins w:id="4104"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105" w:author="Rajiv Bansal" w:date="2019-08-04T14:29:00Z"/>
          <w:rFonts w:ascii="Georgia" w:hAnsi="Georgia"/>
          <w:spacing w:val="-1"/>
          <w:sz w:val="32"/>
          <w:szCs w:val="32"/>
        </w:rPr>
      </w:pPr>
      <w:ins w:id="4106"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107" w:author="Rajiv Bansal" w:date="2019-08-04T14:29:00Z"/>
          <w:rFonts w:ascii="Times New Roman" w:hAnsi="Times New Roman"/>
        </w:rPr>
      </w:pPr>
    </w:p>
    <w:p w14:paraId="6A06BDDF" w14:textId="2591C989" w:rsidR="009054F3" w:rsidRDefault="009054F3" w:rsidP="009054F3">
      <w:pPr>
        <w:rPr>
          <w:ins w:id="4108" w:author="Rajiv Bansal" w:date="2019-08-04T14:29:00Z"/>
        </w:rPr>
      </w:pPr>
      <w:ins w:id="4109"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10" w:author="Rajiv Bansal" w:date="2019-08-04T14:29:00Z"/>
          <w:rFonts w:ascii="Lucida Sans Unicode" w:hAnsi="Lucida Sans Unicode" w:cs="Lucida Sans Unicode"/>
          <w:spacing w:val="-5"/>
          <w:sz w:val="51"/>
          <w:szCs w:val="51"/>
        </w:rPr>
        <w:pPrChange w:id="4111" w:author="Rajiv Bansal" w:date="2019-08-04T14:33:00Z">
          <w:pPr>
            <w:pStyle w:val="Heading1"/>
            <w:shd w:val="clear" w:color="auto" w:fill="FFFFFF"/>
            <w:spacing w:before="300"/>
          </w:pPr>
        </w:pPrChange>
      </w:pPr>
      <w:ins w:id="4112"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15" w:author="Rajiv Bansal" w:date="2019-08-04T14:29:00Z"/>
          <w:rFonts w:ascii="Georgia" w:hAnsi="Georgia" w:cs="Segoe UI"/>
          <w:spacing w:val="-1"/>
          <w:sz w:val="32"/>
          <w:szCs w:val="32"/>
        </w:rPr>
      </w:pPr>
      <w:ins w:id="4116"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17" w:author="Rajiv Bansal" w:date="2019-08-04T14:29:00Z"/>
          <w:rFonts w:ascii="Georgia" w:hAnsi="Georgia" w:cs="Segoe UI"/>
          <w:spacing w:val="-1"/>
          <w:sz w:val="32"/>
          <w:szCs w:val="32"/>
        </w:rPr>
      </w:pPr>
      <w:ins w:id="4118"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9" w:author="Rajiv Bansal" w:date="2019-08-04T14:29:00Z"/>
          <w:rFonts w:ascii="Georgia" w:hAnsi="Georgia" w:cs="Segoe UI"/>
          <w:spacing w:val="-1"/>
          <w:sz w:val="32"/>
          <w:szCs w:val="32"/>
        </w:rPr>
      </w:pPr>
      <w:ins w:id="4120"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21" w:author="Rajiv Bansal" w:date="2019-08-04T14:29:00Z"/>
          <w:rFonts w:ascii="Georgia" w:hAnsi="Georgia" w:cs="Segoe UI"/>
          <w:spacing w:val="-1"/>
          <w:sz w:val="32"/>
          <w:szCs w:val="32"/>
        </w:rPr>
      </w:pPr>
      <w:ins w:id="4122"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25" w:author="Rajiv Bansal" w:date="2019-08-04T14:29:00Z"/>
        </w:rPr>
      </w:pPr>
      <w:proofErr w:type="spellStart"/>
      <w:ins w:id="4126"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4127" w:author="Rajiv Bansal" w:date="2019-08-04T14:29:00Z"/>
          <w:rFonts w:ascii="Georgia" w:hAnsi="Georgia"/>
          <w:spacing w:val="-1"/>
          <w:sz w:val="32"/>
          <w:szCs w:val="32"/>
        </w:rPr>
      </w:pPr>
      <w:ins w:id="4128"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9" w:author="Rajiv Bansal" w:date="2019-08-04T14:29:00Z"/>
        </w:rPr>
      </w:pPr>
      <w:ins w:id="4130"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31" w:author="Rajiv Bansal" w:date="2019-08-04T14:29:00Z"/>
          <w:rFonts w:ascii="Georgia" w:hAnsi="Georgia"/>
          <w:spacing w:val="-1"/>
          <w:sz w:val="32"/>
          <w:szCs w:val="32"/>
        </w:rPr>
      </w:pPr>
      <w:ins w:id="4132"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35" w:author="Rajiv Bansal" w:date="2019-08-04T14:29:00Z"/>
          <w:rFonts w:ascii="Georgia" w:hAnsi="Georgia" w:cs="Segoe UI"/>
          <w:spacing w:val="-1"/>
          <w:sz w:val="32"/>
          <w:szCs w:val="32"/>
        </w:rPr>
      </w:pPr>
      <w:ins w:id="4136"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37" w:author="Rajiv Bansal" w:date="2019-08-04T14:29:00Z"/>
          <w:rFonts w:ascii="Georgia" w:hAnsi="Georgia" w:cs="Segoe UI"/>
          <w:spacing w:val="-1"/>
          <w:sz w:val="32"/>
          <w:szCs w:val="32"/>
        </w:rPr>
      </w:pPr>
      <w:ins w:id="4138"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9" w:author="Rajiv Bansal" w:date="2019-08-04T14:29:00Z"/>
          <w:rFonts w:ascii="Georgia" w:hAnsi="Georgia" w:cs="Segoe UI"/>
          <w:spacing w:val="-1"/>
          <w:sz w:val="32"/>
          <w:szCs w:val="32"/>
        </w:rPr>
      </w:pPr>
      <w:ins w:id="4140"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41" w:author="Rajiv Bansal" w:date="2019-08-04T14:29:00Z"/>
          <w:rFonts w:ascii="Georgia" w:hAnsi="Georgia" w:cs="Segoe UI"/>
          <w:spacing w:val="-1"/>
          <w:sz w:val="32"/>
          <w:szCs w:val="32"/>
        </w:rPr>
      </w:pPr>
      <w:ins w:id="4142"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43" w:author="Rajiv Bansal" w:date="2019-08-04T14:29:00Z"/>
          <w:rFonts w:ascii="Times New Roman" w:hAnsi="Times New Roman" w:cs="Times New Roman"/>
        </w:rPr>
      </w:pPr>
    </w:p>
    <w:p w14:paraId="520661B6" w14:textId="0C9833F9" w:rsidR="009054F3" w:rsidRDefault="009054F3" w:rsidP="009054F3">
      <w:pPr>
        <w:rPr>
          <w:ins w:id="4144" w:author="Rajiv Bansal" w:date="2019-08-04T14:29:00Z"/>
        </w:rPr>
      </w:pPr>
      <w:ins w:id="4145"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46" w:author="Rajiv Bansal" w:date="2019-08-04T14:29:00Z"/>
          <w:rFonts w:ascii="Lucida Sans Unicode" w:hAnsi="Lucida Sans Unicode" w:cs="Lucida Sans Unicode"/>
          <w:spacing w:val="-5"/>
          <w:sz w:val="51"/>
          <w:szCs w:val="51"/>
        </w:rPr>
        <w:pPrChange w:id="4147" w:author="Rajiv Bansal" w:date="2019-08-04T14:33:00Z">
          <w:pPr>
            <w:pStyle w:val="Heading1"/>
            <w:shd w:val="clear" w:color="auto" w:fill="FFFFFF"/>
            <w:spacing w:before="300"/>
          </w:pPr>
        </w:pPrChange>
      </w:pPr>
      <w:ins w:id="4148"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9" w:author="Rajiv Bansal" w:date="2019-08-04T14:29:00Z"/>
          <w:rFonts w:ascii="Georgia" w:hAnsi="Georgia"/>
          <w:spacing w:val="-1"/>
          <w:sz w:val="32"/>
          <w:szCs w:val="32"/>
        </w:rPr>
      </w:pPr>
      <w:ins w:id="4150"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51" w:author="Rajiv Bansal" w:date="2019-08-04T14:29:00Z"/>
        </w:rPr>
      </w:pPr>
      <w:ins w:id="4152"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53" w:author="Rajiv Bansal" w:date="2019-08-04T14:29:00Z"/>
          <w:rFonts w:ascii="Georgia" w:hAnsi="Georgia"/>
          <w:spacing w:val="-1"/>
          <w:sz w:val="32"/>
          <w:szCs w:val="32"/>
        </w:rPr>
      </w:pPr>
      <w:ins w:id="4154"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55" w:author="Rajiv Bansal" w:date="2019-08-04T14:29:00Z"/>
          <w:b/>
        </w:rPr>
      </w:pPr>
      <w:ins w:id="4156"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57" w:author="Rajiv Bansal" w:date="2019-11-29T08:57:00Z"/>
          <w:b/>
          <w:rPrChange w:id="4158" w:author="Rajiv Bansal" w:date="2019-11-29T08:57:00Z">
            <w:rPr>
              <w:ins w:id="4159"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60" w:author="Rajiv Bansal" w:date="2019-11-29T09:12:00Z"/>
        </w:rPr>
        <w:pPrChange w:id="4161" w:author="Rajiv Bansal" w:date="2019-11-29T09:10:00Z">
          <w:pPr/>
        </w:pPrChange>
      </w:pPr>
      <w:ins w:id="4162" w:author="Rajiv Bansal" w:date="2019-11-29T08:58:00Z">
        <w:r w:rsidRPr="002D70D5">
          <w:rPr>
            <w:b/>
          </w:rPr>
          <w:t>gateway-service</w:t>
        </w:r>
      </w:ins>
      <w:ins w:id="4163"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64" w:author="Rajiv Bansal" w:date="2019-11-24T12:56:00Z"/>
          <w:b/>
        </w:rPr>
      </w:pPr>
      <w:moveToRangeStart w:id="4165" w:author="Rajiv Bansal" w:date="2019-11-24T12:56:00Z" w:name="move25492617"/>
      <w:moveTo w:id="4166" w:author="Rajiv Bansal" w:date="2019-11-24T12:56:00Z">
        <w:r w:rsidRPr="006350C6">
          <w:rPr>
            <w:b/>
          </w:rPr>
          <w:t xml:space="preserve">user-mgmt-service: </w:t>
        </w:r>
      </w:moveTo>
    </w:p>
    <w:moveToRangeEnd w:id="4165"/>
    <w:p w14:paraId="71CFFF36" w14:textId="3E704BDE" w:rsidR="00BB4BB4" w:rsidRPr="006350C6" w:rsidDel="00BB4BB4" w:rsidRDefault="00BB4BB4" w:rsidP="006350C6">
      <w:pPr>
        <w:pStyle w:val="ListParagraph"/>
        <w:numPr>
          <w:ilvl w:val="0"/>
          <w:numId w:val="18"/>
        </w:numPr>
        <w:jc w:val="both"/>
        <w:rPr>
          <w:del w:id="4167"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8" w:author="Rajiv Bansal" w:date="2019-11-24T12:56:00Z"/>
          <w:b/>
        </w:rPr>
      </w:pPr>
      <w:moveFromRangeStart w:id="4169" w:author="Rajiv Bansal" w:date="2019-11-24T12:56:00Z" w:name="move25492617"/>
      <w:moveFrom w:id="4170"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9"/>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71" w:author="rkbansal" w:date="2020-04-26T16:21:00Z"/>
          <w:rFonts w:ascii="Georgia" w:hAnsi="Georgia"/>
          <w:b/>
          <w:sz w:val="28"/>
          <w:szCs w:val="24"/>
        </w:rPr>
      </w:pPr>
      <w:ins w:id="4172"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73" w:author="rkbansal" w:date="2020-04-28T00:34:00Z"/>
        </w:rPr>
      </w:pPr>
      <w:ins w:id="4174" w:author="rkbansal" w:date="2020-04-26T16:21:00Z">
        <w:r w:rsidRPr="006350C6">
          <w:t xml:space="preserve">This application is </w:t>
        </w:r>
      </w:ins>
      <w:ins w:id="4175" w:author="rkbansal" w:date="2020-04-28T00:34:00Z">
        <w:r w:rsidR="004C17AA">
          <w:t>used to</w:t>
        </w:r>
        <w:r w:rsidR="004C17AA" w:rsidRPr="004C17AA">
          <w:rPr>
            <w:rPrChange w:id="4176"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77"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8" w:author="rkbansal" w:date="2020-04-28T00:35:00Z"/>
        </w:rPr>
      </w:pPr>
      <w:ins w:id="4179" w:author="rkbansal" w:date="2020-04-28T00:35:00Z">
        <w:r w:rsidRPr="002134AC">
          <w:rPr>
            <w:color w:val="FF0000"/>
            <w:rPrChange w:id="4180" w:author="rkbansal" w:date="2020-04-28T00:58:00Z">
              <w:rPr/>
            </w:rPrChange>
          </w:rPr>
          <w:t>Create the config server</w:t>
        </w:r>
      </w:ins>
      <w:ins w:id="4181" w:author="rkbansal" w:date="2020-04-28T00:37:00Z">
        <w:r w:rsidR="00480ABB" w:rsidRPr="002134AC">
          <w:rPr>
            <w:color w:val="FF0000"/>
            <w:rPrChange w:id="4182" w:author="rkbansal" w:date="2020-04-28T00:58:00Z">
              <w:rPr/>
            </w:rPrChange>
          </w:rPr>
          <w:t xml:space="preserve"> </w:t>
        </w:r>
        <w:r w:rsidR="00480ABB">
          <w:t>– It will point to config server git repository and will provide the access of the all the prop</w:t>
        </w:r>
      </w:ins>
      <w:ins w:id="4183"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84" w:author="rkbansal" w:date="2020-04-28T00:36:00Z"/>
        </w:rPr>
      </w:pPr>
      <w:ins w:id="4185" w:author="rkbansal" w:date="2020-04-28T00:35:00Z">
        <w:r w:rsidRPr="002134AC">
          <w:rPr>
            <w:color w:val="FF0000"/>
            <w:rPrChange w:id="4186" w:author="rkbansal" w:date="2020-04-28T00:58:00Z">
              <w:rPr/>
            </w:rPrChange>
          </w:rPr>
          <w:t>Create the config se</w:t>
        </w:r>
      </w:ins>
      <w:ins w:id="4187" w:author="rkbansal" w:date="2020-04-28T00:36:00Z">
        <w:r w:rsidRPr="002134AC">
          <w:rPr>
            <w:color w:val="FF0000"/>
            <w:rPrChange w:id="4188" w:author="rkbansal" w:date="2020-04-28T00:58:00Z">
              <w:rPr/>
            </w:rPrChange>
          </w:rPr>
          <w:t xml:space="preserve">rver git repo </w:t>
        </w:r>
        <w:r>
          <w:t xml:space="preserve">– It will maintain the </w:t>
        </w:r>
      </w:ins>
      <w:ins w:id="4189" w:author="rkbansal" w:date="2020-04-28T00:37:00Z">
        <w:r>
          <w:t>application.</w:t>
        </w:r>
      </w:ins>
      <w:ins w:id="4190" w:author="rkbansal" w:date="2020-04-28T00:36:00Z">
        <w:r>
          <w:t>pr</w:t>
        </w:r>
      </w:ins>
      <w:ins w:id="4191"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92" w:author="rkbansal" w:date="2020-04-28T01:06:00Z"/>
        </w:rPr>
      </w:pPr>
      <w:ins w:id="4193" w:author="rkbansal" w:date="2020-05-03T15:30:00Z">
        <w:r>
          <w:rPr>
            <w:color w:val="FF0000"/>
          </w:rPr>
          <w:t>Update the</w:t>
        </w:r>
      </w:ins>
      <w:ins w:id="4194" w:author="rkbansal" w:date="2020-04-28T00:42:00Z">
        <w:r w:rsidR="001C40C2" w:rsidRPr="002134AC">
          <w:rPr>
            <w:color w:val="FF0000"/>
            <w:rPrChange w:id="4195" w:author="rkbansal" w:date="2020-04-28T00:58:00Z">
              <w:rPr/>
            </w:rPrChange>
          </w:rPr>
          <w:t xml:space="preserve"> </w:t>
        </w:r>
      </w:ins>
      <w:ins w:id="4196" w:author="rkbansal" w:date="2020-04-28T00:36:00Z">
        <w:r w:rsidR="00480ABB" w:rsidRPr="002134AC">
          <w:rPr>
            <w:color w:val="FF0000"/>
            <w:rPrChange w:id="4197" w:author="rkbansal" w:date="2020-04-28T00:58:00Z">
              <w:rPr/>
            </w:rPrChange>
          </w:rPr>
          <w:t>microserv</w:t>
        </w:r>
      </w:ins>
      <w:ins w:id="4198" w:author="rkbansal" w:date="2020-04-28T00:38:00Z">
        <w:r w:rsidR="00480ABB" w:rsidRPr="002134AC">
          <w:rPr>
            <w:color w:val="FF0000"/>
            <w:rPrChange w:id="4199" w:author="rkbansal" w:date="2020-04-28T00:58:00Z">
              <w:rPr/>
            </w:rPrChange>
          </w:rPr>
          <w:t>ice</w:t>
        </w:r>
      </w:ins>
      <w:ins w:id="4200" w:author="rkbansal" w:date="2020-05-03T15:30:00Z">
        <w:r>
          <w:rPr>
            <w:color w:val="FF0000"/>
          </w:rPr>
          <w:t>s</w:t>
        </w:r>
      </w:ins>
      <w:ins w:id="4201" w:author="rkbansal" w:date="2020-05-03T15:31:00Z">
        <w:r w:rsidR="0047728F">
          <w:rPr>
            <w:color w:val="FF0000"/>
          </w:rPr>
          <w:t xml:space="preserve"> to point config server</w:t>
        </w:r>
      </w:ins>
      <w:ins w:id="4202" w:author="rkbansal" w:date="2020-04-28T00:39:00Z">
        <w:r w:rsidR="00480ABB" w:rsidRPr="002134AC">
          <w:rPr>
            <w:color w:val="FF0000"/>
            <w:rPrChange w:id="4203" w:author="rkbansal" w:date="2020-04-28T00:58:00Z">
              <w:rPr/>
            </w:rPrChange>
          </w:rPr>
          <w:t xml:space="preserve"> </w:t>
        </w:r>
        <w:r w:rsidR="00480ABB">
          <w:t xml:space="preserve">– </w:t>
        </w:r>
      </w:ins>
      <w:ins w:id="4204" w:author="rkbansal" w:date="2020-04-28T00:40:00Z">
        <w:r w:rsidR="00480ABB">
          <w:t xml:space="preserve">To </w:t>
        </w:r>
      </w:ins>
      <w:ins w:id="4205" w:author="rkbansal" w:date="2020-04-28T00:41:00Z">
        <w:r w:rsidR="007130D7">
          <w:t xml:space="preserve">make changes in </w:t>
        </w:r>
      </w:ins>
      <w:ins w:id="4206" w:author="rkbansal" w:date="2020-04-28T00:40:00Z">
        <w:r w:rsidR="00480ABB">
          <w:t xml:space="preserve">the </w:t>
        </w:r>
      </w:ins>
      <w:ins w:id="4207" w:author="rkbansal" w:date="2020-04-28T00:41:00Z">
        <w:r w:rsidR="007130D7">
          <w:t xml:space="preserve">new or existing </w:t>
        </w:r>
      </w:ins>
      <w:ins w:id="4208" w:author="rkbansal" w:date="2020-04-28T00:40:00Z">
        <w:r w:rsidR="00480ABB">
          <w:t>microservice so that i</w:t>
        </w:r>
      </w:ins>
      <w:ins w:id="4209" w:author="rkbansal" w:date="2020-04-28T00:39:00Z">
        <w:r w:rsidR="00480ABB">
          <w:t xml:space="preserve">t </w:t>
        </w:r>
      </w:ins>
      <w:ins w:id="4210" w:author="rkbansal" w:date="2020-04-28T00:40:00Z">
        <w:r w:rsidR="00480ABB">
          <w:t xml:space="preserve">can </w:t>
        </w:r>
      </w:ins>
      <w:ins w:id="4211" w:author="rkbansal" w:date="2020-04-28T00:39:00Z">
        <w:r w:rsidR="00480ABB">
          <w:t xml:space="preserve">access </w:t>
        </w:r>
      </w:ins>
      <w:ins w:id="4212" w:author="rkbansal" w:date="2020-04-28T00:40:00Z">
        <w:r w:rsidR="00480ABB">
          <w:t>its</w:t>
        </w:r>
      </w:ins>
      <w:ins w:id="4213" w:author="rkbansal" w:date="2020-04-28T00:39:00Z">
        <w:r w:rsidR="00480ABB">
          <w:t xml:space="preserve"> application</w:t>
        </w:r>
      </w:ins>
      <w:ins w:id="4214" w:author="rkbansal" w:date="2020-05-03T22:47:00Z">
        <w:r w:rsidR="00C24525">
          <w:t xml:space="preserve"> </w:t>
        </w:r>
      </w:ins>
      <w:ins w:id="4215" w:author="rkbansal" w:date="2020-04-28T00:39:00Z">
        <w:r w:rsidR="00480ABB">
          <w:t xml:space="preserve">.properties </w:t>
        </w:r>
      </w:ins>
      <w:ins w:id="4216" w:author="rkbansal" w:date="2020-04-28T00:40:00Z">
        <w:r w:rsidR="00480ABB">
          <w:t>using config server.</w:t>
        </w:r>
      </w:ins>
      <w:ins w:id="4217" w:author="rkbansal" w:date="2020-04-28T00:38:00Z">
        <w:r w:rsidR="00480ABB">
          <w:t xml:space="preserve"> </w:t>
        </w:r>
      </w:ins>
    </w:p>
    <w:p w14:paraId="614A5336" w14:textId="77777777" w:rsidR="00C213A6" w:rsidRDefault="00C213A6">
      <w:pPr>
        <w:pStyle w:val="ListParagraph"/>
        <w:rPr>
          <w:ins w:id="4218" w:author="rkbansal" w:date="2020-04-28T00:58:00Z"/>
        </w:rPr>
        <w:pPrChange w:id="4219"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20" w:author="rkbansal" w:date="2020-04-28T00:34:00Z"/>
          <w:b/>
          <w:bCs/>
          <w:rPrChange w:id="4221" w:author="rkbansal" w:date="2020-04-28T01:09:00Z">
            <w:rPr>
              <w:ins w:id="4222" w:author="rkbansal" w:date="2020-04-28T00:34:00Z"/>
            </w:rPr>
          </w:rPrChange>
        </w:rPr>
        <w:pPrChange w:id="4223" w:author="rkbansal" w:date="2020-04-28T01:11:00Z">
          <w:pPr/>
        </w:pPrChange>
      </w:pPr>
      <w:ins w:id="4224" w:author="rkbansal" w:date="2020-04-28T01:11:00Z">
        <w:r>
          <w:rPr>
            <w:b/>
            <w:bCs/>
          </w:rPr>
          <w:t xml:space="preserve">A. </w:t>
        </w:r>
      </w:ins>
      <w:ins w:id="4225" w:author="rkbansal" w:date="2020-04-28T01:05:00Z">
        <w:r w:rsidR="00C213A6" w:rsidRPr="002A1BA5">
          <w:rPr>
            <w:b/>
            <w:bCs/>
            <w:rPrChange w:id="4226" w:author="rkbansal" w:date="2020-04-28T01:09:00Z">
              <w:rPr/>
            </w:rPrChange>
          </w:rPr>
          <w:t>Create the config server</w:t>
        </w:r>
      </w:ins>
    </w:p>
    <w:p w14:paraId="330C262F" w14:textId="77777777" w:rsidR="004C17AA" w:rsidRPr="00E6630A" w:rsidRDefault="004C17AA" w:rsidP="00772C84">
      <w:pPr>
        <w:rPr>
          <w:ins w:id="4227" w:author="rkbansal" w:date="2020-04-26T16:21:00Z"/>
        </w:rPr>
      </w:pPr>
    </w:p>
    <w:p w14:paraId="52FE1A57" w14:textId="77777777" w:rsidR="00772C84" w:rsidRPr="00A94A8C" w:rsidRDefault="00772C84" w:rsidP="00772C84">
      <w:pPr>
        <w:pStyle w:val="ListParagraph"/>
        <w:numPr>
          <w:ilvl w:val="0"/>
          <w:numId w:val="19"/>
        </w:numPr>
        <w:rPr>
          <w:ins w:id="4228" w:author="rkbansal" w:date="2020-04-26T16:21:00Z"/>
        </w:rPr>
      </w:pPr>
      <w:ins w:id="4229" w:author="rkbansal" w:date="2020-04-26T16:21:00Z">
        <w:r w:rsidRPr="00A94A8C">
          <w:t>Create Spring Boot Project</w:t>
        </w:r>
      </w:ins>
    </w:p>
    <w:p w14:paraId="79455358" w14:textId="77777777" w:rsidR="00772C84" w:rsidRDefault="00772C84" w:rsidP="00772C84">
      <w:pPr>
        <w:pStyle w:val="ListParagraph"/>
        <w:rPr>
          <w:ins w:id="4230" w:author="rkbansal" w:date="2020-04-26T16:21:00Z"/>
          <w:b/>
        </w:rPr>
      </w:pPr>
      <w:ins w:id="4231"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32" w:author="rkbansal" w:date="2020-04-26T16:21:00Z"/>
        </w:rPr>
      </w:pPr>
      <w:ins w:id="4233" w:author="rkbansal" w:date="2020-04-26T16:21:00Z">
        <w:r w:rsidRPr="00A94A8C">
          <w:t>Click on next</w:t>
        </w:r>
      </w:ins>
    </w:p>
    <w:p w14:paraId="27B43898" w14:textId="145F1B36" w:rsidR="00772C84" w:rsidRDefault="00600CF8" w:rsidP="00772C84">
      <w:pPr>
        <w:ind w:left="720"/>
        <w:rPr>
          <w:ins w:id="4234" w:author="rkbansal" w:date="2020-04-26T16:27:00Z"/>
          <w:b/>
        </w:rPr>
      </w:pPr>
      <w:ins w:id="4235"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36" w:author="rkbansal" w:date="2020-04-26T16:28:00Z"/>
          <w:b/>
        </w:rPr>
      </w:pPr>
      <w:ins w:id="4237" w:author="rkbansal" w:date="2020-04-26T16:27:00Z">
        <w:r>
          <w:rPr>
            <w:b/>
          </w:rPr>
          <w:t>Select the depend</w:t>
        </w:r>
      </w:ins>
      <w:ins w:id="4238" w:author="rkbansal" w:date="2020-04-26T16:28:00Z">
        <w:r>
          <w:rPr>
            <w:b/>
          </w:rPr>
          <w:t>encies: Spring Cloud Config – Config Server</w:t>
        </w:r>
        <w:r w:rsidR="002C02F8">
          <w:rPr>
            <w:b/>
          </w:rPr>
          <w:t xml:space="preserve"> and </w:t>
        </w:r>
      </w:ins>
      <w:ins w:id="4239" w:author="rkbansal" w:date="2020-04-26T16:29:00Z">
        <w:r w:rsidR="002C02F8">
          <w:rPr>
            <w:b/>
          </w:rPr>
          <w:t>Click on Finish.</w:t>
        </w:r>
      </w:ins>
    </w:p>
    <w:p w14:paraId="31F1398E" w14:textId="572E2963" w:rsidR="00E23FD5" w:rsidRDefault="00E23FD5" w:rsidP="00E23FD5">
      <w:pPr>
        <w:pStyle w:val="ListParagraph"/>
        <w:rPr>
          <w:ins w:id="4240" w:author="rkbansal" w:date="2020-04-26T16:28:00Z"/>
          <w:b/>
        </w:rPr>
      </w:pPr>
      <w:ins w:id="4241"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42" w:author="rkbansal" w:date="2020-04-26T16:29:00Z"/>
          <w:b/>
        </w:rPr>
      </w:pPr>
      <w:ins w:id="4243" w:author="rkbansal" w:date="2020-04-26T16:28:00Z">
        <w:r>
          <w:rPr>
            <w:b/>
          </w:rPr>
          <w:t>Import the project</w:t>
        </w:r>
      </w:ins>
      <w:ins w:id="4244" w:author="rkbansal" w:date="2020-04-26T16:29:00Z">
        <w:r w:rsidR="006D6FCC">
          <w:rPr>
            <w:b/>
          </w:rPr>
          <w:t xml:space="preserve"> in eclipse.</w:t>
        </w:r>
      </w:ins>
    </w:p>
    <w:p w14:paraId="1C778076" w14:textId="700ABE2B" w:rsidR="00772C84" w:rsidRDefault="00043D8D" w:rsidP="00772C84">
      <w:pPr>
        <w:ind w:left="720"/>
        <w:rPr>
          <w:ins w:id="4245" w:author="rkbansal" w:date="2020-04-26T20:25:00Z"/>
          <w:b/>
        </w:rPr>
      </w:pPr>
      <w:ins w:id="4246"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47" w:author="rkbansal" w:date="2020-04-28T00:06:00Z"/>
          <w:bCs/>
          <w:rPrChange w:id="4248" w:author="rkbansal" w:date="2020-04-28T00:09:00Z">
            <w:rPr>
              <w:ins w:id="4249" w:author="rkbansal" w:date="2020-04-28T00:06:00Z"/>
              <w:b/>
            </w:rPr>
          </w:rPrChange>
        </w:rPr>
      </w:pPr>
      <w:ins w:id="4250" w:author="rkbansal" w:date="2020-04-26T20:25:00Z">
        <w:r w:rsidRPr="004B4847">
          <w:rPr>
            <w:bCs/>
            <w:rPrChange w:id="4251" w:author="rkbansal" w:date="2020-04-28T00:09:00Z">
              <w:rPr>
                <w:b/>
              </w:rPr>
            </w:rPrChange>
          </w:rPr>
          <w:t>Dependencies already importe</w:t>
        </w:r>
      </w:ins>
      <w:ins w:id="4252" w:author="rkbansal" w:date="2020-04-26T20:26:00Z">
        <w:r w:rsidRPr="004B4847">
          <w:rPr>
            <w:bCs/>
            <w:rPrChange w:id="4253" w:author="rkbansal" w:date="2020-04-28T00:09:00Z">
              <w:rPr>
                <w:b/>
              </w:rPr>
            </w:rPrChange>
          </w:rPr>
          <w:t>d can be seen in pom.xml</w:t>
        </w:r>
      </w:ins>
      <w:ins w:id="4254"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55" w:author="rkbansal" w:date="2020-04-28T00:09:00Z"/>
          <w:bCs/>
        </w:rPr>
      </w:pPr>
      <w:ins w:id="4256" w:author="rkbansal" w:date="2020-04-28T00:06:00Z">
        <w:r w:rsidRPr="004B4847">
          <w:rPr>
            <w:bCs/>
            <w:color w:val="FF0000"/>
            <w:rPrChange w:id="4257" w:author="rkbansal" w:date="2020-04-28T00:09:00Z">
              <w:rPr>
                <w:b/>
              </w:rPr>
            </w:rPrChange>
          </w:rPr>
          <w:t xml:space="preserve">Spring Cloud Config </w:t>
        </w:r>
      </w:ins>
      <w:ins w:id="4258" w:author="rkbansal" w:date="2020-04-28T00:09:00Z">
        <w:r w:rsidRPr="004B4847">
          <w:rPr>
            <w:bCs/>
            <w:color w:val="FF0000"/>
            <w:rPrChange w:id="4259" w:author="rkbansal" w:date="2020-04-28T00:09:00Z">
              <w:rPr>
                <w:b/>
                <w:color w:val="FF0000"/>
              </w:rPr>
            </w:rPrChange>
          </w:rPr>
          <w:t>server</w:t>
        </w:r>
        <w:r w:rsidRPr="004B4847">
          <w:rPr>
            <w:bCs/>
            <w:rPrChange w:id="4260" w:author="rkbansal" w:date="2020-04-28T00:09:00Z">
              <w:rPr>
                <w:b/>
              </w:rPr>
            </w:rPrChange>
          </w:rPr>
          <w:t>:</w:t>
        </w:r>
      </w:ins>
      <w:ins w:id="4261" w:author="rkbansal" w:date="2020-04-28T00:07:00Z">
        <w:r w:rsidRPr="004B4847">
          <w:rPr>
            <w:bCs/>
            <w:rPrChange w:id="4262" w:author="rkbansal" w:date="2020-04-28T00:09:00Z">
              <w:rPr>
                <w:b/>
              </w:rPr>
            </w:rPrChange>
          </w:rPr>
          <w:t xml:space="preserve"> This dependency is required to configure the </w:t>
        </w:r>
      </w:ins>
      <w:ins w:id="4263" w:author="rkbansal" w:date="2020-04-28T00:08:00Z">
        <w:r w:rsidRPr="004B4847">
          <w:rPr>
            <w:bCs/>
            <w:rPrChange w:id="4264" w:author="rkbansal" w:date="2020-04-28T00:09:00Z">
              <w:rPr>
                <w:b/>
              </w:rPr>
            </w:rPrChange>
          </w:rPr>
          <w:t xml:space="preserve">config </w:t>
        </w:r>
      </w:ins>
      <w:ins w:id="4265" w:author="rkbansal" w:date="2020-04-28T00:07:00Z">
        <w:r w:rsidRPr="004B4847">
          <w:rPr>
            <w:bCs/>
            <w:rPrChange w:id="4266" w:author="rkbansal" w:date="2020-04-28T00:09:00Z">
              <w:rPr>
                <w:b/>
              </w:rPr>
            </w:rPrChange>
          </w:rPr>
          <w:t>server</w:t>
        </w:r>
      </w:ins>
      <w:ins w:id="4267" w:author="rkbansal" w:date="2020-04-28T00:08:00Z">
        <w:r w:rsidRPr="004B4847">
          <w:rPr>
            <w:bCs/>
            <w:rPrChange w:id="4268" w:author="rkbansal" w:date="2020-04-28T00:09:00Z">
              <w:rPr>
                <w:b/>
              </w:rPr>
            </w:rPrChange>
          </w:rPr>
          <w:t xml:space="preserve"> along with dependency management circled </w:t>
        </w:r>
      </w:ins>
      <w:ins w:id="4269" w:author="rkbansal" w:date="2020-04-28T00:09:00Z">
        <w:r w:rsidR="009C01F8">
          <w:rPr>
            <w:bCs/>
          </w:rPr>
          <w:t xml:space="preserve">in blue colour </w:t>
        </w:r>
      </w:ins>
      <w:ins w:id="4270" w:author="rkbansal" w:date="2020-04-28T00:08:00Z">
        <w:r w:rsidRPr="004B4847">
          <w:rPr>
            <w:bCs/>
            <w:rPrChange w:id="4271"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72" w:author="rkbansal" w:date="2020-04-28T00:15:00Z"/>
          <w:bCs/>
        </w:rPr>
      </w:pPr>
      <w:ins w:id="4273" w:author="rkbansal" w:date="2020-04-28T00:09:00Z">
        <w:r>
          <w:rPr>
            <w:bCs/>
            <w:color w:val="FF0000"/>
          </w:rPr>
          <w:t>Spring Boot Starter Parent</w:t>
        </w:r>
        <w:r w:rsidRPr="009C01F8">
          <w:rPr>
            <w:bCs/>
            <w:rPrChange w:id="4274" w:author="rkbansal" w:date="2020-04-28T00:09:00Z">
              <w:rPr>
                <w:bCs/>
                <w:color w:val="FF0000"/>
              </w:rPr>
            </w:rPrChange>
          </w:rPr>
          <w:t>:</w:t>
        </w:r>
        <w:r>
          <w:rPr>
            <w:bCs/>
          </w:rPr>
          <w:t xml:space="preserve"> update the</w:t>
        </w:r>
      </w:ins>
      <w:ins w:id="4275" w:author="rkbansal" w:date="2020-04-28T00:10:00Z">
        <w:r>
          <w:rPr>
            <w:bCs/>
          </w:rPr>
          <w:t xml:space="preserve"> version - </w:t>
        </w:r>
        <w:r w:rsidRPr="009C01F8">
          <w:rPr>
            <w:bCs/>
            <w:color w:val="1F3864" w:themeColor="accent1" w:themeShade="80"/>
            <w:rPrChange w:id="4276" w:author="rkbansal" w:date="2020-04-28T00:11:00Z">
              <w:rPr>
                <w:bCs/>
              </w:rPr>
            </w:rPrChange>
          </w:rPr>
          <w:t xml:space="preserve">2.2.4.RELEASE </w:t>
        </w:r>
        <w:r>
          <w:rPr>
            <w:bCs/>
          </w:rPr>
          <w:t>highlighted in yellow colo</w:t>
        </w:r>
      </w:ins>
      <w:ins w:id="4277" w:author="rkbansal" w:date="2020-04-28T00:11:00Z">
        <w:r>
          <w:rPr>
            <w:bCs/>
          </w:rPr>
          <w:t>u</w:t>
        </w:r>
      </w:ins>
      <w:ins w:id="4278" w:author="rkbansal" w:date="2020-04-28T00:10:00Z">
        <w:r>
          <w:rPr>
            <w:bCs/>
          </w:rPr>
          <w:t>r</w:t>
        </w:r>
      </w:ins>
      <w:ins w:id="4279" w:author="rkbansal" w:date="2020-04-28T00:15:00Z">
        <w:r w:rsidR="00E42F0A">
          <w:rPr>
            <w:bCs/>
          </w:rPr>
          <w:t>.</w:t>
        </w:r>
      </w:ins>
    </w:p>
    <w:p w14:paraId="0E9B5425" w14:textId="5553EF6A" w:rsidR="00E42F0A" w:rsidRDefault="00E42F0A" w:rsidP="004B4847">
      <w:pPr>
        <w:pStyle w:val="ListParagraph"/>
        <w:numPr>
          <w:ilvl w:val="1"/>
          <w:numId w:val="19"/>
        </w:numPr>
        <w:rPr>
          <w:ins w:id="4280" w:author="rkbansal" w:date="2020-04-28T00:10:00Z"/>
          <w:bCs/>
        </w:rPr>
      </w:pPr>
      <w:ins w:id="4281" w:author="rkbansal" w:date="2020-04-28T00:15:00Z">
        <w:r>
          <w:rPr>
            <w:bCs/>
            <w:color w:val="FF0000"/>
          </w:rPr>
          <w:t>Spring Cloud version</w:t>
        </w:r>
        <w:r w:rsidRPr="00E42F0A">
          <w:rPr>
            <w:bCs/>
            <w:rPrChange w:id="4282" w:author="rkbansal" w:date="2020-04-28T00:15:00Z">
              <w:rPr>
                <w:bCs/>
                <w:color w:val="FF0000"/>
              </w:rPr>
            </w:rPrChange>
          </w:rPr>
          <w:t>:</w:t>
        </w:r>
        <w:r>
          <w:rPr>
            <w:bCs/>
          </w:rPr>
          <w:t xml:space="preserve"> upgraded to Hoston.SR4</w:t>
        </w:r>
        <w:r w:rsidR="00421D0B">
          <w:rPr>
            <w:bCs/>
          </w:rPr>
          <w:t>. It is highlighted in ye</w:t>
        </w:r>
      </w:ins>
      <w:ins w:id="4283" w:author="rkbansal" w:date="2020-04-28T00:16:00Z">
        <w:r w:rsidR="00421D0B">
          <w:rPr>
            <w:bCs/>
          </w:rPr>
          <w:t>llow colour.</w:t>
        </w:r>
      </w:ins>
    </w:p>
    <w:p w14:paraId="48C29805" w14:textId="522F104E" w:rsidR="009C01F8" w:rsidRDefault="00170078" w:rsidP="004B4847">
      <w:pPr>
        <w:pStyle w:val="ListParagraph"/>
        <w:numPr>
          <w:ilvl w:val="1"/>
          <w:numId w:val="19"/>
        </w:numPr>
        <w:rPr>
          <w:ins w:id="4284" w:author="rkbansal" w:date="2020-04-28T00:10:00Z"/>
          <w:bCs/>
        </w:rPr>
      </w:pPr>
      <w:ins w:id="4285" w:author="rkbansal" w:date="2020-04-28T00:12:00Z">
        <w:r w:rsidRPr="00170078">
          <w:rPr>
            <w:bCs/>
            <w:color w:val="FF0000"/>
            <w:rPrChange w:id="4286" w:author="rkbansal" w:date="2020-04-28T00:13:00Z">
              <w:rPr>
                <w:bCs/>
              </w:rPr>
            </w:rPrChange>
          </w:rPr>
          <w:t>Maven Jar Plugin Version</w:t>
        </w:r>
        <w:r>
          <w:rPr>
            <w:bCs/>
          </w:rPr>
          <w:t xml:space="preserve">: </w:t>
        </w:r>
      </w:ins>
      <w:ins w:id="4287" w:author="rkbansal" w:date="2020-04-28T00:13:00Z">
        <w:r>
          <w:rPr>
            <w:bCs/>
          </w:rPr>
          <w:t xml:space="preserve">After the above updates, </w:t>
        </w:r>
      </w:ins>
      <w:ins w:id="4288" w:author="rkbansal" w:date="2020-04-28T00:12:00Z">
        <w:r>
          <w:rPr>
            <w:bCs/>
          </w:rPr>
          <w:t xml:space="preserve">pom is giving compiler error in pom.xml so downgraded version of maven jar </w:t>
        </w:r>
      </w:ins>
      <w:ins w:id="4289" w:author="rkbansal" w:date="2020-04-28T00:13:00Z">
        <w:r>
          <w:rPr>
            <w:bCs/>
          </w:rPr>
          <w:t>plugin to 3.1.1.</w:t>
        </w:r>
        <w:r w:rsidR="00A419BC">
          <w:rPr>
            <w:bCs/>
          </w:rPr>
          <w:t xml:space="preserve"> It is highlight</w:t>
        </w:r>
      </w:ins>
      <w:ins w:id="4290" w:author="rkbansal" w:date="2020-04-28T00:14:00Z">
        <w:r w:rsidR="00A419BC">
          <w:rPr>
            <w:bCs/>
          </w:rPr>
          <w:t>ed in yellow colour.</w:t>
        </w:r>
      </w:ins>
    </w:p>
    <w:p w14:paraId="65964F39" w14:textId="741D0778" w:rsidR="004B4847" w:rsidRPr="004B4847" w:rsidRDefault="004B4847">
      <w:pPr>
        <w:pStyle w:val="ListParagraph"/>
        <w:ind w:left="1440"/>
        <w:rPr>
          <w:ins w:id="4291" w:author="rkbansal" w:date="2020-04-26T20:27:00Z"/>
          <w:bCs/>
          <w:rPrChange w:id="4292" w:author="rkbansal" w:date="2020-04-28T00:09:00Z">
            <w:rPr>
              <w:ins w:id="4293" w:author="rkbansal" w:date="2020-04-26T20:27:00Z"/>
              <w:b/>
            </w:rPr>
          </w:rPrChange>
        </w:rPr>
        <w:pPrChange w:id="4294" w:author="rkbansal" w:date="2020-04-28T00:10:00Z">
          <w:pPr>
            <w:pStyle w:val="ListParagraph"/>
            <w:numPr>
              <w:numId w:val="19"/>
            </w:numPr>
            <w:ind w:hanging="360"/>
          </w:pPr>
        </w:pPrChange>
      </w:pPr>
    </w:p>
    <w:p w14:paraId="40A3A771" w14:textId="4F597936" w:rsidR="00E1048C" w:rsidRDefault="007503D1" w:rsidP="00E1048C">
      <w:pPr>
        <w:pStyle w:val="ListParagraph"/>
        <w:rPr>
          <w:ins w:id="4295" w:author="rkbansal" w:date="2020-04-26T20:27:00Z"/>
          <w:b/>
        </w:rPr>
      </w:pPr>
      <w:ins w:id="4296"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97" w:author="rkbansal" w:date="2020-04-27T23:47:00Z"/>
          <w:b/>
        </w:rPr>
        <w:pPrChange w:id="4298"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9" w:author="rkbansal" w:date="2020-04-26T20:29:00Z"/>
          <w:b/>
        </w:rPr>
      </w:pPr>
      <w:ins w:id="4300" w:author="rkbansal" w:date="2020-04-26T20:27:00Z">
        <w:r>
          <w:rPr>
            <w:b/>
          </w:rPr>
          <w:t>Enable the a</w:t>
        </w:r>
      </w:ins>
      <w:ins w:id="4301" w:author="rkbansal" w:date="2020-04-26T20:28:00Z">
        <w:r>
          <w:rPr>
            <w:b/>
          </w:rPr>
          <w:t xml:space="preserve">nnotation </w:t>
        </w:r>
      </w:ins>
      <w:ins w:id="4302" w:author="rkbansal" w:date="2020-04-27T23:42:00Z">
        <w:r w:rsidR="00B21951" w:rsidRPr="00A77C72">
          <w:rPr>
            <w:b/>
            <w:color w:val="FF0000"/>
            <w:rPrChange w:id="4303" w:author="rkbansal" w:date="2020-04-27T23:47:00Z">
              <w:rPr>
                <w:b/>
              </w:rPr>
            </w:rPrChange>
          </w:rPr>
          <w:t>@</w:t>
        </w:r>
      </w:ins>
      <w:ins w:id="4304" w:author="rkbansal" w:date="2020-04-26T20:28:00Z">
        <w:r w:rsidRPr="00A77C72">
          <w:rPr>
            <w:b/>
            <w:color w:val="FF0000"/>
            <w:rPrChange w:id="4305" w:author="rkbansal" w:date="2020-04-27T23:47:00Z">
              <w:rPr>
                <w:b/>
              </w:rPr>
            </w:rPrChange>
          </w:rPr>
          <w:t>EnableConfigServer</w:t>
        </w:r>
      </w:ins>
    </w:p>
    <w:p w14:paraId="6B0D386A" w14:textId="3FEA7705" w:rsidR="008701A7" w:rsidRDefault="008701A7">
      <w:pPr>
        <w:pStyle w:val="ListParagraph"/>
        <w:rPr>
          <w:ins w:id="4306" w:author="rkbansal" w:date="2020-04-26T20:28:00Z"/>
          <w:b/>
        </w:rPr>
        <w:pPrChange w:id="4307" w:author="rkbansal" w:date="2020-04-26T20:29:00Z">
          <w:pPr>
            <w:pStyle w:val="ListParagraph"/>
            <w:numPr>
              <w:numId w:val="19"/>
            </w:numPr>
            <w:ind w:hanging="360"/>
          </w:pPr>
        </w:pPrChange>
      </w:pPr>
      <w:ins w:id="4308"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9" w:author="rkbansal" w:date="2020-04-26T20:43:00Z"/>
          <w:b/>
        </w:rPr>
      </w:pPr>
      <w:ins w:id="4310" w:author="rkbansal" w:date="2020-04-26T20:29:00Z">
        <w:r>
          <w:rPr>
            <w:b/>
          </w:rPr>
          <w:t>Update the application.properties with the git repository will be created in t</w:t>
        </w:r>
      </w:ins>
      <w:ins w:id="4311" w:author="rkbansal" w:date="2020-04-26T20:30:00Z">
        <w:r>
          <w:rPr>
            <w:b/>
          </w:rPr>
          <w:t>his section after this step.</w:t>
        </w:r>
      </w:ins>
    </w:p>
    <w:p w14:paraId="2E8F716F" w14:textId="0C20C415" w:rsidR="006602B3" w:rsidRDefault="00937306">
      <w:pPr>
        <w:pStyle w:val="ListParagraph"/>
        <w:rPr>
          <w:ins w:id="4312" w:author="rkbansal" w:date="2020-04-26T20:30:00Z"/>
          <w:b/>
        </w:rPr>
        <w:pPrChange w:id="4313" w:author="rkbansal" w:date="2020-04-26T20:43:00Z">
          <w:pPr>
            <w:pStyle w:val="ListParagraph"/>
            <w:numPr>
              <w:numId w:val="19"/>
            </w:numPr>
            <w:ind w:hanging="360"/>
          </w:pPr>
        </w:pPrChange>
      </w:pPr>
      <w:ins w:id="4314"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15" w:author="rkbansal" w:date="2020-04-28T01:17:00Z"/>
          <w:b/>
          <w:bCs/>
        </w:rPr>
      </w:pPr>
      <w:ins w:id="4316" w:author="rkbansal" w:date="2020-04-28T01:13:00Z">
        <w:r>
          <w:rPr>
            <w:b/>
            <w:bCs/>
          </w:rPr>
          <w:t xml:space="preserve">B. </w:t>
        </w:r>
      </w:ins>
      <w:ins w:id="4317" w:author="rkbansal" w:date="2020-04-28T01:12:00Z">
        <w:r w:rsidR="00A45AF7" w:rsidRPr="00FC297F">
          <w:rPr>
            <w:b/>
            <w:bCs/>
            <w:rPrChange w:id="4318" w:author="rkbansal" w:date="2020-04-28T01:13:00Z">
              <w:rPr>
                <w:color w:val="FF0000"/>
              </w:rPr>
            </w:rPrChange>
          </w:rPr>
          <w:t>Create the config server git repo</w:t>
        </w:r>
      </w:ins>
    </w:p>
    <w:p w14:paraId="4F58C4E8" w14:textId="7D8A3678" w:rsidR="006F7267" w:rsidRDefault="008E7A74" w:rsidP="00F61ED3">
      <w:pPr>
        <w:ind w:left="284"/>
        <w:jc w:val="both"/>
        <w:rPr>
          <w:ins w:id="4319" w:author="rkbansal" w:date="2020-04-28T01:21:00Z"/>
          <w:rFonts w:asciiTheme="minorHAnsi" w:hAnsiTheme="minorHAnsi" w:cstheme="minorHAnsi"/>
          <w:color w:val="272727"/>
          <w:shd w:val="clear" w:color="auto" w:fill="FFFFFF"/>
        </w:rPr>
      </w:pPr>
      <w:ins w:id="4320" w:author="rkbansal" w:date="2020-04-28T01:21:00Z">
        <w:r w:rsidRPr="00337D20">
          <w:rPr>
            <w:rFonts w:asciiTheme="minorHAnsi" w:hAnsiTheme="minorHAnsi" w:cstheme="minorHAnsi"/>
            <w:rPrChange w:id="4321" w:author="rkbansal" w:date="2020-04-28T01:21:00Z">
              <w:rPr/>
            </w:rPrChange>
          </w:rPr>
          <w:t>T</w:t>
        </w:r>
      </w:ins>
      <w:ins w:id="4322" w:author="rkbansal" w:date="2020-04-28T01:19:00Z">
        <w:r w:rsidR="006F7267" w:rsidRPr="00337D20">
          <w:rPr>
            <w:rFonts w:asciiTheme="minorHAnsi" w:hAnsiTheme="minorHAnsi" w:cstheme="minorHAnsi"/>
            <w:color w:val="272727"/>
            <w:shd w:val="clear" w:color="auto" w:fill="FFFFFF"/>
            <w:rPrChange w:id="4323" w:author="rkbansal" w:date="2020-04-28T01:21:00Z">
              <w:rPr>
                <w:rFonts w:ascii="Segoe UI" w:hAnsi="Segoe UI" w:cs="Segoe UI"/>
                <w:color w:val="272727"/>
                <w:shd w:val="clear" w:color="auto" w:fill="FFFFFF"/>
              </w:rPr>
            </w:rPrChange>
          </w:rPr>
          <w:t>he next essential step is to</w:t>
        </w:r>
      </w:ins>
      <w:ins w:id="4324" w:author="rkbansal" w:date="2020-04-28T01:18:00Z">
        <w:r w:rsidR="006F7267" w:rsidRPr="00337D20">
          <w:rPr>
            <w:rFonts w:asciiTheme="minorHAnsi" w:hAnsiTheme="minorHAnsi" w:cstheme="minorHAnsi"/>
            <w:rPrChange w:id="4325" w:author="rkbansal" w:date="2020-04-28T01:21:00Z">
              <w:rPr/>
            </w:rPrChange>
          </w:rPr>
          <w:t xml:space="preserve"> </w:t>
        </w:r>
        <w:r w:rsidR="006F7267" w:rsidRPr="00337D20">
          <w:rPr>
            <w:rFonts w:asciiTheme="minorHAnsi" w:hAnsiTheme="minorHAnsi" w:cstheme="minorHAnsi"/>
            <w:color w:val="272727"/>
            <w:shd w:val="clear" w:color="auto" w:fill="FFFFFF"/>
            <w:rPrChange w:id="4326"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27" w:author="rkbansal" w:date="2020-04-28T01:22:00Z"/>
          <w:rFonts w:asciiTheme="minorHAnsi" w:hAnsiTheme="minorHAnsi" w:cstheme="minorHAnsi"/>
          <w:rPrChange w:id="4328" w:author="rkbansal" w:date="2020-04-28T01:22:00Z">
            <w:rPr>
              <w:ins w:id="4329" w:author="rkbansal" w:date="2020-04-28T01:22:00Z"/>
              <w:rFonts w:ascii="Segoe UI" w:hAnsi="Segoe UI" w:cs="Segoe UI"/>
              <w:color w:val="272727"/>
              <w:shd w:val="clear" w:color="auto" w:fill="FFFFFF"/>
            </w:rPr>
          </w:rPrChange>
        </w:rPr>
      </w:pPr>
      <w:ins w:id="4330" w:author="rkbansal" w:date="2020-04-28T01:22:00Z">
        <w:r w:rsidRPr="00EE08DD">
          <w:rPr>
            <w:rFonts w:asciiTheme="minorHAnsi" w:hAnsiTheme="minorHAnsi" w:cstheme="minorHAnsi"/>
            <w:color w:val="272727"/>
            <w:shd w:val="clear" w:color="auto" w:fill="FFFFFF"/>
            <w:rPrChange w:id="4331"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32"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33"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34"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35"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36"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37" w:author="rkbansal" w:date="2020-04-28T01:28:00Z"/>
          <w:rFonts w:asciiTheme="minorHAnsi" w:hAnsiTheme="minorHAnsi" w:cstheme="minorHAnsi"/>
          <w:rPrChange w:id="4338" w:author="rkbansal" w:date="2020-04-28T01:28:00Z">
            <w:rPr>
              <w:ins w:id="4339" w:author="rkbansal" w:date="2020-04-28T01:28:00Z"/>
              <w:rFonts w:asciiTheme="minorHAnsi" w:hAnsiTheme="minorHAnsi" w:cstheme="minorHAnsi"/>
              <w:color w:val="2F5496" w:themeColor="accent1" w:themeShade="BF"/>
            </w:rPr>
          </w:rPrChange>
        </w:rPr>
      </w:pPr>
      <w:ins w:id="4340" w:author="rkbansal" w:date="2020-04-28T01:22:00Z">
        <w:r w:rsidRPr="00D548C6">
          <w:rPr>
            <w:rFonts w:asciiTheme="minorHAnsi" w:hAnsiTheme="minorHAnsi" w:cstheme="minorHAnsi"/>
            <w:color w:val="272727"/>
            <w:shd w:val="clear" w:color="auto" w:fill="FFFFFF"/>
            <w:rPrChange w:id="4341"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42" w:author="rkbansal" w:date="2020-04-28T01:24:00Z">
              <w:rPr>
                <w:shd w:val="clear" w:color="auto" w:fill="FFFFFF"/>
              </w:rPr>
            </w:rPrChange>
          </w:rPr>
          <w:t>Create a directory </w:t>
        </w:r>
      </w:ins>
      <w:ins w:id="4343" w:author="rkbansal" w:date="2020-05-03T15:11:00Z">
        <w:r w:rsidR="00FA0E9B" w:rsidRPr="00040EB7">
          <w:rPr>
            <w:rStyle w:val="Strong"/>
            <w:rPrChange w:id="4344" w:author="rkbansal" w:date="2020-05-03T15:11:00Z">
              <w:rPr>
                <w:rFonts w:ascii="Segoe UI" w:hAnsi="Segoe UI" w:cs="Segoe UI"/>
                <w:color w:val="272727"/>
                <w:shd w:val="clear" w:color="auto" w:fill="FFFFFF"/>
              </w:rPr>
            </w:rPrChange>
          </w:rPr>
          <w:t>bjjd-</w:t>
        </w:r>
      </w:ins>
      <w:ins w:id="4345"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46" w:author="rkbansal" w:date="2020-04-28T01:23:00Z">
        <w:r w:rsidRPr="00D548C6">
          <w:rPr>
            <w:rStyle w:val="Strong"/>
            <w:rFonts w:ascii="Segoe UI" w:hAnsi="Segoe UI" w:cs="Segoe UI"/>
            <w:color w:val="272727"/>
            <w:shd w:val="clear" w:color="auto" w:fill="FFFFFF"/>
          </w:rPr>
          <w:t>git-</w:t>
        </w:r>
      </w:ins>
      <w:ins w:id="4347"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8" w:author="rkbansal" w:date="2020-04-28T01:24:00Z">
              <w:rPr>
                <w:shd w:val="clear" w:color="auto" w:fill="FFFFFF"/>
              </w:rPr>
            </w:rPrChange>
          </w:rPr>
          <w:t xml:space="preserve"> in </w:t>
        </w:r>
      </w:ins>
      <w:ins w:id="4349"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50" w:author="rkbansal" w:date="2020-04-28T01:23:00Z">
        <w:r w:rsidR="00D548C6" w:rsidRPr="00D548C6">
          <w:rPr>
            <w:rFonts w:ascii="Segoe UI" w:hAnsi="Segoe UI" w:cs="Segoe UI"/>
            <w:color w:val="272727"/>
            <w:shd w:val="clear" w:color="auto" w:fill="FFFFFF"/>
            <w:rPrChange w:id="4351"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52" w:author="rkbansal" w:date="2020-04-28T01:24:00Z">
              <w:rPr>
                <w:rFonts w:asciiTheme="minorHAnsi" w:hAnsiTheme="minorHAnsi" w:cstheme="minorHAnsi"/>
              </w:rPr>
            </w:rPrChange>
          </w:rPr>
          <w:t>C:\Users\rkbansal\git\</w:t>
        </w:r>
      </w:ins>
      <w:ins w:id="4353" w:author="rkbansal" w:date="2020-05-03T15:11:00Z">
        <w:r w:rsidR="00FA0E9B">
          <w:rPr>
            <w:rFonts w:asciiTheme="minorHAnsi" w:hAnsiTheme="minorHAnsi" w:cstheme="minorHAnsi"/>
            <w:color w:val="2F5496" w:themeColor="accent1" w:themeShade="BF"/>
          </w:rPr>
          <w:t>bjjd-</w:t>
        </w:r>
      </w:ins>
      <w:ins w:id="4354" w:author="rkbansal" w:date="2020-04-28T01:23:00Z">
        <w:r w:rsidR="00D548C6" w:rsidRPr="00D548C6">
          <w:rPr>
            <w:rFonts w:asciiTheme="minorHAnsi" w:hAnsiTheme="minorHAnsi" w:cstheme="minorHAnsi"/>
            <w:color w:val="2F5496" w:themeColor="accent1" w:themeShade="BF"/>
            <w:rPrChange w:id="4355"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56" w:author="rkbansal" w:date="2020-04-28T01:29:00Z"/>
          <w:rFonts w:asciiTheme="minorHAnsi" w:hAnsiTheme="minorHAnsi" w:cstheme="minorHAnsi"/>
          <w:rPrChange w:id="4357" w:author="rkbansal" w:date="2020-04-28T01:29:00Z">
            <w:rPr>
              <w:ins w:id="4358" w:author="rkbansal" w:date="2020-04-28T01:29:00Z"/>
              <w:rFonts w:ascii="Segoe UI" w:hAnsi="Segoe UI" w:cs="Segoe UI"/>
              <w:color w:val="272727"/>
              <w:shd w:val="clear" w:color="auto" w:fill="FFFFFF"/>
            </w:rPr>
          </w:rPrChange>
        </w:rPr>
      </w:pPr>
      <w:ins w:id="4359" w:author="rkbansal" w:date="2020-04-28T01:28:00Z">
        <w:r>
          <w:rPr>
            <w:rFonts w:asciiTheme="minorHAnsi" w:hAnsiTheme="minorHAnsi" w:cstheme="minorHAnsi"/>
            <w:color w:val="272727"/>
            <w:shd w:val="clear" w:color="auto" w:fill="FFFFFF"/>
          </w:rPr>
          <w:t>Create microservice name</w:t>
        </w:r>
      </w:ins>
      <w:ins w:id="4360" w:author="rkbansal" w:date="2020-04-28T01:29:00Z">
        <w:r>
          <w:rPr>
            <w:rFonts w:asciiTheme="minorHAnsi" w:hAnsiTheme="minorHAnsi" w:cstheme="minorHAnsi"/>
            <w:color w:val="272727"/>
            <w:shd w:val="clear" w:color="auto" w:fill="FFFFFF"/>
          </w:rPr>
          <w:t xml:space="preserve"> wise folder in </w:t>
        </w:r>
      </w:ins>
      <w:ins w:id="4361" w:author="rkbansal" w:date="2020-05-03T15:11:00Z">
        <w:r w:rsidR="00040EB7" w:rsidRPr="00040EB7">
          <w:rPr>
            <w:rFonts w:asciiTheme="minorHAnsi" w:hAnsiTheme="minorHAnsi" w:cstheme="minorHAnsi"/>
            <w:b/>
            <w:bCs/>
            <w:color w:val="272727"/>
            <w:shd w:val="clear" w:color="auto" w:fill="FFFFFF"/>
            <w:rPrChange w:id="4362" w:author="rkbansal" w:date="2020-05-03T15:11:00Z">
              <w:rPr>
                <w:rFonts w:asciiTheme="minorHAnsi" w:hAnsiTheme="minorHAnsi" w:cstheme="minorHAnsi"/>
                <w:color w:val="272727"/>
                <w:shd w:val="clear" w:color="auto" w:fill="FFFFFF"/>
              </w:rPr>
            </w:rPrChange>
          </w:rPr>
          <w:t>bjjd</w:t>
        </w:r>
        <w:r w:rsidR="00040EB7" w:rsidRPr="00040EB7">
          <w:rPr>
            <w:rStyle w:val="Strong"/>
            <w:rPrChange w:id="4363" w:author="rkbansal" w:date="2020-05-03T15:11:00Z">
              <w:rPr>
                <w:rFonts w:asciiTheme="minorHAnsi" w:hAnsiTheme="minorHAnsi" w:cstheme="minorHAnsi"/>
                <w:color w:val="272727"/>
                <w:shd w:val="clear" w:color="auto" w:fill="FFFFFF"/>
              </w:rPr>
            </w:rPrChange>
          </w:rPr>
          <w:t>-</w:t>
        </w:r>
      </w:ins>
      <w:ins w:id="4364" w:author="rkbansal" w:date="2020-04-28T01:29:00Z">
        <w:r w:rsidRPr="00040EB7">
          <w:rPr>
            <w:rStyle w:val="Strong"/>
            <w:rPrChange w:id="4365"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66" w:author="rkbansal" w:date="2020-05-03T14:46:00Z"/>
          <w:rFonts w:asciiTheme="minorHAnsi" w:hAnsiTheme="minorHAnsi" w:cstheme="minorHAnsi"/>
        </w:rPr>
      </w:pPr>
      <w:ins w:id="4367"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8" w:author="rkbansal" w:date="2020-05-03T14:46:00Z"/>
          <w:rFonts w:asciiTheme="minorHAnsi" w:hAnsiTheme="minorHAnsi" w:cstheme="minorHAnsi"/>
        </w:rPr>
      </w:pPr>
      <w:ins w:id="4369"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70" w:author="rkbansal" w:date="2020-05-03T14:49:00Z"/>
          <w:rFonts w:asciiTheme="minorHAnsi" w:hAnsiTheme="minorHAnsi" w:cstheme="minorHAnsi"/>
        </w:rPr>
      </w:pPr>
      <w:ins w:id="4371"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72" w:author="rkbansal" w:date="2020-05-03T14:49:00Z"/>
          <w:rFonts w:asciiTheme="minorHAnsi" w:hAnsiTheme="minorHAnsi" w:cstheme="minorHAnsi"/>
        </w:rPr>
      </w:pPr>
      <w:ins w:id="4373" w:author="rkbansal" w:date="2020-05-03T14:49:00Z">
        <w:r>
          <w:rPr>
            <w:rFonts w:asciiTheme="minorHAnsi" w:hAnsiTheme="minorHAnsi" w:cstheme="minorHAnsi"/>
          </w:rPr>
          <w:t>Let’s look into any properties file. For e.g. application.properties</w:t>
        </w:r>
      </w:ins>
      <w:ins w:id="4374"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75" w:author="rkbansal" w:date="2020-04-28T01:23:00Z"/>
          <w:rFonts w:asciiTheme="minorHAnsi" w:hAnsiTheme="minorHAnsi" w:cstheme="minorHAnsi"/>
        </w:rPr>
        <w:pPrChange w:id="4376" w:author="rkbansal" w:date="2020-05-03T14:49:00Z">
          <w:pPr>
            <w:ind w:left="720"/>
            <w:jc w:val="both"/>
          </w:pPr>
        </w:pPrChange>
      </w:pPr>
      <w:ins w:id="4377"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8" w:author="rkbansal" w:date="2020-05-03T14:53:00Z"/>
          <w:rFonts w:asciiTheme="minorHAnsi" w:hAnsiTheme="minorHAnsi" w:cstheme="minorHAnsi"/>
          <w:rPrChange w:id="4379" w:author="rkbansal" w:date="2020-05-03T14:53:00Z">
            <w:rPr>
              <w:ins w:id="4380" w:author="rkbansal" w:date="2020-05-03T14:53:00Z"/>
              <w:rFonts w:asciiTheme="minorHAnsi" w:hAnsiTheme="minorHAnsi" w:cstheme="minorHAnsi"/>
              <w:color w:val="2F5496" w:themeColor="accent1" w:themeShade="BF"/>
            </w:rPr>
          </w:rPrChange>
        </w:rPr>
      </w:pPr>
      <w:ins w:id="4381" w:author="rkbansal" w:date="2020-05-03T14:52:00Z">
        <w:r>
          <w:rPr>
            <w:rFonts w:asciiTheme="minorHAnsi" w:hAnsiTheme="minorHAnsi" w:cstheme="minorHAnsi"/>
          </w:rPr>
          <w:lastRenderedPageBreak/>
          <w:t xml:space="preserve">Open the command prompt and go to the </w:t>
        </w:r>
      </w:ins>
      <w:ins w:id="4382" w:author="rkbansal" w:date="2020-05-03T15:12:00Z">
        <w:r w:rsidR="00022C05" w:rsidRPr="00022C05">
          <w:rPr>
            <w:rStyle w:val="Strong"/>
            <w:rFonts w:ascii="Segoe UI" w:hAnsi="Segoe UI" w:cs="Segoe UI"/>
            <w:color w:val="272727"/>
            <w:shd w:val="clear" w:color="auto" w:fill="FFFFFF"/>
            <w:rPrChange w:id="4383" w:author="rkbansal" w:date="2020-05-03T15:12:00Z">
              <w:rPr>
                <w:rFonts w:asciiTheme="minorHAnsi" w:hAnsiTheme="minorHAnsi" w:cstheme="minorHAnsi"/>
              </w:rPr>
            </w:rPrChange>
          </w:rPr>
          <w:t>bjjd-</w:t>
        </w:r>
      </w:ins>
      <w:ins w:id="4384"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85" w:author="rkbansal" w:date="2020-05-03T15:12:00Z">
        <w:r w:rsidR="00022C05">
          <w:rPr>
            <w:rFonts w:asciiTheme="minorHAnsi" w:hAnsiTheme="minorHAnsi" w:cstheme="minorHAnsi"/>
            <w:color w:val="2F5496" w:themeColor="accent1" w:themeShade="BF"/>
          </w:rPr>
          <w:t>bjjd-</w:t>
        </w:r>
      </w:ins>
      <w:ins w:id="4386"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87" w:author="rkbansal" w:date="2020-05-03T14:55:00Z"/>
          <w:rFonts w:asciiTheme="minorHAnsi" w:hAnsiTheme="minorHAnsi" w:cstheme="minorHAnsi"/>
        </w:rPr>
      </w:pPr>
      <w:ins w:id="4388" w:author="rkbansal" w:date="2020-05-03T14:56:00Z">
        <w:r>
          <w:rPr>
            <w:rFonts w:asciiTheme="minorHAnsi" w:hAnsiTheme="minorHAnsi" w:cstheme="minorHAnsi"/>
          </w:rPr>
          <w:t xml:space="preserve">Git </w:t>
        </w:r>
      </w:ins>
      <w:ins w:id="4389" w:author="rkbansal" w:date="2020-05-03T14:55:00Z">
        <w:r>
          <w:rPr>
            <w:rFonts w:asciiTheme="minorHAnsi" w:hAnsiTheme="minorHAnsi" w:cstheme="minorHAnsi"/>
          </w:rPr>
          <w:t>Co</w:t>
        </w:r>
      </w:ins>
      <w:ins w:id="4390" w:author="rkbansal" w:date="2020-05-03T14:56:00Z">
        <w:r>
          <w:rPr>
            <w:rFonts w:asciiTheme="minorHAnsi" w:hAnsiTheme="minorHAnsi" w:cstheme="minorHAnsi"/>
          </w:rPr>
          <w:t>mmand to i</w:t>
        </w:r>
      </w:ins>
      <w:ins w:id="4391" w:author="rkbansal" w:date="2020-05-03T14:53:00Z">
        <w:r>
          <w:rPr>
            <w:rFonts w:asciiTheme="minorHAnsi" w:hAnsiTheme="minorHAnsi" w:cstheme="minorHAnsi"/>
          </w:rPr>
          <w:t xml:space="preserve">nitialize the </w:t>
        </w:r>
      </w:ins>
      <w:ins w:id="4392" w:author="rkbansal" w:date="2020-05-03T14:57:00Z">
        <w:r>
          <w:rPr>
            <w:rFonts w:asciiTheme="minorHAnsi" w:hAnsiTheme="minorHAnsi" w:cstheme="minorHAnsi"/>
          </w:rPr>
          <w:t xml:space="preserve">git </w:t>
        </w:r>
      </w:ins>
      <w:ins w:id="4393"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94" w:author="rkbansal" w:date="2020-05-03T14:55:00Z"/>
          <w:rFonts w:asciiTheme="minorHAnsi" w:hAnsiTheme="minorHAnsi" w:cstheme="minorHAnsi"/>
        </w:rPr>
        <w:pPrChange w:id="4395" w:author="rkbansal" w:date="2020-05-03T14:55:00Z">
          <w:pPr>
            <w:pStyle w:val="ListParagraph"/>
            <w:numPr>
              <w:ilvl w:val="1"/>
              <w:numId w:val="19"/>
            </w:numPr>
            <w:ind w:left="1440" w:hanging="360"/>
            <w:jc w:val="both"/>
          </w:pPr>
        </w:pPrChange>
      </w:pPr>
      <w:ins w:id="4396" w:author="rkbansal" w:date="2020-05-03T14:53:00Z">
        <w:r>
          <w:rPr>
            <w:rFonts w:asciiTheme="minorHAnsi" w:hAnsiTheme="minorHAnsi" w:cstheme="minorHAnsi"/>
          </w:rPr>
          <w:t xml:space="preserve">git </w:t>
        </w:r>
        <w:proofErr w:type="spellStart"/>
        <w:r>
          <w:rPr>
            <w:rFonts w:asciiTheme="minorHAnsi" w:hAnsiTheme="minorHAnsi" w:cstheme="minorHAnsi"/>
          </w:rPr>
          <w:t>ini</w:t>
        </w:r>
      </w:ins>
      <w:ins w:id="4397" w:author="rkbansal" w:date="2020-05-03T14:55:00Z">
        <w:r>
          <w:rPr>
            <w:rFonts w:asciiTheme="minorHAnsi" w:hAnsiTheme="minorHAnsi" w:cstheme="minorHAnsi"/>
          </w:rPr>
          <w:t>t</w:t>
        </w:r>
        <w:proofErr w:type="spellEnd"/>
      </w:ins>
    </w:p>
    <w:p w14:paraId="76805DEE" w14:textId="2F6167D8" w:rsidR="00B2485A" w:rsidRDefault="00B2485A" w:rsidP="00B2485A">
      <w:pPr>
        <w:pStyle w:val="ListParagraph"/>
        <w:numPr>
          <w:ilvl w:val="1"/>
          <w:numId w:val="19"/>
        </w:numPr>
        <w:jc w:val="both"/>
        <w:rPr>
          <w:ins w:id="4398" w:author="rkbansal" w:date="2020-05-03T14:56:00Z"/>
          <w:rFonts w:asciiTheme="minorHAnsi" w:hAnsiTheme="minorHAnsi" w:cstheme="minorHAnsi"/>
        </w:rPr>
      </w:pPr>
      <w:ins w:id="4399" w:author="rkbansal" w:date="2020-05-03T14:56:00Z">
        <w:r>
          <w:rPr>
            <w:rFonts w:asciiTheme="minorHAnsi" w:hAnsiTheme="minorHAnsi" w:cstheme="minorHAnsi"/>
          </w:rPr>
          <w:t>Git command to a</w:t>
        </w:r>
      </w:ins>
      <w:ins w:id="4400"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401" w:author="rkbansal" w:date="2020-05-03T14:56:00Z"/>
          <w:rFonts w:asciiTheme="minorHAnsi" w:hAnsiTheme="minorHAnsi" w:cstheme="minorHAnsi"/>
        </w:rPr>
      </w:pPr>
      <w:ins w:id="4402"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403" w:author="rkbansal" w:date="2020-05-03T14:57:00Z"/>
          <w:rFonts w:asciiTheme="minorHAnsi" w:hAnsiTheme="minorHAnsi" w:cstheme="minorHAnsi"/>
        </w:rPr>
      </w:pPr>
      <w:ins w:id="4404" w:author="rkbansal" w:date="2020-05-03T14:57:00Z">
        <w:r>
          <w:rPr>
            <w:rFonts w:asciiTheme="minorHAnsi" w:hAnsiTheme="minorHAnsi" w:cstheme="minorHAnsi"/>
          </w:rPr>
          <w:t>Git command to c</w:t>
        </w:r>
      </w:ins>
      <w:ins w:id="4405" w:author="rkbansal" w:date="2020-05-03T14:56:00Z">
        <w:r>
          <w:rPr>
            <w:rFonts w:asciiTheme="minorHAnsi" w:hAnsiTheme="minorHAnsi" w:cstheme="minorHAnsi"/>
          </w:rPr>
          <w:t>ommit the</w:t>
        </w:r>
      </w:ins>
      <w:ins w:id="4406" w:author="rkbansal" w:date="2020-05-03T14:57:00Z">
        <w:r>
          <w:rPr>
            <w:rFonts w:asciiTheme="minorHAnsi" w:hAnsiTheme="minorHAnsi" w:cstheme="minorHAnsi"/>
          </w:rPr>
          <w:t xml:space="preserve"> code in the git repository:</w:t>
        </w:r>
      </w:ins>
      <w:ins w:id="4407"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8" w:author="rkbansal" w:date="2020-05-03T15:02:00Z"/>
          <w:rFonts w:asciiTheme="minorHAnsi" w:hAnsiTheme="minorHAnsi" w:cstheme="minorHAnsi"/>
        </w:rPr>
      </w:pPr>
      <w:ins w:id="4409"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10" w:author="rkbansal" w:date="2020-05-03T15:02:00Z"/>
          <w:rFonts w:asciiTheme="minorHAnsi" w:hAnsiTheme="minorHAnsi" w:cstheme="minorHAnsi"/>
        </w:rPr>
      </w:pPr>
      <w:ins w:id="4411"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12" w:author="rkbansal" w:date="2020-05-04T00:19:00Z"/>
          <w:rFonts w:asciiTheme="minorHAnsi" w:hAnsiTheme="minorHAnsi" w:cstheme="minorHAnsi"/>
        </w:rPr>
      </w:pPr>
      <w:ins w:id="4413" w:author="rkbansal" w:date="2020-05-04T00:17:00Z">
        <w:r>
          <w:rPr>
            <w:rFonts w:asciiTheme="minorHAnsi" w:hAnsiTheme="minorHAnsi" w:cstheme="minorHAnsi"/>
          </w:rPr>
          <w:t>After creating the git repository</w:t>
        </w:r>
      </w:ins>
      <w:ins w:id="4414" w:author="rkbansal" w:date="2020-05-04T00:18:00Z">
        <w:r>
          <w:rPr>
            <w:rFonts w:asciiTheme="minorHAnsi" w:hAnsiTheme="minorHAnsi" w:cstheme="minorHAnsi"/>
          </w:rPr>
          <w:t>, it can be imported in Eclipse</w:t>
        </w:r>
      </w:ins>
      <w:ins w:id="4415" w:author="rkbansal" w:date="2020-05-04T00:19:00Z">
        <w:r>
          <w:rPr>
            <w:rFonts w:asciiTheme="minorHAnsi" w:hAnsiTheme="minorHAnsi" w:cstheme="minorHAnsi"/>
          </w:rPr>
          <w:t xml:space="preserve"> as GIT repository</w:t>
        </w:r>
      </w:ins>
      <w:ins w:id="4416" w:author="rkbansal" w:date="2020-05-04T00:22:00Z">
        <w:r w:rsidR="00AD6A24">
          <w:rPr>
            <w:rFonts w:asciiTheme="minorHAnsi" w:hAnsiTheme="minorHAnsi" w:cstheme="minorHAnsi"/>
          </w:rPr>
          <w:t xml:space="preserve"> and </w:t>
        </w:r>
      </w:ins>
      <w:ins w:id="4417"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8" w:author="rkbansal" w:date="2020-05-04T00:22:00Z"/>
          <w:rFonts w:asciiTheme="minorHAnsi" w:hAnsiTheme="minorHAnsi" w:cstheme="minorHAnsi"/>
        </w:rPr>
      </w:pPr>
      <w:ins w:id="4419"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20" w:author="rkbansal" w:date="2020-05-04T00:16:00Z"/>
          <w:rFonts w:asciiTheme="minorHAnsi" w:hAnsiTheme="minorHAnsi" w:cstheme="minorHAnsi"/>
        </w:rPr>
        <w:pPrChange w:id="4421"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22" w:author="rkbansal" w:date="2020-05-04T00:25:00Z"/>
          <w:rFonts w:asciiTheme="minorHAnsi" w:hAnsiTheme="minorHAnsi" w:cstheme="minorHAnsi"/>
        </w:rPr>
      </w:pPr>
      <w:ins w:id="4423"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24" w:author="rkbansal" w:date="2020-05-04T00:25:00Z"/>
          <w:rFonts w:asciiTheme="minorHAnsi" w:hAnsiTheme="minorHAnsi" w:cstheme="minorHAnsi"/>
        </w:rPr>
      </w:pPr>
      <w:ins w:id="4425"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26" w:author="rkbansal" w:date="2020-05-04T00:25:00Z"/>
          <w:rFonts w:asciiTheme="minorHAnsi" w:hAnsiTheme="minorHAnsi" w:cstheme="minorHAnsi"/>
          <w:rPrChange w:id="4427" w:author="rkbansal" w:date="2020-05-04T00:26:00Z">
            <w:rPr>
              <w:ins w:id="4428" w:author="rkbansal" w:date="2020-05-04T00:25:00Z"/>
            </w:rPr>
          </w:rPrChange>
        </w:rPr>
        <w:pPrChange w:id="4429"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30" w:author="rkbansal" w:date="2020-05-04T00:30:00Z"/>
          <w:rFonts w:asciiTheme="minorHAnsi" w:hAnsiTheme="minorHAnsi" w:cstheme="minorHAnsi"/>
        </w:rPr>
      </w:pPr>
      <w:ins w:id="4431"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32" w:author="rkbansal" w:date="2020-05-04T00:30:00Z"/>
          <w:rFonts w:asciiTheme="minorHAnsi" w:hAnsiTheme="minorHAnsi" w:cstheme="minorHAnsi"/>
        </w:rPr>
        <w:pPrChange w:id="4433" w:author="rkbansal" w:date="2020-05-04T00:30:00Z">
          <w:pPr>
            <w:pStyle w:val="ListParagraph"/>
            <w:numPr>
              <w:numId w:val="19"/>
            </w:numPr>
            <w:ind w:hanging="360"/>
            <w:jc w:val="both"/>
          </w:pPr>
        </w:pPrChange>
      </w:pPr>
      <w:ins w:id="4434"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35" w:author="rkbansal" w:date="2020-05-03T15:05:00Z"/>
          <w:rFonts w:asciiTheme="minorHAnsi" w:hAnsiTheme="minorHAnsi" w:cstheme="minorHAnsi"/>
        </w:rPr>
      </w:pPr>
      <w:ins w:id="4436"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proofErr w:type="spellStart"/>
        <w:r w:rsidRPr="00863912">
          <w:rPr>
            <w:rFonts w:asciiTheme="minorHAnsi" w:hAnsiTheme="minorHAnsi" w:cstheme="minorHAnsi"/>
            <w:rPrChange w:id="4437" w:author="rkbansal" w:date="2020-05-03T15:04:00Z">
              <w:rPr>
                <w:rFonts w:ascii="Segoe UI" w:hAnsi="Segoe UI" w:cs="Segoe UI"/>
                <w:b/>
                <w:bCs/>
                <w:color w:val="000000"/>
              </w:rPr>
            </w:rPrChange>
          </w:rPr>
          <w:t>git</w:t>
        </w:r>
        <w:proofErr w:type="spellEnd"/>
        <w:r w:rsidRPr="00863912">
          <w:rPr>
            <w:rFonts w:asciiTheme="minorHAnsi" w:hAnsiTheme="minorHAnsi" w:cstheme="minorHAnsi"/>
            <w:rPrChange w:id="4438" w:author="rkbansal" w:date="2020-05-03T15:04:00Z">
              <w:rPr>
                <w:rFonts w:ascii="Segoe UI" w:hAnsi="Segoe UI" w:cs="Segoe UI"/>
                <w:b/>
                <w:bCs/>
                <w:color w:val="000000"/>
              </w:rPr>
            </w:rPrChange>
          </w:rPr>
          <w:t xml:space="preserve"> repo from Config Server</w:t>
        </w:r>
      </w:ins>
    </w:p>
    <w:p w14:paraId="5FCB3CC6" w14:textId="6722756B" w:rsidR="00EA20F9" w:rsidRDefault="00697005" w:rsidP="00EA20F9">
      <w:pPr>
        <w:pStyle w:val="ListParagraph"/>
        <w:jc w:val="both"/>
        <w:rPr>
          <w:ins w:id="4439" w:author="rkbansal" w:date="2020-05-03T15:06:00Z"/>
          <w:rFonts w:asciiTheme="minorHAnsi" w:hAnsiTheme="minorHAnsi" w:cstheme="minorHAnsi"/>
          <w:color w:val="000000"/>
        </w:rPr>
      </w:pPr>
      <w:ins w:id="4440" w:author="rkbansal" w:date="2020-05-03T15:05:00Z">
        <w:r w:rsidRPr="00697005">
          <w:rPr>
            <w:rFonts w:asciiTheme="minorHAnsi" w:hAnsiTheme="minorHAnsi" w:cstheme="minorHAnsi"/>
            <w:color w:val="000000"/>
            <w:rPrChange w:id="4441"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42"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43"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44"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45"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46"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47"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48"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9" w:author="rkbansal" w:date="2020-05-03T15:22:00Z"/>
          <w:rFonts w:asciiTheme="minorHAnsi" w:hAnsiTheme="minorHAnsi" w:cstheme="minorHAnsi"/>
        </w:rPr>
      </w:pPr>
      <w:ins w:id="4450"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51" w:author="rkbansal" w:date="2020-05-03T15:26:00Z"/>
          <w:rFonts w:asciiTheme="minorHAnsi" w:hAnsiTheme="minorHAnsi" w:cstheme="minorHAnsi"/>
        </w:rPr>
      </w:pPr>
      <w:ins w:id="4452" w:author="rkbansal" w:date="2020-05-03T15:22:00Z">
        <w:r>
          <w:rPr>
            <w:rFonts w:asciiTheme="minorHAnsi" w:hAnsiTheme="minorHAnsi" w:cstheme="minorHAnsi"/>
          </w:rPr>
          <w:t>To verify the Config server configuration, run the Config</w:t>
        </w:r>
      </w:ins>
      <w:ins w:id="4453"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54" w:author="rkbansal" w:date="2020-05-03T15:26:00Z">
        <w:r w:rsidR="00D006B2">
          <w:rPr>
            <w:rFonts w:asciiTheme="minorHAnsi" w:hAnsiTheme="minorHAnsi" w:cstheme="minorHAnsi"/>
          </w:rPr>
          <w:t xml:space="preserve"> following</w:t>
        </w:r>
      </w:ins>
      <w:ins w:id="4455"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56" w:author="rkbansal" w:date="2020-05-03T15:27:00Z"/>
        </w:rPr>
      </w:pPr>
      <w:ins w:id="4457" w:author="rkbansal" w:date="2020-05-03T15:26:00Z">
        <w:r>
          <w:t xml:space="preserve">URL to check the dev properties of people-mgmt-service : </w:t>
        </w:r>
        <w:r>
          <w:fldChar w:fldCharType="begin"/>
        </w:r>
        <w:r>
          <w:instrText xml:space="preserve"> HYPERLINK "</w:instrText>
        </w:r>
        <w:r w:rsidRPr="00D006B2">
          <w:rPr>
            <w:rPrChange w:id="4458"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9" w:author="rkbansal" w:date="2020-05-03T15:26:00Z"/>
        </w:rPr>
        <w:pPrChange w:id="4460" w:author="rkbansal" w:date="2020-05-03T15:27:00Z">
          <w:pPr>
            <w:pStyle w:val="ListParagraph"/>
            <w:jc w:val="both"/>
          </w:pPr>
        </w:pPrChange>
      </w:pPr>
      <w:ins w:id="4461"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62" w:author="rkbansal" w:date="2020-05-03T15:28:00Z"/>
        </w:rPr>
      </w:pPr>
      <w:ins w:id="4463" w:author="rkbansal" w:date="2020-05-03T15:27:00Z">
        <w:r>
          <w:t xml:space="preserve">URL to check the prod properties of people-mgmt-service : </w:t>
        </w:r>
      </w:ins>
      <w:ins w:id="4464"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65" w:author="rkbansal" w:date="2020-05-03T15:27:00Z"/>
        </w:rPr>
        <w:pPrChange w:id="4466" w:author="rkbansal" w:date="2020-05-03T15:28:00Z">
          <w:pPr>
            <w:pStyle w:val="ListParagraph"/>
            <w:numPr>
              <w:ilvl w:val="1"/>
              <w:numId w:val="19"/>
            </w:numPr>
            <w:ind w:left="1440" w:hanging="360"/>
            <w:jc w:val="both"/>
          </w:pPr>
        </w:pPrChange>
      </w:pPr>
      <w:ins w:id="4467"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68" w:author="rkbansal" w:date="2020-05-03T15:22:00Z"/>
          <w:rFonts w:asciiTheme="minorHAnsi" w:hAnsiTheme="minorHAnsi" w:cstheme="minorHAnsi"/>
        </w:rPr>
        <w:pPrChange w:id="4469"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70" w:author="rkbansal" w:date="2020-06-21T17:30:00Z"/>
          <w:b/>
          <w:bCs/>
        </w:rPr>
      </w:pPr>
      <w:ins w:id="4471" w:author="rkbansal" w:date="2020-06-21T17:29:00Z">
        <w:r>
          <w:rPr>
            <w:b/>
            <w:bCs/>
          </w:rPr>
          <w:t xml:space="preserve">C. </w:t>
        </w:r>
      </w:ins>
      <w:ins w:id="4472" w:author="rkbansal" w:date="2020-06-21T17:30:00Z">
        <w:r>
          <w:rPr>
            <w:b/>
            <w:bCs/>
          </w:rPr>
          <w:t>[Optional]</w:t>
        </w:r>
      </w:ins>
      <w:ins w:id="4473"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74" w:author="rkbansal" w:date="2020-06-21T17:30:00Z">
        <w:r>
          <w:rPr>
            <w:b/>
            <w:bCs/>
          </w:rPr>
          <w:t>GitHub</w:t>
        </w:r>
      </w:ins>
    </w:p>
    <w:p w14:paraId="7A296D39" w14:textId="77B7D1CE" w:rsidR="00DA55D2" w:rsidRDefault="00DA55D2" w:rsidP="00DA55D2">
      <w:pPr>
        <w:pStyle w:val="ListParagraph"/>
        <w:numPr>
          <w:ilvl w:val="0"/>
          <w:numId w:val="110"/>
        </w:numPr>
        <w:rPr>
          <w:ins w:id="4475" w:author="rkbansal" w:date="2020-06-21T17:30:00Z"/>
        </w:rPr>
      </w:pPr>
      <w:ins w:id="4476" w:author="rkbansal" w:date="2020-06-21T17:30:00Z">
        <w:r>
          <w:t>After performing the step B.</w:t>
        </w:r>
      </w:ins>
    </w:p>
    <w:p w14:paraId="61F8B9E7" w14:textId="66243C88" w:rsidR="00DA55D2" w:rsidRDefault="00DA55D2" w:rsidP="00DA55D2">
      <w:pPr>
        <w:pStyle w:val="ListParagraph"/>
        <w:numPr>
          <w:ilvl w:val="0"/>
          <w:numId w:val="110"/>
        </w:numPr>
        <w:rPr>
          <w:ins w:id="4477" w:author="rkbansal" w:date="2020-06-21T17:34:00Z"/>
        </w:rPr>
      </w:pPr>
      <w:ins w:id="4478" w:author="rkbansal" w:date="2020-06-21T17:33:00Z">
        <w:r>
          <w:t>Follow the below steps to c</w:t>
        </w:r>
      </w:ins>
      <w:ins w:id="4479" w:author="rkbansal" w:date="2020-06-21T17:30:00Z">
        <w:r>
          <w:t>reate the remote</w:t>
        </w:r>
      </w:ins>
      <w:ins w:id="4480" w:author="rkbansal" w:date="2020-06-21T17:33:00Z">
        <w:r>
          <w:t>, empty folder/</w:t>
        </w:r>
      </w:ins>
      <w:ins w:id="4481" w:author="rkbansal" w:date="2020-06-21T17:30:00Z">
        <w:r>
          <w:t xml:space="preserve">repository in </w:t>
        </w:r>
      </w:ins>
      <w:ins w:id="4482" w:author="rkbansal" w:date="2020-06-21T17:37:00Z">
        <w:r w:rsidR="006B4C95">
          <w:t>GitHub</w:t>
        </w:r>
      </w:ins>
      <w:ins w:id="4483"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Change w:id="4485" w:author="rkbansal" w:date="2020-06-21T17:34:00Z">
          <w:pPr>
            <w:pStyle w:val="NormalWeb"/>
            <w:numPr>
              <w:numId w:val="110"/>
            </w:numPr>
            <w:shd w:val="clear" w:color="auto" w:fill="FFFFFF"/>
            <w:spacing w:before="240" w:beforeAutospacing="0" w:after="240" w:afterAutospacing="0"/>
            <w:ind w:left="720" w:hanging="360"/>
          </w:pPr>
        </w:pPrChange>
      </w:pPr>
      <w:ins w:id="4486" w:author="rkbansal" w:date="2020-06-21T17:34:00Z">
        <w:r>
          <w:rPr>
            <w:rFonts w:ascii="Segoe UI" w:hAnsi="Segoe UI" w:cs="Segoe UI"/>
            <w:color w:val="24292E"/>
          </w:rPr>
          <w:t xml:space="preserve">Login to your </w:t>
        </w:r>
      </w:ins>
      <w:ins w:id="4487" w:author="rkbansal" w:date="2020-06-21T17:37:00Z">
        <w:r w:rsidR="006B4C95">
          <w:rPr>
            <w:rFonts w:ascii="Segoe UI" w:hAnsi="Segoe UI" w:cs="Segoe UI"/>
            <w:color w:val="24292E"/>
          </w:rPr>
          <w:t>GitHub</w:t>
        </w:r>
      </w:ins>
      <w:ins w:id="4488"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9" w:author="rkbansal" w:date="2020-06-21T17:34:00Z"/>
          <w:rFonts w:ascii="Segoe UI" w:hAnsi="Segoe UI" w:cs="Segoe UI"/>
          <w:color w:val="24292E"/>
        </w:rPr>
      </w:pPr>
      <w:ins w:id="4490" w:author="rkbansal" w:date="2020-06-21T17:34:00Z">
        <w:r>
          <w:rPr>
            <w:rFonts w:ascii="Segoe UI" w:hAnsi="Segoe UI" w:cs="Segoe UI"/>
            <w:color w:val="24292E"/>
          </w:rPr>
          <w:t xml:space="preserve">At the top right of any </w:t>
        </w:r>
      </w:ins>
      <w:ins w:id="4491" w:author="rkbansal" w:date="2020-06-21T17:37:00Z">
        <w:r w:rsidR="006B4C95">
          <w:rPr>
            <w:rFonts w:ascii="Segoe UI" w:hAnsi="Segoe UI" w:cs="Segoe UI"/>
            <w:color w:val="24292E"/>
          </w:rPr>
          <w:t>GitHub</w:t>
        </w:r>
      </w:ins>
      <w:ins w:id="4492"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93" w:author="rkbansal" w:date="2020-06-21T17:34:00Z"/>
          <w:rFonts w:ascii="Segoe UI" w:hAnsi="Segoe UI" w:cs="Segoe UI"/>
          <w:color w:val="24292E"/>
        </w:rPr>
        <w:pPrChange w:id="4494" w:author="rkbansal" w:date="2020-06-21T17:34:00Z">
          <w:pPr>
            <w:pStyle w:val="NormalWeb"/>
            <w:numPr>
              <w:numId w:val="110"/>
            </w:numPr>
            <w:shd w:val="clear" w:color="auto" w:fill="FFFFFF"/>
            <w:spacing w:before="240" w:beforeAutospacing="0" w:after="240" w:afterAutospacing="0"/>
            <w:ind w:left="720" w:hanging="360"/>
          </w:pPr>
        </w:pPrChange>
      </w:pPr>
      <w:ins w:id="4495" w:author="rkbansal" w:date="2020-06-21T17:34:00Z">
        <w:r>
          <w:rPr>
            <w:rFonts w:ascii="Segoe UI" w:hAnsi="Segoe UI" w:cs="Segoe UI"/>
            <w:color w:val="24292E"/>
          </w:rPr>
          <w:t xml:space="preserve">Give your repository a name--ideally the same name as your local project. If I'm building a </w:t>
        </w:r>
      </w:ins>
      <w:ins w:id="4496" w:author="rkbansal" w:date="2020-06-21T17:35:00Z">
        <w:r w:rsidRPr="00DA55D2">
          <w:rPr>
            <w:rStyle w:val="Strong"/>
            <w:rFonts w:ascii="Georgia" w:hAnsi="Georgia" w:cstheme="minorBidi"/>
            <w:b w:val="0"/>
            <w:bCs w:val="0"/>
            <w:rPrChange w:id="4497"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8"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9" w:author="rkbansal" w:date="2020-06-21T17:34:00Z">
        <w:r>
          <w:rPr>
            <w:rFonts w:ascii="Segoe UI" w:hAnsi="Segoe UI" w:cs="Segoe UI"/>
            <w:color w:val="24292E"/>
          </w:rPr>
          <w:t>application, its folder will be called '</w:t>
        </w:r>
      </w:ins>
      <w:ins w:id="4500" w:author="rkbansal" w:date="2020-06-21T17:35:00Z">
        <w:r w:rsidRPr="00DA55D2">
          <w:rPr>
            <w:rStyle w:val="Strong"/>
            <w:rFonts w:ascii="Georgia" w:hAnsi="Georgia" w:cstheme="minorBidi"/>
            <w:b w:val="0"/>
            <w:bCs w:val="0"/>
            <w:rPrChange w:id="4501"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2" w:author="rkbansal" w:date="2020-06-21T17:35:00Z">
              <w:rPr>
                <w:rStyle w:val="Strong"/>
                <w:rFonts w:ascii="Segoe UI" w:hAnsi="Segoe UI" w:cs="Segoe UI"/>
                <w:color w:val="272727"/>
                <w:shd w:val="clear" w:color="auto" w:fill="FFFFFF"/>
              </w:rPr>
            </w:rPrChange>
          </w:rPr>
          <w:t>config-server-git-repo</w:t>
        </w:r>
      </w:ins>
      <w:ins w:id="4503" w:author="rkbansal" w:date="2020-06-21T17:34:00Z">
        <w:r>
          <w:rPr>
            <w:rFonts w:ascii="Segoe UI" w:hAnsi="Segoe UI" w:cs="Segoe UI"/>
            <w:color w:val="24292E"/>
          </w:rPr>
          <w:t>' on my computer, and '</w:t>
        </w:r>
      </w:ins>
      <w:ins w:id="4504"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505"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6" w:author="rkbansal" w:date="2020-06-21T17:35:00Z">
              <w:rPr>
                <w:rStyle w:val="Strong"/>
                <w:rFonts w:ascii="Segoe UI" w:hAnsi="Segoe UI" w:cs="Segoe UI"/>
                <w:color w:val="272727"/>
                <w:shd w:val="clear" w:color="auto" w:fill="FFFFFF"/>
              </w:rPr>
            </w:rPrChange>
          </w:rPr>
          <w:t>config-server-git-repo</w:t>
        </w:r>
      </w:ins>
      <w:ins w:id="4507" w:author="rkbansal" w:date="2020-06-21T17:34:00Z">
        <w:r>
          <w:rPr>
            <w:rFonts w:ascii="Segoe UI" w:hAnsi="Segoe UI" w:cs="Segoe UI"/>
            <w:color w:val="24292E"/>
          </w:rPr>
          <w:t xml:space="preserve">' will be the </w:t>
        </w:r>
      </w:ins>
      <w:ins w:id="4508" w:author="rkbansal" w:date="2020-06-21T17:37:00Z">
        <w:r w:rsidR="006B4C95">
          <w:rPr>
            <w:rFonts w:ascii="Segoe UI" w:hAnsi="Segoe UI" w:cs="Segoe UI"/>
            <w:color w:val="24292E"/>
          </w:rPr>
          <w:t>GitHub</w:t>
        </w:r>
      </w:ins>
      <w:ins w:id="4509"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10" w:author="rkbansal" w:date="2020-06-21T17:51:00Z"/>
          <w:rPrChange w:id="4511" w:author="rkbansal" w:date="2020-06-21T17:51:00Z">
            <w:rPr>
              <w:ins w:id="4512" w:author="rkbansal" w:date="2020-06-21T17:51:00Z"/>
              <w:rFonts w:ascii="Segoe UI" w:hAnsi="Segoe UI" w:cs="Segoe UI"/>
              <w:color w:val="24292E"/>
            </w:rPr>
          </w:rPrChange>
        </w:rPr>
      </w:pPr>
      <w:ins w:id="4513"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14" w:author="rkbansal" w:date="2020-06-21T17:32:00Z"/>
        </w:rPr>
        <w:pPrChange w:id="4515" w:author="rkbansal" w:date="2020-06-21T17:51:00Z">
          <w:pPr>
            <w:pStyle w:val="ListParagraph"/>
            <w:numPr>
              <w:numId w:val="110"/>
            </w:numPr>
            <w:ind w:hanging="360"/>
          </w:pPr>
        </w:pPrChange>
      </w:pPr>
      <w:ins w:id="4516"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17" w:author="rkbansal" w:date="2020-06-21T18:20:00Z"/>
        </w:rPr>
      </w:pPr>
      <w:ins w:id="4518" w:author="rkbansal" w:date="2020-06-21T17:46:00Z">
        <w:r>
          <w:t>Connect your local project folder to your empty folder/repository</w:t>
        </w:r>
      </w:ins>
      <w:ins w:id="4519" w:author="rkbansal" w:date="2020-06-21T17:52:00Z">
        <w:r w:rsidR="00E91FF6">
          <w:t>(</w:t>
        </w:r>
        <w:r w:rsidR="00E91FF6" w:rsidRPr="00797D24">
          <w:rPr>
            <w:color w:val="4472C4" w:themeColor="accent1"/>
            <w:rPrChange w:id="4520" w:author="rkbansal" w:date="2020-06-21T17:52:00Z">
              <w:rPr/>
            </w:rPrChange>
          </w:rPr>
          <w:t>https://github.com/rajivbansal2981/bjjd-config-server-git-repo.git</w:t>
        </w:r>
        <w:r w:rsidR="00E91FF6">
          <w:t>)</w:t>
        </w:r>
      </w:ins>
      <w:ins w:id="4521"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22" w:author="rkbansal" w:date="2020-06-21T17:53:00Z"/>
          <w:rPrChange w:id="4523" w:author="rkbansal" w:date="2020-06-21T17:53:00Z">
            <w:rPr>
              <w:ins w:id="4524" w:author="rkbansal" w:date="2020-06-21T17:53:00Z"/>
              <w:rFonts w:ascii="Segoe UI" w:hAnsi="Segoe UI" w:cs="Segoe UI"/>
              <w:color w:val="24292E"/>
              <w:shd w:val="clear" w:color="auto" w:fill="FFFFFF"/>
            </w:rPr>
          </w:rPrChange>
        </w:rPr>
      </w:pPr>
      <w:ins w:id="4525"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26" w:author="rkbansal" w:date="2020-06-21T17:55:00Z"/>
          <w:rFonts w:asciiTheme="minorHAnsi" w:hAnsiTheme="minorHAnsi" w:cstheme="minorHAnsi"/>
          <w:color w:val="4472C4" w:themeColor="accent1"/>
          <w:sz w:val="22"/>
          <w:szCs w:val="22"/>
          <w:shd w:val="clear" w:color="auto" w:fill="FFFFFF"/>
          <w:rPrChange w:id="4527" w:author="rkbansal" w:date="2020-06-21T17:55:00Z">
            <w:rPr>
              <w:ins w:id="4528" w:author="rkbansal" w:date="2020-06-21T17:55:00Z"/>
              <w:rFonts w:asciiTheme="minorHAnsi" w:hAnsiTheme="minorHAnsi" w:cstheme="minorHAnsi"/>
              <w:color w:val="24292E"/>
              <w:sz w:val="22"/>
              <w:szCs w:val="22"/>
              <w:shd w:val="clear" w:color="auto" w:fill="FFFFFF"/>
            </w:rPr>
          </w:rPrChange>
        </w:rPr>
      </w:pPr>
      <w:ins w:id="4529" w:author="rkbansal" w:date="2020-06-21T17:54:00Z">
        <w:r w:rsidRPr="00741322">
          <w:rPr>
            <w:rFonts w:asciiTheme="minorHAnsi" w:hAnsiTheme="minorHAnsi" w:cstheme="minorHAnsi"/>
            <w:color w:val="4472C4" w:themeColor="accent1"/>
            <w:sz w:val="22"/>
            <w:szCs w:val="22"/>
            <w:shd w:val="clear" w:color="auto" w:fill="FFFFFF"/>
            <w:rPrChange w:id="4530" w:author="rkbansal" w:date="2020-06-21T17:55:00Z">
              <w:rPr>
                <w:rFonts w:ascii="Segoe UI" w:hAnsi="Segoe UI" w:cs="Segoe UI"/>
                <w:color w:val="24292E"/>
                <w:shd w:val="clear" w:color="auto" w:fill="FFFFFF"/>
              </w:rPr>
            </w:rPrChange>
          </w:rPr>
          <w:t>c</w:t>
        </w:r>
      </w:ins>
      <w:ins w:id="4531" w:author="rkbansal" w:date="2020-06-21T17:53:00Z">
        <w:r w:rsidRPr="00741322">
          <w:rPr>
            <w:rFonts w:asciiTheme="minorHAnsi" w:hAnsiTheme="minorHAnsi" w:cstheme="minorHAnsi"/>
            <w:color w:val="4472C4" w:themeColor="accent1"/>
            <w:sz w:val="22"/>
            <w:szCs w:val="22"/>
            <w:shd w:val="clear" w:color="auto" w:fill="FFFFFF"/>
            <w:rPrChange w:id="4532" w:author="rkbansal" w:date="2020-06-21T17:55:00Z">
              <w:rPr>
                <w:rFonts w:ascii="Segoe UI" w:hAnsi="Segoe UI" w:cs="Segoe UI"/>
                <w:color w:val="24292E"/>
                <w:shd w:val="clear" w:color="auto" w:fill="FFFFFF"/>
              </w:rPr>
            </w:rPrChange>
          </w:rPr>
          <w:t xml:space="preserve">d </w:t>
        </w:r>
      </w:ins>
      <w:ins w:id="4533" w:author="rkbansal" w:date="2020-06-21T17:54:00Z">
        <w:r w:rsidRPr="00741322">
          <w:rPr>
            <w:rFonts w:asciiTheme="minorHAnsi" w:hAnsiTheme="minorHAnsi" w:cstheme="minorHAnsi"/>
            <w:color w:val="4472C4" w:themeColor="accent1"/>
            <w:sz w:val="22"/>
            <w:szCs w:val="22"/>
            <w:shd w:val="clear" w:color="auto" w:fill="FFFFFF"/>
            <w:rPrChange w:id="4534"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35" w:author="rkbansal" w:date="2020-06-21T17:55:00Z"/>
          <w:rStyle w:val="HTMLCode"/>
          <w:rFonts w:asciiTheme="minorHAnsi" w:eastAsiaTheme="minorHAnsi" w:hAnsiTheme="minorHAnsi" w:cstheme="minorHAnsi"/>
          <w:sz w:val="22"/>
          <w:szCs w:val="22"/>
          <w:rPrChange w:id="4536" w:author="rkbansal" w:date="2020-06-21T17:55:00Z">
            <w:rPr>
              <w:ins w:id="4537" w:author="rkbansal" w:date="2020-06-21T17:55:00Z"/>
              <w:rStyle w:val="HTMLCode"/>
              <w:rFonts w:ascii="Consolas" w:eastAsiaTheme="majorEastAsia" w:hAnsi="Consolas"/>
              <w:color w:val="24292E"/>
            </w:rPr>
          </w:rPrChange>
        </w:rPr>
      </w:pPr>
      <w:ins w:id="4538"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9" w:author="rkbansal" w:date="2020-06-21T17:56:00Z"/>
          <w:rFonts w:asciiTheme="minorHAnsi" w:hAnsiTheme="minorHAnsi" w:cstheme="minorHAnsi"/>
          <w:color w:val="4472C4" w:themeColor="accent1"/>
          <w:sz w:val="22"/>
          <w:szCs w:val="22"/>
          <w:shd w:val="clear" w:color="auto" w:fill="FFFFFF"/>
        </w:rPr>
      </w:pPr>
      <w:ins w:id="4540" w:author="rkbansal" w:date="2020-06-21T17:55:00Z">
        <w:r w:rsidRPr="00741322">
          <w:rPr>
            <w:rFonts w:asciiTheme="minorHAnsi" w:hAnsiTheme="minorHAnsi" w:cstheme="minorHAnsi"/>
            <w:color w:val="4472C4" w:themeColor="accent1"/>
            <w:sz w:val="22"/>
            <w:szCs w:val="22"/>
            <w:shd w:val="clear" w:color="auto" w:fill="FFFFFF"/>
            <w:rPrChange w:id="4541" w:author="rkbansal" w:date="2020-06-21T17:56:00Z">
              <w:rPr>
                <w:rFonts w:ascii="Segoe UI" w:hAnsi="Segoe UI" w:cs="Segoe UI"/>
                <w:color w:val="24292E"/>
                <w:shd w:val="clear" w:color="auto" w:fill="FFFFFF"/>
              </w:rPr>
            </w:rPrChange>
          </w:rPr>
          <w:t>git remo</w:t>
        </w:r>
      </w:ins>
      <w:ins w:id="4542" w:author="rkbansal" w:date="2020-06-21T17:56:00Z">
        <w:r w:rsidRPr="00741322">
          <w:rPr>
            <w:rFonts w:asciiTheme="minorHAnsi" w:hAnsiTheme="minorHAnsi" w:cstheme="minorHAnsi"/>
            <w:color w:val="4472C4" w:themeColor="accent1"/>
            <w:sz w:val="22"/>
            <w:szCs w:val="22"/>
            <w:shd w:val="clear" w:color="auto" w:fill="FFFFFF"/>
            <w:rPrChange w:id="4543"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44"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45"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46" w:author="rkbansal" w:date="2020-06-21T17:58:00Z"/>
          <w:rFonts w:ascii="Segoe UI" w:hAnsi="Segoe UI" w:cs="Segoe UI"/>
          <w:color w:val="24292E"/>
          <w:shd w:val="clear" w:color="auto" w:fill="FFFFFF"/>
          <w:rPrChange w:id="4547" w:author="rkbansal" w:date="2020-06-21T17:58:00Z">
            <w:rPr>
              <w:ins w:id="4548" w:author="rkbansal" w:date="2020-06-21T17:58:00Z"/>
              <w:rFonts w:ascii="Segoe UI" w:hAnsi="Segoe UI" w:cs="Segoe UI"/>
              <w:shd w:val="clear" w:color="auto" w:fill="FFFFFF"/>
            </w:rPr>
          </w:rPrChange>
        </w:rPr>
      </w:pPr>
      <w:ins w:id="4549"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50"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51" w:author="rkbansal" w:date="2020-06-21T18:06:00Z"/>
          <w:rFonts w:asciiTheme="minorHAnsi" w:hAnsiTheme="minorHAnsi" w:cstheme="minorHAnsi"/>
          <w:color w:val="4472C4" w:themeColor="accent1"/>
          <w:sz w:val="22"/>
          <w:szCs w:val="22"/>
          <w:shd w:val="clear" w:color="auto" w:fill="FFFFFF"/>
        </w:rPr>
      </w:pPr>
      <w:ins w:id="4552" w:author="rkbansal" w:date="2020-06-21T17:59:00Z">
        <w:r w:rsidRPr="00B52366">
          <w:rPr>
            <w:rFonts w:asciiTheme="minorHAnsi" w:hAnsiTheme="minorHAnsi" w:cstheme="minorHAnsi"/>
            <w:color w:val="4472C4" w:themeColor="accent1"/>
            <w:sz w:val="22"/>
            <w:szCs w:val="22"/>
            <w:shd w:val="clear" w:color="auto" w:fill="FFFFFF"/>
            <w:rPrChange w:id="4553"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54" w:author="rkbansal" w:date="2020-06-21T18:21:00Z"/>
          <w:rFonts w:asciiTheme="minorHAnsi" w:hAnsiTheme="minorHAnsi" w:cstheme="minorHAnsi"/>
          <w:color w:val="4472C4" w:themeColor="accent1"/>
          <w:sz w:val="22"/>
          <w:szCs w:val="22"/>
          <w:shd w:val="clear" w:color="auto" w:fill="FFFFFF"/>
          <w:rPrChange w:id="4555" w:author="rkbansal" w:date="2020-06-21T18:21:00Z">
            <w:rPr>
              <w:ins w:id="4556" w:author="rkbansal" w:date="2020-06-21T18:21:00Z"/>
              <w:rFonts w:ascii="Segoe UI" w:hAnsi="Segoe UI" w:cs="Segoe UI"/>
              <w:color w:val="24292E"/>
              <w:sz w:val="21"/>
              <w:szCs w:val="21"/>
            </w:rPr>
          </w:rPrChange>
        </w:rPr>
      </w:pPr>
      <w:ins w:id="4557"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58" w:author="rkbansal" w:date="2020-06-21T18:20:00Z"/>
          <w:rFonts w:asciiTheme="minorHAnsi" w:hAnsiTheme="minorHAnsi" w:cstheme="minorHAnsi"/>
          <w:color w:val="4472C4" w:themeColor="accent1"/>
          <w:sz w:val="22"/>
          <w:szCs w:val="22"/>
          <w:shd w:val="clear" w:color="auto" w:fill="FFFFFF"/>
          <w:rPrChange w:id="4559" w:author="rkbansal" w:date="2020-06-21T18:20:00Z">
            <w:rPr>
              <w:ins w:id="4560" w:author="rkbansal" w:date="2020-06-21T18:20:00Z"/>
              <w:rFonts w:ascii="Segoe UI" w:hAnsi="Segoe UI" w:cs="Segoe UI"/>
              <w:color w:val="24292E"/>
              <w:sz w:val="21"/>
              <w:szCs w:val="21"/>
            </w:rPr>
          </w:rPrChange>
        </w:rPr>
        <w:pPrChange w:id="4561" w:author="rkbansal" w:date="2020-06-21T18:21:00Z">
          <w:pPr>
            <w:pStyle w:val="NormalWeb"/>
            <w:numPr>
              <w:ilvl w:val="1"/>
              <w:numId w:val="110"/>
            </w:numPr>
            <w:shd w:val="clear" w:color="auto" w:fill="FFFFFF"/>
            <w:spacing w:before="240" w:beforeAutospacing="0" w:after="240" w:afterAutospacing="0"/>
            <w:ind w:left="1440" w:hanging="360"/>
          </w:pPr>
        </w:pPrChange>
      </w:pPr>
      <w:ins w:id="4562"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63" w:author="rkbansal" w:date="2020-06-21T18:24:00Z"/>
          <w:rFonts w:asciiTheme="minorHAnsi" w:hAnsiTheme="minorHAnsi" w:cstheme="minorHAnsi"/>
          <w:color w:val="4472C4" w:themeColor="accent1"/>
          <w:shd w:val="clear" w:color="auto" w:fill="FFFFFF"/>
          <w:rPrChange w:id="4564" w:author="rkbansal" w:date="2020-06-21T18:24:00Z">
            <w:rPr>
              <w:ins w:id="4565" w:author="rkbansal" w:date="2020-06-21T18:24:00Z"/>
              <w:rFonts w:ascii="Segoe UI" w:hAnsi="Segoe UI" w:cs="Segoe UI"/>
              <w:color w:val="24292E"/>
              <w:sz w:val="22"/>
              <w:szCs w:val="22"/>
            </w:rPr>
          </w:rPrChange>
        </w:rPr>
      </w:pPr>
      <w:ins w:id="4566" w:author="rkbansal" w:date="2020-06-21T18:20:00Z">
        <w:r w:rsidRPr="00D400D0">
          <w:rPr>
            <w:rFonts w:ascii="Segoe UI" w:hAnsi="Segoe UI" w:cs="Segoe UI"/>
            <w:color w:val="24292E"/>
            <w:sz w:val="22"/>
            <w:szCs w:val="22"/>
            <w:rPrChange w:id="4567" w:author="rkbansal" w:date="2020-06-21T18:21:00Z">
              <w:rPr>
                <w:rFonts w:ascii="Segoe UI" w:hAnsi="Segoe UI" w:cs="Segoe UI"/>
                <w:color w:val="24292E"/>
                <w:sz w:val="21"/>
                <w:szCs w:val="21"/>
              </w:rPr>
            </w:rPrChange>
          </w:rPr>
          <w:t xml:space="preserve">To update the application.properties </w:t>
        </w:r>
      </w:ins>
      <w:ins w:id="4568" w:author="rkbansal" w:date="2020-06-21T18:24:00Z">
        <w:r w:rsidR="00CD5CBB">
          <w:rPr>
            <w:rFonts w:ascii="Segoe UI" w:hAnsi="Segoe UI" w:cs="Segoe UI"/>
            <w:color w:val="24292E"/>
            <w:sz w:val="22"/>
            <w:szCs w:val="22"/>
          </w:rPr>
          <w:t xml:space="preserve">of project: config-server </w:t>
        </w:r>
      </w:ins>
      <w:ins w:id="4569" w:author="rkbansal" w:date="2020-06-21T18:20:00Z">
        <w:r w:rsidRPr="00D400D0">
          <w:rPr>
            <w:rFonts w:ascii="Segoe UI" w:hAnsi="Segoe UI" w:cs="Segoe UI"/>
            <w:color w:val="24292E"/>
            <w:sz w:val="22"/>
            <w:szCs w:val="22"/>
            <w:rPrChange w:id="4570" w:author="rkbansal" w:date="2020-06-21T18:21:00Z">
              <w:rPr>
                <w:rFonts w:ascii="Segoe UI" w:hAnsi="Segoe UI" w:cs="Segoe UI"/>
                <w:color w:val="24292E"/>
                <w:sz w:val="21"/>
                <w:szCs w:val="21"/>
              </w:rPr>
            </w:rPrChange>
          </w:rPr>
          <w:t xml:space="preserve">and enable the git </w:t>
        </w:r>
      </w:ins>
      <w:ins w:id="4571" w:author="rkbansal" w:date="2020-06-21T18:21:00Z">
        <w:r w:rsidR="00D400D0">
          <w:rPr>
            <w:rFonts w:ascii="Segoe UI" w:hAnsi="Segoe UI" w:cs="Segoe UI"/>
            <w:color w:val="24292E"/>
            <w:sz w:val="22"/>
            <w:szCs w:val="22"/>
          </w:rPr>
          <w:t>URI</w:t>
        </w:r>
      </w:ins>
      <w:ins w:id="4572" w:author="rkbansal" w:date="2020-06-21T18:20:00Z">
        <w:r w:rsidRPr="00D400D0">
          <w:rPr>
            <w:rFonts w:ascii="Segoe UI" w:hAnsi="Segoe UI" w:cs="Segoe UI"/>
            <w:color w:val="24292E"/>
            <w:sz w:val="22"/>
            <w:szCs w:val="22"/>
            <w:rPrChange w:id="4573" w:author="rkbansal" w:date="2020-06-21T18:21:00Z">
              <w:rPr>
                <w:rFonts w:ascii="Segoe UI" w:hAnsi="Segoe UI" w:cs="Segoe UI"/>
                <w:color w:val="24292E"/>
                <w:sz w:val="21"/>
                <w:szCs w:val="21"/>
              </w:rPr>
            </w:rPrChange>
          </w:rPr>
          <w:t xml:space="preserve"> path </w:t>
        </w:r>
      </w:ins>
      <w:ins w:id="4574" w:author="rkbansal" w:date="2020-06-21T18:21:00Z">
        <w:r w:rsidRPr="00D400D0">
          <w:rPr>
            <w:rFonts w:ascii="Segoe UI" w:hAnsi="Segoe UI" w:cs="Segoe UI"/>
            <w:color w:val="24292E"/>
            <w:sz w:val="22"/>
            <w:szCs w:val="22"/>
            <w:rPrChange w:id="4575"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76"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77" w:author="rkbansal" w:date="2020-06-21T18:18:00Z"/>
          <w:rFonts w:asciiTheme="minorHAnsi" w:hAnsiTheme="minorHAnsi" w:cstheme="minorHAnsi"/>
          <w:color w:val="4472C4" w:themeColor="accent1"/>
          <w:shd w:val="clear" w:color="auto" w:fill="FFFFFF"/>
          <w:rPrChange w:id="4578" w:author="rkbansal" w:date="2020-06-21T18:21:00Z">
            <w:rPr>
              <w:ins w:id="4579" w:author="rkbansal" w:date="2020-06-21T18:18:00Z"/>
              <w:rFonts w:ascii="Segoe UI" w:hAnsi="Segoe UI" w:cs="Segoe UI"/>
              <w:color w:val="24292E"/>
              <w:sz w:val="21"/>
              <w:szCs w:val="21"/>
            </w:rPr>
          </w:rPrChange>
        </w:rPr>
        <w:pPrChange w:id="4580" w:author="rkbansal" w:date="2020-06-21T18:24:00Z">
          <w:pPr>
            <w:pStyle w:val="NormalWeb"/>
            <w:numPr>
              <w:ilvl w:val="1"/>
              <w:numId w:val="110"/>
            </w:numPr>
            <w:shd w:val="clear" w:color="auto" w:fill="FFFFFF"/>
            <w:spacing w:before="240" w:beforeAutospacing="0" w:after="240" w:afterAutospacing="0"/>
            <w:ind w:left="1440" w:hanging="360"/>
          </w:pPr>
        </w:pPrChange>
      </w:pPr>
      <w:ins w:id="4581"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82" w:author="rkbansal" w:date="2020-06-21T17:29:00Z"/>
          <w:rFonts w:asciiTheme="minorHAnsi" w:hAnsiTheme="minorHAnsi" w:cstheme="minorHAnsi"/>
          <w:color w:val="4472C4" w:themeColor="accent1"/>
          <w:sz w:val="22"/>
          <w:szCs w:val="22"/>
          <w:shd w:val="clear" w:color="auto" w:fill="FFFFFF"/>
          <w:rPrChange w:id="4583" w:author="rkbansal" w:date="2020-06-21T18:11:00Z">
            <w:rPr>
              <w:ins w:id="4584" w:author="rkbansal" w:date="2020-06-21T17:29:00Z"/>
              <w:b/>
              <w:bCs/>
            </w:rPr>
          </w:rPrChange>
        </w:rPr>
        <w:pPrChange w:id="4585" w:author="rkbansal" w:date="2020-06-21T18:18:00Z">
          <w:pPr>
            <w:pStyle w:val="Heading3"/>
            <w:ind w:left="284"/>
          </w:pPr>
        </w:pPrChange>
      </w:pPr>
    </w:p>
    <w:p w14:paraId="5015CBC8" w14:textId="16190C51" w:rsidR="00304D4A" w:rsidRDefault="00304D4A">
      <w:pPr>
        <w:rPr>
          <w:ins w:id="4586" w:author="rkbansal" w:date="2020-06-21T18:19:00Z"/>
          <w:b/>
          <w:bCs/>
        </w:rPr>
        <w:pPrChange w:id="4587" w:author="rkbansal" w:date="2020-06-21T18:20:00Z">
          <w:pPr>
            <w:pStyle w:val="Heading3"/>
          </w:pPr>
        </w:pPrChange>
      </w:pPr>
      <w:ins w:id="4588" w:author="rkbansal" w:date="2020-06-21T18:20:00Z">
        <w:r>
          <w:t xml:space="preserve">4. </w:t>
        </w:r>
      </w:ins>
      <w:ins w:id="4589" w:author="rkbansal" w:date="2020-06-21T18:19:00Z">
        <w:r>
          <w:t>Connect your l</w:t>
        </w:r>
      </w:ins>
    </w:p>
    <w:p w14:paraId="44DF5D12" w14:textId="44288C0A" w:rsidR="00D36B3B" w:rsidRDefault="00DA55D2">
      <w:pPr>
        <w:pStyle w:val="Heading3"/>
        <w:rPr>
          <w:ins w:id="4590" w:author="rkbansal" w:date="2020-05-03T15:32:00Z"/>
          <w:b/>
          <w:bCs/>
        </w:rPr>
        <w:pPrChange w:id="4591" w:author="rkbansal" w:date="2020-06-21T17:29:00Z">
          <w:pPr>
            <w:pStyle w:val="Heading3"/>
            <w:ind w:left="360"/>
          </w:pPr>
        </w:pPrChange>
      </w:pPr>
      <w:proofErr w:type="spellStart"/>
      <w:ins w:id="4592" w:author="rkbansal" w:date="2020-06-21T17:29:00Z">
        <w:r>
          <w:rPr>
            <w:b/>
            <w:bCs/>
          </w:rPr>
          <w:t>D</w:t>
        </w:r>
      </w:ins>
      <w:ins w:id="4593" w:author="rkbansal" w:date="2020-05-03T15:32:00Z">
        <w:r w:rsidR="00D36B3B">
          <w:rPr>
            <w:b/>
            <w:bCs/>
          </w:rPr>
          <w:t>.</w:t>
        </w:r>
        <w:r w:rsidR="0036261E">
          <w:rPr>
            <w:b/>
            <w:bCs/>
          </w:rPr>
          <w:t>Update</w:t>
        </w:r>
        <w:proofErr w:type="spellEnd"/>
        <w:r w:rsidR="0036261E">
          <w:rPr>
            <w:b/>
            <w:bCs/>
          </w:rPr>
          <w:t xml:space="preserve"> the microservices to point config server</w:t>
        </w:r>
      </w:ins>
    </w:p>
    <w:p w14:paraId="290ACE81" w14:textId="6AA54BBC" w:rsidR="00B573FF" w:rsidRDefault="00B573FF" w:rsidP="00B573FF">
      <w:pPr>
        <w:pStyle w:val="ListParagraph"/>
        <w:rPr>
          <w:ins w:id="4594" w:author="rkbansal" w:date="2020-05-03T15:33:00Z"/>
        </w:rPr>
      </w:pPr>
      <w:ins w:id="4595" w:author="rkbansal" w:date="2020-05-03T15:32:00Z">
        <w:r>
          <w:t>In this step, we need</w:t>
        </w:r>
      </w:ins>
      <w:ins w:id="4596" w:author="rkbansal" w:date="2020-05-03T15:33:00Z">
        <w:r>
          <w:t xml:space="preserve"> t</w:t>
        </w:r>
      </w:ins>
      <w:ins w:id="4597" w:author="rkbansal" w:date="2020-05-03T15:32:00Z">
        <w:r>
          <w:t>o make changes in the new or existing microservice</w:t>
        </w:r>
      </w:ins>
      <w:ins w:id="4598" w:author="rkbansal" w:date="2020-05-03T15:33:00Z">
        <w:r w:rsidR="00A36642">
          <w:t>s</w:t>
        </w:r>
      </w:ins>
      <w:ins w:id="4599"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600" w:author="rkbansal" w:date="2020-05-03T21:42:00Z"/>
        </w:rPr>
      </w:pPr>
      <w:ins w:id="4601" w:author="rkbansal" w:date="2020-05-03T15:33:00Z">
        <w:r w:rsidRPr="00DA738D">
          <w:rPr>
            <w:b/>
            <w:bCs/>
            <w:rPrChange w:id="4602" w:author="rkbansal" w:date="2020-05-03T15:33:00Z">
              <w:rPr/>
            </w:rPrChange>
          </w:rPr>
          <w:t>For example:</w:t>
        </w:r>
        <w:r>
          <w:t xml:space="preserve"> people-mgmt-service</w:t>
        </w:r>
      </w:ins>
    </w:p>
    <w:p w14:paraId="27EC7FAC" w14:textId="68EC69C8" w:rsidR="00C416A6" w:rsidRPr="00E16D9E" w:rsidRDefault="00C416A6">
      <w:pPr>
        <w:pStyle w:val="ListParagraph"/>
        <w:rPr>
          <w:ins w:id="4603" w:author="rkbansal" w:date="2020-05-03T21:43:00Z"/>
        </w:rPr>
        <w:pPrChange w:id="4604" w:author="rkbansal" w:date="2020-05-03T21:44:00Z">
          <w:pPr>
            <w:pStyle w:val="ListParagraph"/>
            <w:numPr>
              <w:numId w:val="19"/>
            </w:numPr>
            <w:ind w:hanging="360"/>
          </w:pPr>
        </w:pPrChange>
      </w:pPr>
      <w:ins w:id="4605" w:author="rkbansal" w:date="2020-05-03T21:43:00Z">
        <w:r>
          <w:rPr>
            <w:b/>
            <w:bCs/>
          </w:rPr>
          <w:t>Perquisite</w:t>
        </w:r>
      </w:ins>
      <w:ins w:id="4606" w:author="rkbansal" w:date="2020-05-03T21:42:00Z">
        <w:r w:rsidR="00490D76">
          <w:rPr>
            <w:b/>
            <w:bCs/>
          </w:rPr>
          <w:t>:</w:t>
        </w:r>
        <w:r w:rsidR="00490D76">
          <w:t xml:space="preserve"> people-mgmt-service</w:t>
        </w:r>
      </w:ins>
      <w:ins w:id="4607" w:author="rkbansal" w:date="2020-05-03T21:43:00Z">
        <w:r>
          <w:t xml:space="preserve">’s pom should be updated </w:t>
        </w:r>
      </w:ins>
      <w:ins w:id="4608" w:author="rkbansal" w:date="2020-05-03T21:44:00Z">
        <w:r>
          <w:t>with the following changes</w:t>
        </w:r>
      </w:ins>
      <w:ins w:id="4609" w:author="rkbansal" w:date="2020-05-03T21:43:00Z">
        <w:r>
          <w:t>:</w:t>
        </w:r>
      </w:ins>
    </w:p>
    <w:p w14:paraId="2F4E30FB" w14:textId="56F31597" w:rsidR="00864941" w:rsidRPr="00864941" w:rsidRDefault="00C416A6" w:rsidP="008279BB">
      <w:pPr>
        <w:pStyle w:val="ListParagraph"/>
        <w:numPr>
          <w:ilvl w:val="1"/>
          <w:numId w:val="19"/>
        </w:numPr>
        <w:ind w:left="924" w:hanging="357"/>
        <w:rPr>
          <w:ins w:id="4610" w:author="rkbansal" w:date="2020-05-03T22:07:00Z"/>
          <w:bCs/>
          <w:rPrChange w:id="4611" w:author="rkbansal" w:date="2020-05-03T22:07:00Z">
            <w:rPr>
              <w:ins w:id="4612" w:author="rkbansal" w:date="2020-05-03T22:07:00Z"/>
              <w:bCs/>
              <w:color w:val="FF0000"/>
            </w:rPr>
          </w:rPrChange>
        </w:rPr>
      </w:pPr>
      <w:ins w:id="4613" w:author="rkbansal" w:date="2020-05-03T21:43:00Z">
        <w:r w:rsidRPr="00864941">
          <w:rPr>
            <w:bCs/>
            <w:color w:val="FF0000"/>
          </w:rPr>
          <w:t xml:space="preserve">Spring Cloud </w:t>
        </w:r>
      </w:ins>
      <w:ins w:id="4614" w:author="rkbansal" w:date="2020-05-03T22:07:00Z">
        <w:r w:rsidR="00864941" w:rsidRPr="00864941">
          <w:rPr>
            <w:bCs/>
            <w:color w:val="FF0000"/>
          </w:rPr>
          <w:t>Starter Config</w:t>
        </w:r>
      </w:ins>
      <w:ins w:id="4615" w:author="rkbansal" w:date="2020-05-03T21:43:00Z">
        <w:r w:rsidRPr="00864941">
          <w:rPr>
            <w:bCs/>
          </w:rPr>
          <w:t xml:space="preserve">: This dependency is required to </w:t>
        </w:r>
      </w:ins>
      <w:ins w:id="4616" w:author="rkbansal" w:date="2020-05-03T22:07:00Z">
        <w:r w:rsidR="00864941" w:rsidRPr="0055701B">
          <w:rPr>
            <w:bCs/>
            <w:rPrChange w:id="4617" w:author="rkbansal" w:date="2020-05-03T22:52:00Z">
              <w:rPr>
                <w:rFonts w:ascii="Arial" w:hAnsi="Arial" w:cs="Arial"/>
                <w:color w:val="4D5156"/>
                <w:sz w:val="21"/>
                <w:szCs w:val="21"/>
                <w:shd w:val="clear" w:color="auto" w:fill="FFFFFF"/>
              </w:rPr>
            </w:rPrChange>
          </w:rPr>
          <w:t>connect to the </w:t>
        </w:r>
        <w:r w:rsidR="00864941" w:rsidRPr="0055701B">
          <w:rPr>
            <w:rPrChange w:id="4618"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9"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20" w:author="rkbansal" w:date="2020-05-03T21:43:00Z"/>
          <w:bCs/>
        </w:rPr>
        <w:pPrChange w:id="4621" w:author="rkbansal" w:date="2020-05-03T21:44:00Z">
          <w:pPr>
            <w:pStyle w:val="ListParagraph"/>
            <w:numPr>
              <w:ilvl w:val="1"/>
              <w:numId w:val="19"/>
            </w:numPr>
            <w:ind w:left="1440" w:hanging="360"/>
          </w:pPr>
        </w:pPrChange>
      </w:pPr>
      <w:ins w:id="4622" w:author="rkbansal" w:date="2020-05-03T21:43:00Z">
        <w:r w:rsidRPr="00864941">
          <w:rPr>
            <w:bCs/>
            <w:color w:val="FF0000"/>
          </w:rPr>
          <w:t>Spring Boot Starter Parent</w:t>
        </w:r>
        <w:r w:rsidRPr="00864941">
          <w:rPr>
            <w:bCs/>
          </w:rPr>
          <w:t>: update the version</w:t>
        </w:r>
      </w:ins>
      <w:ins w:id="4623" w:author="rkbansal" w:date="2020-05-03T21:45:00Z">
        <w:r w:rsidR="00121243" w:rsidRPr="00864941">
          <w:rPr>
            <w:bCs/>
          </w:rPr>
          <w:t xml:space="preserve"> :</w:t>
        </w:r>
      </w:ins>
      <w:ins w:id="4624"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25" w:author="rkbansal" w:date="2020-05-03T21:43:00Z"/>
          <w:bCs/>
        </w:rPr>
        <w:pPrChange w:id="4626" w:author="rkbansal" w:date="2020-05-03T21:45:00Z">
          <w:pPr>
            <w:pStyle w:val="ListParagraph"/>
            <w:numPr>
              <w:ilvl w:val="1"/>
              <w:numId w:val="19"/>
            </w:numPr>
            <w:ind w:left="1440" w:hanging="360"/>
          </w:pPr>
        </w:pPrChange>
      </w:pPr>
      <w:ins w:id="4627"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28" w:author="rkbansal" w:date="2020-05-03T22:04:00Z"/>
          <w:bCs/>
        </w:rPr>
      </w:pPr>
      <w:ins w:id="4629"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30" w:author="rkbansal" w:date="2020-05-03T22:04:00Z"/>
          <w:bCs/>
        </w:rPr>
        <w:pPrChange w:id="4631"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32" w:author="rkbansal" w:date="2020-05-03T22:13:00Z"/>
          <w:bCs/>
        </w:rPr>
      </w:pPr>
      <w:ins w:id="4633" w:author="rkbansal" w:date="2020-05-03T22:04:00Z">
        <w:r>
          <w:rPr>
            <w:bCs/>
          </w:rPr>
          <w:t>Need to make the changes in pom.xml of people-mgmt-service</w:t>
        </w:r>
      </w:ins>
    </w:p>
    <w:p w14:paraId="18D85210" w14:textId="30FFFBF4" w:rsidR="00105024" w:rsidRDefault="00105024" w:rsidP="00105024">
      <w:pPr>
        <w:pStyle w:val="ListParagraph"/>
        <w:rPr>
          <w:ins w:id="4634" w:author="rkbansal" w:date="2020-05-03T22:14:00Z"/>
          <w:bCs/>
        </w:rPr>
      </w:pPr>
      <w:ins w:id="4635"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36" w:author="rkbansal" w:date="2020-05-03T22:04:00Z"/>
          <w:bCs/>
        </w:rPr>
        <w:pPrChange w:id="4637" w:author="rkbansal" w:date="2020-05-03T22:13:00Z">
          <w:pPr>
            <w:pStyle w:val="ListParagraph"/>
            <w:numPr>
              <w:numId w:val="19"/>
            </w:numPr>
            <w:ind w:hanging="360"/>
          </w:pPr>
        </w:pPrChange>
      </w:pPr>
      <w:ins w:id="4638"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9" w:author="rkbansal" w:date="2020-05-03T21:43:00Z"/>
          <w:bCs/>
        </w:rPr>
        <w:pPrChange w:id="4640" w:author="rkbansal" w:date="2020-05-03T22:15:00Z">
          <w:pPr>
            <w:pStyle w:val="ListParagraph"/>
            <w:numPr>
              <w:ilvl w:val="1"/>
              <w:numId w:val="19"/>
            </w:numPr>
            <w:ind w:left="1440" w:hanging="360"/>
          </w:pPr>
        </w:pPrChange>
      </w:pPr>
      <w:ins w:id="4641" w:author="rkbansal" w:date="2020-05-03T22:15:00Z">
        <w:r>
          <w:rPr>
            <w:bCs/>
          </w:rPr>
          <w:t>Moved</w:t>
        </w:r>
      </w:ins>
      <w:ins w:id="4642" w:author="rkbansal" w:date="2020-05-03T22:16:00Z">
        <w:r>
          <w:rPr>
            <w:bCs/>
          </w:rPr>
          <w:t xml:space="preserve"> the </w:t>
        </w:r>
      </w:ins>
      <w:ins w:id="4643" w:author="rkbansal" w:date="2020-05-03T22:17:00Z">
        <w:r w:rsidR="00EC40B6">
          <w:rPr>
            <w:bCs/>
          </w:rPr>
          <w:t>main</w:t>
        </w:r>
      </w:ins>
      <w:ins w:id="4644" w:author="rkbansal" w:date="2020-05-03T22:16:00Z">
        <w:r>
          <w:rPr>
            <w:bCs/>
          </w:rPr>
          <w:t xml:space="preserve"> application.properties along with different profiles to </w:t>
        </w:r>
      </w:ins>
      <w:ins w:id="4645" w:author="rkbansal" w:date="2020-05-03T22:17:00Z">
        <w:r>
          <w:rPr>
            <w:bCs/>
          </w:rPr>
          <w:t xml:space="preserve">git repository: </w:t>
        </w:r>
      </w:ins>
      <w:ins w:id="4646" w:author="rkbansal" w:date="2020-05-03T22:16:00Z">
        <w:r w:rsidRPr="00711A70">
          <w:rPr>
            <w:b/>
            <w:rPrChange w:id="4647" w:author="rkbansal" w:date="2020-05-03T22:17:00Z">
              <w:rPr>
                <w:bCs/>
              </w:rPr>
            </w:rPrChange>
          </w:rPr>
          <w:t>bjjd-config-server-git-repo</w:t>
        </w:r>
      </w:ins>
    </w:p>
    <w:p w14:paraId="62245C0E" w14:textId="4FF27E0F" w:rsidR="00C416A6" w:rsidRDefault="003D121B">
      <w:pPr>
        <w:pStyle w:val="ListParagraph"/>
        <w:rPr>
          <w:ins w:id="4648" w:author="rkbansal" w:date="2020-05-03T15:32:00Z"/>
        </w:rPr>
        <w:pPrChange w:id="4649" w:author="rkbansal" w:date="2020-05-03T15:32:00Z">
          <w:pPr>
            <w:pStyle w:val="ListParagraph"/>
            <w:numPr>
              <w:numId w:val="104"/>
            </w:numPr>
            <w:ind w:hanging="360"/>
          </w:pPr>
        </w:pPrChange>
      </w:pPr>
      <w:ins w:id="4650"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51" w:author="rkbansal" w:date="2020-05-03T15:32:00Z"/>
          <w:rPrChange w:id="4652" w:author="rkbansal" w:date="2020-05-03T15:32:00Z">
            <w:rPr>
              <w:ins w:id="4653" w:author="rkbansal" w:date="2020-05-03T15:32:00Z"/>
              <w:b/>
              <w:bCs/>
            </w:rPr>
          </w:rPrChange>
        </w:rPr>
        <w:pPrChange w:id="4654"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55" w:author="rkbansal" w:date="2020-05-03T22:20:00Z"/>
          <w:rFonts w:asciiTheme="minorHAnsi" w:hAnsiTheme="minorHAnsi" w:cstheme="minorHAnsi"/>
        </w:rPr>
      </w:pPr>
      <w:ins w:id="4656" w:author="rkbansal" w:date="2020-05-03T22:18:00Z">
        <w:r>
          <w:rPr>
            <w:rFonts w:asciiTheme="minorHAnsi" w:hAnsiTheme="minorHAnsi" w:cstheme="minorHAnsi"/>
          </w:rPr>
          <w:t xml:space="preserve">In the people-mgmt-service, still there will be an application.properties file but it will </w:t>
        </w:r>
      </w:ins>
      <w:ins w:id="4657" w:author="rkbansal" w:date="2020-05-03T22:19:00Z">
        <w:r w:rsidR="00B91AD7">
          <w:rPr>
            <w:rFonts w:asciiTheme="minorHAnsi" w:hAnsiTheme="minorHAnsi" w:cstheme="minorHAnsi"/>
          </w:rPr>
          <w:t xml:space="preserve">have </w:t>
        </w:r>
      </w:ins>
      <w:ins w:id="4658" w:author="rkbansal" w:date="2020-05-03T22:20:00Z">
        <w:r w:rsidR="00670971">
          <w:rPr>
            <w:rFonts w:asciiTheme="minorHAnsi" w:hAnsiTheme="minorHAnsi" w:cstheme="minorHAnsi"/>
          </w:rPr>
          <w:t xml:space="preserve">following </w:t>
        </w:r>
      </w:ins>
      <w:ins w:id="4659" w:author="rkbansal" w:date="2020-05-03T22:19:00Z">
        <w:r w:rsidR="00B91AD7">
          <w:rPr>
            <w:rFonts w:asciiTheme="minorHAnsi" w:hAnsiTheme="minorHAnsi" w:cstheme="minorHAnsi"/>
          </w:rPr>
          <w:t>minimum details</w:t>
        </w:r>
      </w:ins>
      <w:ins w:id="4660"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61" w:author="rkbansal" w:date="2020-05-03T22:20:00Z"/>
          <w:rFonts w:asciiTheme="minorHAnsi" w:hAnsiTheme="minorHAnsi" w:cstheme="minorHAnsi"/>
        </w:rPr>
      </w:pPr>
      <w:ins w:id="4662"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63" w:author="rkbansal" w:date="2020-05-03T22:21:00Z"/>
          <w:rFonts w:asciiTheme="minorHAnsi" w:hAnsiTheme="minorHAnsi" w:cstheme="minorHAnsi"/>
        </w:rPr>
      </w:pPr>
      <w:ins w:id="4664"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65" w:author="rkbansal" w:date="2020-05-03T22:22:00Z"/>
          <w:rFonts w:asciiTheme="minorHAnsi" w:hAnsiTheme="minorHAnsi" w:cstheme="minorHAnsi"/>
        </w:rPr>
      </w:pPr>
      <w:ins w:id="4666" w:author="rkbansal" w:date="2020-05-03T22:22:00Z">
        <w:r>
          <w:rPr>
            <w:rFonts w:asciiTheme="minorHAnsi" w:hAnsiTheme="minorHAnsi" w:cstheme="minorHAnsi"/>
          </w:rPr>
          <w:t>C</w:t>
        </w:r>
      </w:ins>
      <w:ins w:id="4667" w:author="rkbansal" w:date="2020-05-03T22:21:00Z">
        <w:r w:rsidRPr="00670971">
          <w:rPr>
            <w:rFonts w:asciiTheme="minorHAnsi" w:hAnsiTheme="minorHAnsi" w:cstheme="minorHAnsi"/>
            <w:rPrChange w:id="4668" w:author="rkbansal" w:date="2020-05-03T22:22:00Z">
              <w:rPr>
                <w:rFonts w:ascii="Consolas" w:hAnsi="Consolas" w:cs="Consolas"/>
                <w:color w:val="93A1A1"/>
                <w:sz w:val="20"/>
                <w:szCs w:val="20"/>
                <w:shd w:val="clear" w:color="auto" w:fill="E8F2FE"/>
              </w:rPr>
            </w:rPrChange>
          </w:rPr>
          <w:t xml:space="preserve">loud config server </w:t>
        </w:r>
      </w:ins>
      <w:ins w:id="4669" w:author="rkbansal" w:date="2020-05-03T22:22:00Z">
        <w:r>
          <w:rPr>
            <w:rFonts w:asciiTheme="minorHAnsi" w:hAnsiTheme="minorHAnsi" w:cstheme="minorHAnsi"/>
          </w:rPr>
          <w:t>URI</w:t>
        </w:r>
      </w:ins>
      <w:ins w:id="4670" w:author="rkbansal" w:date="2020-05-03T22:21:00Z">
        <w:r w:rsidRPr="00670971">
          <w:rPr>
            <w:rFonts w:asciiTheme="minorHAnsi" w:hAnsiTheme="minorHAnsi" w:cstheme="minorHAnsi"/>
            <w:rPrChange w:id="4671"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72" w:author="rkbansal" w:date="2020-05-03T22:24:00Z"/>
          <w:rFonts w:asciiTheme="minorHAnsi" w:hAnsiTheme="minorHAnsi" w:cstheme="minorHAnsi"/>
        </w:rPr>
      </w:pPr>
      <w:ins w:id="4673"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74" w:author="rkbansal" w:date="2020-05-03T15:04:00Z"/>
          <w:rFonts w:asciiTheme="minorHAnsi" w:hAnsiTheme="minorHAnsi" w:cstheme="minorHAnsi"/>
          <w:rPrChange w:id="4675" w:author="rkbansal" w:date="2020-05-03T22:22:00Z">
            <w:rPr>
              <w:ins w:id="4676" w:author="rkbansal" w:date="2020-05-03T15:04:00Z"/>
            </w:rPr>
          </w:rPrChange>
        </w:rPr>
      </w:pPr>
      <w:ins w:id="4677" w:author="rkbansal" w:date="2020-05-03T22:25:00Z">
        <w:r>
          <w:rPr>
            <w:rFonts w:asciiTheme="minorHAnsi" w:hAnsiTheme="minorHAnsi" w:cstheme="minorHAnsi"/>
          </w:rPr>
          <w:t xml:space="preserve">To </w:t>
        </w:r>
      </w:ins>
      <w:ins w:id="4678" w:author="rkbansal" w:date="2020-05-03T22:37:00Z">
        <w:r w:rsidR="004E69BC">
          <w:rPr>
            <w:rFonts w:asciiTheme="minorHAnsi" w:hAnsiTheme="minorHAnsi" w:cstheme="minorHAnsi"/>
          </w:rPr>
          <w:t>verify all the changes</w:t>
        </w:r>
      </w:ins>
      <w:ins w:id="4679" w:author="rkbansal" w:date="2020-05-03T22:38:00Z">
        <w:r w:rsidR="004E69BC">
          <w:rPr>
            <w:rFonts w:asciiTheme="minorHAnsi" w:hAnsiTheme="minorHAnsi" w:cstheme="minorHAnsi"/>
          </w:rPr>
          <w:t>,</w:t>
        </w:r>
      </w:ins>
      <w:ins w:id="4680" w:author="rkbansal" w:date="2020-05-03T22:39:00Z">
        <w:r w:rsidR="004351EA">
          <w:rPr>
            <w:rFonts w:asciiTheme="minorHAnsi" w:hAnsiTheme="minorHAnsi" w:cstheme="minorHAnsi"/>
          </w:rPr>
          <w:t xml:space="preserve"> </w:t>
        </w:r>
      </w:ins>
      <w:ins w:id="4681" w:author="rkbansal" w:date="2020-05-03T22:37:00Z">
        <w:r w:rsidR="004E69BC">
          <w:rPr>
            <w:rFonts w:asciiTheme="minorHAnsi" w:hAnsiTheme="minorHAnsi" w:cstheme="minorHAnsi"/>
          </w:rPr>
          <w:t xml:space="preserve">run the following </w:t>
        </w:r>
      </w:ins>
      <w:ins w:id="4682"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83" w:author="rkbansal" w:date="2020-05-03T22:25:00Z"/>
          <w:rFonts w:asciiTheme="minorHAnsi" w:hAnsiTheme="minorHAnsi" w:cstheme="minorHAnsi"/>
        </w:rPr>
        <w:pPrChange w:id="4684" w:author="rkbansal" w:date="2020-05-03T22:38:00Z">
          <w:pPr>
            <w:pStyle w:val="ListParagraph"/>
            <w:jc w:val="both"/>
          </w:pPr>
        </w:pPrChange>
      </w:pPr>
      <w:proofErr w:type="spellStart"/>
      <w:ins w:id="4685" w:author="rkbansal" w:date="2020-05-03T22:25:00Z">
        <w:r>
          <w:rPr>
            <w:rFonts w:asciiTheme="minorHAnsi" w:hAnsiTheme="minorHAnsi" w:cstheme="minorHAnsi"/>
          </w:rPr>
          <w:t>ConfigServerApplication</w:t>
        </w:r>
        <w:proofErr w:type="spellEnd"/>
      </w:ins>
    </w:p>
    <w:p w14:paraId="02A34578" w14:textId="380C7FDF" w:rsidR="008279BB" w:rsidRDefault="008279BB" w:rsidP="004E69BC">
      <w:pPr>
        <w:pStyle w:val="ListParagraph"/>
        <w:numPr>
          <w:ilvl w:val="1"/>
          <w:numId w:val="19"/>
        </w:numPr>
        <w:jc w:val="both"/>
        <w:rPr>
          <w:ins w:id="4686" w:author="rkbansal" w:date="2020-05-03T22:38:00Z"/>
          <w:rFonts w:asciiTheme="minorHAnsi" w:hAnsiTheme="minorHAnsi" w:cstheme="minorHAnsi"/>
        </w:rPr>
      </w:pPr>
      <w:proofErr w:type="spellStart"/>
      <w:ins w:id="4687" w:author="rkbansal" w:date="2020-05-03T22:25:00Z">
        <w:r>
          <w:rPr>
            <w:rFonts w:asciiTheme="minorHAnsi" w:hAnsiTheme="minorHAnsi" w:cstheme="minorHAnsi"/>
          </w:rPr>
          <w:t>Eureka</w:t>
        </w:r>
      </w:ins>
      <w:ins w:id="4688" w:author="rkbansal" w:date="2020-05-03T22:37:00Z">
        <w:r w:rsidR="004E69BC">
          <w:rPr>
            <w:rFonts w:asciiTheme="minorHAnsi" w:hAnsiTheme="minorHAnsi" w:cstheme="minorHAnsi"/>
          </w:rPr>
          <w:t>ServerApplication</w:t>
        </w:r>
      </w:ins>
      <w:proofErr w:type="spellEnd"/>
    </w:p>
    <w:p w14:paraId="529260BB" w14:textId="5EAAE633" w:rsidR="004E69BC" w:rsidRPr="00863912" w:rsidRDefault="004E69BC">
      <w:pPr>
        <w:pStyle w:val="ListParagraph"/>
        <w:numPr>
          <w:ilvl w:val="1"/>
          <w:numId w:val="19"/>
        </w:numPr>
        <w:jc w:val="both"/>
        <w:rPr>
          <w:ins w:id="4689" w:author="rkbansal" w:date="2020-05-03T15:02:00Z"/>
          <w:rFonts w:asciiTheme="minorHAnsi" w:hAnsiTheme="minorHAnsi" w:cstheme="minorHAnsi"/>
          <w:rPrChange w:id="4690" w:author="rkbansal" w:date="2020-05-03T15:04:00Z">
            <w:rPr>
              <w:ins w:id="4691" w:author="rkbansal" w:date="2020-05-03T15:02:00Z"/>
              <w:rFonts w:ascii="Segoe UI" w:hAnsi="Segoe UI" w:cs="Segoe UI"/>
              <w:b/>
              <w:bCs/>
              <w:color w:val="000000"/>
            </w:rPr>
          </w:rPrChange>
        </w:rPr>
        <w:pPrChange w:id="4692" w:author="rkbansal" w:date="2020-05-03T22:38:00Z">
          <w:pPr>
            <w:pStyle w:val="Heading6"/>
            <w:numPr>
              <w:numId w:val="101"/>
            </w:numPr>
            <w:ind w:left="360" w:hanging="360"/>
          </w:pPr>
        </w:pPrChange>
      </w:pPr>
      <w:proofErr w:type="spellStart"/>
      <w:ins w:id="4693" w:author="rkbansal" w:date="2020-05-03T22:38:00Z">
        <w:r>
          <w:rPr>
            <w:rFonts w:asciiTheme="minorHAnsi" w:hAnsiTheme="minorHAnsi" w:cstheme="minorHAnsi"/>
          </w:rPr>
          <w:t>PeopleMgmtRestApplication</w:t>
        </w:r>
      </w:ins>
      <w:proofErr w:type="spellEnd"/>
    </w:p>
    <w:p w14:paraId="3F27EF73" w14:textId="7FF97583" w:rsidR="00A12A3E" w:rsidRDefault="00A12A3E">
      <w:pPr>
        <w:ind w:left="1080"/>
        <w:rPr>
          <w:ins w:id="4694" w:author="rkbansal" w:date="2020-05-03T22:42:00Z"/>
        </w:rPr>
        <w:pPrChange w:id="4695" w:author="rkbansal" w:date="2020-05-03T22:42:00Z">
          <w:pPr>
            <w:pStyle w:val="ListParagraph"/>
            <w:numPr>
              <w:ilvl w:val="1"/>
              <w:numId w:val="19"/>
            </w:numPr>
            <w:ind w:left="1440" w:hanging="360"/>
          </w:pPr>
        </w:pPrChange>
      </w:pPr>
      <w:ins w:id="4696"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97" w:author="rkbansal" w:date="2020-05-03T22:42:00Z"/>
        </w:rPr>
      </w:pPr>
      <w:ins w:id="4698"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9" w:author="rkbansal" w:date="2020-04-28T01:23:00Z"/>
          <w:rFonts w:asciiTheme="minorHAnsi" w:hAnsiTheme="minorHAnsi" w:cstheme="minorHAnsi"/>
          <w:rPrChange w:id="4700" w:author="rkbansal" w:date="2020-05-03T15:02:00Z">
            <w:rPr>
              <w:ins w:id="4701" w:author="rkbansal" w:date="2020-04-28T01:23:00Z"/>
              <w:rFonts w:ascii="Segoe UI" w:hAnsi="Segoe UI" w:cs="Segoe UI"/>
              <w:color w:val="272727"/>
              <w:shd w:val="clear" w:color="auto" w:fill="FFFFFF"/>
            </w:rPr>
          </w:rPrChange>
        </w:rPr>
        <w:pPrChange w:id="4702" w:author="rkbansal" w:date="2020-05-03T15:03:00Z">
          <w:pPr>
            <w:pStyle w:val="ListParagraph"/>
            <w:numPr>
              <w:numId w:val="19"/>
            </w:numPr>
            <w:ind w:hanging="360"/>
            <w:jc w:val="both"/>
          </w:pPr>
        </w:pPrChange>
      </w:pPr>
    </w:p>
    <w:p w14:paraId="3CFE063A" w14:textId="38ED61EF" w:rsidR="00B12EFF" w:rsidRPr="00B12EFF" w:rsidRDefault="00B12EFF">
      <w:pPr>
        <w:rPr>
          <w:ins w:id="4703" w:author="rkbansal" w:date="2020-04-28T01:16:00Z"/>
          <w:rPrChange w:id="4704" w:author="rkbansal" w:date="2020-04-28T01:17:00Z">
            <w:rPr>
              <w:ins w:id="4705" w:author="rkbansal" w:date="2020-04-28T01:16:00Z"/>
              <w:b/>
              <w:bCs/>
            </w:rPr>
          </w:rPrChange>
        </w:rPr>
        <w:pPrChange w:id="4706" w:author="rkbansal" w:date="2020-04-28T01:17:00Z">
          <w:pPr>
            <w:pStyle w:val="Heading3"/>
            <w:ind w:left="360"/>
          </w:pPr>
        </w:pPrChange>
      </w:pPr>
    </w:p>
    <w:p w14:paraId="0969D5FA" w14:textId="734173BA" w:rsidR="00B12EFF" w:rsidRPr="00B12EFF" w:rsidRDefault="00B12EFF">
      <w:pPr>
        <w:rPr>
          <w:ins w:id="4707" w:author="rkbansal" w:date="2020-04-28T01:16:00Z"/>
          <w:rPrChange w:id="4708" w:author="rkbansal" w:date="2020-04-28T01:16:00Z">
            <w:rPr>
              <w:ins w:id="4709" w:author="rkbansal" w:date="2020-04-28T01:16:00Z"/>
              <w:b/>
              <w:bCs/>
            </w:rPr>
          </w:rPrChange>
        </w:rPr>
        <w:pPrChange w:id="4710" w:author="rkbansal" w:date="2020-04-28T01:16:00Z">
          <w:pPr>
            <w:pStyle w:val="Heading3"/>
            <w:ind w:left="360"/>
          </w:pPr>
        </w:pPrChange>
      </w:pPr>
    </w:p>
    <w:p w14:paraId="0F81EAC3" w14:textId="0E988956" w:rsidR="00B12EFF" w:rsidRDefault="00B12EFF" w:rsidP="00B12EFF">
      <w:pPr>
        <w:rPr>
          <w:ins w:id="4711" w:author="rkbansal" w:date="2020-04-28T01:16:00Z"/>
        </w:rPr>
      </w:pPr>
      <w:ins w:id="4712" w:author="rkbansal" w:date="2020-04-28T01:16:00Z">
        <w:r>
          <w:tab/>
        </w:r>
        <w:r>
          <w:tab/>
        </w:r>
      </w:ins>
    </w:p>
    <w:p w14:paraId="1FAB6D9B" w14:textId="77777777" w:rsidR="00B12EFF" w:rsidRPr="00B12EFF" w:rsidRDefault="00B12EFF">
      <w:pPr>
        <w:rPr>
          <w:ins w:id="4713" w:author="rkbansal" w:date="2020-04-28T01:12:00Z"/>
        </w:rPr>
        <w:pPrChange w:id="4714" w:author="rkbansal" w:date="2020-04-28T01:16:00Z">
          <w:pPr>
            <w:pStyle w:val="ListParagraph"/>
            <w:numPr>
              <w:numId w:val="19"/>
            </w:numPr>
            <w:ind w:hanging="360"/>
          </w:pPr>
        </w:pPrChange>
      </w:pPr>
    </w:p>
    <w:p w14:paraId="6F388418" w14:textId="77777777" w:rsidR="00A87A76" w:rsidRDefault="00A87A76">
      <w:pPr>
        <w:rPr>
          <w:ins w:id="4715" w:author="rkbansal" w:date="2020-04-28T01:15:00Z"/>
          <w:rFonts w:eastAsiaTheme="majorEastAsia" w:cstheme="majorBidi"/>
          <w:b/>
          <w:color w:val="2F5496" w:themeColor="accent1" w:themeShade="BF"/>
          <w:sz w:val="28"/>
        </w:rPr>
      </w:pPr>
      <w:ins w:id="4716" w:author="rkbansal" w:date="2020-04-28T01:15:00Z">
        <w:r>
          <w:rPr>
            <w:b/>
            <w:sz w:val="28"/>
          </w:rPr>
          <w:br w:type="page"/>
        </w:r>
      </w:ins>
    </w:p>
    <w:p w14:paraId="2F6B924D" w14:textId="2DD8BF88" w:rsidR="00F90050" w:rsidRDefault="00F90050" w:rsidP="006350C6">
      <w:pPr>
        <w:pStyle w:val="Heading2"/>
        <w:rPr>
          <w:ins w:id="4717"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18" w:author="Rajiv Bansal" w:date="2019-11-29T09:11:00Z">
            <w:rPr>
              <w:rFonts w:ascii="Georgia" w:hAnsi="Georgia"/>
              <w:b/>
              <w:sz w:val="28"/>
              <w:szCs w:val="24"/>
            </w:rPr>
          </w:rPrChange>
        </w:rPr>
        <w:pPrChange w:id="4719" w:author="Rajiv Bansal" w:date="2019-11-29T09:11:00Z">
          <w:pPr>
            <w:pStyle w:val="Heading2"/>
          </w:pPr>
        </w:pPrChange>
      </w:pPr>
      <w:ins w:id="4720" w:author="Rajiv Bansal" w:date="2019-11-29T09:11:00Z">
        <w:r w:rsidRPr="006350C6">
          <w:t>This application is developed to register all the microservices. So that every microservice can communicate with each other without knowing their IP address of the microservice</w:t>
        </w:r>
      </w:ins>
      <w:ins w:id="4721"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22" w:author="rkbansal" w:date="2020-05-16T20:18:00Z"/>
        </w:rPr>
      </w:pPr>
      <w:ins w:id="4723"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24" w:author="rkbansal" w:date="2020-05-16T20:18:00Z"/>
          <w:bCs/>
        </w:rPr>
      </w:pPr>
      <w:ins w:id="4725"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26" w:author="rkbansal" w:date="2020-05-16T20:18:00Z"/>
          <w:bCs/>
        </w:rPr>
      </w:pPr>
      <w:ins w:id="4727"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28" w:author="rkbansal" w:date="2020-05-16T20:18:00Z"/>
          <w:bCs/>
        </w:rPr>
      </w:pPr>
      <w:ins w:id="4729"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30" w:author="rkbansal" w:date="2020-05-16T20:18:00Z"/>
          <w:bCs/>
        </w:rPr>
      </w:pPr>
      <w:ins w:id="4731"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8:00Z">
        <w:r>
          <w:rPr>
            <w:bCs/>
            <w:color w:val="FF0000"/>
          </w:rPr>
          <w:t>W</w:t>
        </w:r>
      </w:ins>
      <w:ins w:id="4736"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37" w:author="rkbansal" w:date="2020-05-16T20:19:00Z"/>
          <w:bCs/>
          <w:rPrChange w:id="4738" w:author="rkbansal" w:date="2020-05-16T20:19:00Z">
            <w:rPr>
              <w:ins w:id="4739" w:author="rkbansal" w:date="2020-05-16T20:19:00Z"/>
              <w:bCs/>
              <w:color w:val="FF0000"/>
            </w:rPr>
          </w:rPrChange>
        </w:rPr>
      </w:pPr>
      <w:ins w:id="4740"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41" w:author="rkbansal" w:date="2020-05-16T20:19:00Z"/>
          <w:bCs/>
          <w:rPrChange w:id="4742" w:author="rkbansal" w:date="2020-05-16T20:19:00Z">
            <w:rPr>
              <w:ins w:id="4743" w:author="rkbansal" w:date="2020-05-16T20:19:00Z"/>
              <w:bCs/>
              <w:color w:val="FF0000"/>
            </w:rPr>
          </w:rPrChange>
        </w:rPr>
      </w:pPr>
      <w:proofErr w:type="spellStart"/>
      <w:ins w:id="4744" w:author="rkbansal" w:date="2020-05-16T20:19:00Z">
        <w:r>
          <w:rPr>
            <w:bCs/>
            <w:color w:val="FF0000"/>
          </w:rPr>
          <w:t>DevTools</w:t>
        </w:r>
        <w:proofErr w:type="spellEnd"/>
        <w:r>
          <w:rPr>
            <w:bCs/>
            <w:color w:val="FF0000"/>
          </w:rPr>
          <w:t xml:space="preserve"> (optional)</w:t>
        </w:r>
      </w:ins>
    </w:p>
    <w:p w14:paraId="6F55705E" w14:textId="142E9FA5" w:rsidR="003B7071" w:rsidRPr="000162A4" w:rsidRDefault="003B7071">
      <w:pPr>
        <w:ind w:left="720"/>
        <w:rPr>
          <w:ins w:id="4745" w:author="rkbansal" w:date="2020-05-16T20:18:00Z"/>
          <w:bCs/>
        </w:rPr>
        <w:pPrChange w:id="4746" w:author="rkbansal" w:date="2020-05-16T21:43:00Z">
          <w:pPr>
            <w:pStyle w:val="ListParagraph"/>
            <w:numPr>
              <w:ilvl w:val="1"/>
              <w:numId w:val="107"/>
            </w:numPr>
            <w:ind w:left="1440" w:hanging="360"/>
          </w:pPr>
        </w:pPrChange>
      </w:pPr>
      <w:ins w:id="4747"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48" w:author="rkbansal" w:date="2020-05-16T20:19:00Z"/>
        </w:rPr>
      </w:pPr>
      <w:ins w:id="4749"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00400"/>
                      </a:xfrm>
                      <a:prstGeom prst="rect">
                        <a:avLst/>
                      </a:prstGeom>
                    </pic:spPr>
                  </pic:pic>
                </a:graphicData>
              </a:graphic>
            </wp:inline>
          </w:drawing>
        </w:r>
      </w:ins>
      <w:del w:id="4750"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51" w:author="rkbansal" w:date="2020-05-16T20:19:00Z"/>
          <w:rFonts w:asciiTheme="minorHAnsi" w:hAnsiTheme="minorHAnsi"/>
          <w:b/>
          <w:sz w:val="18"/>
          <w:szCs w:val="22"/>
        </w:rPr>
      </w:pPr>
      <w:del w:id="4752"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53" w:author="rkbansal" w:date="2020-05-16T20:19:00Z"/>
          <w:rFonts w:asciiTheme="minorHAnsi" w:hAnsiTheme="minorHAnsi"/>
          <w:b/>
          <w:sz w:val="18"/>
          <w:szCs w:val="22"/>
        </w:rPr>
      </w:pPr>
      <w:del w:id="4754"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55" w:author="rkbansal" w:date="2020-05-16T20:19:00Z"/>
          <w:rFonts w:asciiTheme="minorHAnsi" w:hAnsiTheme="minorHAnsi"/>
          <w:b/>
          <w:sz w:val="18"/>
          <w:szCs w:val="22"/>
        </w:rPr>
      </w:pPr>
      <w:del w:id="4756"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57"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58" w:author="rkbansal" w:date="2020-05-16T21:45:00Z"/>
          <w:bCs/>
        </w:rPr>
      </w:pPr>
      <w:ins w:id="4759"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60" w:author="rkbansal" w:date="2020-05-16T21:45:00Z"/>
        </w:rPr>
      </w:pPr>
      <w:ins w:id="4761" w:author="rkbansal" w:date="2020-05-16T21:45:00Z">
        <w:r>
          <w:rPr>
            <w:noProof/>
          </w:rPr>
          <w:t xml:space="preserve"> </w:t>
        </w:r>
      </w:ins>
      <w:ins w:id="4762"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63" w:author="rkbansal" w:date="2020-05-16T21:45:00Z"/>
        </w:rPr>
      </w:pPr>
    </w:p>
    <w:p w14:paraId="41457D8B" w14:textId="77777777" w:rsidR="002C5B29" w:rsidRDefault="002C5B29" w:rsidP="002C5B29">
      <w:pPr>
        <w:pStyle w:val="ListParagraph"/>
        <w:numPr>
          <w:ilvl w:val="0"/>
          <w:numId w:val="19"/>
        </w:numPr>
        <w:jc w:val="both"/>
        <w:rPr>
          <w:ins w:id="4764" w:author="rkbansal" w:date="2020-05-16T21:45:00Z"/>
          <w:rFonts w:asciiTheme="minorHAnsi" w:hAnsiTheme="minorHAnsi" w:cstheme="minorHAnsi"/>
        </w:rPr>
      </w:pPr>
      <w:ins w:id="4765"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66" w:author="rkbansal" w:date="2020-05-16T21:45:00Z"/>
          <w:rFonts w:asciiTheme="minorHAnsi" w:hAnsiTheme="minorHAnsi" w:cstheme="minorHAnsi"/>
        </w:rPr>
      </w:pPr>
      <w:ins w:id="4767"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68" w:author="rkbansal" w:date="2020-05-16T21:45:00Z"/>
          <w:rFonts w:asciiTheme="minorHAnsi" w:hAnsiTheme="minorHAnsi" w:cstheme="minorHAnsi"/>
        </w:rPr>
      </w:pPr>
      <w:ins w:id="4769"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70" w:author="rkbansal" w:date="2020-05-16T21:45:00Z"/>
          <w:rFonts w:asciiTheme="minorHAnsi" w:hAnsiTheme="minorHAnsi" w:cstheme="minorHAnsi"/>
        </w:rPr>
      </w:pPr>
      <w:ins w:id="4771"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72" w:author="rkbansal" w:date="2020-05-16T21:45:00Z"/>
          <w:rFonts w:asciiTheme="minorHAnsi" w:hAnsiTheme="minorHAnsi" w:cstheme="minorHAnsi"/>
        </w:rPr>
      </w:pPr>
    </w:p>
    <w:p w14:paraId="74DE1213" w14:textId="2004DBA9" w:rsidR="002C5B29" w:rsidRDefault="001F5DD4" w:rsidP="002C5B29">
      <w:pPr>
        <w:pStyle w:val="ListParagraph"/>
        <w:rPr>
          <w:ins w:id="4773" w:author="rkbansal" w:date="2020-05-16T21:45:00Z"/>
        </w:rPr>
      </w:pPr>
      <w:ins w:id="4774"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75" w:author="rkbansal" w:date="2020-05-16T21:45:00Z"/>
        </w:rPr>
      </w:pPr>
      <w:del w:id="4776"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77" w:author="rkbansal" w:date="2020-05-16T21:45:00Z"/>
          <w:b/>
          <w:sz w:val="18"/>
        </w:rPr>
      </w:pPr>
      <w:del w:id="4778"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58035"/>
                      </a:xfrm>
                      <a:prstGeom prst="rect">
                        <a:avLst/>
                      </a:prstGeom>
                    </pic:spPr>
                  </pic:pic>
                </a:graphicData>
              </a:graphic>
            </wp:inline>
          </w:drawing>
        </w:r>
      </w:del>
      <w:ins w:id="4779" w:author="Rajiv Bansal" w:date="2019-11-30T22:34:00Z">
        <w:del w:id="4780"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81" w:author="Rajiv Bansal" w:date="2019-11-30T21:54:00Z"/>
          <w:b/>
          <w:sz w:val="18"/>
          <w:rPrChange w:id="4782" w:author="Rajiv Bansal" w:date="2019-11-30T21:54:00Z">
            <w:rPr>
              <w:ins w:id="4783" w:author="Rajiv Bansal" w:date="2019-11-30T21:54:00Z"/>
              <w:b/>
            </w:rPr>
          </w:rPrChange>
        </w:rPr>
      </w:pPr>
      <w:r>
        <w:t>Run the application</w:t>
      </w:r>
      <w:r w:rsidR="007A6875">
        <w:t xml:space="preserve"> as </w:t>
      </w:r>
      <w:r w:rsidR="007A6875" w:rsidRPr="007A6875">
        <w:rPr>
          <w:b/>
        </w:rPr>
        <w:t>Spring Boot App</w:t>
      </w:r>
      <w:ins w:id="4784" w:author="Rajiv Bansal" w:date="2019-11-30T21:54:00Z">
        <w:r w:rsidR="004A202C" w:rsidRPr="00B7224E">
          <w:rPr>
            <w:rPrChange w:id="4785" w:author="Rajiv Bansal" w:date="2019-11-30T21:54:00Z">
              <w:rPr>
                <w:b/>
              </w:rPr>
            </w:rPrChange>
          </w:rPr>
          <w:t>:</w:t>
        </w:r>
        <w:r w:rsidR="004A202C" w:rsidRPr="00B7224E">
          <w:rPr>
            <w:rPrChange w:id="4786"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4787"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4788" w:author="Rajiv Bansal" w:date="2019-11-30T21:54:00Z">
          <w:pPr>
            <w:pStyle w:val="ListParagraph"/>
            <w:numPr>
              <w:numId w:val="19"/>
            </w:numPr>
            <w:ind w:hanging="360"/>
          </w:pPr>
        </w:pPrChange>
      </w:pPr>
      <w:ins w:id="4789"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90" w:author="Rajiv Bansal" w:date="2019-11-30T23:00:00Z">
        <w:r w:rsidR="004D71AC">
          <w:fldChar w:fldCharType="begin"/>
        </w:r>
        <w:r w:rsidR="004D71AC">
          <w:instrText xml:space="preserve"> HYPERLINK "</w:instrText>
        </w:r>
      </w:ins>
      <w:r w:rsidR="004D71AC" w:rsidRPr="004D71AC">
        <w:rPr>
          <w:rPrChange w:id="4791" w:author="Rajiv Bansal" w:date="2019-11-30T23:00:00Z">
            <w:rPr>
              <w:rStyle w:val="Hyperlink"/>
            </w:rPr>
          </w:rPrChange>
        </w:rPr>
        <w:instrText>http://localhost:</w:instrText>
      </w:r>
      <w:ins w:id="4792" w:author="Rajiv Bansal" w:date="2019-11-30T23:00:00Z">
        <w:r w:rsidR="004D71AC" w:rsidRPr="004D71AC">
          <w:rPr>
            <w:rPrChange w:id="4793" w:author="Rajiv Bansal" w:date="2019-11-30T23:00:00Z">
              <w:rPr>
                <w:rStyle w:val="Hyperlink"/>
              </w:rPr>
            </w:rPrChange>
          </w:rPr>
          <w:instrText>8761</w:instrText>
        </w:r>
      </w:ins>
      <w:r w:rsidR="004D71AC" w:rsidRPr="004D71AC">
        <w:rPr>
          <w:rPrChange w:id="4794" w:author="Rajiv Bansal" w:date="2019-11-30T23:00:00Z">
            <w:rPr>
              <w:rStyle w:val="Hyperlink"/>
            </w:rPr>
          </w:rPrChange>
        </w:rPr>
        <w:instrText>/</w:instrText>
      </w:r>
      <w:ins w:id="4795" w:author="Rajiv Bansal" w:date="2019-11-30T23:00:00Z">
        <w:r w:rsidR="004D71AC">
          <w:instrText xml:space="preserve">" </w:instrText>
        </w:r>
        <w:r w:rsidR="004D71AC">
          <w:fldChar w:fldCharType="separate"/>
        </w:r>
      </w:ins>
      <w:r w:rsidR="004D71AC" w:rsidRPr="00742A84">
        <w:rPr>
          <w:rStyle w:val="Hyperlink"/>
        </w:rPr>
        <w:t>http://localhost:</w:t>
      </w:r>
      <w:del w:id="4796" w:author="Rajiv Bansal" w:date="2019-11-29T09:46:00Z">
        <w:r w:rsidR="004D71AC" w:rsidRPr="00742A84" w:rsidDel="00C36626">
          <w:rPr>
            <w:rStyle w:val="Hyperlink"/>
          </w:rPr>
          <w:delText>9</w:delText>
        </w:r>
      </w:del>
      <w:del w:id="4797" w:author="Rajiv Bansal" w:date="2019-11-30T23:00:00Z">
        <w:r w:rsidR="004D71AC" w:rsidRPr="00742A84" w:rsidDel="00FC15F9">
          <w:rPr>
            <w:rStyle w:val="Hyperlink"/>
          </w:rPr>
          <w:delText>379</w:delText>
        </w:r>
      </w:del>
      <w:ins w:id="4798" w:author="Rajiv Bansal" w:date="2019-11-30T23:00:00Z">
        <w:r w:rsidR="004D71AC" w:rsidRPr="00742A84">
          <w:rPr>
            <w:rStyle w:val="Hyperlink"/>
          </w:rPr>
          <w:t>8761</w:t>
        </w:r>
      </w:ins>
      <w:r w:rsidR="004D71AC" w:rsidRPr="00742A84">
        <w:rPr>
          <w:rStyle w:val="Hyperlink"/>
        </w:rPr>
        <w:t>/</w:t>
      </w:r>
      <w:ins w:id="4799"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800" w:author="Rajiv Bansal" w:date="2019-11-29T09:01:00Z"/>
          <w:rFonts w:eastAsiaTheme="majorEastAsia" w:cstheme="majorBidi"/>
          <w:b/>
          <w:color w:val="2F5496" w:themeColor="accent1" w:themeShade="BF"/>
          <w:sz w:val="28"/>
          <w:szCs w:val="26"/>
        </w:rPr>
      </w:pPr>
      <w:ins w:id="4801" w:author="Rajiv Bansal" w:date="2019-11-29T09:01:00Z">
        <w:r>
          <w:rPr>
            <w:b/>
            <w:sz w:val="28"/>
          </w:rPr>
          <w:lastRenderedPageBreak/>
          <w:br w:type="page"/>
        </w:r>
      </w:ins>
    </w:p>
    <w:p w14:paraId="336EBD80" w14:textId="621995E9" w:rsidR="00BE2E1A" w:rsidRDefault="00BE2E1A" w:rsidP="00BE2E1A">
      <w:pPr>
        <w:pStyle w:val="Heading2"/>
        <w:rPr>
          <w:ins w:id="4802" w:author="Rajiv Bansal" w:date="2019-11-29T09:10:00Z"/>
          <w:rFonts w:ascii="Georgia" w:hAnsi="Georgia"/>
          <w:b/>
          <w:sz w:val="28"/>
          <w:szCs w:val="24"/>
        </w:rPr>
      </w:pPr>
      <w:ins w:id="4803" w:author="Rajiv Bansal" w:date="2019-11-29T09:02:00Z">
        <w:r>
          <w:rPr>
            <w:rFonts w:ascii="Georgia" w:hAnsi="Georgia"/>
            <w:b/>
            <w:sz w:val="28"/>
            <w:szCs w:val="24"/>
          </w:rPr>
          <w:lastRenderedPageBreak/>
          <w:t>Gateway</w:t>
        </w:r>
      </w:ins>
      <w:ins w:id="4804" w:author="Rajiv Bansal" w:date="2019-11-29T09:01:00Z">
        <w:r w:rsidRPr="00C62AC7">
          <w:rPr>
            <w:rFonts w:ascii="Georgia" w:hAnsi="Georgia"/>
            <w:b/>
            <w:sz w:val="28"/>
            <w:szCs w:val="24"/>
          </w:rPr>
          <w:t>-serv</w:t>
        </w:r>
      </w:ins>
      <w:ins w:id="4805" w:author="Rajiv Bansal" w:date="2019-11-29T09:02:00Z">
        <w:r>
          <w:rPr>
            <w:rFonts w:ascii="Georgia" w:hAnsi="Georgia"/>
            <w:b/>
            <w:sz w:val="28"/>
            <w:szCs w:val="24"/>
          </w:rPr>
          <w:t>ice</w:t>
        </w:r>
      </w:ins>
      <w:ins w:id="4806" w:author="rkbansal" w:date="2020-11-30T22:07:00Z">
        <w:r w:rsidR="00241240">
          <w:rPr>
            <w:rFonts w:ascii="Georgia" w:hAnsi="Georgia"/>
            <w:b/>
            <w:sz w:val="28"/>
            <w:szCs w:val="24"/>
          </w:rPr>
          <w:t xml:space="preserve"> </w:t>
        </w:r>
      </w:ins>
      <w:ins w:id="4807" w:author="rkbansal" w:date="2020-03-29T21:30:00Z">
        <w:r w:rsidR="005F1126">
          <w:rPr>
            <w:rFonts w:ascii="Georgia" w:hAnsi="Georgia"/>
            <w:b/>
            <w:sz w:val="28"/>
            <w:szCs w:val="24"/>
          </w:rPr>
          <w:t>(Zuul)</w:t>
        </w:r>
      </w:ins>
    </w:p>
    <w:p w14:paraId="1B56B93B" w14:textId="51E069A6" w:rsidR="00AE7F9B" w:rsidRDefault="00AE7F9B" w:rsidP="00AE7F9B">
      <w:pPr>
        <w:rPr>
          <w:ins w:id="4808" w:author="Rajiv Bansal" w:date="2019-11-29T09:10:00Z"/>
        </w:rPr>
      </w:pPr>
      <w:ins w:id="480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10" w:author="Rajiv Bansal" w:date="2019-11-29T09:10:00Z"/>
          <w:rFonts w:ascii="Georgia" w:hAnsi="Georgia"/>
          <w:spacing w:val="-1"/>
          <w:rPrChange w:id="4811" w:author="Rajiv Bansal" w:date="2019-11-29T09:10:00Z">
            <w:rPr>
              <w:ins w:id="4812" w:author="Rajiv Bansal" w:date="2019-11-29T09:10:00Z"/>
              <w:rFonts w:ascii="Georgia" w:hAnsi="Georgia"/>
              <w:spacing w:val="-1"/>
              <w:sz w:val="32"/>
              <w:szCs w:val="32"/>
            </w:rPr>
          </w:rPrChange>
        </w:rPr>
      </w:pPr>
      <w:ins w:id="4813" w:author="Rajiv Bansal" w:date="2019-11-29T09:10:00Z">
        <w:r w:rsidRPr="00AE7F9B">
          <w:rPr>
            <w:rFonts w:ascii="Georgia" w:hAnsi="Georgia"/>
            <w:spacing w:val="-1"/>
            <w:rPrChange w:id="481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15" w:author="Rajiv Bansal" w:date="2019-11-29T09:10:00Z"/>
          <w:rFonts w:ascii="Georgia" w:hAnsi="Georgia"/>
          <w:spacing w:val="-1"/>
          <w:rPrChange w:id="4816" w:author="Rajiv Bansal" w:date="2019-11-29T09:10:00Z">
            <w:rPr>
              <w:ins w:id="4817" w:author="Rajiv Bansal" w:date="2019-11-29T09:10:00Z"/>
              <w:rFonts w:ascii="Georgia" w:hAnsi="Georgia"/>
              <w:spacing w:val="-1"/>
              <w:sz w:val="32"/>
              <w:szCs w:val="32"/>
            </w:rPr>
          </w:rPrChange>
        </w:rPr>
      </w:pPr>
      <w:ins w:id="4818" w:author="Rajiv Bansal" w:date="2019-11-29T09:10:00Z">
        <w:r w:rsidRPr="00AE7F9B">
          <w:rPr>
            <w:rFonts w:ascii="Georgia" w:hAnsi="Georgia"/>
            <w:spacing w:val="-1"/>
            <w:rPrChange w:id="481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20" w:author="Rajiv Bansal" w:date="2019-11-29T09:10:00Z"/>
          <w:rFonts w:ascii="Georgia" w:hAnsi="Georgia"/>
          <w:spacing w:val="-1"/>
          <w:rPrChange w:id="4821" w:author="Rajiv Bansal" w:date="2019-11-29T09:10:00Z">
            <w:rPr>
              <w:ins w:id="4822" w:author="Rajiv Bansal" w:date="2019-11-29T09:10:00Z"/>
              <w:rFonts w:ascii="Georgia" w:hAnsi="Georgia"/>
              <w:spacing w:val="-1"/>
              <w:sz w:val="32"/>
              <w:szCs w:val="32"/>
            </w:rPr>
          </w:rPrChange>
        </w:rPr>
      </w:pPr>
      <w:ins w:id="4823" w:author="Rajiv Bansal" w:date="2019-11-29T09:10:00Z">
        <w:r w:rsidRPr="00AE7F9B">
          <w:rPr>
            <w:rFonts w:ascii="Georgia" w:hAnsi="Georgia"/>
            <w:spacing w:val="-1"/>
            <w:rPrChange w:id="482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25" w:author="Rajiv Bansal" w:date="2019-11-29T09:10:00Z"/>
          <w:rFonts w:ascii="Georgia" w:hAnsi="Georgia" w:cs="Segoe UI"/>
          <w:spacing w:val="-1"/>
          <w:rPrChange w:id="4826" w:author="Rajiv Bansal" w:date="2019-11-29T09:10:00Z">
            <w:rPr>
              <w:ins w:id="4827" w:author="Rajiv Bansal" w:date="2019-11-29T09:10:00Z"/>
              <w:rFonts w:ascii="Georgia" w:hAnsi="Georgia" w:cs="Segoe UI"/>
              <w:spacing w:val="-1"/>
              <w:sz w:val="32"/>
              <w:szCs w:val="32"/>
            </w:rPr>
          </w:rPrChange>
        </w:rPr>
      </w:pPr>
      <w:ins w:id="4828" w:author="Rajiv Bansal" w:date="2019-11-29T09:10:00Z">
        <w:r w:rsidRPr="00AE7F9B">
          <w:rPr>
            <w:rFonts w:ascii="Georgia" w:hAnsi="Georgia" w:cs="Segoe UI"/>
            <w:spacing w:val="-1"/>
            <w:rPrChange w:id="482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30" w:author="Rajiv Bansal" w:date="2019-11-29T09:10:00Z">
              <w:rPr>
                <w:rStyle w:val="HTMLCode"/>
                <w:rFonts w:eastAsiaTheme="majorEastAsia"/>
                <w:spacing w:val="-1"/>
              </w:rPr>
            </w:rPrChange>
          </w:rPr>
          <w:t>/gallery/**</w:t>
        </w:r>
        <w:r w:rsidRPr="00AE7F9B">
          <w:rPr>
            <w:rFonts w:ascii="Georgia" w:hAnsi="Georgia" w:cs="Segoe UI"/>
            <w:spacing w:val="-1"/>
            <w:rPrChange w:id="483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32" w:author="Rajiv Bansal" w:date="2019-11-29T09:10:00Z">
              <w:rPr>
                <w:rStyle w:val="HTMLCode"/>
                <w:rFonts w:eastAsiaTheme="majorEastAsia"/>
                <w:spacing w:val="-1"/>
              </w:rPr>
            </w:rPrChange>
          </w:rPr>
          <w:t>gallery-service</w:t>
        </w:r>
        <w:r w:rsidRPr="00AE7F9B">
          <w:rPr>
            <w:rFonts w:ascii="Georgia" w:hAnsi="Georgia" w:cs="Segoe UI"/>
            <w:spacing w:val="-1"/>
            <w:rPrChange w:id="483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34" w:author="Rajiv Bansal" w:date="2019-11-29T09:10:00Z"/>
          <w:rFonts w:ascii="Georgia" w:hAnsi="Georgia" w:cs="Segoe UI"/>
          <w:spacing w:val="-1"/>
          <w:rPrChange w:id="4835" w:author="Rajiv Bansal" w:date="2019-11-29T09:10:00Z">
            <w:rPr>
              <w:ins w:id="4836" w:author="Rajiv Bansal" w:date="2019-11-29T09:10:00Z"/>
              <w:rFonts w:ascii="Georgia" w:hAnsi="Georgia" w:cs="Segoe UI"/>
              <w:spacing w:val="-1"/>
              <w:sz w:val="32"/>
              <w:szCs w:val="32"/>
            </w:rPr>
          </w:rPrChange>
        </w:rPr>
      </w:pPr>
      <w:ins w:id="4837" w:author="Rajiv Bansal" w:date="2019-11-29T09:10:00Z">
        <w:r w:rsidRPr="00AE7F9B">
          <w:rPr>
            <w:rFonts w:ascii="Georgia" w:hAnsi="Georgia" w:cs="Segoe UI"/>
            <w:spacing w:val="-1"/>
            <w:rPrChange w:id="4838" w:author="Rajiv Bansal" w:date="2019-11-29T09:10:00Z">
              <w:rPr>
                <w:rFonts w:ascii="Georgia" w:hAnsi="Georgia" w:cs="Segoe UI"/>
                <w:spacing w:val="-1"/>
                <w:sz w:val="32"/>
                <w:szCs w:val="32"/>
              </w:rPr>
            </w:rPrChange>
          </w:rPr>
          <w:t>It load</w:t>
        </w:r>
      </w:ins>
      <w:ins w:id="4839" w:author="Rajiv Bansal" w:date="2019-11-29T09:11:00Z">
        <w:r w:rsidR="00A00D41">
          <w:rPr>
            <w:rFonts w:ascii="Georgia" w:hAnsi="Georgia" w:cs="Segoe UI"/>
            <w:spacing w:val="-1"/>
          </w:rPr>
          <w:t>s</w:t>
        </w:r>
      </w:ins>
      <w:ins w:id="4840" w:author="Rajiv Bansal" w:date="2019-11-29T09:10:00Z">
        <w:r w:rsidRPr="00AE7F9B">
          <w:rPr>
            <w:rFonts w:ascii="Georgia" w:hAnsi="Georgia" w:cs="Segoe UI"/>
            <w:spacing w:val="-1"/>
            <w:rPrChange w:id="484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42" w:author="Rajiv Bansal" w:date="2019-11-29T09:15:00Z"/>
          <w:rFonts w:ascii="Georgia" w:hAnsi="Georgia" w:cs="Segoe UI"/>
          <w:spacing w:val="-1"/>
        </w:rPr>
      </w:pPr>
      <w:ins w:id="4843" w:author="Rajiv Bansal" w:date="2019-11-29T09:10:00Z">
        <w:r w:rsidRPr="00AE7F9B">
          <w:rPr>
            <w:rStyle w:val="Emphasis"/>
            <w:rFonts w:ascii="Georgia" w:eastAsiaTheme="majorEastAsia" w:hAnsi="Georgia" w:cs="Segoe UI"/>
            <w:spacing w:val="-1"/>
            <w:rPrChange w:id="484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4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46" w:author="Rajiv Bansal" w:date="2019-11-29T09:11:00Z"/>
          <w:rFonts w:ascii="Georgia" w:hAnsi="Georgia" w:cs="Segoe UI"/>
          <w:color w:val="8EAADB" w:themeColor="accent1" w:themeTint="99"/>
          <w:spacing w:val="-1"/>
          <w:rPrChange w:id="4847" w:author="Rajiv Bansal" w:date="2019-11-29T09:15:00Z">
            <w:rPr>
              <w:ins w:id="4848" w:author="Rajiv Bansal" w:date="2019-11-29T09:11:00Z"/>
              <w:rFonts w:ascii="Georgia" w:hAnsi="Georgia" w:cs="Segoe UI"/>
              <w:spacing w:val="-1"/>
            </w:rPr>
          </w:rPrChange>
        </w:rPr>
      </w:pPr>
      <w:ins w:id="4849" w:author="Rajiv Bansal" w:date="2019-11-29T09:15:00Z">
        <w:r w:rsidRPr="00230A57">
          <w:rPr>
            <w:rFonts w:ascii="Georgia" w:hAnsi="Georgia"/>
            <w:i/>
            <w:iCs/>
            <w:color w:val="8EAADB" w:themeColor="accent1" w:themeTint="99"/>
            <w:spacing w:val="-1"/>
            <w:sz w:val="32"/>
            <w:szCs w:val="32"/>
            <w:shd w:val="clear" w:color="auto" w:fill="FFFFFF"/>
            <w:rPrChange w:id="485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51" w:author="Rajiv Bansal" w:date="2019-11-29T09:10:00Z"/>
          <w:rFonts w:ascii="Georgia" w:hAnsi="Georgia" w:cs="Segoe UI"/>
          <w:spacing w:val="-1"/>
          <w:rPrChange w:id="4852" w:author="Rajiv Bansal" w:date="2019-11-29T09:11:00Z">
            <w:rPr>
              <w:ins w:id="4853" w:author="Rajiv Bansal" w:date="2019-11-29T09:10:00Z"/>
              <w:rFonts w:ascii="Georgia" w:hAnsi="Georgia" w:cs="Segoe UI"/>
              <w:spacing w:val="-1"/>
              <w:sz w:val="32"/>
              <w:szCs w:val="32"/>
            </w:rPr>
          </w:rPrChange>
        </w:rPr>
      </w:pPr>
      <w:ins w:id="485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55" w:author="Rajiv Bansal" w:date="2019-11-29T09:01:00Z"/>
          <w:rPrChange w:id="4856" w:author="Rajiv Bansal" w:date="2019-11-29T09:10:00Z">
            <w:rPr>
              <w:ins w:id="4857" w:author="Rajiv Bansal" w:date="2019-11-29T09:01:00Z"/>
              <w:rFonts w:ascii="Georgia" w:hAnsi="Georgia"/>
              <w:b/>
              <w:sz w:val="28"/>
              <w:szCs w:val="24"/>
            </w:rPr>
          </w:rPrChange>
        </w:rPr>
        <w:pPrChange w:id="485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59" w:author="Rajiv Bansal" w:date="2019-11-29T09:01:00Z"/>
        </w:rPr>
      </w:pPr>
      <w:ins w:id="4860" w:author="Rajiv Bansal" w:date="2019-11-29T09:01:00Z">
        <w:r w:rsidRPr="00A94A8C">
          <w:t>Create Spring Boot Project</w:t>
        </w:r>
      </w:ins>
    </w:p>
    <w:p w14:paraId="5C9091FA" w14:textId="77777777" w:rsidR="00BE2E1A" w:rsidRDefault="00BE2E1A" w:rsidP="00BE2E1A">
      <w:pPr>
        <w:pStyle w:val="ListParagraph"/>
        <w:rPr>
          <w:ins w:id="4861" w:author="Rajiv Bansal" w:date="2019-11-29T09:01:00Z"/>
          <w:b/>
        </w:rPr>
      </w:pPr>
      <w:ins w:id="486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63" w:author="Rajiv Bansal" w:date="2019-11-29T09:14:00Z"/>
        </w:rPr>
      </w:pPr>
      <w:ins w:id="4864" w:author="Rajiv Bansal" w:date="2019-11-29T09:01:00Z">
        <w:r w:rsidRPr="00A94A8C">
          <w:t>Click on next</w:t>
        </w:r>
      </w:ins>
      <w:ins w:id="4865" w:author="Rajiv Bansal" w:date="2019-11-29T09:13:00Z">
        <w:r w:rsidR="00B07AAB">
          <w:t xml:space="preserve"> and fill the required details shown in the </w:t>
        </w:r>
      </w:ins>
      <w:ins w:id="4866" w:author="Rajiv Bansal" w:date="2019-11-29T09:14:00Z">
        <w:r w:rsidR="00B07AAB">
          <w:t>below screen:</w:t>
        </w:r>
      </w:ins>
    </w:p>
    <w:p w14:paraId="2ABAA04A" w14:textId="4FF52D38" w:rsidR="00B07AAB" w:rsidRDefault="00B07AAB" w:rsidP="00B07AAB">
      <w:pPr>
        <w:pStyle w:val="ListParagraph"/>
        <w:rPr>
          <w:ins w:id="4867" w:author="Rajiv Bansal" w:date="2019-11-29T09:14:00Z"/>
        </w:rPr>
      </w:pPr>
      <w:ins w:id="486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69" w:author="rkbansal" w:date="2020-05-17T01:18:00Z"/>
        </w:rPr>
      </w:pPr>
      <w:ins w:id="4870"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71" w:author="rkbansal" w:date="2020-05-17T01:18:00Z"/>
          <w:bCs/>
        </w:rPr>
      </w:pPr>
      <w:ins w:id="4872"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73" w:author="rkbansal" w:date="2020-05-17T01:18:00Z"/>
          <w:bCs/>
        </w:rPr>
      </w:pPr>
      <w:ins w:id="4874"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75" w:author="rkbansal" w:date="2020-05-17T01:18:00Z"/>
          <w:bCs/>
        </w:rPr>
      </w:pPr>
      <w:ins w:id="4876"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77" w:author="rkbansal" w:date="2020-05-17T01:18:00Z"/>
          <w:bCs/>
        </w:rPr>
      </w:pPr>
      <w:ins w:id="4878"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79" w:author="rkbansal" w:date="2020-05-17T01:18:00Z"/>
          <w:bCs/>
          <w:rPrChange w:id="4880" w:author="rkbansal" w:date="2020-05-17T01:18:00Z">
            <w:rPr>
              <w:ins w:id="4881" w:author="rkbansal" w:date="2020-05-17T01:18:00Z"/>
              <w:bCs/>
              <w:color w:val="FF0000"/>
            </w:rPr>
          </w:rPrChange>
        </w:rPr>
      </w:pPr>
      <w:ins w:id="4882"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83" w:author="rkbansal" w:date="2020-05-17T01:18:00Z"/>
          <w:bCs/>
          <w:rPrChange w:id="4884" w:author="rkbansal" w:date="2020-05-17T01:18:00Z">
            <w:rPr>
              <w:ins w:id="4885" w:author="rkbansal" w:date="2020-05-17T01:18:00Z"/>
              <w:bCs/>
              <w:color w:val="FF0000"/>
            </w:rPr>
          </w:rPrChange>
        </w:rPr>
      </w:pPr>
      <w:ins w:id="4886"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87" w:author="rkbansal" w:date="2020-05-17T01:18:00Z"/>
          <w:bCs/>
        </w:rPr>
      </w:pPr>
      <w:ins w:id="4888"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89" w:author="Rajiv Bansal" w:date="2019-11-29T09:31:00Z"/>
          <w:del w:id="4890" w:author="rkbansal" w:date="2020-05-17T01:18:00Z"/>
          <w:rPrChange w:id="4891" w:author="Rajiv Bansal" w:date="2019-11-29T09:31:00Z">
            <w:rPr>
              <w:ins w:id="4892" w:author="Rajiv Bansal" w:date="2019-11-29T09:31:00Z"/>
              <w:del w:id="4893" w:author="rkbansal" w:date="2020-05-17T01:18:00Z"/>
              <w:spacing w:val="-1"/>
              <w:sz w:val="32"/>
              <w:szCs w:val="32"/>
              <w:shd w:val="clear" w:color="auto" w:fill="FFFFFF"/>
            </w:rPr>
          </w:rPrChange>
        </w:rPr>
      </w:pPr>
      <w:ins w:id="4894" w:author="Rajiv Bansal" w:date="2019-11-29T09:14:00Z">
        <w:del w:id="489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96" w:author="Rajiv Bansal" w:date="2019-11-29T09:31:00Z"/>
          <w:del w:id="4897" w:author="rkbansal" w:date="2020-05-17T01:18:00Z"/>
          <w:rPrChange w:id="4898" w:author="Rajiv Bansal" w:date="2019-11-29T09:31:00Z">
            <w:rPr>
              <w:ins w:id="4899" w:author="Rajiv Bansal" w:date="2019-11-29T09:31:00Z"/>
              <w:del w:id="4900" w:author="rkbansal" w:date="2020-05-17T01:18:00Z"/>
              <w:spacing w:val="-1"/>
              <w:sz w:val="32"/>
              <w:szCs w:val="32"/>
              <w:shd w:val="clear" w:color="auto" w:fill="FFFFFF"/>
            </w:rPr>
          </w:rPrChange>
        </w:rPr>
      </w:pPr>
      <w:ins w:id="4901" w:author="Rajiv Bansal" w:date="2019-11-29T09:14:00Z">
        <w:del w:id="4902"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903" w:author="Rajiv Bansal" w:date="2019-11-29T09:31:00Z"/>
          <w:del w:id="4904" w:author="rkbansal" w:date="2020-05-17T01:18:00Z"/>
          <w:rPrChange w:id="4905" w:author="Rajiv Bansal" w:date="2019-11-29T09:31:00Z">
            <w:rPr>
              <w:ins w:id="4906" w:author="Rajiv Bansal" w:date="2019-11-29T09:31:00Z"/>
              <w:del w:id="4907" w:author="rkbansal" w:date="2020-05-17T01:18:00Z"/>
              <w:spacing w:val="-1"/>
              <w:sz w:val="32"/>
              <w:szCs w:val="32"/>
              <w:shd w:val="clear" w:color="auto" w:fill="FFFFFF"/>
            </w:rPr>
          </w:rPrChange>
        </w:rPr>
      </w:pPr>
      <w:ins w:id="4908" w:author="Rajiv Bansal" w:date="2019-11-29T09:14:00Z">
        <w:del w:id="4909"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10" w:author="Rajiv Bansal" w:date="2019-11-29T09:19:00Z"/>
          <w:rPrChange w:id="4911" w:author="Rajiv Bansal" w:date="2019-11-29T09:19:00Z">
            <w:rPr>
              <w:ins w:id="4912" w:author="Rajiv Bansal" w:date="2019-11-29T09:19:00Z"/>
              <w:spacing w:val="-1"/>
              <w:sz w:val="32"/>
              <w:szCs w:val="32"/>
              <w:shd w:val="clear" w:color="auto" w:fill="FFFFFF"/>
            </w:rPr>
          </w:rPrChange>
        </w:rPr>
        <w:pPrChange w:id="4913" w:author="rkbansal" w:date="2020-05-17T01:18:00Z">
          <w:pPr>
            <w:pStyle w:val="ListParagraph"/>
            <w:numPr>
              <w:numId w:val="19"/>
            </w:numPr>
            <w:ind w:hanging="360"/>
          </w:pPr>
        </w:pPrChange>
      </w:pPr>
      <w:ins w:id="4914" w:author="Rajiv Bansal" w:date="2019-11-29T09:14:00Z">
        <w:del w:id="4915" w:author="rkbansal" w:date="2020-05-17T01:18:00Z">
          <w:r w:rsidRPr="00A34908" w:rsidDel="00A34908">
            <w:rPr>
              <w:spacing w:val="-1"/>
              <w:sz w:val="32"/>
              <w:szCs w:val="32"/>
              <w:shd w:val="clear" w:color="auto" w:fill="FFFFFF"/>
              <w:rPrChange w:id="4916" w:author="rkbansal" w:date="2020-05-17T01:18:00Z">
                <w:rPr>
                  <w:shd w:val="clear" w:color="auto" w:fill="FFFFFF"/>
                </w:rPr>
              </w:rPrChange>
            </w:rPr>
            <w:delText>Zuul</w:delText>
          </w:r>
        </w:del>
      </w:ins>
      <w:ins w:id="4917" w:author="Rajiv Bansal" w:date="2019-11-29T09:19:00Z">
        <w:del w:id="4918" w:author="rkbansal" w:date="2020-05-17T01:18:00Z">
          <w:r w:rsidR="00C01C3E" w:rsidRPr="00A34908" w:rsidDel="00A34908">
            <w:rPr>
              <w:spacing w:val="-1"/>
              <w:sz w:val="32"/>
              <w:szCs w:val="32"/>
              <w:shd w:val="clear" w:color="auto" w:fill="FFFFFF"/>
              <w:rPrChange w:id="4919" w:author="rkbansal" w:date="2020-05-17T01:18:00Z">
                <w:rPr>
                  <w:shd w:val="clear" w:color="auto" w:fill="FFFFFF"/>
                </w:rPr>
              </w:rPrChange>
            </w:rPr>
            <w:delText>.</w:delText>
          </w:r>
        </w:del>
      </w:ins>
    </w:p>
    <w:p w14:paraId="282E1090" w14:textId="77777777" w:rsidR="00C01C3E" w:rsidRPr="008E05C7" w:rsidRDefault="00C01C3E">
      <w:pPr>
        <w:ind w:left="720"/>
        <w:rPr>
          <w:ins w:id="4920" w:author="Rajiv Bansal" w:date="2019-11-29T09:19:00Z"/>
          <w:color w:val="2F5496" w:themeColor="accent1" w:themeShade="BF"/>
          <w:rPrChange w:id="4921" w:author="Rajiv Bansal" w:date="2019-11-29T09:20:00Z">
            <w:rPr>
              <w:ins w:id="4922" w:author="Rajiv Bansal" w:date="2019-11-29T09:19:00Z"/>
            </w:rPr>
          </w:rPrChange>
        </w:rPr>
        <w:pPrChange w:id="4923" w:author="Rajiv Bansal" w:date="2019-11-29T09:19:00Z">
          <w:pPr>
            <w:pStyle w:val="ListParagraph"/>
            <w:numPr>
              <w:numId w:val="19"/>
            </w:numPr>
            <w:ind w:hanging="360"/>
          </w:pPr>
        </w:pPrChange>
      </w:pPr>
      <w:ins w:id="4924" w:author="Rajiv Bansal" w:date="2019-11-29T09:19:00Z">
        <w:r w:rsidRPr="008E05C7">
          <w:rPr>
            <w:color w:val="2F5496" w:themeColor="accent1" w:themeShade="BF"/>
            <w:rPrChange w:id="4925"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26" w:author="Rajiv Bansal" w:date="2019-11-29T09:26:00Z"/>
        </w:rPr>
      </w:pPr>
      <w:ins w:id="4927"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28" w:author="Rajiv Bansal" w:date="2019-11-29T09:01:00Z"/>
        </w:rPr>
        <w:pPrChange w:id="4929" w:author="Rajiv Bansal" w:date="2019-11-29T09:14:00Z">
          <w:pPr>
            <w:pStyle w:val="ListParagraph"/>
            <w:numPr>
              <w:numId w:val="19"/>
            </w:numPr>
            <w:ind w:hanging="360"/>
          </w:pPr>
        </w:pPrChange>
      </w:pPr>
      <w:ins w:id="4930"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29275" cy="5048250"/>
                      </a:xfrm>
                      <a:prstGeom prst="rect">
                        <a:avLst/>
                      </a:prstGeom>
                    </pic:spPr>
                  </pic:pic>
                </a:graphicData>
              </a:graphic>
            </wp:inline>
          </w:drawing>
        </w:r>
      </w:ins>
      <w:ins w:id="4931" w:author="Rajiv Bansal" w:date="2019-11-29T09:25:00Z">
        <w:del w:id="4932"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33"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34" w:author="Rajiv Bansal" w:date="2019-11-29T09:31:00Z"/>
          <w:del w:id="4935" w:author="rkbansal" w:date="2020-05-17T01:23:00Z"/>
        </w:rPr>
      </w:pPr>
      <w:ins w:id="4936" w:author="Rajiv Bansal" w:date="2019-11-29T09:31:00Z">
        <w:del w:id="493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38" w:author="Rajiv Bansal" w:date="2019-11-29T09:38:00Z"/>
          <w:del w:id="4939" w:author="rkbansal" w:date="2020-05-17T01:23:00Z"/>
          <w:b/>
          <w:sz w:val="28"/>
        </w:rPr>
      </w:pPr>
      <w:ins w:id="4940" w:author="Rajiv Bansal" w:date="2019-11-30T22:33:00Z">
        <w:del w:id="4941"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42" w:author="rkbansal" w:date="2020-05-17T01:23:00Z"/>
          <w:bCs/>
        </w:rPr>
      </w:pPr>
      <w:ins w:id="4943"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44" w:author="rkbansal" w:date="2020-05-17T01:23:00Z"/>
        </w:rPr>
      </w:pPr>
      <w:ins w:id="4945" w:author="rkbansal" w:date="2020-05-17T01:23:00Z">
        <w:r>
          <w:rPr>
            <w:noProof/>
          </w:rPr>
          <w:lastRenderedPageBreak/>
          <w:t xml:space="preserve"> </w:t>
        </w:r>
      </w:ins>
      <w:ins w:id="4946"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47" w:author="rkbansal" w:date="2020-05-17T01:23:00Z"/>
        </w:rPr>
      </w:pPr>
    </w:p>
    <w:p w14:paraId="4C03C22D" w14:textId="77777777" w:rsidR="00567FF8" w:rsidRDefault="00567FF8" w:rsidP="00567FF8">
      <w:pPr>
        <w:pStyle w:val="ListParagraph"/>
        <w:numPr>
          <w:ilvl w:val="0"/>
          <w:numId w:val="19"/>
        </w:numPr>
        <w:jc w:val="both"/>
        <w:rPr>
          <w:ins w:id="4948" w:author="rkbansal" w:date="2020-05-17T01:23:00Z"/>
          <w:rFonts w:asciiTheme="minorHAnsi" w:hAnsiTheme="minorHAnsi" w:cstheme="minorHAnsi"/>
        </w:rPr>
      </w:pPr>
      <w:ins w:id="4949"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50" w:author="rkbansal" w:date="2020-05-17T01:23:00Z"/>
          <w:rFonts w:asciiTheme="minorHAnsi" w:hAnsiTheme="minorHAnsi" w:cstheme="minorHAnsi"/>
        </w:rPr>
      </w:pPr>
      <w:ins w:id="4951"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52" w:author="rkbansal" w:date="2020-05-17T01:23:00Z"/>
          <w:rFonts w:asciiTheme="minorHAnsi" w:hAnsiTheme="minorHAnsi" w:cstheme="minorHAnsi"/>
        </w:rPr>
      </w:pPr>
      <w:ins w:id="4953"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54" w:author="rkbansal" w:date="2020-05-17T01:23:00Z"/>
          <w:rFonts w:asciiTheme="minorHAnsi" w:hAnsiTheme="minorHAnsi" w:cstheme="minorHAnsi"/>
        </w:rPr>
      </w:pPr>
      <w:ins w:id="4955"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56" w:author="rkbansal" w:date="2020-05-17T01:23:00Z"/>
          <w:rFonts w:asciiTheme="minorHAnsi" w:hAnsiTheme="minorHAnsi" w:cstheme="minorHAnsi"/>
        </w:rPr>
      </w:pPr>
    </w:p>
    <w:p w14:paraId="2AA09090" w14:textId="6F0EEB2A" w:rsidR="00567FF8" w:rsidRDefault="00777AF2" w:rsidP="00567FF8">
      <w:pPr>
        <w:pStyle w:val="ListParagraph"/>
        <w:rPr>
          <w:ins w:id="4957" w:author="rkbansal" w:date="2020-05-17T01:23:00Z"/>
        </w:rPr>
      </w:pPr>
      <w:ins w:id="4958"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59" w:author="Rajiv Bansal" w:date="2019-11-29T09:38:00Z"/>
          <w:b/>
          <w:sz w:val="28"/>
        </w:rPr>
      </w:pPr>
    </w:p>
    <w:p w14:paraId="1683458F" w14:textId="49C249B3" w:rsidR="001A4B42" w:rsidRPr="00FC184D" w:rsidRDefault="00E52024" w:rsidP="001A4B42">
      <w:pPr>
        <w:pStyle w:val="ListParagraph"/>
        <w:numPr>
          <w:ilvl w:val="0"/>
          <w:numId w:val="19"/>
        </w:numPr>
        <w:rPr>
          <w:ins w:id="4960" w:author="Rajiv Bansal" w:date="2019-11-29T09:40:00Z"/>
          <w:b/>
          <w:sz w:val="28"/>
          <w:rPrChange w:id="4961" w:author="Rajiv Bansal" w:date="2019-11-29T09:40:00Z">
            <w:rPr>
              <w:ins w:id="4962" w:author="Rajiv Bansal" w:date="2019-11-29T09:40:00Z"/>
              <w:spacing w:val="-1"/>
              <w:sz w:val="32"/>
              <w:szCs w:val="32"/>
              <w:shd w:val="clear" w:color="auto" w:fill="FFFFFF"/>
            </w:rPr>
          </w:rPrChange>
        </w:rPr>
      </w:pPr>
      <w:ins w:id="4963" w:author="Rajiv Bansal" w:date="2019-11-29T09:39:00Z">
        <w:r>
          <w:rPr>
            <w:spacing w:val="-1"/>
            <w:sz w:val="32"/>
            <w:szCs w:val="32"/>
            <w:shd w:val="clear" w:color="auto" w:fill="FFFFFF"/>
          </w:rPr>
          <w:t xml:space="preserve">Finally, </w:t>
        </w:r>
      </w:ins>
      <w:ins w:id="4964"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4965"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4966" w:author="Rajiv Bansal" w:date="2019-11-29T09:41:00Z">
              <w:rPr>
                <w:rFonts w:ascii="Consolas" w:hAnsi="Consolas" w:cs="Consolas"/>
                <w:color w:val="000000"/>
                <w:sz w:val="20"/>
                <w:szCs w:val="20"/>
                <w:shd w:val="clear" w:color="auto" w:fill="D4D4D4"/>
              </w:rPr>
            </w:rPrChange>
          </w:rPr>
          <w:t xml:space="preserve"> to </w:t>
        </w:r>
      </w:ins>
      <w:ins w:id="4967"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68" w:author="Rajiv Bansal" w:date="2019-11-29T09:44:00Z"/>
          <w:bCs/>
          <w:sz w:val="28"/>
        </w:rPr>
      </w:pPr>
      <w:ins w:id="4969" w:author="Rajiv Bansal" w:date="2019-11-29T09:44:00Z">
        <w:del w:id="4970"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3575" cy="2581275"/>
                        </a:xfrm>
                        <a:prstGeom prst="rect">
                          <a:avLst/>
                        </a:prstGeom>
                      </pic:spPr>
                    </pic:pic>
                  </a:graphicData>
                </a:graphic>
              </wp:inline>
            </w:drawing>
          </w:r>
        </w:del>
      </w:ins>
      <w:ins w:id="4971"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72" w:author="rkbansal" w:date="2020-11-30T22:09:00Z"/>
          <w:rPrChange w:id="4973" w:author="rkbansal" w:date="2020-11-30T22:11:00Z">
            <w:rPr>
              <w:ins w:id="4974" w:author="rkbansal" w:date="2020-11-30T22:09:00Z"/>
              <w:b/>
              <w:sz w:val="18"/>
            </w:rPr>
          </w:rPrChange>
        </w:rPr>
      </w:pPr>
      <w:ins w:id="4975" w:author="rkbansal" w:date="2020-11-30T22:09:00Z">
        <w:r w:rsidRPr="009933DB">
          <w:rPr>
            <w:rPrChange w:id="4976"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77" w:author="rkbansal" w:date="2020-11-30T22:09:00Z"/>
          <w:color w:val="C45911" w:themeColor="accent2" w:themeShade="BF"/>
          <w:rPrChange w:id="4978" w:author="rkbansal" w:date="2020-11-30T22:11:00Z">
            <w:rPr>
              <w:ins w:id="4979" w:author="rkbansal" w:date="2020-11-30T22:09:00Z"/>
            </w:rPr>
          </w:rPrChange>
        </w:rPr>
        <w:pPrChange w:id="4980" w:author="rkbansal" w:date="2020-11-30T22:11:00Z">
          <w:pPr>
            <w:pStyle w:val="ListParagraph"/>
            <w:numPr>
              <w:numId w:val="19"/>
            </w:numPr>
            <w:ind w:hanging="360"/>
          </w:pPr>
        </w:pPrChange>
      </w:pPr>
      <w:ins w:id="4981" w:author="rkbansal" w:date="2020-11-30T22:09:00Z">
        <w:r w:rsidRPr="009933DB">
          <w:rPr>
            <w:color w:val="C45911" w:themeColor="accent2" w:themeShade="BF"/>
            <w:rPrChange w:id="4982" w:author="rkbansal" w:date="2020-11-30T22:11:00Z">
              <w:rPr>
                <w:b/>
                <w:sz w:val="18"/>
              </w:rPr>
            </w:rPrChange>
          </w:rPr>
          <w:t xml:space="preserve">Can </w:t>
        </w:r>
      </w:ins>
      <w:ins w:id="4983" w:author="rkbansal" w:date="2020-11-30T22:10:00Z">
        <w:r w:rsidRPr="009933DB">
          <w:rPr>
            <w:color w:val="C45911" w:themeColor="accent2" w:themeShade="BF"/>
            <w:rPrChange w:id="4984"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85" w:author="rkbansal" w:date="2020-11-30T22:11:00Z"/>
          <w:b/>
          <w:sz w:val="18"/>
          <w:rPrChange w:id="4986" w:author="rkbansal" w:date="2020-11-30T22:11:00Z">
            <w:rPr>
              <w:ins w:id="4987" w:author="rkbansal" w:date="2020-11-30T22:11:00Z"/>
            </w:rPr>
          </w:rPrChange>
        </w:rPr>
        <w:pPrChange w:id="4988"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89" w:author="Rajiv Bansal" w:date="2019-11-29T09:50:00Z"/>
          <w:b/>
          <w:sz w:val="18"/>
          <w:rPrChange w:id="4990" w:author="Rajiv Bansal" w:date="2019-11-29T09:50:00Z">
            <w:rPr>
              <w:ins w:id="4991" w:author="Rajiv Bansal" w:date="2019-11-29T09:50:00Z"/>
              <w:bCs/>
            </w:rPr>
          </w:rPrChange>
        </w:rPr>
      </w:pPr>
      <w:ins w:id="4992" w:author="Rajiv Bansal" w:date="2019-11-29T09:45:00Z">
        <w:r>
          <w:t xml:space="preserve">Run the application as </w:t>
        </w:r>
        <w:r w:rsidRPr="007A6875">
          <w:rPr>
            <w:b/>
          </w:rPr>
          <w:t>Spring Boot App</w:t>
        </w:r>
        <w:r>
          <w:rPr>
            <w:b/>
          </w:rPr>
          <w:t xml:space="preserve"> </w:t>
        </w:r>
      </w:ins>
      <w:ins w:id="4993"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94" w:author="Rajiv Bansal" w:date="2019-11-29T09:50:00Z"/>
          <w:b/>
          <w:sz w:val="18"/>
          <w:rPrChange w:id="4995" w:author="Rajiv Bansal" w:date="2019-11-29T09:50:00Z">
            <w:rPr>
              <w:ins w:id="4996" w:author="Rajiv Bansal" w:date="2019-11-29T09:50:00Z"/>
              <w:bCs/>
            </w:rPr>
          </w:rPrChange>
        </w:rPr>
        <w:pPrChange w:id="4997" w:author="Rajiv Bansal" w:date="2019-11-29T09:50:00Z">
          <w:pPr>
            <w:pStyle w:val="ListParagraph"/>
            <w:numPr>
              <w:numId w:val="19"/>
            </w:numPr>
            <w:ind w:hanging="360"/>
          </w:pPr>
        </w:pPrChange>
      </w:pPr>
      <w:proofErr w:type="spellStart"/>
      <w:ins w:id="4998"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4999" w:author="Rajiv Bansal" w:date="2019-11-29T09:49:00Z"/>
          <w:b/>
          <w:sz w:val="18"/>
          <w:rPrChange w:id="5000" w:author="Rajiv Bansal" w:date="2019-11-29T09:49:00Z">
            <w:rPr>
              <w:ins w:id="5001" w:author="Rajiv Bansal" w:date="2019-11-29T09:49:00Z"/>
              <w:spacing w:val="-1"/>
              <w:sz w:val="32"/>
              <w:szCs w:val="32"/>
              <w:shd w:val="clear" w:color="auto" w:fill="FFFFFF"/>
            </w:rPr>
          </w:rPrChange>
        </w:rPr>
        <w:pPrChange w:id="5002" w:author="Rajiv Bansal" w:date="2019-11-29T09:50:00Z">
          <w:pPr>
            <w:pStyle w:val="ListParagraph"/>
            <w:numPr>
              <w:numId w:val="19"/>
            </w:numPr>
            <w:ind w:hanging="360"/>
          </w:pPr>
        </w:pPrChange>
      </w:pPr>
      <w:ins w:id="5003" w:author="Rajiv Bansal" w:date="2019-11-29T09:45:00Z">
        <w:r>
          <w:rPr>
            <w:b/>
          </w:rPr>
          <w:lastRenderedPageBreak/>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5004" w:author="Rajiv Bansal" w:date="2019-11-29T09:45:00Z"/>
          <w:b/>
          <w:sz w:val="18"/>
        </w:rPr>
        <w:pPrChange w:id="5005" w:author="Rajiv Bansal" w:date="2019-11-29T09:49:00Z">
          <w:pPr>
            <w:pStyle w:val="ListParagraph"/>
            <w:numPr>
              <w:numId w:val="19"/>
            </w:numPr>
            <w:ind w:hanging="360"/>
          </w:pPr>
        </w:pPrChange>
      </w:pPr>
      <w:ins w:id="5006"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5007" w:author="Rajiv Bansal" w:date="2019-11-29T09:49:00Z"/>
          <w:sz w:val="18"/>
          <w:rPrChange w:id="5008" w:author="Rajiv Bansal" w:date="2019-11-29T09:49:00Z">
            <w:rPr>
              <w:ins w:id="5009" w:author="Rajiv Bansal" w:date="2019-11-29T09:49:00Z"/>
            </w:rPr>
          </w:rPrChange>
        </w:rPr>
        <w:pPrChange w:id="5010"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11" w:author="Rajiv Bansal" w:date="2019-11-29T09:46:00Z"/>
          <w:sz w:val="18"/>
        </w:rPr>
      </w:pPr>
      <w:ins w:id="5012" w:author="Rajiv Bansal" w:date="2019-11-29T09:46:00Z">
        <w:r w:rsidRPr="007A6875">
          <w:t xml:space="preserve">Open the browser </w:t>
        </w:r>
      </w:ins>
      <w:ins w:id="5013" w:author="Rajiv Bansal" w:date="2019-11-30T22:28:00Z">
        <w:r w:rsidR="00AA312E">
          <w:t xml:space="preserve">of Eureka Server </w:t>
        </w:r>
      </w:ins>
      <w:ins w:id="5014" w:author="Rajiv Bansal" w:date="2019-11-30T22:30:00Z">
        <w:r w:rsidR="00ED6871">
          <w:t>a</w:t>
        </w:r>
        <w:r w:rsidR="00ED6871" w:rsidRPr="00ED6871">
          <w:rPr>
            <w:rPrChange w:id="5015" w:author="Rajiv Bansal" w:date="2019-11-30T22:30:00Z">
              <w:rPr>
                <w:spacing w:val="-1"/>
                <w:sz w:val="32"/>
                <w:szCs w:val="32"/>
                <w:shd w:val="clear" w:color="auto" w:fill="FFFFFF"/>
              </w:rPr>
            </w:rPrChange>
          </w:rPr>
          <w:t>t </w:t>
        </w:r>
        <w:r w:rsidR="00ED6871" w:rsidRPr="00ED6871">
          <w:rPr>
            <w:rPrChange w:id="5016" w:author="Rajiv Bansal" w:date="2019-11-30T22:30:00Z">
              <w:rPr>
                <w:rStyle w:val="HTMLCode"/>
                <w:rFonts w:eastAsiaTheme="majorEastAsia"/>
                <w:spacing w:val="-1"/>
                <w:sz w:val="24"/>
                <w:szCs w:val="24"/>
              </w:rPr>
            </w:rPrChange>
          </w:rPr>
          <w:t>localhost:8761</w:t>
        </w:r>
        <w:r w:rsidR="00ED6871" w:rsidRPr="00ED6871">
          <w:rPr>
            <w:rPrChange w:id="5017" w:author="Rajiv Bansal" w:date="2019-11-30T22:30:00Z">
              <w:rPr>
                <w:spacing w:val="-1"/>
                <w:sz w:val="32"/>
                <w:szCs w:val="32"/>
                <w:shd w:val="clear" w:color="auto" w:fill="FFFFFF"/>
              </w:rPr>
            </w:rPrChange>
          </w:rPr>
          <w:t xml:space="preserve">, you should see the running </w:t>
        </w:r>
        <w:proofErr w:type="spellStart"/>
        <w:r w:rsidR="00ED6871" w:rsidRPr="00ED6871">
          <w:rPr>
            <w:rPrChange w:id="5018" w:author="Rajiv Bansal" w:date="2019-11-30T22:30:00Z">
              <w:rPr>
                <w:spacing w:val="-1"/>
                <w:sz w:val="32"/>
                <w:szCs w:val="32"/>
                <w:shd w:val="clear" w:color="auto" w:fill="FFFFFF"/>
              </w:rPr>
            </w:rPrChange>
          </w:rPr>
          <w:t>zuul</w:t>
        </w:r>
        <w:proofErr w:type="spellEnd"/>
        <w:r w:rsidR="00ED6871" w:rsidRPr="00ED6871">
          <w:rPr>
            <w:rPrChange w:id="5019" w:author="Rajiv Bansal" w:date="2019-11-30T22:30:00Z">
              <w:rPr>
                <w:spacing w:val="-1"/>
                <w:sz w:val="32"/>
                <w:szCs w:val="32"/>
                <w:shd w:val="clear" w:color="auto" w:fill="FFFFFF"/>
              </w:rPr>
            </w:rPrChange>
          </w:rPr>
          <w:t xml:space="preserve">-gateway microservices </w:t>
        </w:r>
      </w:ins>
      <w:ins w:id="5020" w:author="Rajiv Bansal" w:date="2019-11-29T09:46:00Z">
        <w:r w:rsidRPr="007A6875">
          <w:t xml:space="preserve">and enter the url: </w:t>
        </w:r>
      </w:ins>
      <w:ins w:id="5021" w:author="Rajiv Bansal" w:date="2019-11-30T22:29:00Z">
        <w:r w:rsidR="00ED6871">
          <w:fldChar w:fldCharType="begin"/>
        </w:r>
        <w:r w:rsidR="00ED6871">
          <w:instrText xml:space="preserve"> HYPERLINK "</w:instrText>
        </w:r>
      </w:ins>
      <w:ins w:id="5022" w:author="Rajiv Bansal" w:date="2019-11-29T09:46:00Z">
        <w:r w:rsidR="00ED6871" w:rsidRPr="00ED6871">
          <w:rPr>
            <w:rPrChange w:id="5023" w:author="Rajiv Bansal" w:date="2019-11-30T22:29:00Z">
              <w:rPr>
                <w:rStyle w:val="Hyperlink"/>
              </w:rPr>
            </w:rPrChange>
          </w:rPr>
          <w:instrText>http://localhost:</w:instrText>
        </w:r>
      </w:ins>
      <w:ins w:id="5024" w:author="Rajiv Bansal" w:date="2019-11-30T22:28:00Z">
        <w:r w:rsidR="00ED6871" w:rsidRPr="00ED6871">
          <w:rPr>
            <w:rPrChange w:id="5025" w:author="Rajiv Bansal" w:date="2019-11-30T22:29:00Z">
              <w:rPr>
                <w:rStyle w:val="Hyperlink"/>
              </w:rPr>
            </w:rPrChange>
          </w:rPr>
          <w:instrText>8761</w:instrText>
        </w:r>
      </w:ins>
      <w:ins w:id="5026" w:author="Rajiv Bansal" w:date="2019-11-29T09:46:00Z">
        <w:r w:rsidR="00ED6871" w:rsidRPr="00ED6871">
          <w:rPr>
            <w:rPrChange w:id="5027" w:author="Rajiv Bansal" w:date="2019-11-30T22:29:00Z">
              <w:rPr>
                <w:rStyle w:val="Hyperlink"/>
              </w:rPr>
            </w:rPrChange>
          </w:rPr>
          <w:instrText>/</w:instrText>
        </w:r>
      </w:ins>
      <w:ins w:id="5028" w:author="Rajiv Bansal" w:date="2019-11-30T22:29:00Z">
        <w:r w:rsidR="00ED6871">
          <w:instrText xml:space="preserve">" </w:instrText>
        </w:r>
        <w:r w:rsidR="00ED6871">
          <w:fldChar w:fldCharType="separate"/>
        </w:r>
      </w:ins>
      <w:ins w:id="5029" w:author="Rajiv Bansal" w:date="2019-11-29T09:46:00Z">
        <w:r w:rsidR="00ED6871" w:rsidRPr="00742A84">
          <w:rPr>
            <w:rStyle w:val="Hyperlink"/>
          </w:rPr>
          <w:t>http://localhost:</w:t>
        </w:r>
      </w:ins>
      <w:ins w:id="5030" w:author="Rajiv Bansal" w:date="2019-11-30T22:28:00Z">
        <w:r w:rsidR="00ED6871" w:rsidRPr="00742A84">
          <w:rPr>
            <w:rStyle w:val="Hyperlink"/>
          </w:rPr>
          <w:t>8761</w:t>
        </w:r>
      </w:ins>
      <w:ins w:id="5031" w:author="Rajiv Bansal" w:date="2019-11-29T09:46:00Z">
        <w:r w:rsidR="00ED6871" w:rsidRPr="00742A84">
          <w:rPr>
            <w:rStyle w:val="Hyperlink"/>
          </w:rPr>
          <w:t>/</w:t>
        </w:r>
      </w:ins>
      <w:ins w:id="5032" w:author="Rajiv Bansal" w:date="2019-11-30T22:29:00Z">
        <w:r w:rsidR="00ED6871">
          <w:fldChar w:fldCharType="end"/>
        </w:r>
      </w:ins>
    </w:p>
    <w:p w14:paraId="1047DA6F" w14:textId="7AF53C02" w:rsidR="00824C4E" w:rsidRPr="00824C4E" w:rsidRDefault="00ED6871">
      <w:pPr>
        <w:pStyle w:val="ListParagraph"/>
        <w:rPr>
          <w:ins w:id="5033" w:author="Rajiv Bansal" w:date="2019-11-29T09:39:00Z"/>
          <w:bCs/>
          <w:sz w:val="28"/>
          <w:rPrChange w:id="5034" w:author="Rajiv Bansal" w:date="2019-11-29T09:44:00Z">
            <w:rPr>
              <w:ins w:id="5035" w:author="Rajiv Bansal" w:date="2019-11-29T09:39:00Z"/>
              <w:spacing w:val="-1"/>
              <w:sz w:val="32"/>
              <w:szCs w:val="32"/>
              <w:shd w:val="clear" w:color="auto" w:fill="FFFFFF"/>
            </w:rPr>
          </w:rPrChange>
        </w:rPr>
        <w:pPrChange w:id="5036" w:author="Rajiv Bansal" w:date="2019-11-29T09:46:00Z">
          <w:pPr>
            <w:pStyle w:val="ListParagraph"/>
            <w:numPr>
              <w:numId w:val="19"/>
            </w:numPr>
            <w:ind w:hanging="360"/>
          </w:pPr>
        </w:pPrChange>
      </w:pPr>
      <w:ins w:id="5037"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38" w:author="Rajiv Bansal" w:date="2019-11-29T09:26:00Z"/>
          <w:b/>
          <w:sz w:val="28"/>
          <w:rPrChange w:id="5039" w:author="Rajiv Bansal" w:date="2019-11-29T09:39:00Z">
            <w:rPr>
              <w:ins w:id="5040" w:author="Rajiv Bansal" w:date="2019-11-29T09:26:00Z"/>
            </w:rPr>
          </w:rPrChange>
        </w:rPr>
        <w:pPrChange w:id="5041" w:author="Rajiv Bansal" w:date="2019-11-29T09:39:00Z">
          <w:pPr/>
        </w:pPrChange>
      </w:pPr>
    </w:p>
    <w:p w14:paraId="582438E8" w14:textId="77777777" w:rsidR="00176254" w:rsidRDefault="00176254" w:rsidP="00176254">
      <w:pPr>
        <w:rPr>
          <w:ins w:id="5042" w:author="Rajiv Bansal" w:date="2019-11-29T09:26:00Z"/>
          <w:b/>
          <w:sz w:val="28"/>
        </w:rPr>
      </w:pPr>
    </w:p>
    <w:p w14:paraId="5741BE3B" w14:textId="6BE1FFEE" w:rsidR="00BE2E1A" w:rsidRPr="00176254" w:rsidRDefault="00BE2E1A">
      <w:pPr>
        <w:rPr>
          <w:ins w:id="5043" w:author="Rajiv Bansal" w:date="2019-11-29T09:25:00Z"/>
          <w:rFonts w:eastAsiaTheme="majorEastAsia" w:cstheme="majorBidi"/>
          <w:b/>
          <w:color w:val="2F5496" w:themeColor="accent1" w:themeShade="BF"/>
          <w:sz w:val="28"/>
          <w:szCs w:val="26"/>
          <w:rPrChange w:id="5044" w:author="Rajiv Bansal" w:date="2019-11-29T09:26:00Z">
            <w:rPr>
              <w:ins w:id="5045" w:author="Rajiv Bansal" w:date="2019-11-29T09:25:00Z"/>
              <w:b/>
              <w:sz w:val="28"/>
            </w:rPr>
          </w:rPrChange>
        </w:rPr>
        <w:pPrChange w:id="5046" w:author="Rajiv Bansal" w:date="2019-11-29T09:26:00Z">
          <w:pPr>
            <w:pStyle w:val="ListParagraph"/>
            <w:numPr>
              <w:numId w:val="19"/>
            </w:numPr>
            <w:ind w:hanging="360"/>
          </w:pPr>
        </w:pPrChange>
      </w:pPr>
      <w:ins w:id="5047" w:author="Rajiv Bansal" w:date="2019-11-29T09:01:00Z">
        <w:r w:rsidRPr="00176254">
          <w:rPr>
            <w:b/>
            <w:sz w:val="28"/>
            <w:rPrChange w:id="5048"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49" w:author="rkbansal" w:date="2020-02-15T11:50:00Z">
        <w:r w:rsidR="00711EA1">
          <w:t>people-mgmt-service</w:t>
        </w:r>
      </w:ins>
      <w:del w:id="5050"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51" w:author="rkbansal" w:date="2020-04-23T15:37:00Z">
          <w:tblPr>
            <w:tblW w:w="0" w:type="auto"/>
            <w:tblLook w:val="04A0" w:firstRow="1" w:lastRow="0" w:firstColumn="1" w:lastColumn="0" w:noHBand="0" w:noVBand="1"/>
          </w:tblPr>
        </w:tblPrChange>
      </w:tblPr>
      <w:tblGrid>
        <w:gridCol w:w="4508"/>
        <w:gridCol w:w="4508"/>
        <w:tblGridChange w:id="5052">
          <w:tblGrid>
            <w:gridCol w:w="4508"/>
            <w:gridCol w:w="4508"/>
          </w:tblGrid>
        </w:tblGridChange>
      </w:tblGrid>
      <w:tr w:rsidR="00047E66" w14:paraId="2E2E54A2" w14:textId="77777777" w:rsidTr="00C9181B">
        <w:tc>
          <w:tcPr>
            <w:tcW w:w="4508" w:type="dxa"/>
            <w:tcPrChange w:id="5053" w:author="rkbansal" w:date="2020-04-23T15:37:00Z">
              <w:tcPr>
                <w:tcW w:w="4508" w:type="dxa"/>
              </w:tcPr>
            </w:tcPrChange>
          </w:tcPr>
          <w:p w14:paraId="16BC95B7" w14:textId="126EBB28" w:rsidR="00047E66" w:rsidRDefault="00047E66" w:rsidP="00047E66">
            <w:r>
              <w:t>Database/Schema Name</w:t>
            </w:r>
          </w:p>
        </w:tc>
        <w:tc>
          <w:tcPr>
            <w:tcW w:w="4508" w:type="dxa"/>
            <w:tcPrChange w:id="5054"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55" w:author="rkbansal" w:date="2020-04-23T15:37:00Z">
              <w:tcPr>
                <w:tcW w:w="4508" w:type="dxa"/>
              </w:tcPr>
            </w:tcPrChange>
          </w:tcPr>
          <w:p w14:paraId="42718B4A" w14:textId="6F5DB39B" w:rsidR="00047E66" w:rsidRDefault="00047E66" w:rsidP="00047E66">
            <w:r>
              <w:t>User name</w:t>
            </w:r>
          </w:p>
        </w:tc>
        <w:tc>
          <w:tcPr>
            <w:tcW w:w="4508" w:type="dxa"/>
            <w:tcPrChange w:id="5056"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57" w:author="rkbansal" w:date="2020-04-23T15:37:00Z">
              <w:tcPr>
                <w:tcW w:w="4508" w:type="dxa"/>
              </w:tcPr>
            </w:tcPrChange>
          </w:tcPr>
          <w:p w14:paraId="16E48652" w14:textId="1AEA1EC2" w:rsidR="00047E66" w:rsidRDefault="00047E66" w:rsidP="00047E66">
            <w:r>
              <w:t>Password</w:t>
            </w:r>
          </w:p>
        </w:tc>
        <w:tc>
          <w:tcPr>
            <w:tcW w:w="4508" w:type="dxa"/>
            <w:tcPrChange w:id="5058"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59" w:author="rkbansal" w:date="2020-04-23T15:37:00Z"/>
        </w:rPr>
      </w:pPr>
    </w:p>
    <w:p w14:paraId="75260C62" w14:textId="77777777" w:rsidR="00C9181B" w:rsidRPr="00A66355" w:rsidRDefault="00C9181B" w:rsidP="00C9181B">
      <w:pPr>
        <w:rPr>
          <w:ins w:id="5060" w:author="rkbansal" w:date="2020-04-23T15:37:00Z"/>
          <w:b/>
          <w:bCs/>
        </w:rPr>
      </w:pPr>
      <w:ins w:id="5061"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62" w:author="rkbansal" w:date="2020-04-23T15:37:00Z"/>
          <w:rFonts w:cstheme="minorHAnsi"/>
          <w:lang w:val="en-US"/>
        </w:rPr>
      </w:pPr>
      <w:ins w:id="5063"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64" w:author="rkbansal" w:date="2020-04-23T15:37:00Z"/>
          <w:rFonts w:ascii="Helvetica" w:eastAsia="Times New Roman" w:hAnsi="Helvetica" w:cs="Times New Roman"/>
          <w:color w:val="333333"/>
          <w:sz w:val="21"/>
          <w:szCs w:val="21"/>
          <w:lang w:eastAsia="en-IN"/>
        </w:rPr>
      </w:pPr>
      <w:ins w:id="5065"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66" w:author="rkbansal" w:date="2020-04-23T15:37:00Z"/>
          <w:rFonts w:ascii="Helvetica" w:eastAsia="Times New Roman" w:hAnsi="Helvetica" w:cs="Times New Roman"/>
          <w:color w:val="333333"/>
          <w:sz w:val="21"/>
          <w:szCs w:val="21"/>
          <w:lang w:eastAsia="en-IN"/>
        </w:rPr>
      </w:pPr>
      <w:ins w:id="5067"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68" w:author="rkbansal" w:date="2020-04-23T15:37:00Z"/>
        </w:rPr>
      </w:pPr>
    </w:p>
    <w:p w14:paraId="1209E633" w14:textId="3AEA061F" w:rsidR="00C9181B" w:rsidRDefault="00C9181B" w:rsidP="00C9181B">
      <w:pPr>
        <w:pStyle w:val="ListParagraph"/>
        <w:numPr>
          <w:ilvl w:val="0"/>
          <w:numId w:val="88"/>
        </w:numPr>
        <w:rPr>
          <w:ins w:id="5069" w:author="rkbansal" w:date="2020-04-23T15:37:00Z"/>
        </w:rPr>
      </w:pPr>
      <w:ins w:id="5070"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71" w:author="rkbansal" w:date="2020-04-23T15:37:00Z"/>
        </w:rPr>
      </w:pPr>
    </w:p>
    <w:p w14:paraId="0CDA5A96" w14:textId="2032678C" w:rsidR="00C9181B" w:rsidRDefault="00C9181B" w:rsidP="00C9181B">
      <w:pPr>
        <w:pStyle w:val="ListParagraph"/>
        <w:numPr>
          <w:ilvl w:val="0"/>
          <w:numId w:val="88"/>
        </w:numPr>
        <w:rPr>
          <w:ins w:id="5072" w:author="rkbansal" w:date="2020-04-23T15:37:00Z"/>
        </w:rPr>
      </w:pPr>
      <w:ins w:id="5073" w:author="rkbansal" w:date="2020-04-23T15:37:00Z">
        <w:r>
          <w:t xml:space="preserve">create database </w:t>
        </w:r>
        <w:r w:rsidR="0034276A">
          <w:t>users</w:t>
        </w:r>
        <w:r>
          <w:t>_schema;</w:t>
        </w:r>
      </w:ins>
    </w:p>
    <w:p w14:paraId="2FD1DBEC" w14:textId="77777777" w:rsidR="00C9181B" w:rsidRDefault="00C9181B" w:rsidP="00C9181B">
      <w:pPr>
        <w:pStyle w:val="ListParagraph"/>
        <w:rPr>
          <w:ins w:id="5074" w:author="rkbansal" w:date="2020-04-23T15:37:00Z"/>
        </w:rPr>
      </w:pPr>
    </w:p>
    <w:p w14:paraId="20EEC5C0" w14:textId="13C7ECBF" w:rsidR="00C9181B" w:rsidRDefault="00C9181B" w:rsidP="00C9181B">
      <w:pPr>
        <w:pStyle w:val="ListParagraph"/>
        <w:numPr>
          <w:ilvl w:val="0"/>
          <w:numId w:val="88"/>
        </w:numPr>
        <w:rPr>
          <w:ins w:id="5075" w:author="rkbansal" w:date="2020-04-23T15:37:00Z"/>
        </w:rPr>
      </w:pPr>
      <w:ins w:id="5076" w:author="rkbansal" w:date="2020-04-23T15:37:00Z">
        <w:r>
          <w:t xml:space="preserve">grant all on </w:t>
        </w:r>
      </w:ins>
      <w:ins w:id="5077" w:author="rkbansal" w:date="2020-04-23T15:38:00Z">
        <w:r w:rsidR="0034276A">
          <w:t>users</w:t>
        </w:r>
      </w:ins>
      <w:ins w:id="5078" w:author="rkbansal" w:date="2020-04-23T15:37:00Z">
        <w:r>
          <w:t xml:space="preserve">_schema.* to </w:t>
        </w:r>
      </w:ins>
      <w:ins w:id="5079" w:author="rkbansal" w:date="2020-04-23T15:38:00Z">
        <w:r w:rsidR="0034276A">
          <w:t>users</w:t>
        </w:r>
      </w:ins>
      <w:ins w:id="5080"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081"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7" o:title=""/>
          </v:shape>
          <o:OLEObject Type="Embed" ProgID="AcroExch.Document.DC" ShapeID="_x0000_i1025" DrawAspect="Icon" ObjectID="_1682273358" r:id="rId148"/>
        </w:object>
      </w:r>
      <w:r w:rsidR="00057A97">
        <w:object w:dxaOrig="1538" w:dyaOrig="993" w14:anchorId="3A9932E1">
          <v:shape id="_x0000_i1026" type="#_x0000_t75" style="width:79.5pt;height:51pt" o:ole="">
            <v:imagedata r:id="rId149" o:title=""/>
          </v:shape>
          <o:OLEObject Type="Embed" ProgID="Package" ShapeID="_x0000_i1026" DrawAspect="Icon" ObjectID="_1682273359" r:id="rId150"/>
        </w:object>
      </w:r>
      <w:r w:rsidR="00057A97">
        <w:object w:dxaOrig="1538" w:dyaOrig="993" w14:anchorId="2241C5D8">
          <v:shape id="_x0000_i1027" type="#_x0000_t75" style="width:79.5pt;height:51pt" o:ole="">
            <v:imagedata r:id="rId151" o:title=""/>
          </v:shape>
          <o:OLEObject Type="Embed" ProgID="Package" ShapeID="_x0000_i1027" DrawAspect="Icon" ObjectID="_1682273360" r:id="rId152"/>
        </w:object>
      </w:r>
      <w:r w:rsidR="00057A97">
        <w:object w:dxaOrig="1538" w:dyaOrig="993" w14:anchorId="504FBCB8">
          <v:shape id="_x0000_i1028" type="#_x0000_t75" style="width:79.5pt;height:51pt" o:ole="">
            <v:imagedata r:id="rId153" o:title=""/>
          </v:shape>
          <o:OLEObject Type="Embed" ProgID="Package" ShapeID="_x0000_i1028" DrawAspect="Icon" ObjectID="_1682273361" r:id="rId154"/>
        </w:object>
      </w:r>
      <w:r w:rsidR="00057A97">
        <w:object w:dxaOrig="1538" w:dyaOrig="993" w14:anchorId="1E07C31A">
          <v:shape id="_x0000_i1029" type="#_x0000_t75" style="width:79.5pt;height:51pt" o:ole="">
            <v:imagedata r:id="rId155" o:title=""/>
          </v:shape>
          <o:OLEObject Type="Embed" ProgID="Package" ShapeID="_x0000_i1029" DrawAspect="Icon" ObjectID="_1682273362" r:id="rId156"/>
        </w:object>
      </w:r>
    </w:p>
    <w:p w14:paraId="58376AAC" w14:textId="61043B46" w:rsidR="002F35C0" w:rsidRDefault="002F35C0" w:rsidP="00057A97">
      <w:pPr>
        <w:pStyle w:val="ListParagraph"/>
        <w:rPr>
          <w:ins w:id="5082" w:author="rkbansal" w:date="2020-05-17T01:28:00Z"/>
        </w:rPr>
      </w:pPr>
    </w:p>
    <w:p w14:paraId="3BEF84A2" w14:textId="77777777" w:rsidR="002F35C0" w:rsidRDefault="002F35C0" w:rsidP="002F35C0">
      <w:pPr>
        <w:pStyle w:val="ListParagraph"/>
        <w:numPr>
          <w:ilvl w:val="0"/>
          <w:numId w:val="74"/>
        </w:numPr>
        <w:rPr>
          <w:ins w:id="5083" w:author="rkbansal" w:date="2020-05-17T01:28:00Z"/>
        </w:rPr>
      </w:pPr>
      <w:ins w:id="5084"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85" w:author="rkbansal" w:date="2020-05-17T01:28:00Z"/>
        </w:rPr>
      </w:pPr>
      <w:ins w:id="5086"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87" w:author="rkbansal" w:date="2020-05-17T01:28:00Z"/>
        </w:rPr>
      </w:pPr>
    </w:p>
    <w:p w14:paraId="28608B9F" w14:textId="77777777" w:rsidR="002F35C0" w:rsidRDefault="002F35C0" w:rsidP="002F35C0">
      <w:pPr>
        <w:pStyle w:val="ListParagraph"/>
        <w:numPr>
          <w:ilvl w:val="0"/>
          <w:numId w:val="74"/>
        </w:numPr>
        <w:rPr>
          <w:ins w:id="5088" w:author="rkbansal" w:date="2020-05-17T01:28:00Z"/>
        </w:rPr>
      </w:pPr>
      <w:ins w:id="5089"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90" w:author="rkbansal" w:date="2020-05-17T01:28:00Z"/>
          <w:bCs/>
        </w:rPr>
      </w:pPr>
      <w:ins w:id="509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92" w:author="rkbansal" w:date="2020-05-17T01:28:00Z"/>
          <w:bCs/>
        </w:rPr>
      </w:pPr>
      <w:ins w:id="5093"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77777777" w:rsidR="002F35C0" w:rsidRDefault="002F35C0" w:rsidP="002F35C0">
      <w:pPr>
        <w:pStyle w:val="ListParagraph"/>
        <w:numPr>
          <w:ilvl w:val="1"/>
          <w:numId w:val="107"/>
        </w:numPr>
        <w:rPr>
          <w:ins w:id="5094" w:author="rkbansal" w:date="2020-05-17T01:28:00Z"/>
          <w:bCs/>
        </w:rPr>
      </w:pPr>
      <w:ins w:id="5095"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96" w:author="rkbansal" w:date="2020-05-17T01:28:00Z"/>
          <w:bCs/>
        </w:rPr>
      </w:pPr>
      <w:ins w:id="5097"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098"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099" w:author="rkbansal" w:date="2020-05-17T01:27:00Z"/>
        </w:rPr>
      </w:pPr>
      <w:ins w:id="5100"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2125" cy="8324850"/>
                      </a:xfrm>
                      <a:prstGeom prst="rect">
                        <a:avLst/>
                      </a:prstGeom>
                    </pic:spPr>
                  </pic:pic>
                </a:graphicData>
              </a:graphic>
            </wp:inline>
          </w:drawing>
        </w:r>
      </w:ins>
      <w:del w:id="5101"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102" w:author="rkbansal" w:date="2020-01-09T20:59:00Z"/>
        </w:rPr>
      </w:pPr>
      <w:ins w:id="5103" w:author="rkbansal" w:date="2020-02-15T12:06:00Z">
        <w:r w:rsidRPr="00DA00CA">
          <w:rPr>
            <w:rPrChange w:id="5104" w:author="rkbansal" w:date="2020-02-15T12:06:00Z">
              <w:rPr>
                <w:rFonts w:ascii="Consolas" w:hAnsi="Consolas" w:cs="Consolas"/>
                <w:color w:val="008080"/>
                <w:sz w:val="20"/>
                <w:szCs w:val="20"/>
              </w:rPr>
            </w:rPrChange>
          </w:rPr>
          <w:t xml:space="preserve">Rename the package of </w:t>
        </w:r>
        <w:proofErr w:type="spellStart"/>
        <w:r w:rsidRPr="00DA00CA">
          <w:rPr>
            <w:rPrChange w:id="5105" w:author="rkbansal" w:date="2020-02-15T12:06:00Z">
              <w:rPr>
                <w:rFonts w:ascii="Consolas" w:hAnsi="Consolas" w:cs="Consolas"/>
                <w:color w:val="008080"/>
                <w:sz w:val="20"/>
                <w:szCs w:val="20"/>
              </w:rPr>
            </w:rPrChange>
          </w:rPr>
          <w:t>io.swagger</w:t>
        </w:r>
        <w:proofErr w:type="spellEnd"/>
        <w:r w:rsidRPr="00DA00CA">
          <w:rPr>
            <w:rPrChange w:id="5106" w:author="rkbansal" w:date="2020-02-15T12:06:00Z">
              <w:rPr>
                <w:rFonts w:ascii="Consolas" w:hAnsi="Consolas" w:cs="Consolas"/>
                <w:color w:val="008080"/>
                <w:sz w:val="20"/>
                <w:szCs w:val="20"/>
              </w:rPr>
            </w:rPrChange>
          </w:rPr>
          <w:t xml:space="preserve"> to </w:t>
        </w:r>
        <w:proofErr w:type="spellStart"/>
        <w:r w:rsidRPr="00DA00CA">
          <w:rPr>
            <w:rPrChange w:id="5107" w:author="rkbansal" w:date="2020-02-15T12:06:00Z">
              <w:rPr>
                <w:rFonts w:ascii="Consolas" w:hAnsi="Consolas" w:cs="Consolas"/>
                <w:color w:val="008080"/>
                <w:sz w:val="20"/>
                <w:szCs w:val="20"/>
              </w:rPr>
            </w:rPrChange>
          </w:rPr>
          <w:t>com.jmk.user</w:t>
        </w:r>
      </w:ins>
      <w:proofErr w:type="spellEnd"/>
      <w:del w:id="5108" w:author="rkbansal" w:date="2020-01-09T20:59:00Z">
        <w:r w:rsidR="00A776C8" w:rsidRPr="00DA00CA" w:rsidDel="00310FC3">
          <w:rPr>
            <w:rPrChange w:id="5109" w:author="rkbansal" w:date="2020-02-15T12:06:00Z">
              <w:rPr>
                <w:color w:val="008080"/>
              </w:rPr>
            </w:rPrChange>
          </w:rPr>
          <w:delText>&lt;</w:delText>
        </w:r>
        <w:r w:rsidR="00A776C8" w:rsidRPr="00DA00CA" w:rsidDel="00310FC3">
          <w:delText>dependency</w:delText>
        </w:r>
        <w:r w:rsidR="00A776C8" w:rsidRPr="00DA00CA" w:rsidDel="00310FC3">
          <w:rPr>
            <w:rPrChange w:id="5110"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111" w:author="rkbansal" w:date="2020-02-15T12:06:00Z"/>
        </w:rPr>
        <w:pPrChange w:id="5112"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113" w:author="rkbansal" w:date="2020-01-09T20:59:00Z"/>
        </w:rPr>
        <w:pPrChange w:id="511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115" w:author="rkbansal" w:date="2020-01-09T20:59:00Z">
        <w:r w:rsidRPr="00DA00CA" w:rsidDel="00310FC3">
          <w:rPr>
            <w:rPrChange w:id="5116" w:author="rkbansal" w:date="2020-02-15T12:06:00Z">
              <w:rPr>
                <w:color w:val="008080"/>
              </w:rPr>
            </w:rPrChange>
          </w:rPr>
          <w:delText>&lt;</w:delText>
        </w:r>
        <w:r w:rsidDel="00310FC3">
          <w:delText>groupId</w:delText>
        </w:r>
        <w:r w:rsidRPr="00DA00CA" w:rsidDel="00310FC3">
          <w:rPr>
            <w:rPrChange w:id="5117" w:author="rkbansal" w:date="2020-02-15T12:06:00Z">
              <w:rPr>
                <w:color w:val="008080"/>
              </w:rPr>
            </w:rPrChange>
          </w:rPr>
          <w:delText>&gt;</w:delText>
        </w:r>
        <w:r w:rsidRPr="00DA00CA" w:rsidDel="00310FC3">
          <w:rPr>
            <w:rPrChange w:id="5118" w:author="rkbansal" w:date="2020-02-15T12:06:00Z">
              <w:rPr>
                <w:color w:val="000000"/>
              </w:rPr>
            </w:rPrChange>
          </w:rPr>
          <w:delText>org.springframework.cloud</w:delText>
        </w:r>
        <w:r w:rsidRPr="00DA00CA" w:rsidDel="00310FC3">
          <w:rPr>
            <w:rPrChange w:id="5119" w:author="rkbansal" w:date="2020-02-15T12:06:00Z">
              <w:rPr>
                <w:color w:val="008080"/>
              </w:rPr>
            </w:rPrChange>
          </w:rPr>
          <w:delText>&lt;/</w:delText>
        </w:r>
        <w:r w:rsidDel="00310FC3">
          <w:delText>groupId</w:delText>
        </w:r>
        <w:r w:rsidRPr="00DA00CA" w:rsidDel="00310FC3">
          <w:rPr>
            <w:rPrChange w:id="5120" w:author="rkbansal" w:date="2020-02-15T12:06:00Z">
              <w:rPr>
                <w:color w:val="008080"/>
              </w:rPr>
            </w:rPrChange>
          </w:rPr>
          <w:delText>&gt;</w:delText>
        </w:r>
      </w:del>
    </w:p>
    <w:p w14:paraId="68E45F20" w14:textId="0AA0AD00" w:rsidR="00A776C8" w:rsidDel="00310FC3" w:rsidRDefault="00A776C8">
      <w:pPr>
        <w:pStyle w:val="ListParagraph"/>
        <w:rPr>
          <w:del w:id="5121" w:author="rkbansal" w:date="2020-01-09T20:59:00Z"/>
        </w:rPr>
        <w:pPrChange w:id="51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3" w:author="rkbansal" w:date="2020-01-09T20:59:00Z">
        <w:r w:rsidRPr="00DA00CA" w:rsidDel="00310FC3">
          <w:rPr>
            <w:rPrChange w:id="5124" w:author="rkbansal" w:date="2020-02-15T12:06:00Z">
              <w:rPr>
                <w:color w:val="000000"/>
              </w:rPr>
            </w:rPrChange>
          </w:rPr>
          <w:tab/>
        </w:r>
        <w:r w:rsidRPr="00DA00CA" w:rsidDel="00310FC3">
          <w:rPr>
            <w:rPrChange w:id="5125" w:author="rkbansal" w:date="2020-02-15T12:06:00Z">
              <w:rPr>
                <w:color w:val="008080"/>
              </w:rPr>
            </w:rPrChange>
          </w:rPr>
          <w:delText>&lt;</w:delText>
        </w:r>
        <w:r w:rsidDel="00310FC3">
          <w:delText>artifactId</w:delText>
        </w:r>
        <w:r w:rsidRPr="00DA00CA" w:rsidDel="00310FC3">
          <w:rPr>
            <w:rPrChange w:id="5126" w:author="rkbansal" w:date="2020-02-15T12:06:00Z">
              <w:rPr>
                <w:color w:val="008080"/>
              </w:rPr>
            </w:rPrChange>
          </w:rPr>
          <w:delText>&gt;</w:delText>
        </w:r>
        <w:r w:rsidRPr="00DA00CA" w:rsidDel="00310FC3">
          <w:rPr>
            <w:rPrChange w:id="5127" w:author="rkbansal" w:date="2020-02-15T12:06:00Z">
              <w:rPr>
                <w:color w:val="000000"/>
              </w:rPr>
            </w:rPrChange>
          </w:rPr>
          <w:delText>spring-cloud-starter-netflix-eureka-client</w:delText>
        </w:r>
        <w:r w:rsidRPr="00DA00CA" w:rsidDel="00310FC3">
          <w:rPr>
            <w:rPrChange w:id="5128" w:author="rkbansal" w:date="2020-02-15T12:06:00Z">
              <w:rPr>
                <w:color w:val="008080"/>
              </w:rPr>
            </w:rPrChange>
          </w:rPr>
          <w:delText>&lt;/</w:delText>
        </w:r>
        <w:r w:rsidDel="00310FC3">
          <w:delText>artifactId</w:delText>
        </w:r>
        <w:r w:rsidRPr="00DA00CA" w:rsidDel="00310FC3">
          <w:rPr>
            <w:rPrChange w:id="5129" w:author="rkbansal" w:date="2020-02-15T12:06:00Z">
              <w:rPr>
                <w:color w:val="008080"/>
              </w:rPr>
            </w:rPrChange>
          </w:rPr>
          <w:delText>&gt;</w:delText>
        </w:r>
      </w:del>
    </w:p>
    <w:p w14:paraId="1C2243E4" w14:textId="3A91C037" w:rsidR="00A776C8" w:rsidDel="00310FC3" w:rsidRDefault="00A776C8">
      <w:pPr>
        <w:pStyle w:val="ListParagraph"/>
        <w:rPr>
          <w:del w:id="5130" w:author="rkbansal" w:date="2020-01-09T20:59:00Z"/>
        </w:rPr>
        <w:pPrChange w:id="513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2" w:author="rkbansal" w:date="2020-01-09T20:59:00Z">
        <w:r w:rsidRPr="00DA00CA" w:rsidDel="00310FC3">
          <w:rPr>
            <w:rPrChange w:id="5133" w:author="rkbansal" w:date="2020-02-15T12:06:00Z">
              <w:rPr>
                <w:color w:val="008080"/>
              </w:rPr>
            </w:rPrChange>
          </w:rPr>
          <w:delText>&lt;/</w:delText>
        </w:r>
        <w:r w:rsidDel="00310FC3">
          <w:delText>dependency</w:delText>
        </w:r>
        <w:r w:rsidRPr="00DA00CA" w:rsidDel="00310FC3">
          <w:rPr>
            <w:rPrChange w:id="5134" w:author="rkbansal" w:date="2020-02-15T12:06:00Z">
              <w:rPr>
                <w:color w:val="008080"/>
              </w:rPr>
            </w:rPrChange>
          </w:rPr>
          <w:delText>&gt;</w:delText>
        </w:r>
      </w:del>
    </w:p>
    <w:p w14:paraId="69933F91" w14:textId="67CEC339" w:rsidR="00A776C8" w:rsidDel="00310FC3" w:rsidRDefault="00A776C8">
      <w:pPr>
        <w:pStyle w:val="ListParagraph"/>
        <w:rPr>
          <w:del w:id="5135" w:author="rkbansal" w:date="2020-01-09T20:59:00Z"/>
        </w:rPr>
        <w:pPrChange w:id="51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7" w:author="rkbansal" w:date="2020-01-09T20:59:00Z">
        <w:r w:rsidRPr="00DA00CA" w:rsidDel="00310FC3">
          <w:rPr>
            <w:rPrChange w:id="5138" w:author="rkbansal" w:date="2020-02-15T12:06:00Z">
              <w:rPr>
                <w:color w:val="000000"/>
              </w:rPr>
            </w:rPrChange>
          </w:rPr>
          <w:tab/>
        </w:r>
        <w:r w:rsidRPr="00DA00CA" w:rsidDel="00310FC3">
          <w:rPr>
            <w:rPrChange w:id="5139" w:author="rkbansal" w:date="2020-02-15T12:06:00Z">
              <w:rPr>
                <w:color w:val="000000"/>
              </w:rPr>
            </w:rPrChange>
          </w:rPr>
          <w:tab/>
        </w:r>
      </w:del>
    </w:p>
    <w:p w14:paraId="50FA914A" w14:textId="26DFE951" w:rsidR="00A776C8" w:rsidDel="00310FC3" w:rsidRDefault="00A776C8">
      <w:pPr>
        <w:pStyle w:val="ListParagraph"/>
        <w:rPr>
          <w:del w:id="5140" w:author="rkbansal" w:date="2020-01-09T20:59:00Z"/>
        </w:rPr>
        <w:pPrChange w:id="51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2" w:author="rkbansal" w:date="2020-01-09T20:59:00Z">
        <w:r w:rsidRPr="00DA00CA" w:rsidDel="00310FC3">
          <w:rPr>
            <w:rPrChange w:id="5143" w:author="rkbansal" w:date="2020-02-15T12:06:00Z">
              <w:rPr>
                <w:color w:val="008080"/>
              </w:rPr>
            </w:rPrChange>
          </w:rPr>
          <w:delText>&lt;</w:delText>
        </w:r>
        <w:r w:rsidDel="00310FC3">
          <w:delText>dependency</w:delText>
        </w:r>
        <w:r w:rsidRPr="00DA00CA" w:rsidDel="00310FC3">
          <w:rPr>
            <w:rPrChange w:id="5144" w:author="rkbansal" w:date="2020-02-15T12:06:00Z">
              <w:rPr>
                <w:color w:val="008080"/>
              </w:rPr>
            </w:rPrChange>
          </w:rPr>
          <w:delText>&gt;</w:delText>
        </w:r>
      </w:del>
    </w:p>
    <w:p w14:paraId="37A4A823" w14:textId="52A46508" w:rsidR="00A776C8" w:rsidDel="00310FC3" w:rsidRDefault="00A776C8">
      <w:pPr>
        <w:pStyle w:val="ListParagraph"/>
        <w:rPr>
          <w:del w:id="5145" w:author="rkbansal" w:date="2020-01-09T20:59:00Z"/>
        </w:rPr>
        <w:pPrChange w:id="51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7" w:author="rkbansal" w:date="2020-01-09T20:59:00Z">
        <w:r w:rsidRPr="00DA00CA" w:rsidDel="00310FC3">
          <w:rPr>
            <w:rPrChange w:id="5148" w:author="rkbansal" w:date="2020-02-15T12:06:00Z">
              <w:rPr>
                <w:color w:val="000000"/>
              </w:rPr>
            </w:rPrChange>
          </w:rPr>
          <w:tab/>
        </w:r>
        <w:r w:rsidRPr="00DA00CA" w:rsidDel="00310FC3">
          <w:rPr>
            <w:rPrChange w:id="5149" w:author="rkbansal" w:date="2020-02-15T12:06:00Z">
              <w:rPr>
                <w:color w:val="008080"/>
              </w:rPr>
            </w:rPrChange>
          </w:rPr>
          <w:delText>&lt;</w:delText>
        </w:r>
        <w:r w:rsidDel="00310FC3">
          <w:delText>groupId</w:delText>
        </w:r>
        <w:r w:rsidRPr="00DA00CA" w:rsidDel="00310FC3">
          <w:rPr>
            <w:rPrChange w:id="5150" w:author="rkbansal" w:date="2020-02-15T12:06:00Z">
              <w:rPr>
                <w:color w:val="008080"/>
              </w:rPr>
            </w:rPrChange>
          </w:rPr>
          <w:delText>&gt;</w:delText>
        </w:r>
        <w:r w:rsidRPr="00DA00CA" w:rsidDel="00310FC3">
          <w:rPr>
            <w:rPrChange w:id="5151" w:author="rkbansal" w:date="2020-02-15T12:06:00Z">
              <w:rPr>
                <w:color w:val="000000"/>
              </w:rPr>
            </w:rPrChange>
          </w:rPr>
          <w:delText>org.springframework.cloud</w:delText>
        </w:r>
        <w:r w:rsidRPr="00DA00CA" w:rsidDel="00310FC3">
          <w:rPr>
            <w:rPrChange w:id="5152" w:author="rkbansal" w:date="2020-02-15T12:06:00Z">
              <w:rPr>
                <w:color w:val="008080"/>
              </w:rPr>
            </w:rPrChange>
          </w:rPr>
          <w:delText>&lt;/</w:delText>
        </w:r>
        <w:r w:rsidDel="00310FC3">
          <w:delText>groupId</w:delText>
        </w:r>
        <w:r w:rsidRPr="00DA00CA" w:rsidDel="00310FC3">
          <w:rPr>
            <w:rPrChange w:id="5153" w:author="rkbansal" w:date="2020-02-15T12:06:00Z">
              <w:rPr>
                <w:color w:val="008080"/>
              </w:rPr>
            </w:rPrChange>
          </w:rPr>
          <w:delText>&gt;</w:delText>
        </w:r>
      </w:del>
    </w:p>
    <w:p w14:paraId="42D321E7" w14:textId="0AAF6E28" w:rsidR="00A776C8" w:rsidDel="00310FC3" w:rsidRDefault="00A776C8">
      <w:pPr>
        <w:pStyle w:val="ListParagraph"/>
        <w:rPr>
          <w:del w:id="5154" w:author="rkbansal" w:date="2020-01-09T20:59:00Z"/>
        </w:rPr>
        <w:pPrChange w:id="51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6" w:author="rkbansal" w:date="2020-01-09T20:59:00Z">
        <w:r w:rsidRPr="00DA00CA" w:rsidDel="00310FC3">
          <w:rPr>
            <w:rPrChange w:id="5157" w:author="rkbansal" w:date="2020-02-15T12:06:00Z">
              <w:rPr>
                <w:color w:val="000000"/>
              </w:rPr>
            </w:rPrChange>
          </w:rPr>
          <w:tab/>
        </w:r>
        <w:r w:rsidRPr="00DA00CA" w:rsidDel="00310FC3">
          <w:rPr>
            <w:rPrChange w:id="5158" w:author="rkbansal" w:date="2020-02-15T12:06:00Z">
              <w:rPr>
                <w:color w:val="008080"/>
              </w:rPr>
            </w:rPrChange>
          </w:rPr>
          <w:delText>&lt;</w:delText>
        </w:r>
        <w:r w:rsidDel="00310FC3">
          <w:delText>artifactId</w:delText>
        </w:r>
        <w:r w:rsidRPr="00DA00CA" w:rsidDel="00310FC3">
          <w:rPr>
            <w:rPrChange w:id="5159" w:author="rkbansal" w:date="2020-02-15T12:06:00Z">
              <w:rPr>
                <w:color w:val="008080"/>
              </w:rPr>
            </w:rPrChange>
          </w:rPr>
          <w:delText>&gt;</w:delText>
        </w:r>
        <w:r w:rsidRPr="00DA00CA" w:rsidDel="00310FC3">
          <w:rPr>
            <w:rPrChange w:id="5160" w:author="rkbansal" w:date="2020-02-15T12:06:00Z">
              <w:rPr>
                <w:color w:val="000000"/>
              </w:rPr>
            </w:rPrChange>
          </w:rPr>
          <w:delText>spring-cloud-starter-netflix-hystrix</w:delText>
        </w:r>
        <w:r w:rsidRPr="00DA00CA" w:rsidDel="00310FC3">
          <w:rPr>
            <w:rPrChange w:id="5161" w:author="rkbansal" w:date="2020-02-15T12:06:00Z">
              <w:rPr>
                <w:color w:val="008080"/>
              </w:rPr>
            </w:rPrChange>
          </w:rPr>
          <w:delText>&lt;/</w:delText>
        </w:r>
        <w:r w:rsidDel="00310FC3">
          <w:delText>artifactId</w:delText>
        </w:r>
        <w:r w:rsidRPr="00DA00CA" w:rsidDel="00310FC3">
          <w:rPr>
            <w:rPrChange w:id="5162" w:author="rkbansal" w:date="2020-02-15T12:06:00Z">
              <w:rPr>
                <w:color w:val="008080"/>
              </w:rPr>
            </w:rPrChange>
          </w:rPr>
          <w:delText>&gt;</w:delText>
        </w:r>
      </w:del>
    </w:p>
    <w:p w14:paraId="38C876EE" w14:textId="61423C27" w:rsidR="00A776C8" w:rsidDel="00310FC3" w:rsidRDefault="00A776C8">
      <w:pPr>
        <w:pStyle w:val="ListParagraph"/>
        <w:rPr>
          <w:del w:id="5163" w:author="rkbansal" w:date="2020-01-09T20:59:00Z"/>
        </w:rPr>
        <w:pPrChange w:id="516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5" w:author="rkbansal" w:date="2020-01-09T20:59:00Z">
        <w:r w:rsidRPr="00DA00CA" w:rsidDel="00310FC3">
          <w:rPr>
            <w:rPrChange w:id="5166" w:author="rkbansal" w:date="2020-02-15T12:06:00Z">
              <w:rPr>
                <w:color w:val="008080"/>
              </w:rPr>
            </w:rPrChange>
          </w:rPr>
          <w:delText>&lt;/</w:delText>
        </w:r>
        <w:r w:rsidDel="00310FC3">
          <w:delText>dependency</w:delText>
        </w:r>
        <w:r w:rsidRPr="00DA00CA" w:rsidDel="00310FC3">
          <w:rPr>
            <w:rPrChange w:id="5167" w:author="rkbansal" w:date="2020-02-15T12:06:00Z">
              <w:rPr>
                <w:color w:val="008080"/>
              </w:rPr>
            </w:rPrChange>
          </w:rPr>
          <w:delText>&gt;</w:delText>
        </w:r>
      </w:del>
    </w:p>
    <w:p w14:paraId="7D876465" w14:textId="4308F0ED" w:rsidR="00A776C8" w:rsidDel="00310FC3" w:rsidRDefault="00A776C8">
      <w:pPr>
        <w:pStyle w:val="ListParagraph"/>
        <w:rPr>
          <w:del w:id="5168" w:author="rkbansal" w:date="2020-01-09T20:59:00Z"/>
        </w:rPr>
        <w:pPrChange w:id="516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0" w:author="rkbansal" w:date="2020-01-09T20:59:00Z">
        <w:r w:rsidRPr="00DA00CA" w:rsidDel="00310FC3">
          <w:rPr>
            <w:rPrChange w:id="5171" w:author="rkbansal" w:date="2020-02-15T12:06:00Z">
              <w:rPr>
                <w:color w:val="000000"/>
              </w:rPr>
            </w:rPrChange>
          </w:rPr>
          <w:tab/>
        </w:r>
        <w:r w:rsidRPr="00DA00CA" w:rsidDel="00310FC3">
          <w:rPr>
            <w:rPrChange w:id="5172" w:author="rkbansal" w:date="2020-02-15T12:06:00Z">
              <w:rPr>
                <w:color w:val="000000"/>
              </w:rPr>
            </w:rPrChange>
          </w:rPr>
          <w:tab/>
        </w:r>
      </w:del>
    </w:p>
    <w:p w14:paraId="4E237206" w14:textId="32F419B2" w:rsidR="00A776C8" w:rsidDel="00310FC3" w:rsidRDefault="00A776C8">
      <w:pPr>
        <w:pStyle w:val="ListParagraph"/>
        <w:rPr>
          <w:del w:id="5173" w:author="rkbansal" w:date="2020-01-09T20:59:00Z"/>
        </w:rPr>
        <w:pPrChange w:id="51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5" w:author="rkbansal" w:date="2020-01-09T20:59:00Z">
        <w:r w:rsidRPr="00DA00CA" w:rsidDel="00310FC3">
          <w:rPr>
            <w:rPrChange w:id="5176" w:author="rkbansal" w:date="2020-02-15T12:06:00Z">
              <w:rPr>
                <w:color w:val="008080"/>
              </w:rPr>
            </w:rPrChange>
          </w:rPr>
          <w:delText>&lt;</w:delText>
        </w:r>
        <w:r w:rsidDel="00310FC3">
          <w:delText>dependency</w:delText>
        </w:r>
        <w:r w:rsidRPr="00DA00CA" w:rsidDel="00310FC3">
          <w:rPr>
            <w:rPrChange w:id="5177" w:author="rkbansal" w:date="2020-02-15T12:06:00Z">
              <w:rPr>
                <w:color w:val="008080"/>
              </w:rPr>
            </w:rPrChange>
          </w:rPr>
          <w:delText>&gt;</w:delText>
        </w:r>
      </w:del>
    </w:p>
    <w:p w14:paraId="40DA296B" w14:textId="2B40D92D" w:rsidR="00A776C8" w:rsidDel="00310FC3" w:rsidRDefault="00A776C8">
      <w:pPr>
        <w:pStyle w:val="ListParagraph"/>
        <w:rPr>
          <w:del w:id="5178" w:author="rkbansal" w:date="2020-01-09T20:59:00Z"/>
        </w:rPr>
        <w:pPrChange w:id="51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0" w:author="rkbansal" w:date="2020-01-09T20:59:00Z">
        <w:r w:rsidRPr="00DA00CA" w:rsidDel="00310FC3">
          <w:rPr>
            <w:rPrChange w:id="5181" w:author="rkbansal" w:date="2020-02-15T12:06:00Z">
              <w:rPr>
                <w:color w:val="000000"/>
              </w:rPr>
            </w:rPrChange>
          </w:rPr>
          <w:tab/>
        </w:r>
        <w:r w:rsidRPr="00DA00CA" w:rsidDel="00310FC3">
          <w:rPr>
            <w:rPrChange w:id="5182" w:author="rkbansal" w:date="2020-02-15T12:06:00Z">
              <w:rPr>
                <w:color w:val="008080"/>
              </w:rPr>
            </w:rPrChange>
          </w:rPr>
          <w:delText>&lt;</w:delText>
        </w:r>
        <w:r w:rsidDel="00310FC3">
          <w:delText>groupId</w:delText>
        </w:r>
        <w:r w:rsidRPr="00DA00CA" w:rsidDel="00310FC3">
          <w:rPr>
            <w:rPrChange w:id="5183" w:author="rkbansal" w:date="2020-02-15T12:06:00Z">
              <w:rPr>
                <w:color w:val="008080"/>
              </w:rPr>
            </w:rPrChange>
          </w:rPr>
          <w:delText>&gt;</w:delText>
        </w:r>
        <w:r w:rsidRPr="00DA00CA" w:rsidDel="00310FC3">
          <w:rPr>
            <w:rPrChange w:id="5184" w:author="rkbansal" w:date="2020-02-15T12:06:00Z">
              <w:rPr>
                <w:color w:val="000000"/>
              </w:rPr>
            </w:rPrChange>
          </w:rPr>
          <w:delText>org.springframework.cloud</w:delText>
        </w:r>
        <w:r w:rsidRPr="00DA00CA" w:rsidDel="00310FC3">
          <w:rPr>
            <w:rPrChange w:id="5185" w:author="rkbansal" w:date="2020-02-15T12:06:00Z">
              <w:rPr>
                <w:color w:val="008080"/>
              </w:rPr>
            </w:rPrChange>
          </w:rPr>
          <w:delText>&lt;/</w:delText>
        </w:r>
        <w:r w:rsidDel="00310FC3">
          <w:delText>groupId</w:delText>
        </w:r>
        <w:r w:rsidRPr="00DA00CA" w:rsidDel="00310FC3">
          <w:rPr>
            <w:rPrChange w:id="5186" w:author="rkbansal" w:date="2020-02-15T12:06:00Z">
              <w:rPr>
                <w:color w:val="008080"/>
              </w:rPr>
            </w:rPrChange>
          </w:rPr>
          <w:delText>&gt;</w:delText>
        </w:r>
      </w:del>
    </w:p>
    <w:p w14:paraId="0C73D487" w14:textId="0BDC95E7" w:rsidR="00A776C8" w:rsidDel="00310FC3" w:rsidRDefault="00A776C8">
      <w:pPr>
        <w:pStyle w:val="ListParagraph"/>
        <w:rPr>
          <w:del w:id="5187" w:author="rkbansal" w:date="2020-01-09T20:59:00Z"/>
        </w:rPr>
        <w:pPrChange w:id="51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9" w:author="rkbansal" w:date="2020-01-09T20:59:00Z">
        <w:r w:rsidRPr="00DA00CA" w:rsidDel="00310FC3">
          <w:rPr>
            <w:rPrChange w:id="5190" w:author="rkbansal" w:date="2020-02-15T12:06:00Z">
              <w:rPr>
                <w:color w:val="000000"/>
              </w:rPr>
            </w:rPrChange>
          </w:rPr>
          <w:tab/>
        </w:r>
        <w:r w:rsidRPr="00DA00CA" w:rsidDel="00310FC3">
          <w:rPr>
            <w:rPrChange w:id="5191" w:author="rkbansal" w:date="2020-02-15T12:06:00Z">
              <w:rPr>
                <w:color w:val="008080"/>
              </w:rPr>
            </w:rPrChange>
          </w:rPr>
          <w:delText>&lt;</w:delText>
        </w:r>
        <w:r w:rsidDel="00310FC3">
          <w:delText>artifactId</w:delText>
        </w:r>
        <w:r w:rsidRPr="00DA00CA" w:rsidDel="00310FC3">
          <w:rPr>
            <w:rPrChange w:id="5192" w:author="rkbansal" w:date="2020-02-15T12:06:00Z">
              <w:rPr>
                <w:color w:val="008080"/>
              </w:rPr>
            </w:rPrChange>
          </w:rPr>
          <w:delText>&gt;</w:delText>
        </w:r>
        <w:r w:rsidRPr="00DA00CA" w:rsidDel="00310FC3">
          <w:rPr>
            <w:rPrChange w:id="5193" w:author="rkbansal" w:date="2020-02-15T12:06:00Z">
              <w:rPr>
                <w:color w:val="000000"/>
              </w:rPr>
            </w:rPrChange>
          </w:rPr>
          <w:delText>spring-cloud-starter-sleuth</w:delText>
        </w:r>
        <w:r w:rsidRPr="00DA00CA" w:rsidDel="00310FC3">
          <w:rPr>
            <w:rPrChange w:id="5194" w:author="rkbansal" w:date="2020-02-15T12:06:00Z">
              <w:rPr>
                <w:color w:val="008080"/>
              </w:rPr>
            </w:rPrChange>
          </w:rPr>
          <w:delText>&lt;/</w:delText>
        </w:r>
        <w:r w:rsidDel="00310FC3">
          <w:delText>artifactId</w:delText>
        </w:r>
        <w:r w:rsidRPr="00DA00CA" w:rsidDel="00310FC3">
          <w:rPr>
            <w:rPrChange w:id="5195" w:author="rkbansal" w:date="2020-02-15T12:06:00Z">
              <w:rPr>
                <w:color w:val="008080"/>
              </w:rPr>
            </w:rPrChange>
          </w:rPr>
          <w:delText>&gt;</w:delText>
        </w:r>
      </w:del>
    </w:p>
    <w:p w14:paraId="52ACECAC" w14:textId="6B1D2AE8" w:rsidR="00A776C8" w:rsidDel="00310FC3" w:rsidRDefault="00A776C8">
      <w:pPr>
        <w:pStyle w:val="ListParagraph"/>
        <w:rPr>
          <w:del w:id="5196" w:author="rkbansal" w:date="2020-01-09T20:59:00Z"/>
        </w:rPr>
        <w:pPrChange w:id="519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98" w:author="rkbansal" w:date="2020-01-09T20:59:00Z">
        <w:r w:rsidRPr="00DA00CA" w:rsidDel="00310FC3">
          <w:rPr>
            <w:rPrChange w:id="5199" w:author="rkbansal" w:date="2020-02-15T12:06:00Z">
              <w:rPr>
                <w:color w:val="008080"/>
              </w:rPr>
            </w:rPrChange>
          </w:rPr>
          <w:delText>&lt;/</w:delText>
        </w:r>
        <w:r w:rsidDel="00310FC3">
          <w:delText>dependency</w:delText>
        </w:r>
        <w:r w:rsidRPr="00DA00CA" w:rsidDel="00310FC3">
          <w:rPr>
            <w:rPrChange w:id="5200" w:author="rkbansal" w:date="2020-02-15T12:06:00Z">
              <w:rPr>
                <w:color w:val="008080"/>
              </w:rPr>
            </w:rPrChange>
          </w:rPr>
          <w:delText>&gt;</w:delText>
        </w:r>
      </w:del>
    </w:p>
    <w:p w14:paraId="3C6174A9" w14:textId="0800F567" w:rsidR="00A776C8" w:rsidRDefault="00A776C8">
      <w:pPr>
        <w:pStyle w:val="ListParagraph"/>
      </w:pPr>
      <w:del w:id="5201" w:author="rkbansal" w:date="2020-02-15T12:03:00Z">
        <w:r w:rsidRPr="00DA00CA" w:rsidDel="00B43681">
          <w:rPr>
            <w:rPrChange w:id="5202" w:author="rkbansal" w:date="2020-02-15T12:06:00Z">
              <w:rPr>
                <w:color w:val="000000"/>
              </w:rPr>
            </w:rPrChange>
          </w:rPr>
          <w:tab/>
        </w:r>
      </w:del>
    </w:p>
    <w:p w14:paraId="072C7A9B" w14:textId="5233C502" w:rsidR="00A776C8" w:rsidDel="007D7D65" w:rsidRDefault="00A776C8" w:rsidP="00A776C8">
      <w:pPr>
        <w:pStyle w:val="ListParagraph"/>
        <w:rPr>
          <w:del w:id="5203" w:author="Rajiv Bansal" w:date="2019-11-24T13:00:00Z"/>
        </w:rPr>
      </w:pPr>
    </w:p>
    <w:p w14:paraId="4A7DC985" w14:textId="2719AE47" w:rsidR="00A776C8" w:rsidDel="007D7D65" w:rsidRDefault="00A776C8" w:rsidP="00A776C8">
      <w:pPr>
        <w:pStyle w:val="ListParagraph"/>
        <w:rPr>
          <w:del w:id="5204" w:author="Rajiv Bansal" w:date="2019-11-24T13:00:00Z"/>
        </w:rPr>
      </w:pPr>
    </w:p>
    <w:p w14:paraId="270C6F99" w14:textId="1F3F9763" w:rsidR="00A776C8" w:rsidDel="007D7D65" w:rsidRDefault="00A776C8" w:rsidP="00A776C8">
      <w:pPr>
        <w:pStyle w:val="ListParagraph"/>
        <w:rPr>
          <w:del w:id="5205" w:author="Rajiv Bansal" w:date="2019-11-24T13:00:00Z"/>
        </w:rPr>
      </w:pPr>
    </w:p>
    <w:p w14:paraId="6CBE8587" w14:textId="659F7047" w:rsidR="00A776C8" w:rsidDel="007D7D65" w:rsidRDefault="00A776C8" w:rsidP="00A776C8">
      <w:pPr>
        <w:pStyle w:val="ListParagraph"/>
        <w:rPr>
          <w:del w:id="5206" w:author="Rajiv Bansal" w:date="2019-11-24T13:00:00Z"/>
        </w:rPr>
      </w:pPr>
    </w:p>
    <w:p w14:paraId="26930297" w14:textId="30A3404A" w:rsidR="00A776C8" w:rsidDel="007D7D65" w:rsidRDefault="00A776C8" w:rsidP="00A776C8">
      <w:pPr>
        <w:pStyle w:val="ListParagraph"/>
        <w:rPr>
          <w:del w:id="5207" w:author="Rajiv Bansal" w:date="2019-11-24T13:00:00Z"/>
        </w:rPr>
      </w:pPr>
    </w:p>
    <w:p w14:paraId="057E825B" w14:textId="01E63153" w:rsidR="00A776C8" w:rsidDel="007D7D65" w:rsidRDefault="00A776C8" w:rsidP="00A776C8">
      <w:pPr>
        <w:pStyle w:val="ListParagraph"/>
        <w:rPr>
          <w:del w:id="5208" w:author="Rajiv Bansal" w:date="2019-11-24T13:00:00Z"/>
        </w:rPr>
      </w:pPr>
    </w:p>
    <w:p w14:paraId="11B61E95" w14:textId="76FEF9D7" w:rsidR="00A776C8" w:rsidDel="007D7D65" w:rsidRDefault="00A776C8" w:rsidP="00A776C8">
      <w:pPr>
        <w:pStyle w:val="ListParagraph"/>
        <w:rPr>
          <w:del w:id="5209" w:author="Rajiv Bansal" w:date="2019-11-24T13:00:00Z"/>
        </w:rPr>
      </w:pPr>
    </w:p>
    <w:p w14:paraId="67D7674E" w14:textId="2EC3B242" w:rsidR="00A776C8" w:rsidDel="007D7D65" w:rsidRDefault="00A776C8" w:rsidP="00A776C8">
      <w:pPr>
        <w:pStyle w:val="ListParagraph"/>
        <w:rPr>
          <w:del w:id="5210" w:author="Rajiv Bansal" w:date="2019-11-24T13:00:00Z"/>
        </w:rPr>
      </w:pPr>
    </w:p>
    <w:p w14:paraId="04F153FB" w14:textId="249A4FD7" w:rsidR="00A776C8" w:rsidDel="007D7D65" w:rsidRDefault="00A776C8" w:rsidP="00A776C8">
      <w:pPr>
        <w:pStyle w:val="ListParagraph"/>
        <w:rPr>
          <w:del w:id="5211" w:author="Rajiv Bansal" w:date="2019-11-24T13:00:00Z"/>
        </w:rPr>
      </w:pPr>
    </w:p>
    <w:p w14:paraId="6EB20D2F" w14:textId="4EF5B7FB" w:rsidR="00A776C8" w:rsidDel="007D7D65" w:rsidRDefault="00A776C8" w:rsidP="00A776C8">
      <w:pPr>
        <w:pStyle w:val="ListParagraph"/>
        <w:rPr>
          <w:del w:id="5212" w:author="Rajiv Bansal" w:date="2019-11-24T13:00:00Z"/>
        </w:rPr>
      </w:pPr>
    </w:p>
    <w:p w14:paraId="77675794" w14:textId="439FFFF6" w:rsidR="00A776C8" w:rsidDel="007D7D65" w:rsidRDefault="00A776C8" w:rsidP="00A776C8">
      <w:pPr>
        <w:pStyle w:val="ListParagraph"/>
        <w:rPr>
          <w:del w:id="5213" w:author="Rajiv Bansal" w:date="2019-11-24T13:00:00Z"/>
        </w:rPr>
      </w:pPr>
    </w:p>
    <w:p w14:paraId="20A46AD8" w14:textId="6C2B49CB" w:rsidR="00A776C8" w:rsidDel="007D7D65" w:rsidRDefault="00A776C8" w:rsidP="00A776C8">
      <w:pPr>
        <w:pStyle w:val="ListParagraph"/>
        <w:rPr>
          <w:del w:id="5214" w:author="Rajiv Bansal" w:date="2019-11-24T13:00:00Z"/>
        </w:rPr>
      </w:pPr>
    </w:p>
    <w:p w14:paraId="48606F31" w14:textId="53BAF13F" w:rsidR="00A776C8" w:rsidDel="007D7D65" w:rsidRDefault="00A776C8" w:rsidP="00A776C8">
      <w:pPr>
        <w:pStyle w:val="ListParagraph"/>
        <w:rPr>
          <w:del w:id="5215" w:author="Rajiv Bansal" w:date="2019-11-24T13:00:00Z"/>
        </w:rPr>
      </w:pPr>
    </w:p>
    <w:p w14:paraId="490C267F" w14:textId="45C5EB82" w:rsidR="00A776C8" w:rsidDel="007D7D65" w:rsidRDefault="00A776C8" w:rsidP="00A776C8">
      <w:pPr>
        <w:pStyle w:val="ListParagraph"/>
        <w:rPr>
          <w:del w:id="5216" w:author="Rajiv Bansal" w:date="2019-11-24T13:00:00Z"/>
        </w:rPr>
      </w:pPr>
    </w:p>
    <w:p w14:paraId="60236034" w14:textId="54E8AA19" w:rsidR="00A776C8" w:rsidDel="007D7D65" w:rsidRDefault="00A776C8" w:rsidP="00A776C8">
      <w:pPr>
        <w:pStyle w:val="ListParagraph"/>
        <w:rPr>
          <w:del w:id="5217" w:author="Rajiv Bansal" w:date="2019-11-24T13:00:00Z"/>
        </w:rPr>
      </w:pPr>
    </w:p>
    <w:p w14:paraId="3D83F623" w14:textId="7CD2730B" w:rsidR="00A776C8" w:rsidDel="007D7D65" w:rsidRDefault="00A776C8" w:rsidP="00A776C8">
      <w:pPr>
        <w:pStyle w:val="ListParagraph"/>
        <w:rPr>
          <w:del w:id="5218" w:author="Rajiv Bansal" w:date="2019-11-24T13:00:00Z"/>
        </w:rPr>
      </w:pPr>
    </w:p>
    <w:p w14:paraId="4287DCB5" w14:textId="63ABDB6F" w:rsidR="00057A97" w:rsidRPr="00442CA1" w:rsidRDefault="0051448D" w:rsidP="00057A97">
      <w:pPr>
        <w:pStyle w:val="ListParagraph"/>
        <w:numPr>
          <w:ilvl w:val="0"/>
          <w:numId w:val="23"/>
        </w:numPr>
        <w:rPr>
          <w:ins w:id="5219" w:author="rkbansal" w:date="2020-04-11T13:39:00Z"/>
          <w:rPrChange w:id="5220" w:author="rkbansal" w:date="2020-04-11T13:39:00Z">
            <w:rPr>
              <w:ins w:id="5221"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22" w:author="rkbansal" w:date="2020-04-11T13:40:00Z"/>
        </w:rPr>
      </w:pPr>
      <w:ins w:id="5223"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24" w:author="rkbansal" w:date="2020-04-11T13:40:00Z"/>
        </w:rPr>
      </w:pPr>
      <w:ins w:id="5225" w:author="rkbansal" w:date="2020-04-11T13:40:00Z">
        <w:r>
          <w:t xml:space="preserve">Enable </w:t>
        </w:r>
        <w:proofErr w:type="spellStart"/>
        <w:r>
          <w:t>JpaRepositories</w:t>
        </w:r>
        <w:proofErr w:type="spellEnd"/>
      </w:ins>
    </w:p>
    <w:p w14:paraId="7875D1FD" w14:textId="589E799E" w:rsidR="00836418" w:rsidRPr="001A4DA1" w:rsidRDefault="00836418">
      <w:pPr>
        <w:ind w:left="720"/>
        <w:pPrChange w:id="5226" w:author="rkbansal" w:date="2020-05-17T01:45:00Z">
          <w:pPr>
            <w:pStyle w:val="ListParagraph"/>
            <w:numPr>
              <w:numId w:val="23"/>
            </w:numPr>
            <w:ind w:hanging="360"/>
          </w:pPr>
        </w:pPrChange>
      </w:pPr>
      <w:ins w:id="5227"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28" w:author="rkbansal" w:date="2020-05-17T01:46:00Z"/>
          <w:bCs/>
        </w:rPr>
      </w:pPr>
      <w:ins w:id="5229"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30" w:author="rkbansal" w:date="2020-05-17T01:46:00Z"/>
        </w:rPr>
      </w:pPr>
      <w:ins w:id="5231" w:author="rkbansal" w:date="2020-05-17T01:46:00Z">
        <w:r>
          <w:rPr>
            <w:noProof/>
          </w:rPr>
          <w:lastRenderedPageBreak/>
          <w:t xml:space="preserve"> </w:t>
        </w:r>
      </w:ins>
      <w:ins w:id="5232"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33" w:author="rkbansal" w:date="2020-05-17T01:46:00Z"/>
        </w:rPr>
      </w:pPr>
    </w:p>
    <w:p w14:paraId="555A3CB2" w14:textId="77777777" w:rsidR="00F409D7" w:rsidRDefault="00F409D7" w:rsidP="00F409D7">
      <w:pPr>
        <w:pStyle w:val="ListParagraph"/>
        <w:numPr>
          <w:ilvl w:val="0"/>
          <w:numId w:val="19"/>
        </w:numPr>
        <w:jc w:val="both"/>
        <w:rPr>
          <w:ins w:id="5234" w:author="rkbansal" w:date="2020-05-17T01:46:00Z"/>
          <w:rFonts w:asciiTheme="minorHAnsi" w:hAnsiTheme="minorHAnsi" w:cstheme="minorHAnsi"/>
        </w:rPr>
      </w:pPr>
      <w:ins w:id="5235"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36" w:author="rkbansal" w:date="2020-05-17T01:46:00Z"/>
          <w:rFonts w:asciiTheme="minorHAnsi" w:hAnsiTheme="minorHAnsi" w:cstheme="minorHAnsi"/>
        </w:rPr>
      </w:pPr>
      <w:ins w:id="5237"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38" w:author="rkbansal" w:date="2020-05-17T01:46:00Z"/>
          <w:rFonts w:asciiTheme="minorHAnsi" w:hAnsiTheme="minorHAnsi" w:cstheme="minorHAnsi"/>
        </w:rPr>
      </w:pPr>
      <w:ins w:id="5239"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40" w:author="rkbansal" w:date="2020-05-17T01:46:00Z"/>
          <w:rFonts w:asciiTheme="minorHAnsi" w:hAnsiTheme="minorHAnsi" w:cstheme="minorHAnsi"/>
        </w:rPr>
      </w:pPr>
      <w:ins w:id="5241"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42" w:author="rkbansal" w:date="2020-05-17T01:46:00Z"/>
          <w:rFonts w:asciiTheme="minorHAnsi" w:hAnsiTheme="minorHAnsi" w:cstheme="minorHAnsi"/>
        </w:rPr>
      </w:pPr>
    </w:p>
    <w:p w14:paraId="613FC3D8" w14:textId="7B6C4808" w:rsidR="00F409D7" w:rsidRDefault="00536830" w:rsidP="00F409D7">
      <w:pPr>
        <w:pStyle w:val="ListParagraph"/>
        <w:rPr>
          <w:ins w:id="5243" w:author="rkbansal" w:date="2020-05-17T01:46:00Z"/>
        </w:rPr>
      </w:pPr>
      <w:ins w:id="5244"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5" w:author="rkbansal" w:date="2020-02-15T12:07:00Z"/>
          <w:rFonts w:ascii="Consolas" w:hAnsi="Consolas" w:cs="Consolas"/>
          <w:sz w:val="20"/>
          <w:szCs w:val="20"/>
        </w:rPr>
      </w:pPr>
      <w:del w:id="5246"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7" w:author="rkbansal" w:date="2020-02-15T12:07:00Z"/>
          <w:rFonts w:ascii="Consolas" w:hAnsi="Consolas" w:cs="Consolas"/>
          <w:sz w:val="20"/>
          <w:szCs w:val="20"/>
        </w:rPr>
      </w:pPr>
      <w:del w:id="5248"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9" w:author="rkbansal" w:date="2020-02-15T12:07:00Z"/>
          <w:rFonts w:ascii="Consolas" w:hAnsi="Consolas" w:cs="Consolas"/>
          <w:sz w:val="20"/>
          <w:szCs w:val="20"/>
        </w:rPr>
      </w:pPr>
      <w:del w:id="5250"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1" w:author="rkbansal" w:date="2020-02-15T12:07:00Z"/>
          <w:rFonts w:ascii="Consolas" w:hAnsi="Consolas" w:cs="Consolas"/>
          <w:sz w:val="20"/>
          <w:szCs w:val="20"/>
        </w:rPr>
      </w:pPr>
      <w:del w:id="5252"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3" w:author="rkbansal" w:date="2020-02-15T12:07:00Z"/>
          <w:rFonts w:ascii="Consolas" w:hAnsi="Consolas" w:cs="Consolas"/>
          <w:sz w:val="20"/>
          <w:szCs w:val="20"/>
        </w:rPr>
      </w:pPr>
      <w:del w:id="5254"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5" w:author="rkbansal" w:date="2020-02-15T12:07:00Z"/>
          <w:rFonts w:ascii="Consolas" w:hAnsi="Consolas" w:cs="Consolas"/>
          <w:sz w:val="20"/>
          <w:szCs w:val="20"/>
        </w:rPr>
      </w:pPr>
      <w:del w:id="5256"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7"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8" w:author="rkbansal" w:date="2020-02-15T12:07:00Z"/>
          <w:rFonts w:ascii="Consolas" w:hAnsi="Consolas" w:cs="Consolas"/>
          <w:sz w:val="20"/>
          <w:szCs w:val="20"/>
        </w:rPr>
      </w:pPr>
      <w:del w:id="525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0" w:author="rkbansal" w:date="2020-02-15T12:07:00Z"/>
          <w:rFonts w:ascii="Consolas" w:hAnsi="Consolas" w:cs="Consolas"/>
          <w:sz w:val="20"/>
          <w:szCs w:val="20"/>
        </w:rPr>
      </w:pPr>
      <w:del w:id="526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2" w:author="rkbansal" w:date="2020-02-15T12:07:00Z"/>
          <w:rFonts w:ascii="Consolas" w:hAnsi="Consolas" w:cs="Consolas"/>
          <w:sz w:val="20"/>
          <w:szCs w:val="20"/>
        </w:rPr>
      </w:pPr>
      <w:del w:id="5263"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4"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65" w:author="rkbansal" w:date="2020-02-15T12:07:00Z"/>
        </w:rPr>
      </w:pPr>
      <w:del w:id="5266"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67" w:author="rkbansal" w:date="2019-12-22T12:57:00Z"/>
        </w:rPr>
      </w:pPr>
      <w:ins w:id="5268" w:author="rkbansal" w:date="2019-12-22T12:57:00Z">
        <w:r>
          <w:t>Service should be exposed as following:</w:t>
        </w:r>
      </w:ins>
    </w:p>
    <w:p w14:paraId="12A617A6" w14:textId="2A16E3F8" w:rsidR="00392C47" w:rsidRDefault="005060B9">
      <w:pPr>
        <w:pStyle w:val="ListParagraph"/>
        <w:rPr>
          <w:ins w:id="5269" w:author="rkbansal" w:date="2019-12-22T12:56:00Z"/>
        </w:rPr>
        <w:pPrChange w:id="5270" w:author="rkbansal" w:date="2019-12-22T12:57:00Z">
          <w:pPr>
            <w:pStyle w:val="ListParagraph"/>
            <w:numPr>
              <w:numId w:val="23"/>
            </w:numPr>
            <w:ind w:hanging="360"/>
          </w:pPr>
        </w:pPrChange>
      </w:pPr>
      <w:ins w:id="5271"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72" w:author="rkbansal" w:date="2020-04-23T13:21:00Z"/>
        </w:rPr>
      </w:pPr>
      <w:ins w:id="5273" w:author="rkbansal" w:date="2020-04-23T13:21:00Z">
        <w:r>
          <w:t xml:space="preserve">Custom Exception Handling where EntityNotFoundException class (created in common-service) thrown if entity not present in database which is handled in </w:t>
        </w:r>
        <w:proofErr w:type="spellStart"/>
        <w:r>
          <w:t>RestExcceptionHandler</w:t>
        </w:r>
        <w:proofErr w:type="spellEnd"/>
        <w:r>
          <w:t>(created in common-service), in this handler we are creating the appropriate error message in json and send back to client.</w:t>
        </w:r>
      </w:ins>
    </w:p>
    <w:p w14:paraId="2C27742F" w14:textId="2789C795" w:rsidR="003F333B" w:rsidRDefault="006A2D3B">
      <w:pPr>
        <w:pStyle w:val="ListParagraph"/>
        <w:rPr>
          <w:ins w:id="5274" w:author="rkbansal" w:date="2020-04-23T13:21:00Z"/>
        </w:rPr>
        <w:pPrChange w:id="5275" w:author="rkbansal" w:date="2020-04-23T13:21:00Z">
          <w:pPr>
            <w:pStyle w:val="ListParagraph"/>
            <w:numPr>
              <w:numId w:val="23"/>
            </w:numPr>
            <w:ind w:hanging="360"/>
          </w:pPr>
        </w:pPrChange>
      </w:pPr>
      <w:ins w:id="5276"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77" w:author="rkbansal" w:date="2020-04-04T20:58:00Z"/>
        </w:rPr>
      </w:pPr>
      <w:ins w:id="5278" w:author="rkbansal" w:date="2019-12-22T12:58:00Z">
        <w:r>
          <w:t xml:space="preserve">Made changes </w:t>
        </w:r>
      </w:ins>
      <w:ins w:id="5279"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80" w:author="rkbansal" w:date="2019-12-22T12:58:00Z"/>
          <w:rFonts w:eastAsia="Times New Roman" w:cs="Times New Roman"/>
          <w:color w:val="333333"/>
          <w:sz w:val="30"/>
          <w:szCs w:val="30"/>
          <w:lang w:eastAsia="en-IN"/>
        </w:rPr>
        <w:pPrChange w:id="5281" w:author="rkbansal" w:date="2020-04-04T20:58:00Z">
          <w:pPr>
            <w:pStyle w:val="ListParagraph"/>
          </w:pPr>
        </w:pPrChange>
      </w:pPr>
      <w:ins w:id="5282"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5283" w:author="rkbansal" w:date="2020-04-04T20:58:00Z">
        <w:r w:rsidR="00720E4D">
          <w:rPr>
            <w:rFonts w:ascii="Consolas" w:hAnsi="Consolas" w:cs="Consolas"/>
            <w:color w:val="000000"/>
            <w:sz w:val="20"/>
            <w:szCs w:val="20"/>
            <w:shd w:val="clear" w:color="auto" w:fill="E8F2FE"/>
          </w:rPr>
          <w:t xml:space="preserve">, </w:t>
        </w:r>
      </w:ins>
      <w:ins w:id="5284"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5" w:author="rkbansal" w:date="2019-12-22T12:59:00Z"/>
          <w:rFonts w:ascii="Consolas" w:hAnsi="Consolas" w:cs="Consolas"/>
          <w:sz w:val="20"/>
          <w:szCs w:val="20"/>
        </w:rPr>
        <w:pPrChange w:id="5286" w:author="rkbansal" w:date="2019-12-22T13:00:00Z">
          <w:pPr>
            <w:autoSpaceDE w:val="0"/>
            <w:autoSpaceDN w:val="0"/>
            <w:adjustRightInd w:val="0"/>
            <w:spacing w:after="0" w:line="240" w:lineRule="auto"/>
          </w:pPr>
        </w:pPrChange>
      </w:pPr>
      <w:ins w:id="5287" w:author="rkbansal" w:date="2019-12-22T12:59:00Z">
        <w:r w:rsidRPr="00870F04">
          <w:rPr>
            <w:rFonts w:ascii="Consolas" w:hAnsi="Consolas" w:cs="Consolas"/>
            <w:color w:val="646464"/>
            <w:sz w:val="20"/>
            <w:szCs w:val="20"/>
            <w:highlight w:val="yellow"/>
            <w:rPrChange w:id="5288"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89"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0" w:author="rkbansal" w:date="2019-12-22T12:59:00Z"/>
          <w:rFonts w:ascii="Consolas" w:hAnsi="Consolas" w:cs="Consolas"/>
          <w:sz w:val="20"/>
          <w:szCs w:val="20"/>
        </w:rPr>
        <w:pPrChange w:id="5291" w:author="rkbansal" w:date="2019-12-22T13:00:00Z">
          <w:pPr>
            <w:autoSpaceDE w:val="0"/>
            <w:autoSpaceDN w:val="0"/>
            <w:adjustRightInd w:val="0"/>
            <w:spacing w:after="0" w:line="240" w:lineRule="auto"/>
          </w:pPr>
        </w:pPrChange>
      </w:pPr>
      <w:ins w:id="5292"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3" w:author="rkbansal" w:date="2019-12-22T12:59:00Z"/>
          <w:rFonts w:ascii="Consolas" w:hAnsi="Consolas" w:cs="Consolas"/>
          <w:sz w:val="20"/>
          <w:szCs w:val="20"/>
        </w:rPr>
        <w:pPrChange w:id="5294" w:author="rkbansal" w:date="2019-12-22T13:00:00Z">
          <w:pPr>
            <w:autoSpaceDE w:val="0"/>
            <w:autoSpaceDN w:val="0"/>
            <w:adjustRightInd w:val="0"/>
            <w:spacing w:after="0" w:line="240" w:lineRule="auto"/>
          </w:pPr>
        </w:pPrChange>
      </w:pPr>
      <w:ins w:id="5295"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6" w:author="rkbansal" w:date="2019-12-22T12:59:00Z"/>
          <w:rFonts w:ascii="Consolas" w:hAnsi="Consolas" w:cs="Consolas"/>
          <w:sz w:val="20"/>
          <w:szCs w:val="20"/>
        </w:rPr>
        <w:pPrChange w:id="5297"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8" w:author="rkbansal" w:date="2019-12-22T12:59:00Z"/>
          <w:rFonts w:ascii="Consolas" w:hAnsi="Consolas" w:cs="Consolas"/>
          <w:sz w:val="20"/>
          <w:szCs w:val="20"/>
        </w:rPr>
        <w:pPrChange w:id="5299" w:author="rkbansal" w:date="2019-12-22T13:00:00Z">
          <w:pPr>
            <w:autoSpaceDE w:val="0"/>
            <w:autoSpaceDN w:val="0"/>
            <w:adjustRightInd w:val="0"/>
            <w:spacing w:after="0" w:line="240" w:lineRule="auto"/>
          </w:pPr>
        </w:pPrChange>
      </w:pPr>
      <w:ins w:id="5300"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1" w:author="rkbansal" w:date="2019-12-22T12:59:00Z"/>
          <w:rFonts w:ascii="Consolas" w:hAnsi="Consolas" w:cs="Consolas"/>
          <w:sz w:val="20"/>
          <w:szCs w:val="20"/>
        </w:rPr>
        <w:pPrChange w:id="5302" w:author="rkbansal" w:date="2019-12-22T13:00:00Z">
          <w:pPr>
            <w:autoSpaceDE w:val="0"/>
            <w:autoSpaceDN w:val="0"/>
            <w:adjustRightInd w:val="0"/>
            <w:spacing w:after="0" w:line="240" w:lineRule="auto"/>
          </w:pPr>
        </w:pPrChange>
      </w:pPr>
      <w:ins w:id="530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4" w:author="rkbansal" w:date="2019-12-22T12:59:00Z"/>
          <w:rFonts w:ascii="Consolas" w:hAnsi="Consolas" w:cs="Consolas"/>
          <w:sz w:val="20"/>
          <w:szCs w:val="20"/>
        </w:rPr>
        <w:pPrChange w:id="5305" w:author="rkbansal" w:date="2019-12-22T13:00:00Z">
          <w:pPr>
            <w:autoSpaceDE w:val="0"/>
            <w:autoSpaceDN w:val="0"/>
            <w:adjustRightInd w:val="0"/>
            <w:spacing w:after="0" w:line="240" w:lineRule="auto"/>
          </w:pPr>
        </w:pPrChange>
      </w:pPr>
      <w:ins w:id="5306"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7" w:author="rkbansal" w:date="2019-12-22T12:59:00Z"/>
          <w:rFonts w:ascii="Consolas" w:hAnsi="Consolas" w:cs="Consolas"/>
          <w:sz w:val="20"/>
          <w:szCs w:val="20"/>
        </w:rPr>
        <w:pPrChange w:id="5308" w:author="rkbansal" w:date="2019-12-22T13:00:00Z">
          <w:pPr>
            <w:autoSpaceDE w:val="0"/>
            <w:autoSpaceDN w:val="0"/>
            <w:adjustRightInd w:val="0"/>
            <w:spacing w:after="0" w:line="240" w:lineRule="auto"/>
          </w:pPr>
        </w:pPrChange>
      </w:pPr>
      <w:ins w:id="5309"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0" w:author="rkbansal" w:date="2019-12-22T12:59:00Z"/>
          <w:rFonts w:ascii="Consolas" w:hAnsi="Consolas" w:cs="Consolas"/>
          <w:sz w:val="20"/>
          <w:szCs w:val="20"/>
        </w:rPr>
        <w:pPrChange w:id="5311" w:author="rkbansal" w:date="2019-12-22T13:00:00Z">
          <w:pPr>
            <w:autoSpaceDE w:val="0"/>
            <w:autoSpaceDN w:val="0"/>
            <w:adjustRightInd w:val="0"/>
            <w:spacing w:after="0" w:line="240" w:lineRule="auto"/>
          </w:pPr>
        </w:pPrChange>
      </w:pPr>
      <w:ins w:id="5312"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3" w:author="rkbansal" w:date="2019-12-22T12:59:00Z"/>
          <w:rFonts w:ascii="Consolas" w:hAnsi="Consolas" w:cs="Consolas"/>
          <w:sz w:val="20"/>
          <w:szCs w:val="20"/>
        </w:rPr>
        <w:pPrChange w:id="5314" w:author="rkbansal" w:date="2019-12-22T13:00:00Z">
          <w:pPr>
            <w:autoSpaceDE w:val="0"/>
            <w:autoSpaceDN w:val="0"/>
            <w:adjustRightInd w:val="0"/>
            <w:spacing w:after="0" w:line="240" w:lineRule="auto"/>
          </w:pPr>
        </w:pPrChange>
      </w:pPr>
      <w:ins w:id="5315"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6" w:author="rkbansal" w:date="2019-12-22T12:59:00Z"/>
          <w:rFonts w:ascii="Consolas" w:hAnsi="Consolas" w:cs="Consolas"/>
          <w:sz w:val="20"/>
          <w:szCs w:val="20"/>
        </w:rPr>
        <w:pPrChange w:id="5317" w:author="rkbansal" w:date="2019-12-22T13:00:00Z">
          <w:pPr>
            <w:autoSpaceDE w:val="0"/>
            <w:autoSpaceDN w:val="0"/>
            <w:adjustRightInd w:val="0"/>
            <w:spacing w:after="0" w:line="240" w:lineRule="auto"/>
          </w:pPr>
        </w:pPrChange>
      </w:pPr>
      <w:ins w:id="5318"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9" w:author="rkbansal" w:date="2019-12-22T12:59:00Z"/>
          <w:rFonts w:ascii="Consolas" w:hAnsi="Consolas" w:cs="Consolas"/>
          <w:sz w:val="20"/>
          <w:szCs w:val="20"/>
        </w:rPr>
        <w:pPrChange w:id="5320" w:author="rkbansal" w:date="2019-12-22T13:00:00Z">
          <w:pPr>
            <w:autoSpaceDE w:val="0"/>
            <w:autoSpaceDN w:val="0"/>
            <w:adjustRightInd w:val="0"/>
            <w:spacing w:after="0" w:line="240" w:lineRule="auto"/>
          </w:pPr>
        </w:pPrChange>
      </w:pPr>
      <w:ins w:id="5321"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2" w:author="rkbansal" w:date="2019-12-22T12:59:00Z"/>
          <w:rFonts w:ascii="Consolas" w:hAnsi="Consolas" w:cs="Consolas"/>
          <w:sz w:val="20"/>
          <w:szCs w:val="20"/>
        </w:rPr>
        <w:pPrChange w:id="5323" w:author="rkbansal" w:date="2019-12-22T13:00:00Z">
          <w:pPr>
            <w:autoSpaceDE w:val="0"/>
            <w:autoSpaceDN w:val="0"/>
            <w:adjustRightInd w:val="0"/>
            <w:spacing w:after="0" w:line="240" w:lineRule="auto"/>
          </w:pPr>
        </w:pPrChange>
      </w:pPr>
      <w:ins w:id="5324"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5" w:author="rkbansal" w:date="2019-12-22T12:59:00Z"/>
          <w:rFonts w:ascii="Consolas" w:hAnsi="Consolas" w:cs="Consolas"/>
          <w:sz w:val="20"/>
          <w:szCs w:val="20"/>
        </w:rPr>
        <w:pPrChange w:id="5326" w:author="rkbansal" w:date="2019-12-22T13:00:00Z">
          <w:pPr>
            <w:autoSpaceDE w:val="0"/>
            <w:autoSpaceDN w:val="0"/>
            <w:adjustRightInd w:val="0"/>
            <w:spacing w:after="0" w:line="240" w:lineRule="auto"/>
          </w:pPr>
        </w:pPrChange>
      </w:pPr>
      <w:ins w:id="5327"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8" w:author="rkbansal" w:date="2019-12-22T12:59:00Z"/>
          <w:rFonts w:ascii="Consolas" w:hAnsi="Consolas" w:cs="Consolas"/>
          <w:sz w:val="20"/>
          <w:szCs w:val="20"/>
        </w:rPr>
        <w:pPrChange w:id="5329" w:author="rkbansal" w:date="2019-12-22T13:00:00Z">
          <w:pPr>
            <w:autoSpaceDE w:val="0"/>
            <w:autoSpaceDN w:val="0"/>
            <w:adjustRightInd w:val="0"/>
            <w:spacing w:after="0" w:line="240" w:lineRule="auto"/>
          </w:pPr>
        </w:pPrChange>
      </w:pPr>
      <w:ins w:id="5330"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1" w:author="rkbansal" w:date="2019-12-22T12:59:00Z"/>
          <w:rFonts w:ascii="Consolas" w:hAnsi="Consolas" w:cs="Consolas"/>
          <w:sz w:val="20"/>
          <w:szCs w:val="20"/>
        </w:rPr>
        <w:pPrChange w:id="5332"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3" w:author="rkbansal" w:date="2019-12-22T12:59:00Z"/>
          <w:rFonts w:ascii="Consolas" w:hAnsi="Consolas" w:cs="Consolas"/>
          <w:sz w:val="20"/>
          <w:szCs w:val="20"/>
        </w:rPr>
        <w:pPrChange w:id="5334" w:author="rkbansal" w:date="2019-12-22T13:00:00Z">
          <w:pPr>
            <w:autoSpaceDE w:val="0"/>
            <w:autoSpaceDN w:val="0"/>
            <w:adjustRightInd w:val="0"/>
            <w:spacing w:after="0" w:line="240" w:lineRule="auto"/>
          </w:pPr>
        </w:pPrChange>
      </w:pPr>
      <w:ins w:id="5335"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6" w:author="rkbansal" w:date="2019-12-22T12:59:00Z"/>
          <w:rFonts w:ascii="Consolas" w:hAnsi="Consolas" w:cs="Consolas"/>
          <w:sz w:val="20"/>
          <w:szCs w:val="20"/>
        </w:rPr>
        <w:pPrChange w:id="5337" w:author="rkbansal" w:date="2019-12-22T13:00:00Z">
          <w:pPr>
            <w:autoSpaceDE w:val="0"/>
            <w:autoSpaceDN w:val="0"/>
            <w:adjustRightInd w:val="0"/>
            <w:spacing w:after="0" w:line="240" w:lineRule="auto"/>
          </w:pPr>
        </w:pPrChange>
      </w:pPr>
      <w:ins w:id="5338"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9" w:author="rkbansal" w:date="2019-12-22T12:59:00Z"/>
          <w:rFonts w:ascii="Consolas" w:hAnsi="Consolas" w:cs="Consolas"/>
          <w:sz w:val="20"/>
          <w:szCs w:val="20"/>
        </w:rPr>
        <w:pPrChange w:id="5340" w:author="rkbansal" w:date="2019-12-22T13:00:00Z">
          <w:pPr>
            <w:autoSpaceDE w:val="0"/>
            <w:autoSpaceDN w:val="0"/>
            <w:adjustRightInd w:val="0"/>
            <w:spacing w:after="0" w:line="240" w:lineRule="auto"/>
          </w:pPr>
        </w:pPrChange>
      </w:pPr>
      <w:ins w:id="534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2" w:author="rkbansal" w:date="2019-12-22T12:59:00Z"/>
          <w:rFonts w:ascii="Consolas" w:hAnsi="Consolas" w:cs="Consolas"/>
          <w:sz w:val="20"/>
          <w:szCs w:val="20"/>
        </w:rPr>
        <w:pPrChange w:id="5343" w:author="rkbansal" w:date="2019-12-22T13:00:00Z">
          <w:pPr>
            <w:autoSpaceDE w:val="0"/>
            <w:autoSpaceDN w:val="0"/>
            <w:adjustRightInd w:val="0"/>
            <w:spacing w:after="0" w:line="240" w:lineRule="auto"/>
          </w:pPr>
        </w:pPrChange>
      </w:pPr>
      <w:ins w:id="5344"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5" w:author="rkbansal" w:date="2019-12-22T12:59:00Z"/>
          <w:rFonts w:ascii="Consolas" w:hAnsi="Consolas" w:cs="Consolas"/>
          <w:sz w:val="20"/>
          <w:szCs w:val="20"/>
        </w:rPr>
        <w:pPrChange w:id="5346" w:author="rkbansal" w:date="2019-12-22T13:00:00Z">
          <w:pPr>
            <w:autoSpaceDE w:val="0"/>
            <w:autoSpaceDN w:val="0"/>
            <w:adjustRightInd w:val="0"/>
            <w:spacing w:after="0" w:line="240" w:lineRule="auto"/>
          </w:pPr>
        </w:pPrChange>
      </w:pPr>
      <w:ins w:id="5347"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48"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49"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50"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51"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52"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3" w:author="rkbansal" w:date="2019-12-22T12:59:00Z"/>
          <w:rFonts w:ascii="Consolas" w:hAnsi="Consolas" w:cs="Consolas"/>
          <w:sz w:val="20"/>
          <w:szCs w:val="20"/>
        </w:rPr>
        <w:pPrChange w:id="5354" w:author="rkbansal" w:date="2019-12-22T13:00:00Z">
          <w:pPr>
            <w:autoSpaceDE w:val="0"/>
            <w:autoSpaceDN w:val="0"/>
            <w:adjustRightInd w:val="0"/>
            <w:spacing w:after="0" w:line="240" w:lineRule="auto"/>
          </w:pPr>
        </w:pPrChange>
      </w:pPr>
      <w:ins w:id="5355"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6" w:author="rkbansal" w:date="2019-12-22T12:59:00Z"/>
          <w:rFonts w:ascii="Consolas" w:hAnsi="Consolas" w:cs="Consolas"/>
          <w:sz w:val="20"/>
          <w:szCs w:val="20"/>
        </w:rPr>
        <w:pPrChange w:id="5357" w:author="rkbansal" w:date="2019-12-22T13:00:00Z">
          <w:pPr>
            <w:autoSpaceDE w:val="0"/>
            <w:autoSpaceDN w:val="0"/>
            <w:adjustRightInd w:val="0"/>
            <w:spacing w:after="0" w:line="240" w:lineRule="auto"/>
          </w:pPr>
        </w:pPrChange>
      </w:pPr>
      <w:ins w:id="5358"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9" w:author="rkbansal" w:date="2019-12-22T12:59:00Z"/>
          <w:rFonts w:ascii="Consolas" w:hAnsi="Consolas" w:cs="Consolas"/>
          <w:sz w:val="20"/>
          <w:szCs w:val="20"/>
        </w:rPr>
        <w:pPrChange w:id="5360" w:author="rkbansal" w:date="2019-12-22T13:00:00Z">
          <w:pPr>
            <w:autoSpaceDE w:val="0"/>
            <w:autoSpaceDN w:val="0"/>
            <w:adjustRightInd w:val="0"/>
            <w:spacing w:after="0" w:line="240" w:lineRule="auto"/>
          </w:pPr>
        </w:pPrChange>
      </w:pPr>
      <w:ins w:id="5361"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2" w:author="rkbansal" w:date="2019-12-22T12:59:00Z"/>
          <w:rFonts w:ascii="Consolas" w:hAnsi="Consolas" w:cs="Consolas"/>
          <w:sz w:val="20"/>
          <w:szCs w:val="20"/>
        </w:rPr>
        <w:pPrChange w:id="5363" w:author="rkbansal" w:date="2019-12-22T13:00:00Z">
          <w:pPr>
            <w:autoSpaceDE w:val="0"/>
            <w:autoSpaceDN w:val="0"/>
            <w:adjustRightInd w:val="0"/>
            <w:spacing w:after="0" w:line="240" w:lineRule="auto"/>
          </w:pPr>
        </w:pPrChange>
      </w:pPr>
      <w:ins w:id="5364"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5" w:author="rkbansal" w:date="2019-12-22T12:59:00Z"/>
          <w:rFonts w:ascii="Consolas" w:hAnsi="Consolas" w:cs="Consolas"/>
          <w:sz w:val="20"/>
          <w:szCs w:val="20"/>
        </w:rPr>
        <w:pPrChange w:id="5366" w:author="rkbansal" w:date="2019-12-22T13:00:00Z">
          <w:pPr>
            <w:autoSpaceDE w:val="0"/>
            <w:autoSpaceDN w:val="0"/>
            <w:adjustRightInd w:val="0"/>
            <w:spacing w:after="0" w:line="240" w:lineRule="auto"/>
          </w:pPr>
        </w:pPrChange>
      </w:pPr>
      <w:ins w:id="5367"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8" w:author="rkbansal" w:date="2019-12-22T12:59:00Z"/>
          <w:rFonts w:ascii="Consolas" w:hAnsi="Consolas" w:cs="Consolas"/>
          <w:sz w:val="20"/>
          <w:szCs w:val="20"/>
        </w:rPr>
        <w:pPrChange w:id="5369"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70" w:author="rkbansal" w:date="2019-12-22T12:58:00Z"/>
        </w:rPr>
        <w:pPrChange w:id="5371" w:author="rkbansal" w:date="2019-12-22T13:00:00Z">
          <w:pPr>
            <w:pStyle w:val="ListParagraph"/>
            <w:numPr>
              <w:numId w:val="23"/>
            </w:numPr>
            <w:ind w:hanging="360"/>
          </w:pPr>
        </w:pPrChange>
      </w:pPr>
      <w:ins w:id="5372" w:author="rkbansal" w:date="2019-12-22T12:59:00Z">
        <w:r w:rsidRPr="00870F04">
          <w:rPr>
            <w:rFonts w:ascii="Consolas" w:hAnsi="Consolas" w:cs="Consolas"/>
            <w:color w:val="000000"/>
            <w:sz w:val="20"/>
            <w:szCs w:val="20"/>
            <w:rPrChange w:id="5373" w:author="rkbansal" w:date="2019-12-22T13:00:00Z">
              <w:rPr/>
            </w:rPrChange>
          </w:rPr>
          <w:t>}</w:t>
        </w:r>
      </w:ins>
    </w:p>
    <w:p w14:paraId="16E40514" w14:textId="36FA19CA" w:rsidR="00187DD7" w:rsidRPr="00E16D9E" w:rsidRDefault="00187DD7">
      <w:pPr>
        <w:pStyle w:val="ListParagraph"/>
        <w:numPr>
          <w:ilvl w:val="1"/>
          <w:numId w:val="23"/>
        </w:numPr>
        <w:rPr>
          <w:ins w:id="5374" w:author="rkbansal" w:date="2020-04-04T19:42:00Z"/>
          <w:bCs/>
        </w:rPr>
        <w:pPrChange w:id="5375" w:author="rkbansal" w:date="2020-04-04T20:59:00Z">
          <w:pPr>
            <w:pStyle w:val="ListParagraph"/>
            <w:numPr>
              <w:numId w:val="74"/>
            </w:numPr>
            <w:ind w:hanging="360"/>
          </w:pPr>
        </w:pPrChange>
      </w:pPr>
      <w:ins w:id="5376"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4A3882A" w14:textId="77777777" w:rsidR="00187DD7" w:rsidRPr="009B1315" w:rsidRDefault="00187DD7" w:rsidP="00187DD7">
      <w:pPr>
        <w:pStyle w:val="ListParagraph"/>
        <w:rPr>
          <w:ins w:id="5377" w:author="rkbansal" w:date="2020-04-04T19:42:00Z"/>
          <w:bCs/>
        </w:rPr>
      </w:pPr>
    </w:p>
    <w:p w14:paraId="50AB7A10" w14:textId="57B660AB" w:rsidR="00187DD7" w:rsidRPr="007D5DE0" w:rsidRDefault="005D78AA" w:rsidP="00187DD7">
      <w:pPr>
        <w:ind w:firstLine="720"/>
        <w:rPr>
          <w:ins w:id="5378" w:author="rkbansal" w:date="2020-04-04T19:42:00Z"/>
          <w:b/>
          <w:sz w:val="18"/>
        </w:rPr>
      </w:pPr>
      <w:ins w:id="5379"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80" w:author="rkbansal" w:date="2020-04-04T19:42:00Z"/>
          <w:b/>
          <w:sz w:val="18"/>
          <w:rPrChange w:id="5381" w:author="rkbansal" w:date="2020-04-04T19:42:00Z">
            <w:rPr>
              <w:ins w:id="5382" w:author="rkbansal" w:date="2020-04-04T19:42:00Z"/>
            </w:rPr>
          </w:rPrChange>
        </w:rPr>
        <w:pPrChange w:id="5383"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84" w:author="rkbansal" w:date="2019-12-22T14:08:00Z"/>
          <w:b/>
          <w:sz w:val="18"/>
        </w:rPr>
      </w:pPr>
      <w:ins w:id="5385"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86" w:author="rkbansal" w:date="2019-12-22T14:08:00Z"/>
          <w:b/>
          <w:sz w:val="18"/>
          <w:rPrChange w:id="5387" w:author="rkbansal" w:date="2019-12-22T14:08:00Z">
            <w:rPr>
              <w:ins w:id="5388" w:author="rkbansal" w:date="2019-12-22T14:08:00Z"/>
              <w:bCs/>
            </w:rPr>
          </w:rPrChange>
        </w:rPr>
      </w:pPr>
      <w:proofErr w:type="spellStart"/>
      <w:ins w:id="5389"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5390" w:author="rkbansal" w:date="2019-12-22T14:08:00Z"/>
          <w:b/>
          <w:sz w:val="18"/>
        </w:rPr>
      </w:pPr>
      <w:proofErr w:type="spellStart"/>
      <w:ins w:id="5391" w:author="rkbansal" w:date="2019-12-22T14:08:00Z">
        <w:r>
          <w:rPr>
            <w:bCs/>
          </w:rPr>
          <w:t>UserMgmt</w:t>
        </w:r>
      </w:ins>
      <w:ins w:id="5392" w:author="rkbansal" w:date="2020-02-25T00:41:00Z">
        <w:r w:rsidR="005E5806">
          <w:rPr>
            <w:bCs/>
          </w:rPr>
          <w:t>Rest</w:t>
        </w:r>
      </w:ins>
      <w:ins w:id="5393" w:author="rkbansal" w:date="2019-12-22T14:08:00Z">
        <w:r>
          <w:rPr>
            <w:bCs/>
          </w:rPr>
          <w:t>Application</w:t>
        </w:r>
        <w:proofErr w:type="spellEnd"/>
      </w:ins>
    </w:p>
    <w:p w14:paraId="4E5EA42C" w14:textId="77777777" w:rsidR="00A54484" w:rsidRPr="00A54484" w:rsidRDefault="00A54484">
      <w:pPr>
        <w:pStyle w:val="ListParagraph"/>
        <w:rPr>
          <w:ins w:id="5394" w:author="rkbansal" w:date="2019-12-22T14:08:00Z"/>
          <w:rPrChange w:id="5395" w:author="rkbansal" w:date="2019-12-22T14:08:00Z">
            <w:rPr>
              <w:ins w:id="5396" w:author="rkbansal" w:date="2019-12-22T14:08:00Z"/>
              <w:rFonts w:ascii="Cambria" w:hAnsi="Cambria"/>
              <w:color w:val="222635"/>
              <w:sz w:val="29"/>
              <w:szCs w:val="29"/>
              <w:shd w:val="clear" w:color="auto" w:fill="FFFFFF"/>
            </w:rPr>
          </w:rPrChange>
        </w:rPr>
        <w:pPrChange w:id="5397" w:author="rkbansal" w:date="2019-12-22T14:08:00Z">
          <w:pPr>
            <w:pStyle w:val="ListParagraph"/>
            <w:numPr>
              <w:numId w:val="23"/>
            </w:numPr>
            <w:ind w:hanging="360"/>
          </w:pPr>
        </w:pPrChange>
      </w:pPr>
    </w:p>
    <w:p w14:paraId="4AA2872D" w14:textId="2C079691" w:rsidR="002B6106" w:rsidRDefault="002B6106" w:rsidP="002B6106">
      <w:pPr>
        <w:ind w:firstLine="720"/>
        <w:rPr>
          <w:ins w:id="5398" w:author="rkbansal" w:date="2019-12-22T14:10:00Z"/>
        </w:rPr>
      </w:pPr>
      <w:ins w:id="5399"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5400"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401" w:author="rkbansal" w:date="2019-12-22T14:10:00Z"/>
          <w:bCs/>
        </w:rPr>
      </w:pPr>
      <w:ins w:id="5402"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403" w:author="rkbansal" w:date="2019-12-22T14:09:00Z"/>
          <w:b/>
          <w:sz w:val="18"/>
          <w:rPrChange w:id="5404" w:author="rkbansal" w:date="2019-12-22T14:10:00Z">
            <w:rPr>
              <w:ins w:id="5405" w:author="rkbansal" w:date="2019-12-22T14:09:00Z"/>
              <w:bCs/>
            </w:rPr>
          </w:rPrChange>
        </w:rPr>
        <w:pPrChange w:id="5406"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407" w:author="rkbansal" w:date="2020-04-04T19:44:00Z"/>
        </w:rPr>
      </w:pPr>
      <w:ins w:id="5408" w:author="rkbansal" w:date="2020-04-04T19:44:00Z">
        <w:r>
          <w:t>After running the application, should be visible following functions for the following url:</w:t>
        </w:r>
        <w:r w:rsidRPr="00B51A16">
          <w:t xml:space="preserve"> </w:t>
        </w:r>
      </w:ins>
      <w:ins w:id="5409" w:author="rkbansal" w:date="2020-04-04T20:22:00Z">
        <w:r w:rsidR="00961DD5">
          <w:fldChar w:fldCharType="begin"/>
        </w:r>
        <w:r w:rsidR="00961DD5">
          <w:instrText xml:space="preserve"> HYPERLINK "</w:instrText>
        </w:r>
      </w:ins>
      <w:ins w:id="5410" w:author="rkbansal" w:date="2020-04-04T19:44:00Z">
        <w:r w:rsidR="00961DD5" w:rsidRPr="00961DD5">
          <w:rPr>
            <w:rPrChange w:id="5411" w:author="rkbansal" w:date="2020-04-04T20:22:00Z">
              <w:rPr>
                <w:rStyle w:val="Hyperlink"/>
              </w:rPr>
            </w:rPrChange>
          </w:rPr>
          <w:instrText>http://localhost:</w:instrText>
        </w:r>
      </w:ins>
      <w:ins w:id="5412" w:author="rkbansal" w:date="2020-04-04T20:22:00Z">
        <w:r w:rsidR="00961DD5" w:rsidRPr="00961DD5">
          <w:rPr>
            <w:rPrChange w:id="5413" w:author="rkbansal" w:date="2020-04-04T20:22:00Z">
              <w:rPr>
                <w:rStyle w:val="Hyperlink"/>
              </w:rPr>
            </w:rPrChange>
          </w:rPr>
          <w:instrText>3</w:instrText>
        </w:r>
      </w:ins>
      <w:ins w:id="5414" w:author="rkbansal" w:date="2020-04-04T19:44:00Z">
        <w:r w:rsidR="00961DD5" w:rsidRPr="00961DD5">
          <w:rPr>
            <w:rPrChange w:id="5415" w:author="rkbansal" w:date="2020-04-04T20:22:00Z">
              <w:rPr>
                <w:rStyle w:val="Hyperlink"/>
              </w:rPr>
            </w:rPrChange>
          </w:rPr>
          <w:instrText>379/api/user-mgmt-service/swagger-ui.html</w:instrText>
        </w:r>
      </w:ins>
      <w:ins w:id="5416" w:author="rkbansal" w:date="2020-04-04T20:22:00Z">
        <w:r w:rsidR="00961DD5">
          <w:instrText xml:space="preserve">" </w:instrText>
        </w:r>
        <w:r w:rsidR="00961DD5">
          <w:fldChar w:fldCharType="separate"/>
        </w:r>
      </w:ins>
      <w:ins w:id="5417" w:author="rkbansal" w:date="2020-04-04T19:44:00Z">
        <w:r w:rsidR="00961DD5" w:rsidRPr="00B85784">
          <w:rPr>
            <w:rStyle w:val="Hyperlink"/>
          </w:rPr>
          <w:t>http://localhost:</w:t>
        </w:r>
      </w:ins>
      <w:ins w:id="5418" w:author="rkbansal" w:date="2020-04-04T20:22:00Z">
        <w:r w:rsidR="00961DD5" w:rsidRPr="00B85784">
          <w:rPr>
            <w:rStyle w:val="Hyperlink"/>
          </w:rPr>
          <w:t>3</w:t>
        </w:r>
      </w:ins>
      <w:ins w:id="5419" w:author="rkbansal" w:date="2020-04-04T19:44:00Z">
        <w:r w:rsidR="00961DD5" w:rsidRPr="00B85784">
          <w:rPr>
            <w:rStyle w:val="Hyperlink"/>
          </w:rPr>
          <w:t>379/api/user-mgmt-service/swagger-ui.html</w:t>
        </w:r>
      </w:ins>
      <w:ins w:id="5420" w:author="rkbansal" w:date="2020-04-04T20:22:00Z">
        <w:r w:rsidR="00961DD5">
          <w:fldChar w:fldCharType="end"/>
        </w:r>
      </w:ins>
    </w:p>
    <w:p w14:paraId="0EEB8E85" w14:textId="77777777" w:rsidR="00187DD7" w:rsidRDefault="00187DD7">
      <w:pPr>
        <w:pStyle w:val="ListParagraph"/>
        <w:rPr>
          <w:ins w:id="5421" w:author="rkbansal" w:date="2020-04-04T19:44:00Z"/>
        </w:rPr>
        <w:pPrChange w:id="5422" w:author="rkbansal" w:date="2020-04-04T19:45:00Z">
          <w:pPr>
            <w:pStyle w:val="ListParagraph"/>
            <w:numPr>
              <w:numId w:val="23"/>
            </w:numPr>
            <w:ind w:hanging="360"/>
          </w:pPr>
        </w:pPrChange>
      </w:pPr>
    </w:p>
    <w:p w14:paraId="7DC72D60" w14:textId="77777777" w:rsidR="00187DD7" w:rsidRDefault="00187DD7">
      <w:pPr>
        <w:pStyle w:val="ListParagraph"/>
        <w:rPr>
          <w:ins w:id="5423" w:author="rkbansal" w:date="2020-04-04T19:44:00Z"/>
        </w:rPr>
        <w:pPrChange w:id="5424" w:author="rkbansal" w:date="2020-04-04T19:45:00Z">
          <w:pPr>
            <w:pStyle w:val="ListParagraph"/>
            <w:numPr>
              <w:numId w:val="23"/>
            </w:numPr>
            <w:ind w:hanging="360"/>
          </w:pPr>
        </w:pPrChange>
      </w:pPr>
      <w:ins w:id="5425" w:author="rkbansal" w:date="2020-04-04T19:44:00Z">
        <w:r>
          <w:t>Or</w:t>
        </w:r>
      </w:ins>
    </w:p>
    <w:p w14:paraId="5D24AA65" w14:textId="0697B40C" w:rsidR="00187DD7" w:rsidRDefault="00320B40">
      <w:pPr>
        <w:pStyle w:val="ListParagraph"/>
        <w:rPr>
          <w:ins w:id="5426" w:author="rkbansal" w:date="2020-04-04T19:44:00Z"/>
        </w:rPr>
        <w:pPrChange w:id="5427" w:author="rkbansal" w:date="2020-04-04T19:45:00Z">
          <w:pPr>
            <w:pStyle w:val="ListParagraph"/>
            <w:numPr>
              <w:numId w:val="23"/>
            </w:numPr>
            <w:ind w:hanging="360"/>
          </w:pPr>
        </w:pPrChange>
      </w:pPr>
      <w:ins w:id="5428" w:author="rkbansal" w:date="2020-04-04T20:22:00Z">
        <w:r>
          <w:fldChar w:fldCharType="begin"/>
        </w:r>
        <w:r>
          <w:instrText xml:space="preserve"> HYPERLINK "</w:instrText>
        </w:r>
      </w:ins>
      <w:ins w:id="5429" w:author="rkbansal" w:date="2020-04-04T19:44:00Z">
        <w:r w:rsidRPr="00320B40">
          <w:rPr>
            <w:rPrChange w:id="5430" w:author="rkbansal" w:date="2020-04-04T20:22:00Z">
              <w:rPr>
                <w:rStyle w:val="Hyperlink"/>
              </w:rPr>
            </w:rPrChange>
          </w:rPr>
          <w:instrText>http://localhost:</w:instrText>
        </w:r>
      </w:ins>
      <w:ins w:id="5431" w:author="rkbansal" w:date="2020-04-04T20:22:00Z">
        <w:r w:rsidRPr="00320B40">
          <w:rPr>
            <w:rPrChange w:id="5432" w:author="rkbansal" w:date="2020-04-04T20:22:00Z">
              <w:rPr>
                <w:rStyle w:val="Hyperlink"/>
              </w:rPr>
            </w:rPrChange>
          </w:rPr>
          <w:instrText>3</w:instrText>
        </w:r>
      </w:ins>
      <w:ins w:id="5433" w:author="rkbansal" w:date="2020-04-04T19:44:00Z">
        <w:r w:rsidRPr="00320B40">
          <w:rPr>
            <w:rPrChange w:id="5434" w:author="rkbansal" w:date="2020-04-04T20:22:00Z">
              <w:rPr>
                <w:rStyle w:val="Hyperlink"/>
              </w:rPr>
            </w:rPrChange>
          </w:rPr>
          <w:instrText>379/api/user-mgmt-service/api-docs</w:instrText>
        </w:r>
      </w:ins>
      <w:ins w:id="5435" w:author="rkbansal" w:date="2020-04-04T20:22:00Z">
        <w:r>
          <w:instrText xml:space="preserve">" </w:instrText>
        </w:r>
        <w:r>
          <w:fldChar w:fldCharType="separate"/>
        </w:r>
      </w:ins>
      <w:ins w:id="5436" w:author="rkbansal" w:date="2020-04-04T19:44:00Z">
        <w:r w:rsidRPr="00B85784">
          <w:rPr>
            <w:rStyle w:val="Hyperlink"/>
          </w:rPr>
          <w:t>http://localhost:</w:t>
        </w:r>
      </w:ins>
      <w:ins w:id="5437" w:author="rkbansal" w:date="2020-04-04T20:22:00Z">
        <w:r w:rsidRPr="00B85784">
          <w:rPr>
            <w:rStyle w:val="Hyperlink"/>
          </w:rPr>
          <w:t>3</w:t>
        </w:r>
      </w:ins>
      <w:ins w:id="5438" w:author="rkbansal" w:date="2020-04-04T19:44:00Z">
        <w:r w:rsidRPr="00B85784">
          <w:rPr>
            <w:rStyle w:val="Hyperlink"/>
          </w:rPr>
          <w:t>379/api/user-mgmt-service/api-docs</w:t>
        </w:r>
      </w:ins>
      <w:ins w:id="5439" w:author="rkbansal" w:date="2020-04-04T20:22:00Z">
        <w:r>
          <w:fldChar w:fldCharType="end"/>
        </w:r>
      </w:ins>
    </w:p>
    <w:p w14:paraId="44170DD8" w14:textId="2FEF5518" w:rsidR="00057A97" w:rsidRDefault="00A836BE">
      <w:pPr>
        <w:pStyle w:val="ListParagraph"/>
        <w:rPr>
          <w:ins w:id="5440" w:author="rkbansal" w:date="2019-12-22T14:13:00Z"/>
        </w:rPr>
        <w:pPrChange w:id="5441" w:author="rkbansal" w:date="2020-04-04T19:45:00Z">
          <w:pPr>
            <w:pStyle w:val="ListParagraph"/>
            <w:numPr>
              <w:numId w:val="23"/>
            </w:numPr>
            <w:ind w:hanging="360"/>
          </w:pPr>
        </w:pPrChange>
      </w:pPr>
      <w:ins w:id="5442" w:author="Rajiv Bansal" w:date="2019-11-27T20:48:00Z">
        <w:del w:id="5443" w:author="rkbansal" w:date="2020-04-04T19:45:00Z">
          <w:r w:rsidDel="00187DD7">
            <w:delText xml:space="preserve">After </w:delText>
          </w:r>
        </w:del>
        <w:del w:id="5444" w:author="rkbansal" w:date="2019-12-22T14:12:00Z">
          <w:r w:rsidDel="00B51A16">
            <w:delText>creating</w:delText>
          </w:r>
        </w:del>
        <w:del w:id="5445" w:author="rkbansal" w:date="2020-04-04T19:45:00Z">
          <w:r w:rsidDel="00187DD7">
            <w:delText xml:space="preserve"> the application, should be visible following functions:</w:delText>
          </w:r>
        </w:del>
      </w:ins>
    </w:p>
    <w:p w14:paraId="05C84717" w14:textId="761BF8FB" w:rsidR="00486B98" w:rsidRDefault="00320B40">
      <w:pPr>
        <w:rPr>
          <w:ins w:id="5446" w:author="rkbansal" w:date="2019-12-22T14:13:00Z"/>
        </w:rPr>
        <w:pPrChange w:id="5447" w:author="rkbansal" w:date="2019-12-22T14:13:00Z">
          <w:pPr>
            <w:pStyle w:val="ListParagraph"/>
            <w:numPr>
              <w:numId w:val="23"/>
            </w:numPr>
            <w:ind w:hanging="360"/>
          </w:pPr>
        </w:pPrChange>
      </w:pPr>
      <w:ins w:id="5448"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49" w:author="Rajiv Bansal" w:date="2019-11-27T20:48:00Z"/>
        </w:rPr>
      </w:pPr>
      <w:ins w:id="5450" w:author="rkbansal" w:date="2019-12-22T14:14:00Z">
        <w:r>
          <w:t>Test</w:t>
        </w:r>
      </w:ins>
      <w:ins w:id="5451"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5452"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686800" cy="8477250"/>
                      </a:xfrm>
                      <a:prstGeom prst="rect">
                        <a:avLst/>
                      </a:prstGeom>
                    </pic:spPr>
                  </pic:pic>
                </a:graphicData>
              </a:graphic>
            </wp:inline>
          </w:drawing>
        </w:r>
      </w:ins>
      <w:ins w:id="5453" w:author="Rajiv Bansal" w:date="2019-11-27T20:50:00Z">
        <w:del w:id="5454"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55" w:author="rkbansal" w:date="2020-04-23T13:24:00Z"/>
        </w:rPr>
      </w:pPr>
      <w:ins w:id="5456" w:author="rkbansal" w:date="2020-04-04T20:56:00Z">
        <w:r>
          <w:t>Test</w:t>
        </w:r>
      </w:ins>
      <w:ins w:id="5457" w:author="rkbansal" w:date="2020-04-23T13:24:00Z">
        <w:r w:rsidR="008E3DB0">
          <w:t>ing</w:t>
        </w:r>
      </w:ins>
    </w:p>
    <w:p w14:paraId="1CFAD7BC" w14:textId="21BC459B" w:rsidR="004D59D5" w:rsidRDefault="001900B4">
      <w:pPr>
        <w:pStyle w:val="ListParagraph"/>
        <w:numPr>
          <w:ilvl w:val="0"/>
          <w:numId w:val="19"/>
        </w:numPr>
        <w:rPr>
          <w:ins w:id="5458" w:author="rkbansal" w:date="2020-04-04T20:56:00Z"/>
        </w:rPr>
        <w:pPrChange w:id="5459" w:author="rkbansal" w:date="2020-04-23T13:24:00Z">
          <w:pPr>
            <w:pStyle w:val="ListParagraph"/>
            <w:numPr>
              <w:numId w:val="23"/>
            </w:numPr>
            <w:ind w:hanging="360"/>
          </w:pPr>
        </w:pPrChange>
      </w:pPr>
      <w:ins w:id="5460" w:author="rkbansal" w:date="2020-04-23T13:24:00Z">
        <w:r>
          <w:t>Getting user details based on the username using</w:t>
        </w:r>
      </w:ins>
      <w:ins w:id="5461" w:author="rkbansal" w:date="2020-04-04T20:56:00Z">
        <w:r w:rsidR="003B34F3">
          <w:t xml:space="preserve"> Postman</w:t>
        </w:r>
      </w:ins>
    </w:p>
    <w:p w14:paraId="5E83B7E7" w14:textId="0FD195F0" w:rsidR="003B34F3" w:rsidRPr="004D59D5" w:rsidRDefault="003B34F3">
      <w:pPr>
        <w:pStyle w:val="ListParagraph"/>
        <w:pPrChange w:id="5462" w:author="rkbansal" w:date="2020-04-04T20:56:00Z">
          <w:pPr/>
        </w:pPrChange>
      </w:pPr>
      <w:ins w:id="5463"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64" w:author="rkbansal" w:date="2020-04-23T13:28:00Z"/>
        </w:rPr>
      </w:pPr>
      <w:ins w:id="5465"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66" w:author="rkbansal" w:date="2020-04-23T13:25:00Z"/>
        </w:rPr>
        <w:pPrChange w:id="5467" w:author="rkbansal" w:date="2020-04-23T13:29:00Z">
          <w:pPr>
            <w:pStyle w:val="ListParagraph"/>
            <w:numPr>
              <w:numId w:val="19"/>
            </w:numPr>
            <w:ind w:hanging="360"/>
          </w:pPr>
        </w:pPrChange>
      </w:pPr>
      <w:ins w:id="5468"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69" w:author="rkbansal" w:date="2020-04-23T13:25:00Z"/>
          <w:rFonts w:eastAsiaTheme="majorEastAsia" w:cstheme="majorBidi"/>
          <w:b/>
          <w:color w:val="2F5496" w:themeColor="accent1" w:themeShade="BF"/>
          <w:sz w:val="28"/>
          <w:szCs w:val="26"/>
          <w:rPrChange w:id="5470" w:author="rkbansal" w:date="2020-04-23T13:25:00Z">
            <w:rPr>
              <w:ins w:id="5471" w:author="rkbansal" w:date="2020-04-23T13:25:00Z"/>
              <w:rFonts w:eastAsiaTheme="majorEastAsia" w:cstheme="majorBidi"/>
              <w:color w:val="2F5496" w:themeColor="accent1" w:themeShade="BF"/>
              <w:szCs w:val="26"/>
            </w:rPr>
          </w:rPrChange>
        </w:rPr>
        <w:pPrChange w:id="5472" w:author="rkbansal" w:date="2020-04-23T13:25:00Z">
          <w:pPr/>
        </w:pPrChange>
      </w:pPr>
      <w:ins w:id="5473" w:author="rkbansal" w:date="2020-04-23T13:25:00Z">
        <w:r w:rsidRPr="001662EB">
          <w:rPr>
            <w:b/>
            <w:sz w:val="28"/>
            <w:rPrChange w:id="5474" w:author="rkbansal" w:date="2020-04-23T13:25:00Z">
              <w:rPr/>
            </w:rPrChange>
          </w:rPr>
          <w:br w:type="page"/>
        </w:r>
      </w:ins>
    </w:p>
    <w:p w14:paraId="3C7AA05D" w14:textId="12EBC7D5" w:rsidR="008F6496" w:rsidRDefault="008F6496" w:rsidP="008F6496">
      <w:pPr>
        <w:pStyle w:val="Heading2"/>
        <w:rPr>
          <w:ins w:id="5475" w:author="rkbansal" w:date="2019-12-04T09:26:00Z"/>
          <w:rFonts w:ascii="Georgia" w:hAnsi="Georgia"/>
          <w:b/>
          <w:sz w:val="28"/>
        </w:rPr>
      </w:pPr>
      <w:moveToRangeStart w:id="5476" w:author="rkbansal" w:date="2019-12-04T09:26:00Z" w:name="move26343988"/>
      <w:moveTo w:id="5477" w:author="rkbansal" w:date="2019-12-04T09:26:00Z">
        <w:r>
          <w:rPr>
            <w:rFonts w:ascii="Georgia" w:hAnsi="Georgia"/>
            <w:b/>
            <w:sz w:val="28"/>
          </w:rPr>
          <w:lastRenderedPageBreak/>
          <w:t>Auth</w:t>
        </w:r>
      </w:moveTo>
      <w:ins w:id="5478" w:author="rkbansal" w:date="2019-12-04T09:28:00Z">
        <w:r w:rsidR="00360505">
          <w:rPr>
            <w:rFonts w:ascii="Georgia" w:hAnsi="Georgia"/>
            <w:b/>
            <w:sz w:val="28"/>
          </w:rPr>
          <w:t>entication</w:t>
        </w:r>
      </w:ins>
      <w:moveTo w:id="5479" w:author="rkbansal" w:date="2019-12-04T09:26:00Z">
        <w:del w:id="5480"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81" w:author="rkbansal" w:date="2019-12-04T09:26:00Z"/>
        </w:rPr>
        <w:pPrChange w:id="5482" w:author="rkbansal" w:date="2019-12-04T09:26:00Z">
          <w:pPr>
            <w:numPr>
              <w:numId w:val="67"/>
            </w:numPr>
            <w:tabs>
              <w:tab w:val="num" w:pos="720"/>
            </w:tabs>
            <w:ind w:left="720" w:hanging="360"/>
          </w:pPr>
        </w:pPrChange>
      </w:pPr>
      <w:ins w:id="5483" w:author="rkbansal" w:date="2019-12-04T09:26:00Z">
        <w:r w:rsidRPr="001C239E">
          <w:t>Authentication Service is used for validating user credentials, and issuing tokens.</w:t>
        </w:r>
      </w:ins>
    </w:p>
    <w:p w14:paraId="069495EC" w14:textId="77777777" w:rsidR="001C239E" w:rsidRPr="001C239E" w:rsidRDefault="001C239E">
      <w:pPr>
        <w:rPr>
          <w:ins w:id="5484" w:author="rkbansal" w:date="2019-12-04T09:26:00Z"/>
        </w:rPr>
        <w:pPrChange w:id="5485" w:author="rkbansal" w:date="2019-12-04T09:27:00Z">
          <w:pPr>
            <w:numPr>
              <w:numId w:val="67"/>
            </w:numPr>
            <w:tabs>
              <w:tab w:val="num" w:pos="720"/>
            </w:tabs>
            <w:ind w:left="720" w:hanging="360"/>
          </w:pPr>
        </w:pPrChange>
      </w:pPr>
      <w:ins w:id="5486" w:author="rkbansal" w:date="2019-12-04T09:26:00Z">
        <w:r w:rsidRPr="001C239E">
          <w:t>The authentication flow is simple as:</w:t>
        </w:r>
      </w:ins>
    </w:p>
    <w:p w14:paraId="0D483729" w14:textId="77777777" w:rsidR="001C239E" w:rsidRPr="001C239E" w:rsidRDefault="001C239E" w:rsidP="001C239E">
      <w:pPr>
        <w:numPr>
          <w:ilvl w:val="1"/>
          <w:numId w:val="67"/>
        </w:numPr>
        <w:rPr>
          <w:ins w:id="5487" w:author="rkbansal" w:date="2019-12-04T09:26:00Z"/>
        </w:rPr>
      </w:pPr>
      <w:ins w:id="5488"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89" w:author="rkbansal" w:date="2019-12-04T09:26:00Z"/>
        </w:rPr>
      </w:pPr>
      <w:ins w:id="5490"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91" w:author="rkbansal" w:date="2019-12-04T09:26:00Z"/>
        </w:rPr>
      </w:pPr>
      <w:ins w:id="5492"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93" w:author="rkbansal" w:date="2019-12-04T09:26:00Z"/>
        </w:rPr>
        <w:pPrChange w:id="5494" w:author="rkbansal" w:date="2019-12-04T09:27:00Z">
          <w:pPr>
            <w:numPr>
              <w:numId w:val="67"/>
            </w:numPr>
            <w:tabs>
              <w:tab w:val="num" w:pos="720"/>
            </w:tabs>
            <w:ind w:left="720" w:hanging="360"/>
          </w:pPr>
        </w:pPrChange>
      </w:pPr>
      <w:ins w:id="549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96" w:author="rkbansal" w:date="2019-12-04T09:26:00Z"/>
        </w:rPr>
      </w:pPr>
      <w:ins w:id="5497" w:author="rkbansal" w:date="2019-12-04T09:26:00Z">
        <w:r w:rsidRPr="001C239E">
          <w:t>Authentication Service Tools</w:t>
        </w:r>
      </w:ins>
    </w:p>
    <w:p w14:paraId="2F236FD4" w14:textId="77777777" w:rsidR="001C239E" w:rsidRPr="001C239E" w:rsidRDefault="001C239E" w:rsidP="001C239E">
      <w:pPr>
        <w:numPr>
          <w:ilvl w:val="1"/>
          <w:numId w:val="67"/>
        </w:numPr>
        <w:rPr>
          <w:ins w:id="5498" w:author="rkbansal" w:date="2019-12-04T09:26:00Z"/>
        </w:rPr>
      </w:pPr>
      <w:ins w:id="5499" w:author="rkbansal" w:date="2019-12-04T09:26:00Z">
        <w:r w:rsidRPr="001C239E">
          <w:t>Spring Cloud Security</w:t>
        </w:r>
      </w:ins>
    </w:p>
    <w:p w14:paraId="7D85D202" w14:textId="77777777" w:rsidR="001C239E" w:rsidRPr="001C239E" w:rsidRDefault="001C239E" w:rsidP="001C239E">
      <w:pPr>
        <w:numPr>
          <w:ilvl w:val="1"/>
          <w:numId w:val="67"/>
        </w:numPr>
        <w:rPr>
          <w:ins w:id="5500" w:author="rkbansal" w:date="2019-12-04T09:26:00Z"/>
        </w:rPr>
      </w:pPr>
      <w:ins w:id="5501" w:author="rkbansal" w:date="2019-12-04T09:26:00Z">
        <w:r w:rsidRPr="001C239E">
          <w:t>OAuth2</w:t>
        </w:r>
      </w:ins>
    </w:p>
    <w:p w14:paraId="11D68732" w14:textId="77777777" w:rsidR="001C239E" w:rsidRPr="001C239E" w:rsidRDefault="001C239E" w:rsidP="001C239E">
      <w:pPr>
        <w:numPr>
          <w:ilvl w:val="1"/>
          <w:numId w:val="67"/>
        </w:numPr>
        <w:rPr>
          <w:ins w:id="5502" w:author="rkbansal" w:date="2019-12-04T09:26:00Z"/>
        </w:rPr>
      </w:pPr>
      <w:ins w:id="5503" w:author="rkbansal" w:date="2019-12-04T09:26:00Z">
        <w:r w:rsidRPr="001C239E">
          <w:t>JWT</w:t>
        </w:r>
      </w:ins>
    </w:p>
    <w:p w14:paraId="6E0D555D" w14:textId="5DA71A80" w:rsidR="001C239E" w:rsidRDefault="001C239E" w:rsidP="001C239E">
      <w:pPr>
        <w:numPr>
          <w:ilvl w:val="0"/>
          <w:numId w:val="67"/>
        </w:numPr>
        <w:rPr>
          <w:ins w:id="5504" w:author="rkbansal" w:date="2019-12-04T09:47:00Z"/>
        </w:rPr>
      </w:pPr>
      <w:ins w:id="5505"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506" w:author="rkbansal" w:date="2019-12-04T09:47:00Z"/>
          <w:rFonts w:ascii="Georgia" w:hAnsi="Georgia"/>
          <w:spacing w:val="-1"/>
          <w:rPrChange w:id="5507" w:author="rkbansal" w:date="2019-12-04T09:48:00Z">
            <w:rPr>
              <w:ins w:id="5508" w:author="rkbansal" w:date="2019-12-04T09:47:00Z"/>
              <w:rFonts w:ascii="Georgia" w:hAnsi="Georgia"/>
              <w:spacing w:val="-1"/>
              <w:sz w:val="32"/>
              <w:szCs w:val="32"/>
            </w:rPr>
          </w:rPrChange>
        </w:rPr>
        <w:pPrChange w:id="550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0" w:author="rkbansal" w:date="2019-12-04T09:47:00Z">
        <w:r w:rsidRPr="00281BAC">
          <w:rPr>
            <w:rFonts w:ascii="Georgia" w:hAnsi="Georgia"/>
            <w:spacing w:val="-1"/>
            <w:rPrChange w:id="5511"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512" w:author="rkbansal" w:date="2019-12-04T09:47:00Z"/>
          <w:rFonts w:ascii="Georgia" w:hAnsi="Georgia"/>
          <w:spacing w:val="-1"/>
          <w:rPrChange w:id="5513" w:author="rkbansal" w:date="2019-12-04T09:48:00Z">
            <w:rPr>
              <w:ins w:id="5514" w:author="rkbansal" w:date="2019-12-04T09:47:00Z"/>
              <w:rFonts w:ascii="Georgia" w:hAnsi="Georgia"/>
              <w:spacing w:val="-1"/>
              <w:sz w:val="32"/>
              <w:szCs w:val="32"/>
            </w:rPr>
          </w:rPrChange>
        </w:rPr>
        <w:pPrChange w:id="551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6" w:author="rkbansal" w:date="2019-12-04T09:47:00Z">
        <w:r w:rsidRPr="00281BAC">
          <w:rPr>
            <w:rFonts w:ascii="Georgia" w:hAnsi="Georgia"/>
            <w:spacing w:val="-1"/>
            <w:rPrChange w:id="551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18" w:author="rkbansal" w:date="2019-12-04T09:47:00Z"/>
          <w:rFonts w:ascii="Georgia" w:hAnsi="Georgia"/>
          <w:spacing w:val="-1"/>
          <w:rPrChange w:id="5519" w:author="rkbansal" w:date="2019-12-04T09:48:00Z">
            <w:rPr>
              <w:ins w:id="5520" w:author="rkbansal" w:date="2019-12-04T09:47:00Z"/>
              <w:rFonts w:ascii="Georgia" w:hAnsi="Georgia"/>
              <w:spacing w:val="-1"/>
              <w:sz w:val="32"/>
              <w:szCs w:val="32"/>
            </w:rPr>
          </w:rPrChange>
        </w:rPr>
        <w:pPrChange w:id="552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22" w:author="rkbansal" w:date="2019-12-04T09:47:00Z">
        <w:r w:rsidRPr="00281BAC">
          <w:rPr>
            <w:rFonts w:ascii="Georgia" w:hAnsi="Georgia"/>
            <w:spacing w:val="-1"/>
            <w:rPrChange w:id="552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24" w:author="rkbansal" w:date="2019-12-04T09:47:00Z"/>
          <w:rFonts w:ascii="Georgia" w:hAnsi="Georgia"/>
          <w:spacing w:val="-1"/>
          <w:rPrChange w:id="5525" w:author="rkbansal" w:date="2019-12-04T09:48:00Z">
            <w:rPr>
              <w:ins w:id="5526" w:author="rkbansal" w:date="2019-12-04T09:47:00Z"/>
              <w:rFonts w:ascii="Georgia" w:hAnsi="Georgia"/>
              <w:spacing w:val="-1"/>
              <w:sz w:val="32"/>
              <w:szCs w:val="32"/>
            </w:rPr>
          </w:rPrChange>
        </w:rPr>
        <w:pPrChange w:id="552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28" w:author="rkbansal" w:date="2019-12-04T09:47:00Z">
        <w:r w:rsidRPr="00281BAC">
          <w:rPr>
            <w:rFonts w:ascii="Georgia" w:hAnsi="Georgia"/>
            <w:spacing w:val="-1"/>
            <w:rPrChange w:id="5529"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30" w:author="rkbansal" w:date="2019-12-04T09:48:00Z"/>
        </w:rPr>
      </w:pPr>
    </w:p>
    <w:p w14:paraId="785EFBBC" w14:textId="472BFBCA" w:rsidR="00281BAC" w:rsidRPr="00281BAC" w:rsidRDefault="00281BAC">
      <w:pPr>
        <w:rPr>
          <w:ins w:id="5531" w:author="rkbansal" w:date="2019-12-04T09:47:00Z"/>
          <w:b/>
          <w:bCs/>
          <w:rPrChange w:id="5532" w:author="rkbansal" w:date="2019-12-04T09:49:00Z">
            <w:rPr>
              <w:ins w:id="5533" w:author="rkbansal" w:date="2019-12-04T09:47:00Z"/>
              <w:rFonts w:ascii="Lucida Sans Unicode" w:hAnsi="Lucida Sans Unicode" w:cs="Lucida Sans Unicode"/>
              <w:spacing w:val="-5"/>
              <w:sz w:val="51"/>
              <w:szCs w:val="51"/>
            </w:rPr>
          </w:rPrChange>
        </w:rPr>
        <w:pPrChange w:id="5534" w:author="rkbansal" w:date="2019-12-04T09:48:00Z">
          <w:pPr>
            <w:pStyle w:val="Heading1"/>
            <w:numPr>
              <w:numId w:val="67"/>
            </w:numPr>
            <w:shd w:val="clear" w:color="auto" w:fill="FFFFFF"/>
            <w:tabs>
              <w:tab w:val="num" w:pos="720"/>
            </w:tabs>
            <w:spacing w:before="468"/>
            <w:ind w:left="720" w:hanging="360"/>
          </w:pPr>
        </w:pPrChange>
      </w:pPr>
      <w:ins w:id="5535" w:author="rkbansal" w:date="2019-12-04T09:47:00Z">
        <w:r w:rsidRPr="00281BAC">
          <w:rPr>
            <w:b/>
            <w:bCs/>
            <w:rPrChange w:id="5536"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37" w:author="rkbansal" w:date="2019-12-04T09:47:00Z"/>
          <w:rFonts w:ascii="Georgia" w:hAnsi="Georgia"/>
          <w:spacing w:val="-1"/>
          <w:sz w:val="28"/>
          <w:szCs w:val="28"/>
          <w:rPrChange w:id="5538" w:author="rkbansal" w:date="2019-12-04T09:49:00Z">
            <w:rPr>
              <w:ins w:id="5539" w:author="rkbansal" w:date="2019-12-04T09:47:00Z"/>
              <w:rFonts w:ascii="Georgia" w:hAnsi="Georgia"/>
              <w:spacing w:val="-1"/>
              <w:sz w:val="32"/>
              <w:szCs w:val="32"/>
            </w:rPr>
          </w:rPrChange>
        </w:rPr>
      </w:pPr>
      <w:ins w:id="5540" w:author="rkbansal" w:date="2019-12-04T09:47:00Z">
        <w:r w:rsidRPr="00281BAC">
          <w:rPr>
            <w:rFonts w:ascii="Georgia" w:hAnsi="Georgia"/>
            <w:spacing w:val="-1"/>
            <w:sz w:val="28"/>
            <w:szCs w:val="28"/>
            <w:rPrChange w:id="554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42" w:author="rkbansal" w:date="2019-12-04T09:47:00Z"/>
          <w:rFonts w:ascii="Georgia" w:hAnsi="Georgia"/>
          <w:spacing w:val="-1"/>
          <w:sz w:val="28"/>
          <w:szCs w:val="28"/>
          <w:rPrChange w:id="5543" w:author="rkbansal" w:date="2019-12-04T09:49:00Z">
            <w:rPr>
              <w:ins w:id="5544" w:author="rkbansal" w:date="2019-12-04T09:47:00Z"/>
              <w:rFonts w:ascii="Georgia" w:hAnsi="Georgia"/>
              <w:spacing w:val="-1"/>
              <w:sz w:val="32"/>
              <w:szCs w:val="32"/>
            </w:rPr>
          </w:rPrChange>
        </w:rPr>
      </w:pPr>
      <w:ins w:id="5545" w:author="rkbansal" w:date="2019-12-04T09:47:00Z">
        <w:r w:rsidRPr="00281BAC">
          <w:rPr>
            <w:rFonts w:ascii="Georgia" w:hAnsi="Georgia"/>
            <w:spacing w:val="-1"/>
            <w:sz w:val="28"/>
            <w:szCs w:val="28"/>
            <w:rPrChange w:id="554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47" w:author="rkbansal" w:date="2019-12-04T09:47:00Z"/>
          <w:rFonts w:ascii="Georgia" w:hAnsi="Georgia"/>
          <w:spacing w:val="-1"/>
          <w:sz w:val="28"/>
          <w:szCs w:val="28"/>
          <w:rPrChange w:id="5548" w:author="rkbansal" w:date="2019-12-04T09:49:00Z">
            <w:rPr>
              <w:ins w:id="5549" w:author="rkbansal" w:date="2019-12-04T09:47:00Z"/>
              <w:rFonts w:ascii="Georgia" w:hAnsi="Georgia"/>
              <w:spacing w:val="-1"/>
              <w:sz w:val="32"/>
              <w:szCs w:val="32"/>
            </w:rPr>
          </w:rPrChange>
        </w:rPr>
      </w:pPr>
      <w:ins w:id="5550" w:author="rkbansal" w:date="2019-12-04T09:47:00Z">
        <w:r w:rsidRPr="00281BAC">
          <w:rPr>
            <w:rFonts w:ascii="Georgia" w:hAnsi="Georgia"/>
            <w:spacing w:val="-1"/>
            <w:sz w:val="28"/>
            <w:szCs w:val="28"/>
            <w:rPrChange w:id="5551"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52" w:author="rkbansal" w:date="2019-12-04T09:47:00Z"/>
          <w:sz w:val="18"/>
          <w:szCs w:val="18"/>
          <w:rPrChange w:id="5553" w:author="rkbansal" w:date="2019-12-04T09:49:00Z">
            <w:rPr>
              <w:ins w:id="5554" w:author="rkbansal" w:date="2019-12-04T09:47:00Z"/>
            </w:rPr>
          </w:rPrChange>
        </w:rPr>
        <w:pPrChange w:id="5555" w:author="rkbansal" w:date="2019-12-04T09:49:00Z">
          <w:pPr>
            <w:pStyle w:val="HTMLPreformatted"/>
            <w:numPr>
              <w:numId w:val="67"/>
            </w:numPr>
            <w:tabs>
              <w:tab w:val="num" w:pos="720"/>
            </w:tabs>
            <w:ind w:left="720" w:hanging="360"/>
          </w:pPr>
        </w:pPrChange>
      </w:pPr>
      <w:ins w:id="5556" w:author="rkbansal" w:date="2019-12-04T09:49:00Z">
        <w:r>
          <w:rPr>
            <w:rStyle w:val="lb"/>
            <w:rFonts w:eastAsiaTheme="majorEastAsia"/>
            <w:spacing w:val="-5"/>
            <w:sz w:val="22"/>
            <w:szCs w:val="22"/>
          </w:rPr>
          <w:tab/>
        </w:r>
      </w:ins>
      <w:ins w:id="5557" w:author="rkbansal" w:date="2019-12-04T09:47:00Z">
        <w:r w:rsidRPr="00281BAC">
          <w:rPr>
            <w:rStyle w:val="lb"/>
            <w:rFonts w:eastAsiaTheme="majorEastAsia"/>
            <w:spacing w:val="-5"/>
            <w:sz w:val="22"/>
            <w:szCs w:val="22"/>
            <w:rPrChange w:id="5558"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59" w:author="rkbansal" w:date="2019-12-04T09:47:00Z"/>
          <w:rFonts w:ascii="Georgia" w:hAnsi="Georgia"/>
          <w:spacing w:val="-1"/>
          <w:sz w:val="28"/>
          <w:szCs w:val="28"/>
          <w:rPrChange w:id="5560" w:author="rkbansal" w:date="2019-12-04T09:49:00Z">
            <w:rPr>
              <w:ins w:id="5561" w:author="rkbansal" w:date="2019-12-04T09:47:00Z"/>
              <w:rFonts w:ascii="Georgia" w:hAnsi="Georgia"/>
              <w:spacing w:val="-1"/>
              <w:sz w:val="32"/>
              <w:szCs w:val="32"/>
            </w:rPr>
          </w:rPrChange>
        </w:rPr>
      </w:pPr>
      <w:ins w:id="5562" w:author="rkbansal" w:date="2019-12-04T09:47:00Z">
        <w:r w:rsidRPr="00281BAC">
          <w:rPr>
            <w:rFonts w:ascii="Georgia" w:hAnsi="Georgia"/>
            <w:spacing w:val="-1"/>
            <w:sz w:val="28"/>
            <w:szCs w:val="28"/>
            <w:rPrChange w:id="5563"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64" w:author="rkbansal" w:date="2019-12-04T09:47:00Z"/>
          <w:sz w:val="18"/>
          <w:szCs w:val="18"/>
          <w:rPrChange w:id="5565" w:author="rkbansal" w:date="2019-12-04T09:49:00Z">
            <w:rPr>
              <w:ins w:id="5566" w:author="rkbansal" w:date="2019-12-04T09:47:00Z"/>
            </w:rPr>
          </w:rPrChange>
        </w:rPr>
        <w:pPrChange w:id="5567" w:author="rkbansal" w:date="2019-12-04T09:49:00Z">
          <w:pPr>
            <w:pStyle w:val="HTMLPreformatted"/>
            <w:numPr>
              <w:numId w:val="67"/>
            </w:numPr>
            <w:tabs>
              <w:tab w:val="num" w:pos="720"/>
            </w:tabs>
            <w:ind w:left="720" w:hanging="360"/>
          </w:pPr>
        </w:pPrChange>
      </w:pPr>
      <w:ins w:id="5568" w:author="rkbansal" w:date="2019-12-04T09:49:00Z">
        <w:r>
          <w:rPr>
            <w:rStyle w:val="lb"/>
            <w:rFonts w:eastAsiaTheme="majorEastAsia"/>
            <w:spacing w:val="-5"/>
            <w:sz w:val="22"/>
            <w:szCs w:val="22"/>
          </w:rPr>
          <w:tab/>
        </w:r>
      </w:ins>
      <w:ins w:id="5569" w:author="rkbansal" w:date="2019-12-04T09:47:00Z">
        <w:r w:rsidRPr="00281BAC">
          <w:rPr>
            <w:rStyle w:val="lb"/>
            <w:rFonts w:eastAsiaTheme="majorEastAsia"/>
            <w:spacing w:val="-5"/>
            <w:sz w:val="22"/>
            <w:szCs w:val="22"/>
            <w:rPrChange w:id="5570"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71" w:author="rkbansal" w:date="2019-12-04T09:47:00Z"/>
          <w:rFonts w:ascii="Georgia" w:hAnsi="Georgia"/>
          <w:spacing w:val="-1"/>
          <w:sz w:val="28"/>
          <w:szCs w:val="28"/>
          <w:rPrChange w:id="5572" w:author="rkbansal" w:date="2019-12-04T09:49:00Z">
            <w:rPr>
              <w:ins w:id="5573" w:author="rkbansal" w:date="2019-12-04T09:47:00Z"/>
              <w:rFonts w:ascii="Georgia" w:hAnsi="Georgia"/>
              <w:spacing w:val="-1"/>
              <w:sz w:val="32"/>
              <w:szCs w:val="32"/>
            </w:rPr>
          </w:rPrChange>
        </w:rPr>
      </w:pPr>
      <w:ins w:id="5574" w:author="rkbansal" w:date="2019-12-04T09:47:00Z">
        <w:r w:rsidRPr="00281BAC">
          <w:rPr>
            <w:rFonts w:ascii="Georgia" w:hAnsi="Georgia"/>
            <w:spacing w:val="-1"/>
            <w:sz w:val="28"/>
            <w:szCs w:val="28"/>
            <w:rPrChange w:id="5575" w:author="rkbansal" w:date="2019-12-04T09:49:00Z">
              <w:rPr>
                <w:rFonts w:ascii="Georgia" w:hAnsi="Georgia"/>
                <w:spacing w:val="-1"/>
                <w:sz w:val="32"/>
                <w:szCs w:val="32"/>
              </w:rPr>
            </w:rPrChange>
          </w:rPr>
          <w:t>The signature is hashing of: </w:t>
        </w:r>
        <w:r w:rsidRPr="00281BAC">
          <w:rPr>
            <w:rStyle w:val="HTMLCode"/>
            <w:spacing w:val="-1"/>
            <w:sz w:val="18"/>
            <w:szCs w:val="18"/>
            <w:rPrChange w:id="5576" w:author="rkbansal" w:date="2019-12-04T09:49:00Z">
              <w:rPr>
                <w:rStyle w:val="HTMLCode"/>
                <w:spacing w:val="-1"/>
              </w:rPr>
            </w:rPrChange>
          </w:rPr>
          <w:t>Header + “.” + Payload + Secret key</w:t>
        </w:r>
      </w:ins>
    </w:p>
    <w:p w14:paraId="6EB09037" w14:textId="77777777" w:rsidR="00281BAC" w:rsidRDefault="00281BAC">
      <w:pPr>
        <w:ind w:left="720"/>
        <w:rPr>
          <w:ins w:id="5577" w:author="rkbansal" w:date="2019-12-04T09:27:00Z"/>
        </w:rPr>
        <w:pPrChange w:id="5578" w:author="rkbansal" w:date="2019-12-04T09:49:00Z">
          <w:pPr>
            <w:numPr>
              <w:numId w:val="67"/>
            </w:numPr>
            <w:tabs>
              <w:tab w:val="num" w:pos="720"/>
            </w:tabs>
            <w:ind w:left="720" w:hanging="360"/>
          </w:pPr>
        </w:pPrChange>
      </w:pPr>
    </w:p>
    <w:p w14:paraId="52D411EA" w14:textId="7594C6FD" w:rsidR="001C239E" w:rsidRDefault="00457EC3" w:rsidP="00457EC3">
      <w:pPr>
        <w:rPr>
          <w:ins w:id="5579" w:author="rkbansal" w:date="2019-12-04T09:49:00Z"/>
          <w:b/>
          <w:bCs/>
        </w:rPr>
      </w:pPr>
      <w:ins w:id="5580" w:author="rkbansal" w:date="2019-12-04T09:27:00Z">
        <w:r w:rsidRPr="00281BAC">
          <w:rPr>
            <w:b/>
            <w:bCs/>
            <w:rPrChange w:id="5581" w:author="rkbansal" w:date="2019-12-04T09:49:00Z">
              <w:rPr/>
            </w:rPrChange>
          </w:rPr>
          <w:t>Steps:</w:t>
        </w:r>
      </w:ins>
    </w:p>
    <w:p w14:paraId="7861859B" w14:textId="313766D3" w:rsidR="00281BAC" w:rsidRDefault="00281BAC" w:rsidP="00457EC3">
      <w:pPr>
        <w:rPr>
          <w:ins w:id="5582" w:author="rkbansal" w:date="2019-12-04T09:51:00Z"/>
          <w:b/>
          <w:bCs/>
        </w:rPr>
      </w:pPr>
      <w:ins w:id="5583" w:author="rkbansal" w:date="2019-12-04T09:50:00Z">
        <w:r>
          <w:rPr>
            <w:b/>
            <w:bCs/>
          </w:rPr>
          <w:t xml:space="preserve">To implement the Authentication Service </w:t>
        </w:r>
      </w:ins>
      <w:ins w:id="5584" w:author="rkbansal" w:date="2019-12-04T09:51:00Z">
        <w:r>
          <w:rPr>
            <w:b/>
            <w:bCs/>
          </w:rPr>
          <w:t xml:space="preserve">there are two major steps </w:t>
        </w:r>
      </w:ins>
      <w:ins w:id="5585" w:author="rkbansal" w:date="2019-12-04T09:57:00Z">
        <w:r w:rsidR="00C404D2">
          <w:rPr>
            <w:b/>
            <w:bCs/>
          </w:rPr>
          <w:t>:</w:t>
        </w:r>
      </w:ins>
    </w:p>
    <w:p w14:paraId="1647706A" w14:textId="4039BE32" w:rsidR="00281BAC" w:rsidRDefault="00281BAC" w:rsidP="00281BAC">
      <w:pPr>
        <w:pStyle w:val="ListParagraph"/>
        <w:numPr>
          <w:ilvl w:val="0"/>
          <w:numId w:val="68"/>
        </w:numPr>
        <w:rPr>
          <w:ins w:id="5586" w:author="rkbansal" w:date="2019-12-04T09:57:00Z"/>
        </w:rPr>
      </w:pPr>
      <w:ins w:id="5587" w:author="rkbansal" w:date="2019-12-04T09:51:00Z">
        <w:r w:rsidRPr="00281BAC">
          <w:rPr>
            <w:rPrChange w:id="5588" w:author="rkbansal" w:date="2019-12-04T09:52:00Z">
              <w:rPr>
                <w:b/>
                <w:bCs/>
              </w:rPr>
            </w:rPrChange>
          </w:rPr>
          <w:t>N</w:t>
        </w:r>
      </w:ins>
      <w:ins w:id="5589" w:author="rkbansal" w:date="2019-12-04T09:50:00Z">
        <w:r w:rsidRPr="00281BAC">
          <w:t>eed to change in the gateway-service(gatew</w:t>
        </w:r>
      </w:ins>
      <w:ins w:id="5590" w:author="rkbansal" w:date="2019-12-04T09:51:00Z">
        <w:r w:rsidRPr="00281BAC">
          <w:t>ay-</w:t>
        </w:r>
        <w:proofErr w:type="spellStart"/>
        <w:r w:rsidRPr="00281BAC">
          <w:t>zuul</w:t>
        </w:r>
        <w:proofErr w:type="spellEnd"/>
        <w:r w:rsidRPr="00281BAC">
          <w:t xml:space="preserve">) </w:t>
        </w:r>
      </w:ins>
      <w:ins w:id="5591" w:author="rkbansal" w:date="2019-12-04T09:52:00Z">
        <w:r w:rsidRPr="00281BAC">
          <w:rPr>
            <w:rPrChange w:id="5592"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93" w:author="rkbansal" w:date="2019-12-04T09:51:00Z"/>
          <w:rPrChange w:id="5594" w:author="rkbansal" w:date="2019-12-04T09:52:00Z">
            <w:rPr>
              <w:ins w:id="5595" w:author="rkbansal" w:date="2019-12-04T09:51:00Z"/>
              <w:b/>
              <w:bCs/>
            </w:rPr>
          </w:rPrChange>
        </w:rPr>
        <w:pPrChange w:id="5596" w:author="rkbansal" w:date="2019-12-04T09:52:00Z">
          <w:pPr>
            <w:pStyle w:val="ListParagraph"/>
            <w:numPr>
              <w:numId w:val="19"/>
            </w:numPr>
            <w:ind w:hanging="360"/>
          </w:pPr>
        </w:pPrChange>
      </w:pPr>
      <w:ins w:id="5597" w:author="rkbansal" w:date="2019-12-04T09:57:00Z">
        <w:r>
          <w:t>Create Authentication Ser</w:t>
        </w:r>
      </w:ins>
      <w:ins w:id="5598" w:author="rkbansal" w:date="2019-12-04T09:58:00Z">
        <w:r>
          <w:t>vice</w:t>
        </w:r>
      </w:ins>
    </w:p>
    <w:p w14:paraId="4CFEC1D6" w14:textId="2FD17F0D" w:rsidR="00281BAC" w:rsidRDefault="00281BAC" w:rsidP="00457EC3">
      <w:pPr>
        <w:rPr>
          <w:ins w:id="5599" w:author="rkbansal" w:date="2019-12-04T09:52:00Z"/>
          <w:b/>
          <w:bCs/>
        </w:rPr>
      </w:pPr>
    </w:p>
    <w:p w14:paraId="65AB09E6" w14:textId="3E8B2683" w:rsidR="00281BAC" w:rsidRPr="00955D2A" w:rsidRDefault="00955D2A">
      <w:pPr>
        <w:rPr>
          <w:ins w:id="5600" w:author="rkbansal" w:date="2019-12-04T09:57:00Z"/>
          <w:b/>
          <w:bCs/>
          <w:color w:val="4472C4" w:themeColor="accent1"/>
          <w:rPrChange w:id="5601" w:author="rkbansal" w:date="2019-12-04T10:00:00Z">
            <w:rPr>
              <w:ins w:id="5602" w:author="rkbansal" w:date="2019-12-04T09:57:00Z"/>
            </w:rPr>
          </w:rPrChange>
        </w:rPr>
        <w:pPrChange w:id="5603" w:author="rkbansal" w:date="2019-12-04T10:00:00Z">
          <w:pPr>
            <w:pStyle w:val="ListParagraph"/>
            <w:numPr>
              <w:numId w:val="70"/>
            </w:numPr>
            <w:ind w:left="1080" w:hanging="720"/>
          </w:pPr>
        </w:pPrChange>
      </w:pPr>
      <w:ins w:id="5604" w:author="rkbansal" w:date="2019-12-04T10:00:00Z">
        <w:r>
          <w:rPr>
            <w:b/>
            <w:bCs/>
            <w:color w:val="4472C4" w:themeColor="accent1"/>
          </w:rPr>
          <w:t xml:space="preserve">I.  </w:t>
        </w:r>
      </w:ins>
      <w:ins w:id="5605" w:author="rkbansal" w:date="2019-12-04T09:53:00Z">
        <w:r w:rsidR="00281BAC" w:rsidRPr="00955D2A">
          <w:rPr>
            <w:b/>
            <w:bCs/>
            <w:color w:val="4472C4" w:themeColor="accent1"/>
            <w:rPrChange w:id="5606" w:author="rkbansal" w:date="2019-12-04T10:00:00Z">
              <w:rPr/>
            </w:rPrChange>
          </w:rPr>
          <w:t>Need to change in the gateway-service(gateway-</w:t>
        </w:r>
        <w:proofErr w:type="spellStart"/>
        <w:r w:rsidR="00281BAC" w:rsidRPr="00955D2A">
          <w:rPr>
            <w:b/>
            <w:bCs/>
            <w:color w:val="4472C4" w:themeColor="accent1"/>
            <w:rPrChange w:id="5607" w:author="rkbansal" w:date="2019-12-04T10:00:00Z">
              <w:rPr/>
            </w:rPrChange>
          </w:rPr>
          <w:t>zuul</w:t>
        </w:r>
        <w:proofErr w:type="spellEnd"/>
        <w:r w:rsidR="00281BAC" w:rsidRPr="00955D2A">
          <w:rPr>
            <w:b/>
            <w:bCs/>
            <w:color w:val="4472C4" w:themeColor="accent1"/>
            <w:rPrChange w:id="5608"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5609" w:author="rkbansal" w:date="2019-12-11T09:39:00Z"/>
          <w:rFonts w:ascii="Georgia" w:hAnsi="Georgia"/>
          <w:spacing w:val="-1"/>
        </w:rPr>
      </w:pPr>
      <w:ins w:id="5610"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611" w:author="rkbansal" w:date="2019-12-11T09:39:00Z"/>
          <w:rFonts w:ascii="Georgia" w:hAnsi="Georgia"/>
          <w:spacing w:val="-1"/>
        </w:rPr>
      </w:pPr>
      <w:ins w:id="5612"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613" w:author="rkbansal" w:date="2019-12-04T09:57:00Z"/>
          <w:rFonts w:ascii="Georgia" w:hAnsi="Georgia"/>
          <w:spacing w:val="-1"/>
        </w:rPr>
        <w:pPrChange w:id="5614" w:author="rkbansal" w:date="2019-12-11T09:39:00Z">
          <w:pPr>
            <w:pStyle w:val="is"/>
            <w:numPr>
              <w:numId w:val="70"/>
            </w:numPr>
            <w:shd w:val="clear" w:color="auto" w:fill="FFFFFF"/>
            <w:spacing w:before="206" w:beforeAutospacing="0" w:after="0" w:afterAutospacing="0"/>
            <w:ind w:left="1080" w:hanging="720"/>
          </w:pPr>
        </w:pPrChange>
      </w:pPr>
      <w:ins w:id="5615"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616" w:author="rkbansal" w:date="2019-12-04T10:01:00Z"/>
          <w:b/>
          <w:bCs/>
          <w:color w:val="C45911" w:themeColor="accent2" w:themeShade="BF"/>
        </w:rPr>
      </w:pPr>
      <w:ins w:id="5617" w:author="rkbansal" w:date="2019-12-04T09:53:00Z">
        <w:r w:rsidRPr="006B4980">
          <w:rPr>
            <w:b/>
            <w:bCs/>
            <w:color w:val="C45911" w:themeColor="accent2" w:themeShade="BF"/>
            <w:rPrChange w:id="5618" w:author="rkbansal" w:date="2019-12-04T09:53:00Z">
              <w:rPr>
                <w:b/>
                <w:bCs/>
                <w:color w:val="4472C4" w:themeColor="accent1"/>
              </w:rPr>
            </w:rPrChange>
          </w:rPr>
          <w:sym w:font="Wingdings" w:char="F0E0"/>
        </w:r>
        <w:r w:rsidR="00281BAC" w:rsidRPr="006B4980">
          <w:rPr>
            <w:b/>
            <w:bCs/>
            <w:color w:val="C45911" w:themeColor="accent2" w:themeShade="BF"/>
            <w:rPrChange w:id="5619"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20" w:author="rkbansal" w:date="2019-12-04T10:03:00Z"/>
          <w:spacing w:val="-1"/>
        </w:rPr>
      </w:pPr>
      <w:ins w:id="5621" w:author="rkbansal" w:date="2019-12-04T09:57:00Z">
        <w:r w:rsidRPr="001C6375">
          <w:rPr>
            <w:spacing w:val="-1"/>
            <w:rPrChange w:id="562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23" w:author="rkbansal" w:date="2019-12-04T10:01:00Z">
              <w:rPr/>
            </w:rPrChange>
          </w:rPr>
          <w:t> add spring security and JWT dependencies.</w:t>
        </w:r>
      </w:ins>
    </w:p>
    <w:p w14:paraId="4509F2AC" w14:textId="5C32784E" w:rsidR="003E03B0" w:rsidRDefault="003E03B0" w:rsidP="003E03B0">
      <w:pPr>
        <w:pStyle w:val="ListParagraph"/>
        <w:rPr>
          <w:ins w:id="5624" w:author="rkbansal" w:date="2019-12-04T10:03:00Z"/>
          <w:spacing w:val="-1"/>
        </w:rPr>
      </w:pPr>
      <w:ins w:id="5625"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26" w:author="rkbansal" w:date="2019-12-05T10:11:00Z"/>
          <w:spacing w:val="-1"/>
        </w:rPr>
      </w:pPr>
      <w:ins w:id="5627" w:author="rkbansal" w:date="2019-12-04T10:04:00Z">
        <w:r>
          <w:rPr>
            <w:spacing w:val="-1"/>
          </w:rPr>
          <w:t>Made changes in the application.properties</w:t>
        </w:r>
      </w:ins>
    </w:p>
    <w:p w14:paraId="7B278E35" w14:textId="0C87C6E6" w:rsidR="00AB7131" w:rsidRPr="001C6375" w:rsidRDefault="000E23E5">
      <w:pPr>
        <w:pStyle w:val="ListParagraph"/>
        <w:rPr>
          <w:ins w:id="5628" w:author="rkbansal" w:date="2019-12-04T09:57:00Z"/>
          <w:spacing w:val="-1"/>
          <w:rPrChange w:id="5629" w:author="rkbansal" w:date="2019-12-04T10:01:00Z">
            <w:rPr>
              <w:ins w:id="5630" w:author="rkbansal" w:date="2019-12-04T09:57:00Z"/>
            </w:rPr>
          </w:rPrChange>
        </w:rPr>
        <w:pPrChange w:id="5631" w:author="rkbansal" w:date="2019-12-05T10:11:00Z">
          <w:pPr>
            <w:pStyle w:val="is"/>
            <w:numPr>
              <w:numId w:val="70"/>
            </w:numPr>
            <w:shd w:val="clear" w:color="auto" w:fill="FFFFFF"/>
            <w:spacing w:before="480" w:beforeAutospacing="0" w:after="0" w:afterAutospacing="0"/>
            <w:ind w:left="1080" w:hanging="720"/>
          </w:pPr>
        </w:pPrChange>
      </w:pPr>
      <w:ins w:id="5632"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33" w:author="rkbansal" w:date="2019-12-20T21:20:00Z"/>
          <w:spacing w:val="-1"/>
          <w:shd w:val="clear" w:color="auto" w:fill="FFFFFF"/>
        </w:rPr>
      </w:pPr>
      <w:ins w:id="5634"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35" w:author="rkbansal" w:date="2020-02-15T12:35:00Z"/>
          <w:spacing w:val="-1"/>
          <w:shd w:val="clear" w:color="auto" w:fill="FFFFFF"/>
        </w:rPr>
      </w:pPr>
      <w:proofErr w:type="spellStart"/>
      <w:ins w:id="5636"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5637" w:author="rkbansal" w:date="2019-12-20T21:20:00Z"/>
          <w:spacing w:val="-1"/>
          <w:shd w:val="clear" w:color="auto" w:fill="FFFFFF"/>
          <w:rPrChange w:id="5638" w:author="rkbansal" w:date="2019-12-20T21:20:00Z">
            <w:rPr>
              <w:ins w:id="5639" w:author="rkbansal" w:date="2019-12-20T21:20:00Z"/>
              <w:rFonts w:asciiTheme="minorHAnsi" w:hAnsiTheme="minorHAnsi" w:cstheme="minorHAnsi"/>
              <w:b/>
              <w:bCs/>
              <w:spacing w:val="-1"/>
              <w:sz w:val="22"/>
              <w:szCs w:val="22"/>
              <w:shd w:val="clear" w:color="auto" w:fill="FFFFFF"/>
            </w:rPr>
          </w:rPrChange>
        </w:rPr>
      </w:pPr>
      <w:proofErr w:type="spellStart"/>
      <w:ins w:id="5640"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5641" w:author="rkbansal" w:date="2020-02-15T12:36:00Z"/>
          <w:spacing w:val="-1"/>
          <w:shd w:val="clear" w:color="auto" w:fill="FFFFFF"/>
          <w:rPrChange w:id="5642" w:author="rkbansal" w:date="2020-02-15T12:36:00Z">
            <w:rPr>
              <w:ins w:id="5643" w:author="rkbansal" w:date="2020-02-15T12:36:00Z"/>
              <w:rFonts w:asciiTheme="minorHAnsi" w:hAnsiTheme="minorHAnsi" w:cstheme="minorHAnsi"/>
              <w:b/>
              <w:bCs/>
              <w:spacing w:val="-1"/>
              <w:shd w:val="clear" w:color="auto" w:fill="FFFFFF"/>
            </w:rPr>
          </w:rPrChange>
        </w:rPr>
      </w:pPr>
      <w:proofErr w:type="spellStart"/>
      <w:ins w:id="5644"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5645" w:author="rkbansal" w:date="2020-02-15T12:36:00Z"/>
          <w:spacing w:val="-1"/>
          <w:shd w:val="clear" w:color="auto" w:fill="FFFFFF"/>
        </w:rPr>
      </w:pPr>
      <w:proofErr w:type="spellStart"/>
      <w:ins w:id="5646"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647" w:author="rkbansal" w:date="2019-12-20T21:21:00Z"/>
          <w:b/>
          <w:bCs/>
          <w:color w:val="C45911" w:themeColor="accent2" w:themeShade="BF"/>
          <w:sz w:val="20"/>
          <w:szCs w:val="20"/>
        </w:rPr>
      </w:pPr>
      <w:ins w:id="564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49"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50" w:author="rkbansal" w:date="2019-12-20T21:21:00Z"/>
          <w:b/>
          <w:bCs/>
          <w:color w:val="C45911" w:themeColor="accent2" w:themeShade="BF"/>
          <w:sz w:val="20"/>
          <w:szCs w:val="20"/>
        </w:rPr>
      </w:pPr>
      <w:ins w:id="5651"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52" w:author="rkbansal" w:date="2019-12-20T21:21:00Z"/>
          <w:rFonts w:eastAsia="Times New Roman" w:cs="Times New Roman"/>
          <w:spacing w:val="-1"/>
          <w:lang w:eastAsia="en-IN"/>
        </w:rPr>
      </w:pPr>
      <w:ins w:id="5653"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5654" w:author="rkbansal" w:date="2019-12-20T21:21:00Z"/>
          <w:rFonts w:eastAsia="Times New Roman" w:cs="Times New Roman"/>
          <w:spacing w:val="-1"/>
          <w:sz w:val="22"/>
          <w:szCs w:val="22"/>
          <w:lang w:eastAsia="en-IN"/>
        </w:rPr>
      </w:pPr>
      <w:ins w:id="5655"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56" w:author="rkbansal" w:date="2019-12-20T21:21:00Z"/>
          <w:rFonts w:eastAsia="Times New Roman" w:cs="Times New Roman"/>
          <w:spacing w:val="-1"/>
          <w:sz w:val="22"/>
          <w:szCs w:val="22"/>
          <w:lang w:eastAsia="en-IN"/>
        </w:rPr>
      </w:pPr>
      <w:ins w:id="5657"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58"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59" w:author="rkbansal" w:date="2019-12-20T21:21:00Z"/>
          <w:b/>
          <w:bCs/>
          <w:color w:val="C45911" w:themeColor="accent2" w:themeShade="BF"/>
          <w:sz w:val="22"/>
          <w:szCs w:val="22"/>
        </w:rPr>
      </w:pPr>
      <w:ins w:id="5660"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661" w:author="rkbansal" w:date="2019-12-20T21:21:00Z"/>
          <w:b/>
          <w:bCs/>
          <w:color w:val="C45911" w:themeColor="accent2" w:themeShade="BF"/>
          <w:sz w:val="20"/>
          <w:szCs w:val="20"/>
        </w:rPr>
      </w:pPr>
      <w:ins w:id="5662"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63" w:author="rkbansal" w:date="2019-12-20T21:21:00Z"/>
          <w:spacing w:val="-1"/>
          <w:shd w:val="clear" w:color="auto" w:fill="FFFFFF"/>
        </w:rPr>
        <w:pPrChange w:id="5664"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65" w:author="rkbansal" w:date="2019-12-08T23:27:00Z"/>
          <w:spacing w:val="-1"/>
          <w:shd w:val="clear" w:color="auto" w:fill="FFFFFF"/>
        </w:rPr>
      </w:pPr>
      <w:ins w:id="5666" w:author="rkbansal" w:date="2019-12-06T20:16:00Z">
        <w:r w:rsidRPr="00EF6DAA">
          <w:rPr>
            <w:spacing w:val="-1"/>
            <w:shd w:val="clear" w:color="auto" w:fill="FFFFFF"/>
            <w:rPrChange w:id="5667"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5668"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5669" w:author="rkbansal" w:date="2019-12-08T23:27:00Z">
              <w:rPr>
                <w:b/>
                <w:bCs/>
                <w:color w:val="C45911" w:themeColor="accent2" w:themeShade="BF"/>
                <w:sz w:val="20"/>
                <w:szCs w:val="20"/>
              </w:rPr>
            </w:rPrChange>
          </w:rPr>
          <w:t xml:space="preserve"> Class first</w:t>
        </w:r>
      </w:ins>
      <w:ins w:id="5670" w:author="rkbansal" w:date="2019-12-08T23:26:00Z">
        <w:r w:rsidR="00EF6DAA" w:rsidRPr="00EF6DAA">
          <w:rPr>
            <w:spacing w:val="-1"/>
            <w:shd w:val="clear" w:color="auto" w:fill="FFFFFF"/>
            <w:rPrChange w:id="5671" w:author="rkbansal" w:date="2019-12-08T23:27:00Z">
              <w:rPr>
                <w:b/>
                <w:bCs/>
                <w:color w:val="C45911" w:themeColor="accent2" w:themeShade="BF"/>
                <w:sz w:val="20"/>
                <w:szCs w:val="20"/>
              </w:rPr>
            </w:rPrChange>
          </w:rPr>
          <w:t xml:space="preserve"> which contains configuration variables</w:t>
        </w:r>
      </w:ins>
      <w:ins w:id="5672"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73" w:author="rkbansal" w:date="2019-12-08T23:24:00Z"/>
          <w:spacing w:val="-1"/>
          <w:shd w:val="clear" w:color="auto" w:fill="FFFFFF"/>
          <w:rPrChange w:id="5674" w:author="rkbansal" w:date="2019-12-08T23:27:00Z">
            <w:rPr>
              <w:ins w:id="5675" w:author="rkbansal" w:date="2019-12-08T23:24:00Z"/>
              <w:b/>
              <w:bCs/>
              <w:color w:val="C45911" w:themeColor="accent2" w:themeShade="BF"/>
              <w:sz w:val="20"/>
              <w:szCs w:val="20"/>
            </w:rPr>
          </w:rPrChange>
        </w:rPr>
        <w:pPrChange w:id="5676" w:author="rkbansal" w:date="2019-12-08T23:27:00Z">
          <w:pPr>
            <w:pStyle w:val="ListParagraph"/>
            <w:numPr>
              <w:numId w:val="19"/>
            </w:numPr>
            <w:ind w:hanging="360"/>
          </w:pPr>
        </w:pPrChange>
      </w:pPr>
      <w:ins w:id="5677"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78"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79" w:author="rkbansal" w:date="2020-02-15T12:46:00Z"/>
          <w:spacing w:val="-1"/>
          <w:shd w:val="clear" w:color="auto" w:fill="FFFFFF"/>
        </w:rPr>
      </w:pPr>
      <w:ins w:id="5680" w:author="rkbansal" w:date="2020-02-15T12:44:00Z">
        <w:r w:rsidRPr="004D1DC4">
          <w:rPr>
            <w:spacing w:val="-1"/>
            <w:shd w:val="clear" w:color="auto" w:fill="FFFFFF"/>
            <w:rPrChange w:id="5681"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5682"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5683"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84" w:author="rkbansal" w:date="2020-02-15T12:46:00Z"/>
          <w:spacing w:val="-1"/>
          <w:shd w:val="clear" w:color="auto" w:fill="FFFFFF"/>
          <w:rPrChange w:id="5685" w:author="rkbansal" w:date="2020-02-15T12:47:00Z">
            <w:rPr>
              <w:ins w:id="5686" w:author="rkbansal" w:date="2020-02-15T12:46:00Z"/>
              <w:rFonts w:ascii="Arial" w:hAnsi="Arial" w:cs="Arial"/>
              <w:color w:val="222222"/>
              <w:shd w:val="clear" w:color="auto" w:fill="FFFFFF"/>
            </w:rPr>
          </w:rPrChange>
        </w:rPr>
      </w:pPr>
      <w:ins w:id="5687" w:author="rkbansal" w:date="2020-02-15T12:46:00Z">
        <w:r w:rsidRPr="004D1DC4">
          <w:rPr>
            <w:spacing w:val="-1"/>
            <w:shd w:val="clear" w:color="auto" w:fill="FFFFFF"/>
            <w:rPrChange w:id="5688"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5689"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5690"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5691" w:author="rkbansal" w:date="2019-12-06T20:16:00Z"/>
          <w:spacing w:val="-1"/>
          <w:shd w:val="clear" w:color="auto" w:fill="FFFFFF"/>
        </w:rPr>
        <w:pPrChange w:id="5692" w:author="rkbansal" w:date="2020-02-15T12:46:00Z">
          <w:pPr>
            <w:pStyle w:val="ListParagraph"/>
            <w:numPr>
              <w:numId w:val="19"/>
            </w:numPr>
            <w:ind w:hanging="360"/>
          </w:pPr>
        </w:pPrChange>
      </w:pPr>
      <w:ins w:id="569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94" w:author="rkbansal" w:date="2019-12-11T09:33:00Z"/>
          <w:b/>
          <w:bCs/>
          <w:color w:val="4472C4" w:themeColor="accent1"/>
          <w:rPrChange w:id="5695" w:author="rkbansal" w:date="2019-12-11T09:33:00Z">
            <w:rPr>
              <w:ins w:id="5696" w:author="rkbansal" w:date="2019-12-11T09:33:00Z"/>
            </w:rPr>
          </w:rPrChange>
        </w:rPr>
        <w:pPrChange w:id="5697" w:author="rkbansal" w:date="2019-12-11T09:33:00Z">
          <w:pPr/>
        </w:pPrChange>
      </w:pPr>
      <w:ins w:id="5698" w:author="rkbansal" w:date="2019-12-04T09:54:00Z">
        <w:r w:rsidRPr="006C6BD7">
          <w:rPr>
            <w:b/>
            <w:bCs/>
            <w:color w:val="4472C4" w:themeColor="accent1"/>
            <w:rPrChange w:id="5699" w:author="rkbansal" w:date="2019-12-11T09:33:00Z">
              <w:rPr/>
            </w:rPrChange>
          </w:rPr>
          <w:t>Create Authentication Service</w:t>
        </w:r>
      </w:ins>
    </w:p>
    <w:p w14:paraId="5514ABB9" w14:textId="77777777" w:rsidR="00474967" w:rsidRDefault="006C6BD7" w:rsidP="00474967">
      <w:pPr>
        <w:pStyle w:val="ListParagraph"/>
        <w:ind w:left="360"/>
        <w:rPr>
          <w:ins w:id="5700" w:author="rkbansal" w:date="2019-12-11T09:34:00Z"/>
          <w:spacing w:val="-1"/>
          <w:shd w:val="clear" w:color="auto" w:fill="FFFFFF"/>
        </w:rPr>
      </w:pPr>
      <w:ins w:id="5701" w:author="rkbansal" w:date="2019-12-11T09:33:00Z">
        <w:r w:rsidRPr="00F83186">
          <w:rPr>
            <w:spacing w:val="-1"/>
            <w:shd w:val="clear" w:color="auto" w:fill="FFFFFF"/>
            <w:rPrChange w:id="570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703" w:author="rkbansal" w:date="2019-12-11T09:34:00Z"/>
          <w:spacing w:val="-1"/>
          <w:shd w:val="clear" w:color="auto" w:fill="FFFFFF"/>
          <w:rPrChange w:id="5704" w:author="rkbansal" w:date="2019-12-27T10:11:00Z">
            <w:rPr>
              <w:ins w:id="5705" w:author="rkbansal" w:date="2019-12-11T09:34:00Z"/>
              <w:shd w:val="clear" w:color="auto" w:fill="FFFFFF"/>
            </w:rPr>
          </w:rPrChange>
        </w:rPr>
        <w:pPrChange w:id="5706" w:author="rkbansal" w:date="2019-12-27T10:11:00Z">
          <w:pPr>
            <w:pStyle w:val="ListParagraph"/>
            <w:numPr>
              <w:ilvl w:val="1"/>
              <w:numId w:val="54"/>
            </w:numPr>
            <w:ind w:left="1440" w:hanging="360"/>
          </w:pPr>
        </w:pPrChange>
      </w:pPr>
      <w:ins w:id="5707" w:author="rkbansal" w:date="2020-02-15T12:47:00Z">
        <w:r>
          <w:rPr>
            <w:spacing w:val="-1"/>
            <w:shd w:val="clear" w:color="auto" w:fill="FFFFFF"/>
          </w:rPr>
          <w:t>V</w:t>
        </w:r>
      </w:ins>
      <w:ins w:id="5708" w:author="rkbansal" w:date="2019-12-11T09:33:00Z">
        <w:r w:rsidR="006C6BD7" w:rsidRPr="00055591">
          <w:rPr>
            <w:spacing w:val="-1"/>
            <w:shd w:val="clear" w:color="auto" w:fill="FFFFFF"/>
            <w:rPrChange w:id="5709" w:author="rkbansal" w:date="2019-12-27T10:11:00Z">
              <w:rPr>
                <w:spacing w:val="-1"/>
                <w:sz w:val="32"/>
                <w:szCs w:val="32"/>
                <w:shd w:val="clear" w:color="auto" w:fill="FFFFFF"/>
              </w:rPr>
            </w:rPrChange>
          </w:rPr>
          <w:t>alidate the user credentials, and if valid</w:t>
        </w:r>
      </w:ins>
      <w:ins w:id="5710" w:author="rkbansal" w:date="2019-12-27T10:12:00Z">
        <w:r w:rsidR="00287190">
          <w:rPr>
            <w:spacing w:val="-1"/>
            <w:shd w:val="clear" w:color="auto" w:fill="FFFFFF"/>
          </w:rPr>
          <w:t xml:space="preserve">: </w:t>
        </w:r>
      </w:ins>
      <w:ins w:id="5711" w:author="rkbansal" w:date="2019-12-27T10:11:00Z">
        <w:r w:rsidR="00287190">
          <w:rPr>
            <w:spacing w:val="-1"/>
            <w:shd w:val="clear" w:color="auto" w:fill="FFFFFF"/>
          </w:rPr>
          <w:t xml:space="preserve"> by call</w:t>
        </w:r>
      </w:ins>
      <w:ins w:id="5712"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571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714" w:author="rkbansal" w:date="2019-12-04T09:54:00Z"/>
          <w:spacing w:val="-1"/>
          <w:shd w:val="clear" w:color="auto" w:fill="FFFFFF"/>
          <w:rPrChange w:id="5715" w:author="rkbansal" w:date="2019-12-27T10:11:00Z">
            <w:rPr>
              <w:ins w:id="5716" w:author="rkbansal" w:date="2019-12-04T09:54:00Z"/>
            </w:rPr>
          </w:rPrChange>
        </w:rPr>
        <w:pPrChange w:id="5717" w:author="rkbansal" w:date="2019-12-27T10:11:00Z">
          <w:pPr>
            <w:pStyle w:val="ListParagraph"/>
            <w:numPr>
              <w:numId w:val="69"/>
            </w:numPr>
            <w:ind w:hanging="360"/>
          </w:pPr>
        </w:pPrChange>
      </w:pPr>
      <w:ins w:id="5718" w:author="rkbansal" w:date="2019-12-11T09:33:00Z">
        <w:r w:rsidRPr="00055591">
          <w:rPr>
            <w:spacing w:val="-1"/>
            <w:shd w:val="clear" w:color="auto" w:fill="FFFFFF"/>
            <w:rPrChange w:id="571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20" w:author="rkbansal" w:date="2019-12-04T09:54:00Z"/>
          <w:b/>
          <w:bCs/>
          <w:color w:val="4472C4" w:themeColor="accent1"/>
        </w:rPr>
      </w:pPr>
      <w:ins w:id="572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22" w:author="rkbansal" w:date="2019-12-04T09:28:00Z"/>
        </w:rPr>
      </w:pPr>
      <w:ins w:id="5723" w:author="rkbansal" w:date="2019-12-04T09:28:00Z">
        <w:r w:rsidRPr="00A94A8C">
          <w:lastRenderedPageBreak/>
          <w:t>Create Spring Boot Project</w:t>
        </w:r>
      </w:ins>
    </w:p>
    <w:p w14:paraId="769AA64D" w14:textId="77777777" w:rsidR="00173805" w:rsidRDefault="00173805" w:rsidP="00173805">
      <w:pPr>
        <w:pStyle w:val="ListParagraph"/>
        <w:rPr>
          <w:ins w:id="5724" w:author="rkbansal" w:date="2019-12-04T09:28:00Z"/>
          <w:b/>
        </w:rPr>
      </w:pPr>
      <w:ins w:id="572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26" w:author="rkbansal" w:date="2019-12-04T09:28:00Z"/>
        </w:rPr>
      </w:pPr>
      <w:ins w:id="572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28" w:author="rkbansal" w:date="2019-12-04T09:26:00Z"/>
        </w:rPr>
        <w:pPrChange w:id="5729" w:author="rkbansal" w:date="2019-12-04T09:32:00Z">
          <w:pPr>
            <w:numPr>
              <w:numId w:val="67"/>
            </w:numPr>
            <w:tabs>
              <w:tab w:val="num" w:pos="720"/>
            </w:tabs>
            <w:ind w:left="720" w:hanging="360"/>
          </w:pPr>
        </w:pPrChange>
      </w:pPr>
      <w:ins w:id="573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31" w:author="rkbansal" w:date="2020-05-17T01:53:00Z"/>
        </w:rPr>
      </w:pPr>
      <w:ins w:id="5732"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33" w:author="rkbansal" w:date="2020-05-17T01:53:00Z"/>
          <w:bCs/>
        </w:rPr>
      </w:pPr>
      <w:ins w:id="5734"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35" w:author="rkbansal" w:date="2020-05-17T01:53:00Z"/>
          <w:bCs/>
        </w:rPr>
      </w:pPr>
      <w:ins w:id="5736"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737" w:author="rkbansal" w:date="2020-05-17T01:53:00Z"/>
          <w:bCs/>
        </w:rPr>
      </w:pPr>
      <w:ins w:id="5738"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39" w:author="rkbansal" w:date="2020-05-17T01:53:00Z"/>
          <w:bCs/>
        </w:rPr>
      </w:pPr>
      <w:ins w:id="5740"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41" w:author="rkbansal" w:date="2020-05-17T01:53:00Z"/>
          <w:bCs/>
          <w:rPrChange w:id="5742" w:author="rkbansal" w:date="2020-05-17T01:53:00Z">
            <w:rPr>
              <w:ins w:id="5743" w:author="rkbansal" w:date="2020-05-17T01:53:00Z"/>
              <w:bCs/>
              <w:color w:val="FF0000"/>
            </w:rPr>
          </w:rPrChange>
        </w:rPr>
      </w:pPr>
      <w:ins w:id="5744"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45" w:author="rkbansal" w:date="2020-05-17T01:53:00Z"/>
          <w:bCs/>
          <w:rPrChange w:id="5746" w:author="rkbansal" w:date="2020-05-17T01:53:00Z">
            <w:rPr>
              <w:ins w:id="5747" w:author="rkbansal" w:date="2020-05-17T01:53:00Z"/>
              <w:bCs/>
              <w:color w:val="FF0000"/>
            </w:rPr>
          </w:rPrChange>
        </w:rPr>
      </w:pPr>
      <w:ins w:id="5748"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49" w:author="rkbansal" w:date="2020-05-17T01:53:00Z"/>
          <w:bCs/>
          <w:rPrChange w:id="5750" w:author="rkbansal" w:date="2020-05-17T01:53:00Z">
            <w:rPr>
              <w:ins w:id="5751" w:author="rkbansal" w:date="2020-05-17T01:53:00Z"/>
              <w:bCs/>
              <w:color w:val="FF0000"/>
            </w:rPr>
          </w:rPrChange>
        </w:rPr>
      </w:pPr>
      <w:ins w:id="5752"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53" w:author="rkbansal" w:date="2020-05-17T01:53:00Z"/>
          <w:bCs/>
          <w:rPrChange w:id="5754" w:author="rkbansal" w:date="2020-05-17T01:53:00Z">
            <w:rPr>
              <w:ins w:id="5755" w:author="rkbansal" w:date="2020-05-17T01:53:00Z"/>
              <w:bCs/>
              <w:color w:val="FF0000"/>
            </w:rPr>
          </w:rPrChange>
        </w:rPr>
      </w:pPr>
      <w:ins w:id="5756"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57" w:author="rkbansal" w:date="2020-05-17T01:53:00Z"/>
          <w:bCs/>
        </w:rPr>
      </w:pPr>
      <w:ins w:id="5758" w:author="rkbansal" w:date="2020-05-17T01:53:00Z">
        <w:r>
          <w:rPr>
            <w:bCs/>
            <w:color w:val="FF0000"/>
          </w:rPr>
          <w:t>Common-service</w:t>
        </w:r>
      </w:ins>
      <w:ins w:id="5759" w:author="rkbansal" w:date="2020-05-17T01:54:00Z">
        <w:r>
          <w:rPr>
            <w:bCs/>
            <w:color w:val="FF0000"/>
          </w:rPr>
          <w:t xml:space="preserve"> : </w:t>
        </w:r>
        <w:r w:rsidRPr="001D5882">
          <w:rPr>
            <w:bCs/>
            <w:rPrChange w:id="5760" w:author="rkbansal" w:date="2020-05-17T01:54:00Z">
              <w:rPr>
                <w:bCs/>
                <w:color w:val="FF0000"/>
              </w:rPr>
            </w:rPrChange>
          </w:rPr>
          <w:t xml:space="preserve">user created service of reusing the </w:t>
        </w:r>
        <w:proofErr w:type="spellStart"/>
        <w:r w:rsidRPr="001D5882">
          <w:rPr>
            <w:bCs/>
            <w:rPrChange w:id="5761" w:author="rkbansal" w:date="2020-05-17T01:54:00Z">
              <w:rPr>
                <w:bCs/>
                <w:color w:val="FF0000"/>
              </w:rPr>
            </w:rPrChange>
          </w:rPr>
          <w:t>enums</w:t>
        </w:r>
        <w:proofErr w:type="spellEnd"/>
        <w:r w:rsidRPr="001D5882">
          <w:rPr>
            <w:bCs/>
            <w:rPrChange w:id="5762" w:author="rkbansal" w:date="2020-05-17T01:54:00Z">
              <w:rPr>
                <w:bCs/>
                <w:color w:val="FF0000"/>
              </w:rPr>
            </w:rPrChange>
          </w:rPr>
          <w:t>, model and utility classes</w:t>
        </w:r>
      </w:ins>
    </w:p>
    <w:p w14:paraId="07E1AAFD" w14:textId="025331A7" w:rsidR="00B01E44" w:rsidRPr="00AD1B49" w:rsidRDefault="00734B30">
      <w:pPr>
        <w:ind w:left="720"/>
        <w:rPr>
          <w:ins w:id="5763" w:author="rkbansal" w:date="2019-12-11T09:35:00Z"/>
          <w:rPrChange w:id="5764" w:author="rkbansal" w:date="2019-12-11T09:35:00Z">
            <w:rPr>
              <w:ins w:id="5765" w:author="rkbansal" w:date="2019-12-11T09:35:00Z"/>
              <w:spacing w:val="-1"/>
              <w:shd w:val="clear" w:color="auto" w:fill="FFFFFF"/>
            </w:rPr>
          </w:rPrChange>
        </w:rPr>
        <w:pPrChange w:id="5766" w:author="rkbansal" w:date="2019-12-27T10:21:00Z">
          <w:pPr>
            <w:pStyle w:val="ListParagraph"/>
            <w:numPr>
              <w:ilvl w:val="1"/>
              <w:numId w:val="19"/>
            </w:numPr>
            <w:ind w:left="1440" w:hanging="360"/>
          </w:pPr>
        </w:pPrChange>
      </w:pPr>
      <w:ins w:id="5767"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68" w:author="rkbansal" w:date="2020-05-17T02:03:00Z"/>
          <w:rPrChange w:id="5769" w:author="rkbansal" w:date="2020-05-17T02:03:00Z">
            <w:rPr>
              <w:ins w:id="5770" w:author="rkbansal" w:date="2020-05-17T02:03:00Z"/>
              <w:spacing w:val="-1"/>
              <w:shd w:val="clear" w:color="auto" w:fill="FFFFFF"/>
            </w:rPr>
          </w:rPrChange>
        </w:rPr>
        <w:pPrChange w:id="5771" w:author="rkbansal" w:date="2020-05-17T02:03:00Z">
          <w:pPr>
            <w:pStyle w:val="ListParagraph"/>
            <w:numPr>
              <w:numId w:val="19"/>
            </w:numPr>
            <w:ind w:hanging="360"/>
          </w:pPr>
        </w:pPrChange>
      </w:pPr>
      <w:ins w:id="5772"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73" w:author="rkbansal" w:date="2020-05-17T02:04:00Z"/>
          <w:bCs/>
        </w:rPr>
      </w:pPr>
      <w:ins w:id="5774"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75" w:author="rkbansal" w:date="2020-05-17T02:04:00Z"/>
        </w:rPr>
      </w:pPr>
      <w:ins w:id="5776" w:author="rkbansal" w:date="2020-05-17T02:04:00Z">
        <w:r>
          <w:rPr>
            <w:noProof/>
          </w:rPr>
          <w:lastRenderedPageBreak/>
          <w:t xml:space="preserve"> </w:t>
        </w:r>
      </w:ins>
      <w:ins w:id="5777"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78" w:author="rkbansal" w:date="2020-05-17T02:04:00Z"/>
        </w:rPr>
      </w:pPr>
    </w:p>
    <w:p w14:paraId="161F8EA3" w14:textId="77777777" w:rsidR="000328A0" w:rsidRDefault="000328A0" w:rsidP="000328A0">
      <w:pPr>
        <w:pStyle w:val="ListParagraph"/>
        <w:numPr>
          <w:ilvl w:val="0"/>
          <w:numId w:val="19"/>
        </w:numPr>
        <w:jc w:val="both"/>
        <w:rPr>
          <w:ins w:id="5779" w:author="rkbansal" w:date="2020-05-17T02:04:00Z"/>
          <w:rFonts w:asciiTheme="minorHAnsi" w:hAnsiTheme="minorHAnsi" w:cstheme="minorHAnsi"/>
        </w:rPr>
      </w:pPr>
      <w:ins w:id="5780"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81" w:author="rkbansal" w:date="2020-05-17T02:04:00Z"/>
          <w:rFonts w:asciiTheme="minorHAnsi" w:hAnsiTheme="minorHAnsi" w:cstheme="minorHAnsi"/>
        </w:rPr>
      </w:pPr>
      <w:ins w:id="5782"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83" w:author="rkbansal" w:date="2020-05-17T02:04:00Z"/>
          <w:rFonts w:asciiTheme="minorHAnsi" w:hAnsiTheme="minorHAnsi" w:cstheme="minorHAnsi"/>
        </w:rPr>
      </w:pPr>
      <w:ins w:id="5784"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85" w:author="rkbansal" w:date="2020-05-17T02:04:00Z"/>
          <w:rFonts w:asciiTheme="minorHAnsi" w:hAnsiTheme="minorHAnsi" w:cstheme="minorHAnsi"/>
        </w:rPr>
      </w:pPr>
      <w:ins w:id="5786"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87" w:author="rkbansal" w:date="2020-05-17T02:04:00Z"/>
          <w:rFonts w:asciiTheme="minorHAnsi" w:hAnsiTheme="minorHAnsi" w:cstheme="minorHAnsi"/>
        </w:rPr>
      </w:pPr>
    </w:p>
    <w:p w14:paraId="57965AB1" w14:textId="0B058E12" w:rsidR="000328A0" w:rsidRDefault="000328A0" w:rsidP="000328A0">
      <w:pPr>
        <w:pStyle w:val="ListParagraph"/>
        <w:rPr>
          <w:ins w:id="5788" w:author="rkbansal" w:date="2020-05-17T02:04:00Z"/>
        </w:rPr>
      </w:pPr>
      <w:ins w:id="5789"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90" w:author="rkbansal" w:date="2020-05-17T02:04:00Z"/>
        </w:rPr>
        <w:pPrChange w:id="5791"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92" w:author="rkbansal" w:date="2020-04-11T13:43:00Z"/>
        </w:rPr>
      </w:pPr>
      <w:ins w:id="5793" w:author="rkbansal" w:date="2020-02-15T12:55:00Z">
        <w:r>
          <w:t xml:space="preserve">Update the </w:t>
        </w:r>
      </w:ins>
      <w:ins w:id="5794" w:author="rkbansal" w:date="2020-02-15T12:56:00Z">
        <w:r w:rsidR="00CA2F6E">
          <w:t xml:space="preserve">main </w:t>
        </w:r>
      </w:ins>
      <w:proofErr w:type="spellStart"/>
      <w:ins w:id="5795" w:author="rkbansal" w:date="2020-02-15T12:55:00Z">
        <w:r w:rsidRPr="00871DEA">
          <w:rPr>
            <w:b/>
            <w:bCs/>
            <w:rPrChange w:id="5796"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5797" w:author="rkbansal" w:date="2020-02-15T12:55:00Z">
              <w:rPr>
                <w:rFonts w:ascii="Consolas" w:hAnsi="Consolas" w:cs="Consolas"/>
                <w:color w:val="000000"/>
                <w:sz w:val="20"/>
                <w:szCs w:val="20"/>
                <w:shd w:val="clear" w:color="auto" w:fill="D4D4D4"/>
              </w:rPr>
            </w:rPrChange>
          </w:rPr>
          <w:t xml:space="preserve"> application</w:t>
        </w:r>
      </w:ins>
      <w:ins w:id="5798"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799" w:author="rkbansal" w:date="2020-04-11T13:44:00Z"/>
        </w:rPr>
      </w:pPr>
      <w:ins w:id="5800"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801" w:author="rkbansal" w:date="2020-04-11T13:44:00Z"/>
        </w:rPr>
      </w:pPr>
      <w:ins w:id="5802" w:author="rkbansal" w:date="2020-04-11T13:44:00Z">
        <w:r>
          <w:t xml:space="preserve">Enable </w:t>
        </w:r>
      </w:ins>
      <w:ins w:id="5803" w:author="rkbansal" w:date="2020-04-11T15:10:00Z">
        <w:r w:rsidR="009F1FE9">
          <w:t>FeignClient to interact with user-mgmt-service</w:t>
        </w:r>
      </w:ins>
    </w:p>
    <w:p w14:paraId="573E2FC9" w14:textId="198D0F26" w:rsidR="00841BD8" w:rsidRDefault="00841BD8">
      <w:pPr>
        <w:pStyle w:val="ListParagraph"/>
        <w:numPr>
          <w:ilvl w:val="1"/>
          <w:numId w:val="19"/>
        </w:numPr>
        <w:rPr>
          <w:ins w:id="5804" w:author="rkbansal" w:date="2020-02-15T12:56:00Z"/>
        </w:rPr>
        <w:pPrChange w:id="5805" w:author="rkbansal" w:date="2020-04-11T13:44:00Z">
          <w:pPr>
            <w:pStyle w:val="ListParagraph"/>
            <w:numPr>
              <w:numId w:val="19"/>
            </w:numPr>
            <w:ind w:hanging="360"/>
          </w:pPr>
        </w:pPrChange>
      </w:pPr>
      <w:ins w:id="5806" w:author="rkbansal" w:date="2020-04-11T13:44:00Z">
        <w:r>
          <w:t xml:space="preserve">Enable </w:t>
        </w:r>
        <w:proofErr w:type="spellStart"/>
        <w:r>
          <w:t>JpaRepositories</w:t>
        </w:r>
      </w:ins>
      <w:proofErr w:type="spellEnd"/>
    </w:p>
    <w:p w14:paraId="74ABA08A" w14:textId="64C930CD" w:rsidR="00CA2F6E" w:rsidRDefault="004D0EEC">
      <w:pPr>
        <w:pStyle w:val="ListParagraph"/>
        <w:rPr>
          <w:ins w:id="5807" w:author="rkbansal" w:date="2020-02-15T12:54:00Z"/>
        </w:rPr>
        <w:pPrChange w:id="5808" w:author="rkbansal" w:date="2020-02-15T12:56:00Z">
          <w:pPr>
            <w:pStyle w:val="ListParagraph"/>
            <w:numPr>
              <w:numId w:val="19"/>
            </w:numPr>
            <w:ind w:hanging="360"/>
          </w:pPr>
        </w:pPrChange>
      </w:pPr>
      <w:ins w:id="5809"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810" w:author="rkbansal" w:date="2019-12-20T21:22:00Z"/>
        </w:rPr>
      </w:pPr>
      <w:ins w:id="5811" w:author="rkbansal" w:date="2020-02-15T12:54:00Z">
        <w:r>
          <w:t>Following</w:t>
        </w:r>
      </w:ins>
      <w:ins w:id="5812"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813" w:author="rkbansal" w:date="2020-02-15T12:58:00Z"/>
          <w:rPrChange w:id="5814" w:author="rkbansal" w:date="2020-02-15T12:58:00Z">
            <w:rPr>
              <w:ins w:id="5815" w:author="rkbansal" w:date="2020-02-15T12:58:00Z"/>
              <w:sz w:val="20"/>
              <w:szCs w:val="20"/>
            </w:rPr>
          </w:rPrChange>
        </w:rPr>
      </w:pPr>
      <w:proofErr w:type="spellStart"/>
      <w:ins w:id="5816" w:author="rkbansal" w:date="2020-02-15T12:58:00Z">
        <w:r w:rsidRPr="00080419">
          <w:rPr>
            <w:rPrChange w:id="5817"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5818" w:author="rkbansal" w:date="2020-02-15T12:54:00Z"/>
          <w:rPrChange w:id="5819" w:author="rkbansal" w:date="2020-02-15T12:58:00Z">
            <w:rPr>
              <w:ins w:id="5820" w:author="rkbansal" w:date="2020-02-15T12:54:00Z"/>
              <w:shd w:val="clear" w:color="auto" w:fill="FFFFFF"/>
            </w:rPr>
          </w:rPrChange>
        </w:rPr>
      </w:pPr>
      <w:proofErr w:type="spellStart"/>
      <w:ins w:id="5821" w:author="rkbansal" w:date="2019-12-27T20:16:00Z">
        <w:r w:rsidRPr="00080419">
          <w:rPr>
            <w:spacing w:val="-1"/>
            <w:shd w:val="clear" w:color="auto" w:fill="FFFFFF"/>
            <w:rPrChange w:id="5822" w:author="rkbansal" w:date="2020-02-15T12:58:00Z">
              <w:rPr>
                <w:rFonts w:ascii="Consolas" w:hAnsi="Consolas"/>
                <w:color w:val="6F42C1"/>
                <w:sz w:val="18"/>
                <w:szCs w:val="18"/>
                <w:shd w:val="clear" w:color="auto" w:fill="FFFFFF"/>
              </w:rPr>
            </w:rPrChange>
          </w:rPr>
          <w:t>UserDetailsServiceImpl</w:t>
        </w:r>
      </w:ins>
      <w:proofErr w:type="spellEnd"/>
      <w:ins w:id="5823" w:author="rkbansal" w:date="2020-02-15T12:57:00Z">
        <w:r w:rsidR="00080419" w:rsidRPr="00080419">
          <w:rPr>
            <w:spacing w:val="-1"/>
            <w:shd w:val="clear" w:color="auto" w:fill="FFFFFF"/>
          </w:rPr>
          <w:t xml:space="preserve"> – It will call microservice : user-mgmt-service to validate the credentials using feign clie</w:t>
        </w:r>
      </w:ins>
      <w:ins w:id="5824" w:author="rkbansal" w:date="2020-02-15T12:58:00Z">
        <w:r w:rsidR="00080419" w:rsidRPr="00080419">
          <w:rPr>
            <w:spacing w:val="-1"/>
            <w:shd w:val="clear" w:color="auto" w:fill="FFFFFF"/>
          </w:rPr>
          <w:t>nt</w:t>
        </w:r>
      </w:ins>
      <w:ins w:id="5825"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26" w:author="rkbansal" w:date="2020-02-15T12:54:00Z"/>
          <w:rPrChange w:id="5827" w:author="rkbansal" w:date="2020-02-15T12:58:00Z">
            <w:rPr>
              <w:ins w:id="5828" w:author="rkbansal" w:date="2020-02-15T12:54:00Z"/>
              <w:sz w:val="20"/>
              <w:szCs w:val="20"/>
            </w:rPr>
          </w:rPrChange>
        </w:rPr>
      </w:pPr>
      <w:proofErr w:type="spellStart"/>
      <w:ins w:id="5829"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5830" w:author="rkbansal" w:date="2019-12-27T20:16:00Z"/>
          <w:spacing w:val="-1"/>
          <w:shd w:val="clear" w:color="auto" w:fill="FFFFFF"/>
          <w:rPrChange w:id="5831" w:author="rkbansal" w:date="2020-02-15T12:58:00Z">
            <w:rPr>
              <w:ins w:id="5832" w:author="rkbansal" w:date="2019-12-27T20:16:00Z"/>
              <w:rFonts w:ascii="Consolas" w:hAnsi="Consolas"/>
              <w:color w:val="6F42C1"/>
              <w:sz w:val="18"/>
              <w:szCs w:val="18"/>
              <w:shd w:val="clear" w:color="auto" w:fill="FFFFFF"/>
            </w:rPr>
          </w:rPrChange>
        </w:rPr>
      </w:pPr>
      <w:proofErr w:type="spellStart"/>
      <w:ins w:id="5833" w:author="rkbansal" w:date="2019-12-27T20:16:00Z">
        <w:r w:rsidRPr="00080419">
          <w:rPr>
            <w:spacing w:val="-1"/>
            <w:shd w:val="clear" w:color="auto" w:fill="FFFFFF"/>
            <w:rPrChange w:id="5834"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5835" w:author="rkbansal" w:date="2019-12-20T21:22:00Z"/>
          <w:spacing w:val="-1"/>
          <w:shd w:val="clear" w:color="auto" w:fill="FFFFFF"/>
          <w:rPrChange w:id="5836" w:author="rkbansal" w:date="2020-02-15T12:58:00Z">
            <w:rPr>
              <w:ins w:id="5837" w:author="rkbansal" w:date="2019-12-20T21:22:00Z"/>
              <w:spacing w:val="-1"/>
              <w:sz w:val="32"/>
              <w:szCs w:val="32"/>
              <w:shd w:val="clear" w:color="auto" w:fill="FFFFFF"/>
            </w:rPr>
          </w:rPrChange>
        </w:rPr>
        <w:pPrChange w:id="5838" w:author="rkbansal" w:date="2019-12-20T21:22:00Z">
          <w:pPr>
            <w:pStyle w:val="ListParagraph"/>
            <w:numPr>
              <w:numId w:val="19"/>
            </w:numPr>
            <w:ind w:hanging="360"/>
          </w:pPr>
        </w:pPrChange>
      </w:pPr>
      <w:proofErr w:type="spellStart"/>
      <w:ins w:id="5839" w:author="rkbansal" w:date="2019-12-27T20:16:00Z">
        <w:r w:rsidRPr="00080419">
          <w:rPr>
            <w:spacing w:val="-1"/>
            <w:shd w:val="clear" w:color="auto" w:fill="FFFFFF"/>
            <w:rPrChange w:id="5840" w:author="rkbansal" w:date="2020-02-15T12:58:00Z">
              <w:rPr>
                <w:rFonts w:ascii="Consolas" w:hAnsi="Consolas"/>
                <w:color w:val="6F42C1"/>
                <w:sz w:val="18"/>
                <w:szCs w:val="18"/>
                <w:shd w:val="clear" w:color="auto" w:fill="FFFFFF"/>
              </w:rPr>
            </w:rPrChange>
          </w:rPr>
          <w:t>JwtConfig</w:t>
        </w:r>
      </w:ins>
      <w:proofErr w:type="spellEnd"/>
      <w:ins w:id="5841" w:author="rkbansal" w:date="2020-02-15T12:52:00Z">
        <w:r w:rsidR="00987F13" w:rsidRPr="00080419">
          <w:rPr>
            <w:spacing w:val="-1"/>
            <w:shd w:val="clear" w:color="auto" w:fill="FFFFFF"/>
          </w:rPr>
          <w:t xml:space="preserve"> </w:t>
        </w:r>
      </w:ins>
      <w:ins w:id="5842" w:author="rkbansal" w:date="2019-12-27T20:16:00Z">
        <w:r w:rsidR="00BB17C3" w:rsidRPr="00080419">
          <w:rPr>
            <w:spacing w:val="-1"/>
            <w:highlight w:val="yellow"/>
            <w:shd w:val="clear" w:color="auto" w:fill="FFFFFF"/>
            <w:rPrChange w:id="5843" w:author="rkbansal" w:date="2020-02-15T12:58:00Z">
              <w:rPr>
                <w:rFonts w:ascii="Consolas" w:hAnsi="Consolas"/>
                <w:color w:val="6F42C1"/>
                <w:sz w:val="18"/>
                <w:szCs w:val="18"/>
                <w:shd w:val="clear" w:color="auto" w:fill="FFFFFF"/>
              </w:rPr>
            </w:rPrChange>
          </w:rPr>
          <w:t>(</w:t>
        </w:r>
      </w:ins>
      <w:ins w:id="5844" w:author="rkbansal" w:date="2019-12-27T20:17:00Z">
        <w:r w:rsidR="00BB17C3" w:rsidRPr="00080419">
          <w:rPr>
            <w:spacing w:val="-1"/>
            <w:highlight w:val="yellow"/>
            <w:shd w:val="clear" w:color="auto" w:fill="FFFFFF"/>
            <w:rPrChange w:id="5845"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46" w:author="rkbansal" w:date="2020-02-15T12:59:00Z"/>
        </w:rPr>
      </w:pPr>
    </w:p>
    <w:p w14:paraId="688299C4" w14:textId="1B04EDC5" w:rsidR="00E677DF" w:rsidRDefault="00E677DF" w:rsidP="00E677DF">
      <w:pPr>
        <w:pStyle w:val="ListParagraph"/>
        <w:numPr>
          <w:ilvl w:val="0"/>
          <w:numId w:val="19"/>
        </w:numPr>
        <w:rPr>
          <w:ins w:id="5847" w:author="rkbansal" w:date="2020-02-15T13:01:00Z"/>
        </w:rPr>
      </w:pPr>
      <w:proofErr w:type="spellStart"/>
      <w:ins w:id="5848" w:author="rkbansal" w:date="2020-02-15T13:00:00Z">
        <w:r w:rsidRPr="00541A22">
          <w:t>UserMgmtServiceClient</w:t>
        </w:r>
        <w:proofErr w:type="spellEnd"/>
        <w:r>
          <w:t>- Feign Client for user-mgmt-service</w:t>
        </w:r>
      </w:ins>
      <w:ins w:id="5849"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50" w:author="rkbansal" w:date="2020-02-15T13:01:00Z"/>
          <w:rFonts w:eastAsia="Times New Roman" w:cs="Times New Roman"/>
          <w:color w:val="222635"/>
          <w:lang w:eastAsia="en-IN"/>
          <w:rPrChange w:id="5851" w:author="rkbansal" w:date="2020-02-15T13:01:00Z">
            <w:rPr>
              <w:ins w:id="5852" w:author="rkbansal" w:date="2020-02-15T13:01:00Z"/>
              <w:rFonts w:ascii="Cambria" w:eastAsia="Times New Roman" w:hAnsi="Cambria" w:cs="Times New Roman"/>
              <w:color w:val="222635"/>
              <w:sz w:val="29"/>
              <w:szCs w:val="29"/>
              <w:lang w:eastAsia="en-IN"/>
            </w:rPr>
          </w:rPrChange>
        </w:rPr>
        <w:pPrChange w:id="5853" w:author="rkbansal" w:date="2020-02-15T13:01:00Z">
          <w:pPr>
            <w:pStyle w:val="ListParagraph"/>
            <w:numPr>
              <w:numId w:val="19"/>
            </w:numPr>
            <w:shd w:val="clear" w:color="auto" w:fill="FFFFFF"/>
            <w:spacing w:before="75" w:after="225" w:line="240" w:lineRule="auto"/>
            <w:ind w:hanging="360"/>
          </w:pPr>
        </w:pPrChange>
      </w:pPr>
      <w:ins w:id="5854" w:author="rkbansal" w:date="2020-02-15T13:01:00Z">
        <w:r w:rsidRPr="00C5338C">
          <w:rPr>
            <w:rFonts w:eastAsia="Times New Roman" w:cs="Times New Roman"/>
            <w:color w:val="222635"/>
            <w:lang w:eastAsia="en-IN"/>
            <w:rPrChange w:id="5855"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5856"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57"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proofErr w:type="spellStart"/>
        <w:r w:rsidRPr="00C5338C">
          <w:rPr>
            <w:rFonts w:eastAsia="Times New Roman" w:cs="Times New Roman"/>
            <w:color w:val="222635"/>
            <w:lang w:eastAsia="en-IN"/>
            <w:rPrChange w:id="5858"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59"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60" w:author="rkbansal" w:date="2020-02-15T13:02:00Z"/>
          <w:rFonts w:eastAsia="Times New Roman" w:cs="Times New Roman"/>
          <w:color w:val="222635"/>
          <w:lang w:eastAsia="en-IN"/>
        </w:rPr>
        <w:pPrChange w:id="5861"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62" w:author="rkbansal" w:date="2020-02-15T13:02:00Z"/>
          <w:rFonts w:eastAsia="Times New Roman" w:cs="Times New Roman"/>
          <w:color w:val="222635"/>
          <w:lang w:eastAsia="en-IN"/>
        </w:rPr>
      </w:pPr>
      <w:ins w:id="5863" w:author="rkbansal" w:date="2020-02-15T13:01:00Z">
        <w:r w:rsidRPr="00C5338C">
          <w:rPr>
            <w:rFonts w:eastAsia="Times New Roman" w:cs="Times New Roman"/>
            <w:color w:val="222635"/>
            <w:lang w:eastAsia="en-IN"/>
            <w:rPrChange w:id="5864"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65" w:author="rkbansal" w:date="2020-02-15T13:02:00Z">
        <w:r>
          <w:rPr>
            <w:rFonts w:eastAsia="Times New Roman" w:cs="Times New Roman"/>
            <w:b/>
            <w:bCs/>
            <w:color w:val="222635"/>
            <w:lang w:eastAsia="en-IN"/>
          </w:rPr>
          <w:t>user-mgmt-</w:t>
        </w:r>
      </w:ins>
      <w:ins w:id="5866" w:author="rkbansal" w:date="2020-02-15T13:01:00Z">
        <w:r w:rsidRPr="00C5338C">
          <w:rPr>
            <w:rFonts w:eastAsia="Times New Roman" w:cs="Times New Roman"/>
            <w:b/>
            <w:bCs/>
            <w:color w:val="222635"/>
            <w:lang w:eastAsia="en-IN"/>
            <w:rPrChange w:id="5867"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6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69"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70" w:author="rkbansal" w:date="2020-02-15T13:02:00Z"/>
          <w:rFonts w:eastAsia="Times New Roman" w:cs="Times New Roman"/>
          <w:color w:val="222635"/>
          <w:lang w:eastAsia="en-IN"/>
          <w:rPrChange w:id="5871" w:author="rkbansal" w:date="2020-02-15T13:02:00Z">
            <w:rPr>
              <w:ins w:id="5872" w:author="rkbansal" w:date="2020-02-15T13:02:00Z"/>
              <w:lang w:eastAsia="en-IN"/>
            </w:rPr>
          </w:rPrChange>
        </w:rPr>
        <w:pPrChange w:id="5873" w:author="rkbansal" w:date="2020-02-15T13:04:00Z">
          <w:pPr>
            <w:pStyle w:val="ListParagraph"/>
            <w:numPr>
              <w:numId w:val="76"/>
            </w:numPr>
            <w:shd w:val="clear" w:color="auto" w:fill="FFFFFF"/>
            <w:spacing w:before="75" w:after="225" w:line="240" w:lineRule="auto"/>
            <w:ind w:left="1080" w:hanging="360"/>
          </w:pPr>
        </w:pPrChange>
      </w:pPr>
      <w:ins w:id="5874"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75" w:author="rkbansal" w:date="2020-02-15T13:01:00Z"/>
          <w:rFonts w:eastAsia="Times New Roman" w:cs="Times New Roman"/>
          <w:color w:val="222635"/>
          <w:lang w:eastAsia="en-IN"/>
          <w:rPrChange w:id="5876" w:author="rkbansal" w:date="2020-02-15T13:01:00Z">
            <w:rPr>
              <w:ins w:id="5877" w:author="rkbansal" w:date="2020-02-15T13:01:00Z"/>
              <w:rFonts w:ascii="Cambria" w:eastAsia="Times New Roman" w:hAnsi="Cambria" w:cs="Times New Roman"/>
              <w:color w:val="222635"/>
              <w:sz w:val="29"/>
              <w:szCs w:val="29"/>
              <w:lang w:eastAsia="en-IN"/>
            </w:rPr>
          </w:rPrChange>
        </w:rPr>
        <w:pPrChange w:id="5878"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79" w:author="rkbansal" w:date="2020-02-15T12:59:00Z"/>
          <w:rPrChange w:id="5880" w:author="rkbansal" w:date="2020-02-15T12:59:00Z">
            <w:rPr>
              <w:ins w:id="5881" w:author="rkbansal" w:date="2020-02-15T12:59:00Z"/>
              <w:spacing w:val="-1"/>
              <w:sz w:val="32"/>
              <w:szCs w:val="32"/>
              <w:shd w:val="clear" w:color="auto" w:fill="FFFFFF"/>
            </w:rPr>
          </w:rPrChange>
        </w:rPr>
        <w:pPrChange w:id="5882"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83" w:author="rkbansal" w:date="2020-02-15T13:12:00Z"/>
          <w:rPrChange w:id="5884" w:author="rkbansal" w:date="2020-02-15T13:12:00Z">
            <w:rPr>
              <w:ins w:id="5885" w:author="rkbansal" w:date="2020-02-15T13:12:00Z"/>
              <w:spacing w:val="-1"/>
              <w:shd w:val="clear" w:color="auto" w:fill="FFFFFF"/>
            </w:rPr>
          </w:rPrChange>
        </w:rPr>
      </w:pPr>
      <w:proofErr w:type="spellStart"/>
      <w:ins w:id="5886" w:author="rkbansal" w:date="2020-02-15T13:05:00Z">
        <w:r w:rsidRPr="00730A62">
          <w:rPr>
            <w:spacing w:val="-1"/>
            <w:shd w:val="clear" w:color="auto" w:fill="FFFFFF"/>
            <w:rPrChange w:id="5887" w:author="rkbansal" w:date="2020-02-15T13:06:00Z">
              <w:rPr>
                <w:shd w:val="clear" w:color="auto" w:fill="FFFFFF"/>
              </w:rPr>
            </w:rPrChange>
          </w:rPr>
          <w:t>UserDetailsServiceImpl</w:t>
        </w:r>
        <w:proofErr w:type="spellEnd"/>
        <w:r w:rsidRPr="00730A62">
          <w:rPr>
            <w:spacing w:val="-1"/>
            <w:shd w:val="clear" w:color="auto" w:fill="FFFFFF"/>
            <w:rPrChange w:id="5888"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5889" w:author="rkbansal" w:date="2020-02-15T13:13:00Z"/>
          <w:spacing w:val="-1"/>
          <w:shd w:val="clear" w:color="auto" w:fill="FFFFFF"/>
        </w:rPr>
      </w:pPr>
      <w:ins w:id="5890" w:author="rkbansal" w:date="2020-02-15T13:12:00Z">
        <w:r>
          <w:rPr>
            <w:spacing w:val="-1"/>
            <w:shd w:val="clear" w:color="auto" w:fill="FFFFFF"/>
          </w:rPr>
          <w:t xml:space="preserve">It will implement </w:t>
        </w:r>
        <w:proofErr w:type="spellStart"/>
        <w:r w:rsidRPr="009A38F7">
          <w:rPr>
            <w:shd w:val="clear" w:color="auto" w:fill="FFFFFF"/>
            <w:rPrChange w:id="5891" w:author="rkbansal" w:date="2020-02-15T13:13:00Z">
              <w:rPr>
                <w:rStyle w:val="HTMLCode"/>
                <w:rFonts w:eastAsiaTheme="majorEastAsia"/>
                <w:spacing w:val="-1"/>
              </w:rPr>
            </w:rPrChange>
          </w:rPr>
          <w:t>UserDetailsService</w:t>
        </w:r>
      </w:ins>
      <w:proofErr w:type="spellEnd"/>
      <w:ins w:id="5892"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93" w:author="rkbansal" w:date="2020-02-15T13:12:00Z">
        <w:r w:rsidRPr="009A38F7">
          <w:rPr>
            <w:spacing w:val="-1"/>
            <w:shd w:val="clear" w:color="auto" w:fill="FFFFFF"/>
            <w:rPrChange w:id="5894" w:author="rkbansal" w:date="2020-02-15T13:13:00Z">
              <w:rPr>
                <w:spacing w:val="-1"/>
                <w:sz w:val="32"/>
                <w:szCs w:val="32"/>
              </w:rPr>
            </w:rPrChange>
          </w:rPr>
          <w:t> interface</w:t>
        </w:r>
      </w:ins>
      <w:ins w:id="5895" w:author="rkbansal" w:date="2020-02-15T13:13:00Z">
        <w:r w:rsidRPr="009A38F7">
          <w:rPr>
            <w:spacing w:val="-1"/>
            <w:shd w:val="clear" w:color="auto" w:fill="FFFFFF"/>
            <w:rPrChange w:id="5896" w:author="rkbansal" w:date="2020-02-15T13:13:00Z">
              <w:rPr>
                <w:spacing w:val="-1"/>
                <w:sz w:val="32"/>
                <w:szCs w:val="32"/>
              </w:rPr>
            </w:rPrChange>
          </w:rPr>
          <w:t xml:space="preserve"> and will</w:t>
        </w:r>
      </w:ins>
      <w:ins w:id="5897" w:author="rkbansal" w:date="2020-02-15T13:05:00Z">
        <w:r w:rsidR="00730A62" w:rsidRPr="00730A62">
          <w:rPr>
            <w:spacing w:val="-1"/>
            <w:shd w:val="clear" w:color="auto" w:fill="FFFFFF"/>
            <w:rPrChange w:id="5898" w:author="rkbansal" w:date="2020-02-15T13:06:00Z">
              <w:rPr>
                <w:shd w:val="clear" w:color="auto" w:fill="FFFFFF"/>
              </w:rPr>
            </w:rPrChange>
          </w:rPr>
          <w:t xml:space="preserve"> call </w:t>
        </w:r>
      </w:ins>
      <w:ins w:id="5899" w:author="rkbansal" w:date="2020-02-15T13:13:00Z">
        <w:r w:rsidR="0021176C" w:rsidRPr="00730A62">
          <w:rPr>
            <w:spacing w:val="-1"/>
            <w:shd w:val="clear" w:color="auto" w:fill="FFFFFF"/>
          </w:rPr>
          <w:t>microservice:</w:t>
        </w:r>
      </w:ins>
      <w:ins w:id="5900" w:author="rkbansal" w:date="2020-02-15T13:05:00Z">
        <w:r w:rsidR="00730A62" w:rsidRPr="00730A62">
          <w:rPr>
            <w:spacing w:val="-1"/>
            <w:shd w:val="clear" w:color="auto" w:fill="FFFFFF"/>
            <w:rPrChange w:id="5901"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902" w:author="rkbansal" w:date="2020-02-15T13:12:00Z"/>
          <w:spacing w:val="-1"/>
          <w:rPrChange w:id="5903" w:author="rkbansal" w:date="2020-02-15T13:13:00Z">
            <w:rPr>
              <w:ins w:id="5904" w:author="rkbansal" w:date="2020-02-15T13:12:00Z"/>
              <w:rFonts w:ascii="Georgia" w:hAnsi="Georgia"/>
              <w:spacing w:val="-1"/>
              <w:sz w:val="32"/>
              <w:szCs w:val="32"/>
            </w:rPr>
          </w:rPrChange>
        </w:rPr>
        <w:pPrChange w:id="5905" w:author="rkbansal" w:date="2020-02-15T13:13:00Z">
          <w:pPr>
            <w:pStyle w:val="ji"/>
            <w:numPr>
              <w:numId w:val="76"/>
            </w:numPr>
            <w:shd w:val="clear" w:color="auto" w:fill="FFFFFF"/>
            <w:spacing w:before="480" w:beforeAutospacing="0" w:after="0" w:afterAutospacing="0"/>
            <w:ind w:left="1080" w:hanging="360"/>
          </w:pPr>
        </w:pPrChange>
      </w:pPr>
      <w:ins w:id="5906" w:author="rkbansal" w:date="2020-02-15T13:12:00Z">
        <w:r w:rsidRPr="009A38F7">
          <w:rPr>
            <w:spacing w:val="-1"/>
            <w:rPrChange w:id="5907"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908" w:author="rkbansal" w:date="2020-02-15T13:06:00Z"/>
          <w:rPrChange w:id="5909" w:author="rkbansal" w:date="2020-02-15T13:06:00Z">
            <w:rPr>
              <w:ins w:id="5910" w:author="rkbansal" w:date="2020-02-15T13:06:00Z"/>
              <w:spacing w:val="-1"/>
              <w:shd w:val="clear" w:color="auto" w:fill="FFFFFF"/>
            </w:rPr>
          </w:rPrChange>
        </w:rPr>
        <w:pPrChange w:id="5911"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912" w:author="rkbansal" w:date="2020-02-15T13:05:00Z"/>
        </w:rPr>
        <w:pPrChange w:id="5913" w:author="rkbansal" w:date="2020-02-15T13:06:00Z">
          <w:pPr>
            <w:pStyle w:val="ListParagraph"/>
            <w:numPr>
              <w:ilvl w:val="1"/>
              <w:numId w:val="19"/>
            </w:numPr>
            <w:ind w:left="1440" w:hanging="360"/>
          </w:pPr>
        </w:pPrChange>
      </w:pPr>
      <w:ins w:id="5914"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915" w:author="rkbansal" w:date="2020-02-15T13:05:00Z"/>
          <w:rPrChange w:id="5916" w:author="rkbansal" w:date="2020-02-15T13:05:00Z">
            <w:rPr>
              <w:ins w:id="5917" w:author="rkbansal" w:date="2020-02-15T13:05:00Z"/>
              <w:spacing w:val="-1"/>
              <w:sz w:val="32"/>
              <w:szCs w:val="32"/>
              <w:shd w:val="clear" w:color="auto" w:fill="FFFFFF"/>
            </w:rPr>
          </w:rPrChange>
        </w:rPr>
        <w:pPrChange w:id="5918"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919" w:author="rkbansal" w:date="2020-02-15T13:17:00Z"/>
          <w:rPrChange w:id="5920" w:author="rkbansal" w:date="2020-02-15T13:17:00Z">
            <w:rPr>
              <w:ins w:id="5921" w:author="rkbansal" w:date="2020-02-15T13:17:00Z"/>
              <w:spacing w:val="-1"/>
              <w:sz w:val="32"/>
              <w:szCs w:val="32"/>
              <w:shd w:val="clear" w:color="auto" w:fill="FFFFFF"/>
            </w:rPr>
          </w:rPrChange>
        </w:rPr>
      </w:pPr>
      <w:proofErr w:type="spellStart"/>
      <w:ins w:id="5922"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ins>
    </w:p>
    <w:p w14:paraId="6ACBE88A" w14:textId="24F65672" w:rsidR="009C2890" w:rsidRPr="003F102C" w:rsidRDefault="00365E46">
      <w:pPr>
        <w:pStyle w:val="ListParagraph"/>
        <w:rPr>
          <w:ins w:id="5923" w:author="rkbansal" w:date="2019-12-27T20:17:00Z"/>
          <w:rStyle w:val="HTMLCode"/>
          <w:rFonts w:ascii="Georgia" w:eastAsiaTheme="minorHAnsi" w:hAnsi="Georgia" w:cstheme="minorBidi"/>
          <w:sz w:val="24"/>
          <w:szCs w:val="24"/>
          <w:rPrChange w:id="5924" w:author="rkbansal" w:date="2020-02-15T13:17:00Z">
            <w:rPr>
              <w:ins w:id="5925" w:author="rkbansal" w:date="2019-12-27T20:17:00Z"/>
              <w:rStyle w:val="HTMLCode"/>
              <w:rFonts w:eastAsiaTheme="majorEastAsia"/>
              <w:spacing w:val="-1"/>
              <w:sz w:val="24"/>
              <w:szCs w:val="24"/>
            </w:rPr>
          </w:rPrChange>
        </w:rPr>
        <w:pPrChange w:id="5926" w:author="rkbansal" w:date="2020-02-15T13:17:00Z">
          <w:pPr>
            <w:pStyle w:val="ListParagraph"/>
            <w:numPr>
              <w:numId w:val="19"/>
            </w:numPr>
            <w:ind w:hanging="360"/>
          </w:pPr>
        </w:pPrChange>
      </w:pPr>
      <w:ins w:id="5927" w:author="rkbansal" w:date="2019-12-16T10:08:00Z">
        <w:r w:rsidRPr="003F102C">
          <w:rPr>
            <w:spacing w:val="-1"/>
            <w:shd w:val="clear" w:color="auto" w:fill="FFFFFF"/>
            <w:rPrChange w:id="5928"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5929"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5930"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hd w:val="clear" w:color="auto" w:fill="FFFFFF"/>
            <w:rPrChange w:id="5931"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5932" w:author="rkbansal" w:date="2019-12-27T20:19:00Z"/>
        </w:rPr>
      </w:pPr>
    </w:p>
    <w:p w14:paraId="18941919" w14:textId="4DC5B8AC" w:rsidR="005A2BED" w:rsidRPr="00057484" w:rsidRDefault="0000141D">
      <w:pPr>
        <w:pStyle w:val="ListParagraph"/>
        <w:rPr>
          <w:ins w:id="5933" w:author="rkbansal" w:date="2019-12-04T09:32:00Z"/>
        </w:rPr>
        <w:pPrChange w:id="5934" w:author="rkbansal" w:date="2019-12-27T20:17:00Z">
          <w:pPr>
            <w:pStyle w:val="ListParagraph"/>
            <w:numPr>
              <w:ilvl w:val="1"/>
              <w:numId w:val="19"/>
            </w:numPr>
            <w:ind w:left="1440" w:hanging="360"/>
          </w:pPr>
        </w:pPrChange>
      </w:pPr>
      <w:ins w:id="5935"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36" w:author="rkbansal" w:date="2019-12-11T09:35:00Z"/>
        </w:rPr>
        <w:pPrChange w:id="5937" w:author="rkbansal" w:date="2019-12-28T09:56:00Z">
          <w:pPr/>
        </w:pPrChange>
      </w:pPr>
    </w:p>
    <w:p w14:paraId="67192E1F" w14:textId="77777777" w:rsidR="00D00675" w:rsidRPr="00D00675" w:rsidRDefault="00D00675">
      <w:pPr>
        <w:pStyle w:val="ListParagraph"/>
        <w:rPr>
          <w:ins w:id="5938" w:author="rkbansal" w:date="2019-12-28T09:56:00Z"/>
          <w:rPrChange w:id="5939" w:author="rkbansal" w:date="2019-12-28T09:56:00Z">
            <w:rPr>
              <w:ins w:id="5940" w:author="rkbansal" w:date="2019-12-28T09:56:00Z"/>
              <w:shd w:val="clear" w:color="auto" w:fill="FFFFFF"/>
            </w:rPr>
          </w:rPrChange>
        </w:rPr>
        <w:pPrChange w:id="5941"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42" w:author="rkbansal" w:date="2020-02-15T13:19:00Z"/>
          <w:shd w:val="clear" w:color="auto" w:fill="FFFFFF"/>
        </w:rPr>
      </w:pPr>
      <w:proofErr w:type="spellStart"/>
      <w:ins w:id="5943" w:author="rkbansal" w:date="2020-02-15T13:19:00Z">
        <w:r w:rsidRPr="00341D56">
          <w:rPr>
            <w:shd w:val="clear" w:color="auto" w:fill="FFFFFF"/>
            <w:rPrChange w:id="5944"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5945" w:author="rkbansal" w:date="2020-02-15T13:22:00Z"/>
          <w:shd w:val="clear" w:color="auto" w:fill="FFFFFF"/>
        </w:rPr>
      </w:pPr>
      <w:ins w:id="5946" w:author="rkbansal" w:date="2019-12-28T09:56:00Z">
        <w:r w:rsidRPr="00D00675">
          <w:rPr>
            <w:shd w:val="clear" w:color="auto" w:fill="FFFFFF"/>
            <w:rPrChange w:id="5947"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5948"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5949"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50" w:author="rkbansal" w:date="2019-12-27T20:19:00Z"/>
        </w:rPr>
        <w:pPrChange w:id="5951" w:author="rkbansal" w:date="2020-02-15T13:19:00Z">
          <w:pPr>
            <w:pStyle w:val="Heading2"/>
          </w:pPr>
        </w:pPrChange>
      </w:pPr>
      <w:ins w:id="5952" w:author="rkbansal" w:date="2020-02-15T13:22:00Z">
        <w:r>
          <w:rPr>
            <w:shd w:val="clear" w:color="auto" w:fill="FFFFFF"/>
          </w:rPr>
          <w:t>NOTE: we can complete the followi</w:t>
        </w:r>
      </w:ins>
      <w:ins w:id="5953"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5954" w:author="rkbansal" w:date="2019-12-28T09:58:00Z"/>
        </w:rPr>
      </w:pPr>
      <w:ins w:id="5955"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56" w:author="rkbansal" w:date="2019-12-30T11:16:00Z"/>
          <w:rFonts w:ascii="Cambria" w:eastAsia="Times New Roman" w:hAnsi="Cambria" w:cs="Times New Roman"/>
          <w:color w:val="222635"/>
          <w:sz w:val="29"/>
          <w:szCs w:val="29"/>
          <w:lang w:eastAsia="en-IN"/>
        </w:rPr>
        <w:pPrChange w:id="5957"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58" w:author="rkbansal" w:date="2019-12-30T11:15:00Z"/>
          <w:rFonts w:ascii="Cambria" w:eastAsia="Times New Roman" w:hAnsi="Cambria" w:cs="Times New Roman"/>
          <w:color w:val="222635"/>
          <w:sz w:val="29"/>
          <w:szCs w:val="29"/>
          <w:lang w:eastAsia="en-IN"/>
        </w:rPr>
        <w:pPrChange w:id="5959"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60" w:author="rkbansal" w:date="2020-02-15T13:19:00Z"/>
          <w:spacing w:val="-1"/>
          <w:shd w:val="clear" w:color="auto" w:fill="FFFFFF"/>
        </w:rPr>
      </w:pPr>
      <w:ins w:id="5961"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62" w:author="rkbansal" w:date="2020-02-15T13:19:00Z"/>
          <w:spacing w:val="-1"/>
          <w:shd w:val="clear" w:color="auto" w:fill="FFFFFF"/>
        </w:rPr>
      </w:pPr>
      <w:ins w:id="5963"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64"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65" w:author="rkbansal" w:date="2020-02-15T13:29:00Z"/>
          <w:b/>
          <w:rPrChange w:id="5966" w:author="rkbansal" w:date="2020-02-15T13:31:00Z">
            <w:rPr>
              <w:ins w:id="5967" w:author="rkbansal" w:date="2020-02-15T13:29:00Z"/>
              <w:b/>
              <w:sz w:val="18"/>
            </w:rPr>
          </w:rPrChange>
        </w:rPr>
        <w:pPrChange w:id="5968" w:author="rkbansal" w:date="2020-02-15T13:31:00Z">
          <w:pPr>
            <w:pStyle w:val="ListParagraph"/>
            <w:numPr>
              <w:numId w:val="23"/>
            </w:numPr>
            <w:ind w:hanging="360"/>
          </w:pPr>
        </w:pPrChange>
      </w:pPr>
      <w:ins w:id="5969"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70" w:author="rkbansal" w:date="2020-02-15T13:29:00Z"/>
          <w:rFonts w:cs="Consolas"/>
          <w:color w:val="000000"/>
          <w:shd w:val="clear" w:color="auto" w:fill="E8F2FE"/>
          <w:rPrChange w:id="5971" w:author="rkbansal" w:date="2020-02-15T13:30:00Z">
            <w:rPr>
              <w:ins w:id="5972" w:author="rkbansal" w:date="2020-02-15T13:29:00Z"/>
              <w:b/>
              <w:sz w:val="18"/>
            </w:rPr>
          </w:rPrChange>
        </w:rPr>
      </w:pPr>
      <w:proofErr w:type="spellStart"/>
      <w:ins w:id="5973" w:author="rkbansal" w:date="2020-02-15T13:29:00Z">
        <w:r w:rsidRPr="00AB54CB">
          <w:rPr>
            <w:rFonts w:cs="Consolas"/>
            <w:color w:val="000000"/>
            <w:shd w:val="clear" w:color="auto" w:fill="E8F2FE"/>
            <w:rPrChange w:id="5974"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5975" w:author="rkbansal" w:date="2020-02-15T13:29:00Z"/>
          <w:rFonts w:cs="Consolas"/>
          <w:color w:val="000000"/>
          <w:shd w:val="clear" w:color="auto" w:fill="E8F2FE"/>
          <w:rPrChange w:id="5976" w:author="rkbansal" w:date="2020-02-15T13:30:00Z">
            <w:rPr>
              <w:ins w:id="5977" w:author="rkbansal" w:date="2020-02-15T13:29:00Z"/>
              <w:bCs/>
            </w:rPr>
          </w:rPrChange>
        </w:rPr>
      </w:pPr>
      <w:proofErr w:type="spellStart"/>
      <w:ins w:id="5978" w:author="rkbansal" w:date="2020-02-15T13:29:00Z">
        <w:r w:rsidRPr="00AB54CB">
          <w:rPr>
            <w:rFonts w:cs="Consolas"/>
            <w:color w:val="000000"/>
            <w:shd w:val="clear" w:color="auto" w:fill="E8F2FE"/>
            <w:rPrChange w:id="5979" w:author="rkbansal" w:date="2020-02-15T13:30:00Z">
              <w:rPr>
                <w:bCs/>
              </w:rPr>
            </w:rPrChange>
          </w:rPr>
          <w:t>UserMgmt</w:t>
        </w:r>
      </w:ins>
      <w:ins w:id="5980" w:author="rkbansal" w:date="2020-02-25T00:42:00Z">
        <w:r w:rsidR="00B339CB">
          <w:rPr>
            <w:rFonts w:cs="Consolas"/>
            <w:color w:val="000000"/>
            <w:shd w:val="clear" w:color="auto" w:fill="E8F2FE"/>
          </w:rPr>
          <w:t>Rest</w:t>
        </w:r>
      </w:ins>
      <w:ins w:id="5981" w:author="rkbansal" w:date="2020-02-15T13:29:00Z">
        <w:r w:rsidRPr="00AB54CB">
          <w:rPr>
            <w:rFonts w:cs="Consolas"/>
            <w:color w:val="000000"/>
            <w:shd w:val="clear" w:color="auto" w:fill="E8F2FE"/>
            <w:rPrChange w:id="5982"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5983" w:author="rkbansal" w:date="2020-02-15T13:30:00Z"/>
          <w:rFonts w:cs="Consolas"/>
          <w:color w:val="000000"/>
          <w:shd w:val="clear" w:color="auto" w:fill="E8F2FE"/>
          <w:rPrChange w:id="5984" w:author="rkbansal" w:date="2020-02-15T13:30:00Z">
            <w:rPr>
              <w:ins w:id="5985" w:author="rkbansal" w:date="2020-02-15T13:30:00Z"/>
              <w:rFonts w:ascii="Consolas" w:hAnsi="Consolas" w:cs="Consolas"/>
              <w:color w:val="000000"/>
              <w:sz w:val="20"/>
              <w:szCs w:val="20"/>
              <w:shd w:val="clear" w:color="auto" w:fill="E8F2FE"/>
            </w:rPr>
          </w:rPrChange>
        </w:rPr>
      </w:pPr>
      <w:proofErr w:type="spellStart"/>
      <w:ins w:id="5986" w:author="rkbansal" w:date="2020-02-15T13:30:00Z">
        <w:r w:rsidRPr="00AB54CB">
          <w:rPr>
            <w:rFonts w:cs="Consolas"/>
            <w:color w:val="000000"/>
            <w:shd w:val="clear" w:color="auto" w:fill="E8F2FE"/>
            <w:rPrChange w:id="5987"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5988" w:author="rkbansal" w:date="2020-02-15T13:29:00Z"/>
          <w:b/>
          <w:rPrChange w:id="5989" w:author="rkbansal" w:date="2020-02-15T13:30:00Z">
            <w:rPr>
              <w:ins w:id="5990" w:author="rkbansal" w:date="2020-02-15T13:29:00Z"/>
              <w:b/>
              <w:sz w:val="18"/>
            </w:rPr>
          </w:rPrChange>
        </w:rPr>
      </w:pPr>
      <w:proofErr w:type="spellStart"/>
      <w:ins w:id="5991" w:author="rkbansal" w:date="2020-02-15T13:30:00Z">
        <w:r w:rsidRPr="00AB54CB">
          <w:rPr>
            <w:rFonts w:cs="Consolas"/>
            <w:color w:val="000000"/>
            <w:shd w:val="clear" w:color="auto" w:fill="E8F2FE"/>
            <w:rPrChange w:id="5992"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5993" w:author="rkbansal" w:date="2019-12-28T10:07:00Z"/>
          <w:rFonts w:ascii="Cambria" w:eastAsia="Times New Roman" w:hAnsi="Cambria" w:cs="Times New Roman"/>
          <w:color w:val="222635"/>
          <w:sz w:val="29"/>
          <w:szCs w:val="29"/>
          <w:lang w:eastAsia="en-IN"/>
        </w:rPr>
        <w:pPrChange w:id="5994"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95" w:author="rkbansal" w:date="2020-02-17T21:38:00Z"/>
          <w:sz w:val="18"/>
        </w:rPr>
      </w:pPr>
      <w:ins w:id="5996" w:author="rkbansal" w:date="2020-02-15T13:31:00Z">
        <w:r>
          <w:t>Open the</w:t>
        </w:r>
      </w:ins>
      <w:ins w:id="5997" w:author="rkbansal" w:date="2020-02-17T21:37:00Z">
        <w:r w:rsidR="009844F6">
          <w:t xml:space="preserve"> </w:t>
        </w:r>
      </w:ins>
      <w:ins w:id="5998" w:author="rkbansal" w:date="2020-02-15T13:31:00Z">
        <w:r>
          <w:t xml:space="preserve"> </w:t>
        </w:r>
      </w:ins>
      <w:moveToRangeEnd w:id="5476"/>
      <w:ins w:id="5999" w:author="rkbansal" w:date="2020-02-17T21:38:00Z">
        <w:r w:rsidR="009844F6">
          <w:t>browser of Eureka Server a</w:t>
        </w:r>
        <w:r w:rsidR="009844F6" w:rsidRPr="0056374F">
          <w:t xml:space="preserve">t localhost:8761, you should see the </w:t>
        </w:r>
      </w:ins>
      <w:ins w:id="6000" w:author="rkbansal" w:date="2020-02-17T21:47:00Z">
        <w:r w:rsidR="00DE2A39">
          <w:t xml:space="preserve">all the microservices </w:t>
        </w:r>
      </w:ins>
      <w:ins w:id="6001"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002" w:author="rkbansal" w:date="2020-02-17T21:43:00Z"/>
          <w:b/>
          <w:sz w:val="28"/>
        </w:rPr>
      </w:pPr>
    </w:p>
    <w:p w14:paraId="2A251811" w14:textId="025DCD09" w:rsidR="00DE2A39" w:rsidRDefault="00DE2A39" w:rsidP="009A06CB">
      <w:pPr>
        <w:pStyle w:val="ListParagraph"/>
        <w:rPr>
          <w:ins w:id="6003" w:author="rkbansal" w:date="2020-02-17T21:48:00Z"/>
          <w:noProof/>
        </w:rPr>
      </w:pPr>
    </w:p>
    <w:p w14:paraId="2FA514C7" w14:textId="77777777" w:rsidR="00DE2A39" w:rsidRDefault="00DE2A39" w:rsidP="009A06CB">
      <w:pPr>
        <w:pStyle w:val="ListParagraph"/>
        <w:rPr>
          <w:ins w:id="6004" w:author="rkbansal" w:date="2020-02-17T21:48:00Z"/>
          <w:noProof/>
        </w:rPr>
      </w:pPr>
    </w:p>
    <w:p w14:paraId="7F8187CD" w14:textId="77777777" w:rsidR="00DE2A39" w:rsidRDefault="00DE2A39" w:rsidP="009A06CB">
      <w:pPr>
        <w:pStyle w:val="ListParagraph"/>
        <w:rPr>
          <w:ins w:id="6005" w:author="rkbansal" w:date="2020-02-17T21:48:00Z"/>
          <w:noProof/>
        </w:rPr>
      </w:pPr>
    </w:p>
    <w:p w14:paraId="779F21A3" w14:textId="77777777" w:rsidR="00DE2A39" w:rsidRDefault="00DE2A39">
      <w:pPr>
        <w:rPr>
          <w:ins w:id="6006" w:author="rkbansal" w:date="2020-02-17T21:48:00Z"/>
          <w:noProof/>
        </w:rPr>
        <w:pPrChange w:id="6007" w:author="rkbansal" w:date="2020-02-25T00:42:00Z">
          <w:pPr>
            <w:pStyle w:val="ListParagraph"/>
          </w:pPr>
        </w:pPrChange>
      </w:pPr>
    </w:p>
    <w:p w14:paraId="0DC101A6" w14:textId="77777777" w:rsidR="00DE2A39" w:rsidRDefault="00DE2A39" w:rsidP="009A06CB">
      <w:pPr>
        <w:pStyle w:val="ListParagraph"/>
        <w:rPr>
          <w:ins w:id="6008" w:author="rkbansal" w:date="2020-02-17T21:49:00Z"/>
          <w:noProof/>
        </w:rPr>
      </w:pPr>
    </w:p>
    <w:p w14:paraId="14ECDA34" w14:textId="77777777" w:rsidR="00DE2A39" w:rsidRDefault="00DE2A39" w:rsidP="009A06CB">
      <w:pPr>
        <w:pStyle w:val="ListParagraph"/>
        <w:rPr>
          <w:ins w:id="6009" w:author="rkbansal" w:date="2020-02-17T21:49:00Z"/>
          <w:noProof/>
        </w:rPr>
      </w:pPr>
    </w:p>
    <w:p w14:paraId="6C7A7FB5" w14:textId="77777777" w:rsidR="00DE2A39" w:rsidRDefault="00DE2A39" w:rsidP="009A06CB">
      <w:pPr>
        <w:pStyle w:val="ListParagraph"/>
        <w:rPr>
          <w:ins w:id="6010" w:author="rkbansal" w:date="2020-02-17T21:49:00Z"/>
          <w:noProof/>
        </w:rPr>
      </w:pPr>
    </w:p>
    <w:p w14:paraId="47AC0111" w14:textId="77777777" w:rsidR="00DE2A39" w:rsidRDefault="00DE2A39" w:rsidP="009A06CB">
      <w:pPr>
        <w:pStyle w:val="ListParagraph"/>
        <w:rPr>
          <w:ins w:id="6011" w:author="rkbansal" w:date="2020-02-17T21:49:00Z"/>
          <w:noProof/>
        </w:rPr>
      </w:pPr>
    </w:p>
    <w:p w14:paraId="3BE952BC" w14:textId="77777777" w:rsidR="00DE2A39" w:rsidRDefault="00DE2A39" w:rsidP="009A06CB">
      <w:pPr>
        <w:pStyle w:val="ListParagraph"/>
        <w:rPr>
          <w:ins w:id="6012" w:author="rkbansal" w:date="2020-02-17T21:49:00Z"/>
          <w:noProof/>
        </w:rPr>
      </w:pPr>
    </w:p>
    <w:p w14:paraId="0AC672D0" w14:textId="77777777" w:rsidR="00DE2A39" w:rsidRDefault="00DE2A39" w:rsidP="009A06CB">
      <w:pPr>
        <w:pStyle w:val="ListParagraph"/>
        <w:rPr>
          <w:ins w:id="6013" w:author="rkbansal" w:date="2020-02-17T21:49:00Z"/>
          <w:noProof/>
        </w:rPr>
      </w:pPr>
    </w:p>
    <w:p w14:paraId="01659514" w14:textId="77777777" w:rsidR="00DE2A39" w:rsidRDefault="00DE2A39" w:rsidP="009A06CB">
      <w:pPr>
        <w:pStyle w:val="ListParagraph"/>
        <w:rPr>
          <w:ins w:id="6014" w:author="rkbansal" w:date="2020-02-17T21:49:00Z"/>
          <w:noProof/>
        </w:rPr>
      </w:pPr>
    </w:p>
    <w:p w14:paraId="0939989C" w14:textId="77777777" w:rsidR="00DE2A39" w:rsidRDefault="00DE2A39" w:rsidP="009A06CB">
      <w:pPr>
        <w:pStyle w:val="ListParagraph"/>
        <w:rPr>
          <w:ins w:id="6015" w:author="rkbansal" w:date="2020-02-17T21:49:00Z"/>
          <w:noProof/>
        </w:rPr>
      </w:pPr>
    </w:p>
    <w:p w14:paraId="0029D1CD" w14:textId="77777777" w:rsidR="00DE2A39" w:rsidRDefault="00DE2A39" w:rsidP="009A06CB">
      <w:pPr>
        <w:pStyle w:val="ListParagraph"/>
        <w:rPr>
          <w:ins w:id="6016" w:author="rkbansal" w:date="2020-02-17T21:49:00Z"/>
          <w:noProof/>
        </w:rPr>
      </w:pPr>
    </w:p>
    <w:p w14:paraId="5A085A60" w14:textId="77777777" w:rsidR="00DE2A39" w:rsidRDefault="00DE2A39" w:rsidP="009A06CB">
      <w:pPr>
        <w:pStyle w:val="ListParagraph"/>
        <w:rPr>
          <w:ins w:id="6017" w:author="rkbansal" w:date="2020-02-17T21:49:00Z"/>
          <w:noProof/>
        </w:rPr>
      </w:pPr>
    </w:p>
    <w:p w14:paraId="02629839" w14:textId="77777777" w:rsidR="00DE2A39" w:rsidRDefault="00DE2A39" w:rsidP="009A06CB">
      <w:pPr>
        <w:pStyle w:val="ListParagraph"/>
        <w:rPr>
          <w:ins w:id="6018" w:author="rkbansal" w:date="2020-02-17T21:49:00Z"/>
          <w:noProof/>
        </w:rPr>
      </w:pPr>
    </w:p>
    <w:p w14:paraId="296488FA" w14:textId="77777777" w:rsidR="00DE2A39" w:rsidRDefault="00DE2A39" w:rsidP="009A06CB">
      <w:pPr>
        <w:pStyle w:val="ListParagraph"/>
        <w:rPr>
          <w:ins w:id="6019" w:author="rkbansal" w:date="2020-02-17T21:49:00Z"/>
          <w:noProof/>
        </w:rPr>
      </w:pPr>
    </w:p>
    <w:p w14:paraId="21374483" w14:textId="77777777" w:rsidR="00DE2A39" w:rsidRDefault="00DE2A39" w:rsidP="009A06CB">
      <w:pPr>
        <w:pStyle w:val="ListParagraph"/>
        <w:rPr>
          <w:ins w:id="6020" w:author="rkbansal" w:date="2020-02-17T21:49:00Z"/>
          <w:noProof/>
        </w:rPr>
      </w:pPr>
    </w:p>
    <w:p w14:paraId="6457510E" w14:textId="61464496" w:rsidR="00DE2A39" w:rsidRDefault="004F21B9" w:rsidP="009A06CB">
      <w:pPr>
        <w:pStyle w:val="ListParagraph"/>
        <w:rPr>
          <w:ins w:id="6021" w:author="rkbansal" w:date="2020-02-17T21:49:00Z"/>
          <w:noProof/>
        </w:rPr>
      </w:pPr>
      <w:ins w:id="6022"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023" w:author="rkbansal" w:date="2020-02-17T21:49:00Z"/>
          <w:noProof/>
        </w:rPr>
      </w:pPr>
    </w:p>
    <w:p w14:paraId="36C174B9" w14:textId="275CCEE9" w:rsidR="00DE2A39" w:rsidRDefault="00DE2A39" w:rsidP="00DE2A39">
      <w:pPr>
        <w:pStyle w:val="ListParagraph"/>
        <w:numPr>
          <w:ilvl w:val="0"/>
          <w:numId w:val="19"/>
        </w:numPr>
        <w:rPr>
          <w:ins w:id="6024" w:author="rkbansal" w:date="2020-02-17T21:51:00Z"/>
          <w:noProof/>
        </w:rPr>
      </w:pPr>
      <w:ins w:id="6025" w:author="rkbansal" w:date="2020-02-17T21:49:00Z">
        <w:r>
          <w:rPr>
            <w:noProof/>
          </w:rPr>
          <w:t>To use any microservices</w:t>
        </w:r>
      </w:ins>
      <w:ins w:id="6026"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027" w:author="rkbansal" w:date="2020-02-17T21:52:00Z"/>
          <w:noProof/>
          <w:rPrChange w:id="6028" w:author="rkbansal" w:date="2020-02-17T21:55:00Z">
            <w:rPr>
              <w:ins w:id="6029" w:author="rkbansal" w:date="2020-02-17T21:52:00Z"/>
              <w:rFonts w:ascii="Georgia" w:hAnsi="Georgia" w:cs="Segoe UI"/>
              <w:spacing w:val="-1"/>
              <w:sz w:val="32"/>
              <w:szCs w:val="32"/>
            </w:rPr>
          </w:rPrChange>
        </w:rPr>
        <w:pPrChange w:id="6030"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31" w:author="rkbansal" w:date="2020-02-17T21:52:00Z">
        <w:r>
          <w:rPr>
            <w:noProof/>
          </w:rPr>
          <w:t xml:space="preserve">To get the token, user will </w:t>
        </w:r>
      </w:ins>
      <w:ins w:id="6032" w:author="rkbansal" w:date="2020-02-17T21:53:00Z">
        <w:r>
          <w:rPr>
            <w:noProof/>
          </w:rPr>
          <w:t xml:space="preserve">pass his </w:t>
        </w:r>
      </w:ins>
      <w:ins w:id="6033" w:author="rkbansal" w:date="2020-02-17T21:54:00Z">
        <w:r>
          <w:rPr>
            <w:noProof/>
          </w:rPr>
          <w:t xml:space="preserve">credentials and </w:t>
        </w:r>
      </w:ins>
      <w:ins w:id="6034" w:author="rkbansal" w:date="2020-02-17T21:53:00Z">
        <w:r>
          <w:rPr>
            <w:noProof/>
          </w:rPr>
          <w:t xml:space="preserve">call auth service via zuul-gateway </w:t>
        </w:r>
      </w:ins>
      <w:ins w:id="6035" w:author="rkbansal" w:date="2020-02-17T21:54:00Z">
        <w:r>
          <w:rPr>
            <w:noProof/>
          </w:rPr>
          <w:t>service.</w:t>
        </w:r>
      </w:ins>
    </w:p>
    <w:p w14:paraId="0511884E" w14:textId="3D949DF4" w:rsidR="00DE2A39" w:rsidRPr="00DE2A39" w:rsidRDefault="00DE2A39">
      <w:pPr>
        <w:pStyle w:val="ListParagraph"/>
        <w:numPr>
          <w:ilvl w:val="1"/>
          <w:numId w:val="19"/>
        </w:numPr>
        <w:rPr>
          <w:ins w:id="6036" w:author="rkbansal" w:date="2020-02-17T21:52:00Z"/>
          <w:noProof/>
          <w:rPrChange w:id="6037" w:author="rkbansal" w:date="2020-02-17T21:55:00Z">
            <w:rPr>
              <w:ins w:id="6038" w:author="rkbansal" w:date="2020-02-17T21:52:00Z"/>
              <w:rFonts w:ascii="Georgia" w:hAnsi="Georgia" w:cs="Segoe UI"/>
              <w:spacing w:val="-1"/>
              <w:sz w:val="32"/>
              <w:szCs w:val="32"/>
            </w:rPr>
          </w:rPrChange>
        </w:rPr>
        <w:pPrChange w:id="6039"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40" w:author="rkbansal" w:date="2020-02-17T21:52:00Z">
        <w:r w:rsidRPr="00DE2A39">
          <w:rPr>
            <w:noProof/>
            <w:rPrChange w:id="6041" w:author="rkbansal" w:date="2020-02-17T21:55:00Z">
              <w:rPr>
                <w:rFonts w:cs="Segoe UI"/>
                <w:spacing w:val="-1"/>
                <w:sz w:val="32"/>
                <w:szCs w:val="32"/>
              </w:rPr>
            </w:rPrChange>
          </w:rPr>
          <w:t xml:space="preserve">The </w:t>
        </w:r>
      </w:ins>
      <w:ins w:id="6042" w:author="rkbansal" w:date="2020-02-17T21:54:00Z">
        <w:r w:rsidRPr="00DE2A39">
          <w:rPr>
            <w:noProof/>
            <w:rPrChange w:id="6043" w:author="rkbansal" w:date="2020-02-17T21:55:00Z">
              <w:rPr>
                <w:rFonts w:cs="Segoe UI"/>
                <w:spacing w:val="-1"/>
                <w:sz w:val="32"/>
                <w:szCs w:val="32"/>
              </w:rPr>
            </w:rPrChange>
          </w:rPr>
          <w:t xml:space="preserve">Auth </w:t>
        </w:r>
      </w:ins>
      <w:ins w:id="6044" w:author="rkbansal" w:date="2020-02-17T21:52:00Z">
        <w:r w:rsidRPr="00DE2A39">
          <w:rPr>
            <w:noProof/>
            <w:rPrChange w:id="6045" w:author="rkbansal" w:date="2020-02-17T21:55:00Z">
              <w:rPr>
                <w:rFonts w:cs="Segoe UI"/>
                <w:spacing w:val="-1"/>
                <w:sz w:val="32"/>
                <w:szCs w:val="32"/>
              </w:rPr>
            </w:rPrChange>
          </w:rPr>
          <w:t>serv</w:t>
        </w:r>
      </w:ins>
      <w:ins w:id="6046" w:author="rkbansal" w:date="2020-02-17T21:55:00Z">
        <w:r w:rsidRPr="00DE2A39">
          <w:rPr>
            <w:noProof/>
            <w:rPrChange w:id="6047" w:author="rkbansal" w:date="2020-02-17T21:55:00Z">
              <w:rPr>
                <w:rFonts w:cs="Segoe UI"/>
                <w:spacing w:val="-1"/>
                <w:sz w:val="32"/>
                <w:szCs w:val="32"/>
              </w:rPr>
            </w:rPrChange>
          </w:rPr>
          <w:t>ice</w:t>
        </w:r>
      </w:ins>
      <w:ins w:id="6048" w:author="rkbansal" w:date="2020-02-17T21:52:00Z">
        <w:r w:rsidRPr="00DE2A39">
          <w:rPr>
            <w:noProof/>
            <w:rPrChange w:id="6049"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50" w:author="rkbansal" w:date="2020-02-17T21:56:00Z"/>
          <w:noProof/>
        </w:rPr>
      </w:pPr>
      <w:ins w:id="6051" w:author="rkbansal" w:date="2020-02-17T21:54:00Z">
        <w:r w:rsidRPr="00DE2A39">
          <w:rPr>
            <w:noProof/>
            <w:rPrChange w:id="6052"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53" w:author="rkbansal" w:date="2020-02-17T21:55:00Z"/>
          <w:b/>
          <w:bCs/>
          <w:noProof/>
          <w:rPrChange w:id="6054" w:author="rkbansal" w:date="2020-02-17T21:56:00Z">
            <w:rPr>
              <w:ins w:id="6055" w:author="rkbansal" w:date="2020-02-17T21:55:00Z"/>
              <w:noProof/>
            </w:rPr>
          </w:rPrChange>
        </w:rPr>
        <w:pPrChange w:id="6056" w:author="rkbansal" w:date="2020-02-17T21:59:00Z">
          <w:pPr>
            <w:pStyle w:val="ListParagraph"/>
            <w:numPr>
              <w:ilvl w:val="1"/>
              <w:numId w:val="19"/>
            </w:numPr>
            <w:ind w:left="1440" w:hanging="360"/>
          </w:pPr>
        </w:pPrChange>
      </w:pPr>
      <w:ins w:id="6057" w:author="rkbansal" w:date="2020-02-17T21:56:00Z">
        <w:r w:rsidRPr="00DE2A39">
          <w:rPr>
            <w:b/>
            <w:bCs/>
            <w:noProof/>
            <w:rPrChange w:id="6058" w:author="rkbansal" w:date="2020-02-17T21:56:00Z">
              <w:rPr>
                <w:noProof/>
              </w:rPr>
            </w:rPrChange>
          </w:rPr>
          <w:t>Request</w:t>
        </w:r>
      </w:ins>
      <w:ins w:id="6059" w:author="rkbansal" w:date="2020-02-17T21:57:00Z">
        <w:r w:rsidR="008A06C3">
          <w:rPr>
            <w:b/>
            <w:bCs/>
            <w:noProof/>
          </w:rPr>
          <w:t xml:space="preserve"> </w:t>
        </w:r>
      </w:ins>
    </w:p>
    <w:p w14:paraId="05FCAC25" w14:textId="56A9A204" w:rsidR="00DE2A39" w:rsidRDefault="005E2B64" w:rsidP="00DE2A39">
      <w:pPr>
        <w:pStyle w:val="ListParagraph"/>
        <w:rPr>
          <w:ins w:id="6060" w:author="rkbansal" w:date="2020-02-17T21:56:00Z"/>
          <w:noProof/>
        </w:rPr>
      </w:pPr>
      <w:ins w:id="6061"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62" w:author="rkbansal" w:date="2020-02-17T21:56:00Z"/>
          <w:noProof/>
        </w:rPr>
      </w:pPr>
    </w:p>
    <w:p w14:paraId="5F9BBC60" w14:textId="74DA1DAA" w:rsidR="00DE2A39" w:rsidRDefault="00DE2A39" w:rsidP="00DE2A39">
      <w:pPr>
        <w:pStyle w:val="ListParagraph"/>
        <w:rPr>
          <w:ins w:id="6063" w:author="rkbansal" w:date="2020-02-17T21:59:00Z"/>
          <w:noProof/>
        </w:rPr>
      </w:pPr>
      <w:ins w:id="6064" w:author="rkbansal" w:date="2020-02-17T21:56:00Z">
        <w:r w:rsidRPr="00DE2A39">
          <w:rPr>
            <w:b/>
            <w:bCs/>
            <w:noProof/>
            <w:rPrChange w:id="6065" w:author="rkbansal" w:date="2020-02-17T21:56:00Z">
              <w:rPr>
                <w:noProof/>
              </w:rPr>
            </w:rPrChange>
          </w:rPr>
          <w:t>Response</w:t>
        </w:r>
      </w:ins>
      <w:ins w:id="6066" w:author="rkbansal" w:date="2020-02-17T21:57:00Z">
        <w:r w:rsidR="008A06C3">
          <w:rPr>
            <w:b/>
            <w:bCs/>
            <w:noProof/>
          </w:rPr>
          <w:t xml:space="preserve"> – </w:t>
        </w:r>
        <w:r w:rsidR="008A06C3" w:rsidRPr="008A06C3">
          <w:rPr>
            <w:noProof/>
            <w:rPrChange w:id="6067" w:author="rkbansal" w:date="2020-02-17T21:58:00Z">
              <w:rPr>
                <w:b/>
                <w:bCs/>
                <w:noProof/>
              </w:rPr>
            </w:rPrChange>
          </w:rPr>
          <w:t>see the response</w:t>
        </w:r>
      </w:ins>
      <w:ins w:id="6068" w:author="rkbansal" w:date="2020-02-17T21:58:00Z">
        <w:r w:rsidR="008A06C3" w:rsidRPr="008A06C3">
          <w:rPr>
            <w:noProof/>
            <w:rPrChange w:id="6069"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70" w:author="rkbansal" w:date="2020-02-17T21:58:00Z"/>
          <w:noProof/>
        </w:rPr>
      </w:pPr>
    </w:p>
    <w:p w14:paraId="1F244B71" w14:textId="7CC5C9D2" w:rsidR="008A06C3" w:rsidRPr="00DE2A39" w:rsidRDefault="00702225">
      <w:pPr>
        <w:pStyle w:val="ListParagraph"/>
        <w:rPr>
          <w:ins w:id="6071" w:author="rkbansal" w:date="2020-02-17T21:49:00Z"/>
          <w:b/>
          <w:bCs/>
          <w:noProof/>
          <w:rPrChange w:id="6072" w:author="rkbansal" w:date="2020-02-17T21:56:00Z">
            <w:rPr>
              <w:ins w:id="6073" w:author="rkbansal" w:date="2020-02-17T21:49:00Z"/>
              <w:noProof/>
            </w:rPr>
          </w:rPrChange>
        </w:rPr>
      </w:pPr>
      <w:ins w:id="6074"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75" w:author="rkbansal" w:date="2020-02-17T21:49:00Z"/>
          <w:noProof/>
        </w:rPr>
      </w:pPr>
    </w:p>
    <w:p w14:paraId="3FAA5D03" w14:textId="77777777" w:rsidR="00DE2A39" w:rsidRDefault="00DE2A39" w:rsidP="009A06CB">
      <w:pPr>
        <w:pStyle w:val="ListParagraph"/>
        <w:rPr>
          <w:ins w:id="6076" w:author="rkbansal" w:date="2020-02-17T21:49:00Z"/>
          <w:noProof/>
        </w:rPr>
      </w:pPr>
    </w:p>
    <w:p w14:paraId="0B9FC0D5" w14:textId="77777777" w:rsidR="00DE2A39" w:rsidRDefault="00DE2A39" w:rsidP="009A06CB">
      <w:pPr>
        <w:pStyle w:val="ListParagraph"/>
        <w:rPr>
          <w:ins w:id="6077" w:author="rkbansal" w:date="2020-02-17T21:49:00Z"/>
          <w:noProof/>
        </w:rPr>
      </w:pPr>
    </w:p>
    <w:p w14:paraId="531901AD" w14:textId="3E45438E" w:rsidR="00F0589E" w:rsidRDefault="00F0589E" w:rsidP="009A06CB">
      <w:pPr>
        <w:pStyle w:val="ListParagraph"/>
        <w:rPr>
          <w:ins w:id="6078" w:author="rkbansal" w:date="2020-02-17T21:43:00Z"/>
          <w:b/>
          <w:sz w:val="28"/>
        </w:rPr>
      </w:pPr>
      <w:ins w:id="6079" w:author="rkbansal" w:date="2020-02-15T13:29:00Z">
        <w:r w:rsidRPr="009844F6">
          <w:rPr>
            <w:b/>
            <w:sz w:val="28"/>
            <w:rPrChange w:id="6080" w:author="rkbansal" w:date="2020-02-17T21:38:00Z">
              <w:rPr/>
            </w:rPrChange>
          </w:rPr>
          <w:br w:type="page"/>
        </w:r>
      </w:ins>
    </w:p>
    <w:p w14:paraId="1F5C40DD" w14:textId="77777777" w:rsidR="009A06CB" w:rsidRPr="009A06CB" w:rsidRDefault="009A06CB">
      <w:pPr>
        <w:pStyle w:val="ListParagraph"/>
        <w:rPr>
          <w:ins w:id="6081" w:author="rkbansal" w:date="2020-02-17T21:43:00Z"/>
          <w:rPrChange w:id="6082" w:author="rkbansal" w:date="2020-02-17T21:43:00Z">
            <w:rPr>
              <w:ins w:id="6083" w:author="rkbansal" w:date="2020-02-17T21:43:00Z"/>
              <w:b/>
              <w:sz w:val="28"/>
            </w:rPr>
          </w:rPrChange>
        </w:rPr>
        <w:pPrChange w:id="6084" w:author="rkbansal" w:date="2020-02-17T21:43:00Z">
          <w:pPr>
            <w:pStyle w:val="ListParagraph"/>
            <w:numPr>
              <w:numId w:val="19"/>
            </w:numPr>
            <w:ind w:hanging="360"/>
          </w:pPr>
        </w:pPrChange>
      </w:pPr>
    </w:p>
    <w:p w14:paraId="4635A199" w14:textId="77777777" w:rsidR="009A06CB" w:rsidRPr="009844F6" w:rsidRDefault="009A06CB">
      <w:pPr>
        <w:pStyle w:val="ListParagraph"/>
        <w:rPr>
          <w:ins w:id="6085" w:author="rkbansal" w:date="2020-02-15T13:29:00Z"/>
          <w:rPrChange w:id="6086" w:author="rkbansal" w:date="2020-02-17T21:38:00Z">
            <w:rPr>
              <w:ins w:id="6087" w:author="rkbansal" w:date="2020-02-15T13:29:00Z"/>
              <w:rFonts w:eastAsiaTheme="majorEastAsia" w:cstheme="majorBidi"/>
              <w:color w:val="2F5496" w:themeColor="accent1" w:themeShade="BF"/>
              <w:szCs w:val="26"/>
            </w:rPr>
          </w:rPrChange>
        </w:rPr>
        <w:pPrChange w:id="6088" w:author="rkbansal" w:date="2020-02-17T21:43:00Z">
          <w:pPr/>
        </w:pPrChange>
      </w:pPr>
    </w:p>
    <w:p w14:paraId="3727EEE7" w14:textId="1D409ECE" w:rsidR="000F2DCB" w:rsidRDefault="000F2DCB" w:rsidP="000F2DCB">
      <w:pPr>
        <w:pStyle w:val="Heading2"/>
        <w:rPr>
          <w:ins w:id="6089" w:author="rkbansal" w:date="2019-12-28T12:52:00Z"/>
          <w:rFonts w:ascii="Georgia" w:hAnsi="Georgia"/>
          <w:b/>
          <w:sz w:val="28"/>
        </w:rPr>
      </w:pPr>
      <w:ins w:id="6090"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91" w:author="rkbansal" w:date="2019-12-28T13:03:00Z"/>
        </w:rPr>
      </w:pPr>
      <w:ins w:id="6092" w:author="rkbansal" w:date="2019-12-28T12:52:00Z">
        <w:r w:rsidRPr="00144CC6">
          <w:t xml:space="preserve">When we have common configuration variables, classes, </w:t>
        </w:r>
      </w:ins>
      <w:proofErr w:type="spellStart"/>
      <w:ins w:id="6093" w:author="rkbansal" w:date="2020-05-17T20:31:00Z">
        <w:r w:rsidR="00171DAB">
          <w:t>enum</w:t>
        </w:r>
      </w:ins>
      <w:proofErr w:type="spellEnd"/>
      <w:ins w:id="6094" w:author="rkbansal" w:date="2019-12-28T12:52:00Z">
        <w:r w:rsidRPr="00144CC6">
          <w:t xml:space="preserve"> classes, or logic, used by multiple microservices, like the one we had </w:t>
        </w:r>
      </w:ins>
      <w:proofErr w:type="spellStart"/>
      <w:ins w:id="6095" w:author="rkbansal" w:date="2019-12-28T12:53:00Z">
        <w:r w:rsidRPr="00144CC6">
          <w:t>JwtConfig</w:t>
        </w:r>
        <w:proofErr w:type="spellEnd"/>
        <w:r w:rsidRPr="00144CC6">
          <w:t xml:space="preserve">, Status Enum, User Model related classes used in the Authentication Services and User </w:t>
        </w:r>
      </w:ins>
      <w:ins w:id="6096"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97" w:author="rkbansal" w:date="2019-12-28T13:04:00Z"/>
          <w:spacing w:val="-1"/>
          <w:shd w:val="clear" w:color="auto" w:fill="FFFFFF"/>
          <w:rPrChange w:id="6098" w:author="rkbansal" w:date="2020-02-15T13:24:00Z">
            <w:rPr>
              <w:ins w:id="6099" w:author="rkbansal" w:date="2019-12-28T13:04:00Z"/>
              <w:shd w:val="clear" w:color="auto" w:fill="FFFFFF"/>
            </w:rPr>
          </w:rPrChange>
        </w:rPr>
        <w:pPrChange w:id="6100" w:author="rkbansal" w:date="2019-12-28T13:10:00Z">
          <w:pPr/>
        </w:pPrChange>
      </w:pPr>
      <w:ins w:id="6101" w:author="rkbansal" w:date="2019-12-28T13:03:00Z">
        <w:r w:rsidRPr="00144CC6">
          <w:rPr>
            <w:spacing w:val="-1"/>
            <w:shd w:val="clear" w:color="auto" w:fill="FFFFFF"/>
            <w:rPrChange w:id="6102"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103" w:author="rkbansal" w:date="2020-02-15T13:24:00Z">
              <w:rPr>
                <w:shd w:val="clear" w:color="auto" w:fill="FFFFFF"/>
              </w:rPr>
            </w:rPrChange>
          </w:rPr>
          <w:t> file</w:t>
        </w:r>
      </w:ins>
    </w:p>
    <w:p w14:paraId="59C95AEB" w14:textId="30DF7138" w:rsidR="0087633C" w:rsidRDefault="002418C6" w:rsidP="002418C6">
      <w:pPr>
        <w:ind w:left="720"/>
        <w:rPr>
          <w:ins w:id="6104" w:author="rkbansal" w:date="2020-05-17T20:34:00Z"/>
        </w:rPr>
      </w:pPr>
      <w:ins w:id="6105"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106" w:author="rkbansal" w:date="2019-12-28T13:10:00Z"/>
        </w:rPr>
        <w:pPrChange w:id="6107" w:author="rkbansal" w:date="2020-05-17T20:31:00Z">
          <w:pPr/>
        </w:pPrChange>
      </w:pPr>
      <w:ins w:id="6108"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109" w:author="rkbansal" w:date="2019-12-28T13:11:00Z"/>
        </w:rPr>
        <w:pPrChange w:id="6110" w:author="rkbansal" w:date="2020-11-30T22:05:00Z">
          <w:pPr>
            <w:pStyle w:val="ListParagraph"/>
          </w:pPr>
        </w:pPrChange>
      </w:pPr>
      <w:ins w:id="6111" w:author="rkbansal" w:date="2019-12-28T13:10:00Z">
        <w:r>
          <w:t>In Application.properties</w:t>
        </w:r>
      </w:ins>
      <w:ins w:id="6112" w:author="rkbansal" w:date="2020-05-17T20:35:00Z">
        <w:r w:rsidR="00E52E91">
          <w:t xml:space="preserve">, </w:t>
        </w:r>
      </w:ins>
      <w:ins w:id="6113" w:author="rkbansal" w:date="2020-11-30T22:04:00Z">
        <w:r w:rsidR="00A80351">
          <w:t>No need to define anything as it will be used a JAR file in other microserv</w:t>
        </w:r>
      </w:ins>
      <w:ins w:id="6114" w:author="rkbansal" w:date="2020-11-30T22:05:00Z">
        <w:r w:rsidR="00A80351">
          <w:t>ices</w:t>
        </w:r>
      </w:ins>
    </w:p>
    <w:p w14:paraId="43E986F5" w14:textId="77777777" w:rsidR="009D3528" w:rsidRDefault="009D3528" w:rsidP="009D3528">
      <w:pPr>
        <w:pStyle w:val="ListParagraph"/>
        <w:numPr>
          <w:ilvl w:val="0"/>
          <w:numId w:val="19"/>
        </w:numPr>
        <w:rPr>
          <w:ins w:id="6115" w:author="rkbansal" w:date="2019-12-28T13:14:00Z"/>
        </w:rPr>
      </w:pPr>
      <w:ins w:id="6116" w:author="rkbansal" w:date="2019-12-28T13:13:00Z">
        <w:r>
          <w:t xml:space="preserve">Put all the </w:t>
        </w:r>
      </w:ins>
    </w:p>
    <w:p w14:paraId="0A7AE5CB" w14:textId="77777777" w:rsidR="009D3528" w:rsidRDefault="009D3528" w:rsidP="009D3528">
      <w:pPr>
        <w:pStyle w:val="ListParagraph"/>
        <w:numPr>
          <w:ilvl w:val="1"/>
          <w:numId w:val="19"/>
        </w:numPr>
        <w:rPr>
          <w:ins w:id="6117" w:author="rkbansal" w:date="2019-12-28T13:14:00Z"/>
        </w:rPr>
      </w:pPr>
      <w:ins w:id="6118" w:author="rkbansal" w:date="2019-12-28T13:14:00Z">
        <w:r>
          <w:t>common configuration variables,</w:t>
        </w:r>
      </w:ins>
    </w:p>
    <w:p w14:paraId="30D72D28" w14:textId="77777777" w:rsidR="009D3528" w:rsidRDefault="009D3528" w:rsidP="009D3528">
      <w:pPr>
        <w:pStyle w:val="ListParagraph"/>
        <w:numPr>
          <w:ilvl w:val="1"/>
          <w:numId w:val="19"/>
        </w:numPr>
        <w:rPr>
          <w:ins w:id="6119" w:author="rkbansal" w:date="2019-12-28T13:14:00Z"/>
        </w:rPr>
      </w:pPr>
      <w:ins w:id="6120" w:author="rkbansal" w:date="2019-12-28T13:14:00Z">
        <w:r>
          <w:t xml:space="preserve"> classes, </w:t>
        </w:r>
        <w:proofErr w:type="spellStart"/>
        <w:r>
          <w:t>enum</w:t>
        </w:r>
        <w:proofErr w:type="spellEnd"/>
        <w:r>
          <w:t xml:space="preserve"> classes, or logic, used by multiple microservices, </w:t>
        </w:r>
      </w:ins>
    </w:p>
    <w:p w14:paraId="30574511" w14:textId="4762C836" w:rsidR="009D3528" w:rsidRDefault="009D3528" w:rsidP="009D3528">
      <w:pPr>
        <w:pStyle w:val="ListParagraph"/>
        <w:numPr>
          <w:ilvl w:val="1"/>
          <w:numId w:val="19"/>
        </w:numPr>
        <w:rPr>
          <w:ins w:id="6121" w:author="rkbansal" w:date="2020-05-17T21:35:00Z"/>
        </w:rPr>
      </w:pPr>
      <w:ins w:id="6122"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123" w:author="rkbansal" w:date="2019-12-28T13:17:00Z"/>
        </w:rPr>
      </w:pPr>
      <w:ins w:id="6124" w:author="rkbansal" w:date="2020-05-17T21:35:00Z">
        <w:r>
          <w:lastRenderedPageBreak/>
          <w:t xml:space="preserve">Model classes of </w:t>
        </w:r>
      </w:ins>
      <w:ins w:id="6125" w:author="rkbansal" w:date="2020-05-17T21:36:00Z">
        <w:r>
          <w:t>all the microservices.</w:t>
        </w:r>
      </w:ins>
    </w:p>
    <w:p w14:paraId="0C5A0C1C" w14:textId="421684A7" w:rsidR="009E6746" w:rsidRPr="0087295E" w:rsidRDefault="009E6746" w:rsidP="009E6746">
      <w:pPr>
        <w:pStyle w:val="ListParagraph"/>
        <w:numPr>
          <w:ilvl w:val="0"/>
          <w:numId w:val="19"/>
        </w:numPr>
        <w:rPr>
          <w:ins w:id="6126" w:author="rkbansal" w:date="2019-12-28T13:18:00Z"/>
          <w:rPrChange w:id="6127" w:author="rkbansal" w:date="2020-02-15T13:27:00Z">
            <w:rPr>
              <w:ins w:id="6128" w:author="rkbansal" w:date="2019-12-28T13:18:00Z"/>
              <w:spacing w:val="-1"/>
              <w:sz w:val="32"/>
              <w:szCs w:val="32"/>
              <w:shd w:val="clear" w:color="auto" w:fill="FFFFFF"/>
            </w:rPr>
          </w:rPrChange>
        </w:rPr>
      </w:pPr>
      <w:ins w:id="6129" w:author="rkbansal" w:date="2019-12-28T13:17:00Z">
        <w:r w:rsidRPr="0087295E">
          <w:rPr>
            <w:spacing w:val="-1"/>
            <w:shd w:val="clear" w:color="auto" w:fill="FFFFFF"/>
            <w:rPrChange w:id="6130"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6131" w:author="rkbansal" w:date="2020-02-15T13:27:00Z">
              <w:rPr>
                <w:spacing w:val="-1"/>
                <w:sz w:val="32"/>
                <w:szCs w:val="32"/>
                <w:shd w:val="clear" w:color="auto" w:fill="FFFFFF"/>
              </w:rPr>
            </w:rPrChange>
          </w:rPr>
          <w:t> class</w:t>
        </w:r>
      </w:ins>
      <w:ins w:id="6132" w:author="rkbansal" w:date="2019-12-28T13:18:00Z">
        <w:r w:rsidRPr="0087295E">
          <w:rPr>
            <w:spacing w:val="-1"/>
            <w:shd w:val="clear" w:color="auto" w:fill="FFFFFF"/>
            <w:rPrChange w:id="6133" w:author="rkbansal" w:date="2020-02-15T13:27:00Z">
              <w:rPr>
                <w:spacing w:val="-1"/>
                <w:sz w:val="32"/>
                <w:szCs w:val="32"/>
                <w:shd w:val="clear" w:color="auto" w:fill="FFFFFF"/>
              </w:rPr>
            </w:rPrChange>
          </w:rPr>
          <w:t>,</w:t>
        </w:r>
        <w:r w:rsidRPr="0087295E">
          <w:t xml:space="preserve"> User Model related classes</w:t>
        </w:r>
      </w:ins>
      <w:ins w:id="6134" w:author="rkbansal" w:date="2019-12-28T13:17:00Z">
        <w:r w:rsidRPr="0087295E">
          <w:rPr>
            <w:spacing w:val="-1"/>
            <w:shd w:val="clear" w:color="auto" w:fill="FFFFFF"/>
            <w:rPrChange w:id="6135"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36"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37" w:author="rkbansal" w:date="2019-12-28T13:19:00Z"/>
          <w:rPrChange w:id="6138" w:author="rkbansal" w:date="2020-02-15T13:27:00Z">
            <w:rPr>
              <w:ins w:id="6139" w:author="rkbansal" w:date="2019-12-28T13:19:00Z"/>
              <w:spacing w:val="-1"/>
              <w:sz w:val="32"/>
              <w:szCs w:val="32"/>
              <w:shd w:val="clear" w:color="auto" w:fill="FFFFFF"/>
            </w:rPr>
          </w:rPrChange>
        </w:rPr>
      </w:pPr>
      <w:ins w:id="6140" w:author="rkbansal" w:date="2019-12-28T13:18:00Z">
        <w:r w:rsidRPr="0087295E">
          <w:rPr>
            <w:spacing w:val="-1"/>
            <w:shd w:val="clear" w:color="auto" w:fill="FFFFFF"/>
            <w:rPrChange w:id="6141" w:author="rkbansal" w:date="2020-02-15T13:27:00Z">
              <w:rPr>
                <w:spacing w:val="-1"/>
                <w:sz w:val="32"/>
                <w:szCs w:val="32"/>
                <w:shd w:val="clear" w:color="auto" w:fill="FFFFFF"/>
              </w:rPr>
            </w:rPrChange>
          </w:rPr>
          <w:t>Add the dependency of common-service in auth-service</w:t>
        </w:r>
      </w:ins>
      <w:ins w:id="6142" w:author="rkbansal" w:date="2019-12-28T13:19:00Z">
        <w:r w:rsidRPr="0087295E">
          <w:rPr>
            <w:spacing w:val="-1"/>
            <w:shd w:val="clear" w:color="auto" w:fill="FFFFFF"/>
            <w:rPrChange w:id="6143"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44" w:author="rkbansal" w:date="2019-12-28T13:21:00Z"/>
        </w:rPr>
        <w:pPrChange w:id="6145" w:author="rkbansal" w:date="2019-12-28T13:21:00Z">
          <w:pPr>
            <w:pStyle w:val="ListParagraph"/>
            <w:numPr>
              <w:numId w:val="19"/>
            </w:numPr>
            <w:ind w:hanging="360"/>
          </w:pPr>
        </w:pPrChange>
      </w:pPr>
      <w:ins w:id="6146"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47" w:author="rkbansal" w:date="2020-04-21T17:53:00Z"/>
        </w:rPr>
      </w:pPr>
      <w:ins w:id="6148" w:author="rkbansal" w:date="2019-12-28T13:19:00Z">
        <w:r>
          <w:t>Now we can use the common configurations and classes.</w:t>
        </w:r>
      </w:ins>
    </w:p>
    <w:p w14:paraId="3DCFD92F" w14:textId="77777777" w:rsidR="00F626F3" w:rsidRPr="000F2DCB" w:rsidRDefault="00F626F3">
      <w:pPr>
        <w:pStyle w:val="ListParagraph"/>
        <w:rPr>
          <w:ins w:id="6149" w:author="rkbansal" w:date="2019-12-28T12:50:00Z"/>
          <w:rPrChange w:id="6150" w:author="rkbansal" w:date="2019-12-28T12:52:00Z">
            <w:rPr>
              <w:ins w:id="6151" w:author="rkbansal" w:date="2019-12-28T12:50:00Z"/>
              <w:rFonts w:ascii="Georgia" w:hAnsi="Georgia"/>
              <w:b/>
              <w:sz w:val="28"/>
            </w:rPr>
          </w:rPrChange>
        </w:rPr>
        <w:pPrChange w:id="6152" w:author="rkbansal" w:date="2020-04-21T17:53:00Z">
          <w:pPr>
            <w:pStyle w:val="Heading2"/>
          </w:pPr>
        </w:pPrChange>
      </w:pPr>
    </w:p>
    <w:p w14:paraId="0FF9452F" w14:textId="77777777" w:rsidR="00693592" w:rsidRDefault="00F626F3" w:rsidP="00CC3C0A">
      <w:pPr>
        <w:pStyle w:val="Heading3"/>
        <w:rPr>
          <w:ins w:id="6153" w:author="rkbansal" w:date="2020-04-21T17:55:00Z"/>
          <w:b/>
          <w:bCs/>
        </w:rPr>
      </w:pPr>
      <w:ins w:id="6154" w:author="rkbansal" w:date="2020-04-21T17:53:00Z">
        <w:r w:rsidRPr="00CC3C0A">
          <w:rPr>
            <w:b/>
            <w:bCs/>
            <w:sz w:val="36"/>
            <w:szCs w:val="36"/>
            <w:rPrChange w:id="6155" w:author="rkbansal" w:date="2020-04-21T17:54:00Z">
              <w:rPr/>
            </w:rPrChange>
          </w:rPr>
          <w:t>Exception Handling</w:t>
        </w:r>
      </w:ins>
    </w:p>
    <w:p w14:paraId="20210737" w14:textId="77777777" w:rsidR="009B2C6E" w:rsidRDefault="00693592" w:rsidP="00693592">
      <w:pPr>
        <w:rPr>
          <w:ins w:id="6156" w:author="rkbansal" w:date="2020-04-21T17:57:00Z"/>
          <w:shd w:val="clear" w:color="auto" w:fill="FFFFFF"/>
        </w:rPr>
      </w:pPr>
      <w:ins w:id="6157"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58" w:author="rkbansal" w:date="2020-04-21T17:57:00Z"/>
          <w:b/>
          <w:bCs/>
          <w:sz w:val="28"/>
          <w:szCs w:val="28"/>
          <w:rPrChange w:id="6159" w:author="rkbansal" w:date="2020-04-21T19:44:00Z">
            <w:rPr>
              <w:ins w:id="6160" w:author="rkbansal" w:date="2020-04-21T17:57:00Z"/>
            </w:rPr>
          </w:rPrChange>
        </w:rPr>
        <w:pPrChange w:id="6161" w:author="rkbansal" w:date="2020-04-21T19:44:00Z">
          <w:pPr>
            <w:pStyle w:val="Heading2"/>
            <w:spacing w:before="480" w:after="480" w:line="525" w:lineRule="atLeast"/>
            <w:textAlignment w:val="baseline"/>
          </w:pPr>
        </w:pPrChange>
      </w:pPr>
      <w:ins w:id="6162" w:author="rkbansal" w:date="2020-04-21T17:57:00Z">
        <w:r w:rsidRPr="00EB4F74">
          <w:rPr>
            <w:b/>
            <w:bCs/>
            <w:i w:val="0"/>
            <w:iCs w:val="0"/>
            <w:sz w:val="28"/>
            <w:szCs w:val="28"/>
            <w:rPrChange w:id="6163"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64" w:author="rkbansal" w:date="2020-04-21T17:57:00Z"/>
          <w:rFonts w:ascii="Georgia" w:hAnsi="Georgia"/>
          <w:color w:val="262D3D"/>
          <w:sz w:val="27"/>
          <w:szCs w:val="27"/>
        </w:rPr>
      </w:pPr>
      <w:ins w:id="6165"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66" w:author="rkbansal" w:date="2020-04-21T17:58:00Z"/>
          <w:b/>
          <w:bCs/>
        </w:rPr>
      </w:pPr>
      <w:ins w:id="6167"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68" w:author="rkbansal" w:date="2020-04-21T17:58:00Z"/>
          <w:rFonts w:eastAsia="Times New Roman" w:cs="Times New Roman"/>
          <w:color w:val="262D3D"/>
          <w:sz w:val="27"/>
          <w:szCs w:val="27"/>
          <w:lang w:eastAsia="en-IN"/>
        </w:rPr>
      </w:pPr>
      <w:ins w:id="6169"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70" w:author="rkbansal" w:date="2020-04-21T17:58:00Z"/>
          <w:rFonts w:eastAsia="Times New Roman" w:cs="Times New Roman"/>
          <w:color w:val="262D3D"/>
          <w:sz w:val="27"/>
          <w:szCs w:val="27"/>
          <w:lang w:eastAsia="en-IN"/>
        </w:rPr>
      </w:pPr>
      <w:ins w:id="6171"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72"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73"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74" w:author="rkbansal" w:date="2020-04-21T17:59:00Z"/>
          <w:rFonts w:eastAsia="Times New Roman" w:cs="Times New Roman"/>
          <w:color w:val="262D3D"/>
          <w:sz w:val="27"/>
          <w:szCs w:val="27"/>
          <w:lang w:eastAsia="en-IN"/>
        </w:rPr>
      </w:pPr>
      <w:ins w:id="6175"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76" w:author="rkbansal" w:date="2020-04-21T17:58:00Z"/>
          <w:rFonts w:eastAsia="Times New Roman" w:cs="Times New Roman"/>
          <w:color w:val="262D3D"/>
          <w:sz w:val="27"/>
          <w:szCs w:val="27"/>
          <w:lang w:eastAsia="en-IN"/>
        </w:rPr>
      </w:pPr>
      <w:ins w:id="6177"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78" w:author="rkbansal" w:date="2020-04-21T17:58:00Z"/>
          <w:rFonts w:eastAsia="Times New Roman" w:cs="Times New Roman"/>
          <w:color w:val="262D3D"/>
          <w:sz w:val="27"/>
          <w:szCs w:val="27"/>
          <w:lang w:eastAsia="en-IN"/>
        </w:rPr>
      </w:pPr>
      <w:ins w:id="6179"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80" w:author="rkbansal" w:date="2020-04-21T18:01:00Z"/>
          <w:rFonts w:ascii="Georgia" w:hAnsi="Georgia"/>
          <w:color w:val="262D3D"/>
          <w:sz w:val="27"/>
          <w:szCs w:val="27"/>
        </w:rPr>
      </w:pPr>
      <w:ins w:id="6181" w:author="rkbansal" w:date="2020-02-15T13:27:00Z">
        <w:r w:rsidRPr="00CC3C0A">
          <w:rPr>
            <w:b/>
            <w:bCs/>
            <w:rPrChange w:id="6182" w:author="rkbansal" w:date="2020-04-21T17:54:00Z">
              <w:rPr/>
            </w:rPrChange>
          </w:rPr>
          <w:br w:type="page"/>
        </w:r>
      </w:ins>
      <w:ins w:id="6183"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002B5FC7"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84" w:author="rkbansal" w:date="2020-04-21T18:01:00Z"/>
          <w:rFonts w:eastAsia="Times New Roman" w:cs="Times New Roman"/>
          <w:color w:val="262D3D"/>
          <w:sz w:val="27"/>
          <w:szCs w:val="27"/>
          <w:lang w:eastAsia="en-IN"/>
        </w:rPr>
      </w:pPr>
      <w:ins w:id="6185"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86" w:author="rkbansal" w:date="2020-04-21T18:01:00Z"/>
          <w:b/>
          <w:bCs/>
          <w:color w:val="2F5496" w:themeColor="accent1" w:themeShade="BF"/>
          <w:szCs w:val="26"/>
        </w:rPr>
      </w:pPr>
      <w:ins w:id="6187"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88" w:author="rkbansal" w:date="2020-04-21T18:02:00Z"/>
          <w:color w:val="262D3D"/>
          <w:shd w:val="clear" w:color="auto" w:fill="FFFFFF"/>
        </w:rPr>
      </w:pPr>
      <w:ins w:id="6189"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190" w:author="rkbansal" w:date="2020-04-21T18:02:00Z">
        <w:r>
          <w:rPr>
            <w:color w:val="262D3D"/>
            <w:shd w:val="clear" w:color="auto" w:fill="FFFFFF"/>
          </w:rPr>
          <w:t xml:space="preserve">associated classes </w:t>
        </w:r>
      </w:ins>
      <w:ins w:id="6191"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92" w:author="rkbansal" w:date="2020-02-15T13:27:00Z"/>
          <w:b/>
          <w:bCs/>
          <w:color w:val="2F5496" w:themeColor="accent1" w:themeShade="BF"/>
          <w:szCs w:val="26"/>
          <w:rPrChange w:id="6193" w:author="rkbansal" w:date="2020-04-21T17:54:00Z">
            <w:rPr>
              <w:ins w:id="6194" w:author="rkbansal" w:date="2020-02-15T13:27:00Z"/>
              <w:color w:val="2F5496" w:themeColor="accent1" w:themeShade="BF"/>
              <w:szCs w:val="26"/>
            </w:rPr>
          </w:rPrChange>
        </w:rPr>
      </w:pPr>
      <w:ins w:id="6195"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96" w:author="rkbansal" w:date="2020-04-21T19:37:00Z"/>
          <w:b/>
          <w:sz w:val="28"/>
        </w:rPr>
      </w:pPr>
      <w:ins w:id="6197" w:author="rkbansal" w:date="2020-04-21T19:37:00Z">
        <w:r>
          <w:rPr>
            <w:b/>
            <w:sz w:val="28"/>
          </w:rPr>
          <w:t>ApiError Class:</w:t>
        </w:r>
      </w:ins>
    </w:p>
    <w:p w14:paraId="7EB2DFC3" w14:textId="23241E68" w:rsidR="00424FB4" w:rsidRDefault="00424FB4">
      <w:pPr>
        <w:rPr>
          <w:ins w:id="6198" w:author="rkbansal" w:date="2020-04-21T18:02:00Z"/>
          <w:rFonts w:eastAsiaTheme="majorEastAsia" w:cstheme="majorBidi"/>
          <w:b/>
          <w:color w:val="2F5496" w:themeColor="accent1" w:themeShade="BF"/>
          <w:sz w:val="28"/>
          <w:szCs w:val="26"/>
        </w:rPr>
      </w:pPr>
      <w:ins w:id="6199"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0" w:author="rkbansal" w:date="2020-04-21T19:40:00Z"/>
          <w:rFonts w:ascii="Georgia" w:hAnsi="Georgia"/>
          <w:color w:val="262D3D"/>
        </w:rPr>
      </w:pPr>
      <w:ins w:id="620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2" w:author="rkbansal" w:date="2020-04-21T19:40:00Z"/>
          <w:rFonts w:ascii="Georgia" w:hAnsi="Georgia"/>
          <w:color w:val="262D3D"/>
        </w:rPr>
      </w:pPr>
      <w:ins w:id="620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4" w:author="rkbansal" w:date="2020-04-21T19:40:00Z"/>
          <w:rFonts w:ascii="Georgia" w:hAnsi="Georgia"/>
          <w:color w:val="262D3D"/>
        </w:rPr>
      </w:pPr>
      <w:ins w:id="62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6" w:author="rkbansal" w:date="2020-04-21T19:40:00Z"/>
          <w:rFonts w:ascii="Georgia" w:hAnsi="Georgia"/>
          <w:color w:val="262D3D"/>
        </w:rPr>
      </w:pPr>
      <w:ins w:id="6207"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8" w:author="rkbansal" w:date="2020-04-21T19:40:00Z"/>
          <w:rFonts w:ascii="Georgia" w:hAnsi="Georgia"/>
          <w:color w:val="262D3D"/>
        </w:rPr>
      </w:pPr>
      <w:ins w:id="6209"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980233D" w14:textId="77777777" w:rsidR="00EB4F74" w:rsidRDefault="00EB4F74">
      <w:pPr>
        <w:rPr>
          <w:ins w:id="6210" w:author="rkbansal" w:date="2020-04-21T19:42:00Z"/>
          <w:b/>
          <w:sz w:val="28"/>
        </w:rPr>
      </w:pPr>
      <w:ins w:id="6211"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212" w:author="rkbansal" w:date="2020-04-21T19:42:00Z"/>
          <w:b/>
          <w:sz w:val="28"/>
        </w:rPr>
      </w:pPr>
      <w:ins w:id="6213"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214" w:author="rkbansal" w:date="2020-04-21T19:42:00Z"/>
          <w:rFonts w:eastAsia="Times New Roman" w:cs="Times New Roman"/>
          <w:color w:val="262D3D"/>
          <w:sz w:val="27"/>
          <w:szCs w:val="27"/>
          <w:lang w:eastAsia="en-IN"/>
        </w:rPr>
      </w:pPr>
      <w:ins w:id="6215" w:author="rkbansal" w:date="2020-04-21T19:42:00Z">
        <w:r w:rsidRPr="00EB4F74">
          <w:rPr>
            <w:rFonts w:eastAsia="Times New Roman" w:cs="Times New Roman"/>
            <w:color w:val="262D3D"/>
            <w:sz w:val="27"/>
            <w:szCs w:val="27"/>
            <w:lang w:eastAsia="en-IN"/>
          </w:rPr>
          <w:t>So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216" w:author="rkbansal" w:date="2020-04-21T19:42:00Z"/>
          <w:rFonts w:eastAsia="Times New Roman" w:cs="Times New Roman"/>
          <w:color w:val="262D3D"/>
          <w:sz w:val="27"/>
          <w:szCs w:val="27"/>
          <w:lang w:eastAsia="en-IN"/>
        </w:rPr>
      </w:pPr>
      <w:ins w:id="6217"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218" w:author="rkbansal" w:date="2020-04-21T19:42:00Z"/>
          <w:rFonts w:eastAsia="Times New Roman" w:cs="Times New Roman"/>
          <w:color w:val="262D3D"/>
          <w:sz w:val="27"/>
          <w:szCs w:val="27"/>
          <w:lang w:eastAsia="en-IN"/>
        </w:rPr>
      </w:pPr>
      <w:ins w:id="6219"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220" w:author="rkbansal" w:date="2020-04-21T19:43:00Z"/>
          <w:b/>
          <w:sz w:val="28"/>
        </w:rPr>
      </w:pPr>
      <w:ins w:id="6221"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222" w:author="rkbansal" w:date="2020-04-21T19:43:00Z"/>
          <w:b/>
          <w:bCs/>
          <w:sz w:val="28"/>
          <w:szCs w:val="28"/>
          <w:rPrChange w:id="6223" w:author="rkbansal" w:date="2020-04-21T19:44:00Z">
            <w:rPr>
              <w:ins w:id="6224" w:author="rkbansal" w:date="2020-04-21T19:43:00Z"/>
            </w:rPr>
          </w:rPrChange>
        </w:rPr>
        <w:pPrChange w:id="6225" w:author="rkbansal" w:date="2020-04-21T19:44:00Z">
          <w:pPr>
            <w:pStyle w:val="Heading2"/>
            <w:spacing w:before="480" w:after="480" w:line="525" w:lineRule="atLeast"/>
            <w:textAlignment w:val="baseline"/>
          </w:pPr>
        </w:pPrChange>
      </w:pPr>
      <w:ins w:id="6226" w:author="rkbansal" w:date="2020-04-21T19:43:00Z">
        <w:r w:rsidRPr="00EB4F74">
          <w:rPr>
            <w:b/>
            <w:bCs/>
            <w:i w:val="0"/>
            <w:iCs w:val="0"/>
            <w:sz w:val="28"/>
            <w:szCs w:val="28"/>
            <w:rPrChange w:id="6227"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28" w:author="rkbansal" w:date="2020-04-21T19:43:00Z"/>
          <w:rFonts w:ascii="Georgia" w:hAnsi="Georgia"/>
          <w:color w:val="262D3D"/>
          <w:sz w:val="27"/>
          <w:szCs w:val="27"/>
        </w:rPr>
      </w:pPr>
      <w:ins w:id="6229"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30" w:author="rkbansal" w:date="2020-04-21T19:43:00Z"/>
          <w:rFonts w:ascii="Georgia" w:hAnsi="Georgia"/>
          <w:color w:val="262D3D"/>
          <w:sz w:val="27"/>
          <w:szCs w:val="27"/>
        </w:rPr>
      </w:pPr>
      <w:ins w:id="6231"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32" w:author="rkbansal" w:date="2020-04-21T19:43:00Z"/>
          <w:rFonts w:ascii="Georgia" w:hAnsi="Georgia"/>
          <w:color w:val="262D3D"/>
          <w:sz w:val="27"/>
          <w:szCs w:val="27"/>
        </w:rPr>
      </w:pPr>
      <w:ins w:id="623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34" w:author="rkbansal" w:date="2020-04-21T19:43:00Z"/>
          <w:rFonts w:ascii="Georgia" w:hAnsi="Georgia"/>
          <w:color w:val="262D3D"/>
          <w:sz w:val="27"/>
          <w:szCs w:val="27"/>
        </w:rPr>
      </w:pPr>
      <w:ins w:id="623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36" w:author="rkbansal" w:date="2020-04-21T23:45:00Z"/>
          <w:rFonts w:ascii="Georgia" w:hAnsi="Georgia"/>
          <w:color w:val="262D3D"/>
          <w:sz w:val="27"/>
          <w:szCs w:val="27"/>
        </w:rPr>
      </w:pPr>
      <w:ins w:id="6237"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38" w:author="rkbansal" w:date="2020-04-21T23:45:00Z"/>
          <w:b/>
          <w:bCs/>
          <w:sz w:val="28"/>
          <w:szCs w:val="28"/>
          <w:rPrChange w:id="6239" w:author="rkbansal" w:date="2020-04-21T23:48:00Z">
            <w:rPr>
              <w:ins w:id="6240" w:author="rkbansal" w:date="2020-04-21T23:45:00Z"/>
            </w:rPr>
          </w:rPrChange>
        </w:rPr>
        <w:pPrChange w:id="6241" w:author="rkbansal" w:date="2020-04-21T23:48:00Z">
          <w:pPr>
            <w:pStyle w:val="Heading2"/>
            <w:spacing w:before="480" w:after="480" w:line="525" w:lineRule="atLeast"/>
            <w:textAlignment w:val="baseline"/>
          </w:pPr>
        </w:pPrChange>
      </w:pPr>
      <w:ins w:id="6242" w:author="rkbansal" w:date="2020-04-21T23:45:00Z">
        <w:r w:rsidRPr="00F26480">
          <w:rPr>
            <w:b/>
            <w:bCs/>
            <w:i w:val="0"/>
            <w:iCs w:val="0"/>
            <w:sz w:val="28"/>
            <w:szCs w:val="28"/>
            <w:rPrChange w:id="6243"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44" w:author="rkbansal" w:date="2020-04-21T23:47:00Z"/>
          <w:rFonts w:ascii="Georgia" w:hAnsi="Georgia"/>
          <w:color w:val="262D3D"/>
          <w:sz w:val="27"/>
          <w:szCs w:val="27"/>
        </w:rPr>
      </w:pPr>
      <w:ins w:id="6245"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46" w:author="rkbansal" w:date="2020-04-21T23:47:00Z"/>
          <w:rFonts w:eastAsia="Times New Roman" w:cs="Times New Roman"/>
          <w:color w:val="262D3D"/>
          <w:sz w:val="27"/>
          <w:szCs w:val="27"/>
          <w:lang w:eastAsia="en-IN"/>
        </w:rPr>
      </w:pPr>
      <w:ins w:id="6247"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48" w:author="rkbansal" w:date="2020-04-21T23:47:00Z"/>
          <w:rFonts w:eastAsia="Times New Roman" w:cs="Times New Roman"/>
          <w:color w:val="262D3D"/>
          <w:sz w:val="27"/>
          <w:szCs w:val="27"/>
          <w:lang w:eastAsia="en-IN"/>
        </w:rPr>
      </w:pPr>
      <w:ins w:id="6249" w:author="rkbansal" w:date="2020-04-21T23:47:00Z">
        <w:r w:rsidRPr="00FD4F82">
          <w:rPr>
            <w:rFonts w:eastAsia="Times New Roman" w:cs="Times New Roman"/>
            <w:color w:val="262D3D"/>
            <w:sz w:val="27"/>
            <w:szCs w:val="27"/>
            <w:lang w:eastAsia="en-IN"/>
          </w:rPr>
          <w:t xml:space="preserve">Overriding Exceptions Handled In </w:t>
        </w:r>
        <w:proofErr w:type="spellStart"/>
        <w:r w:rsidRPr="00FD4F82">
          <w:rPr>
            <w:rFonts w:eastAsia="Times New Roman" w:cs="Times New Roman"/>
            <w:color w:val="262D3D"/>
            <w:sz w:val="27"/>
            <w:szCs w:val="27"/>
            <w:lang w:eastAsia="en-IN"/>
          </w:rPr>
          <w:t>ResponseEntityExceptionHandler</w:t>
        </w:r>
        <w:proofErr w:type="spellEnd"/>
      </w:ins>
    </w:p>
    <w:p w14:paraId="32778099" w14:textId="77777777" w:rsidR="00FD4F82" w:rsidRPr="00FD4F82" w:rsidRDefault="00FD4F82" w:rsidP="00FD4F82">
      <w:pPr>
        <w:spacing w:after="0" w:line="450" w:lineRule="atLeast"/>
        <w:textAlignment w:val="baseline"/>
        <w:rPr>
          <w:ins w:id="6250" w:author="rkbansal" w:date="2020-04-21T23:47:00Z"/>
          <w:rFonts w:eastAsia="Times New Roman" w:cs="Times New Roman"/>
          <w:color w:val="262D3D"/>
          <w:sz w:val="27"/>
          <w:szCs w:val="27"/>
          <w:lang w:eastAsia="en-IN"/>
        </w:rPr>
      </w:pPr>
      <w:ins w:id="6251"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52" w:author="rkbansal" w:date="2020-04-21T23:50:00Z"/>
          <w:rFonts w:ascii="Georgia" w:hAnsi="Georgia"/>
          <w:color w:val="262D3D"/>
          <w:sz w:val="27"/>
          <w:szCs w:val="27"/>
        </w:rPr>
      </w:pPr>
      <w:ins w:id="6253"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54" w:author="rkbansal" w:date="2020-04-21T23:50:00Z"/>
          <w:rFonts w:ascii="Georgia" w:hAnsi="Georgia"/>
          <w:color w:val="262D3D"/>
          <w:shd w:val="clear" w:color="auto" w:fill="FFFFFF"/>
        </w:rPr>
      </w:pPr>
      <w:ins w:id="6255"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56" w:author="rkbansal" w:date="2020-04-21T23:50:00Z"/>
          <w:rFonts w:ascii="Georgia" w:hAnsi="Georgia"/>
          <w:color w:val="262D3D"/>
          <w:sz w:val="27"/>
          <w:szCs w:val="27"/>
        </w:rPr>
      </w:pPr>
      <w:ins w:id="6257"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58" w:author="rkbansal" w:date="2020-04-21T23:50:00Z"/>
          <w:b/>
          <w:bCs/>
          <w:sz w:val="28"/>
          <w:szCs w:val="28"/>
          <w:rPrChange w:id="6259" w:author="rkbansal" w:date="2020-04-21T23:51:00Z">
            <w:rPr>
              <w:ins w:id="6260" w:author="rkbansal" w:date="2020-04-21T23:50:00Z"/>
            </w:rPr>
          </w:rPrChange>
        </w:rPr>
        <w:pPrChange w:id="6261" w:author="rkbansal" w:date="2020-04-21T23:51:00Z">
          <w:pPr>
            <w:pStyle w:val="Heading3"/>
            <w:spacing w:before="480" w:after="480" w:line="450" w:lineRule="atLeast"/>
            <w:textAlignment w:val="baseline"/>
          </w:pPr>
        </w:pPrChange>
      </w:pPr>
      <w:ins w:id="6262" w:author="rkbansal" w:date="2020-04-21T23:50:00Z">
        <w:r w:rsidRPr="00B22671">
          <w:rPr>
            <w:b/>
            <w:bCs/>
            <w:sz w:val="28"/>
            <w:szCs w:val="28"/>
            <w:rPrChange w:id="6263" w:author="rkbansal" w:date="2020-04-21T23:51:00Z">
              <w:rPr/>
            </w:rPrChange>
          </w:rPr>
          <w:t xml:space="preserve">Handling </w:t>
        </w:r>
      </w:ins>
      <w:ins w:id="6264" w:author="rkbansal" w:date="2020-04-21T23:59:00Z">
        <w:r w:rsidR="007267E6">
          <w:rPr>
            <w:b/>
            <w:bCs/>
            <w:sz w:val="28"/>
            <w:szCs w:val="28"/>
          </w:rPr>
          <w:t xml:space="preserve">Rest </w:t>
        </w:r>
      </w:ins>
      <w:ins w:id="6265" w:author="rkbansal" w:date="2020-04-21T23:50:00Z">
        <w:r w:rsidRPr="00B22671">
          <w:rPr>
            <w:b/>
            <w:bCs/>
            <w:sz w:val="28"/>
            <w:szCs w:val="28"/>
            <w:rPrChange w:id="6266"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67" w:author="rkbansal" w:date="2020-04-21T23:50:00Z"/>
          <w:rFonts w:ascii="Georgia" w:hAnsi="Georgia"/>
          <w:color w:val="262D3D"/>
          <w:sz w:val="27"/>
          <w:szCs w:val="27"/>
        </w:rPr>
      </w:pPr>
      <w:ins w:id="6268"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69" w:author="rkbansal" w:date="2020-04-21T23:50:00Z"/>
          <w:rFonts w:ascii="Georgia" w:hAnsi="Georgia"/>
          <w:color w:val="262D3D"/>
          <w:sz w:val="27"/>
          <w:szCs w:val="27"/>
        </w:rPr>
      </w:pPr>
      <w:ins w:id="6270"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71" w:author="rkbansal" w:date="2020-04-21T23:50:00Z"/>
          <w:rFonts w:ascii="Georgia" w:hAnsi="Georgia"/>
          <w:color w:val="262D3D"/>
          <w:sz w:val="27"/>
          <w:szCs w:val="27"/>
        </w:rPr>
      </w:pPr>
      <w:ins w:id="6272"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proofErr w:type="spellStart"/>
        <w:r>
          <w:rPr>
            <w:rStyle w:val="HTMLCode"/>
            <w:rFonts w:eastAsiaTheme="majorEastAsia"/>
            <w:color w:val="455065"/>
            <w:sz w:val="21"/>
            <w:szCs w:val="21"/>
            <w:bdr w:val="single" w:sz="6" w:space="3" w:color="EBECED" w:frame="1"/>
            <w:shd w:val="clear" w:color="auto" w:fill="FBFBFB"/>
          </w:rPr>
          <w:t>javax.persistence.EntityNotFoundException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73" w:author="rkbansal" w:date="2020-04-21T19:43:00Z"/>
          <w:rFonts w:ascii="Georgia" w:hAnsi="Georgia"/>
          <w:color w:val="262D3D"/>
          <w:sz w:val="27"/>
          <w:szCs w:val="27"/>
        </w:rPr>
      </w:pPr>
      <w:ins w:id="6274"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75" w:author="rkbansal" w:date="2020-04-21T19:40:00Z"/>
          <w:b/>
          <w:sz w:val="28"/>
          <w:rPrChange w:id="6276" w:author="rkbansal" w:date="2020-04-21T23:55:00Z">
            <w:rPr>
              <w:ins w:id="6277"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78" w:author="rkbansal" w:date="2020-04-22T15:38:00Z"/>
          <w:color w:val="262D3D"/>
          <w:shd w:val="clear" w:color="auto" w:fill="FFFFFF"/>
        </w:rPr>
      </w:pPr>
      <w:ins w:id="6279"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5FA31AD" w14:textId="7DDB7176" w:rsidR="00913740" w:rsidRDefault="00913740">
      <w:pPr>
        <w:rPr>
          <w:ins w:id="6280" w:author="rkbansal" w:date="2020-04-22T15:38:00Z"/>
          <w:color w:val="262D3D"/>
          <w:shd w:val="clear" w:color="auto" w:fill="FFFFFF"/>
        </w:rPr>
      </w:pPr>
      <w:ins w:id="6281" w:author="rkbansal" w:date="2020-04-22T15:38:00Z">
        <w:r>
          <w:rPr>
            <w:color w:val="262D3D"/>
            <w:shd w:val="clear" w:color="auto" w:fill="FFFFFF"/>
          </w:rPr>
          <w:t>S</w:t>
        </w:r>
      </w:ins>
      <w:ins w:id="6282" w:author="rkbansal" w:date="2020-04-22T15:39:00Z">
        <w:r>
          <w:rPr>
            <w:color w:val="262D3D"/>
            <w:shd w:val="clear" w:color="auto" w:fill="FFFFFF"/>
          </w:rPr>
          <w:t xml:space="preserve">ource Code of the </w:t>
        </w:r>
      </w:ins>
      <w:ins w:id="6283" w:author="rkbansal" w:date="2020-04-25T15:26:00Z">
        <w:r w:rsidR="00837257">
          <w:rPr>
            <w:color w:val="262D3D"/>
            <w:shd w:val="clear" w:color="auto" w:fill="FFFFFF"/>
          </w:rPr>
          <w:t>Custom exception</w:t>
        </w:r>
        <w:r w:rsidR="00B5104D">
          <w:rPr>
            <w:color w:val="262D3D"/>
            <w:shd w:val="clear" w:color="auto" w:fill="FFFFFF"/>
          </w:rPr>
          <w:t xml:space="preserve"> </w:t>
        </w:r>
      </w:ins>
      <w:ins w:id="6284"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85" w:author="rkbansal" w:date="2020-04-25T15:27:00Z"/>
          <w:b/>
          <w:bCs/>
          <w:shd w:val="clear" w:color="auto" w:fill="FFFFFF"/>
          <w:rPrChange w:id="6286" w:author="rkbansal" w:date="2020-04-25T15:28:00Z">
            <w:rPr>
              <w:ins w:id="6287" w:author="rkbansal" w:date="2020-04-25T15:27:00Z"/>
              <w:b/>
              <w:bCs/>
              <w:color w:val="262D3D"/>
              <w:shd w:val="clear" w:color="auto" w:fill="FFFFFF"/>
            </w:rPr>
          </w:rPrChange>
        </w:rPr>
        <w:pPrChange w:id="6288" w:author="rkbansal" w:date="2020-04-25T15:28:00Z">
          <w:pPr>
            <w:pStyle w:val="ListParagraph"/>
            <w:numPr>
              <w:numId w:val="19"/>
            </w:numPr>
            <w:ind w:hanging="360"/>
          </w:pPr>
        </w:pPrChange>
      </w:pPr>
      <w:ins w:id="6289" w:author="rkbansal" w:date="2020-04-22T15:38:00Z">
        <w:r w:rsidRPr="005C4336">
          <w:rPr>
            <w:rFonts w:eastAsiaTheme="minorHAnsi"/>
            <w:b/>
            <w:bCs/>
            <w:shd w:val="clear" w:color="auto" w:fill="FFFFFF"/>
            <w:rPrChange w:id="6290"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91" w:author="rkbansal" w:date="2020-04-25T15:28:00Z">
              <w:rPr>
                <w:color w:val="262D3D"/>
                <w:shd w:val="clear" w:color="auto" w:fill="FFFFFF"/>
              </w:rPr>
            </w:rPrChange>
          </w:rPr>
          <w:t> </w:t>
        </w:r>
      </w:ins>
    </w:p>
    <w:p w14:paraId="323C1AF3" w14:textId="0B8ED581" w:rsidR="00496A03" w:rsidRPr="006E18BE" w:rsidRDefault="00496A03">
      <w:pPr>
        <w:pStyle w:val="ListParagraph"/>
        <w:rPr>
          <w:ins w:id="6292" w:author="rkbansal" w:date="2020-04-22T15:38:00Z"/>
          <w:color w:val="262D3D"/>
          <w:shd w:val="clear" w:color="auto" w:fill="FFFFFF"/>
        </w:rPr>
        <w:pPrChange w:id="6293" w:author="rkbansal" w:date="2020-04-22T15:40:00Z">
          <w:pPr/>
        </w:pPrChange>
      </w:pPr>
      <w:ins w:id="6294"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95" w:author="rkbansal" w:date="2020-04-25T15:30:00Z"/>
          <w:b/>
          <w:bCs/>
          <w:shd w:val="clear" w:color="auto" w:fill="FFFFFF"/>
          <w:rPrChange w:id="6296" w:author="rkbansal" w:date="2020-04-25T15:30:00Z">
            <w:rPr>
              <w:ins w:id="6297" w:author="rkbansal" w:date="2020-04-25T15:30:00Z"/>
              <w:b/>
              <w:bCs/>
              <w:color w:val="262D3D"/>
              <w:shd w:val="clear" w:color="auto" w:fill="FFFFFF"/>
            </w:rPr>
          </w:rPrChange>
        </w:rPr>
        <w:pPrChange w:id="6298" w:author="rkbansal" w:date="2020-04-25T15:30:00Z">
          <w:pPr>
            <w:pStyle w:val="ListParagraph"/>
            <w:numPr>
              <w:ilvl w:val="1"/>
              <w:numId w:val="19"/>
            </w:numPr>
            <w:ind w:left="924" w:hanging="357"/>
          </w:pPr>
        </w:pPrChange>
      </w:pPr>
      <w:ins w:id="6299" w:author="rkbansal" w:date="2020-04-25T15:29:00Z">
        <w:r w:rsidRPr="002F7AB3">
          <w:rPr>
            <w:b/>
            <w:bCs/>
            <w:shd w:val="clear" w:color="auto" w:fill="FFFFFF"/>
            <w:rPrChange w:id="6300"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301" w:author="rkbansal" w:date="2020-04-25T15:29:00Z"/>
          <w:color w:val="262D3D"/>
          <w:shd w:val="clear" w:color="auto" w:fill="FFFFFF"/>
          <w:rPrChange w:id="6302" w:author="rkbansal" w:date="2020-04-25T15:29:00Z">
            <w:rPr>
              <w:ins w:id="6303" w:author="rkbansal" w:date="2020-04-25T15:29:00Z"/>
              <w:b/>
              <w:bCs/>
              <w:color w:val="262D3D"/>
              <w:shd w:val="clear" w:color="auto" w:fill="FFFFFF"/>
            </w:rPr>
          </w:rPrChange>
        </w:rPr>
        <w:pPrChange w:id="6304" w:author="rkbansal" w:date="2020-04-25T15:30:00Z">
          <w:pPr>
            <w:pStyle w:val="ListParagraph"/>
            <w:numPr>
              <w:ilvl w:val="1"/>
              <w:numId w:val="19"/>
            </w:numPr>
            <w:ind w:left="1440" w:hanging="360"/>
          </w:pPr>
        </w:pPrChange>
      </w:pPr>
      <w:ins w:id="6305"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306" w:author="rkbansal" w:date="2020-04-25T15:29:00Z"/>
          <w:color w:val="262D3D"/>
          <w:shd w:val="clear" w:color="auto" w:fill="FFFFFF"/>
        </w:rPr>
        <w:pPrChange w:id="6307" w:author="rkbansal" w:date="2020-04-25T15:29:00Z">
          <w:pPr>
            <w:pStyle w:val="ListParagraph"/>
            <w:numPr>
              <w:numId w:val="19"/>
            </w:numPr>
            <w:ind w:hanging="360"/>
          </w:pPr>
        </w:pPrChange>
      </w:pPr>
    </w:p>
    <w:p w14:paraId="1B121CF9" w14:textId="77777777" w:rsidR="005C4336" w:rsidRDefault="005C4336">
      <w:pPr>
        <w:pStyle w:val="ListParagraph"/>
        <w:rPr>
          <w:ins w:id="6308" w:author="rkbansal" w:date="2020-04-25T15:29:00Z"/>
          <w:b/>
          <w:bCs/>
          <w:color w:val="262D3D"/>
          <w:shd w:val="clear" w:color="auto" w:fill="FFFFFF"/>
        </w:rPr>
        <w:pPrChange w:id="6309"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310" w:author="rkbansal" w:date="2020-04-21T23:57:00Z"/>
          <w:b/>
          <w:bCs/>
          <w:color w:val="262D3D"/>
          <w:shd w:val="clear" w:color="auto" w:fill="FFFFFF"/>
          <w:rPrChange w:id="6311" w:author="rkbansal" w:date="2020-04-22T15:39:00Z">
            <w:rPr>
              <w:ins w:id="6312" w:author="rkbansal" w:date="2020-04-21T23:57:00Z"/>
              <w:color w:val="262D3D"/>
              <w:shd w:val="clear" w:color="auto" w:fill="FFFFFF"/>
            </w:rPr>
          </w:rPrChange>
        </w:rPr>
        <w:pPrChange w:id="6313" w:author="rkbansal" w:date="2020-04-22T15:39:00Z">
          <w:pPr/>
        </w:pPrChange>
      </w:pPr>
      <w:proofErr w:type="spellStart"/>
      <w:ins w:id="6314" w:author="rkbansal" w:date="2020-04-22T15:38:00Z">
        <w:r w:rsidRPr="006E18BE">
          <w:rPr>
            <w:b/>
            <w:bCs/>
            <w:color w:val="262D3D"/>
            <w:shd w:val="clear" w:color="auto" w:fill="FFFFFF"/>
            <w:rPrChange w:id="6315" w:author="rkbansal" w:date="2020-04-22T15:39:00Z">
              <w:rPr>
                <w:color w:val="262D3D"/>
                <w:shd w:val="clear" w:color="auto" w:fill="FFFFFF"/>
              </w:rPr>
            </w:rPrChange>
          </w:rPr>
          <w:t>RestExceptionHandler</w:t>
        </w:r>
      </w:ins>
      <w:proofErr w:type="spellEnd"/>
    </w:p>
    <w:p w14:paraId="5035B09A" w14:textId="6C525C4F" w:rsidR="007267E6" w:rsidRDefault="00C17E40">
      <w:pPr>
        <w:rPr>
          <w:ins w:id="6316" w:author="rkbansal" w:date="2020-04-21T23:58:00Z"/>
          <w:b/>
          <w:sz w:val="28"/>
        </w:rPr>
      </w:pPr>
      <w:ins w:id="6317"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318" w:author="rkbansal" w:date="2020-04-21T23:58:00Z"/>
          <w:color w:val="262D3D"/>
          <w:shd w:val="clear" w:color="auto" w:fill="FFFFFF"/>
        </w:rPr>
      </w:pPr>
      <w:ins w:id="6319" w:author="rkbansal" w:date="2020-04-21T23:58:00Z">
        <w:r>
          <w:rPr>
            <w:color w:val="262D3D"/>
            <w:shd w:val="clear" w:color="auto" w:fill="FFFFFF"/>
          </w:rPr>
          <w:t>Great! In the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320" w:author="rkbansal" w:date="2020-04-21T23:58:00Z"/>
          <w:color w:val="262D3D"/>
          <w:shd w:val="clear" w:color="auto" w:fill="FFFFFF"/>
        </w:rPr>
      </w:pPr>
      <w:ins w:id="6321"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322" w:author="rkbansal" w:date="2020-04-22T00:05:00Z"/>
          <w:b/>
          <w:bCs/>
          <w:sz w:val="28"/>
          <w:szCs w:val="28"/>
        </w:rPr>
      </w:pPr>
      <w:ins w:id="6323"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324" w:author="rkbansal" w:date="2020-04-22T00:05:00Z"/>
          <w:spacing w:val="-3"/>
          <w:sz w:val="26"/>
          <w:szCs w:val="26"/>
          <w:shd w:val="clear" w:color="auto" w:fill="FFFFFF"/>
          <w:rPrChange w:id="6325" w:author="rkbansal" w:date="2020-04-22T00:06:00Z">
            <w:rPr>
              <w:ins w:id="6326" w:author="rkbansal" w:date="2020-04-22T00:05:00Z"/>
              <w:rFonts w:ascii="Roboto" w:hAnsi="Roboto"/>
              <w:spacing w:val="-3"/>
              <w:sz w:val="26"/>
              <w:szCs w:val="26"/>
              <w:shd w:val="clear" w:color="auto" w:fill="FFFFFF"/>
            </w:rPr>
          </w:rPrChange>
        </w:rPr>
      </w:pPr>
      <w:proofErr w:type="spellStart"/>
      <w:ins w:id="6327" w:author="rkbansal" w:date="2020-04-22T00:05:00Z">
        <w:r w:rsidRPr="00133514">
          <w:rPr>
            <w:spacing w:val="-3"/>
            <w:sz w:val="26"/>
            <w:szCs w:val="26"/>
            <w:shd w:val="clear" w:color="auto" w:fill="FFFFFF"/>
            <w:rPrChange w:id="6328" w:author="rkbansal" w:date="2020-04-22T00:06:00Z">
              <w:rPr>
                <w:rFonts w:ascii="Roboto" w:hAnsi="Roboto"/>
                <w:spacing w:val="-3"/>
                <w:sz w:val="26"/>
                <w:szCs w:val="26"/>
                <w:shd w:val="clear" w:color="auto" w:fill="FFFFFF"/>
              </w:rPr>
            </w:rPrChange>
          </w:rPr>
          <w:t>OpenFeign’s</w:t>
        </w:r>
        <w:proofErr w:type="spellEnd"/>
        <w:r w:rsidRPr="00133514">
          <w:rPr>
            <w:spacing w:val="-3"/>
            <w:sz w:val="26"/>
            <w:szCs w:val="26"/>
            <w:shd w:val="clear" w:color="auto" w:fill="FFFFFF"/>
            <w:rPrChange w:id="6329" w:author="rkbansal" w:date="2020-04-22T00:06:00Z">
              <w:rPr>
                <w:rFonts w:ascii="Roboto" w:hAnsi="Roboto"/>
                <w:spacing w:val="-3"/>
                <w:sz w:val="26"/>
                <w:szCs w:val="26"/>
                <w:shd w:val="clear" w:color="auto" w:fill="FFFFFF"/>
              </w:rPr>
            </w:rPrChange>
          </w:rPr>
          <w:t xml:space="preserve"> </w:t>
        </w:r>
        <w:proofErr w:type="spellStart"/>
        <w:r w:rsidRPr="00133514">
          <w:rPr>
            <w:spacing w:val="-3"/>
            <w:sz w:val="26"/>
            <w:szCs w:val="26"/>
            <w:shd w:val="clear" w:color="auto" w:fill="FFFFFF"/>
            <w:rPrChange w:id="6330" w:author="rkbansal" w:date="2020-04-22T00:06:00Z">
              <w:rPr>
                <w:rFonts w:ascii="Roboto" w:hAnsi="Roboto"/>
                <w:spacing w:val="-3"/>
                <w:sz w:val="26"/>
                <w:szCs w:val="26"/>
                <w:shd w:val="clear" w:color="auto" w:fill="FFFFFF"/>
              </w:rPr>
            </w:rPrChange>
          </w:rPr>
          <w:t>FeignException</w:t>
        </w:r>
        <w:proofErr w:type="spellEnd"/>
        <w:r w:rsidRPr="00133514">
          <w:rPr>
            <w:spacing w:val="-3"/>
            <w:sz w:val="26"/>
            <w:szCs w:val="26"/>
            <w:shd w:val="clear" w:color="auto" w:fill="FFFFFF"/>
            <w:rPrChange w:id="6331" w:author="rkbansal" w:date="2020-04-22T00:06:00Z">
              <w:rPr>
                <w:rFonts w:ascii="Roboto" w:hAnsi="Roboto"/>
                <w:spacing w:val="-3"/>
                <w:sz w:val="26"/>
                <w:szCs w:val="26"/>
                <w:shd w:val="clear" w:color="auto" w:fill="FFFFFF"/>
              </w:rPr>
            </w:rPrChange>
          </w:rPr>
          <w:t xml:space="preserve">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332" w:author="rkbansal" w:date="2020-04-22T00:05:00Z"/>
          <w:i/>
          <w:iCs/>
          <w:color w:val="7A2518"/>
          <w:shd w:val="clear" w:color="auto" w:fill="FFFFFF"/>
        </w:rPr>
      </w:pPr>
      <w:ins w:id="6333"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34" w:author="rkbansal" w:date="2020-04-22T00:05:00Z"/>
        </w:rPr>
      </w:pPr>
      <w:ins w:id="6335"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36" w:author="rkbansal" w:date="2020-04-22T00:06:00Z"/>
          <w:rFonts w:eastAsia="Times New Roman" w:cs="Times New Roman"/>
          <w:spacing w:val="-2"/>
          <w:lang w:eastAsia="en-IN"/>
          <w:rPrChange w:id="6337" w:author="rkbansal" w:date="2020-04-22T00:06:00Z">
            <w:rPr>
              <w:ins w:id="6338" w:author="rkbansal" w:date="2020-04-22T00:06:00Z"/>
              <w:rFonts w:ascii="inherit" w:eastAsia="Times New Roman" w:hAnsi="inherit" w:cs="Times New Roman"/>
              <w:spacing w:val="-2"/>
              <w:lang w:eastAsia="en-IN"/>
            </w:rPr>
          </w:rPrChange>
        </w:rPr>
      </w:pPr>
      <w:ins w:id="6339" w:author="rkbansal" w:date="2020-04-22T00:06:00Z">
        <w:r w:rsidRPr="00133514">
          <w:rPr>
            <w:rFonts w:eastAsia="Times New Roman" w:cs="Times New Roman"/>
            <w:spacing w:val="-2"/>
            <w:lang w:eastAsia="en-IN"/>
            <w:rPrChange w:id="6340"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41"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42"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43" w:author="rkbansal" w:date="2020-04-22T00:08:00Z"/>
          <w:rFonts w:eastAsia="Times New Roman" w:cs="Times New Roman"/>
          <w:spacing w:val="-2"/>
          <w:lang w:eastAsia="en-IN"/>
        </w:rPr>
      </w:pPr>
      <w:ins w:id="6344" w:author="rkbansal" w:date="2020-04-22T00:06:00Z">
        <w:r w:rsidRPr="00133514">
          <w:rPr>
            <w:rFonts w:eastAsia="Times New Roman" w:cs="Times New Roman"/>
            <w:spacing w:val="-2"/>
            <w:lang w:eastAsia="en-IN"/>
            <w:rPrChange w:id="6345"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eastAsia="Times New Roman" w:cs="Times New Roman"/>
            <w:spacing w:val="-2"/>
            <w:lang w:eastAsia="en-IN"/>
            <w:rPrChange w:id="6346" w:author="rkbansal" w:date="2020-04-22T00:06:00Z">
              <w:rPr>
                <w:rFonts w:ascii="inherit" w:eastAsia="Times New Roman" w:hAnsi="inherit" w:cs="Times New Roman"/>
                <w:spacing w:val="-2"/>
                <w:lang w:eastAsia="en-IN"/>
              </w:rPr>
            </w:rPrChange>
          </w:rPr>
          <w:t>ExceptionHandler</w:t>
        </w:r>
        <w:proofErr w:type="spellEnd"/>
        <w:r w:rsidRPr="00133514">
          <w:rPr>
            <w:rFonts w:eastAsia="Times New Roman" w:cs="Times New Roman"/>
            <w:spacing w:val="-2"/>
            <w:lang w:eastAsia="en-IN"/>
            <w:rPrChange w:id="6347" w:author="rkbansal" w:date="2020-04-22T00:06:00Z">
              <w:rPr>
                <w:rFonts w:ascii="inherit" w:eastAsia="Times New Roman" w:hAnsi="inherit" w:cs="Times New Roman"/>
                <w:spacing w:val="-2"/>
                <w:lang w:eastAsia="en-IN"/>
              </w:rPr>
            </w:rPrChange>
          </w:rPr>
          <w:t xml:space="preserve"> using a </w:t>
        </w:r>
        <w:proofErr w:type="spellStart"/>
        <w:r w:rsidRPr="00133514">
          <w:rPr>
            <w:rFonts w:eastAsia="Times New Roman" w:cs="Times New Roman"/>
            <w:spacing w:val="-2"/>
            <w:lang w:eastAsia="en-IN"/>
            <w:rPrChange w:id="6348" w:author="rkbansal" w:date="2020-04-22T00:06:00Z">
              <w:rPr>
                <w:rFonts w:ascii="inherit" w:eastAsia="Times New Roman" w:hAnsi="inherit" w:cs="Times New Roman"/>
                <w:spacing w:val="-2"/>
                <w:lang w:eastAsia="en-IN"/>
              </w:rPr>
            </w:rPrChange>
          </w:rPr>
          <w:t>ControllerAdvice</w:t>
        </w:r>
        <w:proofErr w:type="spellEnd"/>
        <w:r w:rsidRPr="00133514">
          <w:rPr>
            <w:rFonts w:eastAsia="Times New Roman" w:cs="Times New Roman"/>
            <w:spacing w:val="-2"/>
            <w:lang w:eastAsia="en-IN"/>
            <w:rPrChange w:id="6349" w:author="rkbansal" w:date="2020-04-22T00:06:00Z">
              <w:rPr>
                <w:rFonts w:ascii="inherit" w:eastAsia="Times New Roman" w:hAnsi="inherit" w:cs="Times New Roman"/>
                <w:spacing w:val="-2"/>
                <w:lang w:eastAsia="en-IN"/>
              </w:rPr>
            </w:rPrChange>
          </w:rPr>
          <w:t>.</w:t>
        </w:r>
      </w:ins>
    </w:p>
    <w:p w14:paraId="46203D2D" w14:textId="78666849" w:rsidR="00133514" w:rsidRDefault="00133514" w:rsidP="00133514">
      <w:pPr>
        <w:shd w:val="clear" w:color="auto" w:fill="FFFFFF"/>
        <w:spacing w:before="100" w:beforeAutospacing="1" w:after="100" w:afterAutospacing="1" w:line="240" w:lineRule="auto"/>
        <w:rPr>
          <w:ins w:id="6350" w:author="rkbansal" w:date="2020-04-22T00:08:00Z"/>
          <w:rFonts w:eastAsia="Times New Roman" w:cs="Times New Roman"/>
          <w:spacing w:val="-2"/>
          <w:lang w:eastAsia="en-IN"/>
        </w:rPr>
      </w:pPr>
      <w:ins w:id="6351"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52" w:author="rkbansal" w:date="2020-04-22T00:10:00Z"/>
          <w:rFonts w:eastAsia="Times New Roman" w:cs="Times New Roman"/>
          <w:spacing w:val="-2"/>
          <w:lang w:eastAsia="en-IN"/>
        </w:rPr>
      </w:pPr>
      <w:ins w:id="6353"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54" w:author="rkbansal" w:date="2020-04-22T00:06:00Z"/>
          <w:rFonts w:eastAsia="Times New Roman" w:cs="Times New Roman"/>
          <w:spacing w:val="-2"/>
          <w:lang w:eastAsia="en-IN"/>
          <w:rPrChange w:id="6355" w:author="rkbansal" w:date="2020-04-22T00:06:00Z">
            <w:rPr>
              <w:ins w:id="6356" w:author="rkbansal" w:date="2020-04-22T00:06:00Z"/>
              <w:rFonts w:ascii="inherit" w:eastAsia="Times New Roman" w:hAnsi="inherit" w:cs="Times New Roman"/>
              <w:spacing w:val="-2"/>
              <w:lang w:eastAsia="en-IN"/>
            </w:rPr>
          </w:rPrChange>
        </w:rPr>
      </w:pPr>
      <w:ins w:id="6357"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58" w:author="rkbansal" w:date="2020-04-22T00:00:00Z"/>
          <w:rPrChange w:id="6359" w:author="rkbansal" w:date="2020-04-22T00:05:00Z">
            <w:rPr>
              <w:ins w:id="6360" w:author="rkbansal" w:date="2020-04-22T00:00:00Z"/>
              <w:b/>
              <w:bCs/>
              <w:sz w:val="28"/>
              <w:szCs w:val="28"/>
            </w:rPr>
          </w:rPrChange>
        </w:rPr>
        <w:pPrChange w:id="6361" w:author="rkbansal" w:date="2020-04-22T00:05:00Z">
          <w:pPr>
            <w:pStyle w:val="Heading5"/>
          </w:pPr>
        </w:pPrChange>
      </w:pPr>
    </w:p>
    <w:p w14:paraId="5FE48891" w14:textId="65E50919" w:rsidR="002041EA" w:rsidRDefault="002041EA">
      <w:pPr>
        <w:rPr>
          <w:ins w:id="6362" w:author="rkbansal" w:date="2020-04-21T23:55:00Z"/>
          <w:rFonts w:eastAsiaTheme="majorEastAsia" w:cstheme="majorBidi"/>
          <w:b/>
          <w:color w:val="2F5496" w:themeColor="accent1" w:themeShade="BF"/>
          <w:sz w:val="28"/>
          <w:szCs w:val="26"/>
        </w:rPr>
      </w:pPr>
      <w:ins w:id="6363" w:author="rkbansal" w:date="2020-04-21T23:55:00Z">
        <w:r>
          <w:rPr>
            <w:b/>
            <w:sz w:val="28"/>
          </w:rPr>
          <w:br w:type="page"/>
        </w:r>
      </w:ins>
    </w:p>
    <w:p w14:paraId="316FCB38" w14:textId="5614328F" w:rsidR="000D70BE" w:rsidRDefault="00D92041" w:rsidP="000D70BE">
      <w:pPr>
        <w:pStyle w:val="Heading2"/>
        <w:rPr>
          <w:ins w:id="6364" w:author="rkbansal" w:date="2020-01-09T12:08:00Z"/>
          <w:rFonts w:ascii="Georgia" w:hAnsi="Georgia"/>
          <w:b/>
          <w:sz w:val="28"/>
        </w:rPr>
      </w:pPr>
      <w:ins w:id="6365"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66" w:author="rkbansal" w:date="2020-01-09T12:08:00Z"/>
        </w:rPr>
      </w:pPr>
      <w:ins w:id="6367" w:author="rkbansal" w:date="2020-01-09T12:08:00Z">
        <w:r>
          <w:t xml:space="preserve">Create the </w:t>
        </w:r>
      </w:ins>
      <w:ins w:id="6368" w:author="rkbansal" w:date="2020-02-15T13:27:00Z">
        <w:r w:rsidR="00FA42C7">
          <w:t>project</w:t>
        </w:r>
      </w:ins>
      <w:ins w:id="6369"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70" w:author="rkbansal" w:date="2020-01-09T12:08:00Z"/>
        </w:rPr>
        <w:pPrChange w:id="6371" w:author="rkbansal" w:date="2020-01-09T12:09:00Z">
          <w:pPr>
            <w:pStyle w:val="ListParagraph"/>
            <w:numPr>
              <w:numId w:val="22"/>
            </w:numPr>
            <w:ind w:hanging="360"/>
          </w:pPr>
        </w:pPrChange>
      </w:pPr>
      <w:ins w:id="6372" w:author="rkbansal" w:date="2020-01-09T12:08:00Z">
        <w:r w:rsidRPr="00FC7C32">
          <w:t xml:space="preserve">Create the </w:t>
        </w:r>
      </w:ins>
      <w:ins w:id="6373" w:author="rkbansal" w:date="2020-01-09T12:09:00Z">
        <w:r w:rsidR="003D7BF4">
          <w:t>project</w:t>
        </w:r>
      </w:ins>
      <w:ins w:id="6374" w:author="rkbansal" w:date="2020-01-09T12:08:00Z">
        <w:r>
          <w:t>:</w:t>
        </w:r>
      </w:ins>
    </w:p>
    <w:p w14:paraId="193664BA" w14:textId="2822659A" w:rsidR="000D70BE" w:rsidRDefault="000D70BE">
      <w:pPr>
        <w:pStyle w:val="ListParagraph"/>
        <w:numPr>
          <w:ilvl w:val="0"/>
          <w:numId w:val="73"/>
        </w:numPr>
        <w:rPr>
          <w:ins w:id="6375" w:author="rkbansal" w:date="2020-01-09T12:08:00Z"/>
        </w:rPr>
        <w:pPrChange w:id="6376" w:author="rkbansal" w:date="2020-01-09T12:09:00Z">
          <w:pPr>
            <w:pStyle w:val="ListParagraph"/>
            <w:numPr>
              <w:numId w:val="22"/>
            </w:numPr>
            <w:ind w:hanging="360"/>
          </w:pPr>
        </w:pPrChange>
      </w:pPr>
      <w:ins w:id="6377" w:author="rkbansal" w:date="2020-01-09T12:08:00Z">
        <w:r>
          <w:t xml:space="preserve">Update the </w:t>
        </w:r>
      </w:ins>
      <w:ins w:id="6378" w:author="rkbansal" w:date="2020-01-09T12:09:00Z">
        <w:r w:rsidR="003D7BF4">
          <w:t>project</w:t>
        </w:r>
      </w:ins>
      <w:ins w:id="6379"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80" w:author="rkbansal" w:date="2020-01-09T12:09:00Z"/>
        </w:rPr>
      </w:pPr>
      <w:ins w:id="6381" w:author="rkbansal" w:date="2020-01-09T12:08:00Z">
        <w:r>
          <w:t>Get the list of all the</w:t>
        </w:r>
      </w:ins>
      <w:ins w:id="6382"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83" w:author="rkbansal" w:date="2020-01-09T12:08:00Z"/>
        </w:rPr>
        <w:pPrChange w:id="6384" w:author="rkbansal" w:date="2020-01-09T12:09:00Z">
          <w:pPr>
            <w:pStyle w:val="ListParagraph"/>
            <w:numPr>
              <w:numId w:val="22"/>
            </w:numPr>
            <w:ind w:hanging="360"/>
          </w:pPr>
        </w:pPrChange>
      </w:pPr>
      <w:ins w:id="6385" w:author="rkbansal" w:date="2020-01-09T12:09:00Z">
        <w:r>
          <w:t>Ge</w:t>
        </w:r>
      </w:ins>
      <w:ins w:id="6386" w:author="rkbansal" w:date="2020-01-09T12:10:00Z">
        <w:r>
          <w:t>t the project based on the project id</w:t>
        </w:r>
      </w:ins>
    </w:p>
    <w:p w14:paraId="12737781" w14:textId="3F160EA5" w:rsidR="000D70BE" w:rsidRDefault="000D70BE">
      <w:pPr>
        <w:pStyle w:val="ListParagraph"/>
        <w:numPr>
          <w:ilvl w:val="0"/>
          <w:numId w:val="73"/>
        </w:numPr>
        <w:rPr>
          <w:ins w:id="6387" w:author="rkbansal" w:date="2020-01-09T12:08:00Z"/>
        </w:rPr>
        <w:pPrChange w:id="6388" w:author="rkbansal" w:date="2020-01-09T12:09:00Z">
          <w:pPr>
            <w:pStyle w:val="ListParagraph"/>
            <w:numPr>
              <w:numId w:val="22"/>
            </w:numPr>
            <w:ind w:hanging="360"/>
          </w:pPr>
        </w:pPrChange>
      </w:pPr>
      <w:ins w:id="6389" w:author="rkbansal" w:date="2020-01-09T12:08:00Z">
        <w:r>
          <w:t xml:space="preserve">Delete the </w:t>
        </w:r>
      </w:ins>
      <w:ins w:id="6390" w:author="rkbansal" w:date="2020-01-09T12:10:00Z">
        <w:r w:rsidR="003D7BF4">
          <w:t>project based on the project id</w:t>
        </w:r>
      </w:ins>
    </w:p>
    <w:p w14:paraId="72BC3D6B" w14:textId="307ECB64" w:rsidR="000D70BE" w:rsidRDefault="000D70BE">
      <w:pPr>
        <w:pStyle w:val="ListParagraph"/>
        <w:rPr>
          <w:ins w:id="6391" w:author="rkbansal" w:date="2020-01-09T12:08:00Z"/>
        </w:rPr>
        <w:pPrChange w:id="6392"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93" w:author="rkbansal" w:date="2020-03-05T22:46:00Z"/>
        </w:rPr>
      </w:pPr>
      <w:ins w:id="6394" w:author="rkbansal" w:date="2020-01-09T12:08:00Z">
        <w:r>
          <w:t xml:space="preserve">Follow the document to implement </w:t>
        </w:r>
      </w:ins>
      <w:ins w:id="6395" w:author="rkbansal" w:date="2020-01-09T12:10:00Z">
        <w:r w:rsidR="002D4E05">
          <w:t>project</w:t>
        </w:r>
      </w:ins>
      <w:ins w:id="6396"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97" w:author="rkbansal" w:date="2020-04-23T15:33:00Z">
          <w:tblPr>
            <w:tblW w:w="0" w:type="auto"/>
            <w:tblLook w:val="04A0" w:firstRow="1" w:lastRow="0" w:firstColumn="1" w:lastColumn="0" w:noHBand="0" w:noVBand="1"/>
          </w:tblPr>
        </w:tblPrChange>
      </w:tblPr>
      <w:tblGrid>
        <w:gridCol w:w="4508"/>
        <w:gridCol w:w="4508"/>
        <w:tblGridChange w:id="6398">
          <w:tblGrid>
            <w:gridCol w:w="4508"/>
            <w:gridCol w:w="4508"/>
          </w:tblGrid>
        </w:tblGridChange>
      </w:tblGrid>
      <w:tr w:rsidR="000D70BE" w14:paraId="5EF9DB24" w14:textId="77777777" w:rsidTr="008D3715">
        <w:trPr>
          <w:ins w:id="6399" w:author="rkbansal" w:date="2020-01-09T12:08:00Z"/>
        </w:trPr>
        <w:tc>
          <w:tcPr>
            <w:tcW w:w="4508" w:type="dxa"/>
            <w:tcPrChange w:id="6400" w:author="rkbansal" w:date="2020-04-23T15:33:00Z">
              <w:tcPr>
                <w:tcW w:w="4508" w:type="dxa"/>
              </w:tcPr>
            </w:tcPrChange>
          </w:tcPr>
          <w:p w14:paraId="38A1A427" w14:textId="77777777" w:rsidR="000D70BE" w:rsidRDefault="000D70BE" w:rsidP="00AA4966">
            <w:pPr>
              <w:rPr>
                <w:ins w:id="6401" w:author="rkbansal" w:date="2020-01-09T12:08:00Z"/>
              </w:rPr>
            </w:pPr>
            <w:ins w:id="6402" w:author="rkbansal" w:date="2020-01-09T12:08:00Z">
              <w:r>
                <w:t>Database/Schema Name</w:t>
              </w:r>
            </w:ins>
          </w:p>
        </w:tc>
        <w:tc>
          <w:tcPr>
            <w:tcW w:w="4508" w:type="dxa"/>
            <w:tcPrChange w:id="6403" w:author="rkbansal" w:date="2020-04-23T15:33:00Z">
              <w:tcPr>
                <w:tcW w:w="4508" w:type="dxa"/>
              </w:tcPr>
            </w:tcPrChange>
          </w:tcPr>
          <w:p w14:paraId="2C233D77" w14:textId="4EE60970" w:rsidR="000D70BE" w:rsidRDefault="00DD071F" w:rsidP="00AA4966">
            <w:pPr>
              <w:rPr>
                <w:ins w:id="6404" w:author="rkbansal" w:date="2020-01-09T12:08:00Z"/>
              </w:rPr>
            </w:pPr>
            <w:proofErr w:type="spellStart"/>
            <w:ins w:id="6405" w:author="rkbansal" w:date="2020-01-09T12:10:00Z">
              <w:r>
                <w:t>project</w:t>
              </w:r>
            </w:ins>
            <w:ins w:id="6406" w:author="rkbansal" w:date="2020-01-09T12:08:00Z">
              <w:r w:rsidR="000D70BE">
                <w:t>_schema</w:t>
              </w:r>
              <w:proofErr w:type="spellEnd"/>
            </w:ins>
          </w:p>
        </w:tc>
      </w:tr>
      <w:tr w:rsidR="000D70BE" w14:paraId="57EB5C44" w14:textId="77777777" w:rsidTr="008D3715">
        <w:trPr>
          <w:ins w:id="6407" w:author="rkbansal" w:date="2020-01-09T12:08:00Z"/>
        </w:trPr>
        <w:tc>
          <w:tcPr>
            <w:tcW w:w="4508" w:type="dxa"/>
            <w:tcPrChange w:id="6408" w:author="rkbansal" w:date="2020-04-23T15:33:00Z">
              <w:tcPr>
                <w:tcW w:w="4508" w:type="dxa"/>
              </w:tcPr>
            </w:tcPrChange>
          </w:tcPr>
          <w:p w14:paraId="3258D6E9" w14:textId="77777777" w:rsidR="000D70BE" w:rsidRDefault="000D70BE" w:rsidP="00AA4966">
            <w:pPr>
              <w:rPr>
                <w:ins w:id="6409" w:author="rkbansal" w:date="2020-01-09T12:08:00Z"/>
              </w:rPr>
            </w:pPr>
            <w:ins w:id="6410" w:author="rkbansal" w:date="2020-01-09T12:08:00Z">
              <w:r>
                <w:t>User name</w:t>
              </w:r>
            </w:ins>
          </w:p>
        </w:tc>
        <w:tc>
          <w:tcPr>
            <w:tcW w:w="4508" w:type="dxa"/>
            <w:tcPrChange w:id="6411" w:author="rkbansal" w:date="2020-04-23T15:33:00Z">
              <w:tcPr>
                <w:tcW w:w="4508" w:type="dxa"/>
              </w:tcPr>
            </w:tcPrChange>
          </w:tcPr>
          <w:p w14:paraId="15397287" w14:textId="2E09FA03" w:rsidR="000D70BE" w:rsidRDefault="00AA4966" w:rsidP="00AA4966">
            <w:pPr>
              <w:rPr>
                <w:ins w:id="6412" w:author="rkbansal" w:date="2020-01-09T12:08:00Z"/>
              </w:rPr>
            </w:pPr>
            <w:ins w:id="6413" w:author="rkbansal" w:date="2020-01-09T12:11:00Z">
              <w:r>
                <w:t>P</w:t>
              </w:r>
              <w:r w:rsidR="001707FC">
                <w:t>roject</w:t>
              </w:r>
            </w:ins>
          </w:p>
        </w:tc>
      </w:tr>
      <w:tr w:rsidR="000D70BE" w14:paraId="41748869" w14:textId="77777777" w:rsidTr="008D3715">
        <w:trPr>
          <w:ins w:id="6414" w:author="rkbansal" w:date="2020-01-09T12:08:00Z"/>
        </w:trPr>
        <w:tc>
          <w:tcPr>
            <w:tcW w:w="4508" w:type="dxa"/>
            <w:tcPrChange w:id="6415" w:author="rkbansal" w:date="2020-04-23T15:33:00Z">
              <w:tcPr>
                <w:tcW w:w="4508" w:type="dxa"/>
              </w:tcPr>
            </w:tcPrChange>
          </w:tcPr>
          <w:p w14:paraId="7B3F7185" w14:textId="77777777" w:rsidR="000D70BE" w:rsidRDefault="000D70BE" w:rsidP="00AA4966">
            <w:pPr>
              <w:rPr>
                <w:ins w:id="6416" w:author="rkbansal" w:date="2020-01-09T12:08:00Z"/>
              </w:rPr>
            </w:pPr>
            <w:ins w:id="6417" w:author="rkbansal" w:date="2020-01-09T12:08:00Z">
              <w:r>
                <w:t>Password</w:t>
              </w:r>
            </w:ins>
          </w:p>
        </w:tc>
        <w:tc>
          <w:tcPr>
            <w:tcW w:w="4508" w:type="dxa"/>
            <w:tcPrChange w:id="6418" w:author="rkbansal" w:date="2020-04-23T15:33:00Z">
              <w:tcPr>
                <w:tcW w:w="4508" w:type="dxa"/>
              </w:tcPr>
            </w:tcPrChange>
          </w:tcPr>
          <w:p w14:paraId="0E3D134A" w14:textId="77777777" w:rsidR="000D70BE" w:rsidRDefault="00AA4966" w:rsidP="00AA4966">
            <w:pPr>
              <w:rPr>
                <w:ins w:id="6419" w:author="rkbansal" w:date="2020-03-05T22:46:00Z"/>
              </w:rPr>
            </w:pPr>
            <w:ins w:id="6420" w:author="rkbansal" w:date="2020-01-09T12:11:00Z">
              <w:r>
                <w:t>P</w:t>
              </w:r>
              <w:r w:rsidR="001707FC">
                <w:t>roject</w:t>
              </w:r>
            </w:ins>
          </w:p>
          <w:p w14:paraId="70451F18" w14:textId="77777777" w:rsidR="0008588E" w:rsidRDefault="0008588E" w:rsidP="00AA4966">
            <w:pPr>
              <w:rPr>
                <w:ins w:id="6421" w:author="rkbansal" w:date="2020-03-05T22:46:00Z"/>
              </w:rPr>
            </w:pPr>
          </w:p>
          <w:p w14:paraId="4BF2ECD5" w14:textId="5819C91C" w:rsidR="0008588E" w:rsidRDefault="0008588E" w:rsidP="00AA4966">
            <w:pPr>
              <w:rPr>
                <w:ins w:id="6422" w:author="rkbansal" w:date="2020-01-09T12:08:00Z"/>
              </w:rPr>
            </w:pPr>
          </w:p>
        </w:tc>
      </w:tr>
    </w:tbl>
    <w:p w14:paraId="2EA2069A" w14:textId="2E29C219" w:rsidR="000D70BE" w:rsidRDefault="000D70BE" w:rsidP="000D70BE">
      <w:pPr>
        <w:rPr>
          <w:ins w:id="6423" w:author="rkbansal" w:date="2020-04-23T15:33:00Z"/>
        </w:rPr>
      </w:pPr>
    </w:p>
    <w:p w14:paraId="13081433" w14:textId="64B34DA8" w:rsidR="008D3715" w:rsidRPr="008D3715" w:rsidRDefault="008D3715" w:rsidP="000D70BE">
      <w:pPr>
        <w:rPr>
          <w:ins w:id="6424" w:author="rkbansal" w:date="2020-01-09T12:08:00Z"/>
          <w:b/>
          <w:bCs/>
          <w:rPrChange w:id="6425" w:author="rkbansal" w:date="2020-04-23T15:33:00Z">
            <w:rPr>
              <w:ins w:id="6426" w:author="rkbansal" w:date="2020-01-09T12:08:00Z"/>
            </w:rPr>
          </w:rPrChange>
        </w:rPr>
      </w:pPr>
      <w:ins w:id="6427" w:author="rkbansal" w:date="2020-04-23T15:33:00Z">
        <w:r>
          <w:tab/>
        </w:r>
        <w:r w:rsidRPr="008D3715">
          <w:rPr>
            <w:b/>
            <w:bCs/>
            <w:rPrChange w:id="6428" w:author="rkbansal" w:date="2020-04-23T15:33:00Z">
              <w:rPr/>
            </w:rPrChange>
          </w:rPr>
          <w:t>Commands:</w:t>
        </w:r>
      </w:ins>
    </w:p>
    <w:p w14:paraId="0D738E8B" w14:textId="23AF8D84" w:rsidR="008D3715" w:rsidRPr="00A66355" w:rsidRDefault="008D3715" w:rsidP="008D3715">
      <w:pPr>
        <w:ind w:left="360" w:firstLine="360"/>
        <w:jc w:val="both"/>
        <w:rPr>
          <w:ins w:id="6429" w:author="rkbansal" w:date="2020-04-23T15:32:00Z"/>
          <w:rFonts w:cstheme="minorHAnsi"/>
          <w:lang w:val="en-US"/>
        </w:rPr>
      </w:pPr>
      <w:ins w:id="6430" w:author="rkbansal" w:date="2020-04-23T15:34:00Z">
        <w:r>
          <w:rPr>
            <w:rFonts w:cstheme="minorHAnsi"/>
            <w:lang w:val="en-US"/>
          </w:rPr>
          <w:t xml:space="preserve">Connect with </w:t>
        </w:r>
      </w:ins>
      <w:ins w:id="6431" w:author="rkbansal" w:date="2020-04-23T15:32:00Z">
        <w:r w:rsidRPr="00A66355">
          <w:rPr>
            <w:rFonts w:cstheme="minorHAnsi"/>
            <w:lang w:val="en-US"/>
          </w:rPr>
          <w:t xml:space="preserve">the </w:t>
        </w:r>
      </w:ins>
      <w:ins w:id="6432" w:author="rkbansal" w:date="2020-04-23T15:34:00Z">
        <w:r>
          <w:rPr>
            <w:rFonts w:cstheme="minorHAnsi"/>
            <w:lang w:val="en-US"/>
          </w:rPr>
          <w:t xml:space="preserve">root with the </w:t>
        </w:r>
      </w:ins>
      <w:ins w:id="6433" w:author="rkbansal" w:date="2020-04-23T15:35:00Z">
        <w:r>
          <w:rPr>
            <w:rFonts w:cstheme="minorHAnsi"/>
            <w:lang w:val="en-US"/>
          </w:rPr>
          <w:t xml:space="preserve">following credentials in </w:t>
        </w:r>
      </w:ins>
      <w:ins w:id="6434" w:author="rkbansal" w:date="2020-04-23T15:36:00Z">
        <w:r>
          <w:rPr>
            <w:rFonts w:cstheme="minorHAnsi"/>
            <w:lang w:val="en-US"/>
          </w:rPr>
          <w:t>MySQL database</w:t>
        </w:r>
      </w:ins>
      <w:ins w:id="6435"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436" w:author="rkbansal" w:date="2020-04-23T15:32:00Z"/>
          <w:rFonts w:ascii="Helvetica" w:eastAsia="Times New Roman" w:hAnsi="Helvetica" w:cs="Times New Roman"/>
          <w:color w:val="333333"/>
          <w:sz w:val="21"/>
          <w:szCs w:val="21"/>
          <w:lang w:eastAsia="en-IN"/>
        </w:rPr>
      </w:pPr>
      <w:ins w:id="6437"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438" w:author="rkbansal" w:date="2020-04-23T15:32:00Z"/>
          <w:rFonts w:ascii="Helvetica" w:eastAsia="Times New Roman" w:hAnsi="Helvetica" w:cs="Times New Roman"/>
          <w:color w:val="333333"/>
          <w:sz w:val="21"/>
          <w:szCs w:val="21"/>
          <w:lang w:eastAsia="en-IN"/>
        </w:rPr>
      </w:pPr>
      <w:ins w:id="6439"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440" w:author="rkbansal" w:date="2020-04-23T15:32:00Z"/>
        </w:rPr>
      </w:pPr>
    </w:p>
    <w:p w14:paraId="37302C1E" w14:textId="0171742F" w:rsidR="008D3715" w:rsidRDefault="008D3715">
      <w:pPr>
        <w:pStyle w:val="ListParagraph"/>
        <w:numPr>
          <w:ilvl w:val="3"/>
          <w:numId w:val="65"/>
        </w:numPr>
        <w:ind w:left="1080"/>
        <w:rPr>
          <w:ins w:id="6441" w:author="rkbansal" w:date="2020-04-23T15:32:00Z"/>
        </w:rPr>
        <w:pPrChange w:id="6442" w:author="rkbansal" w:date="2020-04-23T15:44:00Z">
          <w:pPr>
            <w:pStyle w:val="ListParagraph"/>
          </w:pPr>
        </w:pPrChange>
      </w:pPr>
      <w:ins w:id="6443" w:author="rkbansal" w:date="2020-04-23T15:32:00Z">
        <w:r>
          <w:t xml:space="preserve">create user 'project'@'%' identified by 'project'; </w:t>
        </w:r>
      </w:ins>
    </w:p>
    <w:p w14:paraId="4E195BEE" w14:textId="77777777" w:rsidR="008D3715" w:rsidRDefault="008D3715">
      <w:pPr>
        <w:pStyle w:val="ListParagraph"/>
        <w:ind w:left="1080"/>
        <w:rPr>
          <w:ins w:id="6444" w:author="rkbansal" w:date="2020-04-23T15:32:00Z"/>
        </w:rPr>
        <w:pPrChange w:id="6445" w:author="rkbansal" w:date="2020-04-23T15:44:00Z">
          <w:pPr>
            <w:pStyle w:val="ListParagraph"/>
          </w:pPr>
        </w:pPrChange>
      </w:pPr>
    </w:p>
    <w:p w14:paraId="3DE89BEB" w14:textId="0F9F2373" w:rsidR="008D3715" w:rsidRDefault="008D3715">
      <w:pPr>
        <w:pStyle w:val="ListParagraph"/>
        <w:numPr>
          <w:ilvl w:val="3"/>
          <w:numId w:val="65"/>
        </w:numPr>
        <w:ind w:left="1080"/>
        <w:rPr>
          <w:ins w:id="6446" w:author="rkbansal" w:date="2020-04-23T15:32:00Z"/>
        </w:rPr>
        <w:pPrChange w:id="6447" w:author="rkbansal" w:date="2020-04-23T15:44:00Z">
          <w:pPr>
            <w:pStyle w:val="ListParagraph"/>
          </w:pPr>
        </w:pPrChange>
      </w:pPr>
      <w:ins w:id="6448" w:author="rkbansal" w:date="2020-04-23T15:32:00Z">
        <w:r>
          <w:t>create database project_</w:t>
        </w:r>
      </w:ins>
      <w:ins w:id="6449" w:author="Rajiv Bansal" w:date="2021-05-11T21:23:00Z">
        <w:r w:rsidR="00A00822">
          <w:t>db</w:t>
        </w:r>
      </w:ins>
      <w:ins w:id="6450" w:author="rkbansal" w:date="2020-04-23T15:32:00Z">
        <w:del w:id="6451" w:author="Rajiv Bansal" w:date="2021-05-11T21:23:00Z">
          <w:r w:rsidDel="00A00822">
            <w:delText>schema</w:delText>
          </w:r>
        </w:del>
        <w:r>
          <w:t>;</w:t>
        </w:r>
      </w:ins>
    </w:p>
    <w:p w14:paraId="1FB253C6" w14:textId="77777777" w:rsidR="008D3715" w:rsidRDefault="008D3715">
      <w:pPr>
        <w:pStyle w:val="ListParagraph"/>
        <w:ind w:left="1080"/>
        <w:rPr>
          <w:ins w:id="6452" w:author="rkbansal" w:date="2020-04-23T15:32:00Z"/>
        </w:rPr>
        <w:pPrChange w:id="6453" w:author="rkbansal" w:date="2020-04-23T15:44:00Z">
          <w:pPr>
            <w:pStyle w:val="ListParagraph"/>
          </w:pPr>
        </w:pPrChange>
      </w:pPr>
    </w:p>
    <w:p w14:paraId="17449EC3" w14:textId="202F0296" w:rsidR="008D3715" w:rsidRDefault="008D3715">
      <w:pPr>
        <w:pStyle w:val="ListParagraph"/>
        <w:numPr>
          <w:ilvl w:val="3"/>
          <w:numId w:val="65"/>
        </w:numPr>
        <w:ind w:left="1080"/>
        <w:rPr>
          <w:ins w:id="6454" w:author="rkbansal" w:date="2020-04-23T15:32:00Z"/>
        </w:rPr>
        <w:pPrChange w:id="6455" w:author="rkbansal" w:date="2020-04-23T15:44:00Z">
          <w:pPr>
            <w:pStyle w:val="ListParagraph"/>
          </w:pPr>
        </w:pPrChange>
      </w:pPr>
      <w:ins w:id="6456" w:author="rkbansal" w:date="2020-04-23T15:32:00Z">
        <w:r>
          <w:t>grant all on project_</w:t>
        </w:r>
        <w:proofErr w:type="gramStart"/>
        <w:r>
          <w:t>schema.*</w:t>
        </w:r>
        <w:proofErr w:type="gramEnd"/>
        <w:r>
          <w:t xml:space="preserve"> to project@'%';</w:t>
        </w:r>
      </w:ins>
    </w:p>
    <w:p w14:paraId="7D748008" w14:textId="77777777" w:rsidR="008D3715" w:rsidRDefault="008D3715">
      <w:pPr>
        <w:pStyle w:val="ListParagraph"/>
        <w:rPr>
          <w:ins w:id="6457" w:author="rkbansal" w:date="2020-04-23T15:32:00Z"/>
        </w:rPr>
        <w:pPrChange w:id="6458"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59" w:author="rkbansal" w:date="2020-01-09T12:08:00Z"/>
        </w:rPr>
        <w:pPrChange w:id="6460" w:author="rkbansal" w:date="2020-01-09T12:12:00Z">
          <w:pPr>
            <w:pStyle w:val="ListParagraph"/>
            <w:numPr>
              <w:numId w:val="23"/>
            </w:numPr>
            <w:ind w:hanging="360"/>
          </w:pPr>
        </w:pPrChange>
      </w:pPr>
      <w:ins w:id="6461"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62" w:author="rkbansal" w:date="2020-01-09T12:08:00Z"/>
        </w:rPr>
      </w:pPr>
      <w:ins w:id="6463" w:author="rkbansal" w:date="2020-01-09T12:16:00Z">
        <w:r>
          <w:object w:dxaOrig="1538" w:dyaOrig="993" w14:anchorId="5612DBA9">
            <v:shape id="_x0000_i1030" type="#_x0000_t75" style="width:79.5pt;height:51pt" o:ole="">
              <v:imagedata r:id="rId216" o:title=""/>
            </v:shape>
            <o:OLEObject Type="Embed" ProgID="Package" ShapeID="_x0000_i1030" DrawAspect="Icon" ObjectID="_1682273363" r:id="rId217"/>
          </w:object>
        </w:r>
      </w:ins>
      <w:ins w:id="6464" w:author="rkbansal" w:date="2020-01-09T12:16:00Z">
        <w:r w:rsidR="00A302C9">
          <w:object w:dxaOrig="1538" w:dyaOrig="993" w14:anchorId="2C81B425">
            <v:shape id="_x0000_i1031" type="#_x0000_t75" style="width:79.5pt;height:51pt" o:ole="">
              <v:imagedata r:id="rId218" o:title=""/>
            </v:shape>
            <o:OLEObject Type="Embed" ProgID="AcroExch.Document.DC" ShapeID="_x0000_i1031" DrawAspect="Icon" ObjectID="_1682273364" r:id="rId219"/>
          </w:object>
        </w:r>
      </w:ins>
      <w:ins w:id="6465" w:author="rkbansal" w:date="2020-01-09T12:16:00Z">
        <w:r w:rsidR="00A302C9">
          <w:object w:dxaOrig="1538" w:dyaOrig="993" w14:anchorId="06E8A971">
            <v:shape id="_x0000_i1032" type="#_x0000_t75" style="width:79.5pt;height:51pt" o:ole="">
              <v:imagedata r:id="rId220" o:title=""/>
            </v:shape>
            <o:OLEObject Type="Embed" ProgID="Package" ShapeID="_x0000_i1032" DrawAspect="Icon" ObjectID="_1682273365" r:id="rId221"/>
          </w:object>
        </w:r>
      </w:ins>
      <w:ins w:id="6466" w:author="rkbansal" w:date="2020-01-09T12:16:00Z">
        <w:r w:rsidR="00A302C9">
          <w:object w:dxaOrig="1538" w:dyaOrig="993" w14:anchorId="26B8F7CB">
            <v:shape id="_x0000_i1033" type="#_x0000_t75" style="width:79.5pt;height:51pt" o:ole="">
              <v:imagedata r:id="rId222" o:title=""/>
            </v:shape>
            <o:OLEObject Type="Embed" ProgID="Package" ShapeID="_x0000_i1033" DrawAspect="Icon" ObjectID="_1682273366" r:id="rId223"/>
          </w:object>
        </w:r>
      </w:ins>
    </w:p>
    <w:p w14:paraId="093D36DF" w14:textId="77777777" w:rsidR="00B63907" w:rsidRDefault="00B63907" w:rsidP="00B63907">
      <w:pPr>
        <w:pStyle w:val="ListParagraph"/>
        <w:numPr>
          <w:ilvl w:val="0"/>
          <w:numId w:val="74"/>
        </w:numPr>
        <w:rPr>
          <w:ins w:id="6467" w:author="rkbansal" w:date="2020-05-10T16:31:00Z"/>
        </w:rPr>
      </w:pPr>
      <w:ins w:id="6468"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69" w:author="rkbansal" w:date="2020-05-10T16:31:00Z"/>
        </w:rPr>
      </w:pPr>
      <w:ins w:id="6470"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71" w:author="rkbansal" w:date="2020-05-10T16:31:00Z"/>
        </w:rPr>
        <w:pPrChange w:id="6472"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73" w:author="rkbansal" w:date="2020-05-05T00:09:00Z"/>
        </w:rPr>
      </w:pPr>
      <w:ins w:id="6474" w:author="rkbansal" w:date="2020-01-09T12:08:00Z">
        <w:r>
          <w:t xml:space="preserve">Add the following </w:t>
        </w:r>
      </w:ins>
      <w:ins w:id="6475" w:author="rkbansal" w:date="2020-05-05T00:09:00Z">
        <w:r w:rsidR="00643255">
          <w:t>dependencies</w:t>
        </w:r>
      </w:ins>
      <w:ins w:id="6476" w:author="rkbansal" w:date="2020-05-17T01:18:00Z">
        <w:r w:rsidR="00CD5C4A">
          <w:t xml:space="preserve"> in the pom.xml</w:t>
        </w:r>
      </w:ins>
      <w:ins w:id="6477"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78" w:author="rkbansal" w:date="2020-05-05T00:09:00Z"/>
          <w:bCs/>
        </w:rPr>
      </w:pPr>
      <w:ins w:id="6479"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80" w:author="rkbansal" w:date="2020-05-05T00:09:00Z"/>
          <w:bCs/>
        </w:rPr>
      </w:pPr>
      <w:ins w:id="6481"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AE96358" w14:textId="77777777" w:rsidR="00643255" w:rsidRDefault="00643255" w:rsidP="00643255">
      <w:pPr>
        <w:pStyle w:val="ListParagraph"/>
        <w:numPr>
          <w:ilvl w:val="1"/>
          <w:numId w:val="107"/>
        </w:numPr>
        <w:rPr>
          <w:ins w:id="6482" w:author="rkbansal" w:date="2020-05-05T00:09:00Z"/>
          <w:bCs/>
        </w:rPr>
      </w:pPr>
      <w:ins w:id="6483"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84" w:author="rkbansal" w:date="2020-05-05T00:09:00Z"/>
          <w:bCs/>
        </w:rPr>
      </w:pPr>
      <w:ins w:id="6485"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86" w:author="rkbansal" w:date="2020-01-09T12:08:00Z"/>
        </w:rPr>
        <w:pPrChange w:id="6487" w:author="rkbansal" w:date="2020-05-05T00:09:00Z">
          <w:pPr>
            <w:pStyle w:val="ListParagraph"/>
            <w:numPr>
              <w:numId w:val="23"/>
            </w:numPr>
            <w:ind w:hanging="360"/>
          </w:pPr>
        </w:pPrChange>
      </w:pPr>
      <w:ins w:id="6488"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89" w:author="rkbansal" w:date="2020-01-09T12:08:00Z"/>
        </w:rPr>
      </w:pPr>
    </w:p>
    <w:p w14:paraId="210F7729" w14:textId="229412D3" w:rsidR="000D70BE" w:rsidRDefault="002E3844" w:rsidP="000D70BE">
      <w:pPr>
        <w:pStyle w:val="ListParagraph"/>
        <w:rPr>
          <w:ins w:id="6490" w:author="rkbansal" w:date="2020-01-09T12:08:00Z"/>
        </w:rPr>
      </w:pPr>
      <w:ins w:id="6491"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67275" cy="8324850"/>
                      </a:xfrm>
                      <a:prstGeom prst="rect">
                        <a:avLst/>
                      </a:prstGeom>
                    </pic:spPr>
                  </pic:pic>
                </a:graphicData>
              </a:graphic>
            </wp:inline>
          </w:drawing>
        </w:r>
      </w:ins>
      <w:ins w:id="6492"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93" w:author="rkbansal" w:date="2020-02-24T19:45:00Z"/>
        </w:rPr>
      </w:pPr>
      <w:ins w:id="6494"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6495" w:author="rkbansal" w:date="2020-04-11T13:44:00Z"/>
          <w:rPrChange w:id="6496" w:author="rkbansal" w:date="2020-04-11T13:44:00Z">
            <w:rPr>
              <w:ins w:id="6497" w:author="rkbansal" w:date="2020-04-11T13:44:00Z"/>
              <w:rFonts w:ascii="Consolas" w:hAnsi="Consolas" w:cs="Consolas"/>
              <w:color w:val="000000"/>
              <w:sz w:val="20"/>
              <w:szCs w:val="20"/>
              <w:shd w:val="clear" w:color="auto" w:fill="E8F2FE"/>
            </w:rPr>
          </w:rPrChange>
        </w:rPr>
      </w:pPr>
      <w:ins w:id="6498"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99" w:author="rkbansal" w:date="2020-01-09T18:31:00Z">
        <w:r w:rsidR="004F7A1A">
          <w:rPr>
            <w:rFonts w:ascii="Consolas" w:hAnsi="Consolas" w:cs="Consolas"/>
            <w:color w:val="000000"/>
            <w:sz w:val="20"/>
            <w:szCs w:val="20"/>
            <w:shd w:val="clear" w:color="auto" w:fill="D4D4D4"/>
          </w:rPr>
          <w:t>Project</w:t>
        </w:r>
      </w:ins>
      <w:ins w:id="6500"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501" w:author="rkbansal" w:date="2020-04-11T13:44:00Z"/>
        </w:rPr>
      </w:pPr>
      <w:ins w:id="6502" w:author="rkbansal" w:date="2020-04-11T13:44:00Z">
        <w:r>
          <w:t xml:space="preserve">Enable Eureka Client so that it can </w:t>
        </w:r>
      </w:ins>
      <w:ins w:id="6503" w:author="rkbansal" w:date="2020-04-11T15:11:00Z">
        <w:r w:rsidR="00E62684">
          <w:t xml:space="preserve">be </w:t>
        </w:r>
      </w:ins>
      <w:ins w:id="6504" w:author="rkbansal" w:date="2020-04-11T13:44:00Z">
        <w:r>
          <w:t>register with Eureka Server</w:t>
        </w:r>
      </w:ins>
    </w:p>
    <w:p w14:paraId="31D9459A" w14:textId="385BC35B" w:rsidR="00C84AF7" w:rsidRDefault="00FC4C7F" w:rsidP="00C84AF7">
      <w:pPr>
        <w:pStyle w:val="ListParagraph"/>
        <w:numPr>
          <w:ilvl w:val="1"/>
          <w:numId w:val="74"/>
        </w:numPr>
        <w:rPr>
          <w:ins w:id="6505" w:author="rkbansal" w:date="2020-04-11T13:44:00Z"/>
        </w:rPr>
      </w:pPr>
      <w:ins w:id="6506" w:author="rkbansal" w:date="2020-04-27T21:50:00Z">
        <w:r>
          <w:t>E</w:t>
        </w:r>
      </w:ins>
      <w:ins w:id="6507" w:author="rkbansal" w:date="2020-04-11T13:44:00Z">
        <w:r w:rsidR="00C84AF7">
          <w:t xml:space="preserve">nable </w:t>
        </w:r>
        <w:proofErr w:type="spellStart"/>
        <w:r w:rsidR="00C84AF7">
          <w:t>JpaRepositories</w:t>
        </w:r>
        <w:proofErr w:type="spellEnd"/>
      </w:ins>
    </w:p>
    <w:p w14:paraId="0116FE4A" w14:textId="6712CB32" w:rsidR="00445F55" w:rsidRPr="001A4DA1" w:rsidRDefault="00445F55">
      <w:pPr>
        <w:pStyle w:val="ListParagraph"/>
        <w:numPr>
          <w:ilvl w:val="1"/>
          <w:numId w:val="74"/>
        </w:numPr>
        <w:rPr>
          <w:ins w:id="6508" w:author="rkbansal" w:date="2020-01-09T12:08:00Z"/>
        </w:rPr>
        <w:pPrChange w:id="6509" w:author="rkbansal" w:date="2020-04-11T13:44:00Z">
          <w:pPr>
            <w:pStyle w:val="ListParagraph"/>
            <w:numPr>
              <w:numId w:val="23"/>
            </w:numPr>
            <w:ind w:hanging="360"/>
          </w:pPr>
        </w:pPrChange>
      </w:pPr>
      <w:ins w:id="6510" w:author="rkbansal" w:date="2020-04-11T13:44:00Z">
        <w:r>
          <w:t>Enable swagger2 so that we can view the document</w:t>
        </w:r>
      </w:ins>
    </w:p>
    <w:p w14:paraId="3E716F98" w14:textId="5215B217" w:rsidR="000D70BE" w:rsidRDefault="006878F7">
      <w:pPr>
        <w:ind w:left="720"/>
        <w:rPr>
          <w:ins w:id="6511" w:author="rkbansal" w:date="2020-01-09T12:08:00Z"/>
        </w:rPr>
        <w:pPrChange w:id="6512" w:author="rkbansal" w:date="2020-04-27T21:50:00Z">
          <w:pPr/>
        </w:pPrChange>
      </w:pPr>
      <w:ins w:id="6513"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514" w:author="rkbansal" w:date="2020-05-05T00:55:00Z"/>
          <w:bCs/>
        </w:rPr>
      </w:pPr>
      <w:ins w:id="6515" w:author="rkbansal" w:date="2020-05-05T00:55: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516" w:author="rkbansal" w:date="2020-05-05T00:55:00Z"/>
        </w:rPr>
      </w:pPr>
      <w:ins w:id="6517" w:author="rkbansal" w:date="2020-05-05T00:55:00Z">
        <w:r>
          <w:rPr>
            <w:noProof/>
          </w:rPr>
          <w:lastRenderedPageBreak/>
          <w:t xml:space="preserve"> </w:t>
        </w:r>
      </w:ins>
      <w:ins w:id="6518"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519" w:author="rkbansal" w:date="2020-05-05T00:55:00Z"/>
        </w:rPr>
      </w:pPr>
    </w:p>
    <w:p w14:paraId="6B7E973E" w14:textId="77777777" w:rsidR="00FB2262" w:rsidRDefault="00FB2262" w:rsidP="00FB2262">
      <w:pPr>
        <w:pStyle w:val="ListParagraph"/>
        <w:numPr>
          <w:ilvl w:val="0"/>
          <w:numId w:val="19"/>
        </w:numPr>
        <w:jc w:val="both"/>
        <w:rPr>
          <w:ins w:id="6520" w:author="rkbansal" w:date="2020-05-05T00:55:00Z"/>
          <w:rFonts w:asciiTheme="minorHAnsi" w:hAnsiTheme="minorHAnsi" w:cstheme="minorHAnsi"/>
        </w:rPr>
      </w:pPr>
      <w:ins w:id="6521" w:author="rkbansal" w:date="2020-05-05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522" w:author="rkbansal" w:date="2020-05-05T00:55:00Z"/>
          <w:rFonts w:asciiTheme="minorHAnsi" w:hAnsiTheme="minorHAnsi" w:cstheme="minorHAnsi"/>
        </w:rPr>
      </w:pPr>
      <w:ins w:id="6523"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524" w:author="rkbansal" w:date="2020-05-05T00:55:00Z"/>
          <w:rFonts w:asciiTheme="minorHAnsi" w:hAnsiTheme="minorHAnsi" w:cstheme="minorHAnsi"/>
        </w:rPr>
      </w:pPr>
      <w:ins w:id="6525"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526" w:author="rkbansal" w:date="2020-05-05T00:55:00Z"/>
          <w:rFonts w:asciiTheme="minorHAnsi" w:hAnsiTheme="minorHAnsi" w:cstheme="minorHAnsi"/>
        </w:rPr>
      </w:pPr>
      <w:ins w:id="6527"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528" w:author="rkbansal" w:date="2020-05-05T00:55:00Z"/>
          <w:rFonts w:asciiTheme="minorHAnsi" w:hAnsiTheme="minorHAnsi" w:cstheme="minorHAnsi"/>
        </w:rPr>
      </w:pPr>
    </w:p>
    <w:p w14:paraId="56981388" w14:textId="6CE9039A" w:rsidR="00FB2262" w:rsidRDefault="00E766AC" w:rsidP="00FB2262">
      <w:pPr>
        <w:pStyle w:val="ListParagraph"/>
        <w:rPr>
          <w:ins w:id="6529" w:author="rkbansal" w:date="2020-05-05T00:55:00Z"/>
        </w:rPr>
      </w:pPr>
      <w:ins w:id="6530"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531" w:author="rkbansal" w:date="2020-01-09T12:08:00Z"/>
        </w:rPr>
      </w:pPr>
    </w:p>
    <w:p w14:paraId="66D021D3" w14:textId="1A8BBDB9" w:rsidR="0032261F" w:rsidRDefault="0032261F">
      <w:pPr>
        <w:pStyle w:val="ListParagraph"/>
        <w:numPr>
          <w:ilvl w:val="0"/>
          <w:numId w:val="74"/>
        </w:numPr>
        <w:rPr>
          <w:ins w:id="6532" w:author="rkbansal" w:date="2020-12-24T17:33:00Z"/>
        </w:rPr>
      </w:pPr>
      <w:proofErr w:type="spellStart"/>
      <w:ins w:id="6533" w:author="rkbansal" w:date="2020-12-24T17:32:00Z">
        <w:r>
          <w:t>ProjectApi</w:t>
        </w:r>
      </w:ins>
      <w:proofErr w:type="spellEnd"/>
      <w:ins w:id="6534" w:author="rkbansal" w:date="2020-12-24T17:33:00Z">
        <w:r>
          <w:t xml:space="preserve"> and </w:t>
        </w:r>
        <w:proofErr w:type="spellStart"/>
        <w:r>
          <w:t>ProjectApiController</w:t>
        </w:r>
        <w:proofErr w:type="spellEnd"/>
        <w:r>
          <w:t xml:space="preserve">: </w:t>
        </w:r>
        <w:proofErr w:type="spellStart"/>
        <w:r>
          <w:t>api</w:t>
        </w:r>
        <w:proofErr w:type="spellEnd"/>
        <w:r>
          <w:t xml:space="preserve"> exposed by </w:t>
        </w:r>
        <w:proofErr w:type="spellStart"/>
        <w:r>
          <w:t>ProjectMgmtService</w:t>
        </w:r>
        <w:proofErr w:type="spellEnd"/>
        <w:r>
          <w:t xml:space="preserve"> Application</w:t>
        </w:r>
      </w:ins>
    </w:p>
    <w:p w14:paraId="7DFA336D" w14:textId="1BAF9228" w:rsidR="0032261F" w:rsidRDefault="0032261F" w:rsidP="0032261F">
      <w:pPr>
        <w:pStyle w:val="ListParagraph"/>
        <w:numPr>
          <w:ilvl w:val="1"/>
          <w:numId w:val="74"/>
        </w:numPr>
        <w:rPr>
          <w:ins w:id="6535" w:author="rkbansal" w:date="2020-12-24T17:33:00Z"/>
        </w:rPr>
      </w:pPr>
      <w:proofErr w:type="spellStart"/>
      <w:ins w:id="6536" w:author="rkbansal" w:date="2020-12-24T17:33:00Z">
        <w:r>
          <w:t>ProjectApi</w:t>
        </w:r>
        <w:proofErr w:type="spellEnd"/>
      </w:ins>
    </w:p>
    <w:p w14:paraId="3986CEF7" w14:textId="5BF50F5C" w:rsidR="0032261F" w:rsidRDefault="0032261F" w:rsidP="0032261F">
      <w:pPr>
        <w:pStyle w:val="ListParagraph"/>
        <w:ind w:left="1440"/>
        <w:rPr>
          <w:ins w:id="6537" w:author="rkbansal" w:date="2020-12-24T17:33:00Z"/>
        </w:rPr>
      </w:pPr>
      <w:ins w:id="6538"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539" w:author="rkbansal" w:date="2020-12-24T17:33:00Z"/>
        </w:rPr>
      </w:pPr>
      <w:proofErr w:type="spellStart"/>
      <w:ins w:id="6540" w:author="rkbansal" w:date="2020-12-24T17:33:00Z">
        <w:r>
          <w:t>ProjectApiController</w:t>
        </w:r>
        <w:proofErr w:type="spellEnd"/>
      </w:ins>
    </w:p>
    <w:p w14:paraId="5172AC64" w14:textId="345BAD8D" w:rsidR="0032261F" w:rsidRDefault="0032261F">
      <w:pPr>
        <w:pStyle w:val="ListParagraph"/>
        <w:ind w:left="1440"/>
        <w:rPr>
          <w:ins w:id="6541" w:author="rkbansal" w:date="2020-12-24T17:32:00Z"/>
        </w:rPr>
        <w:pPrChange w:id="6542" w:author="rkbansal" w:date="2020-12-24T17:33:00Z">
          <w:pPr>
            <w:pStyle w:val="ListParagraph"/>
            <w:numPr>
              <w:numId w:val="74"/>
            </w:numPr>
            <w:ind w:hanging="360"/>
          </w:pPr>
        </w:pPrChange>
      </w:pPr>
      <w:ins w:id="6543"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544" w:author="rkbansal" w:date="2020-01-09T12:08:00Z"/>
        </w:rPr>
        <w:pPrChange w:id="6545" w:author="rkbansal" w:date="2020-01-09T12:12:00Z">
          <w:pPr>
            <w:pStyle w:val="ListParagraph"/>
            <w:numPr>
              <w:numId w:val="23"/>
            </w:numPr>
            <w:ind w:hanging="360"/>
          </w:pPr>
        </w:pPrChange>
      </w:pPr>
      <w:ins w:id="6546" w:author="rkbansal" w:date="2020-01-09T12:08:00Z">
        <w:r>
          <w:t>Service should be exposed as following:</w:t>
        </w:r>
      </w:ins>
    </w:p>
    <w:p w14:paraId="2D5900C7" w14:textId="3217C532" w:rsidR="000D70BE" w:rsidRDefault="00111FFF" w:rsidP="000D70BE">
      <w:pPr>
        <w:pStyle w:val="ListParagraph"/>
        <w:rPr>
          <w:ins w:id="6547" w:author="rkbansal" w:date="2020-01-09T12:08:00Z"/>
        </w:rPr>
      </w:pPr>
      <w:ins w:id="6548"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549" w:author="rkbansal" w:date="2020-04-23T15:01:00Z"/>
        </w:rPr>
      </w:pPr>
      <w:ins w:id="6550" w:author="rkbansal" w:date="2020-04-23T15:01:00Z">
        <w:r>
          <w:t xml:space="preserve">Custom Exception Handling where EntityNotFoundException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7201ED4A" w14:textId="1218803D" w:rsidR="001D3766" w:rsidRDefault="00977C9B">
      <w:pPr>
        <w:pStyle w:val="ListParagraph"/>
        <w:rPr>
          <w:ins w:id="6551" w:author="rkbansal" w:date="2020-04-23T15:01:00Z"/>
        </w:rPr>
        <w:pPrChange w:id="6552" w:author="rkbansal" w:date="2020-04-23T15:01:00Z">
          <w:pPr>
            <w:pStyle w:val="ListParagraph"/>
            <w:numPr>
              <w:numId w:val="74"/>
            </w:numPr>
            <w:ind w:hanging="360"/>
          </w:pPr>
        </w:pPrChange>
      </w:pPr>
      <w:ins w:id="6553"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554" w:author="rkbansal" w:date="2020-01-09T12:08:00Z"/>
        </w:rPr>
        <w:pPrChange w:id="6555" w:author="rkbansal" w:date="2020-01-09T12:12:00Z">
          <w:pPr>
            <w:pStyle w:val="ListParagraph"/>
            <w:numPr>
              <w:numId w:val="23"/>
            </w:numPr>
            <w:ind w:hanging="360"/>
          </w:pPr>
        </w:pPrChange>
      </w:pPr>
      <w:ins w:id="6556"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6557" w:author="rkbansal" w:date="2020-01-09T12:08:00Z"/>
          <w:rFonts w:eastAsia="Times New Roman" w:cs="Times New Roman"/>
          <w:color w:val="333333"/>
          <w:sz w:val="30"/>
          <w:szCs w:val="30"/>
          <w:lang w:eastAsia="en-IN"/>
        </w:rPr>
      </w:pPr>
      <w:ins w:id="655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9" w:author="rkbansal" w:date="2020-02-25T00:14:00Z"/>
          <w:rFonts w:ascii="Consolas" w:hAnsi="Consolas" w:cs="Consolas"/>
          <w:sz w:val="20"/>
          <w:szCs w:val="20"/>
        </w:rPr>
        <w:pPrChange w:id="6560" w:author="rkbansal" w:date="2020-02-25T00:14:00Z">
          <w:pPr>
            <w:autoSpaceDE w:val="0"/>
            <w:autoSpaceDN w:val="0"/>
            <w:adjustRightInd w:val="0"/>
            <w:spacing w:after="0" w:line="240" w:lineRule="auto"/>
          </w:pPr>
        </w:pPrChange>
      </w:pPr>
      <w:ins w:id="6561" w:author="rkbansal" w:date="2020-02-25T00:14:00Z">
        <w:r w:rsidRPr="007B537E">
          <w:rPr>
            <w:rFonts w:ascii="Consolas" w:hAnsi="Consolas" w:cs="Consolas"/>
            <w:color w:val="646464"/>
            <w:sz w:val="20"/>
            <w:szCs w:val="20"/>
            <w:highlight w:val="yellow"/>
            <w:rPrChange w:id="656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6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4" w:author="rkbansal" w:date="2020-02-25T00:14:00Z"/>
          <w:rFonts w:ascii="Consolas" w:hAnsi="Consolas" w:cs="Consolas"/>
          <w:sz w:val="20"/>
          <w:szCs w:val="20"/>
        </w:rPr>
        <w:pPrChange w:id="6565" w:author="rkbansal" w:date="2020-02-25T00:14:00Z">
          <w:pPr>
            <w:autoSpaceDE w:val="0"/>
            <w:autoSpaceDN w:val="0"/>
            <w:adjustRightInd w:val="0"/>
            <w:spacing w:after="0" w:line="240" w:lineRule="auto"/>
          </w:pPr>
        </w:pPrChange>
      </w:pPr>
      <w:ins w:id="656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7" w:author="rkbansal" w:date="2020-02-25T00:14:00Z"/>
          <w:rFonts w:ascii="Consolas" w:hAnsi="Consolas" w:cs="Consolas"/>
          <w:sz w:val="20"/>
          <w:szCs w:val="20"/>
        </w:rPr>
        <w:pPrChange w:id="6568" w:author="rkbansal" w:date="2020-02-25T00:14:00Z">
          <w:pPr>
            <w:autoSpaceDE w:val="0"/>
            <w:autoSpaceDN w:val="0"/>
            <w:adjustRightInd w:val="0"/>
            <w:spacing w:after="0" w:line="240" w:lineRule="auto"/>
          </w:pPr>
        </w:pPrChange>
      </w:pPr>
      <w:ins w:id="656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0" w:author="rkbansal" w:date="2020-02-25T00:14:00Z"/>
          <w:rFonts w:ascii="Consolas" w:hAnsi="Consolas" w:cs="Consolas"/>
          <w:sz w:val="20"/>
          <w:szCs w:val="20"/>
        </w:rPr>
        <w:pPrChange w:id="657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2" w:author="rkbansal" w:date="2020-02-25T00:14:00Z"/>
          <w:rFonts w:ascii="Consolas" w:hAnsi="Consolas" w:cs="Consolas"/>
          <w:sz w:val="20"/>
          <w:szCs w:val="20"/>
        </w:rPr>
        <w:pPrChange w:id="6573" w:author="rkbansal" w:date="2020-02-25T00:14:00Z">
          <w:pPr>
            <w:autoSpaceDE w:val="0"/>
            <w:autoSpaceDN w:val="0"/>
            <w:adjustRightInd w:val="0"/>
            <w:spacing w:after="0" w:line="240" w:lineRule="auto"/>
          </w:pPr>
        </w:pPrChange>
      </w:pPr>
      <w:ins w:id="6574"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5" w:author="rkbansal" w:date="2020-02-25T00:14:00Z"/>
          <w:rFonts w:ascii="Consolas" w:hAnsi="Consolas" w:cs="Consolas"/>
          <w:sz w:val="20"/>
          <w:szCs w:val="20"/>
        </w:rPr>
        <w:pPrChange w:id="6576" w:author="rkbansal" w:date="2020-02-25T00:14:00Z">
          <w:pPr>
            <w:autoSpaceDE w:val="0"/>
            <w:autoSpaceDN w:val="0"/>
            <w:adjustRightInd w:val="0"/>
            <w:spacing w:after="0" w:line="240" w:lineRule="auto"/>
          </w:pPr>
        </w:pPrChange>
      </w:pPr>
      <w:ins w:id="657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8" w:author="rkbansal" w:date="2020-02-25T00:14:00Z"/>
          <w:rFonts w:ascii="Consolas" w:hAnsi="Consolas" w:cs="Consolas"/>
          <w:sz w:val="20"/>
          <w:szCs w:val="20"/>
        </w:rPr>
        <w:pPrChange w:id="6579" w:author="rkbansal" w:date="2020-02-25T00:14:00Z">
          <w:pPr>
            <w:autoSpaceDE w:val="0"/>
            <w:autoSpaceDN w:val="0"/>
            <w:adjustRightInd w:val="0"/>
            <w:spacing w:after="0" w:line="240" w:lineRule="auto"/>
          </w:pPr>
        </w:pPrChange>
      </w:pPr>
      <w:ins w:id="658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1" w:author="rkbansal" w:date="2020-02-25T00:14:00Z"/>
          <w:rFonts w:ascii="Consolas" w:hAnsi="Consolas" w:cs="Consolas"/>
          <w:sz w:val="20"/>
          <w:szCs w:val="20"/>
        </w:rPr>
        <w:pPrChange w:id="6582" w:author="rkbansal" w:date="2020-02-25T00:14:00Z">
          <w:pPr>
            <w:autoSpaceDE w:val="0"/>
            <w:autoSpaceDN w:val="0"/>
            <w:adjustRightInd w:val="0"/>
            <w:spacing w:after="0" w:line="240" w:lineRule="auto"/>
          </w:pPr>
        </w:pPrChange>
      </w:pPr>
      <w:ins w:id="658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4" w:author="rkbansal" w:date="2020-02-25T00:14:00Z"/>
          <w:rFonts w:ascii="Consolas" w:hAnsi="Consolas" w:cs="Consolas"/>
          <w:sz w:val="20"/>
          <w:szCs w:val="20"/>
        </w:rPr>
        <w:pPrChange w:id="6585" w:author="rkbansal" w:date="2020-02-25T00:14:00Z">
          <w:pPr>
            <w:autoSpaceDE w:val="0"/>
            <w:autoSpaceDN w:val="0"/>
            <w:adjustRightInd w:val="0"/>
            <w:spacing w:after="0" w:line="240" w:lineRule="auto"/>
          </w:pPr>
        </w:pPrChange>
      </w:pPr>
      <w:ins w:id="658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7" w:author="rkbansal" w:date="2020-02-25T00:14:00Z"/>
          <w:rFonts w:ascii="Consolas" w:hAnsi="Consolas" w:cs="Consolas"/>
          <w:sz w:val="20"/>
          <w:szCs w:val="20"/>
        </w:rPr>
        <w:pPrChange w:id="6588" w:author="rkbansal" w:date="2020-02-25T00:14:00Z">
          <w:pPr>
            <w:autoSpaceDE w:val="0"/>
            <w:autoSpaceDN w:val="0"/>
            <w:adjustRightInd w:val="0"/>
            <w:spacing w:after="0" w:line="240" w:lineRule="auto"/>
          </w:pPr>
        </w:pPrChange>
      </w:pPr>
      <w:ins w:id="658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0" w:author="rkbansal" w:date="2020-02-25T00:14:00Z"/>
          <w:rFonts w:ascii="Consolas" w:hAnsi="Consolas" w:cs="Consolas"/>
          <w:sz w:val="20"/>
          <w:szCs w:val="20"/>
        </w:rPr>
        <w:pPrChange w:id="6591" w:author="rkbansal" w:date="2020-02-25T00:14:00Z">
          <w:pPr>
            <w:autoSpaceDE w:val="0"/>
            <w:autoSpaceDN w:val="0"/>
            <w:adjustRightInd w:val="0"/>
            <w:spacing w:after="0" w:line="240" w:lineRule="auto"/>
          </w:pPr>
        </w:pPrChange>
      </w:pPr>
      <w:ins w:id="659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3" w:author="rkbansal" w:date="2020-02-25T00:14:00Z"/>
          <w:rFonts w:ascii="Consolas" w:hAnsi="Consolas" w:cs="Consolas"/>
          <w:sz w:val="20"/>
          <w:szCs w:val="20"/>
        </w:rPr>
        <w:pPrChange w:id="6594" w:author="rkbansal" w:date="2020-02-25T00:14:00Z">
          <w:pPr>
            <w:autoSpaceDE w:val="0"/>
            <w:autoSpaceDN w:val="0"/>
            <w:adjustRightInd w:val="0"/>
            <w:spacing w:after="0" w:line="240" w:lineRule="auto"/>
          </w:pPr>
        </w:pPrChange>
      </w:pPr>
      <w:ins w:id="659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6" w:author="rkbansal" w:date="2020-02-25T00:14:00Z"/>
          <w:rFonts w:ascii="Consolas" w:hAnsi="Consolas" w:cs="Consolas"/>
          <w:sz w:val="20"/>
          <w:szCs w:val="20"/>
        </w:rPr>
        <w:pPrChange w:id="6597" w:author="rkbansal" w:date="2020-02-25T00:14:00Z">
          <w:pPr>
            <w:autoSpaceDE w:val="0"/>
            <w:autoSpaceDN w:val="0"/>
            <w:adjustRightInd w:val="0"/>
            <w:spacing w:after="0" w:line="240" w:lineRule="auto"/>
          </w:pPr>
        </w:pPrChange>
      </w:pPr>
      <w:ins w:id="659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9" w:author="rkbansal" w:date="2020-02-25T00:14:00Z"/>
          <w:rFonts w:ascii="Consolas" w:hAnsi="Consolas" w:cs="Consolas"/>
          <w:sz w:val="20"/>
          <w:szCs w:val="20"/>
        </w:rPr>
        <w:pPrChange w:id="6600" w:author="rkbansal" w:date="2020-02-25T00:14:00Z">
          <w:pPr>
            <w:autoSpaceDE w:val="0"/>
            <w:autoSpaceDN w:val="0"/>
            <w:adjustRightInd w:val="0"/>
            <w:spacing w:after="0" w:line="240" w:lineRule="auto"/>
          </w:pPr>
        </w:pPrChange>
      </w:pPr>
      <w:ins w:id="660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2" w:author="rkbansal" w:date="2020-02-25T00:14:00Z"/>
          <w:rFonts w:ascii="Consolas" w:hAnsi="Consolas" w:cs="Consolas"/>
          <w:sz w:val="20"/>
          <w:szCs w:val="20"/>
        </w:rPr>
        <w:pPrChange w:id="6603" w:author="rkbansal" w:date="2020-02-25T00:14:00Z">
          <w:pPr>
            <w:autoSpaceDE w:val="0"/>
            <w:autoSpaceDN w:val="0"/>
            <w:adjustRightInd w:val="0"/>
            <w:spacing w:after="0" w:line="240" w:lineRule="auto"/>
          </w:pPr>
        </w:pPrChange>
      </w:pPr>
      <w:ins w:id="660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5" w:author="rkbansal" w:date="2020-02-25T00:14:00Z"/>
          <w:rFonts w:ascii="Consolas" w:hAnsi="Consolas" w:cs="Consolas"/>
          <w:sz w:val="20"/>
          <w:szCs w:val="20"/>
        </w:rPr>
        <w:pPrChange w:id="660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7" w:author="rkbansal" w:date="2020-02-25T00:14:00Z"/>
          <w:rFonts w:ascii="Consolas" w:hAnsi="Consolas" w:cs="Consolas"/>
          <w:sz w:val="20"/>
          <w:szCs w:val="20"/>
        </w:rPr>
        <w:pPrChange w:id="6608" w:author="rkbansal" w:date="2020-02-25T00:14:00Z">
          <w:pPr>
            <w:autoSpaceDE w:val="0"/>
            <w:autoSpaceDN w:val="0"/>
            <w:adjustRightInd w:val="0"/>
            <w:spacing w:after="0" w:line="240" w:lineRule="auto"/>
          </w:pPr>
        </w:pPrChange>
      </w:pPr>
      <w:ins w:id="660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0" w:author="rkbansal" w:date="2020-02-25T00:14:00Z"/>
          <w:rFonts w:ascii="Consolas" w:hAnsi="Consolas" w:cs="Consolas"/>
          <w:sz w:val="20"/>
          <w:szCs w:val="20"/>
        </w:rPr>
        <w:pPrChange w:id="6611" w:author="rkbansal" w:date="2020-02-25T00:14:00Z">
          <w:pPr>
            <w:autoSpaceDE w:val="0"/>
            <w:autoSpaceDN w:val="0"/>
            <w:adjustRightInd w:val="0"/>
            <w:spacing w:after="0" w:line="240" w:lineRule="auto"/>
          </w:pPr>
        </w:pPrChange>
      </w:pPr>
      <w:ins w:id="661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3" w:author="rkbansal" w:date="2020-02-25T00:14:00Z"/>
          <w:rFonts w:ascii="Consolas" w:hAnsi="Consolas" w:cs="Consolas"/>
          <w:sz w:val="20"/>
          <w:szCs w:val="20"/>
        </w:rPr>
        <w:pPrChange w:id="6614" w:author="rkbansal" w:date="2020-02-25T00:14:00Z">
          <w:pPr>
            <w:autoSpaceDE w:val="0"/>
            <w:autoSpaceDN w:val="0"/>
            <w:adjustRightInd w:val="0"/>
            <w:spacing w:after="0" w:line="240" w:lineRule="auto"/>
          </w:pPr>
        </w:pPrChange>
      </w:pPr>
      <w:ins w:id="661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6" w:author="rkbansal" w:date="2020-02-25T00:14:00Z"/>
          <w:rFonts w:ascii="Consolas" w:hAnsi="Consolas" w:cs="Consolas"/>
          <w:sz w:val="20"/>
          <w:szCs w:val="20"/>
        </w:rPr>
        <w:pPrChange w:id="6617" w:author="rkbansal" w:date="2020-02-25T00:14:00Z">
          <w:pPr>
            <w:autoSpaceDE w:val="0"/>
            <w:autoSpaceDN w:val="0"/>
            <w:adjustRightInd w:val="0"/>
            <w:spacing w:after="0" w:line="240" w:lineRule="auto"/>
          </w:pPr>
        </w:pPrChange>
      </w:pPr>
      <w:ins w:id="661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9" w:author="rkbansal" w:date="2020-02-25T00:14:00Z"/>
          <w:rFonts w:ascii="Consolas" w:hAnsi="Consolas" w:cs="Consolas"/>
          <w:sz w:val="20"/>
          <w:szCs w:val="20"/>
        </w:rPr>
        <w:pPrChange w:id="6620" w:author="rkbansal" w:date="2020-02-25T00:14:00Z">
          <w:pPr>
            <w:autoSpaceDE w:val="0"/>
            <w:autoSpaceDN w:val="0"/>
            <w:adjustRightInd w:val="0"/>
            <w:spacing w:after="0" w:line="240" w:lineRule="auto"/>
          </w:pPr>
        </w:pPrChange>
      </w:pPr>
      <w:ins w:id="662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62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62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62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62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62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7" w:author="rkbansal" w:date="2020-02-25T00:14:00Z"/>
          <w:rFonts w:ascii="Consolas" w:hAnsi="Consolas" w:cs="Consolas"/>
          <w:sz w:val="20"/>
          <w:szCs w:val="20"/>
        </w:rPr>
        <w:pPrChange w:id="6628" w:author="rkbansal" w:date="2020-02-25T00:14:00Z">
          <w:pPr>
            <w:autoSpaceDE w:val="0"/>
            <w:autoSpaceDN w:val="0"/>
            <w:adjustRightInd w:val="0"/>
            <w:spacing w:after="0" w:line="240" w:lineRule="auto"/>
          </w:pPr>
        </w:pPrChange>
      </w:pPr>
      <w:ins w:id="662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0" w:author="rkbansal" w:date="2020-02-25T00:14:00Z"/>
          <w:rFonts w:ascii="Consolas" w:hAnsi="Consolas" w:cs="Consolas"/>
          <w:sz w:val="20"/>
          <w:szCs w:val="20"/>
        </w:rPr>
        <w:pPrChange w:id="6631" w:author="rkbansal" w:date="2020-02-25T00:14:00Z">
          <w:pPr>
            <w:autoSpaceDE w:val="0"/>
            <w:autoSpaceDN w:val="0"/>
            <w:adjustRightInd w:val="0"/>
            <w:spacing w:after="0" w:line="240" w:lineRule="auto"/>
          </w:pPr>
        </w:pPrChange>
      </w:pPr>
      <w:ins w:id="663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3" w:author="rkbansal" w:date="2020-02-25T00:14:00Z"/>
          <w:rFonts w:ascii="Consolas" w:hAnsi="Consolas" w:cs="Consolas"/>
          <w:sz w:val="20"/>
          <w:szCs w:val="20"/>
        </w:rPr>
        <w:pPrChange w:id="6634" w:author="rkbansal" w:date="2020-02-25T00:14:00Z">
          <w:pPr>
            <w:autoSpaceDE w:val="0"/>
            <w:autoSpaceDN w:val="0"/>
            <w:adjustRightInd w:val="0"/>
            <w:spacing w:after="0" w:line="240" w:lineRule="auto"/>
          </w:pPr>
        </w:pPrChange>
      </w:pPr>
      <w:ins w:id="663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6" w:author="rkbansal" w:date="2020-02-25T00:14:00Z"/>
          <w:rFonts w:ascii="Consolas" w:hAnsi="Consolas" w:cs="Consolas"/>
          <w:sz w:val="20"/>
          <w:szCs w:val="20"/>
        </w:rPr>
        <w:pPrChange w:id="6637" w:author="rkbansal" w:date="2020-02-25T00:14:00Z">
          <w:pPr>
            <w:autoSpaceDE w:val="0"/>
            <w:autoSpaceDN w:val="0"/>
            <w:adjustRightInd w:val="0"/>
            <w:spacing w:after="0" w:line="240" w:lineRule="auto"/>
          </w:pPr>
        </w:pPrChange>
      </w:pPr>
      <w:ins w:id="663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9" w:author="rkbansal" w:date="2020-02-25T00:14:00Z"/>
          <w:rFonts w:ascii="Consolas" w:hAnsi="Consolas" w:cs="Consolas"/>
          <w:sz w:val="20"/>
          <w:szCs w:val="20"/>
        </w:rPr>
        <w:pPrChange w:id="6640" w:author="rkbansal" w:date="2020-02-25T00:14:00Z">
          <w:pPr>
            <w:autoSpaceDE w:val="0"/>
            <w:autoSpaceDN w:val="0"/>
            <w:adjustRightInd w:val="0"/>
            <w:spacing w:after="0" w:line="240" w:lineRule="auto"/>
          </w:pPr>
        </w:pPrChange>
      </w:pPr>
      <w:ins w:id="664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42" w:author="rkbansal" w:date="2020-02-25T00:14:00Z"/>
          <w:rFonts w:ascii="Consolas" w:hAnsi="Consolas" w:cs="Consolas"/>
          <w:sz w:val="20"/>
          <w:szCs w:val="20"/>
        </w:rPr>
        <w:pPrChange w:id="6643"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44" w:author="rkbansal" w:date="2020-01-09T12:08:00Z"/>
        </w:rPr>
        <w:pPrChange w:id="6645" w:author="rkbansal" w:date="2020-03-30T20:39:00Z">
          <w:pPr>
            <w:pBdr>
              <w:top w:val="single" w:sz="4" w:space="1" w:color="auto"/>
              <w:left w:val="single" w:sz="4" w:space="4" w:color="auto"/>
              <w:bottom w:val="single" w:sz="4" w:space="1" w:color="auto"/>
              <w:right w:val="single" w:sz="4" w:space="4" w:color="auto"/>
            </w:pBdr>
          </w:pPr>
        </w:pPrChange>
      </w:pPr>
      <w:ins w:id="6646"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647" w:author="rkbansal" w:date="2020-03-30T20:39:00Z"/>
          <w:bCs/>
        </w:rPr>
      </w:pPr>
      <w:ins w:id="6648" w:author="rkbansal" w:date="2020-03-30T20:39:00Z">
        <w:r>
          <w:rPr>
            <w:bCs/>
          </w:rPr>
          <w:t xml:space="preserve">Made changes in the Swagger’s </w:t>
        </w:r>
        <w:proofErr w:type="spellStart"/>
        <w:r>
          <w:rPr>
            <w:bCs/>
          </w:rPr>
          <w:t>HomeController</w:t>
        </w:r>
        <w:proofErr w:type="spellEnd"/>
      </w:ins>
    </w:p>
    <w:p w14:paraId="45B7C1E6" w14:textId="77777777" w:rsidR="00A74323" w:rsidRPr="0068706D" w:rsidRDefault="00A74323">
      <w:pPr>
        <w:pStyle w:val="ListParagraph"/>
        <w:rPr>
          <w:ins w:id="6649" w:author="rkbansal" w:date="2020-01-09T12:08:00Z"/>
          <w:bCs/>
        </w:rPr>
        <w:pPrChange w:id="6650" w:author="rkbansal" w:date="2020-03-30T20:39:00Z">
          <w:pPr>
            <w:ind w:firstLine="720"/>
          </w:pPr>
        </w:pPrChange>
      </w:pPr>
    </w:p>
    <w:p w14:paraId="4382954B" w14:textId="7750EEFD" w:rsidR="000D70BE" w:rsidRPr="007D5DE0" w:rsidRDefault="0016127D" w:rsidP="000D70BE">
      <w:pPr>
        <w:ind w:firstLine="720"/>
        <w:rPr>
          <w:ins w:id="6651" w:author="rkbansal" w:date="2020-01-09T12:08:00Z"/>
          <w:b/>
          <w:sz w:val="18"/>
        </w:rPr>
      </w:pPr>
      <w:ins w:id="6652"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653" w:author="rkbansal" w:date="2020-03-31T01:18:00Z"/>
        </w:rPr>
      </w:pPr>
      <w:ins w:id="6654" w:author="rkbansal" w:date="2020-01-09T12:08:00Z">
        <w:r>
          <w:t>After running the application, should be visible following functions for the following url:</w:t>
        </w:r>
        <w:r w:rsidRPr="00B51A16">
          <w:t xml:space="preserve"> </w:t>
        </w:r>
      </w:ins>
      <w:ins w:id="6655"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656" w:author="rkbansal" w:date="2020-03-30T20:40:00Z"/>
        </w:rPr>
        <w:pPrChange w:id="6657" w:author="rkbansal" w:date="2020-03-31T01:18:00Z">
          <w:pPr>
            <w:pStyle w:val="ListParagraph"/>
            <w:numPr>
              <w:numId w:val="74"/>
            </w:numPr>
            <w:ind w:hanging="360"/>
          </w:pPr>
        </w:pPrChange>
      </w:pPr>
    </w:p>
    <w:p w14:paraId="6D581E38" w14:textId="449F0FDF" w:rsidR="00A74323" w:rsidRDefault="00A74323" w:rsidP="00A74323">
      <w:pPr>
        <w:pStyle w:val="ListParagraph"/>
        <w:rPr>
          <w:ins w:id="6658" w:author="rkbansal" w:date="2020-03-30T20:46:00Z"/>
        </w:rPr>
      </w:pPr>
      <w:ins w:id="6659" w:author="rkbansal" w:date="2020-03-30T20:41:00Z">
        <w:r>
          <w:t>Or</w:t>
        </w:r>
      </w:ins>
    </w:p>
    <w:p w14:paraId="38E05D38" w14:textId="22EC094B" w:rsidR="00A74323" w:rsidRDefault="006E2911" w:rsidP="00A74323">
      <w:pPr>
        <w:pStyle w:val="ListParagraph"/>
        <w:rPr>
          <w:ins w:id="6660" w:author="rkbansal" w:date="2020-03-31T01:19:00Z"/>
        </w:rPr>
      </w:pPr>
      <w:ins w:id="6661"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662" w:author="rkbansal" w:date="2020-03-29T22:11:00Z"/>
        </w:rPr>
        <w:pPrChange w:id="6663" w:author="rkbansal" w:date="2020-03-30T20:40:00Z">
          <w:pPr>
            <w:pStyle w:val="ListParagraph"/>
            <w:numPr>
              <w:numId w:val="74"/>
            </w:numPr>
            <w:ind w:hanging="360"/>
          </w:pPr>
        </w:pPrChange>
      </w:pPr>
    </w:p>
    <w:p w14:paraId="0BA65717" w14:textId="730BC292" w:rsidR="00F534A1" w:rsidRDefault="00AF032E">
      <w:pPr>
        <w:pStyle w:val="ListParagraph"/>
        <w:rPr>
          <w:ins w:id="6664" w:author="rkbansal" w:date="2020-01-09T12:08:00Z"/>
        </w:rPr>
        <w:pPrChange w:id="6665" w:author="rkbansal" w:date="2020-03-29T22:11:00Z">
          <w:pPr>
            <w:pStyle w:val="ListParagraph"/>
            <w:numPr>
              <w:numId w:val="23"/>
            </w:numPr>
            <w:ind w:hanging="360"/>
          </w:pPr>
        </w:pPrChange>
      </w:pPr>
      <w:ins w:id="6666"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67" w:author="rkbansal" w:date="2020-01-09T12:08:00Z"/>
        </w:rPr>
      </w:pPr>
    </w:p>
    <w:p w14:paraId="7A5367F7" w14:textId="3F8F0F22" w:rsidR="000D70BE" w:rsidRDefault="000D70BE">
      <w:pPr>
        <w:pStyle w:val="ListParagraph"/>
        <w:numPr>
          <w:ilvl w:val="0"/>
          <w:numId w:val="74"/>
        </w:numPr>
        <w:rPr>
          <w:ins w:id="6668" w:author="rkbansal" w:date="2020-01-09T12:08:00Z"/>
        </w:rPr>
        <w:pPrChange w:id="6669" w:author="rkbansal" w:date="2020-01-09T12:12:00Z">
          <w:pPr>
            <w:pStyle w:val="ListParagraph"/>
            <w:numPr>
              <w:numId w:val="23"/>
            </w:numPr>
            <w:ind w:hanging="360"/>
          </w:pPr>
        </w:pPrChange>
      </w:pPr>
      <w:ins w:id="6670" w:author="rkbansal" w:date="2020-01-09T12:08:00Z">
        <w:r>
          <w:t xml:space="preserve">Test the </w:t>
        </w:r>
      </w:ins>
      <w:ins w:id="6671" w:author="rkbansal" w:date="2020-03-29T21:50:00Z">
        <w:r w:rsidR="00773D9D">
          <w:t>Project</w:t>
        </w:r>
      </w:ins>
      <w:ins w:id="6672"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6673" w:author="rkbansal" w:date="2020-01-09T12:08:00Z"/>
        </w:rPr>
      </w:pPr>
      <w:ins w:id="6674"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75" w:author="rkbansal" w:date="2020-02-25T00:17:00Z"/>
          <w:b/>
        </w:rPr>
      </w:pPr>
      <w:ins w:id="6676"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77" w:author="rkbansal" w:date="2020-02-25T00:17:00Z"/>
          <w:rFonts w:cs="Consolas"/>
          <w:color w:val="000000"/>
          <w:shd w:val="clear" w:color="auto" w:fill="E8F2FE"/>
        </w:rPr>
      </w:pPr>
      <w:proofErr w:type="spellStart"/>
      <w:ins w:id="6678"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6679" w:author="rkbansal" w:date="2020-02-25T00:17:00Z"/>
          <w:rFonts w:cs="Consolas"/>
          <w:color w:val="000000"/>
          <w:shd w:val="clear" w:color="auto" w:fill="E8F2FE"/>
        </w:rPr>
      </w:pPr>
      <w:proofErr w:type="spellStart"/>
      <w:ins w:id="6680" w:author="rkbansal" w:date="2020-02-25T00:17:00Z">
        <w:r w:rsidRPr="004F63DB">
          <w:rPr>
            <w:rFonts w:cs="Consolas"/>
            <w:color w:val="000000"/>
            <w:shd w:val="clear" w:color="auto" w:fill="E8F2FE"/>
          </w:rPr>
          <w:t>UserMgmt</w:t>
        </w:r>
      </w:ins>
      <w:ins w:id="6681" w:author="rkbansal" w:date="2020-02-25T00:42:00Z">
        <w:r w:rsidR="00C57FE3">
          <w:rPr>
            <w:rFonts w:cs="Consolas"/>
            <w:color w:val="000000"/>
            <w:shd w:val="clear" w:color="auto" w:fill="E8F2FE"/>
          </w:rPr>
          <w:t>Rest</w:t>
        </w:r>
      </w:ins>
      <w:ins w:id="6682"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6683" w:author="rkbansal" w:date="2020-02-25T00:17:00Z"/>
          <w:rFonts w:cs="Consolas"/>
          <w:color w:val="000000"/>
          <w:shd w:val="clear" w:color="auto" w:fill="E8F2FE"/>
        </w:rPr>
      </w:pPr>
      <w:proofErr w:type="spellStart"/>
      <w:ins w:id="6684"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6685" w:author="rkbansal" w:date="2020-02-25T00:18:00Z"/>
          <w:b/>
          <w:rPrChange w:id="6686" w:author="rkbansal" w:date="2020-02-25T00:18:00Z">
            <w:rPr>
              <w:ins w:id="6687" w:author="rkbansal" w:date="2020-02-25T00:18:00Z"/>
              <w:rFonts w:cs="Consolas"/>
              <w:color w:val="000000"/>
              <w:shd w:val="clear" w:color="auto" w:fill="E8F2FE"/>
            </w:rPr>
          </w:rPrChange>
        </w:rPr>
      </w:pPr>
      <w:proofErr w:type="spellStart"/>
      <w:ins w:id="6688"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6689" w:author="rkbansal" w:date="2020-02-25T00:17:00Z"/>
          <w:b/>
        </w:rPr>
      </w:pPr>
      <w:proofErr w:type="spellStart"/>
      <w:ins w:id="6690" w:author="rkbansal" w:date="2020-02-25T00:18:00Z">
        <w:r>
          <w:rPr>
            <w:rFonts w:cs="Consolas"/>
            <w:color w:val="000000"/>
            <w:shd w:val="clear" w:color="auto" w:fill="E8F2FE"/>
          </w:rPr>
          <w:t>ProjectM</w:t>
        </w:r>
      </w:ins>
      <w:ins w:id="6691"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6692"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93" w:author="rkbansal" w:date="2020-02-25T00:46:00Z"/>
          <w:sz w:val="18"/>
          <w:rPrChange w:id="6694" w:author="rkbansal" w:date="2020-02-25T00:46:00Z">
            <w:rPr>
              <w:ins w:id="6695" w:author="rkbansal" w:date="2020-02-25T00:46:00Z"/>
            </w:rPr>
          </w:rPrChange>
        </w:rPr>
      </w:pPr>
      <w:ins w:id="6696"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97" w:author="rkbansal" w:date="2020-02-25T00:17:00Z"/>
          <w:sz w:val="18"/>
        </w:rPr>
        <w:pPrChange w:id="6698" w:author="rkbansal" w:date="2020-02-25T00:46:00Z">
          <w:pPr>
            <w:pStyle w:val="ListParagraph"/>
            <w:numPr>
              <w:numId w:val="19"/>
            </w:numPr>
            <w:ind w:hanging="360"/>
          </w:pPr>
        </w:pPrChange>
      </w:pPr>
      <w:ins w:id="6699"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700" w:author="rkbansal" w:date="2020-02-25T01:05:00Z"/>
        </w:rPr>
      </w:pPr>
      <w:ins w:id="6701" w:author="rkbansal" w:date="2020-02-25T00:59:00Z">
        <w:r>
          <w:t xml:space="preserve">Testing </w:t>
        </w:r>
      </w:ins>
    </w:p>
    <w:p w14:paraId="31B6C268" w14:textId="3A439917" w:rsidR="00247050" w:rsidRDefault="00247050">
      <w:pPr>
        <w:pStyle w:val="ListParagraph"/>
        <w:numPr>
          <w:ilvl w:val="1"/>
          <w:numId w:val="19"/>
        </w:numPr>
        <w:rPr>
          <w:ins w:id="6702" w:author="rkbansal" w:date="2020-04-23T15:04:00Z"/>
        </w:rPr>
      </w:pPr>
      <w:ins w:id="6703" w:author="rkbansal" w:date="2020-02-25T01:05:00Z">
        <w:r>
          <w:t>Without authentication</w:t>
        </w:r>
      </w:ins>
      <w:ins w:id="6704" w:author="rkbansal" w:date="2020-02-25T01:06:00Z">
        <w:r w:rsidR="001F55B5" w:rsidRPr="001F55B5">
          <w:t xml:space="preserve"> </w:t>
        </w:r>
        <w:r w:rsidR="001F55B5">
          <w:t>means directly hitting the project-mgmt-project running on 5379</w:t>
        </w:r>
      </w:ins>
      <w:ins w:id="6705"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706" w:author="rkbansal" w:date="2020-02-25T01:05:00Z"/>
        </w:rPr>
        <w:pPrChange w:id="6707" w:author="rkbansal" w:date="2020-04-23T15:04:00Z">
          <w:pPr>
            <w:pStyle w:val="ListParagraph"/>
            <w:numPr>
              <w:ilvl w:val="1"/>
              <w:numId w:val="19"/>
            </w:numPr>
            <w:ind w:left="1440" w:hanging="360"/>
          </w:pPr>
        </w:pPrChange>
      </w:pPr>
      <w:ins w:id="6708"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709" w:author="rkbansal" w:date="2020-04-23T15:06:00Z"/>
        </w:rPr>
      </w:pPr>
      <w:ins w:id="6710"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711" w:author="rkbansal" w:date="2020-04-23T15:06:00Z"/>
        </w:rPr>
        <w:pPrChange w:id="6712" w:author="rkbansal" w:date="2020-04-23T15:06:00Z">
          <w:pPr>
            <w:pStyle w:val="ListParagraph"/>
            <w:numPr>
              <w:ilvl w:val="1"/>
              <w:numId w:val="19"/>
            </w:numPr>
            <w:ind w:left="1440" w:hanging="360"/>
          </w:pPr>
        </w:pPrChange>
      </w:pPr>
      <w:ins w:id="6713"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714" w:author="rkbansal" w:date="2020-02-25T01:03:00Z"/>
        </w:rPr>
        <w:pPrChange w:id="6715" w:author="rkbansal" w:date="2020-02-25T01:05:00Z">
          <w:pPr>
            <w:pStyle w:val="ListParagraph"/>
            <w:numPr>
              <w:numId w:val="19"/>
            </w:numPr>
            <w:ind w:hanging="360"/>
          </w:pPr>
        </w:pPrChange>
      </w:pPr>
      <w:ins w:id="6716" w:author="rkbansal" w:date="2020-02-25T01:05:00Z">
        <w:r>
          <w:t xml:space="preserve">With authentication means every request to </w:t>
        </w:r>
      </w:ins>
      <w:ins w:id="6717" w:author="rkbansal" w:date="2020-02-25T01:09:00Z">
        <w:r w:rsidR="001F55B5">
          <w:t xml:space="preserve">project-mgmt-service </w:t>
        </w:r>
      </w:ins>
      <w:ins w:id="6718" w:author="rkbansal" w:date="2020-02-25T01:05:00Z">
        <w:r>
          <w:t>microservice will be hit via gateway running 1379</w:t>
        </w:r>
      </w:ins>
    </w:p>
    <w:p w14:paraId="51C11210" w14:textId="76DED6B0" w:rsidR="00247050" w:rsidRDefault="00247050" w:rsidP="00247050">
      <w:pPr>
        <w:pStyle w:val="ListParagraph"/>
        <w:rPr>
          <w:ins w:id="6719" w:author="rkbansal" w:date="2020-02-25T01:04:00Z"/>
          <w:b/>
          <w:sz w:val="28"/>
        </w:rPr>
      </w:pPr>
    </w:p>
    <w:p w14:paraId="5DDF06D6" w14:textId="3F68858C" w:rsidR="00247050" w:rsidRPr="00ED1246" w:rsidRDefault="001F55B5">
      <w:pPr>
        <w:pStyle w:val="ListParagraph"/>
        <w:numPr>
          <w:ilvl w:val="2"/>
          <w:numId w:val="19"/>
        </w:numPr>
        <w:rPr>
          <w:ins w:id="6720" w:author="rkbansal" w:date="2020-02-25T01:10:00Z"/>
          <w:b/>
          <w:sz w:val="28"/>
          <w:rPrChange w:id="6721" w:author="rkbansal" w:date="2020-02-25T01:10:00Z">
            <w:rPr>
              <w:ins w:id="6722" w:author="rkbansal" w:date="2020-02-25T01:10:00Z"/>
            </w:rPr>
          </w:rPrChange>
        </w:rPr>
      </w:pPr>
      <w:ins w:id="6723" w:author="rkbansal" w:date="2020-02-25T01:07:00Z">
        <w:r>
          <w:t xml:space="preserve">with authentication means every request to </w:t>
        </w:r>
      </w:ins>
      <w:ins w:id="6724" w:author="rkbansal" w:date="2020-02-25T01:09:00Z">
        <w:r>
          <w:t>project-mgmt-</w:t>
        </w:r>
      </w:ins>
      <w:ins w:id="6725" w:author="rkbansal" w:date="2020-02-25T01:10:00Z">
        <w:r>
          <w:t>service</w:t>
        </w:r>
      </w:ins>
      <w:ins w:id="6726" w:author="rkbansal" w:date="2020-02-25T01:07:00Z">
        <w:r>
          <w:t xml:space="preserve"> microservice will be hit via gateway running</w:t>
        </w:r>
      </w:ins>
      <w:ins w:id="6727" w:author="rkbansal" w:date="2020-04-04T21:18:00Z">
        <w:r w:rsidR="00716CEC">
          <w:t xml:space="preserve"> on</w:t>
        </w:r>
      </w:ins>
      <w:ins w:id="6728" w:author="rkbansal" w:date="2020-02-25T01:07:00Z">
        <w:r>
          <w:t xml:space="preserve"> 1379</w:t>
        </w:r>
      </w:ins>
    </w:p>
    <w:p w14:paraId="3BB7D837" w14:textId="031B5A62" w:rsidR="00ED1246" w:rsidRPr="001C387C" w:rsidRDefault="00CF518B" w:rsidP="00ED1246">
      <w:pPr>
        <w:pStyle w:val="ListParagraph"/>
        <w:numPr>
          <w:ilvl w:val="3"/>
          <w:numId w:val="19"/>
        </w:numPr>
        <w:rPr>
          <w:ins w:id="6729" w:author="rkbansal" w:date="2020-02-25T01:15:00Z"/>
          <w:b/>
          <w:sz w:val="28"/>
          <w:rPrChange w:id="6730" w:author="rkbansal" w:date="2020-02-25T01:15:00Z">
            <w:rPr>
              <w:ins w:id="6731" w:author="rkbansal" w:date="2020-02-25T01:15:00Z"/>
            </w:rPr>
          </w:rPrChange>
        </w:rPr>
      </w:pPr>
      <w:ins w:id="6732" w:author="rkbansal" w:date="2020-02-25T01:13:00Z">
        <w:r>
          <w:lastRenderedPageBreak/>
          <w:t xml:space="preserve">getting project details with status “A” but </w:t>
        </w:r>
      </w:ins>
      <w:ins w:id="6733" w:author="rkbansal" w:date="2020-02-25T01:10:00Z">
        <w:r w:rsidR="00ED1246">
          <w:t>without token</w:t>
        </w:r>
      </w:ins>
      <w:ins w:id="6734" w:author="rkbansal" w:date="2020-02-25T01:11:00Z">
        <w:r>
          <w:t xml:space="preserve"> means no </w:t>
        </w:r>
      </w:ins>
      <w:ins w:id="6735" w:author="rkbansal" w:date="2020-02-25T01:13:00Z">
        <w:r>
          <w:t xml:space="preserve">authorization </w:t>
        </w:r>
        <w:proofErr w:type="gramStart"/>
        <w:r>
          <w:t>code(</w:t>
        </w:r>
        <w:proofErr w:type="gramEnd"/>
        <w:r>
          <w:t>Bearer token) in the header</w:t>
        </w:r>
      </w:ins>
      <w:ins w:id="6736" w:author="rkbansal" w:date="2020-02-25T01:14:00Z">
        <w:r>
          <w:t xml:space="preserve"> will give the error.</w:t>
        </w:r>
      </w:ins>
    </w:p>
    <w:p w14:paraId="4B67093D" w14:textId="7B6F1F56" w:rsidR="001C387C" w:rsidRPr="001C387C" w:rsidRDefault="00957C11">
      <w:pPr>
        <w:pStyle w:val="ListParagraph"/>
        <w:ind w:left="2160"/>
        <w:rPr>
          <w:ins w:id="6737" w:author="rkbansal" w:date="2020-02-25T01:15:00Z"/>
          <w:b/>
          <w:sz w:val="28"/>
          <w:rPrChange w:id="6738" w:author="rkbansal" w:date="2020-02-25T01:15:00Z">
            <w:rPr>
              <w:ins w:id="6739" w:author="rkbansal" w:date="2020-02-25T01:15:00Z"/>
            </w:rPr>
          </w:rPrChange>
        </w:rPr>
        <w:pPrChange w:id="6740" w:author="rkbansal" w:date="2020-02-25T01:15:00Z">
          <w:pPr>
            <w:pStyle w:val="ListParagraph"/>
            <w:numPr>
              <w:ilvl w:val="3"/>
              <w:numId w:val="19"/>
            </w:numPr>
            <w:ind w:left="2880" w:hanging="360"/>
          </w:pPr>
        </w:pPrChange>
      </w:pPr>
      <w:ins w:id="6741"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742" w:author="rkbansal" w:date="2020-02-25T01:13:00Z"/>
          <w:b/>
          <w:sz w:val="28"/>
          <w:rPrChange w:id="6743" w:author="rkbansal" w:date="2020-02-25T01:15:00Z">
            <w:rPr>
              <w:ins w:id="6744" w:author="rkbansal" w:date="2020-02-25T01:13:00Z"/>
            </w:rPr>
          </w:rPrChange>
        </w:rPr>
        <w:pPrChange w:id="6745"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746" w:author="rkbansal" w:date="2020-02-25T01:18:00Z"/>
          <w:b/>
          <w:sz w:val="28"/>
          <w:rPrChange w:id="6747" w:author="rkbansal" w:date="2020-02-25T01:18:00Z">
            <w:rPr>
              <w:ins w:id="6748" w:author="rkbansal" w:date="2020-02-25T01:18:00Z"/>
            </w:rPr>
          </w:rPrChange>
        </w:rPr>
      </w:pPr>
      <w:ins w:id="6749" w:author="rkbansal" w:date="2020-02-25T01:17:00Z">
        <w:r>
          <w:t xml:space="preserve">getting project details with status “A” but with token means authorization </w:t>
        </w:r>
        <w:proofErr w:type="gramStart"/>
        <w:r>
          <w:t>code(</w:t>
        </w:r>
        <w:proofErr w:type="gramEnd"/>
        <w:r>
          <w:t>Bearer token) in the header wil</w:t>
        </w:r>
      </w:ins>
      <w:ins w:id="6750"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751" w:author="rkbansal" w:date="2020-02-25T01:25:00Z"/>
          <w:b/>
          <w:sz w:val="28"/>
        </w:rPr>
        <w:pPrChange w:id="6752" w:author="rkbansal" w:date="2020-04-23T15:05:00Z">
          <w:pPr>
            <w:pStyle w:val="ListParagraph"/>
            <w:numPr>
              <w:numId w:val="79"/>
            </w:numPr>
            <w:ind w:left="3960" w:hanging="360"/>
          </w:pPr>
        </w:pPrChange>
      </w:pPr>
      <w:ins w:id="6753"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754" w:author="rkbansal" w:date="2020-02-25T01:19:00Z">
        <w:r w:rsidR="00511C1C">
          <w:rPr>
            <w:b/>
            <w:sz w:val="28"/>
          </w:rPr>
          <w:t xml:space="preserve">To get authentication code </w:t>
        </w:r>
      </w:ins>
      <w:ins w:id="6755" w:author="rkbansal" w:date="2020-04-04T21:20:00Z">
        <w:r w:rsidR="00BD4EDA">
          <w:rPr>
            <w:b/>
            <w:sz w:val="28"/>
          </w:rPr>
          <w:t xml:space="preserve">in response header </w:t>
        </w:r>
      </w:ins>
      <w:ins w:id="6756" w:author="rkbansal" w:date="2020-02-25T01:19:00Z">
        <w:r w:rsidR="00511C1C">
          <w:rPr>
            <w:b/>
            <w:sz w:val="28"/>
          </w:rPr>
          <w:t>using authentication service</w:t>
        </w:r>
      </w:ins>
    </w:p>
    <w:p w14:paraId="5D335295" w14:textId="78BD3F0F" w:rsidR="00D76B85" w:rsidRDefault="00D76B85">
      <w:pPr>
        <w:pStyle w:val="ListParagraph"/>
        <w:ind w:left="3960"/>
        <w:rPr>
          <w:ins w:id="6757" w:author="rkbansal" w:date="2020-02-25T01:19:00Z"/>
          <w:b/>
          <w:sz w:val="28"/>
        </w:rPr>
        <w:pPrChange w:id="6758"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759" w:author="rkbansal" w:date="2020-02-25T01:32:00Z"/>
          <w:b/>
          <w:sz w:val="28"/>
          <w:rPrChange w:id="6760" w:author="rkbansal" w:date="2020-02-25T01:32:00Z">
            <w:rPr>
              <w:ins w:id="6761" w:author="rkbansal" w:date="2020-02-25T01:32:00Z"/>
            </w:rPr>
          </w:rPrChange>
        </w:rPr>
        <w:pPrChange w:id="6762" w:author="rkbansal" w:date="2020-04-23T15:05:00Z">
          <w:pPr>
            <w:pStyle w:val="ListParagraph"/>
            <w:numPr>
              <w:numId w:val="79"/>
            </w:numPr>
            <w:ind w:left="3960" w:hanging="360"/>
          </w:pPr>
        </w:pPrChange>
      </w:pPr>
      <w:ins w:id="6763"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64" w:author="rkbansal" w:date="2020-02-25T01:26:00Z">
        <w:r w:rsidR="00D76B85">
          <w:rPr>
            <w:b/>
            <w:sz w:val="28"/>
          </w:rPr>
          <w:t>Now hit the proje</w:t>
        </w:r>
      </w:ins>
      <w:ins w:id="6765" w:author="rkbansal" w:date="2020-02-26T20:34:00Z">
        <w:r w:rsidR="00683812">
          <w:rPr>
            <w:b/>
            <w:sz w:val="28"/>
          </w:rPr>
          <w:t>c</w:t>
        </w:r>
      </w:ins>
      <w:ins w:id="6766" w:author="rkbansal" w:date="2020-02-25T01:26:00Z">
        <w:r w:rsidR="00D76B85">
          <w:rPr>
            <w:b/>
            <w:sz w:val="28"/>
          </w:rPr>
          <w:t>t</w:t>
        </w:r>
      </w:ins>
      <w:ins w:id="6767" w:author="rkbansal" w:date="2020-02-25T01:27:00Z">
        <w:r w:rsidR="00D76B85">
          <w:rPr>
            <w:b/>
            <w:sz w:val="28"/>
          </w:rPr>
          <w:t xml:space="preserve">-mgmt-service to </w:t>
        </w:r>
        <w:r w:rsidR="00D76B85">
          <w:t xml:space="preserve">get project details with status “A” </w:t>
        </w:r>
      </w:ins>
      <w:ins w:id="6768" w:author="rkbansal" w:date="2020-02-25T01:32:00Z">
        <w:r w:rsidR="001A0DFC">
          <w:t>by providing the</w:t>
        </w:r>
      </w:ins>
      <w:ins w:id="6769" w:author="rkbansal" w:date="2020-02-25T01:27:00Z">
        <w:r w:rsidR="00D76B85">
          <w:t xml:space="preserve"> token means authorization </w:t>
        </w:r>
        <w:proofErr w:type="gramStart"/>
        <w:r w:rsidR="00D76B85">
          <w:t>code(</w:t>
        </w:r>
        <w:proofErr w:type="gramEnd"/>
        <w:r w:rsidR="00D76B85">
          <w:t>Bearer token) in the header</w:t>
        </w:r>
      </w:ins>
      <w:ins w:id="6770" w:author="rkbansal" w:date="2020-02-25T01:30:00Z">
        <w:r w:rsidR="00A775D7">
          <w:t xml:space="preserve"> received in above step</w:t>
        </w:r>
      </w:ins>
    </w:p>
    <w:p w14:paraId="351050D1" w14:textId="6CD00DAF" w:rsidR="001A0DFC" w:rsidRPr="00A775D7" w:rsidRDefault="001A0DFC">
      <w:pPr>
        <w:pStyle w:val="ListParagraph"/>
        <w:ind w:left="3960"/>
        <w:rPr>
          <w:ins w:id="6771" w:author="rkbansal" w:date="2020-02-25T01:30:00Z"/>
          <w:b/>
          <w:sz w:val="28"/>
          <w:rPrChange w:id="6772" w:author="rkbansal" w:date="2020-02-25T01:30:00Z">
            <w:rPr>
              <w:ins w:id="6773" w:author="rkbansal" w:date="2020-02-25T01:30:00Z"/>
            </w:rPr>
          </w:rPrChange>
        </w:rPr>
        <w:pPrChange w:id="6774"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75" w:author="rkbansal" w:date="2020-02-25T01:10:00Z"/>
          <w:b/>
          <w:sz w:val="28"/>
          <w:rPrChange w:id="6776" w:author="rkbansal" w:date="2020-02-25T01:10:00Z">
            <w:rPr>
              <w:ins w:id="6777" w:author="rkbansal" w:date="2020-02-25T01:10:00Z"/>
            </w:rPr>
          </w:rPrChange>
        </w:rPr>
        <w:pPrChange w:id="6778"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79" w:author="rkbansal" w:date="2020-02-25T01:04:00Z"/>
          <w:b/>
          <w:sz w:val="28"/>
        </w:rPr>
        <w:pPrChange w:id="6780" w:author="rkbansal" w:date="2020-02-25T01:10:00Z">
          <w:pPr>
            <w:pStyle w:val="ListParagraph"/>
          </w:pPr>
        </w:pPrChange>
      </w:pPr>
    </w:p>
    <w:p w14:paraId="6B9CFDEB" w14:textId="77777777" w:rsidR="00247050" w:rsidRDefault="00247050" w:rsidP="00247050">
      <w:pPr>
        <w:pStyle w:val="ListParagraph"/>
        <w:rPr>
          <w:ins w:id="6781" w:author="rkbansal" w:date="2020-02-25T01:04:00Z"/>
          <w:b/>
          <w:sz w:val="28"/>
        </w:rPr>
      </w:pPr>
    </w:p>
    <w:p w14:paraId="7F667FF1" w14:textId="39932E17" w:rsidR="00247050" w:rsidRPr="00247050" w:rsidRDefault="00247050">
      <w:pPr>
        <w:pStyle w:val="ListParagraph"/>
        <w:rPr>
          <w:ins w:id="6782" w:author="rkbansal" w:date="2020-02-25T01:02:00Z"/>
          <w:rPrChange w:id="6783" w:author="rkbansal" w:date="2020-02-25T01:03:00Z">
            <w:rPr>
              <w:ins w:id="6784" w:author="rkbansal" w:date="2020-02-25T01:02:00Z"/>
              <w:rFonts w:eastAsiaTheme="majorEastAsia" w:cstheme="majorBidi"/>
              <w:color w:val="2F5496" w:themeColor="accent1" w:themeShade="BF"/>
              <w:szCs w:val="26"/>
            </w:rPr>
          </w:rPrChange>
        </w:rPr>
        <w:pPrChange w:id="6785" w:author="rkbansal" w:date="2020-02-25T01:03:00Z">
          <w:pPr/>
        </w:pPrChange>
      </w:pPr>
      <w:ins w:id="6786" w:author="rkbansal" w:date="2020-02-25T01:02:00Z">
        <w:r w:rsidRPr="00247050">
          <w:rPr>
            <w:b/>
            <w:sz w:val="28"/>
            <w:rPrChange w:id="6787" w:author="rkbansal" w:date="2020-02-25T01:03:00Z">
              <w:rPr/>
            </w:rPrChange>
          </w:rPr>
          <w:br w:type="page"/>
        </w:r>
      </w:ins>
    </w:p>
    <w:p w14:paraId="38186FDF" w14:textId="1FD13AE8" w:rsidR="006A39B1" w:rsidRDefault="00C62AC7" w:rsidP="00C62AC7">
      <w:pPr>
        <w:pStyle w:val="Heading2"/>
        <w:rPr>
          <w:rFonts w:ascii="Georgia" w:hAnsi="Georgia"/>
          <w:b/>
          <w:sz w:val="28"/>
        </w:rPr>
      </w:pPr>
      <w:del w:id="6788" w:author="rkbansal" w:date="2020-01-09T12:08:00Z">
        <w:r w:rsidRPr="00981242" w:rsidDel="003759CB">
          <w:rPr>
            <w:rFonts w:ascii="Georgia" w:hAnsi="Georgia"/>
            <w:b/>
            <w:sz w:val="28"/>
          </w:rPr>
          <w:lastRenderedPageBreak/>
          <w:delText>Member</w:delText>
        </w:r>
      </w:del>
      <w:ins w:id="6789"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90" w:author="rkbansal" w:date="2020-04-19T23:41:00Z">
          <w:pPr>
            <w:pStyle w:val="ListParagraph"/>
            <w:numPr>
              <w:numId w:val="22"/>
            </w:numPr>
            <w:ind w:hanging="360"/>
          </w:pPr>
        </w:pPrChange>
      </w:pPr>
      <w:ins w:id="6791"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92" w:author="rkbansal" w:date="2020-04-19T23:41:00Z">
          <w:pPr>
            <w:pStyle w:val="ListParagraph"/>
            <w:numPr>
              <w:numId w:val="22"/>
            </w:numPr>
            <w:ind w:hanging="360"/>
          </w:pPr>
        </w:pPrChange>
      </w:pPr>
      <w:ins w:id="6793" w:author="rkbansal" w:date="2020-04-19T23:41:00Z">
        <w:r>
          <w:t>2</w:t>
        </w:r>
      </w:ins>
      <w:ins w:id="6794" w:author="rkbansal" w:date="2020-04-19T23:42:00Z">
        <w:r>
          <w:t xml:space="preserve">. </w:t>
        </w:r>
      </w:ins>
      <w:r w:rsidR="002F4616">
        <w:t>Update the member</w:t>
      </w:r>
    </w:p>
    <w:p w14:paraId="6936FF80" w14:textId="63433F93" w:rsidR="002F4616" w:rsidRDefault="006810F3">
      <w:pPr>
        <w:ind w:left="360"/>
        <w:pPrChange w:id="6795" w:author="rkbansal" w:date="2020-04-19T23:43:00Z">
          <w:pPr>
            <w:pStyle w:val="ListParagraph"/>
            <w:numPr>
              <w:numId w:val="22"/>
            </w:numPr>
            <w:ind w:hanging="360"/>
          </w:pPr>
        </w:pPrChange>
      </w:pPr>
      <w:ins w:id="6796" w:author="rkbansal" w:date="2020-04-19T23:43:00Z">
        <w:r>
          <w:t xml:space="preserve">3. </w:t>
        </w:r>
      </w:ins>
      <w:r w:rsidR="002F4616">
        <w:t>Get the list of all the members</w:t>
      </w:r>
    </w:p>
    <w:p w14:paraId="32C4DF89" w14:textId="0C6010A0" w:rsidR="002F4616" w:rsidRDefault="006810F3">
      <w:pPr>
        <w:ind w:left="360"/>
        <w:pPrChange w:id="6797" w:author="rkbansal" w:date="2020-04-19T23:43:00Z">
          <w:pPr>
            <w:pStyle w:val="ListParagraph"/>
            <w:numPr>
              <w:numId w:val="22"/>
            </w:numPr>
            <w:ind w:hanging="360"/>
          </w:pPr>
        </w:pPrChange>
      </w:pPr>
      <w:ins w:id="6798" w:author="rkbansal" w:date="2020-04-19T23:43:00Z">
        <w:r>
          <w:t>4.</w:t>
        </w:r>
      </w:ins>
      <w:r w:rsidR="002F4616">
        <w:t>Delete the member</w:t>
      </w:r>
    </w:p>
    <w:p w14:paraId="0B4AEFDF" w14:textId="7B65A398" w:rsidR="002F4616" w:rsidRDefault="006810F3">
      <w:pPr>
        <w:ind w:left="360"/>
        <w:pPrChange w:id="6799" w:author="rkbansal" w:date="2020-04-19T23:43:00Z">
          <w:pPr>
            <w:pStyle w:val="ListParagraph"/>
            <w:numPr>
              <w:numId w:val="22"/>
            </w:numPr>
            <w:ind w:hanging="360"/>
          </w:pPr>
        </w:pPrChange>
      </w:pPr>
      <w:ins w:id="6800"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801"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802" w:author="rkbansal" w:date="2020-04-19T23:54:00Z"/>
        </w:rPr>
      </w:pPr>
      <w:ins w:id="6803" w:author="rkbansal" w:date="2020-04-19T23:51:00Z">
        <w:r>
          <w:t>In this microservice, we will create</w:t>
        </w:r>
      </w:ins>
      <w:ins w:id="6804" w:author="rkbansal" w:date="2020-04-19T23:53:00Z">
        <w:r>
          <w:t xml:space="preserve"> parent class </w:t>
        </w:r>
      </w:ins>
      <w:ins w:id="6805" w:author="rkbansal" w:date="2020-04-19T23:54:00Z">
        <w:r>
          <w:t>P</w:t>
        </w:r>
      </w:ins>
      <w:ins w:id="6806" w:author="rkbansal" w:date="2020-04-19T23:53:00Z">
        <w:r>
          <w:t>erson ha</w:t>
        </w:r>
      </w:ins>
      <w:ins w:id="6807" w:author="rkbansal" w:date="2020-04-19T23:54:00Z">
        <w:r>
          <w:t>ving three subclasses Member, Sevadar and Devotee:</w:t>
        </w:r>
      </w:ins>
    </w:p>
    <w:p w14:paraId="0E8C5287" w14:textId="0CF4CD59" w:rsidR="00B66C98" w:rsidRDefault="00003037">
      <w:pPr>
        <w:pPrChange w:id="6808" w:author="rkbansal" w:date="2020-04-19T23:51:00Z">
          <w:pPr>
            <w:pStyle w:val="ListParagraph"/>
          </w:pPr>
        </w:pPrChange>
      </w:pPr>
      <w:ins w:id="6809"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810"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811" w:author="rkbansal" w:date="2020-04-19T23:37:00Z"/>
        </w:rPr>
        <w:pPrChange w:id="6812" w:author="rkbansal" w:date="2020-04-20T00:00:00Z">
          <w:pPr>
            <w:pStyle w:val="ListParagraph"/>
            <w:numPr>
              <w:numId w:val="74"/>
            </w:numPr>
            <w:ind w:hanging="360"/>
            <w:jc w:val="both"/>
          </w:pPr>
        </w:pPrChange>
      </w:pPr>
      <w:ins w:id="6813"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14"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815">
          <w:tblGrid>
            <w:gridCol w:w="4508"/>
            <w:gridCol w:w="4508"/>
          </w:tblGrid>
        </w:tblGridChange>
      </w:tblGrid>
      <w:tr w:rsidR="00CF6C1A" w14:paraId="2F6D42B1" w14:textId="77777777" w:rsidTr="004F755A">
        <w:trPr>
          <w:ins w:id="6816" w:author="rkbansal" w:date="2020-04-19T23:37:00Z"/>
        </w:trPr>
        <w:tc>
          <w:tcPr>
            <w:tcW w:w="4508" w:type="dxa"/>
            <w:tcPrChange w:id="6817" w:author="rkbansal" w:date="2020-04-23T15:46:00Z">
              <w:tcPr>
                <w:tcW w:w="4508" w:type="dxa"/>
              </w:tcPr>
            </w:tcPrChange>
          </w:tcPr>
          <w:p w14:paraId="7720DE6B" w14:textId="77777777" w:rsidR="00CF6C1A" w:rsidRDefault="00CF6C1A" w:rsidP="00125E38">
            <w:pPr>
              <w:rPr>
                <w:ins w:id="6818" w:author="rkbansal" w:date="2020-04-19T23:37:00Z"/>
              </w:rPr>
            </w:pPr>
            <w:ins w:id="6819" w:author="rkbansal" w:date="2020-04-19T23:37:00Z">
              <w:r>
                <w:t>Database/Schema Name</w:t>
              </w:r>
            </w:ins>
          </w:p>
        </w:tc>
        <w:tc>
          <w:tcPr>
            <w:tcW w:w="4508" w:type="dxa"/>
            <w:tcPrChange w:id="6820" w:author="rkbansal" w:date="2020-04-23T15:46:00Z">
              <w:tcPr>
                <w:tcW w:w="4508" w:type="dxa"/>
              </w:tcPr>
            </w:tcPrChange>
          </w:tcPr>
          <w:p w14:paraId="43019992" w14:textId="59B0DBA3" w:rsidR="00CF6C1A" w:rsidRDefault="00CF6C1A" w:rsidP="00125E38">
            <w:pPr>
              <w:rPr>
                <w:ins w:id="6821" w:author="rkbansal" w:date="2020-04-19T23:37:00Z"/>
              </w:rPr>
            </w:pPr>
            <w:proofErr w:type="spellStart"/>
            <w:ins w:id="6822" w:author="rkbansal" w:date="2020-04-19T23:37:00Z">
              <w:r>
                <w:t>p</w:t>
              </w:r>
            </w:ins>
            <w:ins w:id="6823" w:author="rkbansal" w:date="2020-04-19T23:40:00Z">
              <w:r w:rsidR="00811EF5">
                <w:t>erson</w:t>
              </w:r>
            </w:ins>
            <w:ins w:id="6824" w:author="rkbansal" w:date="2020-04-19T23:37:00Z">
              <w:r>
                <w:t>_schema</w:t>
              </w:r>
              <w:proofErr w:type="spellEnd"/>
            </w:ins>
          </w:p>
        </w:tc>
      </w:tr>
      <w:tr w:rsidR="00CF6C1A" w14:paraId="47B36F4F" w14:textId="77777777" w:rsidTr="004F755A">
        <w:trPr>
          <w:ins w:id="6825" w:author="rkbansal" w:date="2020-04-19T23:37:00Z"/>
        </w:trPr>
        <w:tc>
          <w:tcPr>
            <w:tcW w:w="4508" w:type="dxa"/>
            <w:tcPrChange w:id="6826" w:author="rkbansal" w:date="2020-04-23T15:46:00Z">
              <w:tcPr>
                <w:tcW w:w="4508" w:type="dxa"/>
              </w:tcPr>
            </w:tcPrChange>
          </w:tcPr>
          <w:p w14:paraId="0DA4532D" w14:textId="77777777" w:rsidR="00CF6C1A" w:rsidRDefault="00CF6C1A" w:rsidP="00125E38">
            <w:pPr>
              <w:rPr>
                <w:ins w:id="6827" w:author="rkbansal" w:date="2020-04-19T23:37:00Z"/>
              </w:rPr>
            </w:pPr>
            <w:ins w:id="6828" w:author="rkbansal" w:date="2020-04-19T23:37:00Z">
              <w:r>
                <w:t>User name</w:t>
              </w:r>
            </w:ins>
          </w:p>
        </w:tc>
        <w:tc>
          <w:tcPr>
            <w:tcW w:w="4508" w:type="dxa"/>
            <w:tcPrChange w:id="6829" w:author="rkbansal" w:date="2020-04-23T15:46:00Z">
              <w:tcPr>
                <w:tcW w:w="4508" w:type="dxa"/>
              </w:tcPr>
            </w:tcPrChange>
          </w:tcPr>
          <w:p w14:paraId="741794C6" w14:textId="032C9348" w:rsidR="00CF6C1A" w:rsidRDefault="00811EF5" w:rsidP="00125E38">
            <w:pPr>
              <w:rPr>
                <w:ins w:id="6830" w:author="rkbansal" w:date="2020-04-19T23:37:00Z"/>
              </w:rPr>
            </w:pPr>
            <w:ins w:id="6831" w:author="rkbansal" w:date="2020-04-19T23:40:00Z">
              <w:r>
                <w:t>person</w:t>
              </w:r>
            </w:ins>
          </w:p>
        </w:tc>
      </w:tr>
      <w:tr w:rsidR="00CF6C1A" w14:paraId="418ADC83" w14:textId="77777777" w:rsidTr="004F755A">
        <w:trPr>
          <w:ins w:id="6832" w:author="rkbansal" w:date="2020-04-19T23:37:00Z"/>
        </w:trPr>
        <w:tc>
          <w:tcPr>
            <w:tcW w:w="4508" w:type="dxa"/>
            <w:tcPrChange w:id="6833" w:author="rkbansal" w:date="2020-04-23T15:46:00Z">
              <w:tcPr>
                <w:tcW w:w="4508" w:type="dxa"/>
              </w:tcPr>
            </w:tcPrChange>
          </w:tcPr>
          <w:p w14:paraId="49C1FB72" w14:textId="77777777" w:rsidR="00CF6C1A" w:rsidRDefault="00CF6C1A" w:rsidP="00125E38">
            <w:pPr>
              <w:rPr>
                <w:ins w:id="6834" w:author="rkbansal" w:date="2020-04-19T23:37:00Z"/>
              </w:rPr>
            </w:pPr>
            <w:ins w:id="6835" w:author="rkbansal" w:date="2020-04-19T23:37:00Z">
              <w:r>
                <w:t>Password</w:t>
              </w:r>
            </w:ins>
          </w:p>
        </w:tc>
        <w:tc>
          <w:tcPr>
            <w:tcW w:w="4508" w:type="dxa"/>
            <w:tcPrChange w:id="6836" w:author="rkbansal" w:date="2020-04-23T15:46:00Z">
              <w:tcPr>
                <w:tcW w:w="4508" w:type="dxa"/>
              </w:tcPr>
            </w:tcPrChange>
          </w:tcPr>
          <w:p w14:paraId="58474765" w14:textId="55DC980F" w:rsidR="00CF6C1A" w:rsidRDefault="00811EF5">
            <w:pPr>
              <w:rPr>
                <w:ins w:id="6837" w:author="rkbansal" w:date="2020-04-19T23:37:00Z"/>
              </w:rPr>
            </w:pPr>
            <w:ins w:id="6838" w:author="rkbansal" w:date="2020-04-19T23:40:00Z">
              <w:r>
                <w:t>person</w:t>
              </w:r>
            </w:ins>
          </w:p>
        </w:tc>
      </w:tr>
    </w:tbl>
    <w:p w14:paraId="073A59DF" w14:textId="0AC25916" w:rsidR="00CF6C1A" w:rsidRDefault="00CF6C1A" w:rsidP="00CF6C1A">
      <w:pPr>
        <w:rPr>
          <w:ins w:id="6839" w:author="rkbansal" w:date="2020-04-23T15:45:00Z"/>
        </w:rPr>
      </w:pPr>
    </w:p>
    <w:p w14:paraId="233B069B" w14:textId="77777777" w:rsidR="009A6BD3" w:rsidRPr="00A66355" w:rsidRDefault="009A6BD3">
      <w:pPr>
        <w:ind w:firstLine="720"/>
        <w:rPr>
          <w:ins w:id="6840" w:author="rkbansal" w:date="2020-04-23T15:45:00Z"/>
          <w:b/>
          <w:bCs/>
        </w:rPr>
        <w:pPrChange w:id="6841" w:author="rkbansal" w:date="2020-04-23T15:46:00Z">
          <w:pPr/>
        </w:pPrChange>
      </w:pPr>
      <w:ins w:id="6842" w:author="rkbansal" w:date="2020-04-23T15:45:00Z">
        <w:r w:rsidRPr="00A66355">
          <w:rPr>
            <w:b/>
            <w:bCs/>
          </w:rPr>
          <w:t>Commands:</w:t>
        </w:r>
      </w:ins>
    </w:p>
    <w:p w14:paraId="2A793723" w14:textId="77777777" w:rsidR="009A6BD3" w:rsidRPr="00A66355" w:rsidRDefault="009A6BD3" w:rsidP="009A6BD3">
      <w:pPr>
        <w:ind w:left="360" w:firstLine="360"/>
        <w:jc w:val="both"/>
        <w:rPr>
          <w:ins w:id="6843" w:author="rkbansal" w:date="2020-04-23T15:45:00Z"/>
          <w:rFonts w:cstheme="minorHAnsi"/>
          <w:lang w:val="en-US"/>
        </w:rPr>
      </w:pPr>
      <w:ins w:id="6844"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845" w:author="rkbansal" w:date="2020-04-23T15:45:00Z"/>
          <w:rFonts w:ascii="Helvetica" w:eastAsia="Times New Roman" w:hAnsi="Helvetica" w:cs="Times New Roman"/>
          <w:color w:val="333333"/>
          <w:sz w:val="21"/>
          <w:szCs w:val="21"/>
          <w:lang w:eastAsia="en-IN"/>
        </w:rPr>
      </w:pPr>
      <w:ins w:id="6846"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847" w:author="rkbansal" w:date="2020-04-23T15:45:00Z"/>
          <w:rFonts w:ascii="Helvetica" w:eastAsia="Times New Roman" w:hAnsi="Helvetica" w:cs="Times New Roman"/>
          <w:color w:val="333333"/>
          <w:sz w:val="21"/>
          <w:szCs w:val="21"/>
          <w:lang w:eastAsia="en-IN"/>
        </w:rPr>
      </w:pPr>
      <w:ins w:id="6848"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849" w:author="rkbansal" w:date="2020-04-23T15:45:00Z"/>
        </w:rPr>
      </w:pPr>
    </w:p>
    <w:p w14:paraId="579A5B18" w14:textId="77777777" w:rsidR="009A6BD3" w:rsidRDefault="009A6BD3">
      <w:pPr>
        <w:pStyle w:val="ListParagraph"/>
        <w:numPr>
          <w:ilvl w:val="0"/>
          <w:numId w:val="89"/>
        </w:numPr>
        <w:jc w:val="both"/>
        <w:rPr>
          <w:ins w:id="6850" w:author="rkbansal" w:date="2020-04-23T15:45:00Z"/>
        </w:rPr>
        <w:pPrChange w:id="6851" w:author="rkbansal" w:date="2020-04-23T15:46:00Z">
          <w:pPr>
            <w:pStyle w:val="ListParagraph"/>
            <w:jc w:val="both"/>
          </w:pPr>
        </w:pPrChange>
      </w:pPr>
      <w:ins w:id="6852"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853" w:author="rkbansal" w:date="2020-04-23T15:45:00Z"/>
        </w:rPr>
      </w:pPr>
    </w:p>
    <w:p w14:paraId="046DB0DB" w14:textId="77777777" w:rsidR="009A6BD3" w:rsidRDefault="009A6BD3">
      <w:pPr>
        <w:pStyle w:val="ListParagraph"/>
        <w:numPr>
          <w:ilvl w:val="0"/>
          <w:numId w:val="89"/>
        </w:numPr>
        <w:jc w:val="both"/>
        <w:rPr>
          <w:ins w:id="6854" w:author="rkbansal" w:date="2020-04-23T15:45:00Z"/>
        </w:rPr>
        <w:pPrChange w:id="6855" w:author="rkbansal" w:date="2020-04-23T15:46:00Z">
          <w:pPr>
            <w:pStyle w:val="ListParagraph"/>
            <w:jc w:val="both"/>
          </w:pPr>
        </w:pPrChange>
      </w:pPr>
      <w:ins w:id="6856" w:author="rkbansal" w:date="2020-04-23T15:45:00Z">
        <w:r>
          <w:t xml:space="preserve">create database </w:t>
        </w:r>
        <w:proofErr w:type="spellStart"/>
        <w:r>
          <w:t>person_schema</w:t>
        </w:r>
        <w:proofErr w:type="spellEnd"/>
        <w:r>
          <w:t>;</w:t>
        </w:r>
      </w:ins>
    </w:p>
    <w:p w14:paraId="7F267D33" w14:textId="77777777" w:rsidR="009A6BD3" w:rsidRDefault="009A6BD3" w:rsidP="009A6BD3">
      <w:pPr>
        <w:pStyle w:val="ListParagraph"/>
        <w:jc w:val="both"/>
        <w:rPr>
          <w:ins w:id="6857" w:author="rkbansal" w:date="2020-04-23T15:45:00Z"/>
        </w:rPr>
      </w:pPr>
    </w:p>
    <w:p w14:paraId="029DFDD9" w14:textId="77777777" w:rsidR="009A6BD3" w:rsidRDefault="009A6BD3">
      <w:pPr>
        <w:pStyle w:val="ListParagraph"/>
        <w:numPr>
          <w:ilvl w:val="0"/>
          <w:numId w:val="89"/>
        </w:numPr>
        <w:jc w:val="both"/>
        <w:rPr>
          <w:ins w:id="6858" w:author="rkbansal" w:date="2020-04-23T15:45:00Z"/>
        </w:rPr>
        <w:pPrChange w:id="6859" w:author="rkbansal" w:date="2020-04-23T15:46:00Z">
          <w:pPr>
            <w:pStyle w:val="ListParagraph"/>
            <w:jc w:val="both"/>
          </w:pPr>
        </w:pPrChange>
      </w:pPr>
      <w:ins w:id="6860" w:author="rkbansal" w:date="2020-04-23T15:45:00Z">
        <w:r>
          <w:t>grant all on person_</w:t>
        </w:r>
        <w:proofErr w:type="gramStart"/>
        <w:r>
          <w:t>schema.*</w:t>
        </w:r>
        <w:proofErr w:type="gramEnd"/>
        <w:r>
          <w:t xml:space="preserve"> to person@'%';</w:t>
        </w:r>
      </w:ins>
    </w:p>
    <w:p w14:paraId="5CE0481A" w14:textId="77777777" w:rsidR="009A6BD3" w:rsidRDefault="009A6BD3" w:rsidP="00CF6C1A">
      <w:pPr>
        <w:rPr>
          <w:ins w:id="6861" w:author="rkbansal" w:date="2020-04-19T23:37:00Z"/>
        </w:rPr>
      </w:pPr>
    </w:p>
    <w:p w14:paraId="6496700A" w14:textId="781962A1" w:rsidR="00CF6C1A" w:rsidRDefault="00CF6C1A" w:rsidP="00CF6C1A">
      <w:pPr>
        <w:pStyle w:val="ListParagraph"/>
        <w:numPr>
          <w:ilvl w:val="0"/>
          <w:numId w:val="74"/>
        </w:numPr>
        <w:rPr>
          <w:ins w:id="6862" w:author="rkbansal" w:date="2020-04-20T00:00:00Z"/>
        </w:rPr>
      </w:pPr>
      <w:ins w:id="6863" w:author="rkbansal" w:date="2020-04-19T23:37:00Z">
        <w:r>
          <w:t>Use the following document related to the swagger, database scripts, ER diagram of Users:</w:t>
        </w:r>
      </w:ins>
    </w:p>
    <w:p w14:paraId="00E9B3BA" w14:textId="7E63681F" w:rsidR="003D1D1F" w:rsidRDefault="003D1D1F">
      <w:pPr>
        <w:pStyle w:val="ListParagraph"/>
        <w:rPr>
          <w:ins w:id="6864" w:author="rkbansal" w:date="2020-04-19T23:37:00Z"/>
        </w:rPr>
        <w:pPrChange w:id="6865" w:author="rkbansal" w:date="2020-04-20T00:00:00Z">
          <w:pPr>
            <w:pStyle w:val="ListParagraph"/>
            <w:numPr>
              <w:numId w:val="74"/>
            </w:numPr>
            <w:ind w:hanging="360"/>
          </w:pPr>
        </w:pPrChange>
      </w:pPr>
      <w:ins w:id="6866" w:author="rkbansal" w:date="2020-04-20T00:00:00Z">
        <w:r w:rsidRPr="003D1D1F">
          <w:object w:dxaOrig="3196" w:dyaOrig="811" w14:anchorId="49F5BA25">
            <v:shape id="_x0000_i1034" type="#_x0000_t75" style="width:158.25pt;height:43.5pt" o:ole="">
              <v:imagedata r:id="rId243" o:title=""/>
            </v:shape>
            <o:OLEObject Type="Embed" ProgID="Package" ShapeID="_x0000_i1034" DrawAspect="Content" ObjectID="_1682273367" r:id="rId244"/>
          </w:object>
        </w:r>
      </w:ins>
      <w:ins w:id="6867" w:author="rkbansal" w:date="2020-04-20T00:00:00Z">
        <w:r w:rsidRPr="003D1D1F">
          <w:object w:dxaOrig="3631" w:dyaOrig="811" w14:anchorId="089810D2">
            <v:shape id="_x0000_i1035" type="#_x0000_t75" style="width:179.25pt;height:43.5pt" o:ole="">
              <v:imagedata r:id="rId245" o:title=""/>
            </v:shape>
            <o:OLEObject Type="Embed" ProgID="Package" ShapeID="_x0000_i1035" DrawAspect="Content" ObjectID="_1682273368" r:id="rId246"/>
          </w:object>
        </w:r>
      </w:ins>
      <w:ins w:id="6868" w:author="rkbansal" w:date="2020-04-20T00:00:00Z">
        <w:r w:rsidRPr="003D1D1F">
          <w:object w:dxaOrig="3616" w:dyaOrig="811" w14:anchorId="552EC5B4">
            <v:shape id="_x0000_i1036" type="#_x0000_t75" style="width:180.75pt;height:43.5pt" o:ole="">
              <v:imagedata r:id="rId247" o:title=""/>
            </v:shape>
            <o:OLEObject Type="Embed" ProgID="Package" ShapeID="_x0000_i1036" DrawAspect="Content" ObjectID="_1682273369" r:id="rId248"/>
          </w:object>
        </w:r>
      </w:ins>
    </w:p>
    <w:p w14:paraId="7A551A07" w14:textId="35BBD811" w:rsidR="00CF6C1A" w:rsidRDefault="00CF6C1A" w:rsidP="00CF6C1A">
      <w:pPr>
        <w:pStyle w:val="ListParagraph"/>
        <w:rPr>
          <w:ins w:id="6869" w:author="rkbansal" w:date="2020-04-19T23:37:00Z"/>
        </w:rPr>
      </w:pPr>
    </w:p>
    <w:p w14:paraId="3F5CC831" w14:textId="01635D02" w:rsidR="002D3283" w:rsidRDefault="0085326C" w:rsidP="00CF6C1A">
      <w:pPr>
        <w:pStyle w:val="ListParagraph"/>
        <w:numPr>
          <w:ilvl w:val="0"/>
          <w:numId w:val="74"/>
        </w:numPr>
        <w:rPr>
          <w:ins w:id="6870" w:author="rkbansal" w:date="2020-04-20T00:07:00Z"/>
        </w:rPr>
      </w:pPr>
      <w:ins w:id="6871"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72" w:author="rkbansal" w:date="2020-04-20T00:03:00Z">
        <w:r w:rsidR="002D3283">
          <w:t xml:space="preserve">Move the following </w:t>
        </w:r>
      </w:ins>
      <w:ins w:id="6873" w:author="rkbansal" w:date="2020-04-20T00:04:00Z">
        <w:r w:rsidR="002D3283">
          <w:t xml:space="preserve">maven </w:t>
        </w:r>
      </w:ins>
      <w:ins w:id="6874" w:author="rkbansal" w:date="2020-04-20T00:03:00Z">
        <w:r w:rsidR="002D3283">
          <w:t xml:space="preserve">dependency from project-mgmt-service to </w:t>
        </w:r>
      </w:ins>
      <w:ins w:id="6875" w:author="rkbansal" w:date="2020-04-20T00:04:00Z">
        <w:r w:rsidR="002D3283">
          <w:t xml:space="preserve">common-service to make it centralize and </w:t>
        </w:r>
      </w:ins>
      <w:ins w:id="6876" w:author="rkbansal" w:date="2020-04-20T00:05:00Z">
        <w:r w:rsidR="002D3283">
          <w:t>create the bean in common service for these features so that these can be used in various microservices</w:t>
        </w:r>
      </w:ins>
      <w:ins w:id="6877" w:author="rkbansal" w:date="2020-04-20T00:06:00Z">
        <w:r w:rsidR="002D3283">
          <w:t>.</w:t>
        </w:r>
      </w:ins>
    </w:p>
    <w:p w14:paraId="136745EF" w14:textId="0B456C96" w:rsidR="00304F24" w:rsidRDefault="00304F24">
      <w:pPr>
        <w:pStyle w:val="ListParagraph"/>
        <w:rPr>
          <w:ins w:id="6878" w:author="rkbansal" w:date="2020-04-20T00:14:00Z"/>
        </w:rPr>
        <w:pPrChange w:id="6879" w:author="rkbansal" w:date="2020-04-20T00:14:00Z">
          <w:pPr>
            <w:pStyle w:val="ListParagraph"/>
            <w:numPr>
              <w:numId w:val="74"/>
            </w:numPr>
            <w:ind w:hanging="360"/>
          </w:pPr>
        </w:pPrChange>
      </w:pPr>
      <w:ins w:id="6880"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81" w:author="rkbansal" w:date="2020-05-03T22:56:00Z"/>
        </w:rPr>
      </w:pPr>
      <w:ins w:id="6882" w:author="rkbansal" w:date="2020-04-19T23:37:00Z">
        <w:r>
          <w:t>Add the following dependencies</w:t>
        </w:r>
      </w:ins>
      <w:ins w:id="6883" w:author="rkbansal" w:date="2020-05-17T02:26:00Z">
        <w:r w:rsidR="00783327">
          <w:t xml:space="preserve"> in pom.xml</w:t>
        </w:r>
      </w:ins>
      <w:ins w:id="6884"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85" w:author="rkbansal" w:date="2020-05-03T22:56:00Z"/>
          <w:bCs/>
        </w:rPr>
        <w:pPrChange w:id="6886" w:author="rkbansal" w:date="2020-05-03T22:56:00Z">
          <w:pPr>
            <w:pStyle w:val="ListParagraph"/>
            <w:numPr>
              <w:ilvl w:val="1"/>
              <w:numId w:val="74"/>
            </w:numPr>
            <w:ind w:left="1440" w:hanging="360"/>
          </w:pPr>
        </w:pPrChange>
      </w:pPr>
      <w:ins w:id="6887"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88" w:author="rkbansal" w:date="2020-05-03T22:56:00Z"/>
          <w:bCs/>
        </w:rPr>
        <w:pPrChange w:id="6889" w:author="rkbansal" w:date="2020-05-03T22:56:00Z">
          <w:pPr>
            <w:pStyle w:val="ListParagraph"/>
            <w:numPr>
              <w:ilvl w:val="1"/>
              <w:numId w:val="74"/>
            </w:numPr>
            <w:ind w:left="1440" w:hanging="360"/>
          </w:pPr>
        </w:pPrChange>
      </w:pPr>
      <w:ins w:id="6890"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6891" w:author="rkbansal" w:date="2020-05-03T22:56:00Z"/>
          <w:bCs/>
        </w:rPr>
        <w:pPrChange w:id="6892" w:author="rkbansal" w:date="2020-05-03T22:56:00Z">
          <w:pPr>
            <w:pStyle w:val="ListParagraph"/>
            <w:numPr>
              <w:ilvl w:val="1"/>
              <w:numId w:val="74"/>
            </w:numPr>
            <w:ind w:left="1440" w:hanging="360"/>
          </w:pPr>
        </w:pPrChange>
      </w:pPr>
      <w:ins w:id="6893"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94" w:author="rkbansal" w:date="2020-05-03T22:56:00Z"/>
          <w:bCs/>
        </w:rPr>
        <w:pPrChange w:id="6895" w:author="rkbansal" w:date="2020-05-03T22:56:00Z">
          <w:pPr>
            <w:pStyle w:val="ListParagraph"/>
            <w:numPr>
              <w:ilvl w:val="1"/>
              <w:numId w:val="74"/>
            </w:numPr>
            <w:ind w:left="1440" w:hanging="360"/>
          </w:pPr>
        </w:pPrChange>
      </w:pPr>
      <w:ins w:id="6896"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97" w:author="rkbansal" w:date="2020-04-19T23:37:00Z"/>
        </w:rPr>
        <w:pPrChange w:id="6898" w:author="rkbansal" w:date="2020-05-03T22:56:00Z">
          <w:pPr>
            <w:pStyle w:val="ListParagraph"/>
            <w:numPr>
              <w:numId w:val="74"/>
            </w:numPr>
            <w:ind w:hanging="360"/>
          </w:pPr>
        </w:pPrChange>
      </w:pPr>
      <w:ins w:id="6899"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6900" w:author="rkbansal" w:date="2020-04-19T23:37:00Z"/>
        </w:rPr>
      </w:pPr>
      <w:ins w:id="6901"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6902" w:author="rkbansal" w:date="2020-04-19T23:37:00Z"/>
        </w:rPr>
      </w:pPr>
      <w:ins w:id="6903"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904" w:author="rkbansal" w:date="2020-04-19T23:37:00Z"/>
        </w:rPr>
      </w:pPr>
      <w:ins w:id="6905"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6906"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6907" w:author="rkbansal" w:date="2020-04-19T23:37:00Z"/>
        </w:rPr>
      </w:pPr>
      <w:ins w:id="6908" w:author="rkbansal" w:date="2020-04-19T23:37:00Z">
        <w:r>
          <w:t xml:space="preserve">Rename and refactor the </w:t>
        </w:r>
        <w:r w:rsidRPr="00A955C2">
          <w:rPr>
            <w:rPrChange w:id="6909" w:author="rkbansal" w:date="2020-05-03T22:57:00Z">
              <w:rPr>
                <w:rFonts w:ascii="Consolas" w:hAnsi="Consolas" w:cs="Consolas"/>
                <w:color w:val="000000"/>
                <w:sz w:val="20"/>
                <w:szCs w:val="20"/>
                <w:shd w:val="clear" w:color="auto" w:fill="D4D4D4"/>
              </w:rPr>
            </w:rPrChange>
          </w:rPr>
          <w:t>Swagger2SpringBoot.java to P</w:t>
        </w:r>
      </w:ins>
      <w:ins w:id="6910" w:author="rkbansal" w:date="2020-04-20T00:19:00Z">
        <w:r w:rsidR="00DC2907" w:rsidRPr="00A955C2">
          <w:rPr>
            <w:rPrChange w:id="6911" w:author="rkbansal" w:date="2020-05-03T22:57:00Z">
              <w:rPr>
                <w:rFonts w:ascii="Consolas" w:hAnsi="Consolas" w:cs="Consolas"/>
                <w:color w:val="000000"/>
                <w:sz w:val="20"/>
                <w:szCs w:val="20"/>
                <w:shd w:val="clear" w:color="auto" w:fill="D4D4D4"/>
              </w:rPr>
            </w:rPrChange>
          </w:rPr>
          <w:t>eople</w:t>
        </w:r>
      </w:ins>
      <w:ins w:id="6912" w:author="rkbansal" w:date="2020-04-19T23:37:00Z">
        <w:r w:rsidRPr="00A955C2">
          <w:rPr>
            <w:rPrChange w:id="6913" w:author="rkbansal" w:date="2020-05-03T22:57:00Z">
              <w:rPr>
                <w:rFonts w:ascii="Consolas" w:hAnsi="Consolas" w:cs="Consolas"/>
                <w:color w:val="000000"/>
                <w:sz w:val="20"/>
                <w:szCs w:val="20"/>
                <w:shd w:val="clear" w:color="auto" w:fill="E8F2FE"/>
              </w:rPr>
            </w:rPrChange>
          </w:rPr>
          <w:t>Mgmt</w:t>
        </w:r>
      </w:ins>
      <w:ins w:id="6914" w:author="rkbansal" w:date="2020-04-23T15:19:00Z">
        <w:r w:rsidR="00EE344C" w:rsidRPr="00A955C2">
          <w:rPr>
            <w:rPrChange w:id="6915" w:author="rkbansal" w:date="2020-05-03T22:57:00Z">
              <w:rPr>
                <w:rFonts w:ascii="Consolas" w:hAnsi="Consolas" w:cs="Consolas"/>
                <w:color w:val="000000"/>
                <w:sz w:val="20"/>
                <w:szCs w:val="20"/>
                <w:shd w:val="clear" w:color="auto" w:fill="E8F2FE"/>
              </w:rPr>
            </w:rPrChange>
          </w:rPr>
          <w:t>Rest</w:t>
        </w:r>
      </w:ins>
      <w:ins w:id="6916" w:author="rkbansal" w:date="2020-04-19T23:37:00Z">
        <w:r w:rsidRPr="00A955C2">
          <w:rPr>
            <w:rPrChange w:id="6917"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918" w:author="rkbansal" w:date="2020-04-19T23:37:00Z"/>
        </w:rPr>
      </w:pPr>
      <w:ins w:id="6919"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920" w:author="rkbansal" w:date="2020-04-19T23:37:00Z"/>
        </w:rPr>
      </w:pPr>
      <w:ins w:id="6921" w:author="rkbansal" w:date="2020-04-19T23:37:00Z">
        <w:r>
          <w:t xml:space="preserve">Enable </w:t>
        </w:r>
        <w:proofErr w:type="spellStart"/>
        <w:r>
          <w:t>JpaRepositories</w:t>
        </w:r>
        <w:proofErr w:type="spellEnd"/>
      </w:ins>
    </w:p>
    <w:p w14:paraId="21A6D61E" w14:textId="252DF3D3" w:rsidR="00CF6C1A" w:rsidRDefault="00CF6C1A" w:rsidP="00CF6C1A">
      <w:pPr>
        <w:pStyle w:val="ListParagraph"/>
        <w:numPr>
          <w:ilvl w:val="1"/>
          <w:numId w:val="74"/>
        </w:numPr>
        <w:rPr>
          <w:ins w:id="6922" w:author="rkbansal" w:date="2020-12-25T19:10:00Z"/>
        </w:rPr>
      </w:pPr>
      <w:ins w:id="6923" w:author="rkbansal" w:date="2020-04-19T23:37:00Z">
        <w:r>
          <w:t xml:space="preserve">Enable </w:t>
        </w:r>
      </w:ins>
      <w:ins w:id="6924" w:author="rkbansal" w:date="2020-04-20T01:05:00Z">
        <w:r w:rsidR="00A421A9">
          <w:t>EnableS</w:t>
        </w:r>
      </w:ins>
      <w:ins w:id="6925" w:author="rkbansal" w:date="2020-04-19T23:37:00Z">
        <w:r>
          <w:t>wagger2 so that we can view the document</w:t>
        </w:r>
      </w:ins>
      <w:ins w:id="6926" w:author="rkbansal" w:date="2020-04-20T01:05:00Z">
        <w:r w:rsidR="000209FC">
          <w:t xml:space="preserve"> </w:t>
        </w:r>
        <w:proofErr w:type="spellStart"/>
        <w:r w:rsidR="000209FC">
          <w:t>api</w:t>
        </w:r>
      </w:ins>
      <w:proofErr w:type="spellEnd"/>
    </w:p>
    <w:p w14:paraId="6EEFBCB7" w14:textId="114BB182" w:rsidR="00ED7C09" w:rsidRDefault="00ED7C09">
      <w:pPr>
        <w:pStyle w:val="ListParagraph"/>
        <w:ind w:left="1440"/>
        <w:rPr>
          <w:ins w:id="6927" w:author="rkbansal" w:date="2020-05-17T02:27:00Z"/>
        </w:rPr>
        <w:pPrChange w:id="6928" w:author="rkbansal" w:date="2020-12-25T19:10:00Z">
          <w:pPr>
            <w:pStyle w:val="ListParagraph"/>
            <w:numPr>
              <w:ilvl w:val="1"/>
              <w:numId w:val="74"/>
            </w:numPr>
            <w:ind w:left="1440" w:hanging="360"/>
          </w:pPr>
        </w:pPrChange>
      </w:pPr>
      <w:ins w:id="6929"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6930" w:author="rkbansal" w:date="2020-04-19T23:37:00Z"/>
        </w:rPr>
        <w:pPrChange w:id="6931" w:author="rkbansal" w:date="2020-05-17T02:27:00Z">
          <w:pPr>
            <w:pStyle w:val="ListParagraph"/>
            <w:numPr>
              <w:ilvl w:val="1"/>
              <w:numId w:val="74"/>
            </w:numPr>
            <w:ind w:left="1440" w:hanging="360"/>
          </w:pPr>
        </w:pPrChange>
      </w:pPr>
    </w:p>
    <w:p w14:paraId="18710788" w14:textId="3AF67DDA" w:rsidR="00CF6C1A" w:rsidRDefault="00CF6C1A" w:rsidP="00CF6C1A">
      <w:pPr>
        <w:rPr>
          <w:ins w:id="6932" w:author="rkbansal" w:date="2020-04-19T23:37:00Z"/>
        </w:rPr>
      </w:pPr>
    </w:p>
    <w:p w14:paraId="131FBFF9" w14:textId="77777777" w:rsidR="00CF6C1A" w:rsidRDefault="00CF6C1A" w:rsidP="00CF6C1A">
      <w:pPr>
        <w:pStyle w:val="ListParagraph"/>
        <w:rPr>
          <w:ins w:id="6933" w:author="rkbansal" w:date="2020-04-19T23:37:00Z"/>
        </w:rPr>
      </w:pPr>
    </w:p>
    <w:p w14:paraId="54CF1869" w14:textId="77777777" w:rsidR="00CF6C1A" w:rsidRDefault="00CF6C1A" w:rsidP="00CF6C1A">
      <w:pPr>
        <w:pStyle w:val="ListParagraph"/>
        <w:rPr>
          <w:ins w:id="6934" w:author="rkbansal" w:date="2020-04-19T23:37:00Z"/>
        </w:rPr>
      </w:pPr>
    </w:p>
    <w:p w14:paraId="27E85ACC" w14:textId="608AFB1F" w:rsidR="00CF6C1A" w:rsidRPr="000162A4" w:rsidRDefault="00417011">
      <w:pPr>
        <w:pStyle w:val="ListParagraph"/>
        <w:numPr>
          <w:ilvl w:val="0"/>
          <w:numId w:val="74"/>
        </w:numPr>
        <w:rPr>
          <w:ins w:id="6935" w:author="rkbansal" w:date="2020-04-19T23:37:00Z"/>
          <w:bCs/>
        </w:rPr>
      </w:pPr>
      <w:ins w:id="6936" w:author="rkbansal" w:date="2020-05-03T23:02:00Z">
        <w:r w:rsidRPr="00C409F2">
          <w:rPr>
            <w:bCs/>
            <w:color w:val="FF0000"/>
            <w:rPrChange w:id="6937" w:author="rkbansal" w:date="2020-05-03T23:05:00Z">
              <w:rPr>
                <w:bCs/>
              </w:rPr>
            </w:rPrChange>
          </w:rPr>
          <w:t>Move</w:t>
        </w:r>
        <w:r w:rsidRPr="00C75094">
          <w:rPr>
            <w:bCs/>
            <w:color w:val="FF0000"/>
            <w:rPrChange w:id="6938" w:author="rkbansal" w:date="2020-05-03T23:05:00Z">
              <w:rPr>
                <w:bCs/>
              </w:rPr>
            </w:rPrChange>
          </w:rPr>
          <w:t xml:space="preserve">d the </w:t>
        </w:r>
      </w:ins>
      <w:ins w:id="6939" w:author="rkbansal" w:date="2020-05-03T23:03:00Z">
        <w:r w:rsidRPr="00C75094">
          <w:rPr>
            <w:bCs/>
            <w:color w:val="FF0000"/>
            <w:rPrChange w:id="6940" w:author="rkbansal" w:date="2020-05-03T23:05:00Z">
              <w:rPr>
                <w:bCs/>
              </w:rPr>
            </w:rPrChange>
          </w:rPr>
          <w:t xml:space="preserve">following </w:t>
        </w:r>
      </w:ins>
      <w:ins w:id="6941" w:author="rkbansal" w:date="2020-05-03T23:02:00Z">
        <w:r w:rsidRPr="00C75094">
          <w:rPr>
            <w:bCs/>
            <w:color w:val="FF0000"/>
            <w:rPrChange w:id="6942" w:author="rkbansal" w:date="2020-05-03T23:05:00Z">
              <w:rPr>
                <w:bCs/>
              </w:rPr>
            </w:rPrChange>
          </w:rPr>
          <w:t xml:space="preserve">main </w:t>
        </w:r>
        <w:proofErr w:type="gramStart"/>
        <w:r w:rsidRPr="00C75094">
          <w:rPr>
            <w:bCs/>
            <w:color w:val="FF0000"/>
            <w:rPrChange w:id="6943" w:author="rkbansal" w:date="2020-05-03T23:05:00Z">
              <w:rPr>
                <w:bCs/>
              </w:rPr>
            </w:rPrChange>
          </w:rPr>
          <w:t>application.properties</w:t>
        </w:r>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944" w:author="rkbansal" w:date="2020-04-19T23:37:00Z"/>
        </w:rPr>
      </w:pPr>
      <w:ins w:id="6945" w:author="rkbansal" w:date="2020-05-03T23:17:00Z">
        <w:r>
          <w:rPr>
            <w:noProof/>
          </w:rPr>
          <w:lastRenderedPageBreak/>
          <w:t xml:space="preserve"> </w:t>
        </w:r>
      </w:ins>
      <w:ins w:id="6946"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947" w:author="rkbansal" w:date="2020-05-04T00:55:00Z"/>
        </w:rPr>
      </w:pPr>
    </w:p>
    <w:p w14:paraId="6077912D" w14:textId="1B068E5C" w:rsidR="00446989" w:rsidRDefault="00446989" w:rsidP="00446989">
      <w:pPr>
        <w:pStyle w:val="ListParagraph"/>
        <w:numPr>
          <w:ilvl w:val="0"/>
          <w:numId w:val="19"/>
        </w:numPr>
        <w:jc w:val="both"/>
        <w:rPr>
          <w:ins w:id="6948" w:author="rkbansal" w:date="2020-05-04T00:55:00Z"/>
          <w:rFonts w:asciiTheme="minorHAnsi" w:hAnsiTheme="minorHAnsi" w:cstheme="minorHAnsi"/>
        </w:rPr>
      </w:pPr>
      <w:ins w:id="6949" w:author="rkbansal" w:date="2020-05-04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w:t>
        </w:r>
      </w:ins>
      <w:ins w:id="6950" w:author="rkbansal" w:date="2020-05-04T01:15:00Z">
        <w:r w:rsidR="00181AC2">
          <w:rPr>
            <w:rFonts w:asciiTheme="minorHAnsi" w:hAnsiTheme="minorHAnsi" w:cstheme="minorHAnsi"/>
          </w:rPr>
          <w:t xml:space="preserve">the </w:t>
        </w:r>
      </w:ins>
      <w:ins w:id="6951"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952" w:author="rkbansal" w:date="2020-05-04T01:05:00Z"/>
          <w:rFonts w:asciiTheme="minorHAnsi" w:hAnsiTheme="minorHAnsi" w:cstheme="minorHAnsi"/>
        </w:rPr>
      </w:pPr>
      <w:ins w:id="6953"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954" w:author="rkbansal" w:date="2020-05-04T01:05:00Z"/>
          <w:rFonts w:asciiTheme="minorHAnsi" w:hAnsiTheme="minorHAnsi" w:cstheme="minorHAnsi"/>
        </w:rPr>
      </w:pPr>
      <w:ins w:id="6955"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956" w:author="rkbansal" w:date="2020-05-04T01:11:00Z"/>
          <w:rFonts w:asciiTheme="minorHAnsi" w:hAnsiTheme="minorHAnsi" w:cstheme="minorHAnsi"/>
        </w:rPr>
      </w:pPr>
      <w:ins w:id="6957"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958" w:author="rkbansal" w:date="2020-05-04T01:04:00Z"/>
          <w:rFonts w:asciiTheme="minorHAnsi" w:hAnsiTheme="minorHAnsi" w:cstheme="minorHAnsi"/>
        </w:rPr>
        <w:pPrChange w:id="6959"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960" w:author="rkbansal" w:date="2020-04-19T23:37:00Z"/>
        </w:rPr>
      </w:pPr>
      <w:ins w:id="6961"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962" w:author="rkbansal" w:date="2020-05-04T01:15:00Z"/>
        </w:rPr>
        <w:pPrChange w:id="6963"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6964" w:author="rkbansal" w:date="2020-12-25T19:17:00Z"/>
        </w:rPr>
      </w:pPr>
      <w:ins w:id="6965" w:author="rkbansal" w:date="2020-12-25T19:17:00Z">
        <w:r>
          <w:t>People Mgmt Service APIS</w:t>
        </w:r>
      </w:ins>
    </w:p>
    <w:p w14:paraId="75E965E3" w14:textId="402CD13C" w:rsidR="00025445" w:rsidRDefault="00025445" w:rsidP="00E95B7E">
      <w:pPr>
        <w:pStyle w:val="ListParagraph"/>
        <w:numPr>
          <w:ilvl w:val="1"/>
          <w:numId w:val="74"/>
        </w:numPr>
        <w:rPr>
          <w:ins w:id="6966" w:author="rkbansal" w:date="2020-12-25T19:21:00Z"/>
        </w:rPr>
      </w:pPr>
      <w:proofErr w:type="spellStart"/>
      <w:ins w:id="6967" w:author="rkbansal" w:date="2020-12-25T19:17:00Z">
        <w:r>
          <w:t>DevoteeApi</w:t>
        </w:r>
        <w:proofErr w:type="spellEnd"/>
        <w:r>
          <w:t xml:space="preserve"> and </w:t>
        </w:r>
      </w:ins>
      <w:proofErr w:type="spellStart"/>
      <w:ins w:id="6968" w:author="rkbansal" w:date="2020-12-25T19:18:00Z">
        <w:r>
          <w:t>DevoteeApiController</w:t>
        </w:r>
      </w:ins>
      <w:proofErr w:type="spellEnd"/>
    </w:p>
    <w:p w14:paraId="1263C397" w14:textId="0359B638" w:rsidR="00E95B7E" w:rsidRDefault="00E95B7E" w:rsidP="00E95B7E">
      <w:pPr>
        <w:pStyle w:val="ListParagraph"/>
        <w:ind w:left="1440"/>
        <w:rPr>
          <w:ins w:id="6969" w:author="rkbansal" w:date="2020-12-25T19:23:00Z"/>
        </w:rPr>
      </w:pPr>
      <w:proofErr w:type="spellStart"/>
      <w:ins w:id="6970" w:author="rkbansal" w:date="2020-12-25T19:21:00Z">
        <w:r>
          <w:t>DevoteeApi</w:t>
        </w:r>
      </w:ins>
      <w:proofErr w:type="spellEnd"/>
    </w:p>
    <w:p w14:paraId="23B0403D" w14:textId="22FE323F" w:rsidR="00E95B7E" w:rsidRDefault="00E95B7E" w:rsidP="00E95B7E">
      <w:pPr>
        <w:pStyle w:val="ListParagraph"/>
        <w:ind w:left="1440"/>
        <w:rPr>
          <w:ins w:id="6971" w:author="rkbansal" w:date="2020-12-25T19:21:00Z"/>
        </w:rPr>
      </w:pPr>
      <w:ins w:id="6972"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6973" w:author="rkbansal" w:date="2020-12-25T19:25:00Z"/>
        </w:rPr>
      </w:pPr>
      <w:proofErr w:type="spellStart"/>
      <w:ins w:id="6974" w:author="rkbansal" w:date="2020-12-25T19:21:00Z">
        <w:r>
          <w:t>DevoteeApiController</w:t>
        </w:r>
      </w:ins>
      <w:proofErr w:type="spellEnd"/>
    </w:p>
    <w:p w14:paraId="6AB237C0" w14:textId="35C5F9B9" w:rsidR="00C015C3" w:rsidRDefault="00C015C3">
      <w:pPr>
        <w:pStyle w:val="ListParagraph"/>
        <w:ind w:left="1440"/>
        <w:rPr>
          <w:ins w:id="6975" w:author="rkbansal" w:date="2020-12-25T19:18:00Z"/>
        </w:rPr>
        <w:pPrChange w:id="6976" w:author="rkbansal" w:date="2020-12-25T19:21:00Z">
          <w:pPr>
            <w:pStyle w:val="ListParagraph"/>
            <w:numPr>
              <w:ilvl w:val="1"/>
              <w:numId w:val="74"/>
            </w:numPr>
            <w:ind w:left="1440" w:hanging="360"/>
          </w:pPr>
        </w:pPrChange>
      </w:pPr>
      <w:ins w:id="6977"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6978" w:author="rkbansal" w:date="2020-12-25T19:21:00Z"/>
        </w:rPr>
      </w:pPr>
      <w:proofErr w:type="spellStart"/>
      <w:ins w:id="6979" w:author="rkbansal" w:date="2020-12-25T19:18:00Z">
        <w:r>
          <w:t>MemberApi</w:t>
        </w:r>
        <w:proofErr w:type="spellEnd"/>
        <w:r>
          <w:t xml:space="preserve"> and </w:t>
        </w:r>
        <w:proofErr w:type="spellStart"/>
        <w:r>
          <w:t>MemberApiController</w:t>
        </w:r>
      </w:ins>
      <w:proofErr w:type="spellEnd"/>
    </w:p>
    <w:p w14:paraId="46922705" w14:textId="53ADBB84" w:rsidR="00E95B7E" w:rsidRDefault="00E95B7E" w:rsidP="00E95B7E">
      <w:pPr>
        <w:pStyle w:val="ListParagraph"/>
        <w:ind w:left="1440"/>
        <w:rPr>
          <w:ins w:id="6980" w:author="rkbansal" w:date="2020-12-25T19:26:00Z"/>
        </w:rPr>
      </w:pPr>
      <w:proofErr w:type="spellStart"/>
      <w:ins w:id="6981" w:author="rkbansal" w:date="2020-12-25T19:21:00Z">
        <w:r>
          <w:t>MemberA</w:t>
        </w:r>
      </w:ins>
      <w:ins w:id="6982" w:author="rkbansal" w:date="2020-12-25T19:22:00Z">
        <w:r>
          <w:t>pi</w:t>
        </w:r>
      </w:ins>
      <w:proofErr w:type="spellEnd"/>
    </w:p>
    <w:p w14:paraId="4AFF8C85" w14:textId="12E908B4" w:rsidR="0015295B" w:rsidRDefault="0015295B" w:rsidP="00E95B7E">
      <w:pPr>
        <w:pStyle w:val="ListParagraph"/>
        <w:ind w:left="1440"/>
        <w:rPr>
          <w:ins w:id="6983" w:author="rkbansal" w:date="2020-12-25T19:22:00Z"/>
        </w:rPr>
      </w:pPr>
      <w:ins w:id="6984"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6985" w:author="rkbansal" w:date="2020-12-25T19:28:00Z"/>
        </w:rPr>
      </w:pPr>
      <w:proofErr w:type="spellStart"/>
      <w:ins w:id="6986" w:author="rkbansal" w:date="2020-12-25T19:22:00Z">
        <w:r>
          <w:t>MemberApiController</w:t>
        </w:r>
      </w:ins>
      <w:proofErr w:type="spellEnd"/>
    </w:p>
    <w:p w14:paraId="008EB30A" w14:textId="71875ED4" w:rsidR="001C4353" w:rsidRDefault="001C4353">
      <w:pPr>
        <w:pStyle w:val="ListParagraph"/>
        <w:ind w:left="1440"/>
        <w:rPr>
          <w:ins w:id="6987" w:author="rkbansal" w:date="2020-12-25T19:18:00Z"/>
        </w:rPr>
        <w:pPrChange w:id="6988" w:author="rkbansal" w:date="2020-12-25T19:21:00Z">
          <w:pPr>
            <w:pStyle w:val="ListParagraph"/>
            <w:numPr>
              <w:ilvl w:val="1"/>
              <w:numId w:val="74"/>
            </w:numPr>
            <w:ind w:left="1440" w:hanging="360"/>
          </w:pPr>
        </w:pPrChange>
      </w:pPr>
      <w:ins w:id="6989"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6990" w:author="rkbansal" w:date="2020-12-25T19:22:00Z"/>
        </w:rPr>
      </w:pPr>
      <w:proofErr w:type="spellStart"/>
      <w:ins w:id="6991" w:author="rkbansal" w:date="2020-12-25T19:18:00Z">
        <w:r>
          <w:t>SevadarApi</w:t>
        </w:r>
        <w:proofErr w:type="spellEnd"/>
        <w:r>
          <w:t xml:space="preserve"> and </w:t>
        </w:r>
        <w:proofErr w:type="spellStart"/>
        <w:r>
          <w:t>SevadarApiController</w:t>
        </w:r>
      </w:ins>
      <w:proofErr w:type="spellEnd"/>
    </w:p>
    <w:p w14:paraId="103A9DC8" w14:textId="47B28099" w:rsidR="00E95B7E" w:rsidRDefault="00E95B7E" w:rsidP="00E95B7E">
      <w:pPr>
        <w:pStyle w:val="ListParagraph"/>
        <w:ind w:left="1440"/>
        <w:rPr>
          <w:ins w:id="6992" w:author="rkbansal" w:date="2020-12-25T19:31:00Z"/>
        </w:rPr>
      </w:pPr>
      <w:proofErr w:type="spellStart"/>
      <w:ins w:id="6993" w:author="rkbansal" w:date="2020-12-25T19:22:00Z">
        <w:r>
          <w:t>SevadarApi</w:t>
        </w:r>
      </w:ins>
      <w:proofErr w:type="spellEnd"/>
    </w:p>
    <w:p w14:paraId="25FC592E" w14:textId="65D880F3" w:rsidR="00D038AF" w:rsidRDefault="00D038AF" w:rsidP="00E95B7E">
      <w:pPr>
        <w:pStyle w:val="ListParagraph"/>
        <w:ind w:left="1440"/>
        <w:rPr>
          <w:ins w:id="6994" w:author="rkbansal" w:date="2020-12-25T19:22:00Z"/>
        </w:rPr>
      </w:pPr>
      <w:ins w:id="6995"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6996" w:author="rkbansal" w:date="2020-12-25T19:34:00Z"/>
        </w:rPr>
      </w:pPr>
      <w:proofErr w:type="spellStart"/>
      <w:ins w:id="6997" w:author="rkbansal" w:date="2020-12-25T19:22:00Z">
        <w:r>
          <w:t>SevadarApiController</w:t>
        </w:r>
      </w:ins>
      <w:proofErr w:type="spellEnd"/>
    </w:p>
    <w:p w14:paraId="713B9204" w14:textId="305377B9" w:rsidR="006F664D" w:rsidRDefault="006F664D">
      <w:pPr>
        <w:pStyle w:val="ListParagraph"/>
        <w:ind w:left="1440"/>
        <w:rPr>
          <w:ins w:id="6998" w:author="rkbansal" w:date="2020-12-25T19:17:00Z"/>
        </w:rPr>
        <w:pPrChange w:id="6999" w:author="rkbansal" w:date="2020-12-25T19:22:00Z">
          <w:pPr>
            <w:pStyle w:val="ListParagraph"/>
            <w:numPr>
              <w:numId w:val="74"/>
            </w:numPr>
            <w:ind w:hanging="360"/>
          </w:pPr>
        </w:pPrChange>
      </w:pPr>
      <w:ins w:id="7000"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7001" w:author="rkbansal" w:date="2020-04-19T23:37:00Z"/>
        </w:rPr>
      </w:pPr>
      <w:ins w:id="7002" w:author="rkbansal" w:date="2020-04-19T23:37:00Z">
        <w:r>
          <w:t>Service should be exposed as following:</w:t>
        </w:r>
      </w:ins>
    </w:p>
    <w:p w14:paraId="774C399A" w14:textId="5C1D9FFC" w:rsidR="00CF6C1A" w:rsidRDefault="006A2F6B" w:rsidP="00CF6C1A">
      <w:pPr>
        <w:pStyle w:val="ListParagraph"/>
        <w:rPr>
          <w:ins w:id="7003" w:author="rkbansal" w:date="2020-04-19T23:37:00Z"/>
        </w:rPr>
      </w:pPr>
      <w:ins w:id="7004"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7005" w:author="rkbansal" w:date="2020-04-22T18:08:00Z"/>
        </w:rPr>
      </w:pPr>
      <w:ins w:id="7006" w:author="rkbansal" w:date="2020-04-22T18:05:00Z">
        <w:r>
          <w:t xml:space="preserve">Custom </w:t>
        </w:r>
      </w:ins>
      <w:ins w:id="7007" w:author="rkbansal" w:date="2020-04-22T18:04:00Z">
        <w:r>
          <w:t>E</w:t>
        </w:r>
      </w:ins>
      <w:ins w:id="7008" w:author="rkbansal" w:date="2020-04-22T18:05:00Z">
        <w:r>
          <w:t>xception Handling</w:t>
        </w:r>
        <w:r w:rsidR="003C7005">
          <w:t xml:space="preserve"> where EntityNotFoundException class</w:t>
        </w:r>
      </w:ins>
      <w:ins w:id="7009" w:author="rkbansal" w:date="2020-04-22T18:07:00Z">
        <w:r w:rsidR="00AF3F9B">
          <w:t xml:space="preserve"> </w:t>
        </w:r>
      </w:ins>
      <w:ins w:id="7010" w:author="rkbansal" w:date="2020-04-22T18:06:00Z">
        <w:r w:rsidR="0026197A">
          <w:t>(</w:t>
        </w:r>
      </w:ins>
      <w:ins w:id="7011" w:author="rkbansal" w:date="2020-04-22T18:05:00Z">
        <w:r w:rsidR="003C7005">
          <w:t>created in common-service</w:t>
        </w:r>
      </w:ins>
      <w:ins w:id="7012"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7013" w:author="rkbansal" w:date="2020-04-22T18:07:00Z">
        <w:r w:rsidR="0026197A">
          <w:t>handler we are creating the appropriate error message in json and send back to client.</w:t>
        </w:r>
      </w:ins>
    </w:p>
    <w:p w14:paraId="4CFF991E" w14:textId="1D5B3CA3" w:rsidR="00FD086C" w:rsidRDefault="00FC6D4D">
      <w:pPr>
        <w:pStyle w:val="ListParagraph"/>
        <w:rPr>
          <w:ins w:id="7014" w:author="rkbansal" w:date="2020-04-22T18:07:00Z"/>
        </w:rPr>
        <w:pPrChange w:id="7015" w:author="rkbansal" w:date="2020-04-22T18:08:00Z">
          <w:pPr>
            <w:pStyle w:val="ListParagraph"/>
            <w:numPr>
              <w:numId w:val="74"/>
            </w:numPr>
            <w:ind w:hanging="360"/>
          </w:pPr>
        </w:pPrChange>
      </w:pPr>
      <w:ins w:id="7016"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7017" w:author="rkbansal" w:date="2020-04-22T18:04:00Z"/>
        </w:rPr>
        <w:pPrChange w:id="7018"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7019" w:author="rkbansal" w:date="2020-04-20T01:18:00Z"/>
          <w:rPrChange w:id="7020" w:author="rkbansal" w:date="2020-04-20T01:18:00Z">
            <w:rPr>
              <w:ins w:id="7021" w:author="rkbansal" w:date="2020-04-20T01:18:00Z"/>
              <w:rFonts w:ascii="Consolas" w:hAnsi="Consolas" w:cs="Consolas"/>
              <w:color w:val="000000"/>
              <w:sz w:val="20"/>
              <w:szCs w:val="20"/>
              <w:shd w:val="clear" w:color="auto" w:fill="E8F2FE"/>
            </w:rPr>
          </w:rPrChange>
        </w:rPr>
      </w:pPr>
      <w:ins w:id="7022"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3" w:author="rkbansal" w:date="2020-04-20T01:19:00Z"/>
          <w:rFonts w:ascii="Consolas" w:hAnsi="Consolas" w:cs="Consolas"/>
          <w:sz w:val="20"/>
          <w:szCs w:val="20"/>
          <w:rPrChange w:id="7024" w:author="rkbansal" w:date="2020-04-20T01:19:00Z">
            <w:rPr>
              <w:ins w:id="7025" w:author="rkbansal" w:date="2020-04-20T01:19:00Z"/>
            </w:rPr>
          </w:rPrChange>
        </w:rPr>
        <w:pPrChange w:id="7026" w:author="rkbansal" w:date="2020-04-20T01:19:00Z">
          <w:pPr>
            <w:pStyle w:val="ListParagraph"/>
            <w:numPr>
              <w:numId w:val="74"/>
            </w:numPr>
            <w:autoSpaceDE w:val="0"/>
            <w:autoSpaceDN w:val="0"/>
            <w:adjustRightInd w:val="0"/>
            <w:spacing w:after="0" w:line="240" w:lineRule="auto"/>
            <w:ind w:hanging="360"/>
          </w:pPr>
        </w:pPrChange>
      </w:pPr>
      <w:ins w:id="7027" w:author="rkbansal" w:date="2020-04-20T01:19:00Z">
        <w:r w:rsidRPr="000A3392">
          <w:rPr>
            <w:rFonts w:ascii="Consolas" w:hAnsi="Consolas" w:cs="Consolas"/>
            <w:color w:val="646464"/>
            <w:sz w:val="20"/>
            <w:szCs w:val="20"/>
            <w:rPrChange w:id="7028"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29" w:author="rkbansal" w:date="2020-04-20T01:19:00Z"/>
          <w:rFonts w:ascii="Consolas" w:hAnsi="Consolas" w:cs="Consolas"/>
          <w:sz w:val="20"/>
          <w:szCs w:val="20"/>
          <w:rPrChange w:id="7030" w:author="rkbansal" w:date="2020-04-20T01:19:00Z">
            <w:rPr>
              <w:ins w:id="7031" w:author="rkbansal" w:date="2020-04-20T01:19:00Z"/>
            </w:rPr>
          </w:rPrChange>
        </w:rPr>
        <w:pPrChange w:id="7032" w:author="rkbansal" w:date="2020-04-20T01:19:00Z">
          <w:pPr>
            <w:pStyle w:val="ListParagraph"/>
            <w:numPr>
              <w:numId w:val="74"/>
            </w:numPr>
            <w:autoSpaceDE w:val="0"/>
            <w:autoSpaceDN w:val="0"/>
            <w:adjustRightInd w:val="0"/>
            <w:spacing w:after="0" w:line="240" w:lineRule="auto"/>
            <w:ind w:hanging="360"/>
          </w:pPr>
        </w:pPrChange>
      </w:pPr>
      <w:ins w:id="7033" w:author="rkbansal" w:date="2020-04-20T01:19:00Z">
        <w:r w:rsidRPr="000A3392">
          <w:rPr>
            <w:rFonts w:ascii="Consolas" w:hAnsi="Consolas" w:cs="Consolas"/>
            <w:b/>
            <w:bCs/>
            <w:color w:val="7F0055"/>
            <w:sz w:val="20"/>
            <w:szCs w:val="20"/>
            <w:rPrChange w:id="7034" w:author="rkbansal" w:date="2020-04-20T01:19:00Z">
              <w:rPr>
                <w:b/>
                <w:bCs/>
                <w:color w:val="7F0055"/>
              </w:rPr>
            </w:rPrChange>
          </w:rPr>
          <w:t>public</w:t>
        </w:r>
        <w:r w:rsidRPr="000A3392">
          <w:rPr>
            <w:rFonts w:ascii="Consolas" w:hAnsi="Consolas" w:cs="Consolas"/>
            <w:color w:val="000000"/>
            <w:sz w:val="20"/>
            <w:szCs w:val="20"/>
            <w:rPrChange w:id="7035" w:author="rkbansal" w:date="2020-04-20T01:19:00Z">
              <w:rPr/>
            </w:rPrChange>
          </w:rPr>
          <w:t xml:space="preserve"> </w:t>
        </w:r>
        <w:r w:rsidRPr="000A3392">
          <w:rPr>
            <w:rFonts w:ascii="Consolas" w:hAnsi="Consolas" w:cs="Consolas"/>
            <w:b/>
            <w:bCs/>
            <w:color w:val="7F0055"/>
            <w:sz w:val="20"/>
            <w:szCs w:val="20"/>
            <w:rPrChange w:id="7036" w:author="rkbansal" w:date="2020-04-20T01:19:00Z">
              <w:rPr>
                <w:b/>
                <w:bCs/>
                <w:color w:val="7F0055"/>
              </w:rPr>
            </w:rPrChange>
          </w:rPr>
          <w:t>class</w:t>
        </w:r>
        <w:r w:rsidRPr="000A3392">
          <w:rPr>
            <w:rFonts w:ascii="Consolas" w:hAnsi="Consolas" w:cs="Consolas"/>
            <w:color w:val="000000"/>
            <w:sz w:val="20"/>
            <w:szCs w:val="20"/>
            <w:rPrChange w:id="7037" w:author="rkbansal" w:date="2020-04-20T01:19:00Z">
              <w:rPr/>
            </w:rPrChange>
          </w:rPr>
          <w:t xml:space="preserve"> </w:t>
        </w:r>
        <w:proofErr w:type="spellStart"/>
        <w:r w:rsidRPr="000A3392">
          <w:rPr>
            <w:rFonts w:ascii="Consolas" w:hAnsi="Consolas" w:cs="Consolas"/>
            <w:color w:val="000000"/>
            <w:sz w:val="20"/>
            <w:szCs w:val="20"/>
            <w:rPrChange w:id="7038" w:author="rkbansal" w:date="2020-04-20T01:19:00Z">
              <w:rPr/>
            </w:rPrChange>
          </w:rPr>
          <w:t>SwaggerDocumentationConfig</w:t>
        </w:r>
        <w:proofErr w:type="spellEnd"/>
        <w:r w:rsidRPr="000A3392">
          <w:rPr>
            <w:rFonts w:ascii="Consolas" w:hAnsi="Consolas" w:cs="Consolas"/>
            <w:color w:val="000000"/>
            <w:sz w:val="20"/>
            <w:szCs w:val="20"/>
            <w:rPrChange w:id="7039"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0" w:author="rkbansal" w:date="2020-04-20T01:19:00Z"/>
          <w:rFonts w:ascii="Consolas" w:hAnsi="Consolas" w:cs="Consolas"/>
          <w:sz w:val="20"/>
          <w:szCs w:val="20"/>
          <w:rPrChange w:id="7041" w:author="rkbansal" w:date="2020-04-20T01:19:00Z">
            <w:rPr>
              <w:ins w:id="7042" w:author="rkbansal" w:date="2020-04-20T01:19:00Z"/>
            </w:rPr>
          </w:rPrChange>
        </w:rPr>
        <w:pPrChange w:id="7043"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4" w:author="rkbansal" w:date="2020-04-20T01:19:00Z"/>
          <w:rFonts w:ascii="Consolas" w:hAnsi="Consolas" w:cs="Consolas"/>
          <w:sz w:val="20"/>
          <w:szCs w:val="20"/>
          <w:rPrChange w:id="7045" w:author="rkbansal" w:date="2020-04-20T01:19:00Z">
            <w:rPr>
              <w:ins w:id="7046" w:author="rkbansal" w:date="2020-04-20T01:19:00Z"/>
            </w:rPr>
          </w:rPrChange>
        </w:rPr>
        <w:pPrChange w:id="7047" w:author="rkbansal" w:date="2020-04-20T01:19:00Z">
          <w:pPr>
            <w:pStyle w:val="ListParagraph"/>
            <w:numPr>
              <w:numId w:val="74"/>
            </w:numPr>
            <w:autoSpaceDE w:val="0"/>
            <w:autoSpaceDN w:val="0"/>
            <w:adjustRightInd w:val="0"/>
            <w:spacing w:after="0" w:line="240" w:lineRule="auto"/>
            <w:ind w:hanging="360"/>
          </w:pPr>
        </w:pPrChange>
      </w:pPr>
      <w:ins w:id="7048" w:author="rkbansal" w:date="2020-04-20T01:19:00Z">
        <w:r w:rsidRPr="000A3392">
          <w:rPr>
            <w:rFonts w:ascii="Consolas" w:hAnsi="Consolas" w:cs="Consolas"/>
            <w:color w:val="000000"/>
            <w:sz w:val="20"/>
            <w:szCs w:val="20"/>
            <w:rPrChange w:id="7049" w:author="rkbansal" w:date="2020-04-20T01:19:00Z">
              <w:rPr/>
            </w:rPrChange>
          </w:rPr>
          <w:t xml:space="preserve">    </w:t>
        </w:r>
        <w:proofErr w:type="spellStart"/>
        <w:r w:rsidRPr="000A3392">
          <w:rPr>
            <w:rFonts w:ascii="Consolas" w:hAnsi="Consolas" w:cs="Consolas"/>
            <w:color w:val="000000"/>
            <w:sz w:val="20"/>
            <w:szCs w:val="20"/>
            <w:rPrChange w:id="7050" w:author="rkbansal" w:date="2020-04-20T01:19:00Z">
              <w:rPr/>
            </w:rPrChange>
          </w:rPr>
          <w:t>ApiInfo</w:t>
        </w:r>
        <w:proofErr w:type="spellEnd"/>
        <w:r w:rsidRPr="000A3392">
          <w:rPr>
            <w:rFonts w:ascii="Consolas" w:hAnsi="Consolas" w:cs="Consolas"/>
            <w:color w:val="000000"/>
            <w:sz w:val="20"/>
            <w:szCs w:val="20"/>
            <w:rPrChange w:id="7051" w:author="rkbansal" w:date="2020-04-20T01:19:00Z">
              <w:rPr/>
            </w:rPrChange>
          </w:rPr>
          <w:t xml:space="preserve"> </w:t>
        </w:r>
        <w:proofErr w:type="spellStart"/>
        <w:proofErr w:type="gramStart"/>
        <w:r w:rsidRPr="000A3392">
          <w:rPr>
            <w:rFonts w:ascii="Consolas" w:hAnsi="Consolas" w:cs="Consolas"/>
            <w:color w:val="000000"/>
            <w:sz w:val="20"/>
            <w:szCs w:val="20"/>
            <w:rPrChange w:id="7052" w:author="rkbansal" w:date="2020-04-20T01:19:00Z">
              <w:rPr/>
            </w:rPrChange>
          </w:rPr>
          <w:t>apiInfo</w:t>
        </w:r>
        <w:proofErr w:type="spellEnd"/>
        <w:r w:rsidRPr="000A3392">
          <w:rPr>
            <w:rFonts w:ascii="Consolas" w:hAnsi="Consolas" w:cs="Consolas"/>
            <w:color w:val="000000"/>
            <w:sz w:val="20"/>
            <w:szCs w:val="20"/>
            <w:rPrChange w:id="7053" w:author="rkbansal" w:date="2020-04-20T01:19:00Z">
              <w:rPr/>
            </w:rPrChange>
          </w:rPr>
          <w:t>(</w:t>
        </w:r>
        <w:proofErr w:type="gramEnd"/>
        <w:r w:rsidRPr="000A3392">
          <w:rPr>
            <w:rFonts w:ascii="Consolas" w:hAnsi="Consolas" w:cs="Consolas"/>
            <w:color w:val="000000"/>
            <w:sz w:val="20"/>
            <w:szCs w:val="20"/>
            <w:rPrChange w:id="7054"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5" w:author="rkbansal" w:date="2020-04-20T01:19:00Z"/>
          <w:rFonts w:ascii="Consolas" w:hAnsi="Consolas" w:cs="Consolas"/>
          <w:sz w:val="20"/>
          <w:szCs w:val="20"/>
          <w:rPrChange w:id="7056" w:author="rkbansal" w:date="2020-04-20T01:19:00Z">
            <w:rPr>
              <w:ins w:id="7057" w:author="rkbansal" w:date="2020-04-20T01:19:00Z"/>
            </w:rPr>
          </w:rPrChange>
        </w:rPr>
        <w:pPrChange w:id="7058" w:author="rkbansal" w:date="2020-04-20T01:19:00Z">
          <w:pPr>
            <w:pStyle w:val="ListParagraph"/>
            <w:numPr>
              <w:numId w:val="74"/>
            </w:numPr>
            <w:autoSpaceDE w:val="0"/>
            <w:autoSpaceDN w:val="0"/>
            <w:adjustRightInd w:val="0"/>
            <w:spacing w:after="0" w:line="240" w:lineRule="auto"/>
            <w:ind w:hanging="360"/>
          </w:pPr>
        </w:pPrChange>
      </w:pPr>
      <w:ins w:id="7059" w:author="rkbansal" w:date="2020-04-20T01:19:00Z">
        <w:r w:rsidRPr="000A3392">
          <w:rPr>
            <w:rFonts w:ascii="Consolas" w:hAnsi="Consolas" w:cs="Consolas"/>
            <w:color w:val="000000"/>
            <w:sz w:val="20"/>
            <w:szCs w:val="20"/>
            <w:rPrChange w:id="7060" w:author="rkbansal" w:date="2020-04-20T01:19:00Z">
              <w:rPr/>
            </w:rPrChange>
          </w:rPr>
          <w:t xml:space="preserve">        </w:t>
        </w:r>
        <w:r w:rsidRPr="000A3392">
          <w:rPr>
            <w:rFonts w:ascii="Consolas" w:hAnsi="Consolas" w:cs="Consolas"/>
            <w:b/>
            <w:bCs/>
            <w:color w:val="7F0055"/>
            <w:sz w:val="20"/>
            <w:szCs w:val="20"/>
            <w:rPrChange w:id="7061" w:author="rkbansal" w:date="2020-04-20T01:19:00Z">
              <w:rPr>
                <w:b/>
                <w:bCs/>
                <w:color w:val="7F0055"/>
              </w:rPr>
            </w:rPrChange>
          </w:rPr>
          <w:t>return</w:t>
        </w:r>
        <w:r w:rsidRPr="000A3392">
          <w:rPr>
            <w:rFonts w:ascii="Consolas" w:hAnsi="Consolas" w:cs="Consolas"/>
            <w:color w:val="000000"/>
            <w:sz w:val="20"/>
            <w:szCs w:val="20"/>
            <w:rPrChange w:id="7062" w:author="rkbansal" w:date="2020-04-20T01:19:00Z">
              <w:rPr/>
            </w:rPrChange>
          </w:rPr>
          <w:t xml:space="preserve"> </w:t>
        </w:r>
        <w:r w:rsidRPr="000A3392">
          <w:rPr>
            <w:rFonts w:ascii="Consolas" w:hAnsi="Consolas" w:cs="Consolas"/>
            <w:b/>
            <w:bCs/>
            <w:color w:val="7F0055"/>
            <w:sz w:val="20"/>
            <w:szCs w:val="20"/>
            <w:rPrChange w:id="7063" w:author="rkbansal" w:date="2020-04-20T01:19:00Z">
              <w:rPr>
                <w:b/>
                <w:bCs/>
                <w:color w:val="7F0055"/>
              </w:rPr>
            </w:rPrChange>
          </w:rPr>
          <w:t>new</w:t>
        </w:r>
        <w:r w:rsidRPr="000A3392">
          <w:rPr>
            <w:rFonts w:ascii="Consolas" w:hAnsi="Consolas" w:cs="Consolas"/>
            <w:color w:val="000000"/>
            <w:sz w:val="20"/>
            <w:szCs w:val="20"/>
            <w:rPrChange w:id="7064" w:author="rkbansal" w:date="2020-04-20T01:19:00Z">
              <w:rPr/>
            </w:rPrChange>
          </w:rPr>
          <w:t xml:space="preserve"> </w:t>
        </w:r>
        <w:proofErr w:type="spellStart"/>
        <w:proofErr w:type="gramStart"/>
        <w:r w:rsidRPr="000A3392">
          <w:rPr>
            <w:rFonts w:ascii="Consolas" w:hAnsi="Consolas" w:cs="Consolas"/>
            <w:color w:val="000000"/>
            <w:sz w:val="20"/>
            <w:szCs w:val="20"/>
            <w:rPrChange w:id="7065" w:author="rkbansal" w:date="2020-04-20T01:19:00Z">
              <w:rPr/>
            </w:rPrChange>
          </w:rPr>
          <w:t>ApiInfoBuilder</w:t>
        </w:r>
        <w:proofErr w:type="spellEnd"/>
        <w:r w:rsidRPr="000A3392">
          <w:rPr>
            <w:rFonts w:ascii="Consolas" w:hAnsi="Consolas" w:cs="Consolas"/>
            <w:color w:val="000000"/>
            <w:sz w:val="20"/>
            <w:szCs w:val="20"/>
            <w:rPrChange w:id="7066" w:author="rkbansal" w:date="2020-04-20T01:19:00Z">
              <w:rPr/>
            </w:rPrChange>
          </w:rPr>
          <w:t>(</w:t>
        </w:r>
        <w:proofErr w:type="gramEnd"/>
        <w:r w:rsidRPr="000A3392">
          <w:rPr>
            <w:rFonts w:ascii="Consolas" w:hAnsi="Consolas" w:cs="Consolas"/>
            <w:color w:val="000000"/>
            <w:sz w:val="20"/>
            <w:szCs w:val="20"/>
            <w:rPrChange w:id="7067"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8" w:author="rkbansal" w:date="2020-04-20T01:19:00Z"/>
          <w:rFonts w:ascii="Consolas" w:hAnsi="Consolas" w:cs="Consolas"/>
          <w:sz w:val="20"/>
          <w:szCs w:val="20"/>
          <w:rPrChange w:id="7069" w:author="rkbansal" w:date="2020-04-20T01:19:00Z">
            <w:rPr>
              <w:ins w:id="7070" w:author="rkbansal" w:date="2020-04-20T01:19:00Z"/>
            </w:rPr>
          </w:rPrChange>
        </w:rPr>
        <w:pPrChange w:id="7071" w:author="rkbansal" w:date="2020-04-20T01:19:00Z">
          <w:pPr>
            <w:pStyle w:val="ListParagraph"/>
            <w:numPr>
              <w:numId w:val="74"/>
            </w:numPr>
            <w:autoSpaceDE w:val="0"/>
            <w:autoSpaceDN w:val="0"/>
            <w:adjustRightInd w:val="0"/>
            <w:spacing w:after="0" w:line="240" w:lineRule="auto"/>
            <w:ind w:hanging="360"/>
          </w:pPr>
        </w:pPrChange>
      </w:pPr>
      <w:ins w:id="7072" w:author="rkbansal" w:date="2020-04-20T01:19:00Z">
        <w:r w:rsidRPr="000A3392">
          <w:rPr>
            <w:rFonts w:ascii="Consolas" w:hAnsi="Consolas" w:cs="Consolas"/>
            <w:color w:val="000000"/>
            <w:sz w:val="20"/>
            <w:szCs w:val="20"/>
            <w:rPrChange w:id="7073" w:author="rkbansal" w:date="2020-04-20T01:19:00Z">
              <w:rPr>
                <w:color w:val="000000"/>
              </w:rPr>
            </w:rPrChange>
          </w:rPr>
          <w:t xml:space="preserve">            </w:t>
        </w:r>
        <w:proofErr w:type="gramStart"/>
        <w:r w:rsidRPr="000A3392">
          <w:rPr>
            <w:rFonts w:ascii="Consolas" w:hAnsi="Consolas" w:cs="Consolas"/>
            <w:color w:val="000000"/>
            <w:sz w:val="20"/>
            <w:szCs w:val="20"/>
            <w:rPrChange w:id="7074" w:author="rkbansal" w:date="2020-04-20T01:19:00Z">
              <w:rPr>
                <w:color w:val="000000"/>
              </w:rPr>
            </w:rPrChange>
          </w:rPr>
          <w:t>.title</w:t>
        </w:r>
        <w:proofErr w:type="gramEnd"/>
        <w:r w:rsidRPr="000A3392">
          <w:rPr>
            <w:rFonts w:ascii="Consolas" w:hAnsi="Consolas" w:cs="Consolas"/>
            <w:color w:val="000000"/>
            <w:sz w:val="20"/>
            <w:szCs w:val="20"/>
            <w:highlight w:val="yellow"/>
            <w:rPrChange w:id="7075" w:author="rkbansal" w:date="2020-04-20T01:19:00Z">
              <w:rPr>
                <w:color w:val="000000"/>
              </w:rPr>
            </w:rPrChange>
          </w:rPr>
          <w:t>(</w:t>
        </w:r>
        <w:r w:rsidRPr="000A3392">
          <w:rPr>
            <w:rFonts w:ascii="Consolas" w:hAnsi="Consolas" w:cs="Consolas"/>
            <w:color w:val="2A00FF"/>
            <w:sz w:val="20"/>
            <w:szCs w:val="20"/>
            <w:highlight w:val="yellow"/>
            <w:rPrChange w:id="7076" w:author="rkbansal" w:date="2020-04-20T01:19:00Z">
              <w:rPr/>
            </w:rPrChange>
          </w:rPr>
          <w:t>"People Management Service API"</w:t>
        </w:r>
        <w:r w:rsidRPr="000A3392">
          <w:rPr>
            <w:rFonts w:ascii="Consolas" w:hAnsi="Consolas" w:cs="Consolas"/>
            <w:color w:val="000000"/>
            <w:sz w:val="20"/>
            <w:szCs w:val="20"/>
            <w:highlight w:val="yellow"/>
            <w:rPrChange w:id="7077"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78" w:author="rkbansal" w:date="2020-04-20T01:19:00Z"/>
          <w:rFonts w:ascii="Consolas" w:hAnsi="Consolas" w:cs="Consolas"/>
          <w:sz w:val="20"/>
          <w:szCs w:val="20"/>
          <w:rPrChange w:id="7079" w:author="rkbansal" w:date="2020-04-20T01:19:00Z">
            <w:rPr>
              <w:ins w:id="7080" w:author="rkbansal" w:date="2020-04-20T01:19:00Z"/>
            </w:rPr>
          </w:rPrChange>
        </w:rPr>
        <w:pPrChange w:id="7081" w:author="rkbansal" w:date="2020-04-20T01:19:00Z">
          <w:pPr>
            <w:pStyle w:val="ListParagraph"/>
            <w:numPr>
              <w:numId w:val="74"/>
            </w:numPr>
            <w:autoSpaceDE w:val="0"/>
            <w:autoSpaceDN w:val="0"/>
            <w:adjustRightInd w:val="0"/>
            <w:spacing w:after="0" w:line="240" w:lineRule="auto"/>
            <w:ind w:hanging="360"/>
          </w:pPr>
        </w:pPrChange>
      </w:pPr>
      <w:ins w:id="7082" w:author="rkbansal" w:date="2020-04-20T01:19:00Z">
        <w:r w:rsidRPr="000A3392">
          <w:rPr>
            <w:rFonts w:ascii="Consolas" w:hAnsi="Consolas" w:cs="Consolas"/>
            <w:color w:val="000000"/>
            <w:sz w:val="20"/>
            <w:szCs w:val="20"/>
            <w:rPrChange w:id="7083" w:author="rkbansal" w:date="2020-04-20T01:19:00Z">
              <w:rPr>
                <w:color w:val="000000"/>
              </w:rPr>
            </w:rPrChange>
          </w:rPr>
          <w:t xml:space="preserve">            </w:t>
        </w:r>
        <w:proofErr w:type="gramStart"/>
        <w:r w:rsidRPr="000A3392">
          <w:rPr>
            <w:rFonts w:ascii="Consolas" w:hAnsi="Consolas" w:cs="Consolas"/>
            <w:color w:val="000000"/>
            <w:sz w:val="20"/>
            <w:szCs w:val="20"/>
            <w:rPrChange w:id="7084" w:author="rkbansal" w:date="2020-04-20T01:19:00Z">
              <w:rPr>
                <w:color w:val="000000"/>
              </w:rPr>
            </w:rPrChange>
          </w:rPr>
          <w:t>.description</w:t>
        </w:r>
        <w:proofErr w:type="gramEnd"/>
        <w:r w:rsidRPr="000A3392">
          <w:rPr>
            <w:rFonts w:ascii="Consolas" w:hAnsi="Consolas" w:cs="Consolas"/>
            <w:color w:val="000000"/>
            <w:sz w:val="20"/>
            <w:szCs w:val="20"/>
            <w:rPrChange w:id="7085" w:author="rkbansal" w:date="2020-04-20T01:19:00Z">
              <w:rPr>
                <w:color w:val="000000"/>
              </w:rPr>
            </w:rPrChange>
          </w:rPr>
          <w:t>(</w:t>
        </w:r>
        <w:r w:rsidRPr="000A3392">
          <w:rPr>
            <w:rFonts w:ascii="Consolas" w:hAnsi="Consolas" w:cs="Consolas"/>
            <w:color w:val="2A00FF"/>
            <w:sz w:val="20"/>
            <w:szCs w:val="20"/>
            <w:rPrChange w:id="7086"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7087" w:author="rkbansal" w:date="2020-04-20T01:19:00Z">
              <w:rPr/>
            </w:rPrChange>
          </w:rPr>
          <w:t>Codegen</w:t>
        </w:r>
        <w:proofErr w:type="spellEnd"/>
        <w:r w:rsidRPr="000A3392">
          <w:rPr>
            <w:rFonts w:ascii="Consolas" w:hAnsi="Consolas" w:cs="Consolas"/>
            <w:color w:val="2A00FF"/>
            <w:sz w:val="20"/>
            <w:szCs w:val="20"/>
            <w:rPrChange w:id="7088" w:author="rkbansal" w:date="2020-04-20T01:19:00Z">
              <w:rPr/>
            </w:rPrChange>
          </w:rPr>
          <w:t xml:space="preserve"> https://github.com/swagger-api/swagger-codegen)"</w:t>
        </w:r>
        <w:r w:rsidRPr="000A3392">
          <w:rPr>
            <w:rFonts w:ascii="Consolas" w:hAnsi="Consolas" w:cs="Consolas"/>
            <w:color w:val="000000"/>
            <w:sz w:val="20"/>
            <w:szCs w:val="20"/>
            <w:rPrChange w:id="7089"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0" w:author="rkbansal" w:date="2020-04-20T01:19:00Z"/>
          <w:rFonts w:ascii="Consolas" w:hAnsi="Consolas" w:cs="Consolas"/>
          <w:sz w:val="20"/>
          <w:szCs w:val="20"/>
          <w:rPrChange w:id="7091" w:author="rkbansal" w:date="2020-04-20T01:19:00Z">
            <w:rPr>
              <w:ins w:id="7092" w:author="rkbansal" w:date="2020-04-20T01:19:00Z"/>
            </w:rPr>
          </w:rPrChange>
        </w:rPr>
        <w:pPrChange w:id="7093" w:author="rkbansal" w:date="2020-04-20T01:19:00Z">
          <w:pPr>
            <w:pStyle w:val="ListParagraph"/>
            <w:numPr>
              <w:numId w:val="74"/>
            </w:numPr>
            <w:autoSpaceDE w:val="0"/>
            <w:autoSpaceDN w:val="0"/>
            <w:adjustRightInd w:val="0"/>
            <w:spacing w:after="0" w:line="240" w:lineRule="auto"/>
            <w:ind w:hanging="360"/>
          </w:pPr>
        </w:pPrChange>
      </w:pPr>
      <w:ins w:id="7094" w:author="rkbansal" w:date="2020-04-20T01:19:00Z">
        <w:r w:rsidRPr="000A3392">
          <w:rPr>
            <w:rFonts w:ascii="Consolas" w:hAnsi="Consolas" w:cs="Consolas"/>
            <w:color w:val="000000"/>
            <w:sz w:val="20"/>
            <w:szCs w:val="20"/>
            <w:rPrChange w:id="7095" w:author="rkbansal" w:date="2020-04-20T01:19:00Z">
              <w:rPr/>
            </w:rPrChange>
          </w:rPr>
          <w:t xml:space="preserve">            </w:t>
        </w:r>
        <w:proofErr w:type="gramStart"/>
        <w:r w:rsidRPr="000A3392">
          <w:rPr>
            <w:rFonts w:ascii="Consolas" w:hAnsi="Consolas" w:cs="Consolas"/>
            <w:color w:val="000000"/>
            <w:sz w:val="20"/>
            <w:szCs w:val="20"/>
            <w:rPrChange w:id="7096" w:author="rkbansal" w:date="2020-04-20T01:19:00Z">
              <w:rPr/>
            </w:rPrChange>
          </w:rPr>
          <w:t>.license</w:t>
        </w:r>
        <w:proofErr w:type="gramEnd"/>
        <w:r w:rsidRPr="000A3392">
          <w:rPr>
            <w:rFonts w:ascii="Consolas" w:hAnsi="Consolas" w:cs="Consolas"/>
            <w:color w:val="000000"/>
            <w:sz w:val="20"/>
            <w:szCs w:val="20"/>
            <w:rPrChange w:id="7097" w:author="rkbansal" w:date="2020-04-20T01:19:00Z">
              <w:rPr/>
            </w:rPrChange>
          </w:rPr>
          <w:t>(</w:t>
        </w:r>
        <w:r w:rsidRPr="000A3392">
          <w:rPr>
            <w:rFonts w:ascii="Consolas" w:hAnsi="Consolas" w:cs="Consolas"/>
            <w:color w:val="2A00FF"/>
            <w:sz w:val="20"/>
            <w:szCs w:val="20"/>
            <w:rPrChange w:id="7098" w:author="rkbansal" w:date="2020-04-20T01:19:00Z">
              <w:rPr>
                <w:color w:val="2A00FF"/>
              </w:rPr>
            </w:rPrChange>
          </w:rPr>
          <w:t>""</w:t>
        </w:r>
        <w:r w:rsidRPr="000A3392">
          <w:rPr>
            <w:rFonts w:ascii="Consolas" w:hAnsi="Consolas" w:cs="Consolas"/>
            <w:color w:val="000000"/>
            <w:sz w:val="20"/>
            <w:szCs w:val="20"/>
            <w:rPrChange w:id="7099"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0" w:author="rkbansal" w:date="2020-04-20T01:19:00Z"/>
          <w:rFonts w:ascii="Consolas" w:hAnsi="Consolas" w:cs="Consolas"/>
          <w:sz w:val="20"/>
          <w:szCs w:val="20"/>
          <w:rPrChange w:id="7101" w:author="rkbansal" w:date="2020-04-20T01:19:00Z">
            <w:rPr>
              <w:ins w:id="7102" w:author="rkbansal" w:date="2020-04-20T01:19:00Z"/>
            </w:rPr>
          </w:rPrChange>
        </w:rPr>
        <w:pPrChange w:id="7103" w:author="rkbansal" w:date="2020-04-20T01:19:00Z">
          <w:pPr>
            <w:pStyle w:val="ListParagraph"/>
            <w:numPr>
              <w:numId w:val="74"/>
            </w:numPr>
            <w:autoSpaceDE w:val="0"/>
            <w:autoSpaceDN w:val="0"/>
            <w:adjustRightInd w:val="0"/>
            <w:spacing w:after="0" w:line="240" w:lineRule="auto"/>
            <w:ind w:hanging="360"/>
          </w:pPr>
        </w:pPrChange>
      </w:pPr>
      <w:ins w:id="7104" w:author="rkbansal" w:date="2020-04-20T01:19:00Z">
        <w:r w:rsidRPr="000A3392">
          <w:rPr>
            <w:rFonts w:ascii="Consolas" w:hAnsi="Consolas" w:cs="Consolas"/>
            <w:color w:val="000000"/>
            <w:sz w:val="20"/>
            <w:szCs w:val="20"/>
            <w:rPrChange w:id="7105" w:author="rkbansal" w:date="2020-04-20T01:19:00Z">
              <w:rPr/>
            </w:rPrChange>
          </w:rPr>
          <w:t xml:space="preserve">            </w:t>
        </w:r>
        <w:proofErr w:type="gramStart"/>
        <w:r w:rsidRPr="000A3392">
          <w:rPr>
            <w:rFonts w:ascii="Consolas" w:hAnsi="Consolas" w:cs="Consolas"/>
            <w:color w:val="000000"/>
            <w:sz w:val="20"/>
            <w:szCs w:val="20"/>
            <w:rPrChange w:id="7106" w:author="rkbansal" w:date="2020-04-20T01:19:00Z">
              <w:rPr/>
            </w:rPrChange>
          </w:rPr>
          <w:t>.</w:t>
        </w:r>
        <w:proofErr w:type="spellStart"/>
        <w:r w:rsidRPr="000A3392">
          <w:rPr>
            <w:rFonts w:ascii="Consolas" w:hAnsi="Consolas" w:cs="Consolas"/>
            <w:color w:val="000000"/>
            <w:sz w:val="20"/>
            <w:szCs w:val="20"/>
            <w:rPrChange w:id="7107" w:author="rkbansal" w:date="2020-04-20T01:19:00Z">
              <w:rPr/>
            </w:rPrChange>
          </w:rPr>
          <w:t>licenseUrl</w:t>
        </w:r>
        <w:proofErr w:type="spellEnd"/>
        <w:proofErr w:type="gramEnd"/>
        <w:r w:rsidRPr="000A3392">
          <w:rPr>
            <w:rFonts w:ascii="Consolas" w:hAnsi="Consolas" w:cs="Consolas"/>
            <w:color w:val="000000"/>
            <w:sz w:val="20"/>
            <w:szCs w:val="20"/>
            <w:rPrChange w:id="7108" w:author="rkbansal" w:date="2020-04-20T01:19:00Z">
              <w:rPr/>
            </w:rPrChange>
          </w:rPr>
          <w:t>(</w:t>
        </w:r>
        <w:r w:rsidRPr="000A3392">
          <w:rPr>
            <w:rFonts w:ascii="Consolas" w:hAnsi="Consolas" w:cs="Consolas"/>
            <w:color w:val="2A00FF"/>
            <w:sz w:val="20"/>
            <w:szCs w:val="20"/>
            <w:rPrChange w:id="7109" w:author="rkbansal" w:date="2020-04-20T01:19:00Z">
              <w:rPr>
                <w:color w:val="2A00FF"/>
              </w:rPr>
            </w:rPrChange>
          </w:rPr>
          <w:t>"http://unlicense.org"</w:t>
        </w:r>
        <w:r w:rsidRPr="000A3392">
          <w:rPr>
            <w:rFonts w:ascii="Consolas" w:hAnsi="Consolas" w:cs="Consolas"/>
            <w:color w:val="000000"/>
            <w:sz w:val="20"/>
            <w:szCs w:val="20"/>
            <w:rPrChange w:id="7110"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1" w:author="rkbansal" w:date="2020-04-20T01:19:00Z"/>
          <w:rFonts w:ascii="Consolas" w:hAnsi="Consolas" w:cs="Consolas"/>
          <w:sz w:val="20"/>
          <w:szCs w:val="20"/>
          <w:rPrChange w:id="7112" w:author="rkbansal" w:date="2020-04-20T01:19:00Z">
            <w:rPr>
              <w:ins w:id="7113" w:author="rkbansal" w:date="2020-04-20T01:19:00Z"/>
            </w:rPr>
          </w:rPrChange>
        </w:rPr>
        <w:pPrChange w:id="7114" w:author="rkbansal" w:date="2020-04-20T01:19:00Z">
          <w:pPr>
            <w:pStyle w:val="ListParagraph"/>
            <w:numPr>
              <w:numId w:val="74"/>
            </w:numPr>
            <w:autoSpaceDE w:val="0"/>
            <w:autoSpaceDN w:val="0"/>
            <w:adjustRightInd w:val="0"/>
            <w:spacing w:after="0" w:line="240" w:lineRule="auto"/>
            <w:ind w:hanging="360"/>
          </w:pPr>
        </w:pPrChange>
      </w:pPr>
      <w:ins w:id="7115" w:author="rkbansal" w:date="2020-04-20T01:19:00Z">
        <w:r w:rsidRPr="000A3392">
          <w:rPr>
            <w:rFonts w:ascii="Consolas" w:hAnsi="Consolas" w:cs="Consolas"/>
            <w:color w:val="000000"/>
            <w:sz w:val="20"/>
            <w:szCs w:val="20"/>
            <w:rPrChange w:id="7116" w:author="rkbansal" w:date="2020-04-20T01:19:00Z">
              <w:rPr/>
            </w:rPrChange>
          </w:rPr>
          <w:t xml:space="preserve">            </w:t>
        </w:r>
        <w:proofErr w:type="gramStart"/>
        <w:r w:rsidRPr="000A3392">
          <w:rPr>
            <w:rFonts w:ascii="Consolas" w:hAnsi="Consolas" w:cs="Consolas"/>
            <w:color w:val="000000"/>
            <w:sz w:val="20"/>
            <w:szCs w:val="20"/>
            <w:rPrChange w:id="7117" w:author="rkbansal" w:date="2020-04-20T01:19:00Z">
              <w:rPr/>
            </w:rPrChange>
          </w:rPr>
          <w:t>.</w:t>
        </w:r>
        <w:proofErr w:type="spellStart"/>
        <w:r w:rsidRPr="000A3392">
          <w:rPr>
            <w:rFonts w:ascii="Consolas" w:hAnsi="Consolas" w:cs="Consolas"/>
            <w:color w:val="000000"/>
            <w:sz w:val="20"/>
            <w:szCs w:val="20"/>
            <w:rPrChange w:id="7118" w:author="rkbansal" w:date="2020-04-20T01:19:00Z">
              <w:rPr/>
            </w:rPrChange>
          </w:rPr>
          <w:t>termsOfServiceUrl</w:t>
        </w:r>
        <w:proofErr w:type="spellEnd"/>
        <w:proofErr w:type="gramEnd"/>
        <w:r w:rsidRPr="000A3392">
          <w:rPr>
            <w:rFonts w:ascii="Consolas" w:hAnsi="Consolas" w:cs="Consolas"/>
            <w:color w:val="000000"/>
            <w:sz w:val="20"/>
            <w:szCs w:val="20"/>
            <w:rPrChange w:id="7119" w:author="rkbansal" w:date="2020-04-20T01:19:00Z">
              <w:rPr/>
            </w:rPrChange>
          </w:rPr>
          <w:t>(</w:t>
        </w:r>
        <w:r w:rsidRPr="000A3392">
          <w:rPr>
            <w:rFonts w:ascii="Consolas" w:hAnsi="Consolas" w:cs="Consolas"/>
            <w:color w:val="2A00FF"/>
            <w:sz w:val="20"/>
            <w:szCs w:val="20"/>
            <w:rPrChange w:id="7120" w:author="rkbansal" w:date="2020-04-20T01:19:00Z">
              <w:rPr>
                <w:color w:val="2A00FF"/>
              </w:rPr>
            </w:rPrChange>
          </w:rPr>
          <w:t>""</w:t>
        </w:r>
        <w:r w:rsidRPr="000A3392">
          <w:rPr>
            <w:rFonts w:ascii="Consolas" w:hAnsi="Consolas" w:cs="Consolas"/>
            <w:color w:val="000000"/>
            <w:sz w:val="20"/>
            <w:szCs w:val="20"/>
            <w:rPrChange w:id="7121"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2" w:author="rkbansal" w:date="2020-04-20T01:19:00Z"/>
          <w:rFonts w:ascii="Consolas" w:hAnsi="Consolas" w:cs="Consolas"/>
          <w:sz w:val="20"/>
          <w:szCs w:val="20"/>
          <w:rPrChange w:id="7123" w:author="rkbansal" w:date="2020-04-20T01:19:00Z">
            <w:rPr>
              <w:ins w:id="7124" w:author="rkbansal" w:date="2020-04-20T01:19:00Z"/>
            </w:rPr>
          </w:rPrChange>
        </w:rPr>
        <w:pPrChange w:id="7125" w:author="rkbansal" w:date="2020-04-20T01:19:00Z">
          <w:pPr>
            <w:pStyle w:val="ListParagraph"/>
            <w:numPr>
              <w:numId w:val="74"/>
            </w:numPr>
            <w:autoSpaceDE w:val="0"/>
            <w:autoSpaceDN w:val="0"/>
            <w:adjustRightInd w:val="0"/>
            <w:spacing w:after="0" w:line="240" w:lineRule="auto"/>
            <w:ind w:hanging="360"/>
          </w:pPr>
        </w:pPrChange>
      </w:pPr>
      <w:ins w:id="7126" w:author="rkbansal" w:date="2020-04-20T01:19:00Z">
        <w:r w:rsidRPr="000A3392">
          <w:rPr>
            <w:rFonts w:ascii="Consolas" w:hAnsi="Consolas" w:cs="Consolas"/>
            <w:color w:val="000000"/>
            <w:sz w:val="20"/>
            <w:szCs w:val="20"/>
            <w:rPrChange w:id="7127" w:author="rkbansal" w:date="2020-04-20T01:19:00Z">
              <w:rPr/>
            </w:rPrChange>
          </w:rPr>
          <w:t xml:space="preserve">            </w:t>
        </w:r>
        <w:proofErr w:type="gramStart"/>
        <w:r w:rsidRPr="000A3392">
          <w:rPr>
            <w:rFonts w:ascii="Consolas" w:hAnsi="Consolas" w:cs="Consolas"/>
            <w:color w:val="000000"/>
            <w:sz w:val="20"/>
            <w:szCs w:val="20"/>
            <w:rPrChange w:id="7128" w:author="rkbansal" w:date="2020-04-20T01:19:00Z">
              <w:rPr/>
            </w:rPrChange>
          </w:rPr>
          <w:t>.version</w:t>
        </w:r>
        <w:proofErr w:type="gramEnd"/>
        <w:r w:rsidRPr="000A3392">
          <w:rPr>
            <w:rFonts w:ascii="Consolas" w:hAnsi="Consolas" w:cs="Consolas"/>
            <w:color w:val="000000"/>
            <w:sz w:val="20"/>
            <w:szCs w:val="20"/>
            <w:rPrChange w:id="7129" w:author="rkbansal" w:date="2020-04-20T01:19:00Z">
              <w:rPr/>
            </w:rPrChange>
          </w:rPr>
          <w:t>(</w:t>
        </w:r>
        <w:r w:rsidRPr="000A3392">
          <w:rPr>
            <w:rFonts w:ascii="Consolas" w:hAnsi="Consolas" w:cs="Consolas"/>
            <w:color w:val="2A00FF"/>
            <w:sz w:val="20"/>
            <w:szCs w:val="20"/>
            <w:rPrChange w:id="7130" w:author="rkbansal" w:date="2020-04-20T01:19:00Z">
              <w:rPr>
                <w:color w:val="2A00FF"/>
              </w:rPr>
            </w:rPrChange>
          </w:rPr>
          <w:t>"18.10.0"</w:t>
        </w:r>
        <w:r w:rsidRPr="000A3392">
          <w:rPr>
            <w:rFonts w:ascii="Consolas" w:hAnsi="Consolas" w:cs="Consolas"/>
            <w:color w:val="000000"/>
            <w:sz w:val="20"/>
            <w:szCs w:val="20"/>
            <w:rPrChange w:id="7131"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32" w:author="rkbansal" w:date="2020-04-20T01:19:00Z"/>
          <w:rFonts w:ascii="Consolas" w:hAnsi="Consolas" w:cs="Consolas"/>
          <w:sz w:val="20"/>
          <w:szCs w:val="20"/>
          <w:rPrChange w:id="7133" w:author="rkbansal" w:date="2020-04-20T01:19:00Z">
            <w:rPr>
              <w:ins w:id="7134" w:author="rkbansal" w:date="2020-04-20T01:19:00Z"/>
            </w:rPr>
          </w:rPrChange>
        </w:rPr>
        <w:pPrChange w:id="7135" w:author="rkbansal" w:date="2020-04-20T01:19:00Z">
          <w:pPr>
            <w:pStyle w:val="ListParagraph"/>
            <w:numPr>
              <w:numId w:val="74"/>
            </w:numPr>
            <w:autoSpaceDE w:val="0"/>
            <w:autoSpaceDN w:val="0"/>
            <w:adjustRightInd w:val="0"/>
            <w:spacing w:after="0" w:line="240" w:lineRule="auto"/>
            <w:ind w:hanging="360"/>
          </w:pPr>
        </w:pPrChange>
      </w:pPr>
      <w:ins w:id="7136" w:author="rkbansal" w:date="2020-04-20T01:19:00Z">
        <w:r w:rsidRPr="000A3392">
          <w:rPr>
            <w:rFonts w:ascii="Consolas" w:hAnsi="Consolas" w:cs="Consolas"/>
            <w:color w:val="000000"/>
            <w:sz w:val="20"/>
            <w:szCs w:val="20"/>
            <w:rPrChange w:id="7137" w:author="rkbansal" w:date="2020-04-20T01:19:00Z">
              <w:rPr/>
            </w:rPrChange>
          </w:rPr>
          <w:t xml:space="preserve">            </w:t>
        </w:r>
        <w:proofErr w:type="gramStart"/>
        <w:r w:rsidRPr="000A3392">
          <w:rPr>
            <w:rFonts w:ascii="Consolas" w:hAnsi="Consolas" w:cs="Consolas"/>
            <w:color w:val="000000"/>
            <w:sz w:val="20"/>
            <w:szCs w:val="20"/>
            <w:rPrChange w:id="7138" w:author="rkbansal" w:date="2020-04-20T01:19:00Z">
              <w:rPr/>
            </w:rPrChange>
          </w:rPr>
          <w:t>.contact</w:t>
        </w:r>
        <w:proofErr w:type="gramEnd"/>
        <w:r w:rsidRPr="000A3392">
          <w:rPr>
            <w:rFonts w:ascii="Consolas" w:hAnsi="Consolas" w:cs="Consolas"/>
            <w:color w:val="000000"/>
            <w:sz w:val="20"/>
            <w:szCs w:val="20"/>
            <w:rPrChange w:id="7139" w:author="rkbansal" w:date="2020-04-20T01:19:00Z">
              <w:rPr/>
            </w:rPrChange>
          </w:rPr>
          <w:t>(</w:t>
        </w:r>
        <w:r w:rsidRPr="000A3392">
          <w:rPr>
            <w:rFonts w:ascii="Consolas" w:hAnsi="Consolas" w:cs="Consolas"/>
            <w:b/>
            <w:bCs/>
            <w:color w:val="7F0055"/>
            <w:sz w:val="20"/>
            <w:szCs w:val="20"/>
            <w:rPrChange w:id="7140" w:author="rkbansal" w:date="2020-04-20T01:19:00Z">
              <w:rPr>
                <w:b/>
                <w:bCs/>
                <w:color w:val="7F0055"/>
              </w:rPr>
            </w:rPrChange>
          </w:rPr>
          <w:t>new</w:t>
        </w:r>
        <w:r w:rsidRPr="000A3392">
          <w:rPr>
            <w:rFonts w:ascii="Consolas" w:hAnsi="Consolas" w:cs="Consolas"/>
            <w:color w:val="000000"/>
            <w:sz w:val="20"/>
            <w:szCs w:val="20"/>
            <w:rPrChange w:id="7141" w:author="rkbansal" w:date="2020-04-20T01:19:00Z">
              <w:rPr/>
            </w:rPrChange>
          </w:rPr>
          <w:t xml:space="preserve"> Contact(</w:t>
        </w:r>
        <w:r w:rsidRPr="000A3392">
          <w:rPr>
            <w:rFonts w:ascii="Consolas" w:hAnsi="Consolas" w:cs="Consolas"/>
            <w:color w:val="2A00FF"/>
            <w:sz w:val="20"/>
            <w:szCs w:val="20"/>
            <w:rPrChange w:id="7142" w:author="rkbansal" w:date="2020-04-20T01:19:00Z">
              <w:rPr>
                <w:color w:val="2A00FF"/>
              </w:rPr>
            </w:rPrChange>
          </w:rPr>
          <w:t>""</w:t>
        </w:r>
        <w:r w:rsidRPr="000A3392">
          <w:rPr>
            <w:rFonts w:ascii="Consolas" w:hAnsi="Consolas" w:cs="Consolas"/>
            <w:color w:val="000000"/>
            <w:sz w:val="20"/>
            <w:szCs w:val="20"/>
            <w:rPrChange w:id="7143" w:author="rkbansal" w:date="2020-04-20T01:19:00Z">
              <w:rPr/>
            </w:rPrChange>
          </w:rPr>
          <w:t>,</w:t>
        </w:r>
        <w:r w:rsidRPr="000A3392">
          <w:rPr>
            <w:rFonts w:ascii="Consolas" w:hAnsi="Consolas" w:cs="Consolas"/>
            <w:color w:val="2A00FF"/>
            <w:sz w:val="20"/>
            <w:szCs w:val="20"/>
            <w:rPrChange w:id="7144" w:author="rkbansal" w:date="2020-04-20T01:19:00Z">
              <w:rPr>
                <w:color w:val="2A00FF"/>
              </w:rPr>
            </w:rPrChange>
          </w:rPr>
          <w:t>""</w:t>
        </w:r>
        <w:r w:rsidRPr="000A3392">
          <w:rPr>
            <w:rFonts w:ascii="Consolas" w:hAnsi="Consolas" w:cs="Consolas"/>
            <w:color w:val="000000"/>
            <w:sz w:val="20"/>
            <w:szCs w:val="20"/>
            <w:rPrChange w:id="7145" w:author="rkbansal" w:date="2020-04-20T01:19:00Z">
              <w:rPr/>
            </w:rPrChange>
          </w:rPr>
          <w:t xml:space="preserve">, </w:t>
        </w:r>
        <w:r w:rsidRPr="000A3392">
          <w:rPr>
            <w:rFonts w:ascii="Consolas" w:hAnsi="Consolas" w:cs="Consolas"/>
            <w:color w:val="2A00FF"/>
            <w:sz w:val="20"/>
            <w:szCs w:val="20"/>
            <w:rPrChange w:id="7146" w:author="rkbansal" w:date="2020-04-20T01:19:00Z">
              <w:rPr>
                <w:color w:val="2A00FF"/>
              </w:rPr>
            </w:rPrChange>
          </w:rPr>
          <w:t>""</w:t>
        </w:r>
        <w:r w:rsidRPr="000A3392">
          <w:rPr>
            <w:rFonts w:ascii="Consolas" w:hAnsi="Consolas" w:cs="Consolas"/>
            <w:color w:val="000000"/>
            <w:sz w:val="20"/>
            <w:szCs w:val="20"/>
            <w:rPrChange w:id="7147"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48" w:author="rkbansal" w:date="2020-04-20T01:19:00Z"/>
          <w:rFonts w:ascii="Consolas" w:hAnsi="Consolas" w:cs="Consolas"/>
          <w:sz w:val="20"/>
          <w:szCs w:val="20"/>
          <w:rPrChange w:id="7149" w:author="rkbansal" w:date="2020-04-20T01:19:00Z">
            <w:rPr>
              <w:ins w:id="7150" w:author="rkbansal" w:date="2020-04-20T01:19:00Z"/>
            </w:rPr>
          </w:rPrChange>
        </w:rPr>
        <w:pPrChange w:id="7151" w:author="rkbansal" w:date="2020-04-20T01:19:00Z">
          <w:pPr>
            <w:pStyle w:val="ListParagraph"/>
            <w:numPr>
              <w:numId w:val="74"/>
            </w:numPr>
            <w:autoSpaceDE w:val="0"/>
            <w:autoSpaceDN w:val="0"/>
            <w:adjustRightInd w:val="0"/>
            <w:spacing w:after="0" w:line="240" w:lineRule="auto"/>
            <w:ind w:hanging="360"/>
          </w:pPr>
        </w:pPrChange>
      </w:pPr>
      <w:ins w:id="7152" w:author="rkbansal" w:date="2020-04-20T01:19:00Z">
        <w:r w:rsidRPr="000A3392">
          <w:rPr>
            <w:rFonts w:ascii="Consolas" w:hAnsi="Consolas" w:cs="Consolas"/>
            <w:color w:val="000000"/>
            <w:sz w:val="20"/>
            <w:szCs w:val="20"/>
            <w:rPrChange w:id="7153" w:author="rkbansal" w:date="2020-04-20T01:19:00Z">
              <w:rPr/>
            </w:rPrChange>
          </w:rPr>
          <w:t xml:space="preserve">            </w:t>
        </w:r>
        <w:proofErr w:type="gramStart"/>
        <w:r w:rsidRPr="000A3392">
          <w:rPr>
            <w:rFonts w:ascii="Consolas" w:hAnsi="Consolas" w:cs="Consolas"/>
            <w:color w:val="000000"/>
            <w:sz w:val="20"/>
            <w:szCs w:val="20"/>
            <w:rPrChange w:id="7154" w:author="rkbansal" w:date="2020-04-20T01:19:00Z">
              <w:rPr/>
            </w:rPrChange>
          </w:rPr>
          <w:t>.build</w:t>
        </w:r>
        <w:proofErr w:type="gramEnd"/>
        <w:r w:rsidRPr="000A3392">
          <w:rPr>
            <w:rFonts w:ascii="Consolas" w:hAnsi="Consolas" w:cs="Consolas"/>
            <w:color w:val="000000"/>
            <w:sz w:val="20"/>
            <w:szCs w:val="20"/>
            <w:rPrChange w:id="7155"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56" w:author="rkbansal" w:date="2020-04-20T01:19:00Z"/>
          <w:rFonts w:ascii="Consolas" w:hAnsi="Consolas" w:cs="Consolas"/>
          <w:sz w:val="20"/>
          <w:szCs w:val="20"/>
          <w:rPrChange w:id="7157" w:author="rkbansal" w:date="2020-04-20T01:19:00Z">
            <w:rPr>
              <w:ins w:id="7158" w:author="rkbansal" w:date="2020-04-20T01:19:00Z"/>
            </w:rPr>
          </w:rPrChange>
        </w:rPr>
        <w:pPrChange w:id="7159" w:author="rkbansal" w:date="2020-04-20T01:19:00Z">
          <w:pPr>
            <w:pStyle w:val="ListParagraph"/>
            <w:numPr>
              <w:numId w:val="74"/>
            </w:numPr>
            <w:autoSpaceDE w:val="0"/>
            <w:autoSpaceDN w:val="0"/>
            <w:adjustRightInd w:val="0"/>
            <w:spacing w:after="0" w:line="240" w:lineRule="auto"/>
            <w:ind w:hanging="360"/>
          </w:pPr>
        </w:pPrChange>
      </w:pPr>
      <w:ins w:id="7160" w:author="rkbansal" w:date="2020-04-20T01:19:00Z">
        <w:r w:rsidRPr="000A3392">
          <w:rPr>
            <w:rFonts w:ascii="Consolas" w:hAnsi="Consolas" w:cs="Consolas"/>
            <w:color w:val="000000"/>
            <w:sz w:val="20"/>
            <w:szCs w:val="20"/>
            <w:rPrChange w:id="7161"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2" w:author="rkbansal" w:date="2020-04-20T01:19:00Z"/>
          <w:rFonts w:ascii="Consolas" w:hAnsi="Consolas" w:cs="Consolas"/>
          <w:sz w:val="20"/>
          <w:szCs w:val="20"/>
          <w:rPrChange w:id="7163" w:author="rkbansal" w:date="2020-04-20T01:19:00Z">
            <w:rPr>
              <w:ins w:id="7164" w:author="rkbansal" w:date="2020-04-20T01:19:00Z"/>
            </w:rPr>
          </w:rPrChange>
        </w:rPr>
        <w:pPrChange w:id="7165"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6" w:author="rkbansal" w:date="2020-04-20T01:19:00Z"/>
          <w:rFonts w:ascii="Consolas" w:hAnsi="Consolas" w:cs="Consolas"/>
          <w:sz w:val="20"/>
          <w:szCs w:val="20"/>
          <w:rPrChange w:id="7167" w:author="rkbansal" w:date="2020-04-20T01:19:00Z">
            <w:rPr>
              <w:ins w:id="7168" w:author="rkbansal" w:date="2020-04-20T01:19:00Z"/>
            </w:rPr>
          </w:rPrChange>
        </w:rPr>
        <w:pPrChange w:id="7169" w:author="rkbansal" w:date="2020-04-20T01:19:00Z">
          <w:pPr>
            <w:pStyle w:val="ListParagraph"/>
            <w:numPr>
              <w:numId w:val="74"/>
            </w:numPr>
            <w:autoSpaceDE w:val="0"/>
            <w:autoSpaceDN w:val="0"/>
            <w:adjustRightInd w:val="0"/>
            <w:spacing w:after="0" w:line="240" w:lineRule="auto"/>
            <w:ind w:hanging="360"/>
          </w:pPr>
        </w:pPrChange>
      </w:pPr>
      <w:ins w:id="7170" w:author="rkbansal" w:date="2020-04-20T01:19:00Z">
        <w:r w:rsidRPr="000A3392">
          <w:rPr>
            <w:rFonts w:ascii="Consolas" w:hAnsi="Consolas" w:cs="Consolas"/>
            <w:color w:val="000000"/>
            <w:sz w:val="20"/>
            <w:szCs w:val="20"/>
            <w:rPrChange w:id="7171" w:author="rkbansal" w:date="2020-04-20T01:19:00Z">
              <w:rPr>
                <w:color w:val="000000"/>
              </w:rPr>
            </w:rPrChange>
          </w:rPr>
          <w:t xml:space="preserve">    </w:t>
        </w:r>
        <w:r w:rsidRPr="000A3392">
          <w:rPr>
            <w:rFonts w:ascii="Consolas" w:hAnsi="Consolas" w:cs="Consolas"/>
            <w:color w:val="646464"/>
            <w:sz w:val="20"/>
            <w:szCs w:val="20"/>
            <w:rPrChange w:id="7172"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3" w:author="rkbansal" w:date="2020-04-20T01:19:00Z"/>
          <w:rFonts w:ascii="Consolas" w:hAnsi="Consolas" w:cs="Consolas"/>
          <w:sz w:val="20"/>
          <w:szCs w:val="20"/>
          <w:rPrChange w:id="7174" w:author="rkbansal" w:date="2020-04-20T01:19:00Z">
            <w:rPr>
              <w:ins w:id="7175" w:author="rkbansal" w:date="2020-04-20T01:19:00Z"/>
            </w:rPr>
          </w:rPrChange>
        </w:rPr>
        <w:pPrChange w:id="7176" w:author="rkbansal" w:date="2020-04-20T01:19:00Z">
          <w:pPr>
            <w:pStyle w:val="ListParagraph"/>
            <w:numPr>
              <w:numId w:val="74"/>
            </w:numPr>
            <w:autoSpaceDE w:val="0"/>
            <w:autoSpaceDN w:val="0"/>
            <w:adjustRightInd w:val="0"/>
            <w:spacing w:after="0" w:line="240" w:lineRule="auto"/>
            <w:ind w:hanging="360"/>
          </w:pPr>
        </w:pPrChange>
      </w:pPr>
      <w:ins w:id="7177" w:author="rkbansal" w:date="2020-04-20T01:19:00Z">
        <w:r w:rsidRPr="000A3392">
          <w:rPr>
            <w:rFonts w:ascii="Consolas" w:hAnsi="Consolas" w:cs="Consolas"/>
            <w:color w:val="000000"/>
            <w:sz w:val="20"/>
            <w:szCs w:val="20"/>
            <w:rPrChange w:id="7178" w:author="rkbansal" w:date="2020-04-20T01:19:00Z">
              <w:rPr/>
            </w:rPrChange>
          </w:rPr>
          <w:t xml:space="preserve">    </w:t>
        </w:r>
        <w:r w:rsidRPr="000A3392">
          <w:rPr>
            <w:rFonts w:ascii="Consolas" w:hAnsi="Consolas" w:cs="Consolas"/>
            <w:b/>
            <w:bCs/>
            <w:color w:val="7F0055"/>
            <w:sz w:val="20"/>
            <w:szCs w:val="20"/>
            <w:rPrChange w:id="7179" w:author="rkbansal" w:date="2020-04-20T01:19:00Z">
              <w:rPr>
                <w:b/>
                <w:bCs/>
                <w:color w:val="7F0055"/>
              </w:rPr>
            </w:rPrChange>
          </w:rPr>
          <w:t>public</w:t>
        </w:r>
        <w:r w:rsidRPr="000A3392">
          <w:rPr>
            <w:rFonts w:ascii="Consolas" w:hAnsi="Consolas" w:cs="Consolas"/>
            <w:color w:val="000000"/>
            <w:sz w:val="20"/>
            <w:szCs w:val="20"/>
            <w:rPrChange w:id="7180" w:author="rkbansal" w:date="2020-04-20T01:19:00Z">
              <w:rPr/>
            </w:rPrChange>
          </w:rPr>
          <w:t xml:space="preserve"> Docket </w:t>
        </w:r>
        <w:proofErr w:type="spellStart"/>
        <w:proofErr w:type="gramStart"/>
        <w:r w:rsidRPr="000A3392">
          <w:rPr>
            <w:rFonts w:ascii="Consolas" w:hAnsi="Consolas" w:cs="Consolas"/>
            <w:color w:val="000000"/>
            <w:sz w:val="20"/>
            <w:szCs w:val="20"/>
            <w:rPrChange w:id="7181" w:author="rkbansal" w:date="2020-04-20T01:19:00Z">
              <w:rPr/>
            </w:rPrChange>
          </w:rPr>
          <w:t>customImplementation</w:t>
        </w:r>
        <w:proofErr w:type="spellEnd"/>
        <w:r w:rsidRPr="000A3392">
          <w:rPr>
            <w:rFonts w:ascii="Consolas" w:hAnsi="Consolas" w:cs="Consolas"/>
            <w:color w:val="000000"/>
            <w:sz w:val="20"/>
            <w:szCs w:val="20"/>
            <w:rPrChange w:id="7182" w:author="rkbansal" w:date="2020-04-20T01:19:00Z">
              <w:rPr/>
            </w:rPrChange>
          </w:rPr>
          <w:t>(</w:t>
        </w:r>
        <w:proofErr w:type="gramEnd"/>
        <w:r w:rsidRPr="000A3392">
          <w:rPr>
            <w:rFonts w:ascii="Consolas" w:hAnsi="Consolas" w:cs="Consolas"/>
            <w:color w:val="000000"/>
            <w:sz w:val="20"/>
            <w:szCs w:val="20"/>
            <w:rPrChange w:id="7183"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4" w:author="rkbansal" w:date="2020-04-20T01:19:00Z"/>
          <w:rFonts w:ascii="Consolas" w:hAnsi="Consolas" w:cs="Consolas"/>
          <w:sz w:val="20"/>
          <w:szCs w:val="20"/>
          <w:rPrChange w:id="7185" w:author="rkbansal" w:date="2020-04-20T01:19:00Z">
            <w:rPr>
              <w:ins w:id="7186" w:author="rkbansal" w:date="2020-04-20T01:19:00Z"/>
            </w:rPr>
          </w:rPrChange>
        </w:rPr>
        <w:pPrChange w:id="7187" w:author="rkbansal" w:date="2020-04-20T01:19:00Z">
          <w:pPr>
            <w:pStyle w:val="ListParagraph"/>
            <w:numPr>
              <w:numId w:val="74"/>
            </w:numPr>
            <w:autoSpaceDE w:val="0"/>
            <w:autoSpaceDN w:val="0"/>
            <w:adjustRightInd w:val="0"/>
            <w:spacing w:after="0" w:line="240" w:lineRule="auto"/>
            <w:ind w:hanging="360"/>
          </w:pPr>
        </w:pPrChange>
      </w:pPr>
      <w:ins w:id="7188" w:author="rkbansal" w:date="2020-04-20T01:19:00Z">
        <w:r w:rsidRPr="000A3392">
          <w:rPr>
            <w:rFonts w:ascii="Consolas" w:hAnsi="Consolas" w:cs="Consolas"/>
            <w:color w:val="000000"/>
            <w:sz w:val="20"/>
            <w:szCs w:val="20"/>
            <w:rPrChange w:id="7189" w:author="rkbansal" w:date="2020-04-20T01:19:00Z">
              <w:rPr/>
            </w:rPrChange>
          </w:rPr>
          <w:t xml:space="preserve">        </w:t>
        </w:r>
        <w:r w:rsidRPr="000A3392">
          <w:rPr>
            <w:rFonts w:ascii="Consolas" w:hAnsi="Consolas" w:cs="Consolas"/>
            <w:b/>
            <w:bCs/>
            <w:color w:val="7F0055"/>
            <w:sz w:val="20"/>
            <w:szCs w:val="20"/>
            <w:rPrChange w:id="7190" w:author="rkbansal" w:date="2020-04-20T01:19:00Z">
              <w:rPr>
                <w:b/>
                <w:bCs/>
                <w:color w:val="7F0055"/>
              </w:rPr>
            </w:rPrChange>
          </w:rPr>
          <w:t>return</w:t>
        </w:r>
        <w:r w:rsidRPr="000A3392">
          <w:rPr>
            <w:rFonts w:ascii="Consolas" w:hAnsi="Consolas" w:cs="Consolas"/>
            <w:color w:val="000000"/>
            <w:sz w:val="20"/>
            <w:szCs w:val="20"/>
            <w:rPrChange w:id="7191" w:author="rkbansal" w:date="2020-04-20T01:19:00Z">
              <w:rPr/>
            </w:rPrChange>
          </w:rPr>
          <w:t xml:space="preserve"> </w:t>
        </w:r>
        <w:r w:rsidRPr="000A3392">
          <w:rPr>
            <w:rFonts w:ascii="Consolas" w:hAnsi="Consolas" w:cs="Consolas"/>
            <w:b/>
            <w:bCs/>
            <w:color w:val="7F0055"/>
            <w:sz w:val="20"/>
            <w:szCs w:val="20"/>
            <w:rPrChange w:id="7192" w:author="rkbansal" w:date="2020-04-20T01:19:00Z">
              <w:rPr>
                <w:b/>
                <w:bCs/>
                <w:color w:val="7F0055"/>
              </w:rPr>
            </w:rPrChange>
          </w:rPr>
          <w:t>new</w:t>
        </w:r>
        <w:r w:rsidRPr="000A3392">
          <w:rPr>
            <w:rFonts w:ascii="Consolas" w:hAnsi="Consolas" w:cs="Consolas"/>
            <w:color w:val="000000"/>
            <w:sz w:val="20"/>
            <w:szCs w:val="20"/>
            <w:rPrChange w:id="7193" w:author="rkbansal" w:date="2020-04-20T01:19:00Z">
              <w:rPr/>
            </w:rPrChange>
          </w:rPr>
          <w:t xml:space="preserve"> </w:t>
        </w:r>
        <w:proofErr w:type="gramStart"/>
        <w:r w:rsidRPr="000A3392">
          <w:rPr>
            <w:rFonts w:ascii="Consolas" w:hAnsi="Consolas" w:cs="Consolas"/>
            <w:color w:val="000000"/>
            <w:sz w:val="20"/>
            <w:szCs w:val="20"/>
            <w:rPrChange w:id="7194" w:author="rkbansal" w:date="2020-04-20T01:19:00Z">
              <w:rPr/>
            </w:rPrChange>
          </w:rPr>
          <w:t>Docket(</w:t>
        </w:r>
        <w:proofErr w:type="gramEnd"/>
        <w:r w:rsidRPr="000A3392">
          <w:rPr>
            <w:rFonts w:ascii="Consolas" w:hAnsi="Consolas" w:cs="Consolas"/>
            <w:color w:val="000000"/>
            <w:sz w:val="20"/>
            <w:szCs w:val="20"/>
            <w:rPrChange w:id="7195" w:author="rkbansal" w:date="2020-04-20T01:19:00Z">
              <w:rPr/>
            </w:rPrChange>
          </w:rPr>
          <w:t>DocumentationType.</w:t>
        </w:r>
        <w:r w:rsidRPr="000A3392">
          <w:rPr>
            <w:rFonts w:ascii="Consolas" w:hAnsi="Consolas" w:cs="Consolas"/>
            <w:b/>
            <w:bCs/>
            <w:i/>
            <w:iCs/>
            <w:color w:val="0000C0"/>
            <w:sz w:val="20"/>
            <w:szCs w:val="20"/>
            <w:rPrChange w:id="7196" w:author="rkbansal" w:date="2020-04-20T01:19:00Z">
              <w:rPr>
                <w:b/>
                <w:bCs/>
                <w:i/>
                <w:iCs/>
                <w:color w:val="0000C0"/>
              </w:rPr>
            </w:rPrChange>
          </w:rPr>
          <w:t>SWAGGER_2</w:t>
        </w:r>
        <w:r w:rsidRPr="000A3392">
          <w:rPr>
            <w:rFonts w:ascii="Consolas" w:hAnsi="Consolas" w:cs="Consolas"/>
            <w:color w:val="000000"/>
            <w:sz w:val="20"/>
            <w:szCs w:val="20"/>
            <w:rPrChange w:id="7197"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98" w:author="rkbansal" w:date="2020-04-20T01:19:00Z"/>
          <w:rFonts w:ascii="Consolas" w:hAnsi="Consolas" w:cs="Consolas"/>
          <w:sz w:val="20"/>
          <w:szCs w:val="20"/>
          <w:rPrChange w:id="7199" w:author="rkbansal" w:date="2020-04-20T01:19:00Z">
            <w:rPr>
              <w:ins w:id="7200" w:author="rkbansal" w:date="2020-04-20T01:19:00Z"/>
            </w:rPr>
          </w:rPrChange>
        </w:rPr>
        <w:pPrChange w:id="7201" w:author="rkbansal" w:date="2020-04-20T01:19:00Z">
          <w:pPr>
            <w:pStyle w:val="ListParagraph"/>
            <w:numPr>
              <w:numId w:val="74"/>
            </w:numPr>
            <w:autoSpaceDE w:val="0"/>
            <w:autoSpaceDN w:val="0"/>
            <w:adjustRightInd w:val="0"/>
            <w:spacing w:after="0" w:line="240" w:lineRule="auto"/>
            <w:ind w:hanging="360"/>
          </w:pPr>
        </w:pPrChange>
      </w:pPr>
      <w:ins w:id="7202" w:author="rkbansal" w:date="2020-04-20T01:19:00Z">
        <w:r w:rsidRPr="000A3392">
          <w:rPr>
            <w:rFonts w:ascii="Consolas" w:hAnsi="Consolas" w:cs="Consolas"/>
            <w:color w:val="000000"/>
            <w:sz w:val="20"/>
            <w:szCs w:val="20"/>
            <w:rPrChange w:id="7203" w:author="rkbansal" w:date="2020-04-20T01:19:00Z">
              <w:rPr/>
            </w:rPrChange>
          </w:rPr>
          <w:t xml:space="preserve">                </w:t>
        </w:r>
        <w:proofErr w:type="gramStart"/>
        <w:r w:rsidRPr="000A3392">
          <w:rPr>
            <w:rFonts w:ascii="Consolas" w:hAnsi="Consolas" w:cs="Consolas"/>
            <w:color w:val="000000"/>
            <w:sz w:val="20"/>
            <w:szCs w:val="20"/>
            <w:rPrChange w:id="7204" w:author="rkbansal" w:date="2020-04-20T01:19:00Z">
              <w:rPr/>
            </w:rPrChange>
          </w:rPr>
          <w:t>.select</w:t>
        </w:r>
        <w:proofErr w:type="gramEnd"/>
        <w:r w:rsidRPr="000A3392">
          <w:rPr>
            <w:rFonts w:ascii="Consolas" w:hAnsi="Consolas" w:cs="Consolas"/>
            <w:color w:val="000000"/>
            <w:sz w:val="20"/>
            <w:szCs w:val="20"/>
            <w:rPrChange w:id="7205"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06" w:author="rkbansal" w:date="2020-04-20T01:19:00Z"/>
          <w:rFonts w:ascii="Consolas" w:hAnsi="Consolas" w:cs="Consolas"/>
          <w:sz w:val="20"/>
          <w:szCs w:val="20"/>
          <w:rPrChange w:id="7207" w:author="rkbansal" w:date="2020-04-20T01:19:00Z">
            <w:rPr>
              <w:ins w:id="7208" w:author="rkbansal" w:date="2020-04-20T01:19:00Z"/>
            </w:rPr>
          </w:rPrChange>
        </w:rPr>
        <w:pPrChange w:id="7209" w:author="rkbansal" w:date="2020-04-20T01:19:00Z">
          <w:pPr>
            <w:pStyle w:val="ListParagraph"/>
            <w:numPr>
              <w:numId w:val="74"/>
            </w:numPr>
            <w:autoSpaceDE w:val="0"/>
            <w:autoSpaceDN w:val="0"/>
            <w:adjustRightInd w:val="0"/>
            <w:spacing w:after="0" w:line="240" w:lineRule="auto"/>
            <w:ind w:hanging="360"/>
          </w:pPr>
        </w:pPrChange>
      </w:pPr>
      <w:ins w:id="7210" w:author="rkbansal" w:date="2020-04-20T01:19:00Z">
        <w:r w:rsidRPr="000A3392">
          <w:rPr>
            <w:rFonts w:ascii="Consolas" w:hAnsi="Consolas" w:cs="Consolas"/>
            <w:color w:val="000000"/>
            <w:sz w:val="20"/>
            <w:szCs w:val="20"/>
            <w:rPrChange w:id="7211" w:author="rkbansal" w:date="2020-04-20T01:19:00Z">
              <w:rPr/>
            </w:rPrChange>
          </w:rPr>
          <w:t xml:space="preserve">                    </w:t>
        </w:r>
        <w:proofErr w:type="gramStart"/>
        <w:r w:rsidRPr="000A3392">
          <w:rPr>
            <w:rFonts w:ascii="Consolas" w:hAnsi="Consolas" w:cs="Consolas"/>
            <w:color w:val="000000"/>
            <w:sz w:val="20"/>
            <w:szCs w:val="20"/>
            <w:rPrChange w:id="7212" w:author="rkbansal" w:date="2020-04-20T01:19:00Z">
              <w:rPr/>
            </w:rPrChange>
          </w:rPr>
          <w:t>.apis</w:t>
        </w:r>
        <w:proofErr w:type="gramEnd"/>
        <w:r w:rsidRPr="000A3392">
          <w:rPr>
            <w:rFonts w:ascii="Consolas" w:hAnsi="Consolas" w:cs="Consolas"/>
            <w:color w:val="000000"/>
            <w:sz w:val="20"/>
            <w:szCs w:val="20"/>
            <w:rPrChange w:id="7213" w:author="rkbansal" w:date="2020-04-20T01:19:00Z">
              <w:rPr/>
            </w:rPrChange>
          </w:rPr>
          <w:t>(RequestHandlerSelectors.</w:t>
        </w:r>
        <w:r w:rsidRPr="000A3392">
          <w:rPr>
            <w:rFonts w:ascii="Consolas" w:hAnsi="Consolas" w:cs="Consolas"/>
            <w:i/>
            <w:iCs/>
            <w:color w:val="000000"/>
            <w:sz w:val="20"/>
            <w:szCs w:val="20"/>
            <w:highlight w:val="yellow"/>
            <w:rPrChange w:id="7214" w:author="rkbansal" w:date="2020-04-20T01:19:00Z">
              <w:rPr>
                <w:i/>
                <w:iCs/>
              </w:rPr>
            </w:rPrChange>
          </w:rPr>
          <w:t>basePackage</w:t>
        </w:r>
        <w:r w:rsidRPr="000A3392">
          <w:rPr>
            <w:rFonts w:ascii="Consolas" w:hAnsi="Consolas" w:cs="Consolas"/>
            <w:color w:val="000000"/>
            <w:sz w:val="20"/>
            <w:szCs w:val="20"/>
            <w:highlight w:val="yellow"/>
            <w:rPrChange w:id="7215" w:author="rkbansal" w:date="2020-04-20T01:19:00Z">
              <w:rPr/>
            </w:rPrChange>
          </w:rPr>
          <w:t>(</w:t>
        </w:r>
        <w:r w:rsidRPr="000A3392">
          <w:rPr>
            <w:rFonts w:ascii="Consolas" w:hAnsi="Consolas" w:cs="Consolas"/>
            <w:color w:val="2A00FF"/>
            <w:sz w:val="20"/>
            <w:szCs w:val="20"/>
            <w:highlight w:val="yellow"/>
            <w:rPrChange w:id="7216" w:author="rkbansal" w:date="2020-04-20T01:19:00Z">
              <w:rPr>
                <w:color w:val="2A00FF"/>
              </w:rPr>
            </w:rPrChange>
          </w:rPr>
          <w:t>"com.jmk.people.api"</w:t>
        </w:r>
        <w:r w:rsidRPr="000A3392">
          <w:rPr>
            <w:rFonts w:ascii="Consolas" w:hAnsi="Consolas" w:cs="Consolas"/>
            <w:color w:val="000000"/>
            <w:sz w:val="20"/>
            <w:szCs w:val="20"/>
            <w:highlight w:val="yellow"/>
            <w:rPrChange w:id="7217" w:author="rkbansal" w:date="2020-04-20T01:19:00Z">
              <w:rPr/>
            </w:rPrChange>
          </w:rPr>
          <w:t>)).paths(PathSelectors.</w:t>
        </w:r>
        <w:r w:rsidRPr="000A3392">
          <w:rPr>
            <w:rFonts w:ascii="Consolas" w:hAnsi="Consolas" w:cs="Consolas"/>
            <w:i/>
            <w:iCs/>
            <w:color w:val="000000"/>
            <w:sz w:val="20"/>
            <w:szCs w:val="20"/>
            <w:highlight w:val="yellow"/>
            <w:rPrChange w:id="7218" w:author="rkbansal" w:date="2020-04-20T01:19:00Z">
              <w:rPr>
                <w:i/>
                <w:iCs/>
              </w:rPr>
            </w:rPrChange>
          </w:rPr>
          <w:t>regex</w:t>
        </w:r>
        <w:r w:rsidRPr="000A3392">
          <w:rPr>
            <w:rFonts w:ascii="Consolas" w:hAnsi="Consolas" w:cs="Consolas"/>
            <w:color w:val="000000"/>
            <w:sz w:val="20"/>
            <w:szCs w:val="20"/>
            <w:highlight w:val="yellow"/>
            <w:rPrChange w:id="7219" w:author="rkbansal" w:date="2020-04-20T01:19:00Z">
              <w:rPr/>
            </w:rPrChange>
          </w:rPr>
          <w:t>(</w:t>
        </w:r>
        <w:r w:rsidRPr="000A3392">
          <w:rPr>
            <w:rFonts w:ascii="Consolas" w:hAnsi="Consolas" w:cs="Consolas"/>
            <w:color w:val="2A00FF"/>
            <w:sz w:val="20"/>
            <w:szCs w:val="20"/>
            <w:highlight w:val="yellow"/>
            <w:rPrChange w:id="7220" w:author="rkbansal" w:date="2020-04-20T01:19:00Z">
              <w:rPr>
                <w:color w:val="2A00FF"/>
              </w:rPr>
            </w:rPrChange>
          </w:rPr>
          <w:t>"/*.*"</w:t>
        </w:r>
        <w:r w:rsidRPr="000A3392">
          <w:rPr>
            <w:rFonts w:ascii="Consolas" w:hAnsi="Consolas" w:cs="Consolas"/>
            <w:color w:val="000000"/>
            <w:sz w:val="20"/>
            <w:szCs w:val="20"/>
            <w:highlight w:val="yellow"/>
            <w:rPrChange w:id="7221"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22" w:author="rkbansal" w:date="2020-04-20T01:19:00Z"/>
          <w:rFonts w:ascii="Consolas" w:hAnsi="Consolas" w:cs="Consolas"/>
          <w:sz w:val="20"/>
          <w:szCs w:val="20"/>
          <w:rPrChange w:id="7223" w:author="rkbansal" w:date="2020-04-20T01:19:00Z">
            <w:rPr>
              <w:ins w:id="7224" w:author="rkbansal" w:date="2020-04-20T01:19:00Z"/>
            </w:rPr>
          </w:rPrChange>
        </w:rPr>
        <w:pPrChange w:id="7225" w:author="rkbansal" w:date="2020-04-20T01:19:00Z">
          <w:pPr>
            <w:pStyle w:val="ListParagraph"/>
            <w:numPr>
              <w:numId w:val="74"/>
            </w:numPr>
            <w:autoSpaceDE w:val="0"/>
            <w:autoSpaceDN w:val="0"/>
            <w:adjustRightInd w:val="0"/>
            <w:spacing w:after="0" w:line="240" w:lineRule="auto"/>
            <w:ind w:hanging="360"/>
          </w:pPr>
        </w:pPrChange>
      </w:pPr>
      <w:ins w:id="7226" w:author="rkbansal" w:date="2020-04-20T01:19:00Z">
        <w:r w:rsidRPr="000A3392">
          <w:rPr>
            <w:rFonts w:ascii="Consolas" w:hAnsi="Consolas" w:cs="Consolas"/>
            <w:color w:val="000000"/>
            <w:sz w:val="20"/>
            <w:szCs w:val="20"/>
            <w:rPrChange w:id="7227" w:author="rkbansal" w:date="2020-04-20T01:19:00Z">
              <w:rPr/>
            </w:rPrChange>
          </w:rPr>
          <w:t xml:space="preserve">                    </w:t>
        </w:r>
        <w:proofErr w:type="gramStart"/>
        <w:r w:rsidRPr="000A3392">
          <w:rPr>
            <w:rFonts w:ascii="Consolas" w:hAnsi="Consolas" w:cs="Consolas"/>
            <w:color w:val="000000"/>
            <w:sz w:val="20"/>
            <w:szCs w:val="20"/>
            <w:rPrChange w:id="7228" w:author="rkbansal" w:date="2020-04-20T01:19:00Z">
              <w:rPr/>
            </w:rPrChange>
          </w:rPr>
          <w:t>.build</w:t>
        </w:r>
        <w:proofErr w:type="gramEnd"/>
        <w:r w:rsidRPr="000A3392">
          <w:rPr>
            <w:rFonts w:ascii="Consolas" w:hAnsi="Consolas" w:cs="Consolas"/>
            <w:color w:val="000000"/>
            <w:sz w:val="20"/>
            <w:szCs w:val="20"/>
            <w:rPrChange w:id="7229"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30" w:author="rkbansal" w:date="2020-04-20T01:19:00Z"/>
          <w:rFonts w:ascii="Consolas" w:hAnsi="Consolas" w:cs="Consolas"/>
          <w:sz w:val="20"/>
          <w:szCs w:val="20"/>
          <w:rPrChange w:id="7231" w:author="rkbansal" w:date="2020-04-20T01:19:00Z">
            <w:rPr>
              <w:ins w:id="7232" w:author="rkbansal" w:date="2020-04-20T01:19:00Z"/>
            </w:rPr>
          </w:rPrChange>
        </w:rPr>
        <w:pPrChange w:id="7233" w:author="rkbansal" w:date="2020-04-20T01:19:00Z">
          <w:pPr>
            <w:pStyle w:val="ListParagraph"/>
            <w:numPr>
              <w:numId w:val="74"/>
            </w:numPr>
            <w:autoSpaceDE w:val="0"/>
            <w:autoSpaceDN w:val="0"/>
            <w:adjustRightInd w:val="0"/>
            <w:spacing w:after="0" w:line="240" w:lineRule="auto"/>
            <w:ind w:hanging="360"/>
          </w:pPr>
        </w:pPrChange>
      </w:pPr>
      <w:ins w:id="7234" w:author="rkbansal" w:date="2020-04-20T01:19:00Z">
        <w:r w:rsidRPr="000A3392">
          <w:rPr>
            <w:rFonts w:ascii="Consolas" w:hAnsi="Consolas" w:cs="Consolas"/>
            <w:color w:val="000000"/>
            <w:sz w:val="20"/>
            <w:szCs w:val="20"/>
            <w:rPrChange w:id="7235" w:author="rkbansal" w:date="2020-04-20T01:19:00Z">
              <w:rPr/>
            </w:rPrChange>
          </w:rPr>
          <w:t xml:space="preserve">                </w:t>
        </w:r>
        <w:proofErr w:type="gramStart"/>
        <w:r w:rsidRPr="000A3392">
          <w:rPr>
            <w:rFonts w:ascii="Consolas" w:hAnsi="Consolas" w:cs="Consolas"/>
            <w:color w:val="000000"/>
            <w:sz w:val="20"/>
            <w:szCs w:val="20"/>
            <w:rPrChange w:id="7236" w:author="rkbansal" w:date="2020-04-20T01:19:00Z">
              <w:rPr/>
            </w:rPrChange>
          </w:rPr>
          <w:t>.</w:t>
        </w:r>
        <w:proofErr w:type="spellStart"/>
        <w:r w:rsidRPr="000A3392">
          <w:rPr>
            <w:rFonts w:ascii="Consolas" w:hAnsi="Consolas" w:cs="Consolas"/>
            <w:color w:val="000000"/>
            <w:sz w:val="20"/>
            <w:szCs w:val="20"/>
            <w:rPrChange w:id="7237" w:author="rkbansal" w:date="2020-04-20T01:19:00Z">
              <w:rPr/>
            </w:rPrChange>
          </w:rPr>
          <w:t>directModelSubstitute</w:t>
        </w:r>
        <w:proofErr w:type="spellEnd"/>
        <w:proofErr w:type="gramEnd"/>
        <w:r w:rsidRPr="000A3392">
          <w:rPr>
            <w:rFonts w:ascii="Consolas" w:hAnsi="Consolas" w:cs="Consolas"/>
            <w:color w:val="000000"/>
            <w:sz w:val="20"/>
            <w:szCs w:val="20"/>
            <w:rPrChange w:id="7238" w:author="rkbansal" w:date="2020-04-20T01:19:00Z">
              <w:rPr/>
            </w:rPrChange>
          </w:rPr>
          <w:t>(</w:t>
        </w:r>
        <w:proofErr w:type="spellStart"/>
        <w:r w:rsidRPr="000A3392">
          <w:rPr>
            <w:rFonts w:ascii="Consolas" w:hAnsi="Consolas" w:cs="Consolas"/>
            <w:color w:val="000000"/>
            <w:sz w:val="20"/>
            <w:szCs w:val="20"/>
            <w:rPrChange w:id="7239" w:author="rkbansal" w:date="2020-04-20T01:19:00Z">
              <w:rPr/>
            </w:rPrChange>
          </w:rPr>
          <w:t>org.threeten.bp.LocalDate.</w:t>
        </w:r>
        <w:r w:rsidRPr="000A3392">
          <w:rPr>
            <w:rFonts w:ascii="Consolas" w:hAnsi="Consolas" w:cs="Consolas"/>
            <w:b/>
            <w:bCs/>
            <w:color w:val="7F0055"/>
            <w:sz w:val="20"/>
            <w:szCs w:val="20"/>
            <w:rPrChange w:id="7240" w:author="rkbansal" w:date="2020-04-20T01:19:00Z">
              <w:rPr>
                <w:b/>
                <w:bCs/>
                <w:color w:val="7F0055"/>
              </w:rPr>
            </w:rPrChange>
          </w:rPr>
          <w:t>class</w:t>
        </w:r>
        <w:proofErr w:type="spellEnd"/>
        <w:r w:rsidRPr="000A3392">
          <w:rPr>
            <w:rFonts w:ascii="Consolas" w:hAnsi="Consolas" w:cs="Consolas"/>
            <w:color w:val="000000"/>
            <w:sz w:val="20"/>
            <w:szCs w:val="20"/>
            <w:rPrChange w:id="7241" w:author="rkbansal" w:date="2020-04-20T01:19:00Z">
              <w:rPr/>
            </w:rPrChange>
          </w:rPr>
          <w:t xml:space="preserve">, </w:t>
        </w:r>
        <w:proofErr w:type="spellStart"/>
        <w:r w:rsidRPr="000A3392">
          <w:rPr>
            <w:rFonts w:ascii="Consolas" w:hAnsi="Consolas" w:cs="Consolas"/>
            <w:color w:val="000000"/>
            <w:sz w:val="20"/>
            <w:szCs w:val="20"/>
            <w:rPrChange w:id="7242" w:author="rkbansal" w:date="2020-04-20T01:19:00Z">
              <w:rPr/>
            </w:rPrChange>
          </w:rPr>
          <w:t>java.sql.Date.</w:t>
        </w:r>
        <w:r w:rsidRPr="000A3392">
          <w:rPr>
            <w:rFonts w:ascii="Consolas" w:hAnsi="Consolas" w:cs="Consolas"/>
            <w:b/>
            <w:bCs/>
            <w:color w:val="7F0055"/>
            <w:sz w:val="20"/>
            <w:szCs w:val="20"/>
            <w:rPrChange w:id="7243" w:author="rkbansal" w:date="2020-04-20T01:19:00Z">
              <w:rPr>
                <w:b/>
                <w:bCs/>
                <w:color w:val="7F0055"/>
              </w:rPr>
            </w:rPrChange>
          </w:rPr>
          <w:t>class</w:t>
        </w:r>
        <w:proofErr w:type="spellEnd"/>
        <w:r w:rsidRPr="000A3392">
          <w:rPr>
            <w:rFonts w:ascii="Consolas" w:hAnsi="Consolas" w:cs="Consolas"/>
            <w:color w:val="000000"/>
            <w:sz w:val="20"/>
            <w:szCs w:val="20"/>
            <w:rPrChange w:id="7244"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45" w:author="rkbansal" w:date="2020-04-20T01:19:00Z"/>
          <w:rFonts w:ascii="Consolas" w:hAnsi="Consolas" w:cs="Consolas"/>
          <w:sz w:val="20"/>
          <w:szCs w:val="20"/>
          <w:rPrChange w:id="7246" w:author="rkbansal" w:date="2020-04-20T01:19:00Z">
            <w:rPr>
              <w:ins w:id="7247" w:author="rkbansal" w:date="2020-04-20T01:19:00Z"/>
            </w:rPr>
          </w:rPrChange>
        </w:rPr>
        <w:pPrChange w:id="7248" w:author="rkbansal" w:date="2020-04-20T01:19:00Z">
          <w:pPr>
            <w:pStyle w:val="ListParagraph"/>
            <w:numPr>
              <w:numId w:val="74"/>
            </w:numPr>
            <w:autoSpaceDE w:val="0"/>
            <w:autoSpaceDN w:val="0"/>
            <w:adjustRightInd w:val="0"/>
            <w:spacing w:after="0" w:line="240" w:lineRule="auto"/>
            <w:ind w:hanging="360"/>
          </w:pPr>
        </w:pPrChange>
      </w:pPr>
      <w:ins w:id="7249" w:author="rkbansal" w:date="2020-04-20T01:19:00Z">
        <w:r w:rsidRPr="000A3392">
          <w:rPr>
            <w:rFonts w:ascii="Consolas" w:hAnsi="Consolas" w:cs="Consolas"/>
            <w:color w:val="000000"/>
            <w:sz w:val="20"/>
            <w:szCs w:val="20"/>
            <w:rPrChange w:id="7250" w:author="rkbansal" w:date="2020-04-20T01:19:00Z">
              <w:rPr/>
            </w:rPrChange>
          </w:rPr>
          <w:t xml:space="preserve">                </w:t>
        </w:r>
        <w:proofErr w:type="gramStart"/>
        <w:r w:rsidRPr="000A3392">
          <w:rPr>
            <w:rFonts w:ascii="Consolas" w:hAnsi="Consolas" w:cs="Consolas"/>
            <w:color w:val="000000"/>
            <w:sz w:val="20"/>
            <w:szCs w:val="20"/>
            <w:rPrChange w:id="7251" w:author="rkbansal" w:date="2020-04-20T01:19:00Z">
              <w:rPr/>
            </w:rPrChange>
          </w:rPr>
          <w:t>.</w:t>
        </w:r>
        <w:proofErr w:type="spellStart"/>
        <w:r w:rsidRPr="000A3392">
          <w:rPr>
            <w:rFonts w:ascii="Consolas" w:hAnsi="Consolas" w:cs="Consolas"/>
            <w:color w:val="000000"/>
            <w:sz w:val="20"/>
            <w:szCs w:val="20"/>
            <w:rPrChange w:id="7252" w:author="rkbansal" w:date="2020-04-20T01:19:00Z">
              <w:rPr/>
            </w:rPrChange>
          </w:rPr>
          <w:t>directModelSubstitute</w:t>
        </w:r>
        <w:proofErr w:type="spellEnd"/>
        <w:proofErr w:type="gramEnd"/>
        <w:r w:rsidRPr="000A3392">
          <w:rPr>
            <w:rFonts w:ascii="Consolas" w:hAnsi="Consolas" w:cs="Consolas"/>
            <w:color w:val="000000"/>
            <w:sz w:val="20"/>
            <w:szCs w:val="20"/>
            <w:rPrChange w:id="7253" w:author="rkbansal" w:date="2020-04-20T01:19:00Z">
              <w:rPr/>
            </w:rPrChange>
          </w:rPr>
          <w:t>(</w:t>
        </w:r>
        <w:proofErr w:type="spellStart"/>
        <w:r w:rsidRPr="000A3392">
          <w:rPr>
            <w:rFonts w:ascii="Consolas" w:hAnsi="Consolas" w:cs="Consolas"/>
            <w:color w:val="000000"/>
            <w:sz w:val="20"/>
            <w:szCs w:val="20"/>
            <w:rPrChange w:id="7254" w:author="rkbansal" w:date="2020-04-20T01:19:00Z">
              <w:rPr/>
            </w:rPrChange>
          </w:rPr>
          <w:t>org.threeten.bp.OffsetDateTime.</w:t>
        </w:r>
        <w:r w:rsidRPr="000A3392">
          <w:rPr>
            <w:rFonts w:ascii="Consolas" w:hAnsi="Consolas" w:cs="Consolas"/>
            <w:b/>
            <w:bCs/>
            <w:color w:val="7F0055"/>
            <w:sz w:val="20"/>
            <w:szCs w:val="20"/>
            <w:rPrChange w:id="7255" w:author="rkbansal" w:date="2020-04-20T01:19:00Z">
              <w:rPr>
                <w:b/>
                <w:bCs/>
                <w:color w:val="7F0055"/>
              </w:rPr>
            </w:rPrChange>
          </w:rPr>
          <w:t>class</w:t>
        </w:r>
        <w:proofErr w:type="spellEnd"/>
        <w:r w:rsidRPr="000A3392">
          <w:rPr>
            <w:rFonts w:ascii="Consolas" w:hAnsi="Consolas" w:cs="Consolas"/>
            <w:color w:val="000000"/>
            <w:sz w:val="20"/>
            <w:szCs w:val="20"/>
            <w:rPrChange w:id="7256" w:author="rkbansal" w:date="2020-04-20T01:19:00Z">
              <w:rPr/>
            </w:rPrChange>
          </w:rPr>
          <w:t xml:space="preserve">, </w:t>
        </w:r>
        <w:proofErr w:type="spellStart"/>
        <w:r w:rsidRPr="000A3392">
          <w:rPr>
            <w:rFonts w:ascii="Consolas" w:hAnsi="Consolas" w:cs="Consolas"/>
            <w:color w:val="000000"/>
            <w:sz w:val="20"/>
            <w:szCs w:val="20"/>
            <w:rPrChange w:id="7257" w:author="rkbansal" w:date="2020-04-20T01:19:00Z">
              <w:rPr/>
            </w:rPrChange>
          </w:rPr>
          <w:t>java.util.Date.</w:t>
        </w:r>
        <w:r w:rsidRPr="000A3392">
          <w:rPr>
            <w:rFonts w:ascii="Consolas" w:hAnsi="Consolas" w:cs="Consolas"/>
            <w:b/>
            <w:bCs/>
            <w:color w:val="7F0055"/>
            <w:sz w:val="20"/>
            <w:szCs w:val="20"/>
            <w:rPrChange w:id="7258" w:author="rkbansal" w:date="2020-04-20T01:19:00Z">
              <w:rPr>
                <w:b/>
                <w:bCs/>
                <w:color w:val="7F0055"/>
              </w:rPr>
            </w:rPrChange>
          </w:rPr>
          <w:t>class</w:t>
        </w:r>
        <w:proofErr w:type="spellEnd"/>
        <w:r w:rsidRPr="000A3392">
          <w:rPr>
            <w:rFonts w:ascii="Consolas" w:hAnsi="Consolas" w:cs="Consolas"/>
            <w:color w:val="000000"/>
            <w:sz w:val="20"/>
            <w:szCs w:val="20"/>
            <w:rPrChange w:id="7259"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60" w:author="rkbansal" w:date="2020-04-20T01:19:00Z"/>
          <w:rFonts w:ascii="Consolas" w:hAnsi="Consolas" w:cs="Consolas"/>
          <w:sz w:val="20"/>
          <w:szCs w:val="20"/>
          <w:rPrChange w:id="7261" w:author="rkbansal" w:date="2020-04-20T01:19:00Z">
            <w:rPr>
              <w:ins w:id="7262" w:author="rkbansal" w:date="2020-04-20T01:19:00Z"/>
            </w:rPr>
          </w:rPrChange>
        </w:rPr>
        <w:pPrChange w:id="7263" w:author="rkbansal" w:date="2020-04-20T01:19:00Z">
          <w:pPr>
            <w:pStyle w:val="ListParagraph"/>
            <w:numPr>
              <w:numId w:val="74"/>
            </w:numPr>
            <w:autoSpaceDE w:val="0"/>
            <w:autoSpaceDN w:val="0"/>
            <w:adjustRightInd w:val="0"/>
            <w:spacing w:after="0" w:line="240" w:lineRule="auto"/>
            <w:ind w:hanging="360"/>
          </w:pPr>
        </w:pPrChange>
      </w:pPr>
      <w:ins w:id="7264" w:author="rkbansal" w:date="2020-04-20T01:19:00Z">
        <w:r w:rsidRPr="000A3392">
          <w:rPr>
            <w:rFonts w:ascii="Consolas" w:hAnsi="Consolas" w:cs="Consolas"/>
            <w:color w:val="000000"/>
            <w:sz w:val="20"/>
            <w:szCs w:val="20"/>
            <w:rPrChange w:id="7265" w:author="rkbansal" w:date="2020-04-20T01:19:00Z">
              <w:rPr/>
            </w:rPrChange>
          </w:rPr>
          <w:t xml:space="preserve">                </w:t>
        </w:r>
        <w:proofErr w:type="gramStart"/>
        <w:r w:rsidRPr="000A3392">
          <w:rPr>
            <w:rFonts w:ascii="Consolas" w:hAnsi="Consolas" w:cs="Consolas"/>
            <w:color w:val="000000"/>
            <w:sz w:val="20"/>
            <w:szCs w:val="20"/>
            <w:rPrChange w:id="7266" w:author="rkbansal" w:date="2020-04-20T01:19:00Z">
              <w:rPr/>
            </w:rPrChange>
          </w:rPr>
          <w:t>.</w:t>
        </w:r>
        <w:proofErr w:type="spellStart"/>
        <w:r w:rsidRPr="000A3392">
          <w:rPr>
            <w:rFonts w:ascii="Consolas" w:hAnsi="Consolas" w:cs="Consolas"/>
            <w:color w:val="000000"/>
            <w:sz w:val="20"/>
            <w:szCs w:val="20"/>
            <w:rPrChange w:id="7267" w:author="rkbansal" w:date="2020-04-20T01:19:00Z">
              <w:rPr/>
            </w:rPrChange>
          </w:rPr>
          <w:t>apiInfo</w:t>
        </w:r>
        <w:proofErr w:type="spellEnd"/>
        <w:proofErr w:type="gramEnd"/>
        <w:r w:rsidRPr="000A3392">
          <w:rPr>
            <w:rFonts w:ascii="Consolas" w:hAnsi="Consolas" w:cs="Consolas"/>
            <w:color w:val="000000"/>
            <w:sz w:val="20"/>
            <w:szCs w:val="20"/>
            <w:rPrChange w:id="7268" w:author="rkbansal" w:date="2020-04-20T01:19:00Z">
              <w:rPr/>
            </w:rPrChange>
          </w:rPr>
          <w:t>(</w:t>
        </w:r>
        <w:proofErr w:type="spellStart"/>
        <w:r w:rsidRPr="000A3392">
          <w:rPr>
            <w:rFonts w:ascii="Consolas" w:hAnsi="Consolas" w:cs="Consolas"/>
            <w:color w:val="000000"/>
            <w:sz w:val="20"/>
            <w:szCs w:val="20"/>
            <w:rPrChange w:id="7269" w:author="rkbansal" w:date="2020-04-20T01:19:00Z">
              <w:rPr/>
            </w:rPrChange>
          </w:rPr>
          <w:t>apiInfo</w:t>
        </w:r>
        <w:proofErr w:type="spellEnd"/>
        <w:r w:rsidRPr="000A3392">
          <w:rPr>
            <w:rFonts w:ascii="Consolas" w:hAnsi="Consolas" w:cs="Consolas"/>
            <w:color w:val="000000"/>
            <w:sz w:val="20"/>
            <w:szCs w:val="20"/>
            <w:rPrChange w:id="7270"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71" w:author="rkbansal" w:date="2020-04-20T01:19:00Z"/>
          <w:rFonts w:ascii="Consolas" w:hAnsi="Consolas" w:cs="Consolas"/>
          <w:sz w:val="20"/>
          <w:szCs w:val="20"/>
          <w:rPrChange w:id="7272" w:author="rkbansal" w:date="2020-04-20T01:19:00Z">
            <w:rPr>
              <w:ins w:id="7273" w:author="rkbansal" w:date="2020-04-20T01:19:00Z"/>
            </w:rPr>
          </w:rPrChange>
        </w:rPr>
        <w:pPrChange w:id="7274" w:author="rkbansal" w:date="2020-04-20T01:19:00Z">
          <w:pPr>
            <w:pStyle w:val="ListParagraph"/>
            <w:numPr>
              <w:numId w:val="74"/>
            </w:numPr>
            <w:autoSpaceDE w:val="0"/>
            <w:autoSpaceDN w:val="0"/>
            <w:adjustRightInd w:val="0"/>
            <w:spacing w:after="0" w:line="240" w:lineRule="auto"/>
            <w:ind w:hanging="360"/>
          </w:pPr>
        </w:pPrChange>
      </w:pPr>
      <w:ins w:id="7275" w:author="rkbansal" w:date="2020-04-20T01:19:00Z">
        <w:r w:rsidRPr="000A3392">
          <w:rPr>
            <w:rFonts w:ascii="Consolas" w:hAnsi="Consolas" w:cs="Consolas"/>
            <w:color w:val="000000"/>
            <w:sz w:val="20"/>
            <w:szCs w:val="20"/>
            <w:rPrChange w:id="7276"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77" w:author="rkbansal" w:date="2020-04-20T01:19:00Z"/>
          <w:rFonts w:ascii="Consolas" w:hAnsi="Consolas" w:cs="Consolas"/>
          <w:sz w:val="20"/>
          <w:szCs w:val="20"/>
          <w:rPrChange w:id="7278" w:author="rkbansal" w:date="2020-04-20T01:19:00Z">
            <w:rPr>
              <w:ins w:id="7279" w:author="rkbansal" w:date="2020-04-20T01:19:00Z"/>
            </w:rPr>
          </w:rPrChange>
        </w:rPr>
        <w:pPrChange w:id="7280"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81" w:author="rkbansal" w:date="2020-04-20T01:19:00Z"/>
          <w:rFonts w:ascii="Consolas" w:hAnsi="Consolas" w:cs="Consolas"/>
          <w:sz w:val="20"/>
          <w:szCs w:val="20"/>
          <w:rPrChange w:id="7282" w:author="rkbansal" w:date="2020-04-20T01:19:00Z">
            <w:rPr>
              <w:ins w:id="7283" w:author="rkbansal" w:date="2020-04-20T01:19:00Z"/>
            </w:rPr>
          </w:rPrChange>
        </w:rPr>
        <w:pPrChange w:id="7284" w:author="rkbansal" w:date="2020-04-20T01:19:00Z">
          <w:pPr>
            <w:pStyle w:val="ListParagraph"/>
            <w:numPr>
              <w:numId w:val="74"/>
            </w:numPr>
            <w:autoSpaceDE w:val="0"/>
            <w:autoSpaceDN w:val="0"/>
            <w:adjustRightInd w:val="0"/>
            <w:spacing w:after="0" w:line="240" w:lineRule="auto"/>
            <w:ind w:hanging="360"/>
          </w:pPr>
        </w:pPrChange>
      </w:pPr>
      <w:ins w:id="7285" w:author="rkbansal" w:date="2020-04-20T01:19:00Z">
        <w:r w:rsidRPr="000A3392">
          <w:rPr>
            <w:rFonts w:ascii="Consolas" w:hAnsi="Consolas" w:cs="Consolas"/>
            <w:color w:val="000000"/>
            <w:sz w:val="20"/>
            <w:szCs w:val="20"/>
            <w:rPrChange w:id="7286" w:author="rkbansal" w:date="2020-04-20T01:19:00Z">
              <w:rPr/>
            </w:rPrChange>
          </w:rPr>
          <w:t>}</w:t>
        </w:r>
      </w:ins>
    </w:p>
    <w:p w14:paraId="662216C3" w14:textId="77777777" w:rsidR="000A3392" w:rsidRPr="007D5DE0" w:rsidRDefault="000A3392">
      <w:pPr>
        <w:rPr>
          <w:ins w:id="7287" w:author="rkbansal" w:date="2020-04-19T23:37:00Z"/>
        </w:rPr>
        <w:pPrChange w:id="7288"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289" w:author="rkbansal" w:date="2020-04-19T23:37:00Z"/>
          <w:bCs/>
        </w:rPr>
      </w:pPr>
      <w:ins w:id="7290"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7291" w:author="rkbansal" w:date="2020-04-19T23:37:00Z"/>
          <w:bCs/>
        </w:rPr>
      </w:pPr>
      <w:ins w:id="7292"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293" w:author="rkbansal" w:date="2020-04-19T23:37:00Z"/>
          <w:b/>
          <w:sz w:val="18"/>
        </w:rPr>
      </w:pPr>
    </w:p>
    <w:p w14:paraId="3CB717BC" w14:textId="07D20676" w:rsidR="00CF6C1A" w:rsidRDefault="00CF6C1A" w:rsidP="00CF6C1A">
      <w:pPr>
        <w:pStyle w:val="ListParagraph"/>
        <w:numPr>
          <w:ilvl w:val="0"/>
          <w:numId w:val="74"/>
        </w:numPr>
        <w:rPr>
          <w:ins w:id="7294" w:author="rkbansal" w:date="2020-04-19T23:37:00Z"/>
        </w:rPr>
      </w:pPr>
      <w:ins w:id="7295" w:author="rkbansal" w:date="2020-04-19T23:37:00Z">
        <w:r>
          <w:t>After running the application, should be visible following functions for the following url:</w:t>
        </w:r>
        <w:r w:rsidRPr="00B51A16">
          <w:t xml:space="preserve"> </w:t>
        </w:r>
      </w:ins>
      <w:ins w:id="7296" w:author="rkbansal" w:date="2020-04-20T01:23:00Z">
        <w:r w:rsidR="007957BB">
          <w:fldChar w:fldCharType="begin"/>
        </w:r>
        <w:r w:rsidR="007957BB">
          <w:instrText xml:space="preserve"> HYPERLINK "</w:instrText>
        </w:r>
      </w:ins>
      <w:ins w:id="7297" w:author="rkbansal" w:date="2020-04-19T23:37:00Z">
        <w:r w:rsidR="007957BB" w:rsidRPr="007957BB">
          <w:rPr>
            <w:rPrChange w:id="7298" w:author="rkbansal" w:date="2020-04-20T01:23:00Z">
              <w:rPr>
                <w:rStyle w:val="Hyperlink"/>
              </w:rPr>
            </w:rPrChange>
          </w:rPr>
          <w:instrText>http://localhost:</w:instrText>
        </w:r>
      </w:ins>
      <w:ins w:id="7299" w:author="rkbansal" w:date="2020-04-20T01:23:00Z">
        <w:r w:rsidR="007957BB" w:rsidRPr="007957BB">
          <w:rPr>
            <w:rPrChange w:id="7300" w:author="rkbansal" w:date="2020-04-20T01:23:00Z">
              <w:rPr>
                <w:rStyle w:val="Hyperlink"/>
              </w:rPr>
            </w:rPrChange>
          </w:rPr>
          <w:instrText>6</w:instrText>
        </w:r>
      </w:ins>
      <w:ins w:id="7301" w:author="rkbansal" w:date="2020-04-19T23:37:00Z">
        <w:r w:rsidR="007957BB" w:rsidRPr="007957BB">
          <w:rPr>
            <w:rPrChange w:id="7302" w:author="rkbansal" w:date="2020-04-20T01:23:00Z">
              <w:rPr>
                <w:rStyle w:val="Hyperlink"/>
              </w:rPr>
            </w:rPrChange>
          </w:rPr>
          <w:instrText>379/api/p</w:instrText>
        </w:r>
      </w:ins>
      <w:ins w:id="7303" w:author="rkbansal" w:date="2020-04-20T01:23:00Z">
        <w:r w:rsidR="007957BB" w:rsidRPr="007957BB">
          <w:rPr>
            <w:rPrChange w:id="7304" w:author="rkbansal" w:date="2020-04-20T01:23:00Z">
              <w:rPr>
                <w:rStyle w:val="Hyperlink"/>
              </w:rPr>
            </w:rPrChange>
          </w:rPr>
          <w:instrText>eople</w:instrText>
        </w:r>
      </w:ins>
      <w:ins w:id="7305" w:author="rkbansal" w:date="2020-04-19T23:37:00Z">
        <w:r w:rsidR="007957BB" w:rsidRPr="007957BB">
          <w:rPr>
            <w:rPrChange w:id="7306" w:author="rkbansal" w:date="2020-04-20T01:23:00Z">
              <w:rPr>
                <w:rStyle w:val="Hyperlink"/>
              </w:rPr>
            </w:rPrChange>
          </w:rPr>
          <w:instrText>-mgmt-service/swagger-ui.html</w:instrText>
        </w:r>
      </w:ins>
      <w:ins w:id="7307" w:author="rkbansal" w:date="2020-04-20T01:23:00Z">
        <w:r w:rsidR="007957BB">
          <w:instrText xml:space="preserve">" </w:instrText>
        </w:r>
        <w:r w:rsidR="007957BB">
          <w:fldChar w:fldCharType="separate"/>
        </w:r>
      </w:ins>
      <w:ins w:id="7308" w:author="rkbansal" w:date="2020-04-19T23:37:00Z">
        <w:r w:rsidR="007957BB" w:rsidRPr="00AD14E2">
          <w:rPr>
            <w:rStyle w:val="Hyperlink"/>
          </w:rPr>
          <w:t>http://localhost:</w:t>
        </w:r>
      </w:ins>
      <w:ins w:id="7309" w:author="rkbansal" w:date="2020-04-20T01:23:00Z">
        <w:r w:rsidR="007957BB" w:rsidRPr="00AD14E2">
          <w:rPr>
            <w:rStyle w:val="Hyperlink"/>
          </w:rPr>
          <w:t>6</w:t>
        </w:r>
      </w:ins>
      <w:ins w:id="7310" w:author="rkbansal" w:date="2020-04-19T23:37:00Z">
        <w:r w:rsidR="007957BB" w:rsidRPr="00AD14E2">
          <w:rPr>
            <w:rStyle w:val="Hyperlink"/>
          </w:rPr>
          <w:t>379/api/p</w:t>
        </w:r>
      </w:ins>
      <w:ins w:id="7311" w:author="rkbansal" w:date="2020-04-20T01:23:00Z">
        <w:r w:rsidR="007957BB" w:rsidRPr="00AD14E2">
          <w:rPr>
            <w:rStyle w:val="Hyperlink"/>
          </w:rPr>
          <w:t>eople</w:t>
        </w:r>
      </w:ins>
      <w:ins w:id="7312" w:author="rkbansal" w:date="2020-04-19T23:37:00Z">
        <w:r w:rsidR="007957BB" w:rsidRPr="00AD14E2">
          <w:rPr>
            <w:rStyle w:val="Hyperlink"/>
          </w:rPr>
          <w:t>-mgmt-service/swagger-ui.html</w:t>
        </w:r>
      </w:ins>
      <w:ins w:id="7313" w:author="rkbansal" w:date="2020-04-20T01:23:00Z">
        <w:r w:rsidR="007957BB">
          <w:fldChar w:fldCharType="end"/>
        </w:r>
      </w:ins>
    </w:p>
    <w:p w14:paraId="571667A7" w14:textId="77777777" w:rsidR="00CF6C1A" w:rsidRDefault="00CF6C1A" w:rsidP="00CF6C1A">
      <w:pPr>
        <w:pStyle w:val="ListParagraph"/>
        <w:rPr>
          <w:ins w:id="7314" w:author="rkbansal" w:date="2020-04-19T23:37:00Z"/>
        </w:rPr>
      </w:pPr>
    </w:p>
    <w:p w14:paraId="11936223" w14:textId="77777777" w:rsidR="00CF6C1A" w:rsidRDefault="00CF6C1A" w:rsidP="00CF6C1A">
      <w:pPr>
        <w:pStyle w:val="ListParagraph"/>
        <w:rPr>
          <w:ins w:id="7315" w:author="rkbansal" w:date="2020-04-19T23:37:00Z"/>
        </w:rPr>
      </w:pPr>
      <w:ins w:id="7316" w:author="rkbansal" w:date="2020-04-19T23:37:00Z">
        <w:r>
          <w:t>Or</w:t>
        </w:r>
      </w:ins>
    </w:p>
    <w:p w14:paraId="5E28A4D7" w14:textId="346F4676" w:rsidR="00CF6C1A" w:rsidRDefault="00FB198A" w:rsidP="00CF6C1A">
      <w:pPr>
        <w:pStyle w:val="ListParagraph"/>
        <w:rPr>
          <w:ins w:id="7317" w:author="rkbansal" w:date="2020-04-19T23:37:00Z"/>
        </w:rPr>
      </w:pPr>
      <w:ins w:id="7318" w:author="rkbansal" w:date="2020-04-20T01:27:00Z">
        <w:r>
          <w:fldChar w:fldCharType="begin"/>
        </w:r>
        <w:r>
          <w:instrText xml:space="preserve"> HYPERLINK "</w:instrText>
        </w:r>
      </w:ins>
      <w:ins w:id="7319" w:author="rkbansal" w:date="2020-04-19T23:37:00Z">
        <w:r w:rsidRPr="00FB198A">
          <w:rPr>
            <w:rPrChange w:id="7320" w:author="rkbansal" w:date="2020-04-20T01:27:00Z">
              <w:rPr>
                <w:rStyle w:val="Hyperlink"/>
              </w:rPr>
            </w:rPrChange>
          </w:rPr>
          <w:instrText>http://localhost:</w:instrText>
        </w:r>
      </w:ins>
      <w:ins w:id="7321" w:author="rkbansal" w:date="2020-04-20T01:24:00Z">
        <w:r w:rsidRPr="00FB198A">
          <w:rPr>
            <w:rPrChange w:id="7322" w:author="rkbansal" w:date="2020-04-20T01:27:00Z">
              <w:rPr>
                <w:rStyle w:val="Hyperlink"/>
              </w:rPr>
            </w:rPrChange>
          </w:rPr>
          <w:instrText>6</w:instrText>
        </w:r>
      </w:ins>
      <w:ins w:id="7323" w:author="rkbansal" w:date="2020-04-19T23:37:00Z">
        <w:r w:rsidRPr="00FB198A">
          <w:rPr>
            <w:rPrChange w:id="7324" w:author="rkbansal" w:date="2020-04-20T01:27:00Z">
              <w:rPr>
                <w:rStyle w:val="Hyperlink"/>
              </w:rPr>
            </w:rPrChange>
          </w:rPr>
          <w:instrText>379/api/p</w:instrText>
        </w:r>
      </w:ins>
      <w:ins w:id="7325" w:author="rkbansal" w:date="2020-04-20T01:24:00Z">
        <w:r w:rsidRPr="00FB198A">
          <w:rPr>
            <w:rPrChange w:id="7326" w:author="rkbansal" w:date="2020-04-20T01:27:00Z">
              <w:rPr>
                <w:rStyle w:val="Hyperlink"/>
              </w:rPr>
            </w:rPrChange>
          </w:rPr>
          <w:instrText>eople</w:instrText>
        </w:r>
      </w:ins>
      <w:ins w:id="7327" w:author="rkbansal" w:date="2020-04-19T23:37:00Z">
        <w:r w:rsidRPr="00FB198A">
          <w:rPr>
            <w:rPrChange w:id="7328" w:author="rkbansal" w:date="2020-04-20T01:27:00Z">
              <w:rPr>
                <w:rStyle w:val="Hyperlink"/>
              </w:rPr>
            </w:rPrChange>
          </w:rPr>
          <w:instrText>-mgmt-service/api-docs</w:instrText>
        </w:r>
      </w:ins>
      <w:ins w:id="7329" w:author="rkbansal" w:date="2020-04-20T01:27:00Z">
        <w:r>
          <w:instrText xml:space="preserve">" </w:instrText>
        </w:r>
        <w:r>
          <w:fldChar w:fldCharType="separate"/>
        </w:r>
      </w:ins>
      <w:ins w:id="7330" w:author="rkbansal" w:date="2020-04-19T23:37:00Z">
        <w:r w:rsidRPr="00AD14E2">
          <w:rPr>
            <w:rStyle w:val="Hyperlink"/>
          </w:rPr>
          <w:t>http://localhost:</w:t>
        </w:r>
      </w:ins>
      <w:ins w:id="7331" w:author="rkbansal" w:date="2020-04-20T01:24:00Z">
        <w:r w:rsidRPr="00AD14E2">
          <w:rPr>
            <w:rStyle w:val="Hyperlink"/>
          </w:rPr>
          <w:t>6</w:t>
        </w:r>
      </w:ins>
      <w:ins w:id="7332" w:author="rkbansal" w:date="2020-04-19T23:37:00Z">
        <w:r w:rsidRPr="00AD14E2">
          <w:rPr>
            <w:rStyle w:val="Hyperlink"/>
          </w:rPr>
          <w:t>379/api/p</w:t>
        </w:r>
      </w:ins>
      <w:ins w:id="7333" w:author="rkbansal" w:date="2020-04-20T01:24:00Z">
        <w:r w:rsidRPr="00AD14E2">
          <w:rPr>
            <w:rStyle w:val="Hyperlink"/>
          </w:rPr>
          <w:t>eople</w:t>
        </w:r>
      </w:ins>
      <w:ins w:id="7334" w:author="rkbansal" w:date="2020-04-19T23:37:00Z">
        <w:r w:rsidRPr="00AD14E2">
          <w:rPr>
            <w:rStyle w:val="Hyperlink"/>
          </w:rPr>
          <w:t>-mgmt-service/api-docs</w:t>
        </w:r>
      </w:ins>
      <w:ins w:id="7335" w:author="rkbansal" w:date="2020-04-20T01:27:00Z">
        <w:r>
          <w:fldChar w:fldCharType="end"/>
        </w:r>
      </w:ins>
    </w:p>
    <w:p w14:paraId="5848BAEC" w14:textId="77777777" w:rsidR="00CF6C1A" w:rsidRDefault="00CF6C1A" w:rsidP="00CF6C1A">
      <w:pPr>
        <w:pStyle w:val="ListParagraph"/>
        <w:rPr>
          <w:ins w:id="7336" w:author="rkbansal" w:date="2020-04-19T23:37:00Z"/>
        </w:rPr>
      </w:pPr>
    </w:p>
    <w:p w14:paraId="7937E25F" w14:textId="10F63514" w:rsidR="00CF6C1A" w:rsidRDefault="00FB198A" w:rsidP="00CF6C1A">
      <w:pPr>
        <w:pStyle w:val="ListParagraph"/>
        <w:rPr>
          <w:ins w:id="7337" w:author="rkbansal" w:date="2020-04-19T23:37:00Z"/>
        </w:rPr>
      </w:pPr>
      <w:ins w:id="7338"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339" w:author="rkbansal" w:date="2020-04-19T23:37:00Z"/>
        </w:rPr>
      </w:pPr>
    </w:p>
    <w:p w14:paraId="0B2B422E" w14:textId="33875643" w:rsidR="00CF6C1A" w:rsidRDefault="00CF6C1A" w:rsidP="00CF6C1A">
      <w:pPr>
        <w:pStyle w:val="ListParagraph"/>
        <w:numPr>
          <w:ilvl w:val="0"/>
          <w:numId w:val="74"/>
        </w:numPr>
        <w:rPr>
          <w:ins w:id="7340" w:author="rkbansal" w:date="2020-04-19T23:37:00Z"/>
        </w:rPr>
      </w:pPr>
      <w:ins w:id="7341" w:author="rkbansal" w:date="2020-04-19T23:37:00Z">
        <w:r>
          <w:t xml:space="preserve">Test the </w:t>
        </w:r>
      </w:ins>
      <w:ins w:id="7342" w:author="rkbansal" w:date="2020-04-20T01:35:00Z">
        <w:r w:rsidR="0024774D">
          <w:t>People</w:t>
        </w:r>
      </w:ins>
      <w:ins w:id="7343"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7344" w:author="rkbansal" w:date="2020-04-19T23:37:00Z"/>
        </w:rPr>
      </w:pPr>
      <w:ins w:id="7345"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346" w:author="rkbansal" w:date="2020-04-19T23:37:00Z"/>
          <w:b/>
        </w:rPr>
      </w:pPr>
      <w:ins w:id="7347"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348" w:author="rkbansal" w:date="2020-04-19T23:37:00Z"/>
          <w:rFonts w:cs="Consolas"/>
          <w:color w:val="000000"/>
          <w:shd w:val="clear" w:color="auto" w:fill="E8F2FE"/>
        </w:rPr>
        <w:pPrChange w:id="7349" w:author="rkbansal" w:date="2020-04-20T01:38:00Z">
          <w:pPr>
            <w:pStyle w:val="ListParagraph"/>
            <w:numPr>
              <w:ilvl w:val="1"/>
              <w:numId w:val="23"/>
            </w:numPr>
            <w:ind w:left="1440" w:hanging="360"/>
          </w:pPr>
        </w:pPrChange>
      </w:pPr>
      <w:proofErr w:type="spellStart"/>
      <w:ins w:id="7350"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7351" w:author="rkbansal" w:date="2020-04-19T23:37:00Z"/>
          <w:rFonts w:cs="Consolas"/>
          <w:color w:val="000000"/>
          <w:shd w:val="clear" w:color="auto" w:fill="E8F2FE"/>
        </w:rPr>
        <w:pPrChange w:id="7352" w:author="rkbansal" w:date="2020-04-20T01:38:00Z">
          <w:pPr>
            <w:pStyle w:val="ListParagraph"/>
            <w:numPr>
              <w:ilvl w:val="1"/>
              <w:numId w:val="23"/>
            </w:numPr>
            <w:ind w:left="1440" w:hanging="360"/>
          </w:pPr>
        </w:pPrChange>
      </w:pPr>
      <w:proofErr w:type="spellStart"/>
      <w:ins w:id="7353"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7354" w:author="rkbansal" w:date="2020-04-19T23:37:00Z"/>
          <w:rFonts w:cs="Consolas"/>
          <w:color w:val="000000"/>
          <w:shd w:val="clear" w:color="auto" w:fill="E8F2FE"/>
        </w:rPr>
        <w:pPrChange w:id="7355" w:author="rkbansal" w:date="2020-04-20T01:38:00Z">
          <w:pPr>
            <w:pStyle w:val="ListParagraph"/>
            <w:numPr>
              <w:ilvl w:val="1"/>
              <w:numId w:val="23"/>
            </w:numPr>
            <w:ind w:left="1440" w:hanging="360"/>
          </w:pPr>
        </w:pPrChange>
      </w:pPr>
      <w:proofErr w:type="spellStart"/>
      <w:ins w:id="7356"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7357" w:author="rkbansal" w:date="2020-04-19T23:37:00Z"/>
          <w:b/>
        </w:rPr>
        <w:pPrChange w:id="7358" w:author="rkbansal" w:date="2020-04-20T01:38:00Z">
          <w:pPr>
            <w:pStyle w:val="ListParagraph"/>
            <w:numPr>
              <w:ilvl w:val="1"/>
              <w:numId w:val="23"/>
            </w:numPr>
            <w:ind w:left="1440" w:hanging="360"/>
          </w:pPr>
        </w:pPrChange>
      </w:pPr>
      <w:proofErr w:type="spellStart"/>
      <w:ins w:id="7359"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7360" w:author="rkbansal" w:date="2020-04-19T23:37:00Z"/>
          <w:rFonts w:cs="Consolas"/>
          <w:color w:val="000000"/>
          <w:shd w:val="clear" w:color="auto" w:fill="E8F2FE"/>
          <w:rPrChange w:id="7361" w:author="rkbansal" w:date="2020-04-20T01:39:00Z">
            <w:rPr>
              <w:ins w:id="7362" w:author="rkbansal" w:date="2020-04-19T23:37:00Z"/>
              <w:b/>
            </w:rPr>
          </w:rPrChange>
        </w:rPr>
        <w:pPrChange w:id="7363" w:author="rkbansal" w:date="2020-04-20T01:38:00Z">
          <w:pPr>
            <w:pStyle w:val="ListParagraph"/>
            <w:numPr>
              <w:ilvl w:val="1"/>
              <w:numId w:val="23"/>
            </w:numPr>
            <w:ind w:left="1440" w:hanging="360"/>
          </w:pPr>
        </w:pPrChange>
      </w:pPr>
      <w:proofErr w:type="spellStart"/>
      <w:ins w:id="7364" w:author="rkbansal" w:date="2020-04-20T01:38:00Z">
        <w:r w:rsidRPr="005E0A35">
          <w:rPr>
            <w:rFonts w:cs="Consolas"/>
            <w:color w:val="000000"/>
            <w:shd w:val="clear" w:color="auto" w:fill="E8F2FE"/>
            <w:rPrChange w:id="7365"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7366"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367" w:author="rkbansal" w:date="2020-04-19T23:37:00Z"/>
          <w:sz w:val="18"/>
        </w:rPr>
      </w:pPr>
      <w:ins w:id="7368"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369" w:author="rkbansal" w:date="2020-04-19T23:37:00Z"/>
          <w:sz w:val="18"/>
        </w:rPr>
      </w:pPr>
      <w:ins w:id="7370"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371" w:author="rkbansal" w:date="2020-04-19T23:37:00Z"/>
        </w:rPr>
      </w:pPr>
      <w:ins w:id="7372" w:author="rkbansal" w:date="2020-04-19T23:37:00Z">
        <w:r>
          <w:t xml:space="preserve">Testing </w:t>
        </w:r>
      </w:ins>
    </w:p>
    <w:p w14:paraId="47A6CA9C" w14:textId="12BFCF63" w:rsidR="00CF6C1A" w:rsidRDefault="00CF6C1A" w:rsidP="00CF6C1A">
      <w:pPr>
        <w:pStyle w:val="ListParagraph"/>
        <w:numPr>
          <w:ilvl w:val="1"/>
          <w:numId w:val="19"/>
        </w:numPr>
        <w:rPr>
          <w:ins w:id="7373" w:author="rkbansal" w:date="2020-04-22T23:56:00Z"/>
        </w:rPr>
      </w:pPr>
      <w:ins w:id="7374" w:author="rkbansal" w:date="2020-04-19T23:37:00Z">
        <w:r>
          <w:t>Without authentication</w:t>
        </w:r>
        <w:r w:rsidRPr="001F55B5">
          <w:t xml:space="preserve"> </w:t>
        </w:r>
        <w:r>
          <w:t>means directly hitting the p</w:t>
        </w:r>
      </w:ins>
      <w:ins w:id="7375" w:author="rkbansal" w:date="2020-04-22T23:48:00Z">
        <w:r w:rsidR="00185B50">
          <w:t>eople</w:t>
        </w:r>
      </w:ins>
      <w:ins w:id="7376" w:author="rkbansal" w:date="2020-04-19T23:37:00Z">
        <w:r>
          <w:t xml:space="preserve">-mgmt-project running on </w:t>
        </w:r>
      </w:ins>
      <w:ins w:id="7377" w:author="rkbansal" w:date="2020-04-22T23:48:00Z">
        <w:r w:rsidR="00264A19">
          <w:t>6</w:t>
        </w:r>
      </w:ins>
      <w:ins w:id="7378" w:author="rkbansal" w:date="2020-04-19T23:37:00Z">
        <w:r>
          <w:t>379</w:t>
        </w:r>
      </w:ins>
      <w:ins w:id="7379" w:author="rkbansal" w:date="2020-04-22T23:53:00Z">
        <w:r w:rsidR="00F54108">
          <w:t xml:space="preserve"> and fetch the member details based on the id</w:t>
        </w:r>
      </w:ins>
    </w:p>
    <w:p w14:paraId="6383C881" w14:textId="33686435" w:rsidR="006E02A5" w:rsidRDefault="006E02A5">
      <w:pPr>
        <w:pStyle w:val="ListParagraph"/>
        <w:ind w:left="1440"/>
        <w:rPr>
          <w:ins w:id="7380" w:author="rkbansal" w:date="2020-04-22T23:48:00Z"/>
        </w:rPr>
        <w:pPrChange w:id="7381" w:author="rkbansal" w:date="2020-04-22T23:56:00Z">
          <w:pPr>
            <w:pStyle w:val="ListParagraph"/>
            <w:numPr>
              <w:ilvl w:val="1"/>
              <w:numId w:val="19"/>
            </w:numPr>
            <w:ind w:left="1440" w:hanging="360"/>
          </w:pPr>
        </w:pPrChange>
      </w:pPr>
      <w:ins w:id="7382"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383" w:author="rkbansal" w:date="2020-04-22T23:57:00Z"/>
        </w:rPr>
      </w:pPr>
      <w:ins w:id="7384"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385" w:author="rkbansal" w:date="2020-04-22T23:49:00Z"/>
        </w:rPr>
        <w:pPrChange w:id="7386" w:author="rkbansal" w:date="2020-04-22T23:57:00Z">
          <w:pPr>
            <w:pStyle w:val="ListParagraph"/>
            <w:numPr>
              <w:ilvl w:val="1"/>
              <w:numId w:val="19"/>
            </w:numPr>
            <w:ind w:left="1440" w:hanging="360"/>
          </w:pPr>
        </w:pPrChange>
      </w:pPr>
      <w:ins w:id="7387"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388" w:author="rkbansal" w:date="2020-04-19T23:37:00Z"/>
        </w:rPr>
      </w:pPr>
      <w:ins w:id="7389" w:author="rkbansal" w:date="2020-04-19T23:37:00Z">
        <w:r>
          <w:t xml:space="preserve">With authentication means every request to </w:t>
        </w:r>
      </w:ins>
      <w:ins w:id="7390" w:author="rkbansal" w:date="2020-04-22T23:48:00Z">
        <w:r w:rsidR="00185B50">
          <w:t>people</w:t>
        </w:r>
      </w:ins>
      <w:ins w:id="7391" w:author="rkbansal" w:date="2020-04-19T23:37:00Z">
        <w:r>
          <w:t>-mgmt-service microservice will be hit via gateway running 1379</w:t>
        </w:r>
      </w:ins>
    </w:p>
    <w:p w14:paraId="753265C8" w14:textId="77777777" w:rsidR="00CF6C1A" w:rsidRDefault="00CF6C1A" w:rsidP="00CF6C1A">
      <w:pPr>
        <w:pStyle w:val="ListParagraph"/>
        <w:ind w:left="1440"/>
        <w:rPr>
          <w:ins w:id="7392" w:author="rkbansal" w:date="2020-04-19T23:37:00Z"/>
        </w:rPr>
      </w:pPr>
    </w:p>
    <w:p w14:paraId="4670618C" w14:textId="2D43C286" w:rsidR="00CF6C1A" w:rsidRPr="005D2287" w:rsidRDefault="00CF6C1A" w:rsidP="00CF6C1A">
      <w:pPr>
        <w:pStyle w:val="ListParagraph"/>
        <w:numPr>
          <w:ilvl w:val="2"/>
          <w:numId w:val="19"/>
        </w:numPr>
        <w:rPr>
          <w:ins w:id="7393" w:author="rkbansal" w:date="2020-04-19T23:37:00Z"/>
          <w:b/>
          <w:sz w:val="28"/>
        </w:rPr>
      </w:pPr>
      <w:ins w:id="7394" w:author="rkbansal" w:date="2020-04-19T23:37:00Z">
        <w:r>
          <w:t xml:space="preserve">with authentication means every request to </w:t>
        </w:r>
      </w:ins>
      <w:ins w:id="7395" w:author="rkbansal" w:date="2020-04-23T00:01:00Z">
        <w:r w:rsidR="00DB14CB">
          <w:t>people</w:t>
        </w:r>
      </w:ins>
      <w:ins w:id="7396"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397" w:author="rkbansal" w:date="2020-04-19T23:37:00Z"/>
          <w:b/>
          <w:sz w:val="28"/>
        </w:rPr>
      </w:pPr>
      <w:ins w:id="7398" w:author="rkbansal" w:date="2020-04-19T23:37:00Z">
        <w:r>
          <w:t xml:space="preserve">getting </w:t>
        </w:r>
      </w:ins>
      <w:ins w:id="7399" w:author="rkbansal" w:date="2020-04-23T00:01:00Z">
        <w:r w:rsidR="00DB14CB">
          <w:t>mem</w:t>
        </w:r>
      </w:ins>
      <w:ins w:id="7400" w:author="rkbansal" w:date="2020-04-23T00:02:00Z">
        <w:r w:rsidR="00DB14CB">
          <w:t>ber</w:t>
        </w:r>
      </w:ins>
      <w:ins w:id="7401" w:author="rkbansal" w:date="2020-04-19T23:37:00Z">
        <w:r>
          <w:t xml:space="preserve"> details </w:t>
        </w:r>
      </w:ins>
      <w:ins w:id="7402" w:author="rkbansal" w:date="2020-04-23T00:02:00Z">
        <w:r w:rsidR="00DB14CB">
          <w:t>based on the id</w:t>
        </w:r>
      </w:ins>
      <w:ins w:id="7403" w:author="rkbansal" w:date="2020-04-19T23:37:00Z">
        <w:r>
          <w:t xml:space="preserve"> but without token means no authorization code</w:t>
        </w:r>
      </w:ins>
      <w:ins w:id="7404" w:author="rkbansal" w:date="2020-04-23T00:03:00Z">
        <w:r w:rsidR="00F2421D">
          <w:t xml:space="preserve"> </w:t>
        </w:r>
      </w:ins>
      <w:ins w:id="7405" w:author="rkbansal" w:date="2020-04-19T23:37:00Z">
        <w:r>
          <w:t>(Bearer token) in the header will give the error.</w:t>
        </w:r>
      </w:ins>
    </w:p>
    <w:p w14:paraId="1FBA5D99" w14:textId="2517EE57" w:rsidR="00CF6C1A" w:rsidRPr="005D2287" w:rsidRDefault="00D10F90" w:rsidP="00CF6C1A">
      <w:pPr>
        <w:pStyle w:val="ListParagraph"/>
        <w:ind w:left="2160"/>
        <w:rPr>
          <w:ins w:id="7406" w:author="rkbansal" w:date="2020-04-19T23:37:00Z"/>
          <w:b/>
          <w:sz w:val="28"/>
        </w:rPr>
      </w:pPr>
      <w:ins w:id="7407"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408" w:author="rkbansal" w:date="2020-04-19T23:37:00Z"/>
          <w:b/>
          <w:sz w:val="28"/>
        </w:rPr>
      </w:pPr>
    </w:p>
    <w:p w14:paraId="28E49972" w14:textId="46D96290" w:rsidR="00CF6C1A" w:rsidRPr="005D2287" w:rsidRDefault="00CF6C1A" w:rsidP="00CF6C1A">
      <w:pPr>
        <w:pStyle w:val="ListParagraph"/>
        <w:numPr>
          <w:ilvl w:val="0"/>
          <w:numId w:val="78"/>
        </w:numPr>
        <w:rPr>
          <w:ins w:id="7409" w:author="rkbansal" w:date="2020-04-19T23:37:00Z"/>
          <w:b/>
          <w:sz w:val="28"/>
        </w:rPr>
      </w:pPr>
      <w:ins w:id="7410" w:author="rkbansal" w:date="2020-04-19T23:37:00Z">
        <w:r>
          <w:t xml:space="preserve">getting </w:t>
        </w:r>
      </w:ins>
      <w:ins w:id="7411" w:author="rkbansal" w:date="2020-04-23T00:03:00Z">
        <w:r w:rsidR="00281278">
          <w:t xml:space="preserve">member details based on the id </w:t>
        </w:r>
      </w:ins>
      <w:ins w:id="7412"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413" w:author="rkbansal" w:date="2020-04-23T00:18:00Z"/>
          <w:b/>
          <w:sz w:val="28"/>
        </w:rPr>
      </w:pPr>
      <w:ins w:id="7414" w:author="rkbansal" w:date="2020-04-19T23:37:00Z">
        <w:r w:rsidRPr="00215C54">
          <w:rPr>
            <w:b/>
            <w:sz w:val="28"/>
            <w:rPrChange w:id="7415"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416" w:author="rkbansal" w:date="2020-04-19T23:37:00Z"/>
          <w:b/>
          <w:sz w:val="28"/>
          <w:rPrChange w:id="7417" w:author="rkbansal" w:date="2020-04-23T00:04:00Z">
            <w:rPr>
              <w:ins w:id="7418" w:author="rkbansal" w:date="2020-04-19T23:37:00Z"/>
            </w:rPr>
          </w:rPrChange>
        </w:rPr>
        <w:pPrChange w:id="7419" w:author="rkbansal" w:date="2020-04-23T00:18:00Z">
          <w:pPr>
            <w:pStyle w:val="ListParagraph"/>
            <w:numPr>
              <w:numId w:val="79"/>
            </w:numPr>
            <w:ind w:left="3960" w:hanging="360"/>
          </w:pPr>
        </w:pPrChange>
      </w:pPr>
      <w:ins w:id="7420"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421"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422" w:author="rkbansal" w:date="2020-04-23T00:19:00Z"/>
          <w:b/>
          <w:sz w:val="28"/>
          <w:rPrChange w:id="7423" w:author="rkbansal" w:date="2020-04-23T00:19:00Z">
            <w:rPr>
              <w:ins w:id="7424" w:author="rkbansal" w:date="2020-04-23T00:19:00Z"/>
            </w:rPr>
          </w:rPrChange>
        </w:rPr>
      </w:pPr>
      <w:ins w:id="7425" w:author="rkbansal" w:date="2020-04-19T23:37:00Z">
        <w:r w:rsidRPr="00CB7534">
          <w:rPr>
            <w:b/>
            <w:sz w:val="28"/>
          </w:rPr>
          <w:t xml:space="preserve">Now hit the </w:t>
        </w:r>
      </w:ins>
      <w:ins w:id="7426" w:author="rkbansal" w:date="2020-04-23T00:18:00Z">
        <w:r w:rsidR="00B7469B" w:rsidRPr="00CB7534">
          <w:rPr>
            <w:b/>
            <w:sz w:val="28"/>
          </w:rPr>
          <w:t>people</w:t>
        </w:r>
      </w:ins>
      <w:ins w:id="7427" w:author="rkbansal" w:date="2020-04-19T23:37:00Z">
        <w:r w:rsidRPr="00CB7534">
          <w:rPr>
            <w:b/>
            <w:sz w:val="28"/>
          </w:rPr>
          <w:t xml:space="preserve">-mgmt-service to </w:t>
        </w:r>
        <w:r>
          <w:t xml:space="preserve">get </w:t>
        </w:r>
      </w:ins>
      <w:ins w:id="7428" w:author="rkbansal" w:date="2020-04-23T00:18:00Z">
        <w:r w:rsidR="00F541F1">
          <w:t>member</w:t>
        </w:r>
      </w:ins>
      <w:ins w:id="7429" w:author="rkbansal" w:date="2020-04-19T23:37:00Z">
        <w:r>
          <w:t xml:space="preserve"> details </w:t>
        </w:r>
      </w:ins>
      <w:ins w:id="7430" w:author="rkbansal" w:date="2020-04-23T00:18:00Z">
        <w:r w:rsidR="00F541F1">
          <w:t>based on the id</w:t>
        </w:r>
      </w:ins>
      <w:ins w:id="7431" w:author="rkbansal" w:date="2020-04-19T23:37:00Z">
        <w:r>
          <w:t xml:space="preserve"> by providing the token means authorization code</w:t>
        </w:r>
      </w:ins>
      <w:ins w:id="7432" w:author="rkbansal" w:date="2020-04-23T00:18:00Z">
        <w:r w:rsidR="002C553D">
          <w:t xml:space="preserve"> </w:t>
        </w:r>
      </w:ins>
      <w:ins w:id="7433" w:author="rkbansal" w:date="2020-04-19T23:37:00Z">
        <w:r>
          <w:t>(Bearer token) in the header received in above step</w:t>
        </w:r>
      </w:ins>
    </w:p>
    <w:p w14:paraId="175E563D" w14:textId="624E9890" w:rsidR="00CB7534" w:rsidRPr="00CB7534" w:rsidRDefault="00FE0903">
      <w:pPr>
        <w:pStyle w:val="ListParagraph"/>
        <w:ind w:left="3192"/>
        <w:rPr>
          <w:ins w:id="7434" w:author="rkbansal" w:date="2020-04-19T23:37:00Z"/>
          <w:b/>
          <w:sz w:val="28"/>
        </w:rPr>
        <w:pPrChange w:id="7435" w:author="rkbansal" w:date="2020-04-23T00:19:00Z">
          <w:pPr>
            <w:pStyle w:val="ListParagraph"/>
            <w:numPr>
              <w:numId w:val="79"/>
            </w:numPr>
            <w:ind w:left="3960" w:hanging="360"/>
          </w:pPr>
        </w:pPrChange>
      </w:pPr>
      <w:ins w:id="7436"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437" w:author="rkbansal" w:date="2020-04-19T23:37:00Z"/>
          <w:b/>
          <w:sz w:val="28"/>
        </w:rPr>
      </w:pPr>
    </w:p>
    <w:p w14:paraId="1F597570" w14:textId="77777777" w:rsidR="00CF6C1A" w:rsidRDefault="00CF6C1A" w:rsidP="00C801D8"/>
    <w:p w14:paraId="2F3478E8" w14:textId="77777777" w:rsidR="0063644A" w:rsidRDefault="0063644A">
      <w:pPr>
        <w:rPr>
          <w:ins w:id="7438" w:author="rkbansal" w:date="2020-04-23T00:02:00Z"/>
          <w:rFonts w:eastAsiaTheme="majorEastAsia" w:cstheme="majorBidi"/>
          <w:b/>
          <w:color w:val="2F5496" w:themeColor="accent1" w:themeShade="BF"/>
          <w:sz w:val="28"/>
          <w:szCs w:val="26"/>
        </w:rPr>
      </w:pPr>
      <w:ins w:id="7439" w:author="rkbansal" w:date="2020-04-23T00:02:00Z">
        <w:r>
          <w:rPr>
            <w:b/>
            <w:sz w:val="28"/>
          </w:rPr>
          <w:br w:type="page"/>
        </w:r>
      </w:ins>
    </w:p>
    <w:p w14:paraId="7E1A1875" w14:textId="43C9C918" w:rsidR="00BF4DC0" w:rsidRDefault="0015129C" w:rsidP="00BF4DC0">
      <w:pPr>
        <w:pStyle w:val="Heading2"/>
        <w:rPr>
          <w:ins w:id="7440" w:author="rkbansal" w:date="2020-04-19T23:34:00Z"/>
          <w:rFonts w:ascii="Georgia" w:hAnsi="Georgia"/>
          <w:b/>
          <w:sz w:val="28"/>
        </w:rPr>
      </w:pPr>
      <w:ins w:id="7441" w:author="rkbansal" w:date="2020-04-20T23:45:00Z">
        <w:r>
          <w:rPr>
            <w:rFonts w:ascii="Georgia" w:hAnsi="Georgia"/>
            <w:b/>
            <w:sz w:val="28"/>
          </w:rPr>
          <w:lastRenderedPageBreak/>
          <w:t>Account</w:t>
        </w:r>
      </w:ins>
      <w:ins w:id="7442" w:author="rkbansal" w:date="2020-04-19T23:34:00Z">
        <w:r w:rsidR="00BF4DC0" w:rsidRPr="00981242">
          <w:rPr>
            <w:rFonts w:ascii="Georgia" w:hAnsi="Georgia"/>
            <w:b/>
            <w:sz w:val="28"/>
          </w:rPr>
          <w:t>-Mgmt-Service</w:t>
        </w:r>
      </w:ins>
    </w:p>
    <w:p w14:paraId="4A294487" w14:textId="7C77AD46" w:rsidR="00BF4DC0" w:rsidRDefault="00BF4DC0" w:rsidP="00BF4DC0">
      <w:pPr>
        <w:rPr>
          <w:ins w:id="7443" w:author="rkbansal" w:date="2020-04-20T23:46:00Z"/>
        </w:rPr>
      </w:pPr>
      <w:ins w:id="7444" w:author="rkbansal" w:date="2020-04-19T23:34:00Z">
        <w:r>
          <w:t xml:space="preserve">Create the </w:t>
        </w:r>
      </w:ins>
      <w:ins w:id="7445" w:author="rkbansal" w:date="2020-04-20T23:46:00Z">
        <w:r w:rsidR="00034108">
          <w:t>account</w:t>
        </w:r>
      </w:ins>
      <w:ins w:id="7446"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447" w:author="rkbansal" w:date="2020-04-20T23:49:00Z"/>
        </w:rPr>
      </w:pPr>
      <w:ins w:id="7448" w:author="rkbansal" w:date="2020-04-20T23:47:00Z">
        <w:r>
          <w:t>M</w:t>
        </w:r>
      </w:ins>
      <w:ins w:id="7449" w:author="rkbansal" w:date="2020-04-20T23:46:00Z">
        <w:r>
          <w:t>anage the donations</w:t>
        </w:r>
      </w:ins>
    </w:p>
    <w:p w14:paraId="2B61C53E" w14:textId="16653126" w:rsidR="00B44B8C" w:rsidRDefault="00B44B8C" w:rsidP="00B44B8C">
      <w:pPr>
        <w:pStyle w:val="ListParagraph"/>
        <w:numPr>
          <w:ilvl w:val="1"/>
          <w:numId w:val="78"/>
        </w:numPr>
        <w:ind w:left="924" w:hanging="357"/>
        <w:rPr>
          <w:ins w:id="7450" w:author="rkbansal" w:date="2020-04-20T23:50:00Z"/>
        </w:rPr>
      </w:pPr>
      <w:ins w:id="7451" w:author="rkbansal" w:date="2020-04-20T23:49:00Z">
        <w:r>
          <w:t>Saving the donation</w:t>
        </w:r>
      </w:ins>
    </w:p>
    <w:p w14:paraId="7E75008F" w14:textId="417FFA6B" w:rsidR="00C26E2C" w:rsidRDefault="00683B7C">
      <w:pPr>
        <w:pStyle w:val="ListParagraph"/>
        <w:numPr>
          <w:ilvl w:val="0"/>
          <w:numId w:val="86"/>
        </w:numPr>
        <w:ind w:left="1491" w:hanging="357"/>
        <w:rPr>
          <w:ins w:id="7452" w:author="rkbansal" w:date="2020-04-21T00:06:00Z"/>
        </w:rPr>
      </w:pPr>
      <w:ins w:id="7453" w:author="rkbansal" w:date="2020-04-20T23:55:00Z">
        <w:r>
          <w:t>Validate the</w:t>
        </w:r>
      </w:ins>
      <w:ins w:id="7454" w:author="rkbansal" w:date="2020-04-20T23:56:00Z">
        <w:r>
          <w:t xml:space="preserve"> </w:t>
        </w:r>
      </w:ins>
      <w:ins w:id="7455" w:author="rkbansal" w:date="2020-04-20T23:55:00Z">
        <w:r>
          <w:t xml:space="preserve">donor if </w:t>
        </w:r>
      </w:ins>
      <w:ins w:id="7456" w:author="rkbansal" w:date="2020-04-20T23:56:00Z">
        <w:r>
          <w:t>donor</w:t>
        </w:r>
      </w:ins>
      <w:ins w:id="7457" w:author="rkbansal" w:date="2020-04-21T00:08:00Z">
        <w:r w:rsidR="00464CF4">
          <w:t xml:space="preserve"> id and donor type </w:t>
        </w:r>
      </w:ins>
      <w:ins w:id="7458" w:author="rkbansal" w:date="2020-04-20T23:56:00Z">
        <w:r>
          <w:t xml:space="preserve">is </w:t>
        </w:r>
      </w:ins>
      <w:ins w:id="7459" w:author="rkbansal" w:date="2020-04-21T00:08:00Z">
        <w:r w:rsidR="00464CF4">
          <w:t>provided in the request.</w:t>
        </w:r>
      </w:ins>
      <w:ins w:id="7460"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461" w:author="rkbansal" w:date="2020-04-21T00:12:00Z"/>
        </w:rPr>
      </w:pPr>
      <w:ins w:id="7462"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463" w:author="rkbansal" w:date="2020-04-21T00:12:00Z"/>
        </w:rPr>
      </w:pPr>
      <w:ins w:id="7464" w:author="rkbansal" w:date="2020-04-21T00:13:00Z">
        <w:r>
          <w:t>Donation r</w:t>
        </w:r>
      </w:ins>
      <w:ins w:id="7465" w:author="rkbansal" w:date="2020-04-21T00:12:00Z">
        <w:r w:rsidR="006A7EFD">
          <w:t>equest</w:t>
        </w:r>
      </w:ins>
      <w:ins w:id="7466" w:author="rkbansal" w:date="2020-04-21T00:13:00Z">
        <w:r>
          <w:t xml:space="preserve"> is</w:t>
        </w:r>
      </w:ins>
      <w:ins w:id="7467" w:author="rkbansal" w:date="2020-04-21T00:12:00Z">
        <w:r>
          <w:t xml:space="preserve"> </w:t>
        </w:r>
        <w:r w:rsidR="006A7EFD">
          <w:t>valid</w:t>
        </w:r>
      </w:ins>
      <w:ins w:id="7468" w:author="rkbansal" w:date="2020-04-21T00:13:00Z">
        <w:r>
          <w:t xml:space="preserve"> otherwise error message should be triggered</w:t>
        </w:r>
      </w:ins>
      <w:ins w:id="7469"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470" w:author="rkbansal" w:date="2020-04-21T00:13:00Z"/>
        </w:rPr>
      </w:pPr>
      <w:ins w:id="7471"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472" w:author="rkbansal" w:date="2020-04-21T00:11:00Z"/>
        </w:rPr>
      </w:pPr>
      <w:ins w:id="7473" w:author="rkbansal" w:date="2020-04-21T00:13:00Z">
        <w:r>
          <w:t>Saving th</w:t>
        </w:r>
      </w:ins>
      <w:ins w:id="7474" w:author="rkbansal" w:date="2020-04-21T00:14:00Z">
        <w:r>
          <w:t>e donation.</w:t>
        </w:r>
      </w:ins>
    </w:p>
    <w:p w14:paraId="1AA79AAF" w14:textId="5A3A666D" w:rsidR="00B44B8C" w:rsidRDefault="00B44B8C" w:rsidP="00B44B8C">
      <w:pPr>
        <w:pStyle w:val="ListParagraph"/>
        <w:numPr>
          <w:ilvl w:val="1"/>
          <w:numId w:val="78"/>
        </w:numPr>
        <w:ind w:left="924" w:hanging="357"/>
        <w:rPr>
          <w:ins w:id="7475" w:author="rkbansal" w:date="2020-04-20T23:50:00Z"/>
        </w:rPr>
      </w:pPr>
      <w:ins w:id="7476"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477" w:author="rkbansal" w:date="2020-04-20T23:50:00Z"/>
        </w:rPr>
      </w:pPr>
      <w:ins w:id="7478"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479" w:author="rkbansal" w:date="2020-04-20T23:50:00Z"/>
        </w:rPr>
      </w:pPr>
      <w:ins w:id="7480" w:author="rkbansal" w:date="2020-04-20T23:50:00Z">
        <w:r>
          <w:t>Delete the donation</w:t>
        </w:r>
      </w:ins>
    </w:p>
    <w:p w14:paraId="6BC0DA63" w14:textId="144AD531" w:rsidR="00B44B8C" w:rsidRDefault="00B44B8C">
      <w:pPr>
        <w:pStyle w:val="ListParagraph"/>
        <w:numPr>
          <w:ilvl w:val="1"/>
          <w:numId w:val="78"/>
        </w:numPr>
        <w:ind w:left="924" w:hanging="357"/>
        <w:rPr>
          <w:ins w:id="7481" w:author="rkbansal" w:date="2020-04-20T23:48:00Z"/>
        </w:rPr>
        <w:pPrChange w:id="7482" w:author="rkbansal" w:date="2020-04-20T23:49:00Z">
          <w:pPr>
            <w:pStyle w:val="ListParagraph"/>
            <w:numPr>
              <w:numId w:val="78"/>
            </w:numPr>
            <w:ind w:left="357" w:hanging="357"/>
          </w:pPr>
        </w:pPrChange>
      </w:pPr>
      <w:ins w:id="7483"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484" w:author="rkbansal" w:date="2020-04-20T23:51:00Z"/>
        </w:rPr>
      </w:pPr>
      <w:ins w:id="7485" w:author="rkbansal" w:date="2020-04-20T23:48:00Z">
        <w:r>
          <w:t>Manage the expense</w:t>
        </w:r>
      </w:ins>
      <w:ins w:id="7486" w:author="rkbansal" w:date="2020-04-20T23:49:00Z">
        <w:r>
          <w:t>s:</w:t>
        </w:r>
      </w:ins>
    </w:p>
    <w:p w14:paraId="692CA128" w14:textId="6B297410" w:rsidR="00A573CD" w:rsidRDefault="00A573CD" w:rsidP="00A573CD">
      <w:pPr>
        <w:pStyle w:val="ListParagraph"/>
        <w:numPr>
          <w:ilvl w:val="1"/>
          <w:numId w:val="78"/>
        </w:numPr>
        <w:ind w:left="924" w:hanging="357"/>
        <w:rPr>
          <w:ins w:id="7487" w:author="rkbansal" w:date="2020-04-21T00:00:00Z"/>
        </w:rPr>
      </w:pPr>
      <w:ins w:id="7488" w:author="rkbansal" w:date="2020-04-20T23:51:00Z">
        <w:r>
          <w:t>Saving the expense</w:t>
        </w:r>
      </w:ins>
    </w:p>
    <w:p w14:paraId="30567017" w14:textId="72A9F348" w:rsidR="00683B7C" w:rsidRDefault="00683B7C">
      <w:pPr>
        <w:pStyle w:val="ListParagraph"/>
        <w:numPr>
          <w:ilvl w:val="2"/>
          <w:numId w:val="78"/>
        </w:numPr>
        <w:ind w:left="1491" w:hanging="357"/>
        <w:rPr>
          <w:ins w:id="7489" w:author="rkbansal" w:date="2020-04-20T23:56:00Z"/>
        </w:rPr>
        <w:pPrChange w:id="7490" w:author="rkbansal" w:date="2020-04-21T00:01:00Z">
          <w:pPr>
            <w:pStyle w:val="ListParagraph"/>
            <w:numPr>
              <w:ilvl w:val="1"/>
              <w:numId w:val="78"/>
            </w:numPr>
            <w:ind w:left="924" w:hanging="357"/>
          </w:pPr>
        </w:pPrChange>
      </w:pPr>
      <w:ins w:id="7491" w:author="rkbansal" w:date="2020-04-21T00:00:00Z">
        <w:r>
          <w:t xml:space="preserve">Validate the </w:t>
        </w:r>
      </w:ins>
      <w:ins w:id="7492" w:author="rkbansal" w:date="2020-04-21T00:01:00Z">
        <w:r>
          <w:t>project exists.</w:t>
        </w:r>
      </w:ins>
    </w:p>
    <w:p w14:paraId="3B188426" w14:textId="77777777" w:rsidR="00683B7C" w:rsidRDefault="00683B7C">
      <w:pPr>
        <w:pStyle w:val="ListParagraph"/>
        <w:ind w:left="3240"/>
        <w:rPr>
          <w:ins w:id="7493" w:author="rkbansal" w:date="2020-04-20T23:51:00Z"/>
        </w:rPr>
        <w:pPrChange w:id="7494"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495" w:author="rkbansal" w:date="2020-04-20T23:51:00Z"/>
        </w:rPr>
      </w:pPr>
      <w:ins w:id="7496"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497" w:author="rkbansal" w:date="2020-04-20T23:51:00Z"/>
        </w:rPr>
      </w:pPr>
      <w:ins w:id="7498"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499" w:author="rkbansal" w:date="2020-04-20T23:51:00Z"/>
        </w:rPr>
      </w:pPr>
      <w:ins w:id="7500" w:author="rkbansal" w:date="2020-04-20T23:51:00Z">
        <w:r>
          <w:t>Delete the expense</w:t>
        </w:r>
      </w:ins>
    </w:p>
    <w:p w14:paraId="536791FE" w14:textId="2710D308" w:rsidR="00A573CD" w:rsidRDefault="00A573CD">
      <w:pPr>
        <w:pStyle w:val="ListParagraph"/>
        <w:numPr>
          <w:ilvl w:val="1"/>
          <w:numId w:val="78"/>
        </w:numPr>
        <w:ind w:left="924" w:hanging="357"/>
        <w:rPr>
          <w:ins w:id="7501" w:author="rkbansal" w:date="2020-04-19T23:34:00Z"/>
        </w:rPr>
        <w:pPrChange w:id="7502" w:author="rkbansal" w:date="2020-04-20T23:51:00Z">
          <w:pPr/>
        </w:pPrChange>
      </w:pPr>
      <w:ins w:id="7503" w:author="rkbansal" w:date="2020-04-20T23:51:00Z">
        <w:r>
          <w:t>Find the expense by id</w:t>
        </w:r>
      </w:ins>
    </w:p>
    <w:p w14:paraId="391A255A" w14:textId="77777777" w:rsidR="002E2790" w:rsidRDefault="002E2790" w:rsidP="002E2790">
      <w:pPr>
        <w:rPr>
          <w:ins w:id="7504" w:author="rkbansal" w:date="2020-04-23T00:30:00Z"/>
        </w:rPr>
      </w:pPr>
      <w:ins w:id="7505"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506" w:author="rkbansal" w:date="2020-04-23T00:30:00Z"/>
        </w:rPr>
      </w:pPr>
      <w:ins w:id="7507"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508"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509">
          <w:tblGrid>
            <w:gridCol w:w="4508"/>
            <w:gridCol w:w="4508"/>
          </w:tblGrid>
        </w:tblGridChange>
      </w:tblGrid>
      <w:tr w:rsidR="002E2790" w14:paraId="3DC82A54" w14:textId="77777777" w:rsidTr="00BA228D">
        <w:trPr>
          <w:ins w:id="7510" w:author="rkbansal" w:date="2020-04-23T00:30:00Z"/>
        </w:trPr>
        <w:tc>
          <w:tcPr>
            <w:tcW w:w="4508" w:type="dxa"/>
            <w:tcPrChange w:id="7511" w:author="rkbansal" w:date="2020-04-23T15:47:00Z">
              <w:tcPr>
                <w:tcW w:w="4508" w:type="dxa"/>
              </w:tcPr>
            </w:tcPrChange>
          </w:tcPr>
          <w:p w14:paraId="293F6405" w14:textId="77777777" w:rsidR="002E2790" w:rsidRDefault="002E2790" w:rsidP="001662EB">
            <w:pPr>
              <w:rPr>
                <w:ins w:id="7512" w:author="rkbansal" w:date="2020-04-23T00:30:00Z"/>
              </w:rPr>
            </w:pPr>
            <w:ins w:id="7513" w:author="rkbansal" w:date="2020-04-23T00:30:00Z">
              <w:r>
                <w:t>Database/Schema Name</w:t>
              </w:r>
            </w:ins>
          </w:p>
        </w:tc>
        <w:tc>
          <w:tcPr>
            <w:tcW w:w="4508" w:type="dxa"/>
            <w:tcPrChange w:id="7514" w:author="rkbansal" w:date="2020-04-23T15:47:00Z">
              <w:tcPr>
                <w:tcW w:w="4508" w:type="dxa"/>
              </w:tcPr>
            </w:tcPrChange>
          </w:tcPr>
          <w:p w14:paraId="7FECE2DD" w14:textId="1EB87CF2" w:rsidR="002E2790" w:rsidRDefault="00AB0D26" w:rsidP="001662EB">
            <w:pPr>
              <w:rPr>
                <w:ins w:id="7515" w:author="rkbansal" w:date="2020-04-23T00:30:00Z"/>
              </w:rPr>
            </w:pPr>
            <w:proofErr w:type="spellStart"/>
            <w:ins w:id="7516" w:author="rkbansal" w:date="2020-04-23T00:31:00Z">
              <w:r>
                <w:t>account</w:t>
              </w:r>
            </w:ins>
            <w:ins w:id="7517" w:author="rkbansal" w:date="2020-04-23T00:30:00Z">
              <w:r w:rsidR="002E2790">
                <w:t>_schema</w:t>
              </w:r>
              <w:proofErr w:type="spellEnd"/>
            </w:ins>
          </w:p>
        </w:tc>
      </w:tr>
      <w:tr w:rsidR="002E2790" w14:paraId="4F749B80" w14:textId="77777777" w:rsidTr="00BA228D">
        <w:trPr>
          <w:ins w:id="7518" w:author="rkbansal" w:date="2020-04-23T00:30:00Z"/>
        </w:trPr>
        <w:tc>
          <w:tcPr>
            <w:tcW w:w="4508" w:type="dxa"/>
            <w:tcPrChange w:id="7519" w:author="rkbansal" w:date="2020-04-23T15:47:00Z">
              <w:tcPr>
                <w:tcW w:w="4508" w:type="dxa"/>
              </w:tcPr>
            </w:tcPrChange>
          </w:tcPr>
          <w:p w14:paraId="430C9DAD" w14:textId="77777777" w:rsidR="002E2790" w:rsidRDefault="002E2790" w:rsidP="001662EB">
            <w:pPr>
              <w:rPr>
                <w:ins w:id="7520" w:author="rkbansal" w:date="2020-04-23T00:30:00Z"/>
              </w:rPr>
            </w:pPr>
            <w:ins w:id="7521" w:author="rkbansal" w:date="2020-04-23T00:30:00Z">
              <w:r>
                <w:t>User name</w:t>
              </w:r>
            </w:ins>
          </w:p>
        </w:tc>
        <w:tc>
          <w:tcPr>
            <w:tcW w:w="4508" w:type="dxa"/>
            <w:tcPrChange w:id="7522" w:author="rkbansal" w:date="2020-04-23T15:47:00Z">
              <w:tcPr>
                <w:tcW w:w="4508" w:type="dxa"/>
              </w:tcPr>
            </w:tcPrChange>
          </w:tcPr>
          <w:p w14:paraId="5609C26C" w14:textId="02A7C44A" w:rsidR="002E2790" w:rsidRDefault="00AB0D26" w:rsidP="001662EB">
            <w:pPr>
              <w:rPr>
                <w:ins w:id="7523" w:author="rkbansal" w:date="2020-04-23T00:30:00Z"/>
              </w:rPr>
            </w:pPr>
            <w:ins w:id="7524" w:author="rkbansal" w:date="2020-04-23T00:31:00Z">
              <w:r>
                <w:t>Account</w:t>
              </w:r>
            </w:ins>
          </w:p>
        </w:tc>
      </w:tr>
      <w:tr w:rsidR="002E2790" w14:paraId="189E7519" w14:textId="77777777" w:rsidTr="00BA228D">
        <w:trPr>
          <w:ins w:id="7525" w:author="rkbansal" w:date="2020-04-23T00:30:00Z"/>
        </w:trPr>
        <w:tc>
          <w:tcPr>
            <w:tcW w:w="4508" w:type="dxa"/>
            <w:tcPrChange w:id="7526" w:author="rkbansal" w:date="2020-04-23T15:47:00Z">
              <w:tcPr>
                <w:tcW w:w="4508" w:type="dxa"/>
              </w:tcPr>
            </w:tcPrChange>
          </w:tcPr>
          <w:p w14:paraId="477E576A" w14:textId="77777777" w:rsidR="002E2790" w:rsidRDefault="002E2790" w:rsidP="001662EB">
            <w:pPr>
              <w:rPr>
                <w:ins w:id="7527" w:author="rkbansal" w:date="2020-04-23T00:30:00Z"/>
              </w:rPr>
            </w:pPr>
            <w:ins w:id="7528" w:author="rkbansal" w:date="2020-04-23T00:30:00Z">
              <w:r>
                <w:t>Password</w:t>
              </w:r>
            </w:ins>
          </w:p>
        </w:tc>
        <w:tc>
          <w:tcPr>
            <w:tcW w:w="4508" w:type="dxa"/>
            <w:tcPrChange w:id="7529" w:author="rkbansal" w:date="2020-04-23T15:47:00Z">
              <w:tcPr>
                <w:tcW w:w="4508" w:type="dxa"/>
              </w:tcPr>
            </w:tcPrChange>
          </w:tcPr>
          <w:p w14:paraId="03E23882" w14:textId="2A6F1AB6" w:rsidR="002E2790" w:rsidRDefault="00AB0D26">
            <w:pPr>
              <w:rPr>
                <w:ins w:id="7530" w:author="rkbansal" w:date="2020-04-23T00:30:00Z"/>
              </w:rPr>
            </w:pPr>
            <w:ins w:id="7531" w:author="rkbansal" w:date="2020-04-23T00:32:00Z">
              <w:r>
                <w:t>account</w:t>
              </w:r>
            </w:ins>
          </w:p>
        </w:tc>
      </w:tr>
    </w:tbl>
    <w:p w14:paraId="2F89D38B" w14:textId="77777777" w:rsidR="00BA228D" w:rsidRPr="00A66355" w:rsidRDefault="00BA228D">
      <w:pPr>
        <w:ind w:firstLine="360"/>
        <w:rPr>
          <w:ins w:id="7532" w:author="rkbansal" w:date="2020-04-23T15:47:00Z"/>
          <w:b/>
          <w:bCs/>
        </w:rPr>
        <w:pPrChange w:id="7533" w:author="rkbansal" w:date="2020-04-23T15:47:00Z">
          <w:pPr>
            <w:ind w:firstLine="720"/>
          </w:pPr>
        </w:pPrChange>
      </w:pPr>
      <w:ins w:id="7534" w:author="rkbansal" w:date="2020-04-23T15:47:00Z">
        <w:r w:rsidRPr="00A66355">
          <w:rPr>
            <w:b/>
            <w:bCs/>
          </w:rPr>
          <w:t>Commands:</w:t>
        </w:r>
      </w:ins>
    </w:p>
    <w:p w14:paraId="55854A78" w14:textId="77777777" w:rsidR="00BA228D" w:rsidRPr="00A66355" w:rsidRDefault="00BA228D">
      <w:pPr>
        <w:ind w:firstLine="360"/>
        <w:jc w:val="both"/>
        <w:rPr>
          <w:ins w:id="7535" w:author="rkbansal" w:date="2020-04-23T15:47:00Z"/>
          <w:rFonts w:cstheme="minorHAnsi"/>
          <w:lang w:val="en-US"/>
        </w:rPr>
        <w:pPrChange w:id="7536" w:author="rkbansal" w:date="2020-04-23T15:47:00Z">
          <w:pPr>
            <w:ind w:left="360" w:firstLine="360"/>
            <w:jc w:val="both"/>
          </w:pPr>
        </w:pPrChange>
      </w:pPr>
      <w:ins w:id="7537"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538" w:author="rkbansal" w:date="2020-04-23T15:48:00Z"/>
          <w:rFonts w:ascii="Helvetica" w:eastAsia="Times New Roman" w:hAnsi="Helvetica" w:cs="Times New Roman"/>
          <w:color w:val="333333"/>
          <w:sz w:val="21"/>
          <w:szCs w:val="21"/>
          <w:lang w:eastAsia="en-IN"/>
        </w:rPr>
        <w:pPrChange w:id="7539" w:author="rkbansal" w:date="2020-04-23T15:48:00Z">
          <w:pPr>
            <w:spacing w:after="300" w:line="240" w:lineRule="auto"/>
            <w:ind w:firstLine="357"/>
          </w:pPr>
        </w:pPrChange>
      </w:pPr>
      <w:ins w:id="7540" w:author="rkbansal" w:date="2020-04-23T15:47:00Z">
        <w:r w:rsidRPr="00BA228D">
          <w:rPr>
            <w:rFonts w:ascii="Helvetica" w:eastAsia="Times New Roman" w:hAnsi="Helvetica" w:cs="Times New Roman"/>
            <w:color w:val="333333"/>
            <w:sz w:val="21"/>
            <w:szCs w:val="21"/>
            <w:lang w:eastAsia="en-IN"/>
            <w:rPrChange w:id="7541"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542" w:author="rkbansal" w:date="2020-04-23T15:47:00Z"/>
          <w:rFonts w:ascii="Helvetica" w:eastAsia="Times New Roman" w:hAnsi="Helvetica" w:cs="Times New Roman"/>
          <w:color w:val="333333"/>
          <w:sz w:val="21"/>
          <w:szCs w:val="21"/>
          <w:lang w:eastAsia="en-IN"/>
          <w:rPrChange w:id="7543" w:author="rkbansal" w:date="2020-04-23T15:47:00Z">
            <w:rPr>
              <w:ins w:id="7544" w:author="rkbansal" w:date="2020-04-23T15:47:00Z"/>
              <w:lang w:eastAsia="en-IN"/>
            </w:rPr>
          </w:rPrChange>
        </w:rPr>
        <w:pPrChange w:id="7545" w:author="rkbansal" w:date="2020-04-23T15:48:00Z">
          <w:pPr>
            <w:pStyle w:val="ListParagraph"/>
            <w:spacing w:after="300" w:line="300" w:lineRule="atLeast"/>
            <w:ind w:left="360" w:firstLine="360"/>
          </w:pPr>
        </w:pPrChange>
      </w:pPr>
      <w:ins w:id="7546" w:author="rkbansal" w:date="2020-04-23T15:47:00Z">
        <w:r w:rsidRPr="00BA228D">
          <w:rPr>
            <w:rFonts w:ascii="Helvetica" w:eastAsia="Times New Roman" w:hAnsi="Helvetica" w:cs="Times New Roman"/>
            <w:color w:val="333333"/>
            <w:sz w:val="21"/>
            <w:szCs w:val="21"/>
            <w:lang w:eastAsia="en-IN"/>
            <w:rPrChange w:id="7547" w:author="rkbansal" w:date="2020-04-23T15:47:00Z">
              <w:rPr>
                <w:lang w:eastAsia="en-IN"/>
              </w:rPr>
            </w:rPrChange>
          </w:rPr>
          <w:t>Password: rajiv999</w:t>
        </w:r>
      </w:ins>
    </w:p>
    <w:p w14:paraId="2C1BA8E1" w14:textId="77777777" w:rsidR="00BA228D" w:rsidRDefault="00BA228D" w:rsidP="00BA228D">
      <w:pPr>
        <w:pStyle w:val="ListParagraph"/>
        <w:rPr>
          <w:ins w:id="7548" w:author="rkbansal" w:date="2020-04-23T15:47:00Z"/>
        </w:rPr>
      </w:pPr>
    </w:p>
    <w:p w14:paraId="3E6D203F" w14:textId="77777777" w:rsidR="00BA228D" w:rsidRDefault="00BA228D">
      <w:pPr>
        <w:pStyle w:val="ListParagraph"/>
        <w:numPr>
          <w:ilvl w:val="0"/>
          <w:numId w:val="91"/>
        </w:numPr>
        <w:ind w:left="1077"/>
        <w:jc w:val="both"/>
        <w:rPr>
          <w:ins w:id="7549" w:author="rkbansal" w:date="2020-04-23T15:47:00Z"/>
        </w:rPr>
        <w:pPrChange w:id="7550" w:author="rkbansal" w:date="2020-04-23T15:49:00Z">
          <w:pPr>
            <w:pStyle w:val="ListParagraph"/>
            <w:jc w:val="both"/>
          </w:pPr>
        </w:pPrChange>
      </w:pPr>
      <w:ins w:id="7551" w:author="rkbansal" w:date="2020-04-23T15:47:00Z">
        <w:r>
          <w:t xml:space="preserve">create user 'account'@'%' identified by 'account'; </w:t>
        </w:r>
      </w:ins>
    </w:p>
    <w:p w14:paraId="7B7AF822" w14:textId="77777777" w:rsidR="00BA228D" w:rsidRDefault="00BA228D">
      <w:pPr>
        <w:pStyle w:val="ListParagraph"/>
        <w:ind w:left="360"/>
        <w:jc w:val="both"/>
        <w:rPr>
          <w:ins w:id="7552" w:author="rkbansal" w:date="2020-04-23T15:47:00Z"/>
        </w:rPr>
        <w:pPrChange w:id="7553"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554" w:author="rkbansal" w:date="2020-04-23T15:47:00Z"/>
        </w:rPr>
        <w:pPrChange w:id="7555" w:author="rkbansal" w:date="2020-04-23T15:49:00Z">
          <w:pPr>
            <w:pStyle w:val="ListParagraph"/>
            <w:jc w:val="both"/>
          </w:pPr>
        </w:pPrChange>
      </w:pPr>
      <w:ins w:id="7556" w:author="rkbansal" w:date="2020-04-23T15:47:00Z">
        <w:r>
          <w:t xml:space="preserve">create database </w:t>
        </w:r>
        <w:proofErr w:type="spellStart"/>
        <w:r>
          <w:t>account_schema</w:t>
        </w:r>
        <w:proofErr w:type="spellEnd"/>
        <w:r>
          <w:t>;</w:t>
        </w:r>
      </w:ins>
    </w:p>
    <w:p w14:paraId="66A4356A" w14:textId="77777777" w:rsidR="00BA228D" w:rsidRDefault="00BA228D">
      <w:pPr>
        <w:pStyle w:val="ListParagraph"/>
        <w:ind w:left="360"/>
        <w:jc w:val="both"/>
        <w:rPr>
          <w:ins w:id="7557" w:author="rkbansal" w:date="2020-04-23T15:47:00Z"/>
        </w:rPr>
        <w:pPrChange w:id="7558"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559" w:author="rkbansal" w:date="2020-04-23T15:47:00Z"/>
        </w:rPr>
        <w:pPrChange w:id="7560" w:author="rkbansal" w:date="2020-04-23T15:49:00Z">
          <w:pPr>
            <w:pStyle w:val="ListParagraph"/>
            <w:jc w:val="both"/>
          </w:pPr>
        </w:pPrChange>
      </w:pPr>
      <w:ins w:id="7561" w:author="rkbansal" w:date="2020-04-23T15:47:00Z">
        <w:r>
          <w:t>grant all on account _</w:t>
        </w:r>
        <w:proofErr w:type="gramStart"/>
        <w:r>
          <w:t>schema.*</w:t>
        </w:r>
        <w:proofErr w:type="gramEnd"/>
        <w:r>
          <w:t xml:space="preserve"> to account@'%';</w:t>
        </w:r>
      </w:ins>
    </w:p>
    <w:p w14:paraId="11FEF775" w14:textId="77777777" w:rsidR="002E2790" w:rsidRDefault="002E2790" w:rsidP="002E2790">
      <w:pPr>
        <w:rPr>
          <w:ins w:id="7562" w:author="rkbansal" w:date="2020-04-23T00:30:00Z"/>
        </w:rPr>
      </w:pPr>
    </w:p>
    <w:p w14:paraId="7D67FFE5" w14:textId="77777777" w:rsidR="002E2790" w:rsidRDefault="002E2790" w:rsidP="002E2790">
      <w:pPr>
        <w:pStyle w:val="ListParagraph"/>
        <w:numPr>
          <w:ilvl w:val="0"/>
          <w:numId w:val="74"/>
        </w:numPr>
        <w:rPr>
          <w:ins w:id="7563" w:author="rkbansal" w:date="2020-04-23T00:30:00Z"/>
        </w:rPr>
      </w:pPr>
      <w:ins w:id="7564"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565" w:author="rkbansal" w:date="2020-04-23T00:30:00Z"/>
        </w:rPr>
      </w:pPr>
      <w:ins w:id="7566" w:author="rkbansal" w:date="2020-04-23T00:33:00Z">
        <w:r w:rsidRPr="00EF0BD8">
          <w:object w:dxaOrig="3331" w:dyaOrig="811" w14:anchorId="2297D264">
            <v:shape id="_x0000_i1037" type="#_x0000_t75" style="width:165.75pt;height:43.5pt" o:ole="">
              <v:imagedata r:id="rId268" o:title=""/>
            </v:shape>
            <o:OLEObject Type="Embed" ProgID="Package" ShapeID="_x0000_i1037" DrawAspect="Content" ObjectID="_1682273370" r:id="rId269"/>
          </w:object>
        </w:r>
      </w:ins>
      <w:ins w:id="7567" w:author="rkbansal" w:date="2020-04-23T00:33:00Z">
        <w:r w:rsidRPr="00EF0BD8">
          <w:t xml:space="preserve"> </w:t>
        </w:r>
      </w:ins>
      <w:ins w:id="7568" w:author="rkbansal" w:date="2020-04-23T00:33:00Z">
        <w:r w:rsidRPr="00EF0BD8">
          <w:object w:dxaOrig="3766" w:dyaOrig="811" w14:anchorId="1C6C37ED">
            <v:shape id="_x0000_i1038" type="#_x0000_t75" style="width:187.5pt;height:43.5pt" o:ole="">
              <v:imagedata r:id="rId270" o:title=""/>
            </v:shape>
            <o:OLEObject Type="Embed" ProgID="Package" ShapeID="_x0000_i1038" DrawAspect="Content" ObjectID="_1682273371" r:id="rId271"/>
          </w:object>
        </w:r>
      </w:ins>
      <w:ins w:id="7569" w:author="rkbansal" w:date="2020-04-23T00:33:00Z">
        <w:r w:rsidRPr="00EF0BD8">
          <w:t xml:space="preserve"> </w:t>
        </w:r>
      </w:ins>
      <w:ins w:id="7570" w:author="rkbansal" w:date="2020-04-23T00:33:00Z">
        <w:r w:rsidRPr="00EF0BD8">
          <w:object w:dxaOrig="3751" w:dyaOrig="811" w14:anchorId="47A48A71">
            <v:shape id="_x0000_i1039" type="#_x0000_t75" style="width:187.5pt;height:43.5pt" o:ole="">
              <v:imagedata r:id="rId272" o:title=""/>
            </v:shape>
            <o:OLEObject Type="Embed" ProgID="Package" ShapeID="_x0000_i1039" DrawAspect="Content" ObjectID="_1682273372" r:id="rId273"/>
          </w:object>
        </w:r>
      </w:ins>
    </w:p>
    <w:p w14:paraId="55E7A7F9" w14:textId="77777777" w:rsidR="00E40E69" w:rsidRDefault="00E40E69" w:rsidP="00E40E69">
      <w:pPr>
        <w:pStyle w:val="ListParagraph"/>
        <w:numPr>
          <w:ilvl w:val="0"/>
          <w:numId w:val="74"/>
        </w:numPr>
        <w:rPr>
          <w:ins w:id="7571" w:author="rkbansal" w:date="2020-05-10T16:31:00Z"/>
        </w:rPr>
      </w:pPr>
      <w:ins w:id="7572"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573" w:author="rkbansal" w:date="2020-05-10T16:31:00Z"/>
        </w:rPr>
      </w:pPr>
      <w:ins w:id="7574"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575" w:author="rkbansal" w:date="2020-04-23T00:30:00Z"/>
        </w:rPr>
      </w:pPr>
    </w:p>
    <w:p w14:paraId="47575106" w14:textId="2EAFECB3" w:rsidR="00997052" w:rsidRDefault="00997052" w:rsidP="00997052">
      <w:pPr>
        <w:pStyle w:val="ListParagraph"/>
        <w:numPr>
          <w:ilvl w:val="0"/>
          <w:numId w:val="74"/>
        </w:numPr>
        <w:rPr>
          <w:ins w:id="7576" w:author="rkbansal" w:date="2020-05-10T16:44:00Z"/>
        </w:rPr>
      </w:pPr>
      <w:ins w:id="7577" w:author="rkbansal" w:date="2020-05-10T16:44:00Z">
        <w:r>
          <w:t>Add the following dependencies</w:t>
        </w:r>
      </w:ins>
      <w:ins w:id="7578" w:author="rkbansal" w:date="2020-05-17T02:32:00Z">
        <w:r w:rsidR="00AA70EF">
          <w:t xml:space="preserve"> in pom.xml</w:t>
        </w:r>
      </w:ins>
      <w:ins w:id="7579"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580" w:author="rkbansal" w:date="2020-05-10T16:44:00Z"/>
          <w:bCs/>
        </w:rPr>
      </w:pPr>
      <w:ins w:id="7581"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582" w:author="rkbansal" w:date="2020-05-10T16:44:00Z"/>
          <w:bCs/>
        </w:rPr>
      </w:pPr>
      <w:ins w:id="7583"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7584" w:author="rkbansal" w:date="2020-05-10T16:44:00Z"/>
          <w:bCs/>
        </w:rPr>
      </w:pPr>
      <w:ins w:id="7585"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586" w:author="rkbansal" w:date="2020-05-10T16:44:00Z"/>
          <w:bCs/>
        </w:rPr>
      </w:pPr>
      <w:ins w:id="7587"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588" w:author="rkbansal" w:date="2020-04-23T00:30:00Z"/>
        </w:rPr>
      </w:pPr>
      <w:ins w:id="7589"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590" w:author="rkbansal" w:date="2020-04-23T00:30:00Z"/>
        </w:rPr>
      </w:pPr>
      <w:ins w:id="7591" w:author="rkbansal" w:date="2020-04-23T00:30:00Z">
        <w:r>
          <w:rPr>
            <w:rFonts w:ascii="Consolas" w:hAnsi="Consolas" w:cs="Consolas"/>
            <w:color w:val="000000"/>
            <w:sz w:val="20"/>
            <w:szCs w:val="20"/>
          </w:rPr>
          <w:lastRenderedPageBreak/>
          <w:tab/>
        </w:r>
      </w:ins>
      <w:ins w:id="7592"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593" w:author="rkbansal" w:date="2020-04-23T00:30:00Z"/>
        </w:rPr>
      </w:pPr>
      <w:ins w:id="7594"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7595"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7596" w:author="rkbansal" w:date="2020-04-23T00:30:00Z"/>
        </w:rPr>
      </w:pPr>
      <w:ins w:id="7597" w:author="rkbansal" w:date="2020-04-23T00:30:00Z">
        <w:r>
          <w:t xml:space="preserve">Rename and refactor the </w:t>
        </w:r>
        <w:r w:rsidRPr="00CB6CDE">
          <w:rPr>
            <w:rPrChange w:id="7598" w:author="rkbansal" w:date="2020-04-24T21:43:00Z">
              <w:rPr>
                <w:rFonts w:ascii="Consolas" w:hAnsi="Consolas" w:cs="Consolas"/>
                <w:color w:val="000000"/>
                <w:sz w:val="20"/>
                <w:szCs w:val="20"/>
                <w:shd w:val="clear" w:color="auto" w:fill="D4D4D4"/>
              </w:rPr>
            </w:rPrChange>
          </w:rPr>
          <w:t xml:space="preserve">Swagger2SpringBoot.java to </w:t>
        </w:r>
      </w:ins>
      <w:ins w:id="7599" w:author="rkbansal" w:date="2020-04-23T15:20:00Z">
        <w:r w:rsidR="00ED5E87" w:rsidRPr="00CB6CDE">
          <w:rPr>
            <w:rPrChange w:id="7600" w:author="rkbansal" w:date="2020-04-24T21:43:00Z">
              <w:rPr>
                <w:rFonts w:ascii="Consolas" w:hAnsi="Consolas" w:cs="Consolas"/>
                <w:color w:val="000000"/>
                <w:sz w:val="20"/>
                <w:szCs w:val="20"/>
                <w:shd w:val="clear" w:color="auto" w:fill="D4D4D4"/>
              </w:rPr>
            </w:rPrChange>
          </w:rPr>
          <w:t>Account</w:t>
        </w:r>
      </w:ins>
      <w:ins w:id="7601" w:author="rkbansal" w:date="2020-04-23T00:30:00Z">
        <w:r w:rsidRPr="00CB6CDE">
          <w:rPr>
            <w:rPrChange w:id="7602" w:author="rkbansal" w:date="2020-04-24T21:43:00Z">
              <w:rPr>
                <w:rFonts w:ascii="Consolas" w:hAnsi="Consolas" w:cs="Consolas"/>
                <w:color w:val="000000"/>
                <w:sz w:val="20"/>
                <w:szCs w:val="20"/>
                <w:shd w:val="clear" w:color="auto" w:fill="E8F2FE"/>
              </w:rPr>
            </w:rPrChange>
          </w:rPr>
          <w:t>Mgmt</w:t>
        </w:r>
      </w:ins>
      <w:ins w:id="7603" w:author="rkbansal" w:date="2020-04-24T21:42:00Z">
        <w:r w:rsidR="00CB6CDE" w:rsidRPr="00CB6CDE">
          <w:rPr>
            <w:rPrChange w:id="7604" w:author="rkbansal" w:date="2020-04-24T21:43:00Z">
              <w:rPr>
                <w:rFonts w:ascii="Consolas" w:hAnsi="Consolas" w:cs="Consolas"/>
                <w:color w:val="000000"/>
                <w:sz w:val="20"/>
                <w:szCs w:val="20"/>
                <w:shd w:val="clear" w:color="auto" w:fill="E8F2FE"/>
              </w:rPr>
            </w:rPrChange>
          </w:rPr>
          <w:t>Rest</w:t>
        </w:r>
      </w:ins>
      <w:ins w:id="7605" w:author="rkbansal" w:date="2020-04-23T00:30:00Z">
        <w:r w:rsidRPr="00CB6CDE">
          <w:rPr>
            <w:rPrChange w:id="7606"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607" w:author="rkbansal" w:date="2020-04-23T00:30:00Z"/>
        </w:rPr>
      </w:pPr>
      <w:ins w:id="7608"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609" w:author="rkbansal" w:date="2020-04-23T15:24:00Z"/>
        </w:rPr>
      </w:pPr>
      <w:ins w:id="7610" w:author="rkbansal" w:date="2020-04-23T00:30:00Z">
        <w:r>
          <w:t xml:space="preserve">Enable </w:t>
        </w:r>
        <w:proofErr w:type="spellStart"/>
        <w:r>
          <w:t>JpaRepositories</w:t>
        </w:r>
      </w:ins>
      <w:proofErr w:type="spellEnd"/>
    </w:p>
    <w:p w14:paraId="1217A152" w14:textId="54717A0C" w:rsidR="00457320" w:rsidRDefault="00457320" w:rsidP="00457320">
      <w:pPr>
        <w:pStyle w:val="ListParagraph"/>
        <w:numPr>
          <w:ilvl w:val="1"/>
          <w:numId w:val="74"/>
        </w:numPr>
        <w:rPr>
          <w:ins w:id="7611" w:author="rkbansal" w:date="2020-04-23T15:24:00Z"/>
        </w:rPr>
      </w:pPr>
      <w:ins w:id="7612" w:author="rkbansal" w:date="2020-04-23T15:24:00Z">
        <w:r>
          <w:t>Enable FeignClient to interact with user-mgmt-service, people-mgmt-service</w:t>
        </w:r>
      </w:ins>
      <w:ins w:id="7613" w:author="rkbansal" w:date="2020-04-23T15:25:00Z">
        <w:r>
          <w:t xml:space="preserve">, </w:t>
        </w:r>
      </w:ins>
      <w:ins w:id="7614" w:author="rkbansal" w:date="2020-04-23T15:24:00Z">
        <w:r>
          <w:t>project</w:t>
        </w:r>
      </w:ins>
      <w:ins w:id="7615" w:author="rkbansal" w:date="2020-04-23T15:25:00Z">
        <w:r>
          <w:t>-mgmt-service etc.</w:t>
        </w:r>
      </w:ins>
    </w:p>
    <w:p w14:paraId="0C450F96" w14:textId="1EC13DA8" w:rsidR="002E2790" w:rsidRDefault="002E2790" w:rsidP="002E2790">
      <w:pPr>
        <w:pStyle w:val="ListParagraph"/>
        <w:numPr>
          <w:ilvl w:val="1"/>
          <w:numId w:val="74"/>
        </w:numPr>
        <w:rPr>
          <w:ins w:id="7616" w:author="rkbansal" w:date="2020-05-17T02:31:00Z"/>
        </w:rPr>
      </w:pPr>
      <w:ins w:id="7617" w:author="rkbansal" w:date="2020-04-23T00:30:00Z">
        <w:r>
          <w:t xml:space="preserve">Enable EnableSwagger2 so that we can view the document </w:t>
        </w:r>
        <w:proofErr w:type="spellStart"/>
        <w:r>
          <w:t>api</w:t>
        </w:r>
      </w:ins>
      <w:proofErr w:type="spellEnd"/>
    </w:p>
    <w:p w14:paraId="766723CE" w14:textId="1FD3E2D1" w:rsidR="00B76CC6" w:rsidRPr="001A4DA1" w:rsidRDefault="003C57B4">
      <w:pPr>
        <w:pStyle w:val="ListParagraph"/>
        <w:rPr>
          <w:ins w:id="7618" w:author="rkbansal" w:date="2020-04-23T00:30:00Z"/>
        </w:rPr>
        <w:pPrChange w:id="7619" w:author="rkbansal" w:date="2020-05-17T02:31:00Z">
          <w:pPr>
            <w:pStyle w:val="ListParagraph"/>
            <w:numPr>
              <w:ilvl w:val="1"/>
              <w:numId w:val="74"/>
            </w:numPr>
            <w:ind w:left="1440" w:hanging="360"/>
          </w:pPr>
        </w:pPrChange>
      </w:pPr>
      <w:ins w:id="7620"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621" w:author="rkbansal" w:date="2020-04-23T00:30:00Z"/>
        </w:rPr>
      </w:pPr>
    </w:p>
    <w:p w14:paraId="5AC3D19C" w14:textId="77777777" w:rsidR="00427475" w:rsidRPr="00DE30DD" w:rsidRDefault="00427475" w:rsidP="00427475">
      <w:pPr>
        <w:pStyle w:val="ListParagraph"/>
        <w:numPr>
          <w:ilvl w:val="0"/>
          <w:numId w:val="74"/>
        </w:numPr>
        <w:rPr>
          <w:ins w:id="7622" w:author="rkbansal" w:date="2020-05-10T16:56:00Z"/>
          <w:bCs/>
        </w:rPr>
      </w:pPr>
      <w:ins w:id="7623" w:author="rkbansal" w:date="2020-05-10T16:56: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624" w:author="rkbansal" w:date="2020-04-23T00:30:00Z"/>
        </w:rPr>
      </w:pPr>
      <w:ins w:id="7625"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626" w:author="rkbansal" w:date="2020-05-10T23:26:00Z"/>
          <w:rFonts w:asciiTheme="minorHAnsi" w:hAnsiTheme="minorHAnsi" w:cstheme="minorHAnsi"/>
        </w:rPr>
      </w:pPr>
      <w:ins w:id="7627" w:author="rkbansal" w:date="2020-05-10T23:2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628" w:author="rkbansal" w:date="2020-05-10T23:26:00Z"/>
          <w:rFonts w:asciiTheme="minorHAnsi" w:hAnsiTheme="minorHAnsi" w:cstheme="minorHAnsi"/>
        </w:rPr>
      </w:pPr>
      <w:ins w:id="7629"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630" w:author="rkbansal" w:date="2020-05-10T23:26:00Z"/>
          <w:rFonts w:asciiTheme="minorHAnsi" w:hAnsiTheme="minorHAnsi" w:cstheme="minorHAnsi"/>
        </w:rPr>
      </w:pPr>
      <w:ins w:id="7631"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632" w:author="rkbansal" w:date="2020-05-10T23:26:00Z"/>
          <w:rFonts w:asciiTheme="minorHAnsi" w:hAnsiTheme="minorHAnsi" w:cstheme="minorHAnsi"/>
        </w:rPr>
      </w:pPr>
      <w:ins w:id="7633"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634" w:author="rkbansal" w:date="2020-05-10T23:26:00Z"/>
        </w:rPr>
      </w:pPr>
      <w:ins w:id="7635"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636" w:author="rkbansal" w:date="2020-04-23T00:30:00Z"/>
        </w:rPr>
      </w:pPr>
    </w:p>
    <w:p w14:paraId="5804A99A" w14:textId="57DA2C1E" w:rsidR="00F91C9C" w:rsidRDefault="00F91C9C" w:rsidP="002E2790">
      <w:pPr>
        <w:pStyle w:val="ListParagraph"/>
        <w:numPr>
          <w:ilvl w:val="0"/>
          <w:numId w:val="74"/>
        </w:numPr>
        <w:rPr>
          <w:ins w:id="7637" w:author="rkbansal" w:date="2020-04-25T00:04:00Z"/>
        </w:rPr>
      </w:pPr>
      <w:ins w:id="7638" w:author="rkbansal" w:date="2020-04-24T23:59:00Z">
        <w:r>
          <w:t>Cre</w:t>
        </w:r>
      </w:ins>
      <w:ins w:id="7639" w:author="rkbansal" w:date="2020-04-25T00:00:00Z">
        <w:r>
          <w:t>ate the Donat</w:t>
        </w:r>
      </w:ins>
      <w:ins w:id="7640"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641" w:author="rkbansal" w:date="2020-04-25T00:03:00Z"/>
        </w:rPr>
        <w:pPrChange w:id="7642" w:author="rkbansal" w:date="2020-04-25T00:05:00Z">
          <w:pPr>
            <w:pStyle w:val="ListParagraph"/>
            <w:numPr>
              <w:numId w:val="74"/>
            </w:numPr>
            <w:ind w:hanging="360"/>
          </w:pPr>
        </w:pPrChange>
      </w:pPr>
      <w:ins w:id="7643" w:author="rkbansal" w:date="2020-04-25T00:04:00Z">
        <w:r>
          <w:t>DonationApi interface</w:t>
        </w:r>
      </w:ins>
    </w:p>
    <w:p w14:paraId="1C3BF01D" w14:textId="6432CAC1" w:rsidR="00F91C9C" w:rsidRDefault="00B12EFC">
      <w:pPr>
        <w:pStyle w:val="ListParagraph"/>
        <w:rPr>
          <w:ins w:id="7644" w:author="rkbansal" w:date="2020-04-24T23:59:00Z"/>
        </w:rPr>
        <w:pPrChange w:id="7645" w:author="rkbansal" w:date="2020-04-25T00:03:00Z">
          <w:pPr>
            <w:pStyle w:val="ListParagraph"/>
            <w:numPr>
              <w:numId w:val="74"/>
            </w:numPr>
            <w:ind w:hanging="360"/>
          </w:pPr>
        </w:pPrChange>
      </w:pPr>
      <w:ins w:id="7646"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647" w:author="rkbansal" w:date="2020-04-25T00:13:00Z"/>
        </w:rPr>
      </w:pPr>
      <w:ins w:id="7648" w:author="rkbansal" w:date="2020-04-25T00:04:00Z">
        <w:r>
          <w:t>DonationApiController Class</w:t>
        </w:r>
      </w:ins>
      <w:ins w:id="7649" w:author="rkbansal" w:date="2020-04-25T00:11:00Z">
        <w:r w:rsidR="008B02F4">
          <w:t>: In this class</w:t>
        </w:r>
      </w:ins>
      <w:ins w:id="7650" w:author="rkbansal" w:date="2020-04-25T00:13:00Z">
        <w:r w:rsidR="008B02F4">
          <w:t xml:space="preserve">, when saving donation, </w:t>
        </w:r>
      </w:ins>
      <w:ins w:id="7651" w:author="rkbansal" w:date="2020-04-25T00:11:00Z">
        <w:r w:rsidR="008B02F4">
          <w:t xml:space="preserve">we will </w:t>
        </w:r>
      </w:ins>
      <w:ins w:id="7652" w:author="rkbansal" w:date="2020-04-25T00:13:00Z">
        <w:r w:rsidR="008B02F4">
          <w:t>perform the following activities</w:t>
        </w:r>
      </w:ins>
      <w:ins w:id="7653" w:author="rkbansal" w:date="2020-04-25T00:04:00Z">
        <w:r>
          <w:t>:</w:t>
        </w:r>
      </w:ins>
    </w:p>
    <w:p w14:paraId="4FCB54CB" w14:textId="77777777" w:rsidR="008B02F4" w:rsidRDefault="008B02F4">
      <w:pPr>
        <w:pStyle w:val="ListParagraph"/>
        <w:numPr>
          <w:ilvl w:val="0"/>
          <w:numId w:val="94"/>
        </w:numPr>
        <w:rPr>
          <w:ins w:id="7654" w:author="rkbansal" w:date="2020-04-25T00:13:00Z"/>
        </w:rPr>
        <w:pPrChange w:id="7655" w:author="rkbansal" w:date="2020-04-25T00:13:00Z">
          <w:pPr>
            <w:pStyle w:val="ListParagraph"/>
            <w:numPr>
              <w:numId w:val="93"/>
            </w:numPr>
            <w:ind w:left="1440" w:hanging="360"/>
          </w:pPr>
        </w:pPrChange>
      </w:pPr>
      <w:ins w:id="7656"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657" w:author="rkbansal" w:date="2020-04-25T00:13:00Z"/>
        </w:rPr>
        <w:pPrChange w:id="7658" w:author="rkbansal" w:date="2020-04-25T00:13:00Z">
          <w:pPr>
            <w:pStyle w:val="ListParagraph"/>
            <w:numPr>
              <w:numId w:val="93"/>
            </w:numPr>
            <w:ind w:left="1440" w:hanging="360"/>
          </w:pPr>
        </w:pPrChange>
      </w:pPr>
      <w:ins w:id="7659" w:author="rkbansal" w:date="2020-04-25T00:13:00Z">
        <w:r>
          <w:t>Validate the project exists.</w:t>
        </w:r>
      </w:ins>
    </w:p>
    <w:p w14:paraId="56468B37" w14:textId="77777777" w:rsidR="008B02F4" w:rsidRDefault="008B02F4">
      <w:pPr>
        <w:pStyle w:val="ListParagraph"/>
        <w:numPr>
          <w:ilvl w:val="0"/>
          <w:numId w:val="94"/>
        </w:numPr>
        <w:rPr>
          <w:ins w:id="7660" w:author="rkbansal" w:date="2020-04-25T00:13:00Z"/>
        </w:rPr>
        <w:pPrChange w:id="7661" w:author="rkbansal" w:date="2020-04-25T00:13:00Z">
          <w:pPr>
            <w:pStyle w:val="ListParagraph"/>
            <w:numPr>
              <w:numId w:val="93"/>
            </w:numPr>
            <w:ind w:left="1440" w:hanging="360"/>
          </w:pPr>
        </w:pPrChange>
      </w:pPr>
      <w:ins w:id="7662"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663" w:author="rkbansal" w:date="2020-04-25T00:13:00Z"/>
        </w:rPr>
        <w:pPrChange w:id="7664" w:author="rkbansal" w:date="2020-04-25T00:13:00Z">
          <w:pPr>
            <w:pStyle w:val="ListParagraph"/>
            <w:numPr>
              <w:numId w:val="93"/>
            </w:numPr>
            <w:ind w:left="1440" w:hanging="360"/>
          </w:pPr>
        </w:pPrChange>
      </w:pPr>
      <w:ins w:id="7665"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666" w:author="rkbansal" w:date="2020-04-25T00:13:00Z"/>
        </w:rPr>
        <w:pPrChange w:id="7667" w:author="rkbansal" w:date="2020-04-25T00:13:00Z">
          <w:pPr>
            <w:pStyle w:val="ListParagraph"/>
            <w:numPr>
              <w:numId w:val="93"/>
            </w:numPr>
            <w:ind w:left="1440" w:hanging="360"/>
          </w:pPr>
        </w:pPrChange>
      </w:pPr>
      <w:ins w:id="7668" w:author="rkbansal" w:date="2020-04-25T00:13:00Z">
        <w:r>
          <w:t>Saving the donation.</w:t>
        </w:r>
      </w:ins>
    </w:p>
    <w:p w14:paraId="61493035" w14:textId="77777777" w:rsidR="008B02F4" w:rsidRDefault="008B02F4">
      <w:pPr>
        <w:pStyle w:val="ListParagraph"/>
        <w:ind w:left="924"/>
        <w:rPr>
          <w:ins w:id="7669" w:author="rkbansal" w:date="2020-04-25T00:06:00Z"/>
        </w:rPr>
        <w:pPrChange w:id="7670"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671" w:author="rkbansal" w:date="2020-04-25T00:04:00Z"/>
        </w:rPr>
        <w:pPrChange w:id="7672" w:author="rkbansal" w:date="2020-04-25T00:06:00Z">
          <w:pPr>
            <w:pStyle w:val="ListParagraph"/>
            <w:numPr>
              <w:numId w:val="74"/>
            </w:numPr>
            <w:ind w:hanging="360"/>
          </w:pPr>
        </w:pPrChange>
      </w:pPr>
      <w:ins w:id="7673"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674" w:author="rkbansal" w:date="2020-04-25T00:15:00Z"/>
        </w:rPr>
      </w:pPr>
      <w:ins w:id="7675"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7676" w:author="rkbansal" w:date="2020-04-25T00:15:00Z"/>
        </w:rPr>
      </w:pPr>
      <w:proofErr w:type="spellStart"/>
      <w:ins w:id="7677" w:author="rkbansal" w:date="2020-04-25T00:15:00Z">
        <w:r>
          <w:t>ExpenseApi</w:t>
        </w:r>
        <w:proofErr w:type="spellEnd"/>
      </w:ins>
    </w:p>
    <w:p w14:paraId="746555DA" w14:textId="2FC18ED2" w:rsidR="00DE67C1" w:rsidRDefault="00C0217C">
      <w:pPr>
        <w:pStyle w:val="ListParagraph"/>
        <w:ind w:left="924"/>
        <w:rPr>
          <w:ins w:id="7678" w:author="rkbansal" w:date="2020-04-25T00:14:00Z"/>
        </w:rPr>
        <w:pPrChange w:id="7679" w:author="rkbansal" w:date="2020-04-25T00:15:00Z">
          <w:pPr>
            <w:pStyle w:val="ListParagraph"/>
            <w:numPr>
              <w:numId w:val="74"/>
            </w:numPr>
            <w:ind w:hanging="360"/>
          </w:pPr>
        </w:pPrChange>
      </w:pPr>
      <w:ins w:id="7680"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681" w:author="rkbansal" w:date="2020-04-25T00:19:00Z"/>
        </w:rPr>
        <w:pPrChange w:id="7682"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683" w:author="rkbansal" w:date="2020-04-25T00:19:00Z"/>
        </w:rPr>
      </w:pPr>
      <w:proofErr w:type="spellStart"/>
      <w:ins w:id="7684"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7685" w:author="rkbansal" w:date="2020-04-25T00:19:00Z"/>
        </w:rPr>
        <w:pPrChange w:id="7686" w:author="rkbansal" w:date="2020-04-25T00:19:00Z">
          <w:pPr>
            <w:pStyle w:val="ListParagraph"/>
            <w:numPr>
              <w:numId w:val="93"/>
            </w:numPr>
            <w:ind w:left="924" w:hanging="357"/>
          </w:pPr>
        </w:pPrChange>
      </w:pPr>
      <w:ins w:id="7687"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688" w:author="rkbansal" w:date="2020-04-25T00:19:00Z"/>
        </w:rPr>
        <w:pPrChange w:id="7689"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690" w:author="rkbansal" w:date="2020-04-23T16:05:00Z"/>
        </w:rPr>
      </w:pPr>
      <w:ins w:id="7691" w:author="rkbansal" w:date="2020-04-23T15:56:00Z">
        <w:r>
          <w:t>Create the feign client to i</w:t>
        </w:r>
      </w:ins>
      <w:ins w:id="7692" w:author="rkbansal" w:date="2020-04-23T15:57:00Z">
        <w:r>
          <w:t>nteract with people-mgmt-service and project-mgmt-service</w:t>
        </w:r>
      </w:ins>
      <w:ins w:id="7693" w:author="rkbansal" w:date="2020-04-23T16:04:00Z">
        <w:r w:rsidR="003316E2">
          <w:t>.</w:t>
        </w:r>
      </w:ins>
    </w:p>
    <w:p w14:paraId="09DDE2DF" w14:textId="77777777" w:rsidR="00BF2CFA" w:rsidRDefault="00BF2CFA">
      <w:pPr>
        <w:pStyle w:val="ListParagraph"/>
        <w:rPr>
          <w:ins w:id="7694" w:author="rkbansal" w:date="2020-04-23T15:57:00Z"/>
        </w:rPr>
        <w:pPrChange w:id="7695"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696" w:author="rkbansal" w:date="2020-04-23T16:01:00Z"/>
        </w:rPr>
        <w:pPrChange w:id="7697" w:author="rkbansal" w:date="2020-04-23T16:02:00Z">
          <w:pPr>
            <w:ind w:left="720"/>
          </w:pPr>
        </w:pPrChange>
      </w:pPr>
      <w:ins w:id="7698" w:author="rkbansal" w:date="2020-04-23T16:01:00Z">
        <w:r>
          <w:t>PeopleMgmtServiceClient</w:t>
        </w:r>
      </w:ins>
    </w:p>
    <w:p w14:paraId="23434ACD" w14:textId="60A6CFEC" w:rsidR="004433F9" w:rsidRDefault="004433F9">
      <w:pPr>
        <w:ind w:left="720"/>
        <w:rPr>
          <w:ins w:id="7699" w:author="rkbansal" w:date="2020-04-23T15:56:00Z"/>
        </w:rPr>
        <w:pPrChange w:id="7700" w:author="rkbansal" w:date="2020-04-23T16:01:00Z">
          <w:pPr>
            <w:pStyle w:val="ListParagraph"/>
            <w:numPr>
              <w:numId w:val="74"/>
            </w:numPr>
            <w:ind w:hanging="360"/>
          </w:pPr>
        </w:pPrChange>
      </w:pPr>
      <w:ins w:id="7701"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702" w:author="rkbansal" w:date="2020-04-23T16:03:00Z"/>
        </w:rPr>
      </w:pPr>
      <w:ins w:id="7703" w:author="rkbansal" w:date="2020-04-23T16:02:00Z">
        <w:r>
          <w:t>P</w:t>
        </w:r>
      </w:ins>
      <w:ins w:id="7704" w:author="rkbansal" w:date="2020-04-23T16:03:00Z">
        <w:r w:rsidR="00C810B8">
          <w:t>roject</w:t>
        </w:r>
      </w:ins>
      <w:ins w:id="7705" w:author="rkbansal" w:date="2020-04-23T16:02:00Z">
        <w:r>
          <w:t>MgmtServiceClient</w:t>
        </w:r>
      </w:ins>
    </w:p>
    <w:p w14:paraId="1B1B3A42" w14:textId="568A62E3" w:rsidR="00631E31" w:rsidRDefault="00631E31">
      <w:pPr>
        <w:pStyle w:val="ListParagraph"/>
        <w:ind w:left="924"/>
        <w:rPr>
          <w:ins w:id="7706" w:author="rkbansal" w:date="2020-04-23T16:02:00Z"/>
        </w:rPr>
        <w:pPrChange w:id="7707" w:author="rkbansal" w:date="2020-04-23T16:03:00Z">
          <w:pPr>
            <w:pStyle w:val="ListParagraph"/>
            <w:numPr>
              <w:numId w:val="92"/>
            </w:numPr>
            <w:ind w:left="924" w:hanging="357"/>
          </w:pPr>
        </w:pPrChange>
      </w:pPr>
      <w:ins w:id="7708"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7709" w:author="rkbansal" w:date="2020-12-25T14:57:00Z"/>
        </w:rPr>
      </w:pPr>
      <w:ins w:id="7710"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7711" w:author="rkbansal" w:date="2020-12-25T14:57:00Z"/>
        </w:rPr>
        <w:pPrChange w:id="7712" w:author="rkbansal" w:date="2020-12-25T14:57:00Z">
          <w:pPr>
            <w:pStyle w:val="ListParagraph"/>
            <w:numPr>
              <w:numId w:val="92"/>
            </w:numPr>
            <w:ind w:left="924" w:hanging="357"/>
          </w:pPr>
        </w:pPrChange>
      </w:pPr>
      <w:ins w:id="7713"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7714" w:author="rkbansal" w:date="2020-04-23T16:02:00Z"/>
        </w:rPr>
        <w:pPrChange w:id="7715"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716" w:author="rkbansal" w:date="2020-04-25T16:59:00Z"/>
        </w:rPr>
      </w:pPr>
      <w:ins w:id="7717"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7718" w:author="rkbansal" w:date="2020-04-25T16:59:00Z"/>
        </w:rPr>
      </w:pPr>
      <w:ins w:id="7719" w:author="rkbansal" w:date="2020-04-25T16:59:00Z">
        <w:r w:rsidRPr="004B0C5B">
          <w:rPr>
            <w:b/>
            <w:bCs/>
          </w:rPr>
          <w:lastRenderedPageBreak/>
          <w:t xml:space="preserve">EntityNotFoundException : </w:t>
        </w:r>
        <w:r>
          <w:t>While interacting with people-mgmt-service and project-mgmt-service</w:t>
        </w:r>
      </w:ins>
      <w:ins w:id="7720" w:author="rkbansal" w:date="2020-04-25T17:00:00Z">
        <w:r w:rsidR="00EE11FF">
          <w:t xml:space="preserve"> to validate the entity</w:t>
        </w:r>
      </w:ins>
      <w:ins w:id="7721" w:author="rkbansal" w:date="2020-04-25T16:59:00Z">
        <w:r>
          <w:t xml:space="preserve">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722" w:author="rkbansal" w:date="2020-04-25T16:59:00Z"/>
        </w:rPr>
      </w:pPr>
      <w:proofErr w:type="spellStart"/>
      <w:ins w:id="7723"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724" w:author="rkbansal" w:date="2020-04-25T16:59:00Z"/>
        </w:rPr>
      </w:pPr>
      <w:proofErr w:type="spellStart"/>
      <w:proofErr w:type="gramStart"/>
      <w:ins w:id="7725"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7726" w:author="rkbansal" w:date="2020-04-25T16:59:00Z"/>
        </w:rPr>
        <w:pPrChange w:id="7727"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728" w:author="rkbansal" w:date="2020-04-24T21:47:00Z"/>
        </w:rPr>
      </w:pPr>
      <w:ins w:id="7729" w:author="rkbansal" w:date="2020-04-23T15:52:00Z">
        <w:r>
          <w:t xml:space="preserve">Create the </w:t>
        </w:r>
      </w:ins>
      <w:proofErr w:type="spellStart"/>
      <w:ins w:id="7730" w:author="rkbansal" w:date="2020-04-23T15:54:00Z">
        <w:r w:rsidRPr="0048480A">
          <w:rPr>
            <w:b/>
            <w:bCs/>
            <w:rPrChange w:id="7731" w:author="rkbansal" w:date="2020-04-23T15:56:00Z">
              <w:rPr/>
            </w:rPrChange>
          </w:rPr>
          <w:t>RequestValidator</w:t>
        </w:r>
        <w:proofErr w:type="spellEnd"/>
        <w:r>
          <w:t xml:space="preserve"> to validate the donation and expense request where we will validate the donor</w:t>
        </w:r>
      </w:ins>
      <w:ins w:id="7732" w:author="rkbansal" w:date="2020-04-23T15:55:00Z">
        <w:r>
          <w:t xml:space="preserve"> and project</w:t>
        </w:r>
      </w:ins>
      <w:ins w:id="7733" w:author="rkbansal" w:date="2020-04-23T15:54:00Z">
        <w:r>
          <w:t xml:space="preserve"> </w:t>
        </w:r>
      </w:ins>
      <w:ins w:id="7734" w:author="rkbansal" w:date="2020-04-23T15:55:00Z">
        <w:r>
          <w:t>by invoking the people-mgmt-service and project-mgmt</w:t>
        </w:r>
      </w:ins>
      <w:ins w:id="7735" w:author="rkbansal" w:date="2020-04-23T15:56:00Z">
        <w:r>
          <w:t>-service using feign client.</w:t>
        </w:r>
      </w:ins>
      <w:ins w:id="7736" w:author="rkbansal" w:date="2020-04-23T15:55:00Z">
        <w:r>
          <w:t xml:space="preserve"> </w:t>
        </w:r>
      </w:ins>
      <w:ins w:id="7737" w:author="rkbansal" w:date="2020-04-23T15:54:00Z">
        <w:r>
          <w:t xml:space="preserve"> </w:t>
        </w:r>
      </w:ins>
    </w:p>
    <w:p w14:paraId="01DA43B2" w14:textId="7A4F77FB" w:rsidR="007B013D" w:rsidRDefault="00B541CF">
      <w:pPr>
        <w:pStyle w:val="ListParagraph"/>
        <w:rPr>
          <w:ins w:id="7738" w:author="rkbansal" w:date="2020-04-23T15:56:00Z"/>
        </w:rPr>
        <w:pPrChange w:id="7739" w:author="rkbansal" w:date="2020-04-24T21:47:00Z">
          <w:pPr>
            <w:pStyle w:val="ListParagraph"/>
            <w:numPr>
              <w:numId w:val="74"/>
            </w:numPr>
            <w:ind w:hanging="360"/>
          </w:pPr>
        </w:pPrChange>
      </w:pPr>
      <w:ins w:id="7740"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741" w:author="rkbansal" w:date="2020-04-24T23:30:00Z"/>
        </w:rPr>
      </w:pPr>
      <w:proofErr w:type="spellStart"/>
      <w:ins w:id="7742" w:author="rkbansal" w:date="2020-04-24T23:31:00Z">
        <w:r>
          <w:t>Donation</w:t>
        </w:r>
      </w:ins>
      <w:ins w:id="7743" w:author="rkbansal" w:date="2020-04-24T23:30:00Z">
        <w:r>
          <w:t>RequestValidator</w:t>
        </w:r>
        <w:proofErr w:type="spellEnd"/>
        <w:r>
          <w:t xml:space="preserve"> </w:t>
        </w:r>
      </w:ins>
      <w:ins w:id="7744" w:author="rkbansal" w:date="2020-04-24T23:31:00Z">
        <w:r>
          <w:t>i</w:t>
        </w:r>
      </w:ins>
      <w:ins w:id="7745" w:author="rkbansal" w:date="2020-04-24T23:30:00Z">
        <w:r>
          <w:t>mplement</w:t>
        </w:r>
      </w:ins>
      <w:ins w:id="7746" w:author="rkbansal" w:date="2020-04-24T23:31:00Z">
        <w:r>
          <w:t xml:space="preserve">s </w:t>
        </w:r>
        <w:proofErr w:type="spellStart"/>
        <w:r>
          <w:t>RequestValidator</w:t>
        </w:r>
        <w:proofErr w:type="spellEnd"/>
        <w:r>
          <w:t xml:space="preserve"> where we are validating the </w:t>
        </w:r>
      </w:ins>
      <w:ins w:id="7747" w:author="rkbansal" w:date="2020-04-24T23:32:00Z">
        <w:r>
          <w:t>donation request</w:t>
        </w:r>
      </w:ins>
      <w:ins w:id="7748" w:author="rkbansal" w:date="2020-04-24T23:30:00Z">
        <w:r>
          <w:t>:</w:t>
        </w:r>
      </w:ins>
    </w:p>
    <w:p w14:paraId="126CA1B6" w14:textId="29E9C985" w:rsidR="00416449" w:rsidRDefault="00FE1775">
      <w:pPr>
        <w:pStyle w:val="ListParagraph"/>
        <w:rPr>
          <w:ins w:id="7749" w:author="rkbansal" w:date="2020-04-23T15:52:00Z"/>
        </w:rPr>
        <w:pPrChange w:id="7750" w:author="rkbansal" w:date="2020-04-23T15:56:00Z">
          <w:pPr>
            <w:pStyle w:val="ListParagraph"/>
            <w:numPr>
              <w:numId w:val="74"/>
            </w:numPr>
            <w:ind w:hanging="360"/>
          </w:pPr>
        </w:pPrChange>
      </w:pPr>
      <w:ins w:id="7751"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752" w:author="rkbansal" w:date="2020-04-24T23:32:00Z"/>
        </w:rPr>
      </w:pPr>
      <w:proofErr w:type="spellStart"/>
      <w:ins w:id="7753"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7754" w:author="rkbansal" w:date="2020-04-24T23:32:00Z"/>
        </w:rPr>
      </w:pPr>
    </w:p>
    <w:p w14:paraId="5ACEB08E" w14:textId="6AEC1760" w:rsidR="00BF719C" w:rsidRDefault="00374EBA">
      <w:pPr>
        <w:pStyle w:val="ListParagraph"/>
        <w:rPr>
          <w:ins w:id="7755" w:author="rkbansal" w:date="2020-04-24T23:32:00Z"/>
        </w:rPr>
        <w:pPrChange w:id="7756" w:author="rkbansal" w:date="2020-04-24T23:32:00Z">
          <w:pPr>
            <w:pStyle w:val="ListParagraph"/>
            <w:numPr>
              <w:numId w:val="74"/>
            </w:numPr>
            <w:ind w:hanging="360"/>
          </w:pPr>
        </w:pPrChange>
      </w:pPr>
      <w:ins w:id="7757"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758" w:author="rkbansal" w:date="2020-04-24T23:35:00Z"/>
        </w:rPr>
      </w:pPr>
      <w:ins w:id="7759" w:author="rkbansal" w:date="2020-04-24T23:34:00Z">
        <w:r>
          <w:t>Create DonorCreator clas</w:t>
        </w:r>
      </w:ins>
      <w:ins w:id="7760" w:author="rkbansal" w:date="2020-04-24T23:35:00Z">
        <w:r>
          <w:t>s to create the donor by invoking the people-mgmt-service using feign client.</w:t>
        </w:r>
      </w:ins>
    </w:p>
    <w:p w14:paraId="6F9817DC" w14:textId="605B528A" w:rsidR="00C720DC" w:rsidRDefault="006720E3">
      <w:pPr>
        <w:pStyle w:val="ListParagraph"/>
        <w:rPr>
          <w:ins w:id="7761" w:author="rkbansal" w:date="2020-04-24T23:34:00Z"/>
        </w:rPr>
        <w:pPrChange w:id="7762" w:author="rkbansal" w:date="2020-04-24T23:35:00Z">
          <w:pPr>
            <w:pStyle w:val="ListParagraph"/>
            <w:numPr>
              <w:numId w:val="74"/>
            </w:numPr>
            <w:ind w:hanging="360"/>
          </w:pPr>
        </w:pPrChange>
      </w:pPr>
      <w:ins w:id="7763"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57950" cy="2924175"/>
                      </a:xfrm>
                      <a:prstGeom prst="rect">
                        <a:avLst/>
                      </a:prstGeom>
                    </pic:spPr>
                  </pic:pic>
                </a:graphicData>
              </a:graphic>
            </wp:inline>
          </w:drawing>
        </w:r>
      </w:ins>
      <w:ins w:id="7764" w:author="rkbansal" w:date="2020-04-24T23:34:00Z">
        <w:r w:rsidR="00C720DC">
          <w:t xml:space="preserve"> </w:t>
        </w:r>
      </w:ins>
    </w:p>
    <w:p w14:paraId="17CA33FA" w14:textId="4576EA50" w:rsidR="002E2790" w:rsidRDefault="004741B8" w:rsidP="002E2790">
      <w:pPr>
        <w:pStyle w:val="ListParagraph"/>
        <w:numPr>
          <w:ilvl w:val="0"/>
          <w:numId w:val="74"/>
        </w:numPr>
        <w:rPr>
          <w:ins w:id="7765" w:author="rkbansal" w:date="2020-04-25T00:24:00Z"/>
        </w:rPr>
      </w:pPr>
      <w:proofErr w:type="spellStart"/>
      <w:ins w:id="7766" w:author="rkbansal" w:date="2020-04-25T00:23:00Z">
        <w:r>
          <w:t>Donation</w:t>
        </w:r>
      </w:ins>
      <w:ins w:id="7767" w:author="rkbansal" w:date="2020-04-23T00:30:00Z">
        <w:r w:rsidR="002E2790">
          <w:t>Service</w:t>
        </w:r>
      </w:ins>
      <w:proofErr w:type="spellEnd"/>
      <w:ins w:id="7768" w:author="rkbansal" w:date="2020-04-25T00:24:00Z">
        <w:r w:rsidR="00C163DA">
          <w:t xml:space="preserve"> and </w:t>
        </w:r>
        <w:proofErr w:type="spellStart"/>
        <w:r w:rsidR="00C163DA">
          <w:t>DonationServiceImpl</w:t>
        </w:r>
        <w:proofErr w:type="spellEnd"/>
        <w:r w:rsidR="00C163DA">
          <w:t xml:space="preserve"> Class</w:t>
        </w:r>
      </w:ins>
      <w:ins w:id="7769"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770" w:author="rkbansal" w:date="2020-04-23T00:30:00Z"/>
        </w:rPr>
        <w:pPrChange w:id="7771" w:author="rkbansal" w:date="2020-04-25T00:24:00Z">
          <w:pPr>
            <w:pStyle w:val="ListParagraph"/>
            <w:numPr>
              <w:numId w:val="74"/>
            </w:numPr>
            <w:ind w:hanging="360"/>
          </w:pPr>
        </w:pPrChange>
      </w:pPr>
      <w:ins w:id="7772" w:author="rkbansal" w:date="2020-04-25T01:33:00Z">
        <w:r>
          <w:t xml:space="preserve"> </w:t>
        </w:r>
      </w:ins>
      <w:proofErr w:type="spellStart"/>
      <w:ins w:id="7773"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7774" w:author="rkbansal" w:date="2020-04-23T00:30:00Z"/>
        </w:rPr>
      </w:pPr>
      <w:ins w:id="7775"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776" w:author="rkbansal" w:date="2020-04-25T17:05:00Z"/>
        </w:rPr>
      </w:pPr>
      <w:proofErr w:type="spellStart"/>
      <w:ins w:id="7777" w:author="rkbansal" w:date="2020-04-25T17:01:00Z">
        <w:r>
          <w:t>DonationServiceImpl</w:t>
        </w:r>
        <w:proofErr w:type="spellEnd"/>
        <w:r>
          <w:t xml:space="preserve"> interface</w:t>
        </w:r>
      </w:ins>
    </w:p>
    <w:p w14:paraId="6761D865" w14:textId="53345435" w:rsidR="005C19BB" w:rsidRDefault="005C19BB">
      <w:pPr>
        <w:pStyle w:val="ListParagraph"/>
        <w:ind w:left="924"/>
        <w:rPr>
          <w:ins w:id="7778" w:author="rkbansal" w:date="2020-04-25T17:05:00Z"/>
        </w:rPr>
        <w:pPrChange w:id="7779" w:author="rkbansal" w:date="2020-04-25T17:05:00Z">
          <w:pPr>
            <w:pStyle w:val="ListParagraph"/>
            <w:numPr>
              <w:numId w:val="92"/>
            </w:numPr>
            <w:ind w:left="1440" w:hanging="360"/>
          </w:pPr>
        </w:pPrChange>
      </w:pPr>
      <w:ins w:id="7780"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781" w:author="rkbansal" w:date="2020-04-25T17:02:00Z"/>
        </w:rPr>
        <w:pPrChange w:id="7782" w:author="rkbansal" w:date="2020-04-25T17:05:00Z">
          <w:pPr>
            <w:pStyle w:val="ListParagraph"/>
            <w:numPr>
              <w:numId w:val="92"/>
            </w:numPr>
            <w:ind w:left="1440" w:hanging="360"/>
          </w:pPr>
        </w:pPrChange>
      </w:pPr>
    </w:p>
    <w:p w14:paraId="5BD928A3" w14:textId="77777777" w:rsidR="008E38E6" w:rsidRDefault="008E38E6">
      <w:pPr>
        <w:rPr>
          <w:ins w:id="7783" w:author="rkbansal" w:date="2020-04-25T15:16:00Z"/>
        </w:rPr>
        <w:pPrChange w:id="7784"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785" w:author="rkbansal" w:date="2020-04-25T17:06:00Z"/>
        </w:rPr>
      </w:pPr>
      <w:proofErr w:type="spellStart"/>
      <w:ins w:id="7786" w:author="rkbansal" w:date="2020-04-25T17:02:00Z">
        <w:r>
          <w:t>Expense</w:t>
        </w:r>
      </w:ins>
      <w:ins w:id="7787" w:author="rkbansal" w:date="2020-04-25T17:01:00Z">
        <w:r w:rsidR="00FA27C3">
          <w:t>Service</w:t>
        </w:r>
        <w:proofErr w:type="spellEnd"/>
        <w:r w:rsidR="00FA27C3">
          <w:t xml:space="preserve"> and </w:t>
        </w:r>
      </w:ins>
      <w:proofErr w:type="spellStart"/>
      <w:ins w:id="7788" w:author="rkbansal" w:date="2020-04-25T17:02:00Z">
        <w:r>
          <w:t>Expense</w:t>
        </w:r>
      </w:ins>
      <w:ins w:id="7789"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7790" w:author="rkbansal" w:date="2020-04-25T17:06:00Z"/>
        </w:rPr>
      </w:pPr>
      <w:proofErr w:type="spellStart"/>
      <w:ins w:id="7791" w:author="rkbansal" w:date="2020-04-25T17:06:00Z">
        <w:r>
          <w:t>ExpenseService</w:t>
        </w:r>
        <w:proofErr w:type="spellEnd"/>
      </w:ins>
    </w:p>
    <w:p w14:paraId="58022419" w14:textId="5201295E" w:rsidR="00074E92" w:rsidRDefault="00074E92">
      <w:pPr>
        <w:pStyle w:val="ListParagraph"/>
        <w:ind w:left="924"/>
        <w:rPr>
          <w:ins w:id="7792" w:author="rkbansal" w:date="2020-04-25T17:06:00Z"/>
        </w:rPr>
        <w:pPrChange w:id="7793" w:author="rkbansal" w:date="2020-04-25T17:06:00Z">
          <w:pPr>
            <w:pStyle w:val="ListParagraph"/>
            <w:numPr>
              <w:numId w:val="92"/>
            </w:numPr>
            <w:ind w:left="924" w:hanging="357"/>
          </w:pPr>
        </w:pPrChange>
      </w:pPr>
      <w:ins w:id="7794"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795" w:author="rkbansal" w:date="2020-04-25T17:08:00Z"/>
        </w:rPr>
      </w:pPr>
      <w:proofErr w:type="spellStart"/>
      <w:ins w:id="7796" w:author="rkbansal" w:date="2020-04-25T17:06:00Z">
        <w:r>
          <w:t>ExpenseServiceImpl</w:t>
        </w:r>
      </w:ins>
      <w:proofErr w:type="spellEnd"/>
    </w:p>
    <w:p w14:paraId="70FE82C4" w14:textId="3F3DA791" w:rsidR="002E2790" w:rsidRDefault="00F82492">
      <w:pPr>
        <w:pStyle w:val="ListParagraph"/>
        <w:ind w:left="924"/>
        <w:rPr>
          <w:ins w:id="7797" w:author="rkbansal" w:date="2020-04-23T00:30:00Z"/>
        </w:rPr>
        <w:pPrChange w:id="7798" w:author="rkbansal" w:date="2020-04-25T17:08:00Z">
          <w:pPr>
            <w:pStyle w:val="ListParagraph"/>
          </w:pPr>
        </w:pPrChange>
      </w:pPr>
      <w:ins w:id="7799"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800" w:author="rkbansal" w:date="2020-04-23T00:30:00Z"/>
        </w:rPr>
      </w:pPr>
    </w:p>
    <w:p w14:paraId="5B69AA91" w14:textId="77777777" w:rsidR="002E2790" w:rsidRPr="00733CDB" w:rsidRDefault="002E2790" w:rsidP="002E2790">
      <w:pPr>
        <w:pStyle w:val="ListParagraph"/>
        <w:numPr>
          <w:ilvl w:val="0"/>
          <w:numId w:val="74"/>
        </w:numPr>
        <w:rPr>
          <w:ins w:id="7801" w:author="rkbansal" w:date="2020-04-23T00:30:00Z"/>
        </w:rPr>
      </w:pPr>
      <w:ins w:id="7802"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7803" w:author="rkbansal" w:date="2020-04-23T00:30:00Z"/>
        </w:rPr>
        <w:pPrChange w:id="7804" w:author="rkbansal" w:date="2020-04-25T21:29:00Z">
          <w:pPr/>
        </w:pPrChange>
      </w:pPr>
      <w:ins w:id="7805"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806" w:author="rkbansal" w:date="2020-04-23T00:30:00Z"/>
          <w:bCs/>
        </w:rPr>
      </w:pPr>
      <w:ins w:id="7807"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7808" w:author="rkbansal" w:date="2020-04-23T00:30:00Z"/>
          <w:bCs/>
        </w:rPr>
      </w:pPr>
      <w:ins w:id="7809"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810" w:author="rkbansal" w:date="2020-04-23T00:30:00Z"/>
          <w:b/>
          <w:sz w:val="18"/>
        </w:rPr>
      </w:pPr>
    </w:p>
    <w:p w14:paraId="7CEDBDD6" w14:textId="66FA9015" w:rsidR="002E2790" w:rsidRDefault="002E2790" w:rsidP="002E2790">
      <w:pPr>
        <w:pStyle w:val="ListParagraph"/>
        <w:numPr>
          <w:ilvl w:val="0"/>
          <w:numId w:val="74"/>
        </w:numPr>
        <w:rPr>
          <w:ins w:id="7811" w:author="rkbansal" w:date="2020-04-23T00:30:00Z"/>
        </w:rPr>
      </w:pPr>
      <w:ins w:id="7812" w:author="rkbansal" w:date="2020-04-23T00:30:00Z">
        <w:r>
          <w:lastRenderedPageBreak/>
          <w:t>After running the application, should be visible following functions for the following url:</w:t>
        </w:r>
        <w:r w:rsidRPr="00B51A16">
          <w:t xml:space="preserve"> </w:t>
        </w:r>
      </w:ins>
      <w:ins w:id="7813" w:author="rkbansal" w:date="2020-04-25T21:24:00Z">
        <w:r w:rsidR="007C3945">
          <w:fldChar w:fldCharType="begin"/>
        </w:r>
        <w:r w:rsidR="007C3945">
          <w:instrText xml:space="preserve"> HYPERLINK "</w:instrText>
        </w:r>
      </w:ins>
      <w:ins w:id="7814" w:author="rkbansal" w:date="2020-04-23T00:30:00Z">
        <w:r w:rsidR="007C3945" w:rsidRPr="007C3945">
          <w:rPr>
            <w:rPrChange w:id="7815" w:author="rkbansal" w:date="2020-04-25T21:24:00Z">
              <w:rPr>
                <w:rStyle w:val="Hyperlink"/>
              </w:rPr>
            </w:rPrChange>
          </w:rPr>
          <w:instrText>http://localhost:</w:instrText>
        </w:r>
      </w:ins>
      <w:ins w:id="7816" w:author="rkbansal" w:date="2020-04-25T21:23:00Z">
        <w:r w:rsidR="007C3945" w:rsidRPr="007C3945">
          <w:rPr>
            <w:rPrChange w:id="7817" w:author="rkbansal" w:date="2020-04-25T21:24:00Z">
              <w:rPr>
                <w:rStyle w:val="Hyperlink"/>
              </w:rPr>
            </w:rPrChange>
          </w:rPr>
          <w:instrText>7</w:instrText>
        </w:r>
      </w:ins>
      <w:ins w:id="7818" w:author="rkbansal" w:date="2020-04-23T00:30:00Z">
        <w:r w:rsidR="007C3945" w:rsidRPr="007C3945">
          <w:rPr>
            <w:rPrChange w:id="7819" w:author="rkbansal" w:date="2020-04-25T21:24:00Z">
              <w:rPr>
                <w:rStyle w:val="Hyperlink"/>
              </w:rPr>
            </w:rPrChange>
          </w:rPr>
          <w:instrText>379/api/</w:instrText>
        </w:r>
      </w:ins>
      <w:ins w:id="7820" w:author="rkbansal" w:date="2020-04-25T21:24:00Z">
        <w:r w:rsidR="007C3945" w:rsidRPr="007C3945">
          <w:rPr>
            <w:rPrChange w:id="7821" w:author="rkbansal" w:date="2020-04-25T21:24:00Z">
              <w:rPr>
                <w:rStyle w:val="Hyperlink"/>
              </w:rPr>
            </w:rPrChange>
          </w:rPr>
          <w:instrText>account</w:instrText>
        </w:r>
      </w:ins>
      <w:ins w:id="7822" w:author="rkbansal" w:date="2020-04-23T00:30:00Z">
        <w:r w:rsidR="007C3945" w:rsidRPr="007C3945">
          <w:rPr>
            <w:rPrChange w:id="7823" w:author="rkbansal" w:date="2020-04-25T21:24:00Z">
              <w:rPr>
                <w:rStyle w:val="Hyperlink"/>
              </w:rPr>
            </w:rPrChange>
          </w:rPr>
          <w:instrText>-mgmt-service/swagger-ui.html</w:instrText>
        </w:r>
      </w:ins>
      <w:ins w:id="7824" w:author="rkbansal" w:date="2020-04-25T21:24:00Z">
        <w:r w:rsidR="007C3945">
          <w:instrText xml:space="preserve">" </w:instrText>
        </w:r>
        <w:r w:rsidR="007C3945">
          <w:fldChar w:fldCharType="separate"/>
        </w:r>
      </w:ins>
      <w:ins w:id="7825" w:author="rkbansal" w:date="2020-04-23T00:30:00Z">
        <w:r w:rsidR="007C3945" w:rsidRPr="006C5376">
          <w:rPr>
            <w:rStyle w:val="Hyperlink"/>
          </w:rPr>
          <w:t>http://localhost:</w:t>
        </w:r>
      </w:ins>
      <w:ins w:id="7826" w:author="rkbansal" w:date="2020-04-25T21:23:00Z">
        <w:r w:rsidR="007C3945" w:rsidRPr="006C5376">
          <w:rPr>
            <w:rStyle w:val="Hyperlink"/>
          </w:rPr>
          <w:t>7</w:t>
        </w:r>
      </w:ins>
      <w:ins w:id="7827" w:author="rkbansal" w:date="2020-04-23T00:30:00Z">
        <w:r w:rsidR="007C3945" w:rsidRPr="006C5376">
          <w:rPr>
            <w:rStyle w:val="Hyperlink"/>
          </w:rPr>
          <w:t>379/api/</w:t>
        </w:r>
      </w:ins>
      <w:ins w:id="7828" w:author="rkbansal" w:date="2020-04-25T21:24:00Z">
        <w:r w:rsidR="007C3945" w:rsidRPr="006C5376">
          <w:rPr>
            <w:rStyle w:val="Hyperlink"/>
          </w:rPr>
          <w:t>account</w:t>
        </w:r>
      </w:ins>
      <w:ins w:id="7829" w:author="rkbansal" w:date="2020-04-23T00:30:00Z">
        <w:r w:rsidR="007C3945" w:rsidRPr="006C5376">
          <w:rPr>
            <w:rStyle w:val="Hyperlink"/>
          </w:rPr>
          <w:t>-mgmt-service/swagger-ui.html</w:t>
        </w:r>
      </w:ins>
      <w:ins w:id="7830" w:author="rkbansal" w:date="2020-04-25T21:24:00Z">
        <w:r w:rsidR="007C3945">
          <w:fldChar w:fldCharType="end"/>
        </w:r>
      </w:ins>
    </w:p>
    <w:p w14:paraId="4798AF68" w14:textId="77777777" w:rsidR="002E2790" w:rsidRDefault="002E2790" w:rsidP="002E2790">
      <w:pPr>
        <w:pStyle w:val="ListParagraph"/>
        <w:rPr>
          <w:ins w:id="7831" w:author="rkbansal" w:date="2020-04-23T00:30:00Z"/>
        </w:rPr>
      </w:pPr>
    </w:p>
    <w:p w14:paraId="478DFB94" w14:textId="77777777" w:rsidR="002E2790" w:rsidRDefault="002E2790" w:rsidP="002E2790">
      <w:pPr>
        <w:pStyle w:val="ListParagraph"/>
        <w:rPr>
          <w:ins w:id="7832" w:author="rkbansal" w:date="2020-04-23T00:30:00Z"/>
        </w:rPr>
      </w:pPr>
      <w:ins w:id="7833" w:author="rkbansal" w:date="2020-04-23T00:30:00Z">
        <w:r>
          <w:t>Or</w:t>
        </w:r>
      </w:ins>
    </w:p>
    <w:p w14:paraId="2CF92B97" w14:textId="4DE23911" w:rsidR="002E2790" w:rsidRDefault="0026004B" w:rsidP="002E2790">
      <w:pPr>
        <w:pStyle w:val="ListParagraph"/>
        <w:rPr>
          <w:ins w:id="7834" w:author="rkbansal" w:date="2020-04-23T00:30:00Z"/>
        </w:rPr>
      </w:pPr>
      <w:ins w:id="7835" w:author="rkbansal" w:date="2020-04-25T21:24:00Z">
        <w:r>
          <w:fldChar w:fldCharType="begin"/>
        </w:r>
        <w:r>
          <w:instrText xml:space="preserve"> HYPERLINK "</w:instrText>
        </w:r>
      </w:ins>
      <w:ins w:id="7836" w:author="rkbansal" w:date="2020-04-23T00:30:00Z">
        <w:r w:rsidRPr="0026004B">
          <w:rPr>
            <w:rPrChange w:id="7837" w:author="rkbansal" w:date="2020-04-25T21:24:00Z">
              <w:rPr>
                <w:rStyle w:val="Hyperlink"/>
              </w:rPr>
            </w:rPrChange>
          </w:rPr>
          <w:instrText>http://localhost:</w:instrText>
        </w:r>
      </w:ins>
      <w:ins w:id="7838" w:author="rkbansal" w:date="2020-04-25T21:23:00Z">
        <w:r w:rsidRPr="0026004B">
          <w:rPr>
            <w:rPrChange w:id="7839" w:author="rkbansal" w:date="2020-04-25T21:24:00Z">
              <w:rPr>
                <w:rStyle w:val="Hyperlink"/>
              </w:rPr>
            </w:rPrChange>
          </w:rPr>
          <w:instrText>7</w:instrText>
        </w:r>
      </w:ins>
      <w:ins w:id="7840" w:author="rkbansal" w:date="2020-04-23T00:30:00Z">
        <w:r w:rsidRPr="0026004B">
          <w:rPr>
            <w:rPrChange w:id="7841" w:author="rkbansal" w:date="2020-04-25T21:24:00Z">
              <w:rPr>
                <w:rStyle w:val="Hyperlink"/>
              </w:rPr>
            </w:rPrChange>
          </w:rPr>
          <w:instrText>379/api/</w:instrText>
        </w:r>
      </w:ins>
      <w:ins w:id="7842" w:author="rkbansal" w:date="2020-04-25T21:24:00Z">
        <w:r w:rsidRPr="0026004B">
          <w:rPr>
            <w:rPrChange w:id="7843" w:author="rkbansal" w:date="2020-04-25T21:24:00Z">
              <w:rPr>
                <w:rStyle w:val="Hyperlink"/>
              </w:rPr>
            </w:rPrChange>
          </w:rPr>
          <w:instrText>account</w:instrText>
        </w:r>
      </w:ins>
      <w:ins w:id="7844" w:author="rkbansal" w:date="2020-04-23T00:30:00Z">
        <w:r w:rsidRPr="0026004B">
          <w:rPr>
            <w:rPrChange w:id="7845" w:author="rkbansal" w:date="2020-04-25T21:24:00Z">
              <w:rPr>
                <w:rStyle w:val="Hyperlink"/>
              </w:rPr>
            </w:rPrChange>
          </w:rPr>
          <w:instrText>-mgmt-service/api-docs</w:instrText>
        </w:r>
      </w:ins>
      <w:ins w:id="7846" w:author="rkbansal" w:date="2020-04-25T21:24:00Z">
        <w:r>
          <w:instrText xml:space="preserve">" </w:instrText>
        </w:r>
        <w:r>
          <w:fldChar w:fldCharType="separate"/>
        </w:r>
      </w:ins>
      <w:ins w:id="7847" w:author="rkbansal" w:date="2020-04-23T00:30:00Z">
        <w:r w:rsidRPr="006C5376">
          <w:rPr>
            <w:rStyle w:val="Hyperlink"/>
          </w:rPr>
          <w:t>http://localhost:</w:t>
        </w:r>
      </w:ins>
      <w:ins w:id="7848" w:author="rkbansal" w:date="2020-04-25T21:23:00Z">
        <w:r w:rsidRPr="006C5376">
          <w:rPr>
            <w:rStyle w:val="Hyperlink"/>
          </w:rPr>
          <w:t>7</w:t>
        </w:r>
      </w:ins>
      <w:ins w:id="7849" w:author="rkbansal" w:date="2020-04-23T00:30:00Z">
        <w:r w:rsidRPr="006C5376">
          <w:rPr>
            <w:rStyle w:val="Hyperlink"/>
          </w:rPr>
          <w:t>379/api/</w:t>
        </w:r>
      </w:ins>
      <w:ins w:id="7850" w:author="rkbansal" w:date="2020-04-25T21:24:00Z">
        <w:r w:rsidRPr="006C5376">
          <w:rPr>
            <w:rStyle w:val="Hyperlink"/>
          </w:rPr>
          <w:t>account</w:t>
        </w:r>
      </w:ins>
      <w:ins w:id="7851" w:author="rkbansal" w:date="2020-04-23T00:30:00Z">
        <w:r w:rsidRPr="006C5376">
          <w:rPr>
            <w:rStyle w:val="Hyperlink"/>
          </w:rPr>
          <w:t>-mgmt-service/api-docs</w:t>
        </w:r>
      </w:ins>
      <w:ins w:id="7852" w:author="rkbansal" w:date="2020-04-25T21:24:00Z">
        <w:r>
          <w:fldChar w:fldCharType="end"/>
        </w:r>
      </w:ins>
    </w:p>
    <w:p w14:paraId="6E0A1CFD" w14:textId="77777777" w:rsidR="002E2790" w:rsidRDefault="002E2790" w:rsidP="002E2790">
      <w:pPr>
        <w:pStyle w:val="ListParagraph"/>
        <w:rPr>
          <w:ins w:id="7853" w:author="rkbansal" w:date="2020-04-23T00:30:00Z"/>
        </w:rPr>
      </w:pPr>
    </w:p>
    <w:p w14:paraId="15070DA6" w14:textId="00BC3C1B" w:rsidR="002E2790" w:rsidRDefault="00DD1195" w:rsidP="002E2790">
      <w:pPr>
        <w:pStyle w:val="ListParagraph"/>
        <w:rPr>
          <w:ins w:id="7854" w:author="rkbansal" w:date="2020-04-23T00:30:00Z"/>
        </w:rPr>
      </w:pPr>
      <w:ins w:id="7855"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856" w:author="rkbansal" w:date="2020-04-25T21:33:00Z"/>
        </w:rPr>
      </w:pPr>
      <w:ins w:id="7857" w:author="rkbansal" w:date="2020-04-23T00:30:00Z">
        <w:r>
          <w:t xml:space="preserve">Test the </w:t>
        </w:r>
      </w:ins>
      <w:proofErr w:type="spellStart"/>
      <w:ins w:id="7858" w:author="rkbansal" w:date="2020-04-25T21:33:00Z">
        <w:r w:rsidR="002A07B4">
          <w:t>DonationApiTest</w:t>
        </w:r>
      </w:ins>
      <w:proofErr w:type="spellEnd"/>
      <w:ins w:id="7859" w:author="rkbansal" w:date="2020-04-23T00:30:00Z">
        <w:r>
          <w:t xml:space="preserve"> using J</w:t>
        </w:r>
        <w:r w:rsidR="002A07B4">
          <w:t>u</w:t>
        </w:r>
        <w:r>
          <w:t>nit</w:t>
        </w:r>
      </w:ins>
    </w:p>
    <w:p w14:paraId="3127C1BA" w14:textId="3C4B45A3" w:rsidR="002A07B4" w:rsidRDefault="002A07B4">
      <w:pPr>
        <w:pStyle w:val="ListParagraph"/>
        <w:rPr>
          <w:ins w:id="7860" w:author="rkbansal" w:date="2020-04-23T00:30:00Z"/>
        </w:rPr>
        <w:pPrChange w:id="7861" w:author="rkbansal" w:date="2020-04-25T21:33:00Z">
          <w:pPr>
            <w:pStyle w:val="ListParagraph"/>
            <w:numPr>
              <w:numId w:val="74"/>
            </w:numPr>
            <w:ind w:hanging="360"/>
          </w:pPr>
        </w:pPrChange>
      </w:pPr>
      <w:ins w:id="7862"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863" w:author="rkbansal" w:date="2020-04-23T00:30:00Z"/>
        </w:rPr>
      </w:pPr>
    </w:p>
    <w:p w14:paraId="48BC9728" w14:textId="77777777" w:rsidR="002E2790" w:rsidRPr="004F63DB" w:rsidRDefault="002E2790" w:rsidP="002E2790">
      <w:pPr>
        <w:pStyle w:val="ListParagraph"/>
        <w:numPr>
          <w:ilvl w:val="0"/>
          <w:numId w:val="19"/>
        </w:numPr>
        <w:rPr>
          <w:ins w:id="7864" w:author="rkbansal" w:date="2020-04-23T00:30:00Z"/>
          <w:b/>
        </w:rPr>
      </w:pPr>
      <w:ins w:id="7865"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866" w:author="rkbansal" w:date="2020-04-23T00:30:00Z"/>
          <w:rFonts w:cs="Consolas"/>
          <w:color w:val="000000"/>
          <w:shd w:val="clear" w:color="auto" w:fill="E8F2FE"/>
        </w:rPr>
      </w:pPr>
      <w:proofErr w:type="spellStart"/>
      <w:ins w:id="7867"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7868" w:author="rkbansal" w:date="2020-04-23T00:30:00Z"/>
          <w:rFonts w:cs="Consolas"/>
          <w:color w:val="000000"/>
          <w:shd w:val="clear" w:color="auto" w:fill="E8F2FE"/>
        </w:rPr>
      </w:pPr>
      <w:proofErr w:type="spellStart"/>
      <w:ins w:id="7869"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7870" w:author="rkbansal" w:date="2020-04-23T00:30:00Z"/>
          <w:rFonts w:cs="Consolas"/>
          <w:color w:val="000000"/>
          <w:shd w:val="clear" w:color="auto" w:fill="E8F2FE"/>
        </w:rPr>
      </w:pPr>
      <w:proofErr w:type="spellStart"/>
      <w:ins w:id="7871"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7872" w:author="rkbansal" w:date="2020-04-23T00:30:00Z"/>
          <w:b/>
        </w:rPr>
      </w:pPr>
      <w:proofErr w:type="spellStart"/>
      <w:ins w:id="7873"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7874" w:author="rkbansal" w:date="2020-04-25T21:33:00Z"/>
          <w:rFonts w:cs="Consolas"/>
          <w:color w:val="000000"/>
          <w:shd w:val="clear" w:color="auto" w:fill="E8F2FE"/>
        </w:rPr>
      </w:pPr>
      <w:proofErr w:type="spellStart"/>
      <w:ins w:id="7875"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7876" w:author="rkbansal" w:date="2020-04-25T21:33:00Z"/>
          <w:rFonts w:cs="Consolas"/>
          <w:color w:val="000000"/>
          <w:shd w:val="clear" w:color="auto" w:fill="E8F2FE"/>
        </w:rPr>
      </w:pPr>
      <w:proofErr w:type="spellStart"/>
      <w:ins w:id="7877"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7878" w:author="rkbansal" w:date="2020-04-23T00:30:00Z"/>
          <w:rFonts w:cs="Consolas"/>
          <w:color w:val="000000"/>
          <w:shd w:val="clear" w:color="auto" w:fill="E8F2FE"/>
        </w:rPr>
      </w:pPr>
      <w:proofErr w:type="spellStart"/>
      <w:ins w:id="7879"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7880"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881" w:author="rkbansal" w:date="2020-04-23T00:30:00Z"/>
          <w:sz w:val="18"/>
        </w:rPr>
      </w:pPr>
      <w:ins w:id="7882"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883" w:author="rkbansal" w:date="2020-04-23T00:30:00Z"/>
          <w:sz w:val="18"/>
        </w:rPr>
      </w:pPr>
      <w:ins w:id="7884"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885" w:author="rkbansal" w:date="2020-04-23T00:30:00Z"/>
        </w:rPr>
      </w:pPr>
      <w:ins w:id="7886"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887" w:author="rkbansal" w:date="2020-04-26T00:21:00Z"/>
        </w:rPr>
      </w:pPr>
      <w:ins w:id="7888" w:author="rkbansal" w:date="2020-04-23T00:30:00Z">
        <w:r>
          <w:t>Without authentication</w:t>
        </w:r>
        <w:r w:rsidRPr="001F55B5">
          <w:t xml:space="preserve"> </w:t>
        </w:r>
        <w:r>
          <w:t xml:space="preserve">means directly hitting the </w:t>
        </w:r>
      </w:ins>
      <w:ins w:id="7889" w:author="rkbansal" w:date="2020-04-26T00:07:00Z">
        <w:r w:rsidR="0084354E">
          <w:t>account</w:t>
        </w:r>
      </w:ins>
      <w:ins w:id="7890" w:author="rkbansal" w:date="2020-04-23T00:30:00Z">
        <w:r>
          <w:t xml:space="preserve">-mgmt-project running on </w:t>
        </w:r>
      </w:ins>
      <w:ins w:id="7891" w:author="rkbansal" w:date="2020-04-26T00:07:00Z">
        <w:r w:rsidR="001007D3">
          <w:t>7</w:t>
        </w:r>
      </w:ins>
      <w:ins w:id="7892" w:author="rkbansal" w:date="2020-04-23T00:30:00Z">
        <w:r>
          <w:t xml:space="preserve">379 and </w:t>
        </w:r>
      </w:ins>
      <w:ins w:id="7893" w:author="rkbansal" w:date="2020-04-26T00:21:00Z">
        <w:r w:rsidR="00D261D7">
          <w:t>save the donation details</w:t>
        </w:r>
      </w:ins>
    </w:p>
    <w:p w14:paraId="0C0BB7D9" w14:textId="15F4DE50" w:rsidR="00D261D7" w:rsidRDefault="00D261D7">
      <w:pPr>
        <w:pStyle w:val="ListParagraph"/>
        <w:ind w:left="924"/>
        <w:rPr>
          <w:ins w:id="7894" w:author="rkbansal" w:date="2020-04-23T00:30:00Z"/>
        </w:rPr>
        <w:pPrChange w:id="7895" w:author="rkbansal" w:date="2020-04-26T00:21:00Z">
          <w:pPr>
            <w:pStyle w:val="ListParagraph"/>
            <w:numPr>
              <w:ilvl w:val="1"/>
              <w:numId w:val="19"/>
            </w:numPr>
            <w:ind w:left="1440" w:hanging="360"/>
          </w:pPr>
        </w:pPrChange>
      </w:pPr>
      <w:ins w:id="7896"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897" w:author="rkbansal" w:date="2020-04-23T00:30:00Z"/>
        </w:rPr>
      </w:pPr>
    </w:p>
    <w:p w14:paraId="3CDCCBDA" w14:textId="4040A6BD" w:rsidR="002E2790" w:rsidRDefault="002E2790" w:rsidP="006C6C2C">
      <w:pPr>
        <w:pStyle w:val="ListParagraph"/>
        <w:numPr>
          <w:ilvl w:val="1"/>
          <w:numId w:val="19"/>
        </w:numPr>
        <w:ind w:left="924" w:hanging="357"/>
        <w:rPr>
          <w:ins w:id="7898" w:author="rkbansal" w:date="2020-04-26T00:24:00Z"/>
        </w:rPr>
      </w:pPr>
      <w:ins w:id="7899" w:author="rkbansal" w:date="2020-04-23T00:30:00Z">
        <w:r>
          <w:t>Without authentication</w:t>
        </w:r>
        <w:r w:rsidRPr="001F55B5">
          <w:t xml:space="preserve"> </w:t>
        </w:r>
        <w:r>
          <w:t xml:space="preserve">means directly hitting the </w:t>
        </w:r>
      </w:ins>
      <w:ins w:id="7900" w:author="rkbansal" w:date="2020-04-26T00:25:00Z">
        <w:r w:rsidR="001E0902">
          <w:t>account</w:t>
        </w:r>
      </w:ins>
      <w:ins w:id="7901" w:author="rkbansal" w:date="2020-04-23T00:30:00Z">
        <w:r>
          <w:t xml:space="preserve">-mgmt-project running on </w:t>
        </w:r>
      </w:ins>
      <w:ins w:id="7902" w:author="rkbansal" w:date="2020-04-26T00:26:00Z">
        <w:r w:rsidR="00823827">
          <w:t>7</w:t>
        </w:r>
      </w:ins>
      <w:ins w:id="7903" w:author="rkbansal" w:date="2020-04-23T00:30:00Z">
        <w:r>
          <w:t xml:space="preserve">379 but </w:t>
        </w:r>
      </w:ins>
      <w:ins w:id="7904" w:author="rkbansal" w:date="2020-04-26T00:27:00Z">
        <w:r w:rsidR="00823827">
          <w:t>member does not exist for whom we are saving the donation is not active.</w:t>
        </w:r>
      </w:ins>
    </w:p>
    <w:p w14:paraId="26FAB4F5" w14:textId="628F4C35" w:rsidR="006C6C2C" w:rsidRDefault="0031487D">
      <w:pPr>
        <w:pStyle w:val="ListParagraph"/>
        <w:ind w:left="924"/>
        <w:rPr>
          <w:ins w:id="7905" w:author="rkbansal" w:date="2020-04-23T00:30:00Z"/>
        </w:rPr>
        <w:pPrChange w:id="7906" w:author="rkbansal" w:date="2020-04-26T00:24:00Z">
          <w:pPr>
            <w:pStyle w:val="ListParagraph"/>
            <w:numPr>
              <w:ilvl w:val="1"/>
              <w:numId w:val="19"/>
            </w:numPr>
            <w:ind w:left="1440" w:hanging="360"/>
          </w:pPr>
        </w:pPrChange>
      </w:pPr>
      <w:ins w:id="7907"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908" w:author="rkbansal" w:date="2020-04-23T00:30:00Z"/>
        </w:rPr>
      </w:pPr>
    </w:p>
    <w:p w14:paraId="79512450" w14:textId="77777777" w:rsidR="002E2790" w:rsidRDefault="002E2790">
      <w:pPr>
        <w:pStyle w:val="ListParagraph"/>
        <w:numPr>
          <w:ilvl w:val="1"/>
          <w:numId w:val="19"/>
        </w:numPr>
        <w:ind w:left="924" w:hanging="357"/>
        <w:rPr>
          <w:ins w:id="7909" w:author="rkbansal" w:date="2020-04-23T00:30:00Z"/>
        </w:rPr>
        <w:pPrChange w:id="7910" w:author="rkbansal" w:date="2020-04-26T00:26:00Z">
          <w:pPr>
            <w:pStyle w:val="ListParagraph"/>
            <w:numPr>
              <w:ilvl w:val="1"/>
              <w:numId w:val="19"/>
            </w:numPr>
            <w:ind w:left="1440" w:hanging="360"/>
          </w:pPr>
        </w:pPrChange>
      </w:pPr>
      <w:ins w:id="7911"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912" w:author="rkbansal" w:date="2020-04-23T00:30:00Z"/>
        </w:rPr>
      </w:pPr>
    </w:p>
    <w:p w14:paraId="2D35ED20" w14:textId="77777777" w:rsidR="002E2790" w:rsidRPr="005D2287" w:rsidRDefault="002E2790">
      <w:pPr>
        <w:pStyle w:val="ListParagraph"/>
        <w:numPr>
          <w:ilvl w:val="2"/>
          <w:numId w:val="19"/>
        </w:numPr>
        <w:ind w:left="1491" w:hanging="357"/>
        <w:rPr>
          <w:ins w:id="7913" w:author="rkbansal" w:date="2020-04-23T00:30:00Z"/>
          <w:b/>
          <w:sz w:val="28"/>
        </w:rPr>
        <w:pPrChange w:id="7914" w:author="rkbansal" w:date="2020-04-26T00:26:00Z">
          <w:pPr>
            <w:pStyle w:val="ListParagraph"/>
            <w:numPr>
              <w:ilvl w:val="2"/>
              <w:numId w:val="19"/>
            </w:numPr>
            <w:ind w:left="2160" w:hanging="360"/>
          </w:pPr>
        </w:pPrChange>
      </w:pPr>
      <w:ins w:id="7915"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916" w:author="rkbansal" w:date="2020-04-26T00:40:00Z"/>
          <w:b/>
          <w:sz w:val="28"/>
          <w:rPrChange w:id="7917" w:author="rkbansal" w:date="2020-04-26T00:40:00Z">
            <w:rPr>
              <w:ins w:id="7918" w:author="rkbansal" w:date="2020-04-26T00:40:00Z"/>
            </w:rPr>
          </w:rPrChange>
        </w:rPr>
      </w:pPr>
      <w:ins w:id="7919"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920" w:author="rkbansal" w:date="2020-04-26T00:26:00Z"/>
          <w:b/>
          <w:sz w:val="28"/>
          <w:rPrChange w:id="7921" w:author="rkbansal" w:date="2020-04-26T00:26:00Z">
            <w:rPr>
              <w:ins w:id="7922" w:author="rkbansal" w:date="2020-04-26T00:26:00Z"/>
            </w:rPr>
          </w:rPrChange>
        </w:rPr>
        <w:pPrChange w:id="7923" w:author="rkbansal" w:date="2020-04-26T00:40:00Z">
          <w:pPr>
            <w:pStyle w:val="ListParagraph"/>
            <w:numPr>
              <w:ilvl w:val="3"/>
              <w:numId w:val="19"/>
            </w:numPr>
            <w:ind w:left="2115" w:hanging="357"/>
          </w:pPr>
        </w:pPrChange>
      </w:pPr>
      <w:ins w:id="7924"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925" w:author="rkbansal" w:date="2020-04-23T00:30:00Z"/>
          <w:b/>
          <w:sz w:val="28"/>
        </w:rPr>
        <w:pPrChange w:id="7926" w:author="rkbansal" w:date="2020-04-26T00:40:00Z">
          <w:pPr>
            <w:pStyle w:val="ListParagraph"/>
            <w:numPr>
              <w:numId w:val="78"/>
            </w:numPr>
            <w:ind w:left="3240" w:hanging="360"/>
          </w:pPr>
        </w:pPrChange>
      </w:pPr>
      <w:ins w:id="7927" w:author="rkbansal" w:date="2020-04-26T00:41:00Z">
        <w:r>
          <w:t>Saving donation</w:t>
        </w:r>
      </w:ins>
      <w:ins w:id="7928" w:author="rkbansal" w:date="2020-04-23T00:30:00Z">
        <w:r w:rsidR="002E2790">
          <w:t xml:space="preserve"> with token means authorization code</w:t>
        </w:r>
      </w:ins>
      <w:ins w:id="7929" w:author="rkbansal" w:date="2020-04-26T00:40:00Z">
        <w:r w:rsidR="00A81A28">
          <w:t xml:space="preserve"> </w:t>
        </w:r>
      </w:ins>
      <w:ins w:id="7930"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931" w:author="rkbansal" w:date="2020-04-26T00:56:00Z"/>
          <w:b/>
        </w:rPr>
      </w:pPr>
      <w:ins w:id="7932" w:author="rkbansal" w:date="2020-04-23T00:30:00Z">
        <w:r w:rsidRPr="00C74A33">
          <w:rPr>
            <w:b/>
            <w:rPrChange w:id="7933"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934" w:author="rkbansal" w:date="2020-04-23T00:30:00Z"/>
          <w:b/>
          <w:rPrChange w:id="7935" w:author="rkbansal" w:date="2020-04-26T00:42:00Z">
            <w:rPr>
              <w:ins w:id="7936" w:author="rkbansal" w:date="2020-04-23T00:30:00Z"/>
              <w:b/>
              <w:sz w:val="28"/>
            </w:rPr>
          </w:rPrChange>
        </w:rPr>
        <w:pPrChange w:id="7937" w:author="rkbansal" w:date="2020-04-26T00:56:00Z">
          <w:pPr>
            <w:pStyle w:val="ListParagraph"/>
            <w:numPr>
              <w:ilvl w:val="2"/>
              <w:numId w:val="78"/>
            </w:numPr>
            <w:ind w:left="3192" w:hanging="357"/>
          </w:pPr>
        </w:pPrChange>
      </w:pPr>
      <w:ins w:id="7938"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939" w:author="rkbansal" w:date="2020-04-23T00:30:00Z"/>
          <w:b/>
          <w:sz w:val="28"/>
        </w:rPr>
      </w:pPr>
    </w:p>
    <w:p w14:paraId="4EADD579" w14:textId="77777777" w:rsidR="002E2790" w:rsidRDefault="002E2790" w:rsidP="002E2790">
      <w:pPr>
        <w:pStyle w:val="ListParagraph"/>
        <w:ind w:left="3960"/>
        <w:rPr>
          <w:ins w:id="7940"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941" w:author="rkbansal" w:date="2020-04-26T00:58:00Z"/>
          <w:b/>
          <w:sz w:val="28"/>
          <w:rPrChange w:id="7942" w:author="rkbansal" w:date="2020-04-26T00:58:00Z">
            <w:rPr>
              <w:ins w:id="7943" w:author="rkbansal" w:date="2020-04-26T00:58:00Z"/>
            </w:rPr>
          </w:rPrChange>
        </w:rPr>
      </w:pPr>
      <w:ins w:id="7944" w:author="rkbansal" w:date="2020-04-23T00:30:00Z">
        <w:r w:rsidRPr="00733CDB">
          <w:rPr>
            <w:b/>
            <w:sz w:val="28"/>
          </w:rPr>
          <w:t xml:space="preserve">Now hit the </w:t>
        </w:r>
      </w:ins>
      <w:ins w:id="7945" w:author="rkbansal" w:date="2020-04-26T00:42:00Z">
        <w:r w:rsidR="00C74A33">
          <w:rPr>
            <w:b/>
            <w:sz w:val="28"/>
          </w:rPr>
          <w:t>account</w:t>
        </w:r>
      </w:ins>
      <w:ins w:id="7946" w:author="rkbansal" w:date="2020-04-23T00:30:00Z">
        <w:r w:rsidRPr="00733CDB">
          <w:rPr>
            <w:b/>
            <w:sz w:val="28"/>
          </w:rPr>
          <w:t xml:space="preserve">-mgmt-service to </w:t>
        </w:r>
      </w:ins>
      <w:ins w:id="7947" w:author="rkbansal" w:date="2020-04-26T00:42:00Z">
        <w:r w:rsidR="00C74A33">
          <w:t>save the donation</w:t>
        </w:r>
      </w:ins>
      <w:ins w:id="7948" w:author="rkbansal" w:date="2020-04-26T00:57:00Z">
        <w:r w:rsidR="002407C5">
          <w:t xml:space="preserve"> </w:t>
        </w:r>
      </w:ins>
      <w:ins w:id="7949"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950" w:author="rkbansal" w:date="2020-04-26T01:00:00Z"/>
          <w:bCs/>
          <w:sz w:val="28"/>
        </w:rPr>
      </w:pPr>
      <w:ins w:id="7951" w:author="rkbansal" w:date="2020-04-26T00:58:00Z">
        <w:r>
          <w:rPr>
            <w:bCs/>
            <w:sz w:val="28"/>
          </w:rPr>
          <w:t xml:space="preserve">See the </w:t>
        </w:r>
        <w:r w:rsidRPr="00030FB4">
          <w:rPr>
            <w:b/>
            <w:sz w:val="28"/>
            <w:rPrChange w:id="7952" w:author="rkbansal" w:date="2020-04-26T00:59:00Z">
              <w:rPr>
                <w:bCs/>
                <w:sz w:val="28"/>
              </w:rPr>
            </w:rPrChange>
          </w:rPr>
          <w:t>Auth</w:t>
        </w:r>
      </w:ins>
      <w:ins w:id="7953" w:author="rkbansal" w:date="2020-04-26T00:59:00Z">
        <w:r w:rsidRPr="00030FB4">
          <w:rPr>
            <w:b/>
            <w:sz w:val="28"/>
            <w:rPrChange w:id="7954"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955" w:author="rkbansal" w:date="2020-04-26T00:59:00Z"/>
          <w:bCs/>
          <w:sz w:val="28"/>
        </w:rPr>
        <w:pPrChange w:id="7956" w:author="rkbansal" w:date="2020-04-26T01:00:00Z">
          <w:pPr>
            <w:pStyle w:val="ListParagraph"/>
            <w:ind w:left="1888"/>
          </w:pPr>
        </w:pPrChange>
      </w:pPr>
      <w:ins w:id="7957"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958" w:author="rkbansal" w:date="2020-04-23T00:30:00Z"/>
          <w:bCs/>
          <w:sz w:val="28"/>
          <w:rPrChange w:id="7959" w:author="rkbansal" w:date="2020-04-26T00:58:00Z">
            <w:rPr>
              <w:ins w:id="7960" w:author="rkbansal" w:date="2020-04-23T00:30:00Z"/>
              <w:b/>
              <w:sz w:val="28"/>
            </w:rPr>
          </w:rPrChange>
        </w:rPr>
        <w:pPrChange w:id="7961"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962" w:author="rkbansal" w:date="2020-04-26T01:00:00Z"/>
          <w:bCs/>
          <w:sz w:val="28"/>
        </w:rPr>
      </w:pPr>
      <w:ins w:id="7963"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964" w:author="rkbansal" w:date="2020-04-26T01:00:00Z"/>
          <w:bCs/>
          <w:sz w:val="28"/>
        </w:rPr>
        <w:pPrChange w:id="7965" w:author="rkbansal" w:date="2020-04-26T01:00:00Z">
          <w:pPr>
            <w:pStyle w:val="ListParagraph"/>
            <w:numPr>
              <w:ilvl w:val="1"/>
              <w:numId w:val="19"/>
            </w:numPr>
            <w:ind w:left="2001" w:hanging="357"/>
          </w:pPr>
        </w:pPrChange>
      </w:pPr>
      <w:ins w:id="7966"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967" w:author="rkbansal" w:date="2020-04-23T00:30:00Z"/>
          <w:b/>
          <w:sz w:val="28"/>
        </w:rPr>
      </w:pPr>
    </w:p>
    <w:p w14:paraId="563119AE" w14:textId="70A21EFF" w:rsidR="007B642F" w:rsidRDefault="00C45711" w:rsidP="006C0801">
      <w:del w:id="7968"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969" w:author="rkbansal" w:date="2020-04-23T00:28:00Z"/>
          <w:rFonts w:eastAsiaTheme="majorEastAsia" w:cstheme="majorBidi"/>
          <w:b/>
          <w:color w:val="2F5496" w:themeColor="accent1" w:themeShade="BF"/>
          <w:sz w:val="28"/>
          <w:szCs w:val="26"/>
        </w:rPr>
      </w:pPr>
      <w:ins w:id="7970" w:author="rkbansal" w:date="2020-04-23T00:28:00Z">
        <w:r>
          <w:rPr>
            <w:b/>
            <w:sz w:val="28"/>
          </w:rPr>
          <w:br w:type="page"/>
        </w:r>
      </w:ins>
    </w:p>
    <w:p w14:paraId="60D571BC" w14:textId="5AD5E69F" w:rsidR="002D0DC1" w:rsidRDefault="002D0DC1" w:rsidP="00BB6D89">
      <w:pPr>
        <w:pStyle w:val="Heading2"/>
        <w:rPr>
          <w:ins w:id="7971" w:author="rkbansal" w:date="2020-05-17T21:38:00Z"/>
          <w:rFonts w:ascii="Georgia" w:hAnsi="Georgia"/>
          <w:b/>
          <w:sz w:val="28"/>
        </w:rPr>
      </w:pPr>
      <w:ins w:id="7972" w:author="rkbansal" w:date="2020-04-26T01:01:00Z">
        <w:r>
          <w:rPr>
            <w:rFonts w:ascii="Georgia" w:hAnsi="Georgia"/>
            <w:b/>
            <w:sz w:val="28"/>
          </w:rPr>
          <w:lastRenderedPageBreak/>
          <w:t>Darshan</w:t>
        </w:r>
      </w:ins>
      <w:ins w:id="7973" w:author="rkbansal" w:date="2020-04-26T01:02:00Z">
        <w:r>
          <w:rPr>
            <w:rFonts w:ascii="Georgia" w:hAnsi="Georgia"/>
            <w:b/>
            <w:sz w:val="28"/>
          </w:rPr>
          <w:t xml:space="preserve"> Mgmt Service</w:t>
        </w:r>
      </w:ins>
    </w:p>
    <w:p w14:paraId="4E7BCA43" w14:textId="75FDD342" w:rsidR="00125468" w:rsidRDefault="00125468" w:rsidP="00125468">
      <w:pPr>
        <w:rPr>
          <w:ins w:id="7974" w:author="rkbansal" w:date="2020-05-17T21:38:00Z"/>
        </w:rPr>
      </w:pPr>
      <w:ins w:id="7975"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976" w:author="rkbansal" w:date="2020-11-18T21:18:00Z"/>
        </w:rPr>
      </w:pPr>
      <w:ins w:id="7977"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978" w:author="rkbansal" w:date="2020-11-18T21:18:00Z"/>
        </w:rPr>
      </w:pPr>
      <w:ins w:id="7979"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980" w:author="rkbansal" w:date="2020-11-18T21:18:00Z"/>
        </w:rPr>
      </w:pPr>
      <w:ins w:id="7981"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982" w:author="rkbansal" w:date="2020-11-18T21:18:00Z"/>
        </w:rPr>
      </w:pPr>
      <w:ins w:id="7983"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984" w:author="rkbansal" w:date="2020-11-18T21:18:00Z"/>
        </w:rPr>
      </w:pPr>
      <w:ins w:id="7985" w:author="rkbansal" w:date="2020-11-18T21:18:00Z">
        <w:r>
          <w:t>Saving the donation.</w:t>
        </w:r>
      </w:ins>
    </w:p>
    <w:p w14:paraId="6F123BD3" w14:textId="0989A67D" w:rsidR="00912811" w:rsidRDefault="00912811">
      <w:pPr>
        <w:pStyle w:val="ListParagraph"/>
        <w:numPr>
          <w:ilvl w:val="1"/>
          <w:numId w:val="78"/>
        </w:numPr>
        <w:rPr>
          <w:ins w:id="7986" w:author="rkbansal" w:date="2020-05-17T21:38:00Z"/>
        </w:rPr>
        <w:pPrChange w:id="7987"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988" w:author="rkbansal" w:date="2020-05-17T21:38:00Z"/>
        </w:rPr>
      </w:pPr>
      <w:ins w:id="7989" w:author="rkbansal" w:date="2020-05-17T21:38:00Z">
        <w:r>
          <w:t xml:space="preserve">Saving the </w:t>
        </w:r>
      </w:ins>
      <w:ins w:id="7990"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991" w:author="rkbansal" w:date="2020-05-17T21:38:00Z"/>
        </w:rPr>
      </w:pPr>
      <w:ins w:id="7992" w:author="rkbansal" w:date="2020-05-17T21:38:00Z">
        <w:r>
          <w:t xml:space="preserve">Updating the </w:t>
        </w:r>
      </w:ins>
      <w:ins w:id="7993"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994" w:author="rkbansal" w:date="2020-05-17T21:38:00Z"/>
        </w:rPr>
      </w:pPr>
      <w:ins w:id="7995" w:author="rkbansal" w:date="2020-05-17T21:38:00Z">
        <w:r>
          <w:t xml:space="preserve">Delete the </w:t>
        </w:r>
      </w:ins>
      <w:ins w:id="7996"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997" w:author="rkbansal" w:date="2020-05-17T21:38:00Z"/>
        </w:rPr>
      </w:pPr>
      <w:ins w:id="7998" w:author="rkbansal" w:date="2020-05-17T21:38:00Z">
        <w:r>
          <w:t xml:space="preserve">Find the </w:t>
        </w:r>
      </w:ins>
      <w:ins w:id="7999" w:author="rkbansal" w:date="2020-11-17T12:37:00Z">
        <w:r w:rsidR="002C42C0">
          <w:t>darshan by id</w:t>
        </w:r>
      </w:ins>
    </w:p>
    <w:p w14:paraId="17FFA262" w14:textId="77777777" w:rsidR="00125468" w:rsidRDefault="00125468" w:rsidP="00125468">
      <w:pPr>
        <w:rPr>
          <w:ins w:id="8000" w:author="rkbansal" w:date="2020-05-17T21:38:00Z"/>
        </w:rPr>
      </w:pPr>
      <w:ins w:id="8001"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8002" w:author="rkbansal" w:date="2020-05-17T21:38:00Z"/>
        </w:rPr>
      </w:pPr>
      <w:ins w:id="8003"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8004" w:author="rkbansal" w:date="2020-05-17T21:38:00Z"/>
        </w:trPr>
        <w:tc>
          <w:tcPr>
            <w:tcW w:w="4508" w:type="dxa"/>
          </w:tcPr>
          <w:p w14:paraId="77B11B28" w14:textId="77777777" w:rsidR="00125468" w:rsidRDefault="00125468" w:rsidP="006B4C95">
            <w:pPr>
              <w:rPr>
                <w:ins w:id="8005" w:author="rkbansal" w:date="2020-05-17T21:38:00Z"/>
              </w:rPr>
            </w:pPr>
            <w:ins w:id="8006" w:author="rkbansal" w:date="2020-05-17T21:38:00Z">
              <w:r>
                <w:t>Database/Schema Name</w:t>
              </w:r>
            </w:ins>
          </w:p>
        </w:tc>
        <w:tc>
          <w:tcPr>
            <w:tcW w:w="4508" w:type="dxa"/>
          </w:tcPr>
          <w:p w14:paraId="606BB78E" w14:textId="531E5C7C" w:rsidR="00125468" w:rsidRDefault="00040356" w:rsidP="006B4C95">
            <w:pPr>
              <w:rPr>
                <w:ins w:id="8007" w:author="rkbansal" w:date="2020-05-17T21:38:00Z"/>
              </w:rPr>
            </w:pPr>
            <w:proofErr w:type="spellStart"/>
            <w:ins w:id="8008" w:author="rkbansal" w:date="2020-11-07T14:50:00Z">
              <w:r>
                <w:t>darshan</w:t>
              </w:r>
            </w:ins>
            <w:ins w:id="8009" w:author="rkbansal" w:date="2020-05-17T21:38:00Z">
              <w:r w:rsidR="00125468">
                <w:t>_schema</w:t>
              </w:r>
              <w:proofErr w:type="spellEnd"/>
            </w:ins>
          </w:p>
        </w:tc>
      </w:tr>
      <w:tr w:rsidR="00125468" w14:paraId="46F1342A" w14:textId="77777777" w:rsidTr="006B4C95">
        <w:trPr>
          <w:ins w:id="8010" w:author="rkbansal" w:date="2020-05-17T21:38:00Z"/>
        </w:trPr>
        <w:tc>
          <w:tcPr>
            <w:tcW w:w="4508" w:type="dxa"/>
          </w:tcPr>
          <w:p w14:paraId="4B3951B8" w14:textId="77777777" w:rsidR="00125468" w:rsidRDefault="00125468" w:rsidP="006B4C95">
            <w:pPr>
              <w:rPr>
                <w:ins w:id="8011" w:author="rkbansal" w:date="2020-05-17T21:38:00Z"/>
              </w:rPr>
            </w:pPr>
            <w:ins w:id="8012" w:author="rkbansal" w:date="2020-05-17T21:38:00Z">
              <w:r>
                <w:t>User name</w:t>
              </w:r>
            </w:ins>
          </w:p>
        </w:tc>
        <w:tc>
          <w:tcPr>
            <w:tcW w:w="4508" w:type="dxa"/>
          </w:tcPr>
          <w:p w14:paraId="7100CE24" w14:textId="53C8FA94" w:rsidR="00125468" w:rsidRDefault="00040356" w:rsidP="006B4C95">
            <w:pPr>
              <w:rPr>
                <w:ins w:id="8013" w:author="rkbansal" w:date="2020-05-17T21:38:00Z"/>
              </w:rPr>
            </w:pPr>
            <w:ins w:id="8014" w:author="rkbansal" w:date="2020-11-07T14:51:00Z">
              <w:r>
                <w:t>d</w:t>
              </w:r>
            </w:ins>
            <w:ins w:id="8015" w:author="rkbansal" w:date="2020-11-07T14:50:00Z">
              <w:r>
                <w:t>arshan</w:t>
              </w:r>
            </w:ins>
          </w:p>
        </w:tc>
      </w:tr>
      <w:tr w:rsidR="00125468" w14:paraId="3239E0BF" w14:textId="77777777" w:rsidTr="006B4C95">
        <w:trPr>
          <w:ins w:id="8016" w:author="rkbansal" w:date="2020-05-17T21:38:00Z"/>
        </w:trPr>
        <w:tc>
          <w:tcPr>
            <w:tcW w:w="4508" w:type="dxa"/>
          </w:tcPr>
          <w:p w14:paraId="2E6AF71E" w14:textId="77777777" w:rsidR="00125468" w:rsidRDefault="00125468" w:rsidP="006B4C95">
            <w:pPr>
              <w:rPr>
                <w:ins w:id="8017" w:author="rkbansal" w:date="2020-05-17T21:38:00Z"/>
              </w:rPr>
            </w:pPr>
            <w:ins w:id="8018" w:author="rkbansal" w:date="2020-05-17T21:38:00Z">
              <w:r>
                <w:t>Password</w:t>
              </w:r>
            </w:ins>
          </w:p>
        </w:tc>
        <w:tc>
          <w:tcPr>
            <w:tcW w:w="4508" w:type="dxa"/>
          </w:tcPr>
          <w:p w14:paraId="5896F4CA" w14:textId="2BAA63E1" w:rsidR="00125468" w:rsidRDefault="00040356" w:rsidP="006B4C95">
            <w:pPr>
              <w:rPr>
                <w:ins w:id="8019" w:author="rkbansal" w:date="2020-05-17T21:38:00Z"/>
              </w:rPr>
            </w:pPr>
            <w:ins w:id="8020" w:author="rkbansal" w:date="2020-11-07T14:50:00Z">
              <w:r>
                <w:t>darshan</w:t>
              </w:r>
            </w:ins>
          </w:p>
        </w:tc>
      </w:tr>
    </w:tbl>
    <w:p w14:paraId="716FC06C" w14:textId="77777777" w:rsidR="00125468" w:rsidRPr="00A66355" w:rsidRDefault="00125468" w:rsidP="00125468">
      <w:pPr>
        <w:ind w:firstLine="360"/>
        <w:rPr>
          <w:ins w:id="8021" w:author="rkbansal" w:date="2020-05-17T21:38:00Z"/>
          <w:b/>
          <w:bCs/>
        </w:rPr>
      </w:pPr>
      <w:ins w:id="8022" w:author="rkbansal" w:date="2020-05-17T21:38:00Z">
        <w:r w:rsidRPr="00A66355">
          <w:rPr>
            <w:b/>
            <w:bCs/>
          </w:rPr>
          <w:t>Commands:</w:t>
        </w:r>
      </w:ins>
    </w:p>
    <w:p w14:paraId="6735E28C" w14:textId="77777777" w:rsidR="00125468" w:rsidRPr="00A66355" w:rsidRDefault="00125468" w:rsidP="00125468">
      <w:pPr>
        <w:ind w:firstLine="360"/>
        <w:jc w:val="both"/>
        <w:rPr>
          <w:ins w:id="8023" w:author="rkbansal" w:date="2020-05-17T21:38:00Z"/>
          <w:rFonts w:cstheme="minorHAnsi"/>
          <w:lang w:val="en-US"/>
        </w:rPr>
      </w:pPr>
      <w:ins w:id="8024"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8025" w:author="rkbansal" w:date="2020-05-17T21:38:00Z"/>
          <w:rFonts w:ascii="Helvetica" w:eastAsia="Times New Roman" w:hAnsi="Helvetica" w:cs="Times New Roman"/>
          <w:color w:val="333333"/>
          <w:sz w:val="21"/>
          <w:szCs w:val="21"/>
          <w:lang w:eastAsia="en-IN"/>
        </w:rPr>
      </w:pPr>
      <w:ins w:id="8026"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8027" w:author="rkbansal" w:date="2020-05-17T21:38:00Z"/>
          <w:rFonts w:ascii="Helvetica" w:eastAsia="Times New Roman" w:hAnsi="Helvetica" w:cs="Times New Roman"/>
          <w:color w:val="333333"/>
          <w:sz w:val="21"/>
          <w:szCs w:val="21"/>
          <w:lang w:eastAsia="en-IN"/>
        </w:rPr>
      </w:pPr>
      <w:ins w:id="8028"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8029" w:author="rkbansal" w:date="2020-05-17T21:38:00Z"/>
        </w:rPr>
      </w:pPr>
    </w:p>
    <w:p w14:paraId="4BEE75F2" w14:textId="4AABEC52" w:rsidR="00125468" w:rsidRDefault="00125468" w:rsidP="00125468">
      <w:pPr>
        <w:pStyle w:val="ListParagraph"/>
        <w:numPr>
          <w:ilvl w:val="0"/>
          <w:numId w:val="91"/>
        </w:numPr>
        <w:ind w:left="1077"/>
        <w:jc w:val="both"/>
        <w:rPr>
          <w:ins w:id="8030" w:author="rkbansal" w:date="2020-05-17T21:38:00Z"/>
        </w:rPr>
      </w:pPr>
      <w:ins w:id="8031" w:author="rkbansal" w:date="2020-05-17T21:38:00Z">
        <w:r>
          <w:t>create user '</w:t>
        </w:r>
      </w:ins>
      <w:ins w:id="8032" w:author="rkbansal" w:date="2020-11-07T14:51:00Z">
        <w:r w:rsidR="00040356">
          <w:t>darshan</w:t>
        </w:r>
      </w:ins>
      <w:ins w:id="8033" w:author="rkbansal" w:date="2020-05-17T21:38:00Z">
        <w:r>
          <w:t>'@'%' identified by '</w:t>
        </w:r>
      </w:ins>
      <w:ins w:id="8034" w:author="rkbansal" w:date="2020-11-07T14:51:00Z">
        <w:r w:rsidR="00040356">
          <w:t>darshan</w:t>
        </w:r>
      </w:ins>
      <w:ins w:id="8035" w:author="rkbansal" w:date="2020-05-17T21:38:00Z">
        <w:r>
          <w:t xml:space="preserve">'; </w:t>
        </w:r>
      </w:ins>
    </w:p>
    <w:p w14:paraId="162FA307" w14:textId="77777777" w:rsidR="00125468" w:rsidRDefault="00125468" w:rsidP="00125468">
      <w:pPr>
        <w:pStyle w:val="ListParagraph"/>
        <w:ind w:left="360"/>
        <w:jc w:val="both"/>
        <w:rPr>
          <w:ins w:id="8036" w:author="rkbansal" w:date="2020-05-17T21:38:00Z"/>
        </w:rPr>
      </w:pPr>
    </w:p>
    <w:p w14:paraId="3C8DFC6A" w14:textId="3558C36A" w:rsidR="00125468" w:rsidRDefault="00125468" w:rsidP="00125468">
      <w:pPr>
        <w:pStyle w:val="ListParagraph"/>
        <w:numPr>
          <w:ilvl w:val="0"/>
          <w:numId w:val="91"/>
        </w:numPr>
        <w:ind w:left="1077"/>
        <w:jc w:val="both"/>
        <w:rPr>
          <w:ins w:id="8037" w:author="rkbansal" w:date="2020-05-17T21:38:00Z"/>
        </w:rPr>
      </w:pPr>
      <w:ins w:id="8038" w:author="rkbansal" w:date="2020-05-17T21:38:00Z">
        <w:r>
          <w:t xml:space="preserve">create database </w:t>
        </w:r>
      </w:ins>
      <w:proofErr w:type="spellStart"/>
      <w:ins w:id="8039" w:author="rkbansal" w:date="2020-11-07T14:51:00Z">
        <w:r w:rsidR="00040356">
          <w:t>darshan</w:t>
        </w:r>
      </w:ins>
      <w:ins w:id="8040" w:author="rkbansal" w:date="2020-05-17T21:38:00Z">
        <w:r>
          <w:t>_schema</w:t>
        </w:r>
        <w:proofErr w:type="spellEnd"/>
        <w:r>
          <w:t>;</w:t>
        </w:r>
      </w:ins>
    </w:p>
    <w:p w14:paraId="2E19432E" w14:textId="77777777" w:rsidR="00125468" w:rsidRDefault="00125468" w:rsidP="00125468">
      <w:pPr>
        <w:pStyle w:val="ListParagraph"/>
        <w:ind w:left="360"/>
        <w:jc w:val="both"/>
        <w:rPr>
          <w:ins w:id="8041" w:author="rkbansal" w:date="2020-05-17T21:38:00Z"/>
        </w:rPr>
      </w:pPr>
    </w:p>
    <w:p w14:paraId="1A32F8EE" w14:textId="59284510" w:rsidR="00125468" w:rsidRDefault="00125468" w:rsidP="00125468">
      <w:pPr>
        <w:pStyle w:val="ListParagraph"/>
        <w:numPr>
          <w:ilvl w:val="0"/>
          <w:numId w:val="91"/>
        </w:numPr>
        <w:ind w:left="1077"/>
        <w:jc w:val="both"/>
        <w:rPr>
          <w:ins w:id="8042" w:author="rkbansal" w:date="2020-05-17T21:38:00Z"/>
        </w:rPr>
      </w:pPr>
      <w:ins w:id="8043" w:author="rkbansal" w:date="2020-05-17T21:38:00Z">
        <w:r>
          <w:t xml:space="preserve">grant all on </w:t>
        </w:r>
      </w:ins>
      <w:ins w:id="8044" w:author="rkbansal" w:date="2020-11-07T14:51:00Z">
        <w:r w:rsidR="00040356">
          <w:t>darshan</w:t>
        </w:r>
      </w:ins>
      <w:ins w:id="8045" w:author="rkbansal" w:date="2020-05-17T21:38:00Z">
        <w:r>
          <w:t>_</w:t>
        </w:r>
        <w:proofErr w:type="gramStart"/>
        <w:r>
          <w:t>schema.*</w:t>
        </w:r>
        <w:proofErr w:type="gramEnd"/>
        <w:r>
          <w:t xml:space="preserve"> to </w:t>
        </w:r>
      </w:ins>
      <w:ins w:id="8046" w:author="rkbansal" w:date="2020-11-07T14:51:00Z">
        <w:r w:rsidR="00040356">
          <w:t>darshan</w:t>
        </w:r>
      </w:ins>
      <w:ins w:id="8047" w:author="rkbansal" w:date="2020-05-17T21:38:00Z">
        <w:r>
          <w:t>@'%';</w:t>
        </w:r>
      </w:ins>
    </w:p>
    <w:p w14:paraId="3084854C" w14:textId="77777777" w:rsidR="00125468" w:rsidRDefault="00125468" w:rsidP="00125468">
      <w:pPr>
        <w:rPr>
          <w:ins w:id="8048" w:author="rkbansal" w:date="2020-05-17T21:38:00Z"/>
        </w:rPr>
      </w:pPr>
    </w:p>
    <w:p w14:paraId="66FA8F58" w14:textId="77777777" w:rsidR="00125468" w:rsidRDefault="00125468" w:rsidP="00125468">
      <w:pPr>
        <w:pStyle w:val="ListParagraph"/>
        <w:numPr>
          <w:ilvl w:val="0"/>
          <w:numId w:val="74"/>
        </w:numPr>
        <w:rPr>
          <w:ins w:id="8049" w:author="rkbansal" w:date="2020-05-17T21:38:00Z"/>
        </w:rPr>
      </w:pPr>
      <w:ins w:id="8050" w:author="rkbansal" w:date="2020-05-17T21:38:00Z">
        <w:r>
          <w:t>Use the following document related to the swagger, database scripts, ER diagram of Users:</w:t>
        </w:r>
      </w:ins>
    </w:p>
    <w:p w14:paraId="355A21E6" w14:textId="0D3FFFA7" w:rsidR="00125468" w:rsidRDefault="00AA0081">
      <w:pPr>
        <w:pStyle w:val="ListParagraph"/>
        <w:rPr>
          <w:ins w:id="8051" w:author="rkbansal" w:date="2020-05-17T21:38:00Z"/>
        </w:rPr>
        <w:pPrChange w:id="8052" w:author="rkbansal" w:date="2020-11-17T12:40:00Z">
          <w:pPr>
            <w:pStyle w:val="ListParagraph"/>
            <w:numPr>
              <w:numId w:val="74"/>
            </w:numPr>
            <w:ind w:hanging="360"/>
          </w:pPr>
        </w:pPrChange>
      </w:pPr>
      <w:ins w:id="8053" w:author="rkbansal" w:date="2020-11-17T12:40:00Z">
        <w:r w:rsidRPr="00AA0081">
          <w:object w:dxaOrig="3721" w:dyaOrig="811" w14:anchorId="1465AF74">
            <v:shape id="_x0000_i1040" type="#_x0000_t75" style="width:186pt;height:40.5pt" o:ole="">
              <v:imagedata r:id="rId305" o:title=""/>
            </v:shape>
            <o:OLEObject Type="Embed" ProgID="Package" ShapeID="_x0000_i1040" DrawAspect="Content" ObjectID="_1682273373" r:id="rId306"/>
          </w:object>
        </w:r>
      </w:ins>
      <w:ins w:id="8054" w:author="rkbansal" w:date="2020-11-17T12:40:00Z">
        <w:r w:rsidRPr="00AA0081">
          <w:object w:dxaOrig="1801" w:dyaOrig="811" w14:anchorId="1C08AADE">
            <v:shape id="_x0000_i1041" type="#_x0000_t75" style="width:90pt;height:40.5pt" o:ole="">
              <v:imagedata r:id="rId307" o:title=""/>
            </v:shape>
            <o:OLEObject Type="Embed" ProgID="Package" ShapeID="_x0000_i1041" DrawAspect="Content" ObjectID="_1682273374" r:id="rId308"/>
          </w:object>
        </w:r>
      </w:ins>
      <w:ins w:id="8055" w:author="rkbansal" w:date="2020-11-17T12:40:00Z">
        <w:r w:rsidRPr="00AA0081">
          <w:object w:dxaOrig="3751" w:dyaOrig="811" w14:anchorId="138FC332">
            <v:shape id="_x0000_i1042" type="#_x0000_t75" style="width:187.5pt;height:40.5pt" o:ole="">
              <v:imagedata r:id="rId309" o:title=""/>
            </v:shape>
            <o:OLEObject Type="Embed" ProgID="Package" ShapeID="_x0000_i1042" DrawAspect="Content" ObjectID="_1682273375" r:id="rId310"/>
          </w:object>
        </w:r>
      </w:ins>
      <w:del w:id="8056"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8057" w:author="rkbansal" w:date="2020-05-17T21:38:00Z">
        <w:r w:rsidR="00125468" w:rsidRPr="00EF0BD8">
          <w:t xml:space="preserve"> </w:t>
        </w:r>
      </w:ins>
      <w:del w:id="8058"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8059" w:author="rkbansal" w:date="2020-05-17T21:38:00Z"/>
        </w:rPr>
      </w:pPr>
      <w:ins w:id="8060"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8061" w:author="rkbansal" w:date="2020-11-17T12:40:00Z">
        <w:r w:rsidR="003229CD">
          <w:t>darshan</w:t>
        </w:r>
      </w:ins>
      <w:ins w:id="8062"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8063" w:author="rkbansal" w:date="2020-05-17T21:38:00Z"/>
        </w:rPr>
      </w:pPr>
      <w:ins w:id="8064"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065" w:author="rkbansal" w:date="2020-05-17T21:38:00Z"/>
        </w:rPr>
      </w:pPr>
    </w:p>
    <w:p w14:paraId="1DE36C59" w14:textId="77777777" w:rsidR="00125468" w:rsidRDefault="00125468" w:rsidP="00125468">
      <w:pPr>
        <w:pStyle w:val="ListParagraph"/>
        <w:numPr>
          <w:ilvl w:val="0"/>
          <w:numId w:val="74"/>
        </w:numPr>
        <w:rPr>
          <w:ins w:id="8066" w:author="rkbansal" w:date="2020-05-17T21:38:00Z"/>
        </w:rPr>
      </w:pPr>
      <w:ins w:id="8067"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068" w:author="rkbansal" w:date="2020-05-17T21:38:00Z"/>
          <w:bCs/>
        </w:rPr>
      </w:pPr>
      <w:ins w:id="8069"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070" w:author="rkbansal" w:date="2020-05-17T21:38:00Z"/>
          <w:bCs/>
        </w:rPr>
      </w:pPr>
      <w:ins w:id="8071"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8072" w:author="rkbansal" w:date="2020-05-17T21:38:00Z"/>
          <w:bCs/>
        </w:rPr>
      </w:pPr>
      <w:ins w:id="8073"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074" w:author="rkbansal" w:date="2020-05-17T21:38:00Z"/>
          <w:bCs/>
        </w:rPr>
      </w:pPr>
      <w:ins w:id="8075"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076" w:author="rkbansal" w:date="2020-05-17T21:38:00Z"/>
        </w:rPr>
      </w:pPr>
      <w:ins w:id="8077"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078" w:author="rkbansal" w:date="2020-05-17T21:38:00Z"/>
        </w:rPr>
      </w:pPr>
      <w:ins w:id="8079" w:author="rkbansal" w:date="2020-05-17T21:38:00Z">
        <w:r>
          <w:rPr>
            <w:rFonts w:ascii="Consolas" w:hAnsi="Consolas" w:cs="Consolas"/>
            <w:color w:val="000000"/>
            <w:sz w:val="20"/>
            <w:szCs w:val="20"/>
          </w:rPr>
          <w:lastRenderedPageBreak/>
          <w:tab/>
        </w:r>
      </w:ins>
      <w:ins w:id="8080"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081" w:author="rkbansal" w:date="2020-05-17T21:38:00Z"/>
        </w:rPr>
      </w:pPr>
      <w:ins w:id="8082"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8083" w:author="rkbansal" w:date="2020-11-17T13:04:00Z">
        <w:r w:rsidR="00463AB4" w:rsidRPr="00463AB4">
          <w:rPr>
            <w:rPrChange w:id="8084"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085" w:author="rkbansal" w:date="2020-05-17T21:38:00Z"/>
        </w:rPr>
      </w:pPr>
      <w:ins w:id="8086" w:author="rkbansal" w:date="2020-05-17T21:38:00Z">
        <w:r>
          <w:t xml:space="preserve">Rename and refactor the </w:t>
        </w:r>
        <w:r w:rsidRPr="001A23DF">
          <w:t xml:space="preserve">Swagger2SpringBoot.java to </w:t>
        </w:r>
      </w:ins>
      <w:ins w:id="8087" w:author="rkbansal" w:date="2020-11-17T13:05:00Z">
        <w:r w:rsidR="008C7779" w:rsidRPr="008C7779">
          <w:t>DarshanMgmtRestApplication</w:t>
        </w:r>
      </w:ins>
      <w:ins w:id="8088"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089" w:author="rkbansal" w:date="2020-05-17T21:38:00Z"/>
        </w:rPr>
      </w:pPr>
      <w:ins w:id="8090"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091" w:author="rkbansal" w:date="2020-05-17T21:38:00Z"/>
        </w:rPr>
      </w:pPr>
      <w:ins w:id="8092" w:author="rkbansal" w:date="2020-05-17T21:38:00Z">
        <w:r>
          <w:t xml:space="preserve">Enable </w:t>
        </w:r>
        <w:proofErr w:type="spellStart"/>
        <w:r>
          <w:t>JpaRepositories</w:t>
        </w:r>
        <w:proofErr w:type="spellEnd"/>
      </w:ins>
    </w:p>
    <w:p w14:paraId="2F18A911" w14:textId="7F67E30D" w:rsidR="00125468" w:rsidRDefault="00125468" w:rsidP="00125468">
      <w:pPr>
        <w:pStyle w:val="ListParagraph"/>
        <w:numPr>
          <w:ilvl w:val="1"/>
          <w:numId w:val="74"/>
        </w:numPr>
        <w:rPr>
          <w:ins w:id="8093" w:author="rkbansal" w:date="2020-05-17T21:38:00Z"/>
        </w:rPr>
      </w:pPr>
      <w:ins w:id="8094"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095" w:author="rkbansal" w:date="2020-05-17T21:38:00Z"/>
        </w:rPr>
      </w:pPr>
      <w:ins w:id="8096"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8097" w:author="rkbansal" w:date="2020-05-17T21:38:00Z"/>
        </w:rPr>
      </w:pPr>
      <w:ins w:id="8098"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099" w:author="rkbansal" w:date="2020-05-17T21:38:00Z"/>
        </w:rPr>
      </w:pPr>
    </w:p>
    <w:p w14:paraId="7F85B0AF" w14:textId="77777777" w:rsidR="00125468" w:rsidRPr="00DE30DD" w:rsidRDefault="00125468" w:rsidP="00125468">
      <w:pPr>
        <w:pStyle w:val="ListParagraph"/>
        <w:numPr>
          <w:ilvl w:val="0"/>
          <w:numId w:val="74"/>
        </w:numPr>
        <w:rPr>
          <w:ins w:id="8100" w:author="rkbansal" w:date="2020-05-17T21:38:00Z"/>
          <w:bCs/>
        </w:rPr>
      </w:pPr>
      <w:ins w:id="8101" w:author="rkbansal" w:date="2020-05-17T21:38: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102" w:author="rkbansal" w:date="2020-05-17T21:38:00Z"/>
        </w:rPr>
      </w:pPr>
      <w:ins w:id="8103"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104" w:author="rkbansal" w:date="2020-05-17T21:38:00Z"/>
          <w:rFonts w:asciiTheme="minorHAnsi" w:hAnsiTheme="minorHAnsi" w:cstheme="minorHAnsi"/>
        </w:rPr>
      </w:pPr>
      <w:ins w:id="8105" w:author="rkbansal" w:date="2020-05-17T21:38: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106" w:author="rkbansal" w:date="2020-05-17T21:38:00Z"/>
          <w:rFonts w:asciiTheme="minorHAnsi" w:hAnsiTheme="minorHAnsi" w:cstheme="minorHAnsi"/>
        </w:rPr>
      </w:pPr>
      <w:ins w:id="8107"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108" w:author="rkbansal" w:date="2020-05-17T21:38:00Z"/>
          <w:rFonts w:asciiTheme="minorHAnsi" w:hAnsiTheme="minorHAnsi" w:cstheme="minorHAnsi"/>
        </w:rPr>
      </w:pPr>
      <w:ins w:id="8109"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110" w:author="rkbansal" w:date="2020-05-17T21:38:00Z"/>
          <w:rFonts w:asciiTheme="minorHAnsi" w:hAnsiTheme="minorHAnsi" w:cstheme="minorHAnsi"/>
        </w:rPr>
      </w:pPr>
      <w:ins w:id="8111"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112" w:author="rkbansal" w:date="2020-05-17T21:38:00Z"/>
        </w:rPr>
      </w:pPr>
      <w:ins w:id="8113"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114" w:author="rkbansal" w:date="2020-05-17T21:38:00Z"/>
        </w:rPr>
      </w:pPr>
    </w:p>
    <w:p w14:paraId="054741F3" w14:textId="1F73DDD8" w:rsidR="00125468" w:rsidRDefault="00125468" w:rsidP="00125468">
      <w:pPr>
        <w:pStyle w:val="ListParagraph"/>
        <w:numPr>
          <w:ilvl w:val="0"/>
          <w:numId w:val="74"/>
        </w:numPr>
        <w:rPr>
          <w:ins w:id="8115" w:author="rkbansal" w:date="2020-05-17T21:38:00Z"/>
        </w:rPr>
      </w:pPr>
      <w:ins w:id="8116" w:author="rkbansal" w:date="2020-05-17T21:38:00Z">
        <w:r>
          <w:t xml:space="preserve">Create the </w:t>
        </w:r>
      </w:ins>
      <w:proofErr w:type="spellStart"/>
      <w:ins w:id="8117" w:author="rkbansal" w:date="2020-11-17T21:28:00Z">
        <w:r w:rsidR="00BA7187">
          <w:t>Darshan</w:t>
        </w:r>
      </w:ins>
      <w:ins w:id="8118" w:author="rkbansal" w:date="2020-05-17T21:38:00Z">
        <w:r>
          <w:t>Api</w:t>
        </w:r>
        <w:proofErr w:type="spellEnd"/>
        <w:r>
          <w:t xml:space="preserve"> and </w:t>
        </w:r>
      </w:ins>
      <w:proofErr w:type="spellStart"/>
      <w:ins w:id="8119" w:author="rkbansal" w:date="2020-11-17T21:28:00Z">
        <w:r w:rsidR="001E7DBD">
          <w:t>Darshan</w:t>
        </w:r>
      </w:ins>
      <w:ins w:id="8120"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8121" w:author="rkbansal" w:date="2020-05-17T21:38:00Z"/>
        </w:rPr>
      </w:pPr>
      <w:proofErr w:type="spellStart"/>
      <w:ins w:id="8122" w:author="rkbansal" w:date="2020-05-17T21:38:00Z">
        <w:r>
          <w:t>D</w:t>
        </w:r>
      </w:ins>
      <w:ins w:id="8123" w:author="rkbansal" w:date="2020-11-17T21:28:00Z">
        <w:r w:rsidR="00B54217">
          <w:t>arshan</w:t>
        </w:r>
      </w:ins>
      <w:ins w:id="8124" w:author="rkbansal" w:date="2020-05-17T21:38:00Z">
        <w:r>
          <w:t>Api</w:t>
        </w:r>
        <w:proofErr w:type="spellEnd"/>
        <w:r>
          <w:t xml:space="preserve"> interface</w:t>
        </w:r>
      </w:ins>
    </w:p>
    <w:p w14:paraId="0494B76B" w14:textId="1D1027FC" w:rsidR="00125468" w:rsidRDefault="002D273E" w:rsidP="00125468">
      <w:pPr>
        <w:pStyle w:val="ListParagraph"/>
        <w:rPr>
          <w:ins w:id="8125" w:author="rkbansal" w:date="2020-05-17T21:38:00Z"/>
        </w:rPr>
      </w:pPr>
      <w:ins w:id="8126"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127" w:author="rkbansal" w:date="2020-05-17T21:38:00Z"/>
        </w:rPr>
        <w:pPrChange w:id="8128" w:author="rkbansal" w:date="2020-11-18T15:40:00Z">
          <w:pPr>
            <w:pStyle w:val="ListParagraph"/>
            <w:ind w:left="924"/>
          </w:pPr>
        </w:pPrChange>
      </w:pPr>
      <w:proofErr w:type="spellStart"/>
      <w:ins w:id="8129" w:author="rkbansal" w:date="2020-05-17T21:38:00Z">
        <w:r>
          <w:t>D</w:t>
        </w:r>
      </w:ins>
      <w:ins w:id="8130" w:author="rkbansal" w:date="2020-11-18T15:40:00Z">
        <w:r w:rsidR="00425EF3">
          <w:t>arshan</w:t>
        </w:r>
      </w:ins>
      <w:ins w:id="8131" w:author="rkbansal" w:date="2020-05-17T21:38:00Z">
        <w:r>
          <w:t>ApiController</w:t>
        </w:r>
        <w:proofErr w:type="spellEnd"/>
        <w:r>
          <w:t xml:space="preserve"> Class</w:t>
        </w:r>
      </w:ins>
    </w:p>
    <w:p w14:paraId="5113FCDD" w14:textId="387689EE" w:rsidR="00125468" w:rsidRDefault="00637505" w:rsidP="00125468">
      <w:pPr>
        <w:pStyle w:val="ListParagraph"/>
        <w:ind w:left="924"/>
        <w:rPr>
          <w:ins w:id="8132" w:author="rkbansal" w:date="2020-05-17T21:38:00Z"/>
        </w:rPr>
      </w:pPr>
      <w:ins w:id="8133"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134" w:author="rkbansal" w:date="2020-05-17T21:38:00Z"/>
        </w:rPr>
      </w:pPr>
      <w:ins w:id="8135" w:author="rkbansal" w:date="2020-05-17T21:38:00Z">
        <w:r>
          <w:t xml:space="preserve">Create the feign client to interact with people-mgmt-service </w:t>
        </w:r>
      </w:ins>
      <w:ins w:id="8136" w:author="rkbansal" w:date="2020-11-18T21:18:00Z">
        <w:r w:rsidR="006774E6">
          <w:t>to get the details of devotee, member and sevadar</w:t>
        </w:r>
      </w:ins>
      <w:ins w:id="8137" w:author="rkbansal" w:date="2020-05-17T21:38:00Z">
        <w:r>
          <w:t>.</w:t>
        </w:r>
      </w:ins>
    </w:p>
    <w:p w14:paraId="4051354E" w14:textId="77777777" w:rsidR="00125468" w:rsidRDefault="00125468" w:rsidP="00125468">
      <w:pPr>
        <w:pStyle w:val="ListParagraph"/>
        <w:rPr>
          <w:ins w:id="8138" w:author="rkbansal" w:date="2020-05-17T21:38:00Z"/>
        </w:rPr>
      </w:pPr>
    </w:p>
    <w:p w14:paraId="33A62366" w14:textId="6F8BC819" w:rsidR="00B814DC" w:rsidRDefault="00125468">
      <w:pPr>
        <w:pStyle w:val="ListParagraph"/>
        <w:numPr>
          <w:ilvl w:val="1"/>
          <w:numId w:val="74"/>
        </w:numPr>
        <w:rPr>
          <w:ins w:id="8139" w:author="rkbansal" w:date="2020-12-24T17:14:00Z"/>
        </w:rPr>
        <w:pPrChange w:id="8140" w:author="rkbansal" w:date="2020-12-24T17:14:00Z">
          <w:pPr>
            <w:pStyle w:val="ListParagraph"/>
            <w:numPr>
              <w:numId w:val="74"/>
            </w:numPr>
            <w:ind w:hanging="360"/>
          </w:pPr>
        </w:pPrChange>
      </w:pPr>
      <w:ins w:id="8141" w:author="rkbansal" w:date="2020-05-17T21:38:00Z">
        <w:r w:rsidRPr="00B814DC">
          <w:rPr>
            <w:b/>
            <w:bCs/>
            <w:rPrChange w:id="8142" w:author="rkbansal" w:date="2020-12-24T17:15:00Z">
              <w:rPr/>
            </w:rPrChange>
          </w:rPr>
          <w:t>PeopleMgmtServiceClient</w:t>
        </w:r>
      </w:ins>
      <w:ins w:id="8143"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144" w:author="rkbansal" w:date="2020-05-17T21:38:00Z"/>
        </w:rPr>
        <w:pPrChange w:id="8145" w:author="rkbansal" w:date="2020-12-24T17:14:00Z">
          <w:pPr>
            <w:pStyle w:val="ListParagraph"/>
            <w:numPr>
              <w:numId w:val="92"/>
            </w:numPr>
            <w:ind w:left="924" w:hanging="357"/>
          </w:pPr>
        </w:pPrChange>
      </w:pPr>
    </w:p>
    <w:p w14:paraId="1651CF8A" w14:textId="77777777" w:rsidR="00125468" w:rsidRDefault="00125468" w:rsidP="00125468">
      <w:pPr>
        <w:ind w:left="720"/>
        <w:rPr>
          <w:ins w:id="8146" w:author="rkbansal" w:date="2020-05-17T21:38:00Z"/>
        </w:rPr>
      </w:pPr>
      <w:ins w:id="8147"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148" w:author="rkbansal" w:date="2020-12-24T17:16:00Z"/>
        </w:rPr>
      </w:pPr>
      <w:ins w:id="8149" w:author="rkbansal" w:date="2020-12-24T17:12:00Z">
        <w:r w:rsidRPr="00B814DC">
          <w:rPr>
            <w:b/>
            <w:bCs/>
            <w:rPrChange w:id="8150" w:author="rkbansal" w:date="2020-12-24T17:15:00Z">
              <w:rPr/>
            </w:rPrChange>
          </w:rPr>
          <w:t>MessageSender</w:t>
        </w:r>
      </w:ins>
      <w:ins w:id="8151" w:author="rkbansal" w:date="2020-12-24T17:11:00Z">
        <w:r w:rsidRPr="00B814DC">
          <w:rPr>
            <w:b/>
            <w:bCs/>
            <w:rPrChange w:id="8152" w:author="rkbansal" w:date="2020-12-24T17:15:00Z">
              <w:rPr/>
            </w:rPrChange>
          </w:rPr>
          <w:t>ServiceClient</w:t>
        </w:r>
      </w:ins>
      <w:ins w:id="8153" w:author="rkbansal" w:date="2020-12-24T17:15:00Z">
        <w:r w:rsidR="00B814DC">
          <w:t>: to interact with message-sender-service to send the message to visitor.</w:t>
        </w:r>
      </w:ins>
    </w:p>
    <w:p w14:paraId="006F50F2" w14:textId="49CC7DC5" w:rsidR="00B814DC" w:rsidRDefault="0037210F">
      <w:pPr>
        <w:pStyle w:val="ListParagraph"/>
        <w:ind w:left="924"/>
        <w:rPr>
          <w:ins w:id="8154" w:author="rkbansal" w:date="2020-12-24T17:13:00Z"/>
        </w:rPr>
        <w:pPrChange w:id="8155" w:author="rkbansal" w:date="2020-12-24T17:16:00Z">
          <w:pPr>
            <w:pStyle w:val="ListParagraph"/>
            <w:numPr>
              <w:numId w:val="92"/>
            </w:numPr>
            <w:ind w:left="924" w:hanging="357"/>
          </w:pPr>
        </w:pPrChange>
      </w:pPr>
      <w:ins w:id="8156"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157" w:author="rkbansal" w:date="2020-12-24T17:11:00Z"/>
        </w:rPr>
        <w:pPrChange w:id="8158"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159" w:author="rkbansal" w:date="2020-05-17T21:38:00Z"/>
        </w:rPr>
      </w:pPr>
    </w:p>
    <w:p w14:paraId="7A880E09" w14:textId="77777777" w:rsidR="00125468" w:rsidRDefault="00125468" w:rsidP="00125468">
      <w:pPr>
        <w:pStyle w:val="ListParagraph"/>
        <w:numPr>
          <w:ilvl w:val="0"/>
          <w:numId w:val="74"/>
        </w:numPr>
        <w:rPr>
          <w:ins w:id="8160" w:author="rkbansal" w:date="2020-05-17T21:38:00Z"/>
        </w:rPr>
      </w:pPr>
      <w:ins w:id="8161"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8162" w:author="rkbansal" w:date="2020-05-17T21:38:00Z"/>
        </w:rPr>
      </w:pPr>
      <w:ins w:id="8163" w:author="rkbansal" w:date="2020-05-17T21:38:00Z">
        <w:r w:rsidRPr="004B0C5B">
          <w:rPr>
            <w:b/>
            <w:bCs/>
          </w:rPr>
          <w:t xml:space="preserve">EntityNotFoundException : </w:t>
        </w:r>
        <w:r>
          <w:t xml:space="preserve">While interacting with people-mgmt-service to validate the entity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164" w:author="rkbansal" w:date="2020-05-17T21:38:00Z"/>
        </w:rPr>
      </w:pPr>
      <w:proofErr w:type="spellStart"/>
      <w:ins w:id="8165"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166" w:author="rkbansal" w:date="2020-05-17T21:38:00Z"/>
        </w:rPr>
      </w:pPr>
      <w:proofErr w:type="spellStart"/>
      <w:proofErr w:type="gramStart"/>
      <w:ins w:id="8167"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8168" w:author="rkbansal" w:date="2020-05-17T21:38:00Z"/>
        </w:rPr>
      </w:pPr>
    </w:p>
    <w:p w14:paraId="7A6F438B" w14:textId="562FE797" w:rsidR="00125468" w:rsidRDefault="00125468" w:rsidP="00125468">
      <w:pPr>
        <w:pStyle w:val="ListParagraph"/>
        <w:numPr>
          <w:ilvl w:val="0"/>
          <w:numId w:val="74"/>
        </w:numPr>
        <w:rPr>
          <w:ins w:id="8169" w:author="rkbansal" w:date="2020-05-17T21:38:00Z"/>
        </w:rPr>
      </w:pPr>
      <w:ins w:id="8170" w:author="rkbansal" w:date="2020-05-17T21:38:00Z">
        <w:r>
          <w:t xml:space="preserve">Create the </w:t>
        </w:r>
        <w:proofErr w:type="spellStart"/>
        <w:r w:rsidRPr="001A23DF">
          <w:rPr>
            <w:b/>
            <w:bCs/>
          </w:rPr>
          <w:t>RequestValidator</w:t>
        </w:r>
        <w:proofErr w:type="spellEnd"/>
        <w:r>
          <w:t xml:space="preserve"> to validate the </w:t>
        </w:r>
      </w:ins>
      <w:ins w:id="8171" w:author="rkbansal" w:date="2020-11-18T23:32:00Z">
        <w:r w:rsidR="00EC18E4">
          <w:t>darshan</w:t>
        </w:r>
      </w:ins>
      <w:ins w:id="8172" w:author="rkbansal" w:date="2020-05-17T21:38:00Z">
        <w:r>
          <w:t xml:space="preserve"> request where we will validate the </w:t>
        </w:r>
      </w:ins>
      <w:ins w:id="8173" w:author="rkbansal" w:date="2020-11-18T23:32:00Z">
        <w:r w:rsidR="0093550B">
          <w:t xml:space="preserve">visitor </w:t>
        </w:r>
      </w:ins>
      <w:ins w:id="8174" w:author="rkbansal" w:date="2020-05-17T21:38:00Z">
        <w:r>
          <w:t xml:space="preserve">by invoking the people-mgmt-service using feign client.  </w:t>
        </w:r>
      </w:ins>
    </w:p>
    <w:p w14:paraId="197F29D4" w14:textId="2F0115B2" w:rsidR="00125468" w:rsidRDefault="001B00E0" w:rsidP="00125468">
      <w:pPr>
        <w:pStyle w:val="ListParagraph"/>
        <w:rPr>
          <w:ins w:id="8175" w:author="rkbansal" w:date="2020-05-17T21:38:00Z"/>
        </w:rPr>
      </w:pPr>
      <w:ins w:id="8176"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177" w:author="rkbansal" w:date="2020-05-17T21:38:00Z"/>
        </w:rPr>
      </w:pPr>
      <w:proofErr w:type="spellStart"/>
      <w:ins w:id="8178" w:author="rkbansal" w:date="2020-05-17T21:38:00Z">
        <w:r>
          <w:t>D</w:t>
        </w:r>
      </w:ins>
      <w:ins w:id="8179" w:author="rkbansal" w:date="2020-11-18T23:32:00Z">
        <w:r w:rsidR="00451601">
          <w:t>arshan</w:t>
        </w:r>
      </w:ins>
      <w:ins w:id="8180" w:author="rkbansal" w:date="2020-05-17T21:38:00Z">
        <w:r>
          <w:t>RequestValidator</w:t>
        </w:r>
        <w:proofErr w:type="spellEnd"/>
        <w:r>
          <w:t xml:space="preserve"> implements </w:t>
        </w:r>
        <w:proofErr w:type="spellStart"/>
        <w:r>
          <w:t>RequestValidator</w:t>
        </w:r>
        <w:proofErr w:type="spellEnd"/>
        <w:r>
          <w:t xml:space="preserve"> where we are validating the </w:t>
        </w:r>
      </w:ins>
      <w:ins w:id="8181" w:author="rkbansal" w:date="2020-11-18T23:32:00Z">
        <w:r w:rsidR="00451601">
          <w:t>darshan</w:t>
        </w:r>
      </w:ins>
      <w:ins w:id="8182" w:author="rkbansal" w:date="2020-05-17T21:38:00Z">
        <w:r>
          <w:t xml:space="preserve"> request:</w:t>
        </w:r>
      </w:ins>
    </w:p>
    <w:p w14:paraId="12A36BE5" w14:textId="23E60FB7" w:rsidR="00125468" w:rsidRDefault="00937851" w:rsidP="00125468">
      <w:pPr>
        <w:pStyle w:val="ListParagraph"/>
        <w:rPr>
          <w:ins w:id="8183" w:author="rkbansal" w:date="2020-05-17T21:38:00Z"/>
        </w:rPr>
      </w:pPr>
      <w:ins w:id="8184"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185" w:author="rkbansal" w:date="2020-05-17T21:38:00Z"/>
        </w:rPr>
      </w:pPr>
      <w:ins w:id="8186" w:author="rkbansal" w:date="2020-05-17T21:38:00Z">
        <w:r>
          <w:t xml:space="preserve">Create </w:t>
        </w:r>
      </w:ins>
      <w:proofErr w:type="spellStart"/>
      <w:ins w:id="8187" w:author="rkbansal" w:date="2020-11-18T23:35:00Z">
        <w:r w:rsidR="00937851">
          <w:t>Visitor</w:t>
        </w:r>
      </w:ins>
      <w:ins w:id="8188"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8189" w:author="rkbansal" w:date="2020-05-17T21:38:00Z"/>
        </w:rPr>
      </w:pPr>
      <w:ins w:id="8190" w:author="rkbansal" w:date="2020-05-17T21:38:00Z">
        <w:r>
          <w:lastRenderedPageBreak/>
          <w:t xml:space="preserve"> </w:t>
        </w:r>
      </w:ins>
      <w:ins w:id="8191"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192" w:author="rkbansal" w:date="2020-05-17T21:38:00Z"/>
        </w:rPr>
      </w:pPr>
      <w:proofErr w:type="spellStart"/>
      <w:ins w:id="8193" w:author="rkbansal" w:date="2020-05-17T21:38:00Z">
        <w:r>
          <w:t>D</w:t>
        </w:r>
      </w:ins>
      <w:ins w:id="8194" w:author="rkbansal" w:date="2020-11-18T23:37:00Z">
        <w:r w:rsidR="00356279">
          <w:t>arshan</w:t>
        </w:r>
      </w:ins>
      <w:ins w:id="8195" w:author="rkbansal" w:date="2020-11-18T23:39:00Z">
        <w:r w:rsidR="009555F3">
          <w:t>Mgmt</w:t>
        </w:r>
      </w:ins>
      <w:ins w:id="8196" w:author="rkbansal" w:date="2020-05-17T21:38:00Z">
        <w:r>
          <w:t>Service</w:t>
        </w:r>
        <w:proofErr w:type="spellEnd"/>
        <w:r>
          <w:t xml:space="preserve"> and </w:t>
        </w:r>
        <w:proofErr w:type="spellStart"/>
        <w:r>
          <w:t>D</w:t>
        </w:r>
      </w:ins>
      <w:ins w:id="8197" w:author="rkbansal" w:date="2020-11-18T23:38:00Z">
        <w:r w:rsidR="00356279">
          <w:t>arsha</w:t>
        </w:r>
      </w:ins>
      <w:ins w:id="8198" w:author="rkbansal" w:date="2020-05-17T21:38:00Z">
        <w:r>
          <w:t>n</w:t>
        </w:r>
      </w:ins>
      <w:ins w:id="8199" w:author="rkbansal" w:date="2020-11-18T23:39:00Z">
        <w:r w:rsidR="009555F3">
          <w:t>Mgmt</w:t>
        </w:r>
      </w:ins>
      <w:ins w:id="8200"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8201" w:author="rkbansal" w:date="2020-05-17T21:38:00Z"/>
        </w:rPr>
      </w:pPr>
      <w:ins w:id="8202" w:author="rkbansal" w:date="2020-05-17T21:38:00Z">
        <w:r>
          <w:t xml:space="preserve"> </w:t>
        </w:r>
      </w:ins>
      <w:proofErr w:type="spellStart"/>
      <w:ins w:id="8203" w:author="rkbansal" w:date="2020-11-18T23:39:00Z">
        <w:r w:rsidR="00877550">
          <w:t>DarshanMgmtService</w:t>
        </w:r>
        <w:proofErr w:type="spellEnd"/>
        <w:r w:rsidR="00877550">
          <w:t xml:space="preserve"> </w:t>
        </w:r>
      </w:ins>
      <w:ins w:id="8204" w:author="rkbansal" w:date="2020-05-17T21:38:00Z">
        <w:r>
          <w:t>interface</w:t>
        </w:r>
      </w:ins>
    </w:p>
    <w:p w14:paraId="69DBA875" w14:textId="043D544C" w:rsidR="00125468" w:rsidRDefault="00B26650" w:rsidP="00125468">
      <w:pPr>
        <w:pStyle w:val="ListParagraph"/>
        <w:rPr>
          <w:ins w:id="8205" w:author="rkbansal" w:date="2020-05-17T21:38:00Z"/>
        </w:rPr>
      </w:pPr>
      <w:ins w:id="8206"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207" w:author="rkbansal" w:date="2020-05-17T21:38:00Z"/>
        </w:rPr>
      </w:pPr>
      <w:proofErr w:type="spellStart"/>
      <w:ins w:id="8208" w:author="rkbansal" w:date="2020-11-18T23:40:00Z">
        <w:r>
          <w:t>DarshanMgmtServiceImpl</w:t>
        </w:r>
        <w:proofErr w:type="spellEnd"/>
        <w:r>
          <w:t xml:space="preserve"> </w:t>
        </w:r>
      </w:ins>
      <w:ins w:id="8209" w:author="rkbansal" w:date="2020-05-17T21:38:00Z">
        <w:r w:rsidR="00125468">
          <w:t>interface</w:t>
        </w:r>
      </w:ins>
    </w:p>
    <w:p w14:paraId="1895FEFD" w14:textId="42B43FF3" w:rsidR="00125468" w:rsidRDefault="00FC7CDC" w:rsidP="00125468">
      <w:pPr>
        <w:pStyle w:val="ListParagraph"/>
        <w:ind w:left="924"/>
        <w:rPr>
          <w:ins w:id="8210" w:author="rkbansal" w:date="2020-05-17T21:38:00Z"/>
        </w:rPr>
      </w:pPr>
      <w:ins w:id="8211"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212" w:author="rkbansal" w:date="2020-05-17T21:38:00Z"/>
        </w:rPr>
      </w:pPr>
    </w:p>
    <w:p w14:paraId="0CC9569F" w14:textId="77777777" w:rsidR="00125468" w:rsidRDefault="00125468" w:rsidP="00125468">
      <w:pPr>
        <w:rPr>
          <w:ins w:id="8213" w:author="rkbansal" w:date="2020-05-17T21:38:00Z"/>
        </w:rPr>
      </w:pPr>
    </w:p>
    <w:p w14:paraId="54CA245F" w14:textId="0DCD6DDB" w:rsidR="00125468" w:rsidRPr="00733CDB" w:rsidRDefault="00125468" w:rsidP="00125468">
      <w:pPr>
        <w:pStyle w:val="ListParagraph"/>
        <w:numPr>
          <w:ilvl w:val="0"/>
          <w:numId w:val="74"/>
        </w:numPr>
        <w:rPr>
          <w:ins w:id="8214" w:author="rkbansal" w:date="2020-05-17T21:38:00Z"/>
        </w:rPr>
      </w:pPr>
      <w:ins w:id="8215" w:author="rkbansal" w:date="2020-05-17T21:38:00Z">
        <w:r>
          <w:t xml:space="preserve">Made changes in the </w:t>
        </w:r>
      </w:ins>
      <w:proofErr w:type="spellStart"/>
      <w:ins w:id="8216" w:author="rkbansal" w:date="2020-11-18T23:41:00Z">
        <w:r w:rsidR="00204840">
          <w:t>hightlighted</w:t>
        </w:r>
        <w:proofErr w:type="spellEnd"/>
        <w:r w:rsidR="00204840">
          <w:t xml:space="preserve"> yellow in </w:t>
        </w:r>
      </w:ins>
      <w:proofErr w:type="spellStart"/>
      <w:ins w:id="8217"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8218" w:author="rkbansal" w:date="2020-05-17T21:38:00Z"/>
        </w:rPr>
      </w:pPr>
      <w:ins w:id="8219"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220" w:author="rkbansal" w:date="2020-05-17T21:38:00Z"/>
          <w:bCs/>
        </w:rPr>
      </w:pPr>
      <w:ins w:id="8221"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8222" w:author="rkbansal" w:date="2020-05-17T21:38:00Z"/>
          <w:bCs/>
        </w:rPr>
      </w:pPr>
      <w:ins w:id="8223"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224" w:author="rkbansal" w:date="2020-05-17T21:38:00Z"/>
        </w:rPr>
      </w:pPr>
      <w:ins w:id="8225" w:author="rkbansal" w:date="2020-05-17T21:38:00Z">
        <w:r>
          <w:t>After running the application, should be visible following functions for the following url:</w:t>
        </w:r>
        <w:r w:rsidRPr="00B51A16">
          <w:t xml:space="preserve"> </w:t>
        </w:r>
      </w:ins>
      <w:ins w:id="8226" w:author="rkbansal" w:date="2020-11-18T23:47:00Z">
        <w:r w:rsidR="00AC05BA">
          <w:fldChar w:fldCharType="begin"/>
        </w:r>
        <w:r w:rsidR="00AC05BA">
          <w:instrText xml:space="preserve"> HYPERLINK "</w:instrText>
        </w:r>
      </w:ins>
      <w:ins w:id="8227" w:author="rkbansal" w:date="2020-05-17T21:38:00Z">
        <w:r w:rsidR="00AC05BA" w:rsidRPr="00AC05BA">
          <w:rPr>
            <w:rPrChange w:id="8228" w:author="rkbansal" w:date="2020-11-18T23:47:00Z">
              <w:rPr>
                <w:rStyle w:val="Hyperlink"/>
              </w:rPr>
            </w:rPrChange>
          </w:rPr>
          <w:instrText>http://localhost:</w:instrText>
        </w:r>
      </w:ins>
      <w:ins w:id="8229" w:author="rkbansal" w:date="2020-11-18T23:46:00Z">
        <w:r w:rsidR="00AC05BA" w:rsidRPr="00AC05BA">
          <w:rPr>
            <w:rPrChange w:id="8230" w:author="rkbansal" w:date="2020-11-18T23:47:00Z">
              <w:rPr>
                <w:rStyle w:val="Hyperlink"/>
              </w:rPr>
            </w:rPrChange>
          </w:rPr>
          <w:instrText>4</w:instrText>
        </w:r>
      </w:ins>
      <w:ins w:id="8231" w:author="rkbansal" w:date="2020-05-17T21:38:00Z">
        <w:r w:rsidR="00AC05BA" w:rsidRPr="00AC05BA">
          <w:rPr>
            <w:rPrChange w:id="8232" w:author="rkbansal" w:date="2020-11-18T23:47:00Z">
              <w:rPr>
                <w:rStyle w:val="Hyperlink"/>
              </w:rPr>
            </w:rPrChange>
          </w:rPr>
          <w:instrText>379/api/</w:instrText>
        </w:r>
      </w:ins>
      <w:ins w:id="8233" w:author="rkbansal" w:date="2020-11-18T23:46:00Z">
        <w:r w:rsidR="00AC05BA" w:rsidRPr="00AC05BA">
          <w:rPr>
            <w:rPrChange w:id="8234" w:author="rkbansal" w:date="2020-11-18T23:47:00Z">
              <w:rPr>
                <w:rStyle w:val="Hyperlink"/>
              </w:rPr>
            </w:rPrChange>
          </w:rPr>
          <w:instrText>darshan</w:instrText>
        </w:r>
      </w:ins>
      <w:ins w:id="8235" w:author="rkbansal" w:date="2020-05-17T21:38:00Z">
        <w:r w:rsidR="00AC05BA" w:rsidRPr="00AC05BA">
          <w:rPr>
            <w:rPrChange w:id="8236" w:author="rkbansal" w:date="2020-11-18T23:47:00Z">
              <w:rPr>
                <w:rStyle w:val="Hyperlink"/>
              </w:rPr>
            </w:rPrChange>
          </w:rPr>
          <w:instrText>-mgmt-service/swagger-ui.html</w:instrText>
        </w:r>
      </w:ins>
      <w:ins w:id="8237" w:author="rkbansal" w:date="2020-11-18T23:47:00Z">
        <w:r w:rsidR="00AC05BA">
          <w:instrText xml:space="preserve">" </w:instrText>
        </w:r>
        <w:r w:rsidR="00AC05BA">
          <w:fldChar w:fldCharType="separate"/>
        </w:r>
      </w:ins>
      <w:ins w:id="8238" w:author="rkbansal" w:date="2020-05-17T21:38:00Z">
        <w:r w:rsidR="00AC05BA" w:rsidRPr="008224B6">
          <w:rPr>
            <w:rStyle w:val="Hyperlink"/>
          </w:rPr>
          <w:t>http://localhost:</w:t>
        </w:r>
      </w:ins>
      <w:ins w:id="8239" w:author="rkbansal" w:date="2020-11-18T23:46:00Z">
        <w:r w:rsidR="00AC05BA" w:rsidRPr="008224B6">
          <w:rPr>
            <w:rStyle w:val="Hyperlink"/>
          </w:rPr>
          <w:t>4</w:t>
        </w:r>
      </w:ins>
      <w:ins w:id="8240" w:author="rkbansal" w:date="2020-05-17T21:38:00Z">
        <w:r w:rsidR="00AC05BA" w:rsidRPr="008224B6">
          <w:rPr>
            <w:rStyle w:val="Hyperlink"/>
          </w:rPr>
          <w:t>379/api/</w:t>
        </w:r>
      </w:ins>
      <w:ins w:id="8241" w:author="rkbansal" w:date="2020-11-18T23:46:00Z">
        <w:r w:rsidR="00AC05BA" w:rsidRPr="008224B6">
          <w:rPr>
            <w:rStyle w:val="Hyperlink"/>
          </w:rPr>
          <w:t>darshan</w:t>
        </w:r>
      </w:ins>
      <w:ins w:id="8242" w:author="rkbansal" w:date="2020-05-17T21:38:00Z">
        <w:r w:rsidR="00AC05BA" w:rsidRPr="008224B6">
          <w:rPr>
            <w:rStyle w:val="Hyperlink"/>
          </w:rPr>
          <w:t>-mgmt-service/swagger-ui.html</w:t>
        </w:r>
      </w:ins>
      <w:ins w:id="8243" w:author="rkbansal" w:date="2020-11-18T23:47:00Z">
        <w:r w:rsidR="00AC05BA">
          <w:fldChar w:fldCharType="end"/>
        </w:r>
      </w:ins>
    </w:p>
    <w:p w14:paraId="76C1EAC7" w14:textId="77777777" w:rsidR="00125468" w:rsidRDefault="00125468" w:rsidP="00125468">
      <w:pPr>
        <w:pStyle w:val="ListParagraph"/>
        <w:rPr>
          <w:ins w:id="8244" w:author="rkbansal" w:date="2020-05-17T21:38:00Z"/>
        </w:rPr>
      </w:pPr>
    </w:p>
    <w:p w14:paraId="0858DACB" w14:textId="77777777" w:rsidR="00125468" w:rsidRDefault="00125468" w:rsidP="00125468">
      <w:pPr>
        <w:pStyle w:val="ListParagraph"/>
        <w:rPr>
          <w:ins w:id="8245" w:author="rkbansal" w:date="2020-05-17T21:38:00Z"/>
        </w:rPr>
      </w:pPr>
      <w:ins w:id="8246" w:author="rkbansal" w:date="2020-05-17T21:38:00Z">
        <w:r>
          <w:t>Or</w:t>
        </w:r>
      </w:ins>
    </w:p>
    <w:p w14:paraId="53CE5305" w14:textId="36916E4A" w:rsidR="00125468" w:rsidRDefault="00CA2DAF" w:rsidP="00125468">
      <w:pPr>
        <w:pStyle w:val="ListParagraph"/>
        <w:rPr>
          <w:ins w:id="8247" w:author="rkbansal" w:date="2020-05-17T21:38:00Z"/>
        </w:rPr>
      </w:pPr>
      <w:ins w:id="8248" w:author="rkbansal" w:date="2020-11-18T23:46:00Z">
        <w:r>
          <w:fldChar w:fldCharType="begin"/>
        </w:r>
        <w:r>
          <w:instrText xml:space="preserve"> HYPERLINK "</w:instrText>
        </w:r>
      </w:ins>
      <w:ins w:id="8249" w:author="rkbansal" w:date="2020-05-17T21:38:00Z">
        <w:r w:rsidRPr="00CA2DAF">
          <w:rPr>
            <w:rPrChange w:id="8250" w:author="rkbansal" w:date="2020-11-18T23:46:00Z">
              <w:rPr>
                <w:rStyle w:val="Hyperlink"/>
              </w:rPr>
            </w:rPrChange>
          </w:rPr>
          <w:instrText>http://localhost:</w:instrText>
        </w:r>
      </w:ins>
      <w:ins w:id="8251" w:author="rkbansal" w:date="2020-11-18T23:46:00Z">
        <w:r w:rsidRPr="00CA2DAF">
          <w:rPr>
            <w:rPrChange w:id="8252" w:author="rkbansal" w:date="2020-11-18T23:46:00Z">
              <w:rPr>
                <w:rStyle w:val="Hyperlink"/>
              </w:rPr>
            </w:rPrChange>
          </w:rPr>
          <w:instrText>4</w:instrText>
        </w:r>
      </w:ins>
      <w:ins w:id="8253" w:author="rkbansal" w:date="2020-05-17T21:38:00Z">
        <w:r w:rsidRPr="00CA2DAF">
          <w:rPr>
            <w:rPrChange w:id="8254" w:author="rkbansal" w:date="2020-11-18T23:46:00Z">
              <w:rPr>
                <w:rStyle w:val="Hyperlink"/>
              </w:rPr>
            </w:rPrChange>
          </w:rPr>
          <w:instrText>379/api/</w:instrText>
        </w:r>
      </w:ins>
      <w:ins w:id="8255" w:author="rkbansal" w:date="2020-11-18T23:46:00Z">
        <w:r w:rsidRPr="00CA2DAF">
          <w:rPr>
            <w:rPrChange w:id="8256" w:author="rkbansal" w:date="2020-11-18T23:46:00Z">
              <w:rPr>
                <w:rStyle w:val="Hyperlink"/>
              </w:rPr>
            </w:rPrChange>
          </w:rPr>
          <w:instrText>darshan</w:instrText>
        </w:r>
      </w:ins>
      <w:ins w:id="8257" w:author="rkbansal" w:date="2020-05-17T21:38:00Z">
        <w:r w:rsidRPr="00CA2DAF">
          <w:rPr>
            <w:rPrChange w:id="8258" w:author="rkbansal" w:date="2020-11-18T23:46:00Z">
              <w:rPr>
                <w:rStyle w:val="Hyperlink"/>
              </w:rPr>
            </w:rPrChange>
          </w:rPr>
          <w:instrText>-mgmt-service/api-docs</w:instrText>
        </w:r>
      </w:ins>
      <w:ins w:id="8259" w:author="rkbansal" w:date="2020-11-18T23:46:00Z">
        <w:r>
          <w:instrText xml:space="preserve">" </w:instrText>
        </w:r>
        <w:r>
          <w:fldChar w:fldCharType="separate"/>
        </w:r>
      </w:ins>
      <w:ins w:id="8260" w:author="rkbansal" w:date="2020-05-17T21:38:00Z">
        <w:r w:rsidRPr="008224B6">
          <w:rPr>
            <w:rStyle w:val="Hyperlink"/>
          </w:rPr>
          <w:t>http://localhost:</w:t>
        </w:r>
      </w:ins>
      <w:ins w:id="8261" w:author="rkbansal" w:date="2020-11-18T23:46:00Z">
        <w:r w:rsidRPr="008224B6">
          <w:rPr>
            <w:rStyle w:val="Hyperlink"/>
          </w:rPr>
          <w:t>4</w:t>
        </w:r>
      </w:ins>
      <w:ins w:id="8262" w:author="rkbansal" w:date="2020-05-17T21:38:00Z">
        <w:r w:rsidRPr="008224B6">
          <w:rPr>
            <w:rStyle w:val="Hyperlink"/>
          </w:rPr>
          <w:t>379/api/</w:t>
        </w:r>
      </w:ins>
      <w:ins w:id="8263" w:author="rkbansal" w:date="2020-11-18T23:46:00Z">
        <w:r w:rsidRPr="008224B6">
          <w:rPr>
            <w:rStyle w:val="Hyperlink"/>
          </w:rPr>
          <w:t>darshan</w:t>
        </w:r>
      </w:ins>
      <w:ins w:id="8264" w:author="rkbansal" w:date="2020-05-17T21:38:00Z">
        <w:r w:rsidRPr="008224B6">
          <w:rPr>
            <w:rStyle w:val="Hyperlink"/>
          </w:rPr>
          <w:t>-mgmt-service/api-docs</w:t>
        </w:r>
      </w:ins>
      <w:ins w:id="8265" w:author="rkbansal" w:date="2020-11-18T23:46:00Z">
        <w:r>
          <w:fldChar w:fldCharType="end"/>
        </w:r>
      </w:ins>
    </w:p>
    <w:p w14:paraId="2D53C647" w14:textId="77777777" w:rsidR="00125468" w:rsidRDefault="00125468" w:rsidP="00125468">
      <w:pPr>
        <w:pStyle w:val="ListParagraph"/>
        <w:rPr>
          <w:ins w:id="8266" w:author="rkbansal" w:date="2020-05-17T21:38:00Z"/>
        </w:rPr>
      </w:pPr>
    </w:p>
    <w:p w14:paraId="01EA5502" w14:textId="69C17572" w:rsidR="00125468" w:rsidRDefault="006C48D5" w:rsidP="00125468">
      <w:pPr>
        <w:pStyle w:val="ListParagraph"/>
        <w:rPr>
          <w:ins w:id="8267" w:author="rkbansal" w:date="2020-05-17T21:38:00Z"/>
        </w:rPr>
      </w:pPr>
      <w:ins w:id="8268"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269" w:author="rkbansal" w:date="2020-05-17T21:38:00Z"/>
        </w:rPr>
      </w:pPr>
      <w:ins w:id="8270" w:author="rkbansal" w:date="2020-05-17T21:38:00Z">
        <w:r>
          <w:t xml:space="preserve">Test the </w:t>
        </w:r>
        <w:proofErr w:type="spellStart"/>
        <w:r>
          <w:t>D</w:t>
        </w:r>
      </w:ins>
      <w:ins w:id="8271" w:author="rkbansal" w:date="2020-11-19T23:06:00Z">
        <w:r w:rsidR="00B76340">
          <w:t>arshan</w:t>
        </w:r>
      </w:ins>
      <w:ins w:id="8272" w:author="rkbansal" w:date="2020-05-17T21:38:00Z">
        <w:r>
          <w:t>ApiTest</w:t>
        </w:r>
        <w:proofErr w:type="spellEnd"/>
        <w:r>
          <w:t xml:space="preserve"> using Junit</w:t>
        </w:r>
      </w:ins>
    </w:p>
    <w:p w14:paraId="4926BE17" w14:textId="1815F2BE" w:rsidR="00125468" w:rsidRDefault="00B76340" w:rsidP="00125468">
      <w:pPr>
        <w:pStyle w:val="ListParagraph"/>
        <w:rPr>
          <w:ins w:id="8273" w:author="rkbansal" w:date="2020-05-17T21:38:00Z"/>
        </w:rPr>
      </w:pPr>
      <w:ins w:id="8274"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275" w:author="rkbansal" w:date="2020-05-17T21:38:00Z"/>
        </w:rPr>
      </w:pPr>
    </w:p>
    <w:p w14:paraId="28F8C2D1" w14:textId="77777777" w:rsidR="00125468" w:rsidRPr="004F63DB" w:rsidRDefault="00125468" w:rsidP="00125468">
      <w:pPr>
        <w:pStyle w:val="ListParagraph"/>
        <w:numPr>
          <w:ilvl w:val="0"/>
          <w:numId w:val="19"/>
        </w:numPr>
        <w:rPr>
          <w:ins w:id="8276" w:author="rkbansal" w:date="2020-05-17T21:38:00Z"/>
          <w:b/>
        </w:rPr>
      </w:pPr>
      <w:ins w:id="8277"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278" w:author="rkbansal" w:date="2020-11-19T23:07:00Z"/>
          <w:rFonts w:cs="Consolas"/>
          <w:color w:val="000000"/>
          <w:shd w:val="clear" w:color="auto" w:fill="E8F2FE"/>
        </w:rPr>
      </w:pPr>
      <w:proofErr w:type="spellStart"/>
      <w:ins w:id="8279" w:author="rkbansal" w:date="2020-11-19T23:07:00Z">
        <w:r>
          <w:rPr>
            <w:rFonts w:cs="Consolas"/>
            <w:color w:val="000000"/>
            <w:shd w:val="clear" w:color="auto" w:fill="E8F2FE"/>
          </w:rPr>
          <w:t>ConfigServerApplicat</w:t>
        </w:r>
      </w:ins>
      <w:ins w:id="8280"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8281" w:author="rkbansal" w:date="2020-05-17T21:38:00Z"/>
          <w:rFonts w:cs="Consolas"/>
          <w:color w:val="000000"/>
          <w:shd w:val="clear" w:color="auto" w:fill="E8F2FE"/>
        </w:rPr>
      </w:pPr>
      <w:proofErr w:type="spellStart"/>
      <w:ins w:id="8282"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8283" w:author="rkbansal" w:date="2020-05-17T21:38:00Z"/>
          <w:rFonts w:cs="Consolas"/>
          <w:color w:val="000000"/>
          <w:shd w:val="clear" w:color="auto" w:fill="E8F2FE"/>
        </w:rPr>
      </w:pPr>
      <w:proofErr w:type="spellStart"/>
      <w:ins w:id="8284"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8285" w:author="rkbansal" w:date="2020-05-17T21:38:00Z"/>
          <w:rFonts w:cs="Consolas"/>
          <w:color w:val="000000"/>
          <w:shd w:val="clear" w:color="auto" w:fill="E8F2FE"/>
        </w:rPr>
      </w:pPr>
      <w:proofErr w:type="spellStart"/>
      <w:ins w:id="8286"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8287" w:author="rkbansal" w:date="2020-05-17T21:38:00Z"/>
          <w:b/>
        </w:rPr>
      </w:pPr>
      <w:proofErr w:type="spellStart"/>
      <w:ins w:id="8288"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8289" w:author="rkbansal" w:date="2020-05-17T21:38:00Z"/>
          <w:rFonts w:cs="Consolas"/>
          <w:color w:val="000000"/>
          <w:shd w:val="clear" w:color="auto" w:fill="E8F2FE"/>
        </w:rPr>
      </w:pPr>
      <w:proofErr w:type="spellStart"/>
      <w:ins w:id="8290"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8291" w:author="rkbansal" w:date="2020-05-17T21:38:00Z"/>
          <w:rFonts w:cs="Consolas"/>
          <w:color w:val="000000"/>
          <w:shd w:val="clear" w:color="auto" w:fill="E8F2FE"/>
        </w:rPr>
      </w:pPr>
      <w:proofErr w:type="spellStart"/>
      <w:ins w:id="8292" w:author="rkbansal" w:date="2020-11-19T23:08:00Z">
        <w:r w:rsidRPr="0020353D">
          <w:rPr>
            <w:rFonts w:cs="Consolas"/>
            <w:color w:val="000000"/>
            <w:shd w:val="clear" w:color="auto" w:fill="E8F2FE"/>
          </w:rPr>
          <w:t>Darshan</w:t>
        </w:r>
      </w:ins>
      <w:ins w:id="8293"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8294"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295" w:author="rkbansal" w:date="2020-05-17T21:38:00Z"/>
          <w:sz w:val="18"/>
        </w:rPr>
      </w:pPr>
      <w:ins w:id="8296"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297" w:author="rkbansal" w:date="2020-05-17T21:38:00Z"/>
          <w:sz w:val="18"/>
        </w:rPr>
      </w:pPr>
      <w:ins w:id="8298"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299" w:author="rkbansal" w:date="2020-05-17T21:38:00Z"/>
        </w:rPr>
      </w:pPr>
      <w:ins w:id="8300"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301" w:author="rkbansal" w:date="2020-05-17T21:38:00Z"/>
        </w:rPr>
      </w:pPr>
      <w:ins w:id="8302" w:author="rkbansal" w:date="2020-05-17T21:38:00Z">
        <w:r>
          <w:t>Without authentication</w:t>
        </w:r>
        <w:r w:rsidRPr="001F55B5">
          <w:t xml:space="preserve"> </w:t>
        </w:r>
        <w:r>
          <w:t xml:space="preserve">means directly hitting the </w:t>
        </w:r>
      </w:ins>
      <w:ins w:id="8303" w:author="rkbansal" w:date="2020-11-19T23:14:00Z">
        <w:r w:rsidR="00163020">
          <w:t>darshan</w:t>
        </w:r>
      </w:ins>
      <w:ins w:id="8304" w:author="rkbansal" w:date="2020-05-17T21:38:00Z">
        <w:r>
          <w:t>-mgmt-</w:t>
        </w:r>
      </w:ins>
      <w:ins w:id="8305" w:author="rkbansal" w:date="2020-11-19T23:14:00Z">
        <w:r w:rsidR="00163020">
          <w:t>service</w:t>
        </w:r>
      </w:ins>
      <w:ins w:id="8306" w:author="rkbansal" w:date="2020-05-17T21:38:00Z">
        <w:r>
          <w:t xml:space="preserve"> running on </w:t>
        </w:r>
      </w:ins>
      <w:ins w:id="8307" w:author="rkbansal" w:date="2020-11-19T23:14:00Z">
        <w:r w:rsidR="00163020">
          <w:t>4</w:t>
        </w:r>
      </w:ins>
      <w:ins w:id="8308" w:author="rkbansal" w:date="2020-05-17T21:38:00Z">
        <w:r>
          <w:t xml:space="preserve">379 and save the </w:t>
        </w:r>
      </w:ins>
      <w:ins w:id="8309" w:author="rkbansal" w:date="2020-11-19T23:14:00Z">
        <w:r w:rsidR="00A65499">
          <w:t>darshan</w:t>
        </w:r>
      </w:ins>
      <w:ins w:id="8310" w:author="rkbansal" w:date="2020-05-17T21:38:00Z">
        <w:r>
          <w:t xml:space="preserve"> details</w:t>
        </w:r>
      </w:ins>
    </w:p>
    <w:p w14:paraId="4A79BDCC" w14:textId="72235314" w:rsidR="00125468" w:rsidRDefault="00CE3DCD" w:rsidP="00125468">
      <w:pPr>
        <w:pStyle w:val="ListParagraph"/>
        <w:ind w:left="924"/>
        <w:rPr>
          <w:ins w:id="8311" w:author="rkbansal" w:date="2020-05-17T21:38:00Z"/>
        </w:rPr>
      </w:pPr>
      <w:ins w:id="8312"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313" w:author="rkbansal" w:date="2020-05-17T21:38:00Z"/>
        </w:rPr>
      </w:pPr>
    </w:p>
    <w:p w14:paraId="42B3A7FA" w14:textId="4F42EF69" w:rsidR="00125468" w:rsidRDefault="00125468" w:rsidP="00125468">
      <w:pPr>
        <w:pStyle w:val="ListParagraph"/>
        <w:numPr>
          <w:ilvl w:val="1"/>
          <w:numId w:val="19"/>
        </w:numPr>
        <w:ind w:left="924" w:hanging="357"/>
        <w:rPr>
          <w:ins w:id="8314" w:author="rkbansal" w:date="2020-05-17T21:38:00Z"/>
        </w:rPr>
      </w:pPr>
      <w:ins w:id="8315" w:author="rkbansal" w:date="2020-05-17T21:38:00Z">
        <w:r>
          <w:t xml:space="preserve">With authentication means every request to </w:t>
        </w:r>
      </w:ins>
      <w:ins w:id="8316" w:author="rkbansal" w:date="2020-11-19T23:20:00Z">
        <w:r w:rsidR="00083663">
          <w:t>darshan</w:t>
        </w:r>
      </w:ins>
      <w:ins w:id="8317" w:author="rkbansal" w:date="2020-05-17T21:38:00Z">
        <w:r>
          <w:t>-mgmt-service microservice will be hit via gateway running 1379</w:t>
        </w:r>
      </w:ins>
    </w:p>
    <w:p w14:paraId="01400541" w14:textId="77777777" w:rsidR="00125468" w:rsidRDefault="00125468" w:rsidP="00125468">
      <w:pPr>
        <w:pStyle w:val="ListParagraph"/>
        <w:ind w:left="1440"/>
        <w:rPr>
          <w:ins w:id="8318" w:author="rkbansal" w:date="2020-05-17T21:38:00Z"/>
        </w:rPr>
      </w:pPr>
    </w:p>
    <w:p w14:paraId="10164384" w14:textId="3DF4FE38" w:rsidR="00125468" w:rsidRPr="005D2287" w:rsidRDefault="00125468" w:rsidP="00125468">
      <w:pPr>
        <w:pStyle w:val="ListParagraph"/>
        <w:numPr>
          <w:ilvl w:val="2"/>
          <w:numId w:val="19"/>
        </w:numPr>
        <w:ind w:left="1491" w:hanging="357"/>
        <w:rPr>
          <w:ins w:id="8319" w:author="rkbansal" w:date="2020-05-17T21:38:00Z"/>
          <w:b/>
          <w:sz w:val="28"/>
        </w:rPr>
      </w:pPr>
      <w:ins w:id="8320" w:author="rkbansal" w:date="2020-05-17T21:38:00Z">
        <w:r>
          <w:t xml:space="preserve">with authentication means every request to </w:t>
        </w:r>
      </w:ins>
      <w:ins w:id="8321" w:author="rkbansal" w:date="2020-11-19T23:20:00Z">
        <w:r w:rsidR="00083663">
          <w:t>darshan</w:t>
        </w:r>
      </w:ins>
      <w:ins w:id="8322"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323" w:author="rkbansal" w:date="2020-05-17T21:38:00Z"/>
          <w:b/>
          <w:sz w:val="28"/>
        </w:rPr>
      </w:pPr>
      <w:ins w:id="8324" w:author="rkbansal" w:date="2020-11-19T23:21:00Z">
        <w:r>
          <w:t>saving</w:t>
        </w:r>
      </w:ins>
      <w:ins w:id="8325" w:author="rkbansal" w:date="2020-05-17T21:38:00Z">
        <w:r w:rsidR="00125468">
          <w:t xml:space="preserve"> </w:t>
        </w:r>
      </w:ins>
      <w:ins w:id="8326" w:author="rkbansal" w:date="2020-11-19T23:21:00Z">
        <w:r>
          <w:t>darshan</w:t>
        </w:r>
      </w:ins>
      <w:ins w:id="8327"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328" w:author="rkbansal" w:date="2020-05-17T21:38:00Z"/>
          <w:b/>
          <w:sz w:val="28"/>
        </w:rPr>
      </w:pPr>
      <w:ins w:id="8329"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330" w:author="rkbansal" w:date="2020-05-17T21:38:00Z"/>
          <w:b/>
          <w:sz w:val="28"/>
        </w:rPr>
      </w:pPr>
      <w:ins w:id="8331" w:author="rkbansal" w:date="2020-05-17T21:38:00Z">
        <w:r>
          <w:t xml:space="preserve">Saving </w:t>
        </w:r>
      </w:ins>
      <w:ins w:id="8332" w:author="rkbansal" w:date="2020-11-19T23:23:00Z">
        <w:r w:rsidR="00D45BDF">
          <w:t>darshan</w:t>
        </w:r>
      </w:ins>
      <w:ins w:id="8333"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334" w:author="rkbansal" w:date="2020-05-17T21:38:00Z"/>
          <w:b/>
        </w:rPr>
      </w:pPr>
      <w:ins w:id="8335"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336" w:author="rkbansal" w:date="2020-05-17T21:38:00Z"/>
          <w:b/>
        </w:rPr>
      </w:pPr>
      <w:ins w:id="8337"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338" w:author="rkbansal" w:date="2020-05-17T21:38:00Z"/>
          <w:b/>
          <w:sz w:val="28"/>
        </w:rPr>
      </w:pPr>
    </w:p>
    <w:p w14:paraId="3CD33A49" w14:textId="77777777" w:rsidR="00125468" w:rsidRDefault="00125468" w:rsidP="00125468">
      <w:pPr>
        <w:pStyle w:val="ListParagraph"/>
        <w:ind w:left="3960"/>
        <w:rPr>
          <w:ins w:id="8339"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340" w:author="rkbansal" w:date="2020-05-17T21:38:00Z"/>
          <w:b/>
          <w:sz w:val="28"/>
        </w:rPr>
      </w:pPr>
      <w:ins w:id="8341" w:author="rkbansal" w:date="2020-05-17T21:38:00Z">
        <w:r w:rsidRPr="00733CDB">
          <w:rPr>
            <w:b/>
            <w:sz w:val="28"/>
          </w:rPr>
          <w:t xml:space="preserve">Now hit the </w:t>
        </w:r>
      </w:ins>
      <w:ins w:id="8342" w:author="rkbansal" w:date="2020-11-20T00:21:00Z">
        <w:r w:rsidR="003934E9">
          <w:rPr>
            <w:b/>
            <w:sz w:val="28"/>
          </w:rPr>
          <w:t>darshan</w:t>
        </w:r>
      </w:ins>
      <w:ins w:id="8343"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344" w:author="rkbansal" w:date="2020-05-17T21:38:00Z"/>
          <w:bCs/>
          <w:sz w:val="28"/>
        </w:rPr>
      </w:pPr>
      <w:ins w:id="8345" w:author="rkbansal" w:date="2020-05-17T21:38:00Z">
        <w:r>
          <w:rPr>
            <w:bCs/>
            <w:sz w:val="28"/>
          </w:rPr>
          <w:t xml:space="preserve">See the </w:t>
        </w:r>
        <w:r w:rsidRPr="001A23DF">
          <w:rPr>
            <w:b/>
            <w:sz w:val="28"/>
          </w:rPr>
          <w:t>Authorization</w:t>
        </w:r>
        <w:r>
          <w:rPr>
            <w:bCs/>
            <w:sz w:val="28"/>
          </w:rPr>
          <w:t xml:space="preserve"> tab in the </w:t>
        </w:r>
      </w:ins>
      <w:ins w:id="8346" w:author="rkbansal" w:date="2020-11-20T00:21:00Z">
        <w:r w:rsidR="003934E9">
          <w:rPr>
            <w:bCs/>
            <w:sz w:val="28"/>
          </w:rPr>
          <w:t>darshan</w:t>
        </w:r>
      </w:ins>
      <w:ins w:id="8347" w:author="rkbansal" w:date="2020-05-17T21:38:00Z">
        <w:r>
          <w:rPr>
            <w:bCs/>
            <w:sz w:val="28"/>
          </w:rPr>
          <w:t xml:space="preserve"> request</w:t>
        </w:r>
      </w:ins>
    </w:p>
    <w:p w14:paraId="6423C9E4" w14:textId="76EF9ED7" w:rsidR="00125468" w:rsidRDefault="003934E9" w:rsidP="00125468">
      <w:pPr>
        <w:pStyle w:val="ListParagraph"/>
        <w:ind w:left="2001"/>
        <w:rPr>
          <w:ins w:id="8348" w:author="rkbansal" w:date="2020-05-17T21:38:00Z"/>
          <w:bCs/>
          <w:sz w:val="28"/>
        </w:rPr>
      </w:pPr>
      <w:ins w:id="8349"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350" w:author="rkbansal" w:date="2020-05-17T21:38:00Z"/>
          <w:bCs/>
          <w:sz w:val="28"/>
        </w:rPr>
      </w:pPr>
    </w:p>
    <w:p w14:paraId="7A4AA007" w14:textId="4B6A3412" w:rsidR="00125468" w:rsidRDefault="00125468" w:rsidP="00125468">
      <w:pPr>
        <w:pStyle w:val="ListParagraph"/>
        <w:numPr>
          <w:ilvl w:val="1"/>
          <w:numId w:val="19"/>
        </w:numPr>
        <w:ind w:left="2001" w:hanging="357"/>
        <w:rPr>
          <w:ins w:id="8351" w:author="rkbansal" w:date="2020-05-17T21:38:00Z"/>
          <w:bCs/>
          <w:sz w:val="28"/>
        </w:rPr>
      </w:pPr>
      <w:ins w:id="8352" w:author="rkbansal" w:date="2020-05-17T21:38:00Z">
        <w:r>
          <w:rPr>
            <w:bCs/>
            <w:sz w:val="28"/>
          </w:rPr>
          <w:t xml:space="preserve">See the </w:t>
        </w:r>
        <w:r>
          <w:rPr>
            <w:b/>
            <w:sz w:val="28"/>
          </w:rPr>
          <w:t>Body</w:t>
        </w:r>
        <w:r>
          <w:rPr>
            <w:bCs/>
            <w:sz w:val="28"/>
          </w:rPr>
          <w:t xml:space="preserve"> tab in the </w:t>
        </w:r>
      </w:ins>
      <w:ins w:id="8353" w:author="rkbansal" w:date="2020-11-29T14:39:00Z">
        <w:r w:rsidR="007A1521">
          <w:rPr>
            <w:bCs/>
            <w:sz w:val="28"/>
          </w:rPr>
          <w:t>darshan</w:t>
        </w:r>
      </w:ins>
      <w:ins w:id="8354"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355" w:author="rkbansal" w:date="2020-05-17T21:38:00Z"/>
          <w:bCs/>
          <w:sz w:val="28"/>
        </w:rPr>
      </w:pPr>
      <w:ins w:id="8356"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357" w:author="rkbansal" w:date="2020-04-26T01:01:00Z"/>
          <w:rPrChange w:id="8358" w:author="rkbansal" w:date="2020-05-17T21:38:00Z">
            <w:rPr>
              <w:ins w:id="8359" w:author="rkbansal" w:date="2020-04-26T01:01:00Z"/>
              <w:rFonts w:ascii="Georgia" w:hAnsi="Georgia"/>
              <w:b/>
              <w:sz w:val="28"/>
            </w:rPr>
          </w:rPrChange>
        </w:rPr>
        <w:pPrChange w:id="8360" w:author="rkbansal" w:date="2020-05-17T21:38:00Z">
          <w:pPr>
            <w:pStyle w:val="Heading2"/>
          </w:pPr>
        </w:pPrChange>
      </w:pPr>
    </w:p>
    <w:p w14:paraId="5F06072A" w14:textId="77777777" w:rsidR="002103DA" w:rsidRDefault="002103DA">
      <w:pPr>
        <w:rPr>
          <w:ins w:id="8361" w:author="rkbansal" w:date="2020-11-19T23:29:00Z"/>
          <w:rFonts w:eastAsiaTheme="majorEastAsia" w:cstheme="majorBidi"/>
          <w:b/>
          <w:color w:val="2F5496" w:themeColor="accent1" w:themeShade="BF"/>
          <w:sz w:val="28"/>
          <w:szCs w:val="26"/>
        </w:rPr>
      </w:pPr>
      <w:ins w:id="8362" w:author="rkbansal" w:date="2020-11-19T23:29:00Z">
        <w:r>
          <w:rPr>
            <w:b/>
            <w:sz w:val="28"/>
          </w:rPr>
          <w:br w:type="page"/>
        </w:r>
      </w:ins>
    </w:p>
    <w:p w14:paraId="58F122A0" w14:textId="60F2D5EE" w:rsidR="00BB6D89" w:rsidRDefault="00BB6D89" w:rsidP="00BB6D89">
      <w:pPr>
        <w:pStyle w:val="Heading2"/>
        <w:rPr>
          <w:ins w:id="8363" w:author="rkbansal" w:date="2020-04-10T19:45:00Z"/>
          <w:rFonts w:ascii="Georgia" w:hAnsi="Georgia"/>
          <w:b/>
          <w:sz w:val="28"/>
        </w:rPr>
      </w:pPr>
      <w:ins w:id="8364"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365" w:author="rkbansal" w:date="2020-04-10T19:45:00Z"/>
        </w:rPr>
      </w:pPr>
    </w:p>
    <w:p w14:paraId="14457A30" w14:textId="6E8A33FA" w:rsidR="00BB6D89" w:rsidRDefault="00BB6D89" w:rsidP="00BB6D89">
      <w:pPr>
        <w:rPr>
          <w:ins w:id="8366" w:author="rkbansal" w:date="2020-04-10T19:51:00Z"/>
        </w:rPr>
      </w:pPr>
      <w:ins w:id="8367" w:author="rkbansal" w:date="2020-04-10T19:45:00Z">
        <w:r>
          <w:t>This service w</w:t>
        </w:r>
      </w:ins>
      <w:ins w:id="8368" w:author="rkbansal" w:date="2020-04-10T19:46:00Z">
        <w:r>
          <w:t xml:space="preserve">ill upload the </w:t>
        </w:r>
      </w:ins>
      <w:ins w:id="8369" w:author="rkbansal" w:date="2020-04-10T19:47:00Z">
        <w:r>
          <w:t>data</w:t>
        </w:r>
      </w:ins>
      <w:ins w:id="8370" w:author="rkbansal" w:date="2020-04-10T19:46:00Z">
        <w:r>
          <w:t xml:space="preserve"> </w:t>
        </w:r>
      </w:ins>
      <w:ins w:id="8371" w:author="rkbansal" w:date="2020-04-10T19:47:00Z">
        <w:r>
          <w:t xml:space="preserve">in bulk </w:t>
        </w:r>
      </w:ins>
      <w:ins w:id="8372" w:author="rkbansal" w:date="2020-04-10T19:46:00Z">
        <w:r>
          <w:t xml:space="preserve">for </w:t>
        </w:r>
      </w:ins>
      <w:ins w:id="8373" w:author="rkbansal" w:date="2020-11-16T15:31:00Z">
        <w:r w:rsidR="0042148F">
          <w:t xml:space="preserve">Donations, Expenses, Darshan, </w:t>
        </w:r>
      </w:ins>
      <w:ins w:id="8374" w:author="rkbansal" w:date="2020-04-10T19:46:00Z">
        <w:r>
          <w:t>Member, Devote</w:t>
        </w:r>
      </w:ins>
      <w:ins w:id="8375" w:author="rkbansal" w:date="2020-04-10T19:47:00Z">
        <w:r>
          <w:t>e etc. in different format and call the appropriate microservice to sa</w:t>
        </w:r>
      </w:ins>
      <w:ins w:id="8376" w:author="rkbansal" w:date="2020-04-10T19:48:00Z">
        <w:r>
          <w:t>ve the data.</w:t>
        </w:r>
      </w:ins>
    </w:p>
    <w:p w14:paraId="44BEF0F3" w14:textId="050D12D0" w:rsidR="009717A2" w:rsidRDefault="009717A2" w:rsidP="00BB6D89">
      <w:pPr>
        <w:rPr>
          <w:ins w:id="8377" w:author="rkbansal" w:date="2020-04-10T19:51:00Z"/>
        </w:rPr>
      </w:pPr>
    </w:p>
    <w:p w14:paraId="61976FB5" w14:textId="5AE6EA28" w:rsidR="009717A2" w:rsidRDefault="009717A2">
      <w:pPr>
        <w:pStyle w:val="ListParagraph"/>
        <w:numPr>
          <w:ilvl w:val="0"/>
          <w:numId w:val="82"/>
        </w:numPr>
        <w:rPr>
          <w:ins w:id="8378" w:author="rkbansal" w:date="2020-04-10T19:48:00Z"/>
        </w:rPr>
        <w:pPrChange w:id="8379" w:author="rkbansal" w:date="2020-04-10T19:52:00Z">
          <w:pPr/>
        </w:pPrChange>
      </w:pPr>
      <w:ins w:id="8380" w:author="rkbansal" w:date="2020-04-10T19:51:00Z">
        <w:r>
          <w:t>Create the Project using spring Starter Project.</w:t>
        </w:r>
      </w:ins>
    </w:p>
    <w:p w14:paraId="34B0A936" w14:textId="7858443F" w:rsidR="009C18AB" w:rsidRDefault="009C18AB" w:rsidP="00BB6D89">
      <w:pPr>
        <w:rPr>
          <w:ins w:id="8381" w:author="rkbansal" w:date="2020-04-10T19:48:00Z"/>
        </w:rPr>
      </w:pPr>
    </w:p>
    <w:p w14:paraId="6D3F1799" w14:textId="423DE691" w:rsidR="009C18AB" w:rsidRDefault="009C18AB" w:rsidP="00BB6D89">
      <w:pPr>
        <w:rPr>
          <w:ins w:id="8382" w:author="rkbansal" w:date="2020-04-10T19:48:00Z"/>
        </w:rPr>
      </w:pPr>
      <w:ins w:id="8383"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384" w:author="rkbansal" w:date="2020-04-10T19:48:00Z"/>
        </w:rPr>
        <w:pPrChange w:id="8385" w:author="rkbansal" w:date="2020-04-10T19:52:00Z">
          <w:pPr/>
        </w:pPrChange>
      </w:pPr>
      <w:ins w:id="8386" w:author="rkbansal" w:date="2020-04-10T19:52:00Z">
        <w:r>
          <w:t>C</w:t>
        </w:r>
      </w:ins>
      <w:ins w:id="8387" w:author="rkbansal" w:date="2020-04-10T19:48:00Z">
        <w:r w:rsidR="009C18AB">
          <w:t>lick on Next</w:t>
        </w:r>
      </w:ins>
      <w:ins w:id="8388"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389" w:author="rkbansal" w:date="2020-04-10T19:54:00Z"/>
          <w:rPrChange w:id="8390" w:author="rkbansal" w:date="2020-04-10T19:54:00Z">
            <w:rPr>
              <w:del w:id="8391" w:author="rkbansal" w:date="2020-04-10T19:54:00Z"/>
              <w:bCs/>
              <w:sz w:val="28"/>
            </w:rPr>
          </w:rPrChange>
        </w:rPr>
      </w:pPr>
      <w:ins w:id="8392"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57800" cy="7419975"/>
                      </a:xfrm>
                      <a:prstGeom prst="rect">
                        <a:avLst/>
                      </a:prstGeom>
                    </pic:spPr>
                  </pic:pic>
                </a:graphicData>
              </a:graphic>
            </wp:inline>
          </w:drawing>
        </w:r>
      </w:ins>
      <w:moveFromRangeStart w:id="8393" w:author="rkbansal" w:date="2019-12-04T09:26:00Z" w:name="move26343988"/>
      <w:moveFrom w:id="8394" w:author="rkbansal" w:date="2019-12-04T09:26:00Z">
        <w:del w:id="8395" w:author="rkbansal" w:date="2020-04-10T19:54:00Z">
          <w:r w:rsidR="00A426D6" w:rsidRPr="009717A2" w:rsidDel="009717A2">
            <w:rPr>
              <w:bCs/>
              <w:sz w:val="28"/>
              <w:rPrChange w:id="8396" w:author="rkbansal" w:date="2020-04-10T19:52:00Z">
                <w:rPr>
                  <w:b/>
                  <w:sz w:val="28"/>
                </w:rPr>
              </w:rPrChange>
            </w:rPr>
            <w:delText>Auth</w:delText>
          </w:r>
          <w:r w:rsidR="006C0801" w:rsidRPr="009717A2" w:rsidDel="009717A2">
            <w:rPr>
              <w:bCs/>
              <w:sz w:val="28"/>
              <w:rPrChange w:id="8397" w:author="rkbansal" w:date="2020-04-10T19:52:00Z">
                <w:rPr>
                  <w:b/>
                  <w:sz w:val="28"/>
                </w:rPr>
              </w:rPrChange>
            </w:rPr>
            <w:delText>-Mgmt Service</w:delText>
          </w:r>
        </w:del>
      </w:moveFrom>
    </w:p>
    <w:p w14:paraId="109BFDE9" w14:textId="77777777" w:rsidR="009717A2" w:rsidRPr="009717A2" w:rsidRDefault="009717A2" w:rsidP="009C50E7">
      <w:pPr>
        <w:pStyle w:val="Heading2"/>
        <w:rPr>
          <w:ins w:id="8398" w:author="rkbansal" w:date="2020-04-10T19:54:00Z"/>
          <w:moveFrom w:id="8399" w:author="rkbansal" w:date="2019-12-04T09:26:00Z"/>
          <w:rFonts w:ascii="Georgia" w:hAnsi="Georgia"/>
          <w:bCs/>
          <w:sz w:val="28"/>
          <w:rPrChange w:id="8400" w:author="rkbansal" w:date="2020-04-10T19:52:00Z">
            <w:rPr>
              <w:ins w:id="8401" w:author="rkbansal" w:date="2020-04-10T19:54:00Z"/>
              <w:moveFrom w:id="8402" w:author="rkbansal" w:date="2019-12-04T09:26:00Z"/>
              <w:rFonts w:ascii="Georgia" w:hAnsi="Georgia"/>
              <w:b/>
              <w:sz w:val="28"/>
            </w:rPr>
          </w:rPrChange>
        </w:rPr>
      </w:pPr>
    </w:p>
    <w:moveFromRangeEnd w:id="8393"/>
    <w:p w14:paraId="11E0215B" w14:textId="19B0331F" w:rsidR="00396767" w:rsidRDefault="00396767" w:rsidP="00396767">
      <w:pPr>
        <w:rPr>
          <w:ins w:id="8403" w:author="rkbansal" w:date="2020-04-10T19:55:00Z"/>
          <w:bCs/>
          <w:sz w:val="28"/>
        </w:rPr>
      </w:pPr>
    </w:p>
    <w:p w14:paraId="17A5E343" w14:textId="2E3C985B" w:rsidR="009717A2" w:rsidRPr="007A2413" w:rsidRDefault="009717A2" w:rsidP="009717A2">
      <w:pPr>
        <w:pStyle w:val="ListParagraph"/>
        <w:numPr>
          <w:ilvl w:val="0"/>
          <w:numId w:val="82"/>
        </w:numPr>
        <w:rPr>
          <w:ins w:id="8404" w:author="rkbansal" w:date="2020-04-10T19:55:00Z"/>
          <w:rPrChange w:id="8405" w:author="rkbansal" w:date="2020-04-10T19:55:00Z">
            <w:rPr>
              <w:ins w:id="8406" w:author="rkbansal" w:date="2020-04-10T19:55:00Z"/>
              <w:bCs/>
              <w:sz w:val="28"/>
            </w:rPr>
          </w:rPrChange>
        </w:rPr>
      </w:pPr>
      <w:ins w:id="8407" w:author="rkbansal" w:date="2020-04-10T19:55:00Z">
        <w:r w:rsidRPr="009717A2">
          <w:rPr>
            <w:bCs/>
            <w:sz w:val="28"/>
            <w:rPrChange w:id="8408" w:author="rkbansal" w:date="2020-04-10T19:55:00Z">
              <w:rPr/>
            </w:rPrChange>
          </w:rPr>
          <w:t>Click on Finish and import the project.</w:t>
        </w:r>
      </w:ins>
    </w:p>
    <w:p w14:paraId="65AD94E7" w14:textId="4642AEF4" w:rsidR="007A2413" w:rsidRPr="009717A2" w:rsidRDefault="0001342D">
      <w:pPr>
        <w:rPr>
          <w:ins w:id="8409" w:author="rkbansal" w:date="2020-04-10T19:55:00Z"/>
          <w:rPrChange w:id="8410" w:author="rkbansal" w:date="2020-04-10T19:55:00Z">
            <w:rPr>
              <w:ins w:id="8411" w:author="rkbansal" w:date="2020-04-10T19:55:00Z"/>
              <w:bCs/>
              <w:sz w:val="28"/>
            </w:rPr>
          </w:rPrChange>
        </w:rPr>
      </w:pPr>
      <w:ins w:id="841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413" w:author="rkbansal" w:date="2020-11-20T17:40:00Z"/>
        </w:rPr>
      </w:pPr>
      <w:ins w:id="8414"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415" w:author="rkbansal" w:date="2020-11-20T17:40:00Z"/>
          <w:bCs/>
        </w:rPr>
      </w:pPr>
      <w:ins w:id="8416"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417" w:author="rkbansal" w:date="2020-11-20T17:40:00Z"/>
          <w:bCs/>
        </w:rPr>
      </w:pPr>
      <w:ins w:id="8418"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8419" w:author="rkbansal" w:date="2020-11-20T17:40:00Z"/>
          <w:bCs/>
        </w:rPr>
      </w:pPr>
      <w:ins w:id="8420"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421" w:author="rkbansal" w:date="2020-11-20T17:44:00Z"/>
          <w:bCs/>
        </w:rPr>
      </w:pPr>
      <w:ins w:id="8422" w:author="rkbansal" w:date="2020-11-20T17:40:00Z">
        <w:r>
          <w:rPr>
            <w:bCs/>
            <w:color w:val="FF0000"/>
          </w:rPr>
          <w:t>Excel File Processing API</w:t>
        </w:r>
        <w:r w:rsidRPr="007837DA">
          <w:rPr>
            <w:bCs/>
            <w:rPrChange w:id="8423" w:author="rkbansal" w:date="2020-11-20T17:40:00Z">
              <w:rPr>
                <w:bCs/>
                <w:color w:val="FF0000"/>
              </w:rPr>
            </w:rPrChange>
          </w:rPr>
          <w:t>:</w:t>
        </w:r>
      </w:ins>
      <w:ins w:id="8424" w:author="rkbansal" w:date="2020-11-20T17:42:00Z">
        <w:r w:rsidR="004C38CE">
          <w:rPr>
            <w:bCs/>
          </w:rPr>
          <w:t xml:space="preserve"> </w:t>
        </w:r>
      </w:ins>
      <w:ins w:id="8425" w:author="rkbansal" w:date="2020-11-21T14:01:00Z">
        <w:r w:rsidR="00A62833">
          <w:rPr>
            <w:bCs/>
          </w:rPr>
          <w:t xml:space="preserve">used </w:t>
        </w:r>
        <w:proofErr w:type="spellStart"/>
        <w:r w:rsidR="00A62833" w:rsidRPr="007837DA">
          <w:rPr>
            <w:bCs/>
          </w:rPr>
          <w:t>org.apache.poi</w:t>
        </w:r>
      </w:ins>
      <w:proofErr w:type="spellEnd"/>
      <w:ins w:id="8426" w:author="rkbansal" w:date="2020-11-20T17:42:00Z">
        <w:r w:rsidRPr="007837DA">
          <w:rPr>
            <w:bCs/>
            <w:rPrChange w:id="8427" w:author="rkbansal" w:date="2020-11-20T17:42:00Z">
              <w:rPr>
                <w:rFonts w:ascii="Consolas" w:hAnsi="Consolas" w:cs="Consolas"/>
                <w:color w:val="000000"/>
                <w:sz w:val="20"/>
                <w:szCs w:val="20"/>
                <w:shd w:val="clear" w:color="auto" w:fill="E8F2FE"/>
              </w:rPr>
            </w:rPrChange>
          </w:rPr>
          <w:t xml:space="preserve"> API</w:t>
        </w:r>
      </w:ins>
      <w:ins w:id="8428" w:author="rkbansal" w:date="2020-11-21T14:01:00Z">
        <w:r w:rsidR="00A62833">
          <w:rPr>
            <w:bCs/>
          </w:rPr>
          <w:t>.</w:t>
        </w:r>
      </w:ins>
    </w:p>
    <w:p w14:paraId="38B99A55" w14:textId="4947EFA2" w:rsidR="0083215B" w:rsidRDefault="0083215B" w:rsidP="00DA3F1D">
      <w:pPr>
        <w:pStyle w:val="ListParagraph"/>
        <w:numPr>
          <w:ilvl w:val="1"/>
          <w:numId w:val="107"/>
        </w:numPr>
        <w:rPr>
          <w:ins w:id="8429" w:author="rkbansal" w:date="2020-11-20T17:40:00Z"/>
          <w:bCs/>
        </w:rPr>
      </w:pPr>
      <w:ins w:id="8430" w:author="rkbansal" w:date="2020-11-20T17:44:00Z">
        <w:r>
          <w:rPr>
            <w:bCs/>
            <w:color w:val="FF0000"/>
          </w:rPr>
          <w:t>Cache</w:t>
        </w:r>
        <w:r w:rsidRPr="0083215B">
          <w:rPr>
            <w:bCs/>
            <w:rPrChange w:id="8431" w:author="rkbansal" w:date="2020-11-20T17:44:00Z">
              <w:rPr>
                <w:bCs/>
                <w:color w:val="FF0000"/>
              </w:rPr>
            </w:rPrChange>
          </w:rPr>
          <w:t>-</w:t>
        </w:r>
        <w:r>
          <w:rPr>
            <w:bCs/>
          </w:rPr>
          <w:t>service and common-service: used internally created API: cache-</w:t>
        </w:r>
        <w:proofErr w:type="gramStart"/>
        <w:r>
          <w:rPr>
            <w:bCs/>
          </w:rPr>
          <w:t>service</w:t>
        </w:r>
      </w:ins>
      <w:ins w:id="8432" w:author="rkbansal" w:date="2020-11-21T14:00:00Z">
        <w:r w:rsidR="00EE0EA8">
          <w:rPr>
            <w:bCs/>
          </w:rPr>
          <w:t>(</w:t>
        </w:r>
        <w:proofErr w:type="gramEnd"/>
        <w:r w:rsidR="00EE0EA8">
          <w:rPr>
            <w:bCs/>
          </w:rPr>
          <w:t>to be discuss</w:t>
        </w:r>
      </w:ins>
      <w:ins w:id="8433" w:author="rkbansal" w:date="2020-11-20T17:44:00Z">
        <w:r>
          <w:rPr>
            <w:bCs/>
          </w:rPr>
          <w:t xml:space="preserve"> </w:t>
        </w:r>
      </w:ins>
      <w:ins w:id="8434" w:author="rkbansal" w:date="2020-11-21T14:00:00Z">
        <w:r w:rsidR="00EE0EA8">
          <w:rPr>
            <w:bCs/>
          </w:rPr>
          <w:t xml:space="preserve">in next section) </w:t>
        </w:r>
      </w:ins>
      <w:ins w:id="8435" w:author="rkbansal" w:date="2020-11-20T17:44:00Z">
        <w:r>
          <w:rPr>
            <w:bCs/>
          </w:rPr>
          <w:t xml:space="preserve">to cache the reference entities and </w:t>
        </w:r>
      </w:ins>
      <w:ins w:id="8436"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437" w:author="rkbansal" w:date="2020-11-20T17:40:00Z"/>
          <w:bCs/>
        </w:rPr>
      </w:pPr>
      <w:ins w:id="8438"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439" w:author="rkbansal" w:date="2020-04-11T12:50:00Z"/>
          <w:bCs/>
          <w:sz w:val="28"/>
        </w:rPr>
        <w:pPrChange w:id="8440"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441" w:author="rkbansal" w:date="2020-04-11T12:50:00Z"/>
          <w:bCs/>
          <w:sz w:val="28"/>
        </w:rPr>
        <w:pPrChange w:id="8442" w:author="rkbansal" w:date="2020-04-11T12:50:00Z">
          <w:pPr>
            <w:pStyle w:val="ListParagraph"/>
            <w:numPr>
              <w:numId w:val="82"/>
            </w:numPr>
            <w:ind w:left="360" w:hanging="360"/>
          </w:pPr>
        </w:pPrChange>
      </w:pPr>
      <w:ins w:id="8443"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444" w:author="rkbansal" w:date="2020-11-20T17:52:00Z"/>
          <w:bCs/>
          <w:sz w:val="28"/>
        </w:rPr>
        <w:pPrChange w:id="8445" w:author="rkbansal" w:date="2020-11-20T17:52:00Z">
          <w:pPr>
            <w:pStyle w:val="ListParagraph"/>
            <w:numPr>
              <w:numId w:val="82"/>
            </w:numPr>
            <w:ind w:left="360" w:hanging="360"/>
          </w:pPr>
        </w:pPrChange>
      </w:pPr>
      <w:ins w:id="8446"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447" w:author="rkbansal" w:date="2020-11-20T18:13:00Z"/>
          <w:b/>
          <w:sz w:val="28"/>
        </w:rPr>
      </w:pPr>
      <w:ins w:id="8448"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449" w:author="rkbansal" w:date="2020-11-20T18:13:00Z"/>
        </w:rPr>
      </w:pPr>
      <w:ins w:id="8450"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451" w:author="rkbansal" w:date="2020-11-20T18:13:00Z"/>
        </w:rPr>
      </w:pPr>
      <w:ins w:id="8452"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453" w:author="rkbansal" w:date="2020-11-20T18:13:00Z"/>
        </w:rPr>
      </w:pPr>
      <w:ins w:id="8454" w:author="rkbansal" w:date="2020-11-20T18:13:00Z">
        <w:r>
          <w:t xml:space="preserve">Enable </w:t>
        </w:r>
        <w:proofErr w:type="spellStart"/>
        <w:r>
          <w:t>JpaRepositories</w:t>
        </w:r>
        <w:proofErr w:type="spellEnd"/>
        <w:r>
          <w:t xml:space="preserve"> to store the data upload history.</w:t>
        </w:r>
      </w:ins>
    </w:p>
    <w:p w14:paraId="3629FCB4" w14:textId="77777777" w:rsidR="00274B7F" w:rsidRDefault="00274B7F" w:rsidP="00274B7F">
      <w:pPr>
        <w:pStyle w:val="ListParagraph"/>
        <w:numPr>
          <w:ilvl w:val="0"/>
          <w:numId w:val="83"/>
        </w:numPr>
        <w:rPr>
          <w:ins w:id="8455" w:author="rkbansal" w:date="2020-11-20T18:13:00Z"/>
        </w:rPr>
      </w:pPr>
      <w:ins w:id="8456"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457" w:author="rkbansal" w:date="2020-11-20T18:13:00Z"/>
        </w:rPr>
        <w:pPrChange w:id="8458" w:author="rkbansal" w:date="2020-11-20T18:14:00Z">
          <w:pPr/>
        </w:pPrChange>
      </w:pPr>
      <w:ins w:id="8459"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460" w:author="rkbansal" w:date="2020-11-20T18:13:00Z"/>
          <w:bCs/>
          <w:sz w:val="28"/>
        </w:rPr>
        <w:pPrChange w:id="8461"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462" w:author="rkbansal" w:date="2020-04-11T12:45:00Z"/>
          <w:bCs/>
          <w:sz w:val="28"/>
          <w:rPrChange w:id="8463" w:author="rkbansal" w:date="2020-04-11T12:45:00Z">
            <w:rPr>
              <w:ins w:id="8464" w:author="rkbansal" w:date="2020-04-11T12:45:00Z"/>
              <w:rFonts w:ascii="Helvetica" w:hAnsi="Helvetica" w:cs="Helvetica"/>
            </w:rPr>
          </w:rPrChange>
        </w:rPr>
        <w:pPrChange w:id="8465" w:author="rkbansal" w:date="2020-04-11T12:45:00Z">
          <w:pPr>
            <w:pStyle w:val="Heading2"/>
            <w:shd w:val="clear" w:color="auto" w:fill="FFFFFF"/>
            <w:spacing w:before="450" w:after="450"/>
          </w:pPr>
        </w:pPrChange>
      </w:pPr>
      <w:ins w:id="8466" w:author="rkbansal" w:date="2020-04-11T12:45:00Z">
        <w:r w:rsidRPr="00D65528">
          <w:rPr>
            <w:bCs/>
            <w:sz w:val="28"/>
            <w:rPrChange w:id="846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468" w:author="rkbansal" w:date="2020-04-11T12:48:00Z"/>
          <w:rFonts w:eastAsia="Times New Roman" w:cs="Helvetica"/>
          <w:lang w:eastAsia="en-IN"/>
        </w:rPr>
      </w:pPr>
      <w:ins w:id="8469" w:author="rkbansal" w:date="2020-04-11T12:46:00Z">
        <w:r w:rsidRPr="00D65528">
          <w:rPr>
            <w:rFonts w:eastAsia="Times New Roman" w:cs="Helvetica"/>
            <w:b/>
            <w:bCs/>
            <w:lang w:eastAsia="en-IN"/>
            <w:rPrChange w:id="847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47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472" w:author="rkbansal" w:date="2020-04-11T12:48:00Z"/>
          <w:rFonts w:eastAsia="Times New Roman" w:cs="Helvetica"/>
          <w:lang w:eastAsia="en-IN"/>
        </w:rPr>
      </w:pPr>
      <w:ins w:id="8473" w:author="rkbansal" w:date="2020-04-11T12:46:00Z">
        <w:r w:rsidRPr="00D65528">
          <w:rPr>
            <w:rFonts w:eastAsia="Times New Roman" w:cs="Helvetica"/>
            <w:lang w:eastAsia="en-IN"/>
            <w:rPrChange w:id="847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475" w:author="rkbansal" w:date="2020-04-11T12:49:00Z"/>
          <w:rFonts w:eastAsia="Times New Roman" w:cs="Helvetica"/>
          <w:lang w:eastAsia="en-IN"/>
        </w:rPr>
      </w:pPr>
      <w:ins w:id="8476" w:author="rkbansal" w:date="2020-04-11T12:48:00Z">
        <w:r>
          <w:rPr>
            <w:rFonts w:eastAsia="Times New Roman" w:cs="Helvetica"/>
            <w:lang w:eastAsia="en-IN"/>
          </w:rPr>
          <w:t>Add the eureka client properties so that it can register</w:t>
        </w:r>
      </w:ins>
      <w:ins w:id="847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478" w:author="rkbansal" w:date="2020-04-11T12:47:00Z"/>
          <w:rFonts w:eastAsia="Times New Roman" w:cs="Helvetica"/>
          <w:lang w:eastAsia="en-IN"/>
          <w:rPrChange w:id="8479" w:author="rkbansal" w:date="2020-04-11T12:49:00Z">
            <w:rPr>
              <w:ins w:id="8480" w:author="rkbansal" w:date="2020-04-11T12:47:00Z"/>
              <w:lang w:eastAsia="en-IN"/>
            </w:rPr>
          </w:rPrChange>
        </w:rPr>
        <w:pPrChange w:id="8481" w:author="rkbansal" w:date="2020-04-11T12:49:00Z">
          <w:pPr>
            <w:pStyle w:val="ListParagraph"/>
            <w:shd w:val="clear" w:color="auto" w:fill="FFFFFF"/>
            <w:spacing w:after="225" w:line="240" w:lineRule="auto"/>
            <w:ind w:left="360"/>
            <w:jc w:val="both"/>
          </w:pPr>
        </w:pPrChange>
      </w:pPr>
      <w:ins w:id="8482"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483"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484" w:author="rkbansal" w:date="2020-11-20T18:10:00Z"/>
          <w:rFonts w:eastAsia="Times New Roman" w:cs="Helvetica"/>
          <w:lang w:eastAsia="en-IN"/>
        </w:rPr>
      </w:pPr>
      <w:ins w:id="8485" w:author="rkbansal" w:date="2020-04-11T12:46:00Z">
        <w:r w:rsidRPr="00D65528">
          <w:rPr>
            <w:rFonts w:eastAsia="Times New Roman" w:cs="Helvetica"/>
            <w:lang w:eastAsia="en-IN"/>
            <w:rPrChange w:id="8486"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48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488" w:author="rkbansal" w:date="2020-04-11T12:47:00Z">
              <w:rPr>
                <w:rFonts w:ascii="Helvetica" w:eastAsia="Times New Roman" w:hAnsi="Helvetica" w:cs="Helvetica"/>
                <w:sz w:val="29"/>
                <w:szCs w:val="29"/>
                <w:lang w:eastAsia="en-IN"/>
              </w:rPr>
            </w:rPrChange>
          </w:rPr>
          <w:t> file, and add the following properties to it</w:t>
        </w:r>
      </w:ins>
      <w:ins w:id="8489"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490" w:author="rkbansal" w:date="2020-11-20T18:10:00Z"/>
          <w:bCs/>
        </w:rPr>
      </w:pPr>
      <w:ins w:id="8491" w:author="rkbansal" w:date="2020-11-20T18:10: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492" w:author="rkbansal" w:date="2020-11-20T18:10:00Z"/>
        </w:rPr>
      </w:pPr>
      <w:ins w:id="8493"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494" w:author="rkbansal" w:date="2020-11-20T18:10:00Z"/>
          <w:rFonts w:asciiTheme="minorHAnsi" w:hAnsiTheme="minorHAnsi" w:cstheme="minorHAnsi"/>
        </w:rPr>
      </w:pPr>
      <w:ins w:id="8495" w:author="rkbansal" w:date="2020-11-20T18:10: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496" w:author="rkbansal" w:date="2020-11-20T18:10:00Z"/>
          <w:rFonts w:asciiTheme="minorHAnsi" w:hAnsiTheme="minorHAnsi" w:cstheme="minorHAnsi"/>
        </w:rPr>
      </w:pPr>
      <w:ins w:id="8497"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498" w:author="rkbansal" w:date="2020-11-20T18:10:00Z"/>
          <w:rFonts w:asciiTheme="minorHAnsi" w:hAnsiTheme="minorHAnsi" w:cstheme="minorHAnsi"/>
        </w:rPr>
      </w:pPr>
      <w:ins w:id="8499"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500" w:author="rkbansal" w:date="2020-11-20T18:10:00Z"/>
          <w:rFonts w:asciiTheme="minorHAnsi" w:hAnsiTheme="minorHAnsi" w:cstheme="minorHAnsi"/>
        </w:rPr>
      </w:pPr>
      <w:ins w:id="8501"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502" w:author="rkbansal" w:date="2020-11-20T18:10:00Z"/>
        </w:rPr>
      </w:pPr>
      <w:ins w:id="8503"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504"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505" w:author="rkbansal" w:date="2020-04-11T12:51:00Z"/>
          <w:b/>
          <w:sz w:val="28"/>
          <w:rPrChange w:id="8506" w:author="rkbansal" w:date="2020-04-11T15:12:00Z">
            <w:rPr>
              <w:ins w:id="8507" w:author="rkbansal" w:date="2020-04-11T12:51:00Z"/>
              <w:rFonts w:ascii="Helvetica" w:hAnsi="Helvetica" w:cs="Helvetica"/>
              <w:sz w:val="30"/>
              <w:szCs w:val="30"/>
            </w:rPr>
          </w:rPrChange>
        </w:rPr>
        <w:pPrChange w:id="8508" w:author="rkbansal" w:date="2020-04-11T12:52:00Z">
          <w:pPr>
            <w:pStyle w:val="Heading3"/>
            <w:shd w:val="clear" w:color="auto" w:fill="FFFFFF"/>
            <w:spacing w:before="450" w:after="450"/>
          </w:pPr>
        </w:pPrChange>
      </w:pPr>
      <w:ins w:id="8509" w:author="rkbansal" w:date="2020-04-11T12:51:00Z">
        <w:r w:rsidRPr="00FB38BF">
          <w:rPr>
            <w:b/>
            <w:sz w:val="28"/>
            <w:rPrChange w:id="8510"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511" w:author="rkbansal" w:date="2020-04-11T12:53:00Z"/>
          <w:rFonts w:eastAsia="Times New Roman" w:cs="Helvetica"/>
          <w:lang w:eastAsia="en-IN"/>
        </w:rPr>
      </w:pPr>
      <w:ins w:id="8512" w:author="rkbansal" w:date="2020-04-11T12:51:00Z">
        <w:r w:rsidRPr="001E72E1">
          <w:rPr>
            <w:rFonts w:eastAsia="Times New Roman" w:cs="Helvetica"/>
            <w:lang w:eastAsia="en-IN"/>
            <w:rPrChange w:id="8513"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514" w:author="rkbansal" w:date="2020-04-11T13:25:00Z">
              <w:rPr>
                <w:rFonts w:ascii="Helvetica" w:hAnsi="Helvetica" w:cs="Helvetica"/>
                <w:sz w:val="29"/>
                <w:szCs w:val="29"/>
              </w:rPr>
            </w:rPrChange>
          </w:rPr>
          <w:fldChar w:fldCharType="begin"/>
        </w:r>
        <w:r w:rsidRPr="001E72E1">
          <w:rPr>
            <w:rFonts w:eastAsia="Times New Roman" w:cs="Helvetica"/>
            <w:lang w:eastAsia="en-IN"/>
            <w:rPrChange w:id="8515"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516"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517"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518" w:author="rkbansal" w:date="2020-04-11T13:25:00Z">
              <w:rPr>
                <w:rFonts w:ascii="Helvetica" w:hAnsi="Helvetica" w:cs="Helvetica"/>
                <w:sz w:val="29"/>
                <w:szCs w:val="29"/>
              </w:rPr>
            </w:rPrChange>
          </w:rPr>
          <w:fldChar w:fldCharType="end"/>
        </w:r>
        <w:r w:rsidRPr="001E72E1">
          <w:rPr>
            <w:rFonts w:eastAsia="Times New Roman" w:cs="Helvetica"/>
            <w:lang w:eastAsia="en-IN"/>
            <w:rPrChange w:id="8519"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520"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521"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522" w:author="rkbansal" w:date="2020-04-11T12:51:00Z"/>
          <w:rFonts w:cs="Helvetica"/>
          <w:rPrChange w:id="8523" w:author="rkbansal" w:date="2020-04-11T13:25:00Z">
            <w:rPr>
              <w:ins w:id="8524" w:author="rkbansal" w:date="2020-04-11T12:51:00Z"/>
              <w:rFonts w:ascii="Helvetica" w:hAnsi="Helvetica" w:cs="Helvetica"/>
              <w:sz w:val="29"/>
              <w:szCs w:val="29"/>
            </w:rPr>
          </w:rPrChange>
        </w:rPr>
        <w:pPrChange w:id="8525"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526" w:author="rkbansal" w:date="2020-04-11T13:26:00Z"/>
          <w:rFonts w:eastAsia="Times New Roman" w:cs="Helvetica"/>
          <w:lang w:eastAsia="en-IN"/>
        </w:rPr>
      </w:pPr>
      <w:ins w:id="8527" w:author="rkbansal" w:date="2020-04-11T12:51:00Z">
        <w:r w:rsidRPr="001E72E1">
          <w:rPr>
            <w:rFonts w:eastAsia="Times New Roman" w:cs="Helvetica"/>
            <w:lang w:eastAsia="en-IN"/>
            <w:rPrChange w:id="8528"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8529"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8530" w:author="rkbansal" w:date="2020-04-11T13:25:00Z">
              <w:rPr>
                <w:rFonts w:ascii="Helvetica" w:hAnsi="Helvetica" w:cs="Helvetica"/>
                <w:sz w:val="29"/>
                <w:szCs w:val="29"/>
              </w:rPr>
            </w:rPrChange>
          </w:rPr>
          <w:t> to bind all the file storage properties</w:t>
        </w:r>
      </w:ins>
      <w:ins w:id="8531"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532" w:author="rkbansal" w:date="2020-04-11T12:51:00Z"/>
          <w:rFonts w:cs="Helvetica"/>
          <w:rPrChange w:id="8533" w:author="rkbansal" w:date="2020-04-11T13:25:00Z">
            <w:rPr>
              <w:ins w:id="8534" w:author="rkbansal" w:date="2020-04-11T12:51:00Z"/>
              <w:rFonts w:ascii="Helvetica" w:hAnsi="Helvetica" w:cs="Helvetica"/>
              <w:sz w:val="29"/>
              <w:szCs w:val="29"/>
            </w:rPr>
          </w:rPrChange>
        </w:rPr>
        <w:pPrChange w:id="8535" w:author="rkbansal" w:date="2020-04-11T13:25:00Z">
          <w:pPr>
            <w:pStyle w:val="NormalWeb"/>
            <w:shd w:val="clear" w:color="auto" w:fill="FFFFFF"/>
            <w:spacing w:before="0" w:beforeAutospacing="0" w:after="225" w:afterAutospacing="0"/>
          </w:pPr>
        </w:pPrChange>
      </w:pPr>
      <w:ins w:id="8536"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537" w:author="rkbansal" w:date="2020-04-11T13:25:00Z"/>
          <w:rFonts w:eastAsia="Times New Roman" w:cs="Helvetica"/>
          <w:lang w:eastAsia="en-IN"/>
          <w:rPrChange w:id="8538" w:author="rkbansal" w:date="2020-04-11T13:25:00Z">
            <w:rPr>
              <w:ins w:id="8539" w:author="rkbansal" w:date="2020-04-11T13:25:00Z"/>
              <w:rFonts w:ascii="Helvetica" w:eastAsia="Times New Roman" w:hAnsi="Helvetica" w:cs="Helvetica"/>
              <w:sz w:val="29"/>
              <w:szCs w:val="29"/>
              <w:lang w:eastAsia="en-IN"/>
            </w:rPr>
          </w:rPrChange>
        </w:rPr>
        <w:pPrChange w:id="8540" w:author="rkbansal" w:date="2020-04-11T13:25:00Z">
          <w:pPr>
            <w:shd w:val="clear" w:color="auto" w:fill="FFFFFF"/>
            <w:spacing w:after="225" w:line="240" w:lineRule="auto"/>
          </w:pPr>
        </w:pPrChange>
      </w:pPr>
      <w:ins w:id="8541" w:author="rkbansal" w:date="2020-04-11T13:26:00Z">
        <w:r>
          <w:rPr>
            <w:rFonts w:eastAsia="Times New Roman" w:cs="Helvetica"/>
            <w:lang w:eastAsia="en-IN"/>
          </w:rPr>
          <w:t>T</w:t>
        </w:r>
      </w:ins>
      <w:ins w:id="8542" w:author="rkbansal" w:date="2020-04-11T13:25:00Z">
        <w:r w:rsidR="001E72E1" w:rsidRPr="001E72E1">
          <w:rPr>
            <w:rFonts w:eastAsia="Times New Roman" w:cs="Helvetica"/>
            <w:lang w:eastAsia="en-IN"/>
            <w:rPrChange w:id="8543"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544"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854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854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8547"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8548"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8549"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855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551"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552" w:author="rkbansal" w:date="2020-04-11T13:25:00Z"/>
          <w:rFonts w:eastAsia="Times New Roman" w:cs="Helvetica"/>
          <w:lang w:eastAsia="en-IN"/>
          <w:rPrChange w:id="8553" w:author="rkbansal" w:date="2020-04-11T13:25:00Z">
            <w:rPr>
              <w:ins w:id="8554" w:author="rkbansal" w:date="2020-04-11T13:25:00Z"/>
              <w:rFonts w:ascii="Helvetica" w:eastAsia="Times New Roman" w:hAnsi="Helvetica" w:cs="Helvetica"/>
              <w:sz w:val="29"/>
              <w:szCs w:val="29"/>
              <w:lang w:eastAsia="en-IN"/>
            </w:rPr>
          </w:rPrChange>
        </w:rPr>
        <w:pPrChange w:id="8555" w:author="rkbansal" w:date="2020-04-11T13:25:00Z">
          <w:pPr>
            <w:shd w:val="clear" w:color="auto" w:fill="FFFFFF"/>
            <w:spacing w:after="225" w:line="240" w:lineRule="auto"/>
          </w:pPr>
        </w:pPrChange>
      </w:pPr>
      <w:ins w:id="8556" w:author="rkbansal" w:date="2020-04-11T13:25:00Z">
        <w:r w:rsidRPr="001E72E1">
          <w:rPr>
            <w:rFonts w:eastAsia="Times New Roman" w:cs="Helvetica"/>
            <w:lang w:eastAsia="en-IN"/>
            <w:rPrChange w:id="8557"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55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559"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560" w:author="rkbansal" w:date="2020-04-11T15:16:00Z"/>
        </w:rPr>
      </w:pPr>
    </w:p>
    <w:p w14:paraId="5D78365B" w14:textId="48B6B768" w:rsidR="000162A4" w:rsidRDefault="000162A4" w:rsidP="000162A4">
      <w:pPr>
        <w:pStyle w:val="ListParagraph"/>
        <w:numPr>
          <w:ilvl w:val="0"/>
          <w:numId w:val="82"/>
        </w:numPr>
        <w:rPr>
          <w:ins w:id="8561" w:author="rkbansal" w:date="2020-11-20T18:24:00Z"/>
        </w:rPr>
      </w:pPr>
      <w:ins w:id="8562" w:author="rkbansal" w:date="2020-11-20T18:21:00Z">
        <w:r>
          <w:lastRenderedPageBreak/>
          <w:t xml:space="preserve">Excel File </w:t>
        </w:r>
      </w:ins>
      <w:proofErr w:type="gramStart"/>
      <w:ins w:id="8563" w:author="rkbansal" w:date="2020-11-20T18:19:00Z">
        <w:r>
          <w:t>Template</w:t>
        </w:r>
      </w:ins>
      <w:ins w:id="8564" w:author="rkbansal" w:date="2020-11-20T18:22:00Z">
        <w:r w:rsidR="00BC64F3">
          <w:t>(</w:t>
        </w:r>
        <w:proofErr w:type="gramEnd"/>
        <w:r w:rsidR="00BC64F3">
          <w:t>json format)</w:t>
        </w:r>
      </w:ins>
      <w:ins w:id="8565" w:author="rkbansal" w:date="2020-11-20T18:19:00Z">
        <w:r>
          <w:t xml:space="preserve"> to</w:t>
        </w:r>
      </w:ins>
      <w:ins w:id="8566" w:author="rkbansal" w:date="2020-11-20T18:21:00Z">
        <w:r>
          <w:t xml:space="preserve"> upl</w:t>
        </w:r>
      </w:ins>
      <w:ins w:id="8567" w:author="rkbansal" w:date="2020-11-20T18:22:00Z">
        <w:r>
          <w:t>oad the excel file data in proper format so that it can be validated and processed.</w:t>
        </w:r>
      </w:ins>
      <w:ins w:id="8568" w:author="rkbansal" w:date="2020-11-20T18:23:00Z">
        <w:r w:rsidR="0036580A">
          <w:t xml:space="preserve"> Basic format should be like this:</w:t>
        </w:r>
      </w:ins>
      <w:ins w:id="8569"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8570" w:author="rkbansal" w:date="2020-11-20T18:24:00Z"/>
        </w:rPr>
        <w:pPrChange w:id="8571" w:author="rkbansal" w:date="2020-11-20T18:24:00Z">
          <w:pPr>
            <w:pStyle w:val="ListParagraph"/>
            <w:numPr>
              <w:numId w:val="82"/>
            </w:numPr>
            <w:ind w:left="360" w:hanging="360"/>
          </w:pPr>
        </w:pPrChange>
      </w:pPr>
      <w:ins w:id="8572" w:author="rkbansal" w:date="2020-11-20T18:24:00Z">
        <w:r>
          <w:object w:dxaOrig="1538" w:dyaOrig="993" w14:anchorId="3714A2F2">
            <v:shape id="_x0000_i1043" type="#_x0000_t75" style="width:77.25pt;height:49.5pt" o:ole="">
              <v:imagedata r:id="rId343" o:title=""/>
            </v:shape>
            <o:OLEObject Type="Embed" ProgID="Package" ShapeID="_x0000_i1043" DrawAspect="Icon" ObjectID="_1682273376" r:id="rId344"/>
          </w:object>
        </w:r>
      </w:ins>
    </w:p>
    <w:p w14:paraId="4EB06A02" w14:textId="25C875D7" w:rsidR="0036580A" w:rsidRDefault="0036580A">
      <w:pPr>
        <w:pStyle w:val="ListParagraph"/>
        <w:ind w:left="360"/>
        <w:rPr>
          <w:ins w:id="8573" w:author="rkbansal" w:date="2020-11-20T18:22:00Z"/>
        </w:rPr>
        <w:pPrChange w:id="8574" w:author="rkbansal" w:date="2020-11-20T18:24:00Z">
          <w:pPr>
            <w:pStyle w:val="ListParagraph"/>
            <w:numPr>
              <w:numId w:val="82"/>
            </w:numPr>
            <w:ind w:left="360" w:hanging="360"/>
          </w:pPr>
        </w:pPrChange>
      </w:pPr>
      <w:ins w:id="8575"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576" w:author="rkbansal" w:date="2020-11-20T18:18:00Z"/>
        </w:rPr>
        <w:pPrChange w:id="8577" w:author="rkbansal" w:date="2020-11-20T18:22:00Z">
          <w:pPr/>
        </w:pPrChange>
      </w:pPr>
      <w:ins w:id="8578" w:author="rkbansal" w:date="2020-11-20T18:19:00Z">
        <w:r>
          <w:t xml:space="preserve"> </w:t>
        </w:r>
      </w:ins>
    </w:p>
    <w:p w14:paraId="3B4849D2" w14:textId="77777777" w:rsidR="00682084" w:rsidRDefault="00682084" w:rsidP="00682084">
      <w:pPr>
        <w:pStyle w:val="ListParagraph"/>
        <w:numPr>
          <w:ilvl w:val="0"/>
          <w:numId w:val="82"/>
        </w:numPr>
        <w:rPr>
          <w:ins w:id="8579" w:author="rkbansal" w:date="2020-11-20T18:27:00Z"/>
        </w:rPr>
      </w:pPr>
      <w:ins w:id="8580" w:author="rkbansal" w:date="2020-11-20T18:26:00Z">
        <w:r>
          <w:t xml:space="preserve">To handle the data coming in </w:t>
        </w:r>
        <w:proofErr w:type="spellStart"/>
        <w:r>
          <w:t>excelFileTemplate</w:t>
        </w:r>
        <w:proofErr w:type="spellEnd"/>
        <w:r>
          <w:t xml:space="preserve"> we will have two cl</w:t>
        </w:r>
      </w:ins>
      <w:ins w:id="8581" w:author="rkbansal" w:date="2020-11-20T18:27:00Z">
        <w:r>
          <w:t>asses:</w:t>
        </w:r>
      </w:ins>
    </w:p>
    <w:p w14:paraId="46CB7614" w14:textId="5DEC14C0" w:rsidR="00682084" w:rsidRDefault="00682084">
      <w:pPr>
        <w:pStyle w:val="ListParagraph"/>
        <w:numPr>
          <w:ilvl w:val="1"/>
          <w:numId w:val="82"/>
        </w:numPr>
        <w:rPr>
          <w:ins w:id="8582" w:author="rkbansal" w:date="2020-11-20T18:27:00Z"/>
        </w:rPr>
        <w:pPrChange w:id="8583" w:author="rkbansal" w:date="2020-11-20T18:27:00Z">
          <w:pPr>
            <w:ind w:left="720"/>
          </w:pPr>
        </w:pPrChange>
      </w:pPr>
      <w:ins w:id="8584"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585" w:author="rkbansal" w:date="2020-11-21T12:25:00Z"/>
        </w:rPr>
      </w:pPr>
      <w:ins w:id="8586" w:author="rkbansal" w:date="2020-11-20T18:27:00Z">
        <w:r>
          <w:t>ColumnTemplate</w:t>
        </w:r>
        <w:r w:rsidR="0085630F">
          <w:t>.java</w:t>
        </w:r>
      </w:ins>
    </w:p>
    <w:p w14:paraId="69E51B8D" w14:textId="77777777" w:rsidR="0012402E" w:rsidRDefault="0012402E">
      <w:pPr>
        <w:pStyle w:val="ListParagraph"/>
        <w:ind w:left="1080"/>
        <w:rPr>
          <w:ins w:id="8587" w:author="rkbansal" w:date="2020-11-20T21:32:00Z"/>
        </w:rPr>
        <w:pPrChange w:id="8588"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589" w:author="rkbansal" w:date="2020-11-21T12:25:00Z"/>
        </w:rPr>
      </w:pPr>
      <w:ins w:id="8590" w:author="rkbansal" w:date="2020-11-20T21:33:00Z">
        <w:r>
          <w:t>ExcelSheetTemplate.java</w:t>
        </w:r>
      </w:ins>
    </w:p>
    <w:p w14:paraId="5A07F2C6" w14:textId="7DF97B74" w:rsidR="0012402E" w:rsidRDefault="0012402E">
      <w:pPr>
        <w:pStyle w:val="ListParagraph"/>
        <w:ind w:left="1440"/>
        <w:rPr>
          <w:ins w:id="8591" w:author="rkbansal" w:date="2020-11-21T12:25:00Z"/>
        </w:rPr>
        <w:pPrChange w:id="8592" w:author="rkbansal" w:date="2020-11-21T12:25:00Z">
          <w:pPr>
            <w:pStyle w:val="ListParagraph"/>
            <w:numPr>
              <w:numId w:val="113"/>
            </w:numPr>
            <w:ind w:left="1440" w:hanging="360"/>
          </w:pPr>
        </w:pPrChange>
      </w:pPr>
      <w:ins w:id="8593"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594" w:author="rkbansal" w:date="2020-11-21T12:25:00Z"/>
        </w:rPr>
      </w:pPr>
      <w:ins w:id="8595" w:author="rkbansal" w:date="2020-11-21T12:25:00Z">
        <w:r>
          <w:t>ColumnTemplate.java</w:t>
        </w:r>
      </w:ins>
    </w:p>
    <w:p w14:paraId="0EA0E2E1" w14:textId="348D7045" w:rsidR="0012402E" w:rsidRDefault="0012402E">
      <w:pPr>
        <w:pStyle w:val="ListParagraph"/>
        <w:ind w:left="1440"/>
        <w:rPr>
          <w:ins w:id="8596" w:author="rkbansal" w:date="2020-11-21T12:24:00Z"/>
        </w:rPr>
        <w:pPrChange w:id="8597" w:author="rkbansal" w:date="2020-11-21T12:25:00Z">
          <w:pPr/>
        </w:pPrChange>
      </w:pPr>
      <w:ins w:id="8598"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599" w:author="rkbansal" w:date="2020-11-20T21:33:00Z"/>
        </w:rPr>
      </w:pPr>
    </w:p>
    <w:p w14:paraId="26F5CB19" w14:textId="48DAA691" w:rsidR="006B0A88" w:rsidRDefault="006B0A88" w:rsidP="0026347B">
      <w:pPr>
        <w:pStyle w:val="ListParagraph"/>
        <w:numPr>
          <w:ilvl w:val="0"/>
          <w:numId w:val="82"/>
        </w:numPr>
        <w:rPr>
          <w:ins w:id="8600" w:author="rkbansal" w:date="2020-11-21T12:29:00Z"/>
        </w:rPr>
      </w:pPr>
      <w:ins w:id="8601" w:author="rkbansal" w:date="2020-11-21T12:29:00Z">
        <w:r>
          <w:t>Read Excel Sheet Template using class: ExcelSheetTemplateReader.java</w:t>
        </w:r>
      </w:ins>
    </w:p>
    <w:p w14:paraId="0734E717" w14:textId="0A8E3090" w:rsidR="006B0A88" w:rsidRDefault="006B0A88">
      <w:pPr>
        <w:pStyle w:val="ListParagraph"/>
        <w:ind w:left="360"/>
        <w:rPr>
          <w:ins w:id="8602" w:author="rkbansal" w:date="2020-11-21T12:29:00Z"/>
        </w:rPr>
        <w:pPrChange w:id="8603" w:author="rkbansal" w:date="2020-11-21T12:29:00Z">
          <w:pPr>
            <w:pStyle w:val="ListParagraph"/>
            <w:numPr>
              <w:numId w:val="82"/>
            </w:numPr>
            <w:ind w:left="360" w:hanging="360"/>
          </w:pPr>
        </w:pPrChange>
      </w:pPr>
      <w:ins w:id="8604"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605" w:author="rkbansal" w:date="2020-11-21T12:27:00Z"/>
        </w:rPr>
      </w:pPr>
      <w:ins w:id="8606" w:author="rkbansal" w:date="2020-11-21T12:27:00Z">
        <w:r>
          <w:t>Write REST FileUploadController to upload the single</w:t>
        </w:r>
      </w:ins>
      <w:ins w:id="8607" w:author="rkbansal" w:date="2020-11-21T12:37:00Z">
        <w:r w:rsidR="00E84967">
          <w:t xml:space="preserve"> </w:t>
        </w:r>
      </w:ins>
      <w:ins w:id="8608" w:author="rkbansal" w:date="2020-11-21T12:27:00Z">
        <w:r>
          <w:t xml:space="preserve">or multiple </w:t>
        </w:r>
      </w:ins>
      <w:ins w:id="8609" w:author="rkbansal" w:date="2020-11-21T12:37:00Z">
        <w:r w:rsidR="00E84967">
          <w:t xml:space="preserve">excel </w:t>
        </w:r>
      </w:ins>
      <w:ins w:id="8610" w:author="rkbansal" w:date="2020-11-21T12:27:00Z">
        <w:r>
          <w:t>files from UI</w:t>
        </w:r>
      </w:ins>
      <w:ins w:id="8611" w:author="rkbansal" w:date="2020-11-21T12:30:00Z">
        <w:r w:rsidR="0008073F">
          <w:t xml:space="preserve"> </w:t>
        </w:r>
      </w:ins>
      <w:ins w:id="8612" w:author="rkbansal" w:date="2020-11-21T12:27:00Z">
        <w:r>
          <w:t>(Browser or Application).</w:t>
        </w:r>
      </w:ins>
    </w:p>
    <w:p w14:paraId="607686B8" w14:textId="6409CEE7" w:rsidR="0026347B" w:rsidRDefault="00B6644B" w:rsidP="0026347B">
      <w:pPr>
        <w:pStyle w:val="ListParagraph"/>
        <w:ind w:left="360"/>
        <w:rPr>
          <w:ins w:id="8613" w:author="rkbansal" w:date="2020-11-21T12:27:00Z"/>
        </w:rPr>
      </w:pPr>
      <w:ins w:id="8614"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615" w:author="rkbansal" w:date="2020-11-21T12:32:00Z"/>
        </w:rPr>
        <w:pPrChange w:id="8616"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617" w:author="rkbansal" w:date="2020-11-21T12:32:00Z"/>
        </w:rPr>
        <w:pPrChange w:id="8618"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619" w:author="rkbansal" w:date="2020-11-21T12:42:00Z"/>
        </w:rPr>
      </w:pPr>
      <w:proofErr w:type="spellStart"/>
      <w:ins w:id="8620" w:author="rkbansal" w:date="2020-11-21T12:31:00Z">
        <w:r>
          <w:t>DataValidationService</w:t>
        </w:r>
      </w:ins>
      <w:proofErr w:type="spellEnd"/>
      <w:ins w:id="8621" w:author="rkbansal" w:date="2020-11-21T12:37:00Z">
        <w:r>
          <w:t xml:space="preserve"> </w:t>
        </w:r>
      </w:ins>
      <w:ins w:id="8622" w:author="rkbansal" w:date="2020-11-21T12:41:00Z">
        <w:r w:rsidR="00495449">
          <w:t xml:space="preserve">Interface and its implementation </w:t>
        </w:r>
      </w:ins>
      <w:ins w:id="8623" w:author="rkbansal" w:date="2020-11-21T12:42:00Z">
        <w:r w:rsidR="00495449">
          <w:t xml:space="preserve">class </w:t>
        </w:r>
        <w:proofErr w:type="spellStart"/>
        <w:r w:rsidR="00495449">
          <w:t>DataValidationServiceImpl</w:t>
        </w:r>
        <w:proofErr w:type="spellEnd"/>
        <w:r w:rsidR="00495449">
          <w:t xml:space="preserve"> </w:t>
        </w:r>
      </w:ins>
      <w:ins w:id="8624" w:author="rkbansal" w:date="2020-11-21T12:37:00Z">
        <w:r>
          <w:t>to validate the uploaded excel file.</w:t>
        </w:r>
      </w:ins>
    </w:p>
    <w:p w14:paraId="7374F08F" w14:textId="21159ED4" w:rsidR="00495449" w:rsidRDefault="00495449">
      <w:pPr>
        <w:pStyle w:val="ListParagraph"/>
        <w:numPr>
          <w:ilvl w:val="1"/>
          <w:numId w:val="113"/>
        </w:numPr>
        <w:ind w:left="587"/>
        <w:rPr>
          <w:ins w:id="8625" w:author="rkbansal" w:date="2020-11-21T12:42:00Z"/>
        </w:rPr>
        <w:pPrChange w:id="8626" w:author="rkbansal" w:date="2020-11-21T13:05:00Z">
          <w:pPr>
            <w:pStyle w:val="ListParagraph"/>
            <w:numPr>
              <w:ilvl w:val="1"/>
              <w:numId w:val="113"/>
            </w:numPr>
            <w:ind w:left="700" w:hanging="360"/>
          </w:pPr>
        </w:pPrChange>
      </w:pPr>
      <w:ins w:id="8627" w:author="rkbansal" w:date="2020-11-21T12:42:00Z">
        <w:r>
          <w:t>DataValidationService.java</w:t>
        </w:r>
      </w:ins>
    </w:p>
    <w:p w14:paraId="557AFA10" w14:textId="13DA18EE" w:rsidR="00495449" w:rsidRDefault="00495449" w:rsidP="00495449">
      <w:pPr>
        <w:pStyle w:val="ListParagraph"/>
        <w:ind w:left="700"/>
        <w:rPr>
          <w:ins w:id="8628" w:author="rkbansal" w:date="2020-11-21T12:42:00Z"/>
        </w:rPr>
      </w:pPr>
      <w:ins w:id="8629"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630" w:author="rkbansal" w:date="2020-11-21T12:37:00Z"/>
        </w:rPr>
        <w:pPrChange w:id="8631"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632" w:author="rkbansal" w:date="2020-11-21T12:43:00Z"/>
        </w:rPr>
        <w:pPrChange w:id="8633" w:author="rkbansal" w:date="2020-11-21T13:05:00Z">
          <w:pPr>
            <w:pStyle w:val="ListParagraph"/>
            <w:numPr>
              <w:numId w:val="113"/>
            </w:numPr>
            <w:ind w:left="757" w:hanging="360"/>
          </w:pPr>
        </w:pPrChange>
      </w:pPr>
      <w:ins w:id="8634" w:author="rkbansal" w:date="2020-11-21T12:42:00Z">
        <w:r>
          <w:t>DataValidationServiceImpl</w:t>
        </w:r>
      </w:ins>
      <w:ins w:id="8635" w:author="rkbansal" w:date="2020-11-21T12:43:00Z">
        <w:r>
          <w:t>.java</w:t>
        </w:r>
      </w:ins>
    </w:p>
    <w:p w14:paraId="2C12CD9E" w14:textId="5ADC46E9" w:rsidR="00495449" w:rsidRDefault="00664CA2">
      <w:pPr>
        <w:pStyle w:val="ListParagraph"/>
        <w:ind w:left="757"/>
        <w:rPr>
          <w:ins w:id="8636" w:author="rkbansal" w:date="2020-11-21T12:36:00Z"/>
        </w:rPr>
        <w:pPrChange w:id="8637" w:author="rkbansal" w:date="2020-11-21T12:43:00Z">
          <w:pPr>
            <w:pStyle w:val="ListParagraph"/>
            <w:numPr>
              <w:numId w:val="113"/>
            </w:numPr>
            <w:ind w:left="1440" w:hanging="360"/>
          </w:pPr>
        </w:pPrChange>
      </w:pPr>
      <w:ins w:id="8638"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639" w:author="rkbansal" w:date="2020-11-20T18:25:00Z"/>
        </w:rPr>
        <w:pPrChange w:id="8640" w:author="rkbansal" w:date="2020-11-21T12:36:00Z">
          <w:pPr/>
        </w:pPrChange>
      </w:pPr>
      <w:ins w:id="8641" w:author="rkbansal" w:date="2020-04-21T00:15:00Z">
        <w:r>
          <w:br w:type="page"/>
        </w:r>
      </w:ins>
    </w:p>
    <w:p w14:paraId="0DF3E603" w14:textId="04DE4DCF" w:rsidR="00682084" w:rsidRDefault="00BD614B" w:rsidP="00CC7EB5">
      <w:pPr>
        <w:pStyle w:val="ListParagraph"/>
        <w:numPr>
          <w:ilvl w:val="0"/>
          <w:numId w:val="113"/>
        </w:numPr>
        <w:ind w:left="247"/>
        <w:rPr>
          <w:ins w:id="8642" w:author="rkbansal" w:date="2020-11-21T13:23:00Z"/>
        </w:rPr>
      </w:pPr>
      <w:proofErr w:type="spellStart"/>
      <w:ins w:id="8643" w:author="rkbansal" w:date="2020-11-21T13:22:00Z">
        <w:r>
          <w:lastRenderedPageBreak/>
          <w:t>ExcelFileParallelProcessor</w:t>
        </w:r>
      </w:ins>
      <w:proofErr w:type="spellEnd"/>
      <w:ins w:id="8644" w:author="rkbansal" w:date="2020-11-21T13:21:00Z">
        <w:r w:rsidR="00CC7EB5">
          <w:t xml:space="preserve"> </w:t>
        </w:r>
      </w:ins>
      <w:ins w:id="8645" w:author="rkbansal" w:date="2020-11-21T13:22:00Z">
        <w:r>
          <w:t xml:space="preserve">to process the excel file </w:t>
        </w:r>
      </w:ins>
      <w:ins w:id="8646"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8647" w:author="rkbansal" w:date="2020-11-21T23:51:00Z">
              <w:rPr/>
            </w:rPrChange>
          </w:rPr>
          <w:t>ExcelFileReader</w:t>
        </w:r>
        <w:proofErr w:type="spellEnd"/>
        <w:r w:rsidR="0086414E" w:rsidRPr="008A2319">
          <w:rPr>
            <w:color w:val="FF0000"/>
            <w:rPrChange w:id="8648" w:author="rkbansal" w:date="2020-11-21T23:51:00Z">
              <w:rPr/>
            </w:rPrChange>
          </w:rPr>
          <w:t xml:space="preserve"> </w:t>
        </w:r>
      </w:ins>
      <w:ins w:id="8649" w:author="rkbansal" w:date="2020-11-21T13:22:00Z">
        <w:r>
          <w:t>in parallel using multithreading</w:t>
        </w:r>
      </w:ins>
      <w:ins w:id="8650"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8651" w:author="rkbansal" w:date="2020-11-20T18:17:00Z"/>
        </w:rPr>
        <w:pPrChange w:id="8652" w:author="rkbansal" w:date="2020-11-21T13:23:00Z">
          <w:pPr/>
        </w:pPrChange>
      </w:pPr>
      <w:ins w:id="8653"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654" w:author="rkbansal" w:date="2020-11-21T13:25:00Z"/>
        </w:rPr>
      </w:pPr>
      <w:proofErr w:type="spellStart"/>
      <w:ins w:id="8655" w:author="rkbansal" w:date="2020-11-21T13:24:00Z">
        <w:r>
          <w:t>ExcelFile</w:t>
        </w:r>
      </w:ins>
      <w:ins w:id="8656" w:author="rkbansal" w:date="2020-11-21T13:25:00Z">
        <w:r>
          <w:t>Reader</w:t>
        </w:r>
        <w:proofErr w:type="spellEnd"/>
        <w:r>
          <w:t xml:space="preserve"> </w:t>
        </w:r>
      </w:ins>
      <w:ins w:id="8657" w:author="rkbansal" w:date="2020-11-21T13:24:00Z">
        <w:r>
          <w:t xml:space="preserve">to </w:t>
        </w:r>
      </w:ins>
      <w:ins w:id="8658" w:author="rkbansal" w:date="2020-11-21T13:25:00Z">
        <w:r>
          <w:t>read the excel file</w:t>
        </w:r>
      </w:ins>
    </w:p>
    <w:p w14:paraId="5D39F362" w14:textId="74EB0244" w:rsidR="00DD4B4F" w:rsidRDefault="00E56C98">
      <w:pPr>
        <w:pStyle w:val="ListParagraph"/>
        <w:ind w:left="247"/>
        <w:rPr>
          <w:ins w:id="8659" w:author="rkbansal" w:date="2020-04-21T00:15:00Z"/>
        </w:rPr>
        <w:pPrChange w:id="8660" w:author="rkbansal" w:date="2020-11-21T13:25:00Z">
          <w:pPr/>
        </w:pPrChange>
      </w:pPr>
      <w:ins w:id="8661"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662" w:author="rkbansal" w:date="2020-11-21T13:55:00Z"/>
        </w:rPr>
      </w:pPr>
      <w:proofErr w:type="spellStart"/>
      <w:ins w:id="8663" w:author="rkbansal" w:date="2020-11-21T13:54:00Z">
        <w:r>
          <w:t>ExcelFileReader</w:t>
        </w:r>
        <w:proofErr w:type="spellEnd"/>
        <w:r>
          <w:t xml:space="preserve"> will use </w:t>
        </w:r>
        <w:proofErr w:type="spellStart"/>
        <w:r>
          <w:t>ExcelFile</w:t>
        </w:r>
        <w:proofErr w:type="spellEnd"/>
        <w:r>
          <w:t xml:space="preserve"> object to read the object:</w:t>
        </w:r>
      </w:ins>
      <w:ins w:id="8664" w:author="rkbansal" w:date="2020-11-21T13:55:00Z">
        <w:r w:rsidR="00A80C91">
          <w:t xml:space="preserve"> </w:t>
        </w:r>
      </w:ins>
      <w:ins w:id="8665" w:author="rkbansal" w:date="2020-11-21T13:54:00Z">
        <w:r>
          <w:t>E</w:t>
        </w:r>
      </w:ins>
      <w:ins w:id="8666" w:author="rkbansal" w:date="2020-11-21T13:55:00Z">
        <w:r>
          <w:t>xcelFile.java</w:t>
        </w:r>
      </w:ins>
    </w:p>
    <w:p w14:paraId="5F77F19D" w14:textId="0F97062F" w:rsidR="00BB748C" w:rsidRDefault="00494814">
      <w:pPr>
        <w:pStyle w:val="ListParagraph"/>
        <w:ind w:left="247"/>
        <w:rPr>
          <w:ins w:id="8667" w:author="rkbansal" w:date="2020-11-21T13:54:00Z"/>
        </w:rPr>
        <w:pPrChange w:id="8668" w:author="rkbansal" w:date="2020-11-21T13:55:00Z">
          <w:pPr>
            <w:pStyle w:val="ListParagraph"/>
            <w:numPr>
              <w:numId w:val="113"/>
            </w:numPr>
            <w:ind w:left="247" w:hanging="360"/>
          </w:pPr>
        </w:pPrChange>
      </w:pPr>
      <w:ins w:id="8669"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670" w:author="rkbansal" w:date="2020-11-21T13:33:00Z"/>
        </w:rPr>
      </w:pPr>
      <w:proofErr w:type="spellStart"/>
      <w:ins w:id="8671" w:author="rkbansal" w:date="2020-11-21T13:32:00Z">
        <w:r>
          <w:t>ExcelFileReader</w:t>
        </w:r>
      </w:ins>
      <w:proofErr w:type="spellEnd"/>
      <w:ins w:id="8672"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673" w:author="rkbansal" w:date="2020-11-21T13:33:00Z"/>
        </w:rPr>
        <w:pPrChange w:id="8674" w:author="rkbansal" w:date="2020-11-21T13:34:00Z">
          <w:pPr>
            <w:pStyle w:val="ListParagraph"/>
            <w:numPr>
              <w:ilvl w:val="1"/>
              <w:numId w:val="113"/>
            </w:numPr>
            <w:ind w:left="2160" w:hanging="360"/>
          </w:pPr>
        </w:pPrChange>
      </w:pPr>
      <w:proofErr w:type="spellStart"/>
      <w:ins w:id="8675" w:author="rkbansal" w:date="2020-11-21T13:33:00Z">
        <w:r>
          <w:t>DonationValidator</w:t>
        </w:r>
        <w:proofErr w:type="spellEnd"/>
      </w:ins>
    </w:p>
    <w:p w14:paraId="196F4C78" w14:textId="77777777" w:rsidR="00DD4B4F" w:rsidRDefault="00DD4B4F">
      <w:pPr>
        <w:pStyle w:val="ListParagraph"/>
        <w:numPr>
          <w:ilvl w:val="1"/>
          <w:numId w:val="113"/>
        </w:numPr>
        <w:ind w:left="473"/>
        <w:rPr>
          <w:ins w:id="8676" w:author="rkbansal" w:date="2020-11-21T13:33:00Z"/>
        </w:rPr>
        <w:pPrChange w:id="8677" w:author="rkbansal" w:date="2020-11-21T13:34:00Z">
          <w:pPr>
            <w:pStyle w:val="ListParagraph"/>
            <w:numPr>
              <w:ilvl w:val="1"/>
              <w:numId w:val="113"/>
            </w:numPr>
            <w:ind w:left="2160" w:hanging="360"/>
          </w:pPr>
        </w:pPrChange>
      </w:pPr>
      <w:proofErr w:type="spellStart"/>
      <w:ins w:id="8678"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8679" w:author="rkbansal" w:date="2020-11-21T13:34:00Z"/>
        </w:rPr>
      </w:pPr>
      <w:ins w:id="8680" w:author="rkbansal" w:date="2020-11-21T13:33:00Z">
        <w:r>
          <w:t>Pr</w:t>
        </w:r>
      </w:ins>
      <w:ins w:id="8681" w:author="rkbansal" w:date="2020-11-21T13:34:00Z">
        <w:r>
          <w:t>ojectValidator</w:t>
        </w:r>
      </w:ins>
      <w:ins w:id="8682" w:author="rkbansal" w:date="2020-11-21T13:33:00Z">
        <w:r>
          <w:t xml:space="preserve"> </w:t>
        </w:r>
      </w:ins>
      <w:ins w:id="8683" w:author="rkbansal" w:date="2020-11-21T13:32:00Z">
        <w:r>
          <w:t xml:space="preserve"> </w:t>
        </w:r>
      </w:ins>
    </w:p>
    <w:p w14:paraId="372DB655" w14:textId="140FB244" w:rsidR="002307DB" w:rsidRDefault="002307DB" w:rsidP="002307DB">
      <w:pPr>
        <w:pStyle w:val="ListParagraph"/>
        <w:numPr>
          <w:ilvl w:val="2"/>
          <w:numId w:val="113"/>
        </w:numPr>
        <w:ind w:left="757"/>
        <w:rPr>
          <w:ins w:id="8684" w:author="rkbansal" w:date="2020-11-21T21:41:00Z"/>
        </w:rPr>
      </w:pPr>
      <w:proofErr w:type="spellStart"/>
      <w:ins w:id="8685" w:author="rkbansal" w:date="2020-11-21T13:34:00Z">
        <w:r>
          <w:t>DonationValidator</w:t>
        </w:r>
      </w:ins>
      <w:proofErr w:type="spellEnd"/>
    </w:p>
    <w:p w14:paraId="3936936D" w14:textId="7856E077" w:rsidR="00F915CD" w:rsidRDefault="00095814">
      <w:pPr>
        <w:pStyle w:val="ListParagraph"/>
        <w:ind w:left="757"/>
        <w:rPr>
          <w:ins w:id="8686" w:author="rkbansal" w:date="2020-11-21T13:53:00Z"/>
        </w:rPr>
        <w:pPrChange w:id="8687" w:author="rkbansal" w:date="2020-11-21T21:41:00Z">
          <w:pPr>
            <w:pStyle w:val="ListParagraph"/>
            <w:numPr>
              <w:ilvl w:val="2"/>
              <w:numId w:val="113"/>
            </w:numPr>
            <w:ind w:left="757" w:hanging="360"/>
          </w:pPr>
        </w:pPrChange>
      </w:pPr>
      <w:ins w:id="8688"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8689" w:author="rkbansal" w:date="2020-11-21T23:44:00Z"/>
        </w:rPr>
      </w:pPr>
      <w:proofErr w:type="spellStart"/>
      <w:ins w:id="8690" w:author="rkbansal" w:date="2020-11-21T13:53:00Z">
        <w:r>
          <w:t>ExpenseValidator</w:t>
        </w:r>
      </w:ins>
      <w:proofErr w:type="spellEnd"/>
    </w:p>
    <w:p w14:paraId="264E3174" w14:textId="34E1F378" w:rsidR="005745CA" w:rsidRDefault="00A94515">
      <w:pPr>
        <w:pStyle w:val="ListParagraph"/>
        <w:ind w:left="757"/>
        <w:rPr>
          <w:ins w:id="8691" w:author="rkbansal" w:date="2020-11-21T13:53:00Z"/>
        </w:rPr>
        <w:pPrChange w:id="8692" w:author="rkbansal" w:date="2020-11-21T23:44:00Z">
          <w:pPr>
            <w:pStyle w:val="ListParagraph"/>
            <w:numPr>
              <w:ilvl w:val="2"/>
              <w:numId w:val="113"/>
            </w:numPr>
            <w:ind w:left="757" w:hanging="360"/>
          </w:pPr>
        </w:pPrChange>
      </w:pPr>
      <w:ins w:id="8693"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8694" w:author="rkbansal" w:date="2020-11-21T23:45:00Z"/>
        </w:rPr>
      </w:pPr>
      <w:ins w:id="8695" w:author="rkbansal" w:date="2020-11-21T13:55:00Z">
        <w:r>
          <w:t>ProjectValidator</w:t>
        </w:r>
      </w:ins>
    </w:p>
    <w:p w14:paraId="4E4B15FF" w14:textId="77777777" w:rsidR="00D06BA2" w:rsidRDefault="00D06BA2">
      <w:pPr>
        <w:pStyle w:val="ListParagraph"/>
        <w:ind w:left="757"/>
        <w:rPr>
          <w:ins w:id="8696" w:author="rkbansal" w:date="2020-11-21T23:45:00Z"/>
        </w:rPr>
        <w:pPrChange w:id="8697"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8698" w:author="rkbansal" w:date="2020-11-21T13:34:00Z"/>
        </w:rPr>
        <w:pPrChange w:id="8699" w:author="rkbansal" w:date="2020-11-21T23:45:00Z">
          <w:pPr>
            <w:pStyle w:val="ListParagraph"/>
            <w:numPr>
              <w:ilvl w:val="1"/>
              <w:numId w:val="113"/>
            </w:numPr>
            <w:ind w:left="473" w:hanging="360"/>
          </w:pPr>
        </w:pPrChange>
      </w:pPr>
      <w:ins w:id="8700"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8701" w:author="rkbansal" w:date="2020-11-21T23:58:00Z"/>
        </w:rPr>
      </w:pPr>
      <w:ins w:id="8702"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8703" w:author="rkbansal" w:date="2020-11-21T13:28:00Z"/>
        </w:rPr>
        <w:pPrChange w:id="8704" w:author="rkbansal" w:date="2020-11-21T23:58:00Z">
          <w:pPr>
            <w:pStyle w:val="ListParagraph"/>
            <w:numPr>
              <w:numId w:val="113"/>
            </w:numPr>
            <w:ind w:left="247" w:hanging="360"/>
          </w:pPr>
        </w:pPrChange>
      </w:pPr>
      <w:ins w:id="8705"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8706" w:author="rkbansal" w:date="2020-11-22T00:04:00Z"/>
          <w:rFonts w:eastAsiaTheme="majorEastAsia" w:cstheme="majorBidi"/>
          <w:b/>
          <w:color w:val="2F5496" w:themeColor="accent1" w:themeShade="BF"/>
          <w:sz w:val="28"/>
          <w:szCs w:val="26"/>
          <w:rPrChange w:id="8707" w:author="rkbansal" w:date="2020-11-22T00:04:00Z">
            <w:rPr>
              <w:ins w:id="8708" w:author="rkbansal" w:date="2020-11-22T00:04:00Z"/>
              <w:b/>
              <w:sz w:val="28"/>
            </w:rPr>
          </w:rPrChange>
        </w:rPr>
      </w:pPr>
      <w:proofErr w:type="spellStart"/>
      <w:ins w:id="8709" w:author="rkbansal" w:date="2020-11-22T00:04:00Z">
        <w:r>
          <w:rPr>
            <w:b/>
            <w:sz w:val="28"/>
          </w:rPr>
          <w:t>DataPersistenceService</w:t>
        </w:r>
        <w:proofErr w:type="spellEnd"/>
        <w:r>
          <w:rPr>
            <w:b/>
            <w:sz w:val="28"/>
          </w:rPr>
          <w:t xml:space="preserve">: </w:t>
        </w:r>
      </w:ins>
      <w:ins w:id="8710" w:author="rkbansal" w:date="2020-11-22T00:03:00Z">
        <w:r>
          <w:rPr>
            <w:b/>
            <w:sz w:val="28"/>
          </w:rPr>
          <w:t xml:space="preserve">Save the </w:t>
        </w:r>
      </w:ins>
      <w:ins w:id="8711"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8712" w:author="rkbansal" w:date="2020-11-22T00:06:00Z"/>
        </w:rPr>
      </w:pPr>
      <w:proofErr w:type="spellStart"/>
      <w:ins w:id="8713" w:author="rkbansal" w:date="2020-11-22T00:04:00Z">
        <w:r w:rsidRPr="007C45EC">
          <w:rPr>
            <w:rPrChange w:id="8714" w:author="rkbansal" w:date="2020-11-22T00:05:00Z">
              <w:rPr>
                <w:b/>
                <w:sz w:val="28"/>
              </w:rPr>
            </w:rPrChange>
          </w:rPr>
          <w:t>DataPersistenceService</w:t>
        </w:r>
      </w:ins>
      <w:proofErr w:type="spellEnd"/>
    </w:p>
    <w:p w14:paraId="59DF2E26" w14:textId="2A2EA17D" w:rsidR="001815F8" w:rsidRDefault="001815F8">
      <w:pPr>
        <w:pStyle w:val="ListParagraph"/>
        <w:ind w:left="1440"/>
        <w:rPr>
          <w:ins w:id="8715" w:author="rkbansal" w:date="2020-11-22T00:05:00Z"/>
        </w:rPr>
        <w:pPrChange w:id="8716" w:author="rkbansal" w:date="2020-11-22T00:06:00Z">
          <w:pPr>
            <w:pStyle w:val="ListParagraph"/>
            <w:numPr>
              <w:numId w:val="114"/>
            </w:numPr>
            <w:ind w:left="1440" w:hanging="360"/>
          </w:pPr>
        </w:pPrChange>
      </w:pPr>
      <w:ins w:id="8717"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8718" w:author="rkbansal" w:date="2020-11-22T00:05:00Z"/>
        </w:rPr>
      </w:pPr>
      <w:proofErr w:type="spellStart"/>
      <w:ins w:id="8719"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8720" w:author="rkbansal" w:date="2020-11-22T00:04:00Z"/>
          <w:rPrChange w:id="8721" w:author="rkbansal" w:date="2020-11-22T00:05:00Z">
            <w:rPr>
              <w:ins w:id="8722" w:author="rkbansal" w:date="2020-11-22T00:04:00Z"/>
              <w:b/>
              <w:sz w:val="28"/>
            </w:rPr>
          </w:rPrChange>
        </w:rPr>
        <w:pPrChange w:id="8723" w:author="rkbansal" w:date="2020-11-22T00:05:00Z">
          <w:pPr>
            <w:pStyle w:val="ListParagraph"/>
            <w:numPr>
              <w:numId w:val="113"/>
            </w:numPr>
            <w:ind w:left="133" w:hanging="360"/>
          </w:pPr>
        </w:pPrChange>
      </w:pPr>
      <w:ins w:id="8724"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8725" w:author="rkbansal" w:date="2020-11-22T00:12:00Z"/>
          <w:rFonts w:eastAsiaTheme="majorEastAsia" w:cstheme="majorBidi"/>
          <w:b/>
          <w:color w:val="2F5496" w:themeColor="accent1" w:themeShade="BF"/>
          <w:sz w:val="28"/>
          <w:szCs w:val="26"/>
          <w:rPrChange w:id="8726" w:author="rkbansal" w:date="2020-11-22T00:12:00Z">
            <w:rPr>
              <w:ins w:id="8727" w:author="rkbansal" w:date="2020-11-22T00:12:00Z"/>
              <w:b/>
              <w:sz w:val="28"/>
            </w:rPr>
          </w:rPrChange>
        </w:rPr>
      </w:pPr>
      <w:ins w:id="8728" w:author="rkbansal" w:date="2020-11-22T00:11:00Z">
        <w:r>
          <w:rPr>
            <w:b/>
            <w:sz w:val="28"/>
          </w:rPr>
          <w:t xml:space="preserve">FeignClient to interact </w:t>
        </w:r>
      </w:ins>
      <w:ins w:id="8729" w:author="rkbansal" w:date="2020-11-22T00:12:00Z">
        <w:r>
          <w:rPr>
            <w:b/>
            <w:sz w:val="28"/>
          </w:rPr>
          <w:t>with other microservices to save the data</w:t>
        </w:r>
      </w:ins>
      <w:ins w:id="8730" w:author="rkbansal" w:date="2020-11-22T00:13:00Z">
        <w:r>
          <w:rPr>
            <w:b/>
            <w:sz w:val="28"/>
          </w:rPr>
          <w:t>.</w:t>
        </w:r>
      </w:ins>
    </w:p>
    <w:p w14:paraId="50A1557C" w14:textId="77777777" w:rsidR="00592824" w:rsidRPr="00592824" w:rsidRDefault="00592824">
      <w:pPr>
        <w:pStyle w:val="ListParagraph"/>
        <w:numPr>
          <w:ilvl w:val="0"/>
          <w:numId w:val="113"/>
        </w:numPr>
        <w:ind w:left="530"/>
        <w:rPr>
          <w:ins w:id="8731" w:author="rkbansal" w:date="2020-11-22T00:12:00Z"/>
          <w:rFonts w:eastAsiaTheme="majorEastAsia" w:cstheme="majorBidi"/>
          <w:bCs/>
          <w:color w:val="2F5496" w:themeColor="accent1" w:themeShade="BF"/>
          <w:rPrChange w:id="8732" w:author="rkbansal" w:date="2020-11-22T00:13:00Z">
            <w:rPr>
              <w:ins w:id="8733" w:author="rkbansal" w:date="2020-11-22T00:12:00Z"/>
              <w:b/>
              <w:sz w:val="28"/>
            </w:rPr>
          </w:rPrChange>
        </w:rPr>
        <w:pPrChange w:id="8734" w:author="rkbansal" w:date="2020-11-22T00:15:00Z">
          <w:pPr>
            <w:pStyle w:val="ListParagraph"/>
            <w:numPr>
              <w:numId w:val="113"/>
            </w:numPr>
            <w:ind w:left="1440" w:hanging="360"/>
          </w:pPr>
        </w:pPrChange>
      </w:pPr>
      <w:ins w:id="8735" w:author="rkbansal" w:date="2020-11-22T00:12:00Z">
        <w:r w:rsidRPr="00592824">
          <w:rPr>
            <w:bCs/>
            <w:szCs w:val="22"/>
            <w:rPrChange w:id="8736"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8737" w:author="rkbansal" w:date="2020-11-22T00:15:00Z"/>
          <w:rFonts w:eastAsiaTheme="majorEastAsia" w:cstheme="majorBidi"/>
          <w:b/>
          <w:color w:val="2F5496" w:themeColor="accent1" w:themeShade="BF"/>
          <w:sz w:val="28"/>
          <w:szCs w:val="26"/>
          <w:rPrChange w:id="8738" w:author="rkbansal" w:date="2020-11-22T00:15:00Z">
            <w:rPr>
              <w:ins w:id="8739" w:author="rkbansal" w:date="2020-11-22T00:15:00Z"/>
              <w:bCs/>
              <w:szCs w:val="22"/>
            </w:rPr>
          </w:rPrChange>
        </w:rPr>
      </w:pPr>
      <w:ins w:id="8740" w:author="rkbansal" w:date="2020-11-22T00:12:00Z">
        <w:r w:rsidRPr="00592824">
          <w:rPr>
            <w:bCs/>
            <w:szCs w:val="22"/>
            <w:rPrChange w:id="8741"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8742" w:author="rkbansal" w:date="2020-11-22T00:16:00Z"/>
          <w:rFonts w:eastAsiaTheme="majorEastAsia" w:cstheme="majorBidi"/>
          <w:bCs/>
          <w:color w:val="2F5496" w:themeColor="accent1" w:themeShade="BF"/>
          <w:rPrChange w:id="8743" w:author="rkbansal" w:date="2020-11-22T00:16:00Z">
            <w:rPr>
              <w:ins w:id="8744" w:author="rkbansal" w:date="2020-11-22T00:16:00Z"/>
              <w:bCs/>
              <w:szCs w:val="22"/>
            </w:rPr>
          </w:rPrChange>
        </w:rPr>
      </w:pPr>
      <w:ins w:id="8745" w:author="rkbansal" w:date="2020-11-22T00:15:00Z">
        <w:r w:rsidRPr="001B1A07">
          <w:rPr>
            <w:bCs/>
            <w:szCs w:val="22"/>
          </w:rPr>
          <w:t>ProjectMgmtServiceClient</w:t>
        </w:r>
      </w:ins>
    </w:p>
    <w:p w14:paraId="51AA71A2" w14:textId="43692F45" w:rsidR="00592824" w:rsidRPr="001B1A07" w:rsidRDefault="00D6196F">
      <w:pPr>
        <w:pStyle w:val="ListParagraph"/>
        <w:ind w:left="870"/>
        <w:rPr>
          <w:ins w:id="8746" w:author="rkbansal" w:date="2020-11-22T00:15:00Z"/>
          <w:rFonts w:eastAsiaTheme="majorEastAsia" w:cstheme="majorBidi"/>
          <w:bCs/>
          <w:color w:val="2F5496" w:themeColor="accent1" w:themeShade="BF"/>
        </w:rPr>
        <w:pPrChange w:id="8747" w:author="rkbansal" w:date="2020-11-22T00:16:00Z">
          <w:pPr>
            <w:pStyle w:val="ListParagraph"/>
            <w:numPr>
              <w:numId w:val="113"/>
            </w:numPr>
            <w:ind w:left="530" w:hanging="360"/>
          </w:pPr>
        </w:pPrChange>
      </w:pPr>
      <w:ins w:id="8748"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749" w:author="rkbansal" w:date="2020-11-22T00:19:00Z"/>
          <w:rFonts w:eastAsiaTheme="majorEastAsia" w:cstheme="majorBidi"/>
          <w:b/>
          <w:color w:val="2F5496" w:themeColor="accent1" w:themeShade="BF"/>
          <w:sz w:val="28"/>
          <w:szCs w:val="26"/>
          <w:rPrChange w:id="8750" w:author="rkbansal" w:date="2020-11-22T00:19:00Z">
            <w:rPr>
              <w:ins w:id="8751" w:author="rkbansal" w:date="2020-11-22T00:19:00Z"/>
              <w:b/>
              <w:sz w:val="28"/>
            </w:rPr>
          </w:rPrChange>
        </w:rPr>
      </w:pPr>
      <w:ins w:id="8752"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8753" w:author="rkbansal" w:date="2020-11-22T00:19:00Z"/>
          <w:b/>
          <w:sz w:val="28"/>
        </w:rPr>
      </w:pPr>
      <w:ins w:id="8754"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8755" w:author="rkbansal" w:date="2020-11-22T00:19:00Z"/>
          <w:b/>
          <w:sz w:val="28"/>
        </w:rPr>
      </w:pPr>
    </w:p>
    <w:p w14:paraId="7AADECDD" w14:textId="0D921EDF" w:rsidR="00A61087" w:rsidRPr="00A61087" w:rsidRDefault="00A61087" w:rsidP="00A61087">
      <w:pPr>
        <w:pStyle w:val="ListParagraph"/>
        <w:numPr>
          <w:ilvl w:val="1"/>
          <w:numId w:val="115"/>
        </w:numPr>
        <w:ind w:left="77"/>
        <w:rPr>
          <w:ins w:id="8756" w:author="rkbansal" w:date="2020-11-22T00:26:00Z"/>
          <w:rFonts w:eastAsiaTheme="majorEastAsia" w:cstheme="majorBidi"/>
          <w:b/>
          <w:color w:val="2F5496" w:themeColor="accent1" w:themeShade="BF"/>
          <w:sz w:val="28"/>
          <w:szCs w:val="26"/>
          <w:rPrChange w:id="8757" w:author="rkbansal" w:date="2020-11-22T00:26:00Z">
            <w:rPr>
              <w:ins w:id="8758" w:author="rkbansal" w:date="2020-11-22T00:26:00Z"/>
              <w:b/>
              <w:sz w:val="28"/>
            </w:rPr>
          </w:rPrChange>
        </w:rPr>
      </w:pPr>
      <w:ins w:id="8759" w:author="rkbansal" w:date="2020-11-22T00:21:00Z">
        <w:r>
          <w:rPr>
            <w:b/>
            <w:sz w:val="28"/>
          </w:rPr>
          <w:t>To send the result to the client, use</w:t>
        </w:r>
      </w:ins>
      <w:ins w:id="8760" w:author="rkbansal" w:date="2020-11-22T00:25:00Z">
        <w:r>
          <w:rPr>
            <w:b/>
            <w:sz w:val="28"/>
          </w:rPr>
          <w:t xml:space="preserve"> </w:t>
        </w:r>
        <w:proofErr w:type="spellStart"/>
        <w:r>
          <w:rPr>
            <w:b/>
            <w:sz w:val="28"/>
          </w:rPr>
          <w:t>UploadFileResponse</w:t>
        </w:r>
      </w:ins>
      <w:proofErr w:type="spellEnd"/>
      <w:ins w:id="8761" w:author="rkbansal" w:date="2020-11-22T00:21:00Z">
        <w:r>
          <w:rPr>
            <w:b/>
            <w:sz w:val="28"/>
          </w:rPr>
          <w:t xml:space="preserve"> </w:t>
        </w:r>
      </w:ins>
      <w:ins w:id="8762" w:author="rkbansal" w:date="2020-11-22T00:26:00Z">
        <w:r>
          <w:rPr>
            <w:b/>
            <w:sz w:val="28"/>
          </w:rPr>
          <w:t>class</w:t>
        </w:r>
      </w:ins>
    </w:p>
    <w:p w14:paraId="39B7078F" w14:textId="595BB060" w:rsidR="00A61087" w:rsidRPr="00A61087" w:rsidRDefault="00A61087">
      <w:pPr>
        <w:pStyle w:val="ListParagraph"/>
        <w:ind w:left="77"/>
        <w:rPr>
          <w:ins w:id="8763" w:author="rkbansal" w:date="2020-11-22T00:25:00Z"/>
          <w:rFonts w:eastAsiaTheme="majorEastAsia" w:cstheme="majorBidi"/>
          <w:b/>
          <w:color w:val="2F5496" w:themeColor="accent1" w:themeShade="BF"/>
          <w:sz w:val="28"/>
          <w:szCs w:val="26"/>
          <w:rPrChange w:id="8764" w:author="rkbansal" w:date="2020-11-22T00:25:00Z">
            <w:rPr>
              <w:ins w:id="8765" w:author="rkbansal" w:date="2020-11-22T00:25:00Z"/>
              <w:b/>
              <w:sz w:val="28"/>
            </w:rPr>
          </w:rPrChange>
        </w:rPr>
        <w:pPrChange w:id="8766" w:author="rkbansal" w:date="2020-11-22T00:26:00Z">
          <w:pPr>
            <w:pStyle w:val="ListParagraph"/>
            <w:numPr>
              <w:ilvl w:val="1"/>
              <w:numId w:val="115"/>
            </w:numPr>
            <w:ind w:left="5265" w:hanging="360"/>
          </w:pPr>
        </w:pPrChange>
      </w:pPr>
      <w:ins w:id="8767"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8768" w:author="rkbansal" w:date="2020-11-22T00:28:00Z"/>
          <w:b/>
        </w:rPr>
        <w:pPrChange w:id="8769" w:author="rkbansal" w:date="2020-11-22T00:29:00Z">
          <w:pPr>
            <w:pStyle w:val="ListParagraph"/>
            <w:numPr>
              <w:numId w:val="19"/>
            </w:numPr>
            <w:ind w:hanging="360"/>
          </w:pPr>
        </w:pPrChange>
      </w:pPr>
      <w:ins w:id="8770"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8771" w:author="rkbansal" w:date="2020-11-22T00:28:00Z"/>
          <w:rPrChange w:id="8772" w:author="rkbansal" w:date="2020-11-22T00:31:00Z">
            <w:rPr>
              <w:ins w:id="8773" w:author="rkbansal" w:date="2020-11-22T00:28:00Z"/>
              <w:rFonts w:cs="Consolas"/>
              <w:color w:val="000000"/>
              <w:shd w:val="clear" w:color="auto" w:fill="E8F2FE"/>
            </w:rPr>
          </w:rPrChange>
        </w:rPr>
        <w:pPrChange w:id="8774" w:author="rkbansal" w:date="2020-11-22T00:31:00Z">
          <w:pPr>
            <w:pStyle w:val="ListParagraph"/>
            <w:numPr>
              <w:ilvl w:val="1"/>
              <w:numId w:val="85"/>
            </w:numPr>
            <w:ind w:left="1440" w:hanging="360"/>
          </w:pPr>
        </w:pPrChange>
      </w:pPr>
      <w:proofErr w:type="spellStart"/>
      <w:ins w:id="8775" w:author="rkbansal" w:date="2020-11-22T00:28:00Z">
        <w:r w:rsidRPr="008D66B8">
          <w:rPr>
            <w:rPrChange w:id="8776"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8777" w:author="rkbansal" w:date="2020-11-22T00:28:00Z"/>
          <w:rPrChange w:id="8778" w:author="rkbansal" w:date="2020-11-22T00:31:00Z">
            <w:rPr>
              <w:ins w:id="8779" w:author="rkbansal" w:date="2020-11-22T00:28:00Z"/>
              <w:rFonts w:cs="Consolas"/>
              <w:color w:val="000000"/>
              <w:shd w:val="clear" w:color="auto" w:fill="E8F2FE"/>
            </w:rPr>
          </w:rPrChange>
        </w:rPr>
        <w:pPrChange w:id="8780" w:author="rkbansal" w:date="2020-11-22T00:31:00Z">
          <w:pPr>
            <w:pStyle w:val="ListParagraph"/>
            <w:numPr>
              <w:ilvl w:val="1"/>
              <w:numId w:val="85"/>
            </w:numPr>
            <w:ind w:left="1440" w:hanging="360"/>
          </w:pPr>
        </w:pPrChange>
      </w:pPr>
      <w:proofErr w:type="spellStart"/>
      <w:ins w:id="8781" w:author="rkbansal" w:date="2020-11-22T00:28:00Z">
        <w:r w:rsidRPr="008D66B8">
          <w:rPr>
            <w:rPrChange w:id="8782"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8783" w:author="rkbansal" w:date="2020-11-22T00:28:00Z"/>
          <w:rPrChange w:id="8784" w:author="rkbansal" w:date="2020-11-22T00:31:00Z">
            <w:rPr>
              <w:ins w:id="8785" w:author="rkbansal" w:date="2020-11-22T00:28:00Z"/>
              <w:rFonts w:cs="Consolas"/>
              <w:color w:val="000000"/>
              <w:shd w:val="clear" w:color="auto" w:fill="E8F2FE"/>
            </w:rPr>
          </w:rPrChange>
        </w:rPr>
        <w:pPrChange w:id="8786" w:author="rkbansal" w:date="2020-11-22T00:31:00Z">
          <w:pPr>
            <w:pStyle w:val="ListParagraph"/>
            <w:numPr>
              <w:ilvl w:val="1"/>
              <w:numId w:val="85"/>
            </w:numPr>
            <w:ind w:left="1440" w:hanging="360"/>
          </w:pPr>
        </w:pPrChange>
      </w:pPr>
      <w:proofErr w:type="spellStart"/>
      <w:ins w:id="8787" w:author="rkbansal" w:date="2020-11-22T00:28:00Z">
        <w:r w:rsidRPr="008D66B8">
          <w:rPr>
            <w:rPrChange w:id="8788"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8789" w:author="rkbansal" w:date="2020-11-22T00:28:00Z"/>
          <w:rPrChange w:id="8790" w:author="rkbansal" w:date="2020-11-22T00:31:00Z">
            <w:rPr>
              <w:ins w:id="8791" w:author="rkbansal" w:date="2020-11-22T00:28:00Z"/>
              <w:rFonts w:cs="Consolas"/>
              <w:color w:val="000000"/>
              <w:shd w:val="clear" w:color="auto" w:fill="E8F2FE"/>
            </w:rPr>
          </w:rPrChange>
        </w:rPr>
        <w:pPrChange w:id="8792" w:author="rkbansal" w:date="2020-11-22T00:31:00Z">
          <w:pPr>
            <w:pStyle w:val="ListParagraph"/>
            <w:numPr>
              <w:ilvl w:val="1"/>
              <w:numId w:val="85"/>
            </w:numPr>
            <w:ind w:left="1440" w:hanging="360"/>
          </w:pPr>
        </w:pPrChange>
      </w:pPr>
      <w:proofErr w:type="spellStart"/>
      <w:ins w:id="8793" w:author="rkbansal" w:date="2020-11-22T00:28:00Z">
        <w:r w:rsidRPr="008D66B8">
          <w:rPr>
            <w:rPrChange w:id="8794"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8795" w:author="rkbansal" w:date="2020-11-22T00:28:00Z"/>
          <w:rPrChange w:id="8796" w:author="rkbansal" w:date="2020-11-22T00:31:00Z">
            <w:rPr>
              <w:ins w:id="8797" w:author="rkbansal" w:date="2020-11-22T00:28:00Z"/>
              <w:b/>
            </w:rPr>
          </w:rPrChange>
        </w:rPr>
        <w:pPrChange w:id="8798" w:author="rkbansal" w:date="2020-11-22T00:31:00Z">
          <w:pPr>
            <w:pStyle w:val="ListParagraph"/>
            <w:numPr>
              <w:ilvl w:val="1"/>
              <w:numId w:val="85"/>
            </w:numPr>
            <w:ind w:left="1440" w:hanging="360"/>
          </w:pPr>
        </w:pPrChange>
      </w:pPr>
      <w:proofErr w:type="spellStart"/>
      <w:ins w:id="8799" w:author="rkbansal" w:date="2020-11-22T00:28:00Z">
        <w:r w:rsidRPr="008D66B8">
          <w:rPr>
            <w:rPrChange w:id="8800"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8801" w:author="rkbansal" w:date="2020-11-22T00:28:00Z"/>
          <w:rPrChange w:id="8802" w:author="rkbansal" w:date="2020-11-22T00:31:00Z">
            <w:rPr>
              <w:ins w:id="8803" w:author="rkbansal" w:date="2020-11-22T00:28:00Z"/>
              <w:rFonts w:cs="Consolas"/>
              <w:color w:val="000000"/>
              <w:shd w:val="clear" w:color="auto" w:fill="E8F2FE"/>
            </w:rPr>
          </w:rPrChange>
        </w:rPr>
        <w:pPrChange w:id="8804" w:author="rkbansal" w:date="2020-11-22T00:31:00Z">
          <w:pPr>
            <w:pStyle w:val="ListParagraph"/>
            <w:numPr>
              <w:ilvl w:val="1"/>
              <w:numId w:val="85"/>
            </w:numPr>
            <w:ind w:left="1440" w:hanging="360"/>
          </w:pPr>
        </w:pPrChange>
      </w:pPr>
      <w:proofErr w:type="spellStart"/>
      <w:ins w:id="8805" w:author="rkbansal" w:date="2020-11-22T00:28:00Z">
        <w:r w:rsidRPr="008D66B8">
          <w:rPr>
            <w:rPrChange w:id="8806"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8807" w:author="rkbansal" w:date="2020-11-29T16:20:00Z"/>
        </w:rPr>
      </w:pPr>
      <w:proofErr w:type="spellStart"/>
      <w:ins w:id="8808" w:author="rkbansal" w:date="2020-11-22T00:28:00Z">
        <w:r w:rsidRPr="008D66B8">
          <w:rPr>
            <w:rPrChange w:id="8809"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8810" w:author="rkbansal" w:date="2020-11-22T00:28:00Z"/>
          <w:rPrChange w:id="8811" w:author="rkbansal" w:date="2020-11-22T00:31:00Z">
            <w:rPr>
              <w:ins w:id="8812" w:author="rkbansal" w:date="2020-11-22T00:28:00Z"/>
              <w:rFonts w:cs="Consolas"/>
              <w:color w:val="000000"/>
              <w:shd w:val="clear" w:color="auto" w:fill="E8F2FE"/>
            </w:rPr>
          </w:rPrChange>
        </w:rPr>
        <w:pPrChange w:id="8813" w:author="rkbansal" w:date="2020-11-22T00:31:00Z">
          <w:pPr>
            <w:pStyle w:val="ListParagraph"/>
            <w:numPr>
              <w:ilvl w:val="1"/>
              <w:numId w:val="85"/>
            </w:numPr>
            <w:ind w:left="1440" w:hanging="360"/>
          </w:pPr>
        </w:pPrChange>
      </w:pPr>
      <w:proofErr w:type="spellStart"/>
      <w:ins w:id="8814"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8815" w:author="rkbansal" w:date="2020-11-22T00:31:00Z"/>
          <w:rFonts w:eastAsiaTheme="majorEastAsia" w:cstheme="majorBidi"/>
          <w:b/>
          <w:color w:val="2F5496" w:themeColor="accent1" w:themeShade="BF"/>
          <w:sz w:val="28"/>
          <w:szCs w:val="26"/>
          <w:rPrChange w:id="8816" w:author="rkbansal" w:date="2020-11-22T00:31:00Z">
            <w:rPr>
              <w:ins w:id="8817" w:author="rkbansal" w:date="2020-11-22T00:31:00Z"/>
            </w:rPr>
          </w:rPrChange>
        </w:rPr>
      </w:pPr>
      <w:proofErr w:type="spellStart"/>
      <w:ins w:id="8818" w:author="rkbansal" w:date="2020-11-22T00:29:00Z">
        <w:r w:rsidRPr="008D66B8">
          <w:rPr>
            <w:rPrChange w:id="8819"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8820"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8821" w:author="rkbansal" w:date="2020-11-29T16:21:00Z"/>
          <w:rFonts w:eastAsiaTheme="majorEastAsia" w:cstheme="majorBidi"/>
          <w:b/>
          <w:color w:val="2F5496" w:themeColor="accent1" w:themeShade="BF"/>
          <w:sz w:val="28"/>
          <w:szCs w:val="26"/>
          <w:rPrChange w:id="8822" w:author="rkbansal" w:date="2020-11-29T16:21:00Z">
            <w:rPr>
              <w:ins w:id="8823" w:author="rkbansal" w:date="2020-11-29T16:21:00Z"/>
            </w:rPr>
          </w:rPrChange>
        </w:rPr>
      </w:pPr>
      <w:ins w:id="8824" w:author="rkbansal" w:date="2020-11-22T00:33:00Z">
        <w:r w:rsidRPr="00925695">
          <w:rPr>
            <w:rPrChange w:id="8825" w:author="rkbansal" w:date="2020-11-22T00:33:00Z">
              <w:rPr>
                <w:rFonts w:eastAsiaTheme="majorEastAsia" w:cstheme="majorBidi"/>
                <w:b/>
                <w:color w:val="2F5496" w:themeColor="accent1" w:themeShade="BF"/>
                <w:sz w:val="28"/>
                <w:szCs w:val="26"/>
              </w:rPr>
            </w:rPrChange>
          </w:rPr>
          <w:t xml:space="preserve">Open </w:t>
        </w:r>
        <w:r>
          <w:t>the browser</w:t>
        </w:r>
      </w:ins>
      <w:ins w:id="8826"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8827" w:author="rkbansal" w:date="2020-11-22T00:31:00Z"/>
          <w:rFonts w:eastAsiaTheme="majorEastAsia" w:cstheme="majorBidi"/>
          <w:b/>
          <w:color w:val="2F5496" w:themeColor="accent1" w:themeShade="BF"/>
          <w:sz w:val="28"/>
          <w:szCs w:val="26"/>
          <w:rPrChange w:id="8828" w:author="rkbansal" w:date="2020-11-22T00:33:00Z">
            <w:rPr>
              <w:ins w:id="8829" w:author="rkbansal" w:date="2020-11-22T00:31:00Z"/>
              <w:sz w:val="18"/>
            </w:rPr>
          </w:rPrChange>
        </w:rPr>
        <w:pPrChange w:id="8830" w:author="rkbansal" w:date="2020-11-29T16:21:00Z">
          <w:pPr>
            <w:pStyle w:val="ListParagraph"/>
            <w:numPr>
              <w:numId w:val="118"/>
            </w:numPr>
            <w:ind w:hanging="360"/>
          </w:pPr>
        </w:pPrChange>
      </w:pPr>
      <w:ins w:id="8831"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8832" w:author="rkbansal" w:date="2020-11-29T16:22:00Z"/>
        </w:rPr>
      </w:pPr>
      <w:ins w:id="8833"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8834" w:author="rkbansal" w:date="2020-11-29T16:22:00Z"/>
        </w:rPr>
      </w:pPr>
      <w:ins w:id="8835" w:author="rkbansal" w:date="2020-11-29T16:22:00Z">
        <w:r>
          <w:t>Without authentication</w:t>
        </w:r>
        <w:r w:rsidRPr="001F55B5">
          <w:t xml:space="preserve"> </w:t>
        </w:r>
        <w:r>
          <w:t xml:space="preserve">means directly hitting the </w:t>
        </w:r>
      </w:ins>
      <w:ins w:id="8836" w:author="rkbansal" w:date="2020-11-29T16:24:00Z">
        <w:r w:rsidR="00232426">
          <w:t>data</w:t>
        </w:r>
      </w:ins>
      <w:ins w:id="8837" w:author="rkbansal" w:date="2020-11-29T16:22:00Z">
        <w:r>
          <w:t>-</w:t>
        </w:r>
      </w:ins>
      <w:ins w:id="8838" w:author="rkbansal" w:date="2020-11-29T16:24:00Z">
        <w:r w:rsidR="00232426">
          <w:t>upload</w:t>
        </w:r>
      </w:ins>
      <w:ins w:id="8839" w:author="rkbansal" w:date="2020-11-29T16:22:00Z">
        <w:r>
          <w:t>-service running on 4379 and save the darshan details</w:t>
        </w:r>
      </w:ins>
    </w:p>
    <w:p w14:paraId="61AFCD77" w14:textId="66D5AB09" w:rsidR="00124B73" w:rsidRDefault="00EF00DE" w:rsidP="00124B73">
      <w:pPr>
        <w:pStyle w:val="ListParagraph"/>
        <w:ind w:left="924"/>
        <w:rPr>
          <w:ins w:id="8840" w:author="rkbansal" w:date="2020-11-29T16:22:00Z"/>
        </w:rPr>
      </w:pPr>
      <w:ins w:id="8841"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8842" w:author="rkbansal" w:date="2020-11-29T16:22:00Z"/>
        </w:rPr>
      </w:pPr>
    </w:p>
    <w:p w14:paraId="73B56A87" w14:textId="07C04F36" w:rsidR="00124B73" w:rsidRDefault="00124B73" w:rsidP="00124B73">
      <w:pPr>
        <w:pStyle w:val="ListParagraph"/>
        <w:numPr>
          <w:ilvl w:val="1"/>
          <w:numId w:val="19"/>
        </w:numPr>
        <w:ind w:left="924" w:hanging="357"/>
        <w:rPr>
          <w:ins w:id="8843" w:author="rkbansal" w:date="2020-11-29T16:22:00Z"/>
        </w:rPr>
      </w:pPr>
      <w:ins w:id="8844" w:author="rkbansal" w:date="2020-11-29T16:22:00Z">
        <w:r>
          <w:t xml:space="preserve">With authentication means every request to </w:t>
        </w:r>
      </w:ins>
      <w:ins w:id="8845" w:author="rkbansal" w:date="2020-11-30T19:06:00Z">
        <w:r w:rsidR="00CE6A0E">
          <w:t xml:space="preserve">data-upload-service </w:t>
        </w:r>
      </w:ins>
      <w:ins w:id="8846" w:author="rkbansal" w:date="2020-11-29T16:22:00Z">
        <w:r>
          <w:t>microservice will be hit via gateway running 1379</w:t>
        </w:r>
      </w:ins>
    </w:p>
    <w:p w14:paraId="11C4AD97" w14:textId="77777777" w:rsidR="00124B73" w:rsidRDefault="00124B73" w:rsidP="00124B73">
      <w:pPr>
        <w:pStyle w:val="ListParagraph"/>
        <w:ind w:left="1440"/>
        <w:rPr>
          <w:ins w:id="8847" w:author="rkbansal" w:date="2020-11-29T16:22:00Z"/>
        </w:rPr>
      </w:pPr>
    </w:p>
    <w:p w14:paraId="414426BD" w14:textId="0C21ED17" w:rsidR="00124B73" w:rsidRPr="005D2287" w:rsidRDefault="00124B73" w:rsidP="00124B73">
      <w:pPr>
        <w:pStyle w:val="ListParagraph"/>
        <w:numPr>
          <w:ilvl w:val="2"/>
          <w:numId w:val="19"/>
        </w:numPr>
        <w:ind w:left="1491" w:hanging="357"/>
        <w:rPr>
          <w:ins w:id="8848" w:author="rkbansal" w:date="2020-11-29T16:22:00Z"/>
          <w:b/>
          <w:sz w:val="28"/>
        </w:rPr>
      </w:pPr>
      <w:ins w:id="8849" w:author="rkbansal" w:date="2020-11-29T16:22:00Z">
        <w:r>
          <w:t xml:space="preserve">with authentication means every request to </w:t>
        </w:r>
      </w:ins>
      <w:ins w:id="8850" w:author="rkbansal" w:date="2020-11-30T19:06:00Z">
        <w:r w:rsidR="00CE6A0E">
          <w:t xml:space="preserve">data-upload-service </w:t>
        </w:r>
      </w:ins>
      <w:ins w:id="8851"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8852" w:author="rkbansal" w:date="2020-11-29T16:22:00Z"/>
          <w:b/>
          <w:sz w:val="28"/>
        </w:rPr>
      </w:pPr>
      <w:ins w:id="8853" w:author="rkbansal" w:date="2020-11-30T19:06:00Z">
        <w:r>
          <w:t xml:space="preserve">uploading </w:t>
        </w:r>
      </w:ins>
      <w:ins w:id="8854" w:author="rkbansal" w:date="2020-11-30T19:07:00Z">
        <w:r>
          <w:t>the data</w:t>
        </w:r>
      </w:ins>
      <w:ins w:id="8855"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8856" w:author="rkbansal" w:date="2020-11-29T16:22:00Z"/>
          <w:b/>
          <w:sz w:val="28"/>
        </w:rPr>
      </w:pPr>
      <w:ins w:id="8857"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8858" w:author="rkbansal" w:date="2020-11-29T16:22:00Z"/>
          <w:b/>
          <w:sz w:val="28"/>
        </w:rPr>
      </w:pPr>
      <w:ins w:id="8859" w:author="rkbansal" w:date="2020-11-30T19:07:00Z">
        <w:r>
          <w:t>Uploading file</w:t>
        </w:r>
      </w:ins>
      <w:ins w:id="8860"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8861" w:author="rkbansal" w:date="2020-11-29T16:22:00Z"/>
          <w:b/>
        </w:rPr>
      </w:pPr>
      <w:ins w:id="8862"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8863" w:author="rkbansal" w:date="2020-11-29T16:22:00Z"/>
          <w:b/>
        </w:rPr>
      </w:pPr>
      <w:ins w:id="8864"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865" w:author="rkbansal" w:date="2020-11-29T16:22:00Z"/>
          <w:b/>
          <w:sz w:val="28"/>
        </w:rPr>
      </w:pPr>
    </w:p>
    <w:p w14:paraId="428ED6B8" w14:textId="77777777" w:rsidR="00124B73" w:rsidRDefault="00124B73" w:rsidP="00124B73">
      <w:pPr>
        <w:pStyle w:val="ListParagraph"/>
        <w:ind w:left="3960"/>
        <w:rPr>
          <w:ins w:id="8866"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867" w:author="rkbansal" w:date="2020-11-29T16:22:00Z"/>
          <w:b/>
          <w:sz w:val="28"/>
        </w:rPr>
      </w:pPr>
      <w:ins w:id="8868" w:author="rkbansal" w:date="2020-11-29T16:22:00Z">
        <w:r w:rsidRPr="00733CDB">
          <w:rPr>
            <w:b/>
            <w:sz w:val="28"/>
          </w:rPr>
          <w:t xml:space="preserve">Now hit the </w:t>
        </w:r>
      </w:ins>
      <w:ins w:id="8869" w:author="rkbansal" w:date="2020-11-30T19:07:00Z">
        <w:r w:rsidR="00CE6A0E">
          <w:t xml:space="preserve">data-upload-service </w:t>
        </w:r>
      </w:ins>
      <w:ins w:id="8870" w:author="rkbansal" w:date="2020-11-29T16:22:00Z">
        <w:r w:rsidRPr="00733CDB">
          <w:rPr>
            <w:b/>
            <w:sz w:val="28"/>
          </w:rPr>
          <w:t xml:space="preserve">to </w:t>
        </w:r>
      </w:ins>
      <w:ins w:id="8871" w:author="rkbansal" w:date="2020-11-30T19:07:00Z">
        <w:r w:rsidR="00CE6A0E">
          <w:t xml:space="preserve">upload the file </w:t>
        </w:r>
      </w:ins>
      <w:ins w:id="8872"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873" w:author="rkbansal" w:date="2020-11-29T16:22:00Z"/>
          <w:bCs/>
          <w:sz w:val="28"/>
        </w:rPr>
      </w:pPr>
      <w:ins w:id="8874"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875" w:author="rkbansal" w:date="2020-11-29T16:22:00Z"/>
          <w:bCs/>
          <w:sz w:val="28"/>
        </w:rPr>
      </w:pPr>
      <w:ins w:id="8876"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877" w:author="rkbansal" w:date="2020-11-29T16:22:00Z"/>
          <w:bCs/>
          <w:sz w:val="28"/>
        </w:rPr>
      </w:pPr>
    </w:p>
    <w:p w14:paraId="6CE2E514" w14:textId="77777777" w:rsidR="00124B73" w:rsidRDefault="00124B73" w:rsidP="00124B73">
      <w:pPr>
        <w:pStyle w:val="ListParagraph"/>
        <w:numPr>
          <w:ilvl w:val="1"/>
          <w:numId w:val="19"/>
        </w:numPr>
        <w:ind w:left="2001" w:hanging="357"/>
        <w:rPr>
          <w:ins w:id="8878" w:author="rkbansal" w:date="2020-11-29T16:22:00Z"/>
          <w:bCs/>
          <w:sz w:val="28"/>
        </w:rPr>
      </w:pPr>
      <w:ins w:id="8879"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880" w:author="rkbansal" w:date="2020-11-29T16:22:00Z"/>
          <w:bCs/>
          <w:sz w:val="28"/>
        </w:rPr>
      </w:pPr>
      <w:ins w:id="8881"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882" w:author="rkbansal" w:date="2020-11-21T13:22:00Z"/>
          <w:rFonts w:eastAsiaTheme="majorEastAsia" w:cstheme="majorBidi"/>
          <w:b/>
          <w:color w:val="2F5496" w:themeColor="accent1" w:themeShade="BF"/>
          <w:sz w:val="28"/>
          <w:szCs w:val="26"/>
          <w:rPrChange w:id="8883" w:author="rkbansal" w:date="2020-11-29T16:22:00Z">
            <w:rPr>
              <w:ins w:id="8884" w:author="rkbansal" w:date="2020-11-21T13:22:00Z"/>
              <w:rFonts w:eastAsiaTheme="majorEastAsia" w:cstheme="majorBidi"/>
              <w:color w:val="2F5496" w:themeColor="accent1" w:themeShade="BF"/>
              <w:szCs w:val="26"/>
            </w:rPr>
          </w:rPrChange>
        </w:rPr>
      </w:pPr>
      <w:ins w:id="8885" w:author="rkbansal" w:date="2020-11-21T13:22:00Z">
        <w:r w:rsidRPr="00124B73">
          <w:rPr>
            <w:b/>
            <w:sz w:val="28"/>
            <w:rPrChange w:id="8886" w:author="rkbansal" w:date="2020-11-29T16:22:00Z">
              <w:rPr/>
            </w:rPrChange>
          </w:rPr>
          <w:br w:type="page"/>
        </w:r>
      </w:ins>
    </w:p>
    <w:p w14:paraId="437D2F74" w14:textId="24AF791A" w:rsidR="00DE691F" w:rsidRDefault="00DE691F" w:rsidP="00DE691F">
      <w:pPr>
        <w:pStyle w:val="Heading2"/>
        <w:rPr>
          <w:ins w:id="8887" w:author="rkbansal" w:date="2020-11-29T21:38:00Z"/>
          <w:rFonts w:ascii="Georgia" w:hAnsi="Georgia"/>
          <w:b/>
          <w:sz w:val="28"/>
        </w:rPr>
      </w:pPr>
      <w:ins w:id="8888"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889" w:author="rkbansal" w:date="2020-11-30T00:10:00Z"/>
        </w:rPr>
      </w:pPr>
      <w:ins w:id="8890" w:author="rkbansal" w:date="2020-11-29T21:38:00Z">
        <w:r>
          <w:t xml:space="preserve">This service will be used </w:t>
        </w:r>
      </w:ins>
      <w:ins w:id="8891" w:author="rkbansal" w:date="2020-11-29T21:40:00Z">
        <w:r>
          <w:t xml:space="preserve">by other microservices </w:t>
        </w:r>
      </w:ins>
      <w:ins w:id="8892" w:author="rkbansal" w:date="2020-11-29T21:38:00Z">
        <w:r>
          <w:t>to cache the reference entities</w:t>
        </w:r>
      </w:ins>
      <w:ins w:id="8893" w:author="rkbansal" w:date="2020-11-29T21:39:00Z">
        <w:r>
          <w:t xml:space="preserve">. </w:t>
        </w:r>
      </w:ins>
      <w:ins w:id="8894" w:author="rkbansal" w:date="2020-11-29T21:40:00Z">
        <w:r>
          <w:t xml:space="preserve">For example, this service will </w:t>
        </w:r>
      </w:ins>
      <w:ins w:id="8895" w:author="rkbansal" w:date="2020-11-29T21:41:00Z">
        <w:r>
          <w:t>communicate with th</w:t>
        </w:r>
      </w:ins>
      <w:ins w:id="8896" w:author="rkbansal" w:date="2020-11-29T21:40:00Z">
        <w:r>
          <w:t>e people-mgmt-service, project-mgmt-service and use</w:t>
        </w:r>
      </w:ins>
      <w:ins w:id="8897" w:author="rkbansal" w:date="2020-11-29T21:41:00Z">
        <w:r>
          <w:t>r-mgmt-service using feign client to cache its entities.</w:t>
        </w:r>
      </w:ins>
    </w:p>
    <w:p w14:paraId="46DD3A3A" w14:textId="3903A275" w:rsidR="00D70EA5" w:rsidRDefault="0041032D" w:rsidP="008B248F">
      <w:pPr>
        <w:rPr>
          <w:ins w:id="8898" w:author="rkbansal" w:date="2020-11-30T00:10:00Z"/>
        </w:rPr>
      </w:pPr>
      <w:ins w:id="8899"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900" w:author="rkbansal" w:date="2020-11-29T21:38:00Z"/>
          <w:rPrChange w:id="8901" w:author="rkbansal" w:date="2020-11-29T21:38:00Z">
            <w:rPr>
              <w:ins w:id="8902" w:author="rkbansal" w:date="2020-11-29T21:38:00Z"/>
              <w:rFonts w:ascii="Georgia" w:hAnsi="Georgia"/>
              <w:b/>
              <w:sz w:val="28"/>
            </w:rPr>
          </w:rPrChange>
        </w:rPr>
        <w:pPrChange w:id="8903" w:author="rkbansal" w:date="2020-11-29T21:38:00Z">
          <w:pPr>
            <w:pStyle w:val="Heading2"/>
          </w:pPr>
        </w:pPrChange>
      </w:pPr>
      <w:ins w:id="8904" w:author="rkbansal" w:date="2020-11-30T00:10:00Z">
        <w:r w:rsidRPr="00D70EA5">
          <w:rPr>
            <w:rFonts w:ascii="Proxima" w:hAnsi="Proxima"/>
            <w:color w:val="538135" w:themeColor="accent6" w:themeShade="BF"/>
            <w:spacing w:val="4"/>
            <w:sz w:val="26"/>
            <w:szCs w:val="26"/>
            <w:shd w:val="clear" w:color="auto" w:fill="FFFFFF"/>
            <w:rPrChange w:id="8905"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906" w:author="rkbansal" w:date="2020-11-29T21:42:00Z"/>
        </w:rPr>
      </w:pPr>
      <w:ins w:id="8907" w:author="rkbansal" w:date="2020-11-29T21:42:00Z">
        <w:r>
          <w:t>Create the Project using spring Starter Project.</w:t>
        </w:r>
      </w:ins>
    </w:p>
    <w:p w14:paraId="4FA03111" w14:textId="71CE7A68" w:rsidR="00256DA2" w:rsidRDefault="00727F5F" w:rsidP="00256DA2">
      <w:pPr>
        <w:rPr>
          <w:ins w:id="8908" w:author="rkbansal" w:date="2020-11-29T21:42:00Z"/>
        </w:rPr>
      </w:pPr>
      <w:ins w:id="8909"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910" w:author="rkbansal" w:date="2020-11-29T21:42:00Z"/>
        </w:rPr>
      </w:pPr>
    </w:p>
    <w:p w14:paraId="11806955" w14:textId="0DF4E564" w:rsidR="00256DA2" w:rsidRDefault="00256DA2" w:rsidP="00256DA2">
      <w:pPr>
        <w:pStyle w:val="ListParagraph"/>
        <w:numPr>
          <w:ilvl w:val="0"/>
          <w:numId w:val="82"/>
        </w:numPr>
        <w:rPr>
          <w:ins w:id="8911" w:author="rkbansal" w:date="2020-11-29T21:42:00Z"/>
        </w:rPr>
      </w:pPr>
      <w:ins w:id="8912" w:author="rkbansal" w:date="2020-11-29T21:42:00Z">
        <w:r>
          <w:t xml:space="preserve">Click on Next and </w:t>
        </w:r>
      </w:ins>
      <w:ins w:id="8913" w:author="rkbansal" w:date="2020-11-29T21:43:00Z">
        <w:r w:rsidR="00D14CEE">
          <w:t>Finish.</w:t>
        </w:r>
      </w:ins>
    </w:p>
    <w:p w14:paraId="0655AF95" w14:textId="6863CEDA" w:rsidR="00256DA2" w:rsidRDefault="00256DA2" w:rsidP="00256DA2">
      <w:pPr>
        <w:rPr>
          <w:ins w:id="8914" w:author="rkbansal" w:date="2020-11-29T21:42:00Z"/>
          <w:bCs/>
          <w:sz w:val="28"/>
        </w:rPr>
      </w:pPr>
    </w:p>
    <w:p w14:paraId="203DA878" w14:textId="3FF47A06" w:rsidR="00256DA2" w:rsidRPr="00AC7DCA" w:rsidRDefault="00D14CEE" w:rsidP="00256DA2">
      <w:pPr>
        <w:pStyle w:val="ListParagraph"/>
        <w:numPr>
          <w:ilvl w:val="0"/>
          <w:numId w:val="82"/>
        </w:numPr>
        <w:rPr>
          <w:ins w:id="8915" w:author="rkbansal" w:date="2020-11-29T21:42:00Z"/>
        </w:rPr>
      </w:pPr>
      <w:ins w:id="8916" w:author="rkbansal" w:date="2020-11-29T21:43:00Z">
        <w:r>
          <w:rPr>
            <w:bCs/>
            <w:sz w:val="28"/>
          </w:rPr>
          <w:t>I</w:t>
        </w:r>
      </w:ins>
      <w:ins w:id="8917" w:author="rkbansal" w:date="2020-11-29T21:42:00Z">
        <w:r w:rsidR="00256DA2" w:rsidRPr="00AC7DCA">
          <w:rPr>
            <w:bCs/>
            <w:sz w:val="28"/>
          </w:rPr>
          <w:t>mport the project.</w:t>
        </w:r>
      </w:ins>
    </w:p>
    <w:p w14:paraId="7874C60D" w14:textId="6EC83D98" w:rsidR="00256DA2" w:rsidRPr="00AC7DCA" w:rsidRDefault="00A25318" w:rsidP="00256DA2">
      <w:pPr>
        <w:rPr>
          <w:ins w:id="8918" w:author="rkbansal" w:date="2020-11-29T21:42:00Z"/>
        </w:rPr>
      </w:pPr>
      <w:ins w:id="8919"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920" w:author="rkbansal" w:date="2020-11-29T21:49:00Z"/>
        </w:rPr>
      </w:pPr>
      <w:ins w:id="8921"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8922" w:author="rkbansal" w:date="2020-11-29T21:49:00Z"/>
          <w:bCs/>
        </w:rPr>
      </w:pPr>
      <w:ins w:id="8923"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8924" w:author="rkbansal" w:date="2020-11-29T21:49:00Z"/>
          <w:bCs/>
        </w:rPr>
      </w:pPr>
      <w:ins w:id="8925"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926" w:author="rkbansal" w:date="2020-11-29T21:59:00Z"/>
          <w:bCs/>
        </w:rPr>
      </w:pPr>
      <w:ins w:id="8927"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928" w:author="rkbansal" w:date="2020-11-29T22:00:00Z"/>
          <w:bCs/>
        </w:rPr>
      </w:pPr>
      <w:proofErr w:type="spellStart"/>
      <w:ins w:id="8929" w:author="rkbansal" w:date="2020-11-30T00:12:00Z">
        <w:r>
          <w:rPr>
            <w:bCs/>
            <w:color w:val="FF0000"/>
          </w:rPr>
          <w:t>Ehcache</w:t>
        </w:r>
        <w:proofErr w:type="spellEnd"/>
        <w:r>
          <w:rPr>
            <w:bCs/>
            <w:color w:val="FF0000"/>
          </w:rPr>
          <w:t xml:space="preserve"> dependencies</w:t>
        </w:r>
      </w:ins>
      <w:ins w:id="8930" w:author="rkbansal" w:date="2020-11-29T21:59:00Z">
        <w:r w:rsidR="00B73EBC" w:rsidRPr="00B73EBC">
          <w:rPr>
            <w:bCs/>
            <w:rPrChange w:id="8931"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8932"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933" w:author="rkbansal" w:date="2020-11-29T21:49:00Z"/>
          <w:bCs/>
        </w:rPr>
      </w:pPr>
      <w:proofErr w:type="spellStart"/>
      <w:ins w:id="8934" w:author="rkbansal" w:date="2020-11-29T22:00:00Z">
        <w:r>
          <w:rPr>
            <w:bCs/>
            <w:color w:val="FF0000"/>
          </w:rPr>
          <w:t>Fiegn</w:t>
        </w:r>
        <w:proofErr w:type="spellEnd"/>
        <w:r w:rsidRPr="00B73EBC">
          <w:rPr>
            <w:bCs/>
            <w:rPrChange w:id="8935"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936" w:author="rkbansal" w:date="2020-11-29T21:58:00Z"/>
          <w:noProof/>
        </w:rPr>
      </w:pPr>
      <w:ins w:id="8937"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938" w:author="rkbansal" w:date="2020-11-29T21:49:00Z"/>
        </w:rPr>
        <w:pPrChange w:id="8939" w:author="rkbansal" w:date="2020-11-29T21:58:00Z">
          <w:pPr>
            <w:pStyle w:val="ListParagraph"/>
          </w:pPr>
        </w:pPrChange>
      </w:pPr>
      <w:ins w:id="8940"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941" w:author="rkbansal" w:date="2020-11-30T00:12:00Z"/>
          <w:rFonts w:eastAsiaTheme="majorEastAsia" w:cstheme="majorBidi"/>
          <w:b/>
          <w:color w:val="2F5496" w:themeColor="accent1" w:themeShade="BF"/>
          <w:sz w:val="28"/>
          <w:szCs w:val="26"/>
          <w:rPrChange w:id="8942" w:author="rkbansal" w:date="2020-11-30T00:12:00Z">
            <w:rPr>
              <w:ins w:id="8943" w:author="rkbansal" w:date="2020-11-30T00:12:00Z"/>
              <w:bCs/>
            </w:rPr>
          </w:rPrChange>
        </w:rPr>
      </w:pPr>
      <w:ins w:id="8944" w:author="rkbansal" w:date="2020-11-29T22:01:00Z">
        <w:r>
          <w:rPr>
            <w:bCs/>
            <w:color w:val="FF0000"/>
          </w:rPr>
          <w:t xml:space="preserve">Make </w:t>
        </w:r>
      </w:ins>
      <w:proofErr w:type="gramStart"/>
      <w:ins w:id="8945" w:author="rkbansal" w:date="2020-11-29T21:49:00Z">
        <w:r w:rsidR="009A06F3" w:rsidRPr="00DE30DD">
          <w:rPr>
            <w:bCs/>
            <w:color w:val="FF0000"/>
          </w:rPr>
          <w:t>application.properties</w:t>
        </w:r>
        <w:proofErr w:type="gramEnd"/>
        <w:r w:rsidR="009A06F3">
          <w:rPr>
            <w:bCs/>
          </w:rPr>
          <w:t xml:space="preserve"> </w:t>
        </w:r>
      </w:ins>
      <w:ins w:id="8946" w:author="rkbansal" w:date="2020-11-29T22:01:00Z">
        <w:r>
          <w:rPr>
            <w:bCs/>
          </w:rPr>
          <w:t xml:space="preserve">empty as it is not required and will be referred </w:t>
        </w:r>
      </w:ins>
      <w:ins w:id="8947"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948" w:author="rkbansal" w:date="2020-11-30T00:14:00Z"/>
          <w:rFonts w:eastAsiaTheme="majorEastAsia" w:cstheme="majorBidi"/>
          <w:b/>
          <w:color w:val="2F5496" w:themeColor="accent1" w:themeShade="BF"/>
          <w:sz w:val="28"/>
          <w:szCs w:val="26"/>
          <w:rPrChange w:id="8949" w:author="rkbansal" w:date="2020-11-30T00:14:00Z">
            <w:rPr>
              <w:ins w:id="8950" w:author="rkbansal" w:date="2020-11-30T00:14:00Z"/>
              <w:rFonts w:ascii="Proxima" w:hAnsi="Proxima"/>
              <w:color w:val="2B3636"/>
              <w:spacing w:val="4"/>
              <w:sz w:val="26"/>
              <w:szCs w:val="26"/>
              <w:shd w:val="clear" w:color="auto" w:fill="FFFFFF"/>
            </w:rPr>
          </w:rPrChange>
        </w:rPr>
      </w:pPr>
      <w:ins w:id="8951"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952" w:author="rkbansal" w:date="2020-11-30T00:14:00Z"/>
          <w:bCs/>
        </w:rPr>
      </w:pPr>
    </w:p>
    <w:p w14:paraId="38E555D4" w14:textId="12D429FD" w:rsidR="00440A9F" w:rsidRDefault="00440A9F" w:rsidP="00440A9F">
      <w:pPr>
        <w:pStyle w:val="ListParagraph"/>
        <w:rPr>
          <w:ins w:id="8953" w:author="rkbansal" w:date="2020-11-30T00:14:00Z"/>
          <w:bCs/>
        </w:rPr>
      </w:pPr>
      <w:ins w:id="8954"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955" w:author="rkbansal" w:date="2020-11-30T00:23:00Z"/>
          <w:rFonts w:eastAsiaTheme="majorEastAsia" w:cstheme="majorBidi"/>
          <w:b/>
          <w:color w:val="2F5496" w:themeColor="accent1" w:themeShade="BF"/>
          <w:sz w:val="28"/>
          <w:szCs w:val="26"/>
        </w:rPr>
      </w:pPr>
      <w:ins w:id="8956"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957" w:author="rkbansal" w:date="2020-11-30T00:23:00Z"/>
          <w:rFonts w:ascii="Proxima" w:hAnsi="Proxima"/>
          <w:color w:val="2B3636"/>
          <w:spacing w:val="4"/>
          <w:sz w:val="26"/>
          <w:szCs w:val="26"/>
          <w:shd w:val="clear" w:color="auto" w:fill="FFFFFF"/>
        </w:rPr>
      </w:pPr>
      <w:ins w:id="8958"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959" w:author="rkbansal" w:date="2020-11-30T00:24:00Z"/>
          <w:rFonts w:eastAsiaTheme="majorEastAsia" w:cstheme="majorBidi"/>
          <w:b/>
          <w:color w:val="2F5496" w:themeColor="accent1" w:themeShade="BF"/>
          <w:sz w:val="28"/>
          <w:szCs w:val="26"/>
        </w:rPr>
      </w:pPr>
      <w:ins w:id="8960"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961" w:author="rkbansal" w:date="2020-11-30T00:24:00Z"/>
          <w:rFonts w:ascii="Proxima" w:hAnsi="Proxima"/>
          <w:color w:val="2B3636"/>
          <w:spacing w:val="4"/>
          <w:sz w:val="26"/>
          <w:szCs w:val="26"/>
        </w:rPr>
        <w:pPrChange w:id="8962" w:author="rkbansal" w:date="2020-11-30T00:24:00Z">
          <w:pPr>
            <w:pStyle w:val="NormalWeb"/>
            <w:shd w:val="clear" w:color="auto" w:fill="FFFFFF"/>
            <w:spacing w:before="0" w:beforeAutospacing="0" w:after="225" w:afterAutospacing="0"/>
          </w:pPr>
        </w:pPrChange>
      </w:pPr>
      <w:ins w:id="8963"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964" w:author="rkbansal" w:date="2020-11-30T00:24:00Z"/>
          <w:rFonts w:ascii="Proxima" w:hAnsi="Proxima"/>
          <w:color w:val="2B3636"/>
          <w:spacing w:val="4"/>
          <w:sz w:val="26"/>
          <w:szCs w:val="26"/>
        </w:rPr>
        <w:pPrChange w:id="8965" w:author="rkbansal" w:date="2020-11-30T00:24:00Z">
          <w:pPr>
            <w:pStyle w:val="NormalWeb"/>
            <w:shd w:val="clear" w:color="auto" w:fill="FFFFFF"/>
            <w:spacing w:before="0" w:beforeAutospacing="0" w:after="225" w:afterAutospacing="0"/>
          </w:pPr>
        </w:pPrChange>
      </w:pPr>
      <w:ins w:id="8966"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967"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968">
          <w:tblGrid>
            <w:gridCol w:w="2985"/>
            <w:gridCol w:w="9735"/>
          </w:tblGrid>
        </w:tblGridChange>
      </w:tblGrid>
      <w:tr w:rsidR="008724F2" w14:paraId="3FB68988" w14:textId="77777777" w:rsidTr="008724F2">
        <w:trPr>
          <w:ins w:id="8969" w:author="rkbansal" w:date="2020-11-30T00:24:00Z"/>
        </w:trPr>
        <w:tc>
          <w:tcPr>
            <w:tcW w:w="2985" w:type="dxa"/>
            <w:shd w:val="clear" w:color="auto" w:fill="FFFFFF"/>
            <w:tcMar>
              <w:top w:w="195" w:type="dxa"/>
              <w:left w:w="0" w:type="dxa"/>
              <w:bottom w:w="195" w:type="dxa"/>
              <w:right w:w="240" w:type="dxa"/>
            </w:tcMar>
            <w:vAlign w:val="center"/>
            <w:hideMark/>
            <w:tcPrChange w:id="8970"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971" w:author="rkbansal" w:date="2020-11-30T00:24:00Z"/>
                <w:rFonts w:ascii="Proxima" w:hAnsi="Proxima"/>
                <w:b/>
                <w:bCs/>
                <w:color w:val="2B3636"/>
                <w:spacing w:val="4"/>
                <w:sz w:val="26"/>
                <w:szCs w:val="26"/>
              </w:rPr>
            </w:pPr>
            <w:ins w:id="8972"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973"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974" w:author="rkbansal" w:date="2020-11-30T00:24:00Z"/>
                <w:rFonts w:ascii="Proxima" w:hAnsi="Proxima"/>
                <w:b/>
                <w:bCs/>
                <w:color w:val="2B3636"/>
                <w:spacing w:val="4"/>
                <w:sz w:val="26"/>
                <w:szCs w:val="26"/>
              </w:rPr>
            </w:pPr>
            <w:ins w:id="8975"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976" w:author="rkbansal" w:date="2020-11-30T00:24:00Z"/>
        </w:trPr>
        <w:tc>
          <w:tcPr>
            <w:tcW w:w="2985" w:type="dxa"/>
            <w:shd w:val="clear" w:color="auto" w:fill="FFFFFF"/>
            <w:tcMar>
              <w:top w:w="195" w:type="dxa"/>
              <w:left w:w="0" w:type="dxa"/>
              <w:bottom w:w="195" w:type="dxa"/>
              <w:right w:w="240" w:type="dxa"/>
            </w:tcMar>
            <w:vAlign w:val="center"/>
            <w:hideMark/>
            <w:tcPrChange w:id="8977"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978" w:author="rkbansal" w:date="2020-11-30T00:24:00Z"/>
                <w:rFonts w:ascii="Proxima" w:hAnsi="Proxima"/>
                <w:color w:val="2B3636"/>
                <w:spacing w:val="4"/>
                <w:sz w:val="26"/>
                <w:szCs w:val="26"/>
              </w:rPr>
            </w:pPr>
            <w:ins w:id="8979"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8980"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981" w:author="rkbansal" w:date="2020-11-30T00:24:00Z"/>
                <w:rFonts w:ascii="Proxima" w:hAnsi="Proxima"/>
                <w:color w:val="2B3636"/>
                <w:spacing w:val="4"/>
                <w:sz w:val="26"/>
                <w:szCs w:val="26"/>
              </w:rPr>
            </w:pPr>
            <w:ins w:id="8982"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983" w:author="rkbansal" w:date="2020-11-30T00:24:00Z"/>
        </w:trPr>
        <w:tc>
          <w:tcPr>
            <w:tcW w:w="2985" w:type="dxa"/>
            <w:shd w:val="clear" w:color="auto" w:fill="FFFFFF"/>
            <w:tcMar>
              <w:top w:w="195" w:type="dxa"/>
              <w:left w:w="0" w:type="dxa"/>
              <w:bottom w:w="195" w:type="dxa"/>
              <w:right w:w="240" w:type="dxa"/>
            </w:tcMar>
            <w:vAlign w:val="center"/>
            <w:hideMark/>
            <w:tcPrChange w:id="8984"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8985" w:author="rkbansal" w:date="2020-11-30T00:24:00Z"/>
                <w:rFonts w:ascii="Proxima" w:hAnsi="Proxima"/>
                <w:color w:val="2B3636"/>
                <w:spacing w:val="4"/>
                <w:sz w:val="26"/>
                <w:szCs w:val="26"/>
              </w:rPr>
            </w:pPr>
            <w:ins w:id="8986"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8987"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988" w:author="rkbansal" w:date="2020-11-30T00:24:00Z"/>
                <w:rFonts w:ascii="Proxima" w:hAnsi="Proxima"/>
                <w:color w:val="2B3636"/>
                <w:spacing w:val="4"/>
                <w:sz w:val="26"/>
                <w:szCs w:val="26"/>
              </w:rPr>
            </w:pPr>
            <w:ins w:id="8989"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w:t>
              </w:r>
              <w:proofErr w:type="spellStart"/>
              <w:r>
                <w:rPr>
                  <w:rStyle w:val="Hyperlink"/>
                  <w:rFonts w:ascii="Proxima" w:hAnsi="Proxima"/>
                  <w:color w:val="6CB44A"/>
                  <w:spacing w:val="4"/>
                  <w:sz w:val="26"/>
                  <w:szCs w:val="26"/>
                </w:rPr>
                <w:t>SpEL</w:t>
              </w:r>
              <w:proofErr w:type="spellEnd"/>
              <w:r>
                <w:rPr>
                  <w:rStyle w:val="Hyperlink"/>
                  <w:rFonts w:ascii="Proxima" w:hAnsi="Proxima"/>
                  <w:color w:val="6CB44A"/>
                  <w:spacing w:val="4"/>
                  <w:sz w:val="26"/>
                  <w:szCs w:val="26"/>
                </w:rPr>
                <w:t>)</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8990" w:author="rkbansal" w:date="2020-11-30T00:24:00Z"/>
        </w:trPr>
        <w:tc>
          <w:tcPr>
            <w:tcW w:w="2985" w:type="dxa"/>
            <w:shd w:val="clear" w:color="auto" w:fill="FFFFFF"/>
            <w:tcMar>
              <w:top w:w="195" w:type="dxa"/>
              <w:left w:w="0" w:type="dxa"/>
              <w:bottom w:w="195" w:type="dxa"/>
              <w:right w:w="240" w:type="dxa"/>
            </w:tcMar>
            <w:vAlign w:val="center"/>
            <w:hideMark/>
            <w:tcPrChange w:id="8991"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8992" w:author="rkbansal" w:date="2020-11-30T00:24:00Z"/>
                <w:rFonts w:ascii="Proxima" w:hAnsi="Proxima"/>
                <w:color w:val="2B3636"/>
                <w:spacing w:val="4"/>
                <w:sz w:val="26"/>
                <w:szCs w:val="26"/>
              </w:rPr>
            </w:pPr>
            <w:ins w:id="8993"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8994"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8995" w:author="rkbansal" w:date="2020-11-30T00:24:00Z"/>
                <w:rFonts w:ascii="Proxima" w:hAnsi="Proxima"/>
                <w:color w:val="2B3636"/>
                <w:spacing w:val="4"/>
                <w:sz w:val="26"/>
                <w:szCs w:val="26"/>
              </w:rPr>
            </w:pPr>
            <w:ins w:id="8996"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8997" w:author="rkbansal" w:date="2020-11-30T00:24:00Z"/>
        </w:trPr>
        <w:tc>
          <w:tcPr>
            <w:tcW w:w="2985" w:type="dxa"/>
            <w:shd w:val="clear" w:color="auto" w:fill="FFFFFF"/>
            <w:tcMar>
              <w:top w:w="195" w:type="dxa"/>
              <w:left w:w="0" w:type="dxa"/>
              <w:bottom w:w="195" w:type="dxa"/>
              <w:right w:w="240" w:type="dxa"/>
            </w:tcMar>
            <w:vAlign w:val="center"/>
            <w:hideMark/>
            <w:tcPrChange w:id="8998"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8999" w:author="rkbansal" w:date="2020-11-30T00:24:00Z"/>
                <w:rFonts w:ascii="Proxima" w:hAnsi="Proxima"/>
                <w:color w:val="2B3636"/>
                <w:spacing w:val="4"/>
                <w:sz w:val="26"/>
                <w:szCs w:val="26"/>
              </w:rPr>
            </w:pPr>
            <w:ins w:id="9000"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9001"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9002" w:author="rkbansal" w:date="2020-11-30T00:24:00Z"/>
                <w:rFonts w:ascii="Proxima" w:hAnsi="Proxima"/>
                <w:color w:val="2B3636"/>
                <w:spacing w:val="4"/>
                <w:sz w:val="26"/>
                <w:szCs w:val="26"/>
              </w:rPr>
            </w:pPr>
            <w:ins w:id="9003"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9004" w:author="rkbansal" w:date="2020-11-30T00:24:00Z"/>
        </w:trPr>
        <w:tc>
          <w:tcPr>
            <w:tcW w:w="2985" w:type="dxa"/>
            <w:shd w:val="clear" w:color="auto" w:fill="FFFFFF"/>
            <w:tcMar>
              <w:top w:w="195" w:type="dxa"/>
              <w:left w:w="0" w:type="dxa"/>
              <w:bottom w:w="195" w:type="dxa"/>
              <w:right w:w="240" w:type="dxa"/>
            </w:tcMar>
            <w:vAlign w:val="center"/>
            <w:hideMark/>
            <w:tcPrChange w:id="9005"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9006" w:author="rkbansal" w:date="2020-11-30T00:24:00Z"/>
                <w:rFonts w:ascii="Proxima" w:hAnsi="Proxima"/>
                <w:color w:val="2B3636"/>
                <w:spacing w:val="4"/>
                <w:sz w:val="26"/>
                <w:szCs w:val="26"/>
              </w:rPr>
            </w:pPr>
            <w:ins w:id="9007"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9008"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9009" w:author="rkbansal" w:date="2020-11-30T00:24:00Z"/>
                <w:rFonts w:ascii="Proxima" w:hAnsi="Proxima"/>
                <w:color w:val="2B3636"/>
                <w:spacing w:val="4"/>
                <w:sz w:val="26"/>
                <w:szCs w:val="26"/>
              </w:rPr>
            </w:pPr>
            <w:ins w:id="9010"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9011" w:author="rkbansal" w:date="2020-11-29T22:02:00Z"/>
          <w:rFonts w:eastAsiaTheme="majorEastAsia" w:cstheme="majorBidi"/>
          <w:b/>
          <w:color w:val="2F5496" w:themeColor="accent1" w:themeShade="BF"/>
          <w:sz w:val="28"/>
          <w:szCs w:val="26"/>
          <w:rPrChange w:id="9012" w:author="rkbansal" w:date="2020-11-29T22:02:00Z">
            <w:rPr>
              <w:ins w:id="9013" w:author="rkbansal" w:date="2020-11-29T22:02:00Z"/>
              <w:bCs/>
            </w:rPr>
          </w:rPrChange>
        </w:rPr>
        <w:pPrChange w:id="9014" w:author="rkbansal" w:date="2020-11-30T00:23:00Z">
          <w:pPr>
            <w:pStyle w:val="ListParagraph"/>
            <w:numPr>
              <w:numId w:val="74"/>
            </w:numPr>
            <w:ind w:hanging="360"/>
          </w:pPr>
        </w:pPrChange>
      </w:pPr>
    </w:p>
    <w:p w14:paraId="6DD6E3E4" w14:textId="69132C95" w:rsidR="00506339" w:rsidRDefault="00506339" w:rsidP="00506339">
      <w:pPr>
        <w:pStyle w:val="ListParagraph"/>
        <w:rPr>
          <w:ins w:id="9015" w:author="rkbansal" w:date="2020-11-30T00:31:00Z"/>
          <w:b/>
          <w:bCs/>
        </w:rPr>
      </w:pPr>
      <w:ins w:id="9016"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proofErr w:type="spellStart"/>
      <w:ins w:id="9017" w:author="rkbansal" w:date="2020-11-30T00:31:00Z">
        <w:r>
          <w:rPr>
            <w:b/>
            <w:bCs/>
          </w:rPr>
          <w:t>UserCache</w:t>
        </w:r>
        <w:proofErr w:type="spellEnd"/>
      </w:ins>
    </w:p>
    <w:p w14:paraId="1FA243D2" w14:textId="4AC5C4A4" w:rsidR="00506339" w:rsidRPr="00B369DF" w:rsidRDefault="00506339" w:rsidP="00506339">
      <w:pPr>
        <w:pStyle w:val="ListParagraph"/>
        <w:rPr>
          <w:ins w:id="9018" w:author="rkbansal" w:date="2020-11-30T00:31:00Z"/>
          <w:b/>
          <w:bCs/>
          <w:color w:val="538135" w:themeColor="accent6" w:themeShade="BF"/>
          <w:rPrChange w:id="9019" w:author="rkbansal" w:date="2020-11-30T00:32:00Z">
            <w:rPr>
              <w:ins w:id="9020" w:author="rkbansal" w:date="2020-11-30T00:31:00Z"/>
              <w:b/>
              <w:bCs/>
            </w:rPr>
          </w:rPrChange>
        </w:rPr>
      </w:pPr>
      <w:ins w:id="9021" w:author="rkbansal" w:date="2020-11-30T00:31:00Z">
        <w:r w:rsidRPr="00B369DF">
          <w:rPr>
            <w:b/>
            <w:bCs/>
            <w:color w:val="538135" w:themeColor="accent6" w:themeShade="BF"/>
            <w:rPrChange w:id="9022" w:author="rkbansal" w:date="2020-11-30T00:32:00Z">
              <w:rPr>
                <w:b/>
                <w:bCs/>
              </w:rPr>
            </w:rPrChange>
          </w:rPr>
          <w:t>Project Cache</w:t>
        </w:r>
      </w:ins>
    </w:p>
    <w:p w14:paraId="2015B3DA" w14:textId="623B9F95" w:rsidR="00506339" w:rsidRDefault="00506339" w:rsidP="00506339">
      <w:pPr>
        <w:pStyle w:val="ListParagraph"/>
        <w:rPr>
          <w:ins w:id="9023" w:author="rkbansal" w:date="2020-11-30T00:31:00Z"/>
          <w:b/>
          <w:bCs/>
        </w:rPr>
      </w:pPr>
      <w:ins w:id="9024"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9025" w:author="rkbansal" w:date="2020-11-30T00:31:00Z"/>
          <w:b/>
          <w:bCs/>
          <w:color w:val="538135" w:themeColor="accent6" w:themeShade="BF"/>
          <w:rPrChange w:id="9026" w:author="rkbansal" w:date="2020-11-30T00:32:00Z">
            <w:rPr>
              <w:ins w:id="9027" w:author="rkbansal" w:date="2020-11-30T00:31:00Z"/>
              <w:b/>
              <w:bCs/>
            </w:rPr>
          </w:rPrChange>
        </w:rPr>
      </w:pPr>
      <w:ins w:id="9028" w:author="rkbansal" w:date="2020-11-30T00:31:00Z">
        <w:r w:rsidRPr="00B369DF">
          <w:rPr>
            <w:b/>
            <w:bCs/>
            <w:color w:val="538135" w:themeColor="accent6" w:themeShade="BF"/>
            <w:rPrChange w:id="9029" w:author="rkbansal" w:date="2020-11-30T00:32:00Z">
              <w:rPr>
                <w:b/>
                <w:bCs/>
              </w:rPr>
            </w:rPrChange>
          </w:rPr>
          <w:t>UserCache</w:t>
        </w:r>
      </w:ins>
    </w:p>
    <w:p w14:paraId="4E7C7C7F" w14:textId="2D8E15D4" w:rsidR="00506339" w:rsidRDefault="00506339">
      <w:pPr>
        <w:pStyle w:val="ListParagraph"/>
        <w:rPr>
          <w:ins w:id="9030" w:author="rkbansal" w:date="2020-11-30T00:30:00Z"/>
          <w:b/>
          <w:bCs/>
        </w:rPr>
        <w:pPrChange w:id="9031" w:author="rkbansal" w:date="2020-11-30T00:30:00Z">
          <w:pPr>
            <w:pStyle w:val="ListParagraph"/>
            <w:numPr>
              <w:numId w:val="74"/>
            </w:numPr>
            <w:ind w:hanging="360"/>
          </w:pPr>
        </w:pPrChange>
      </w:pPr>
      <w:ins w:id="9032"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9033" w:author="rkbansal" w:date="2020-11-30T00:25:00Z"/>
          <w:b/>
          <w:bCs/>
          <w:rPrChange w:id="9034" w:author="rkbansal" w:date="2020-11-30T00:26:00Z">
            <w:rPr>
              <w:ins w:id="9035" w:author="rkbansal" w:date="2020-11-30T00:25:00Z"/>
            </w:rPr>
          </w:rPrChange>
        </w:rPr>
        <w:pPrChange w:id="9036" w:author="rkbansal" w:date="2020-11-30T00:26:00Z">
          <w:pPr>
            <w:pStyle w:val="Heading3"/>
            <w:shd w:val="clear" w:color="auto" w:fill="FFFFFF"/>
            <w:spacing w:before="0" w:after="288" w:line="288" w:lineRule="atLeast"/>
          </w:pPr>
        </w:pPrChange>
      </w:pPr>
      <w:ins w:id="9037" w:author="rkbansal" w:date="2020-11-30T00:25:00Z">
        <w:r w:rsidRPr="00C23989">
          <w:rPr>
            <w:b/>
            <w:bCs/>
            <w:rPrChange w:id="9038" w:author="rkbansal" w:date="2020-11-30T00:26:00Z">
              <w:rPr/>
            </w:rPrChange>
          </w:rPr>
          <w:t>Ehcache Cache Configuration</w:t>
        </w:r>
      </w:ins>
    </w:p>
    <w:p w14:paraId="1CCA322E" w14:textId="3DDF5D72" w:rsidR="00DE6431" w:rsidRDefault="00DE6431">
      <w:pPr>
        <w:ind w:left="720"/>
        <w:rPr>
          <w:ins w:id="9039" w:author="rkbansal" w:date="2020-11-30T00:26:00Z"/>
          <w:color w:val="FF0000"/>
        </w:rPr>
        <w:pPrChange w:id="9040" w:author="rkbansal" w:date="2020-11-30T00:26:00Z">
          <w:pPr>
            <w:ind w:firstLine="720"/>
          </w:pPr>
        </w:pPrChange>
      </w:pPr>
      <w:ins w:id="9041"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9042" w:author="rkbansal" w:date="2020-11-29T22:04:00Z"/>
          <w:rFonts w:eastAsiaTheme="majorEastAsia" w:cstheme="majorBidi"/>
          <w:b/>
          <w:color w:val="2F5496" w:themeColor="accent1" w:themeShade="BF"/>
          <w:sz w:val="28"/>
          <w:szCs w:val="26"/>
          <w:rPrChange w:id="9043" w:author="rkbansal" w:date="2020-11-29T22:04:00Z">
            <w:rPr>
              <w:ins w:id="9044" w:author="rkbansal" w:date="2020-11-29T22:04:00Z"/>
              <w:bCs/>
              <w:color w:val="FF0000"/>
            </w:rPr>
          </w:rPrChange>
        </w:rPr>
        <w:pPrChange w:id="9045" w:author="rkbansal" w:date="2020-11-30T00:26:00Z">
          <w:pPr>
            <w:pStyle w:val="ListParagraph"/>
            <w:numPr>
              <w:numId w:val="74"/>
            </w:numPr>
            <w:ind w:hanging="360"/>
          </w:pPr>
        </w:pPrChange>
      </w:pPr>
      <w:ins w:id="9046" w:author="rkbansal" w:date="2020-11-29T22:02:00Z">
        <w:r>
          <w:rPr>
            <w:color w:val="FF0000"/>
          </w:rPr>
          <w:t xml:space="preserve">ehcache.xml </w:t>
        </w:r>
      </w:ins>
      <w:ins w:id="9047" w:author="rkbansal" w:date="2020-11-29T22:03:00Z">
        <w:r w:rsidRPr="00360394">
          <w:rPr>
            <w:rPrChange w:id="9048"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9049" w:author="rkbansal" w:date="2020-11-29T21:38:00Z"/>
          <w:rFonts w:eastAsiaTheme="majorEastAsia" w:cstheme="majorBidi"/>
          <w:b/>
          <w:color w:val="2F5496" w:themeColor="accent1" w:themeShade="BF"/>
          <w:sz w:val="28"/>
          <w:szCs w:val="26"/>
        </w:rPr>
        <w:pPrChange w:id="9050" w:author="rkbansal" w:date="2020-11-29T22:04:00Z">
          <w:pPr/>
        </w:pPrChange>
      </w:pPr>
      <w:ins w:id="9051"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9052" w:author="rkbansal" w:date="2020-11-30T00:33:00Z"/>
          <w:rFonts w:eastAsiaTheme="majorEastAsia" w:cstheme="majorBidi"/>
          <w:b/>
          <w:color w:val="2F5496" w:themeColor="accent1" w:themeShade="BF"/>
          <w:sz w:val="28"/>
          <w:szCs w:val="26"/>
          <w:rPrChange w:id="9053" w:author="rkbansal" w:date="2020-11-30T00:33:00Z">
            <w:rPr>
              <w:ins w:id="9054" w:author="rkbansal" w:date="2020-11-30T00:33:00Z"/>
              <w:rFonts w:ascii="Proxima" w:hAnsi="Proxima"/>
              <w:color w:val="2B3636"/>
              <w:spacing w:val="4"/>
              <w:sz w:val="26"/>
              <w:szCs w:val="26"/>
              <w:shd w:val="clear" w:color="auto" w:fill="FFFFFF"/>
            </w:rPr>
          </w:rPrChange>
        </w:rPr>
      </w:pPr>
      <w:ins w:id="9055" w:author="rkbansal" w:date="2020-11-30T00:27:00Z">
        <w:r w:rsidRPr="00DC3A1E">
          <w:rPr>
            <w:rFonts w:ascii="Proxima" w:hAnsi="Proxima"/>
            <w:color w:val="2B3636"/>
            <w:spacing w:val="4"/>
            <w:sz w:val="26"/>
            <w:szCs w:val="26"/>
            <w:shd w:val="clear" w:color="auto" w:fill="FFFFFF"/>
            <w:rPrChange w:id="9056" w:author="rkbansal" w:date="2020-11-30T00:28:00Z">
              <w:rPr>
                <w:b/>
                <w:sz w:val="28"/>
              </w:rPr>
            </w:rPrChange>
          </w:rPr>
          <w:t xml:space="preserve">Feign Client is being used </w:t>
        </w:r>
      </w:ins>
      <w:ins w:id="9057" w:author="rkbansal" w:date="2020-11-30T00:28:00Z">
        <w:r w:rsidRPr="00DC3A1E">
          <w:rPr>
            <w:rFonts w:ascii="Proxima" w:hAnsi="Proxima"/>
            <w:color w:val="2B3636"/>
            <w:spacing w:val="4"/>
            <w:sz w:val="26"/>
            <w:szCs w:val="26"/>
            <w:shd w:val="clear" w:color="auto" w:fill="FFFFFF"/>
            <w:rPrChange w:id="9058"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9059" w:author="rkbansal" w:date="2020-11-30T00:33:00Z"/>
          <w:rFonts w:eastAsiaTheme="majorEastAsia" w:cstheme="majorBidi"/>
          <w:b/>
          <w:bCs/>
          <w:color w:val="2F5496" w:themeColor="accent1" w:themeShade="BF"/>
          <w:sz w:val="28"/>
          <w:szCs w:val="26"/>
          <w:rPrChange w:id="9060" w:author="rkbansal" w:date="2020-11-30T00:34:00Z">
            <w:rPr>
              <w:ins w:id="9061" w:author="rkbansal" w:date="2020-11-30T00:33:00Z"/>
              <w:rFonts w:ascii="Proxima" w:hAnsi="Proxima"/>
              <w:color w:val="2B3636"/>
              <w:spacing w:val="4"/>
              <w:sz w:val="26"/>
              <w:szCs w:val="26"/>
              <w:shd w:val="clear" w:color="auto" w:fill="FFFFFF"/>
            </w:rPr>
          </w:rPrChange>
        </w:rPr>
        <w:pPrChange w:id="9062" w:author="rkbansal" w:date="2020-11-30T00:34:00Z">
          <w:pPr>
            <w:pStyle w:val="ListParagraph"/>
            <w:numPr>
              <w:numId w:val="74"/>
            </w:numPr>
            <w:ind w:hanging="360"/>
          </w:pPr>
        </w:pPrChange>
      </w:pPr>
      <w:ins w:id="9063" w:author="rkbansal" w:date="2020-11-30T00:33:00Z">
        <w:r w:rsidRPr="00B369DF">
          <w:rPr>
            <w:rFonts w:ascii="Proxima" w:hAnsi="Proxima"/>
            <w:b/>
            <w:bCs/>
            <w:color w:val="538135" w:themeColor="accent6" w:themeShade="BF"/>
            <w:spacing w:val="4"/>
            <w:sz w:val="26"/>
            <w:szCs w:val="26"/>
            <w:shd w:val="clear" w:color="auto" w:fill="FFFFFF"/>
            <w:rPrChange w:id="9064" w:author="rkbansal" w:date="2020-11-30T00:34:00Z">
              <w:rPr>
                <w:rFonts w:ascii="Proxima" w:hAnsi="Proxima"/>
                <w:color w:val="2B3636"/>
                <w:spacing w:val="4"/>
                <w:sz w:val="26"/>
                <w:szCs w:val="26"/>
                <w:shd w:val="clear" w:color="auto" w:fill="FFFFFF"/>
              </w:rPr>
            </w:rPrChange>
          </w:rPr>
          <w:t>Fei</w:t>
        </w:r>
      </w:ins>
      <w:ins w:id="9065" w:author="rkbansal" w:date="2020-11-30T00:34:00Z">
        <w:r w:rsidRPr="00B369DF">
          <w:rPr>
            <w:rFonts w:ascii="Proxima" w:hAnsi="Proxima"/>
            <w:b/>
            <w:bCs/>
            <w:color w:val="538135" w:themeColor="accent6" w:themeShade="BF"/>
            <w:spacing w:val="4"/>
            <w:sz w:val="26"/>
            <w:szCs w:val="26"/>
            <w:shd w:val="clear" w:color="auto" w:fill="FFFFFF"/>
            <w:rPrChange w:id="9066" w:author="rkbansal" w:date="2020-11-30T00:34:00Z">
              <w:rPr>
                <w:rFonts w:ascii="Proxima" w:hAnsi="Proxima"/>
                <w:color w:val="2B3636"/>
                <w:spacing w:val="4"/>
                <w:sz w:val="26"/>
                <w:szCs w:val="26"/>
                <w:shd w:val="clear" w:color="auto" w:fill="FFFFFF"/>
              </w:rPr>
            </w:rPrChange>
          </w:rPr>
          <w:t xml:space="preserve">gnClient: </w:t>
        </w:r>
      </w:ins>
      <w:ins w:id="9067" w:author="rkbansal" w:date="2020-11-30T00:33:00Z">
        <w:r w:rsidRPr="00B369DF">
          <w:rPr>
            <w:rFonts w:ascii="Proxima" w:hAnsi="Proxima"/>
            <w:b/>
            <w:bCs/>
            <w:color w:val="538135" w:themeColor="accent6" w:themeShade="BF"/>
            <w:spacing w:val="4"/>
            <w:sz w:val="26"/>
            <w:szCs w:val="26"/>
            <w:shd w:val="clear" w:color="auto" w:fill="FFFFFF"/>
            <w:rPrChange w:id="9068"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9069" w:author="rkbansal" w:date="2020-11-30T00:34:00Z"/>
          <w:rFonts w:eastAsiaTheme="majorEastAsia" w:cstheme="majorBidi"/>
          <w:b/>
          <w:color w:val="2F5496" w:themeColor="accent1" w:themeShade="BF"/>
          <w:sz w:val="28"/>
          <w:szCs w:val="26"/>
          <w:rPrChange w:id="9070" w:author="rkbansal" w:date="2020-11-30T00:34:00Z">
            <w:rPr>
              <w:ins w:id="9071" w:author="rkbansal" w:date="2020-11-30T00:34:00Z"/>
              <w:b/>
              <w:sz w:val="28"/>
            </w:rPr>
          </w:rPrChange>
        </w:rPr>
        <w:pPrChange w:id="9072" w:author="rkbansal" w:date="2020-11-30T00:34:00Z">
          <w:pPr>
            <w:pStyle w:val="ListParagraph"/>
            <w:numPr>
              <w:numId w:val="74"/>
            </w:numPr>
            <w:ind w:hanging="360"/>
          </w:pPr>
        </w:pPrChange>
      </w:pPr>
    </w:p>
    <w:p w14:paraId="0DB8C630" w14:textId="02F721AE" w:rsidR="00C63E2A" w:rsidRPr="00DC3A1E" w:rsidRDefault="00B369DF">
      <w:pPr>
        <w:pStyle w:val="ListParagraph"/>
        <w:rPr>
          <w:ins w:id="9073" w:author="rkbansal" w:date="2020-11-29T22:04:00Z"/>
          <w:rFonts w:eastAsiaTheme="majorEastAsia" w:cstheme="majorBidi"/>
          <w:b/>
          <w:color w:val="2F5496" w:themeColor="accent1" w:themeShade="BF"/>
          <w:sz w:val="28"/>
          <w:szCs w:val="26"/>
          <w:rPrChange w:id="9074" w:author="rkbansal" w:date="2020-11-30T00:28:00Z">
            <w:rPr>
              <w:ins w:id="9075" w:author="rkbansal" w:date="2020-11-29T22:04:00Z"/>
              <w:rFonts w:eastAsiaTheme="majorEastAsia" w:cstheme="majorBidi"/>
              <w:color w:val="2F5496" w:themeColor="accent1" w:themeShade="BF"/>
              <w:szCs w:val="26"/>
            </w:rPr>
          </w:rPrChange>
        </w:rPr>
        <w:pPrChange w:id="9076" w:author="rkbansal" w:date="2020-11-30T00:34:00Z">
          <w:pPr/>
        </w:pPrChange>
      </w:pPr>
      <w:ins w:id="9077"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8353425" cy="3181350"/>
                      </a:xfrm>
                      <a:prstGeom prst="rect">
                        <a:avLst/>
                      </a:prstGeom>
                    </pic:spPr>
                  </pic:pic>
                </a:graphicData>
              </a:graphic>
            </wp:inline>
          </w:drawing>
        </w:r>
        <w:r w:rsidRPr="00DC3A1E">
          <w:rPr>
            <w:b/>
            <w:sz w:val="28"/>
          </w:rPr>
          <w:t xml:space="preserve"> </w:t>
        </w:r>
      </w:ins>
      <w:ins w:id="9078" w:author="rkbansal" w:date="2020-11-29T22:04:00Z">
        <w:r w:rsidR="00C63E2A" w:rsidRPr="00DC3A1E">
          <w:rPr>
            <w:b/>
            <w:sz w:val="28"/>
            <w:rPrChange w:id="9079" w:author="rkbansal" w:date="2020-11-30T00:28:00Z">
              <w:rPr/>
            </w:rPrChange>
          </w:rPr>
          <w:br w:type="page"/>
        </w:r>
      </w:ins>
    </w:p>
    <w:p w14:paraId="29D7B2C4" w14:textId="6FF87E52" w:rsidR="00B369DF" w:rsidRPr="00B369DF" w:rsidRDefault="00B369DF" w:rsidP="00B369DF">
      <w:pPr>
        <w:pStyle w:val="ListParagraph"/>
        <w:numPr>
          <w:ilvl w:val="1"/>
          <w:numId w:val="82"/>
        </w:numPr>
        <w:rPr>
          <w:ins w:id="9080" w:author="rkbansal" w:date="2020-11-30T00:35:00Z"/>
          <w:rFonts w:eastAsiaTheme="majorEastAsia" w:cstheme="majorBidi"/>
          <w:b/>
          <w:bCs/>
          <w:color w:val="2F5496" w:themeColor="accent1" w:themeShade="BF"/>
          <w:sz w:val="28"/>
          <w:szCs w:val="26"/>
          <w:rPrChange w:id="9081" w:author="rkbansal" w:date="2020-11-30T00:35:00Z">
            <w:rPr>
              <w:ins w:id="9082" w:author="rkbansal" w:date="2020-11-30T00:35:00Z"/>
              <w:rFonts w:ascii="Proxima" w:hAnsi="Proxima"/>
              <w:b/>
              <w:bCs/>
              <w:color w:val="538135" w:themeColor="accent6" w:themeShade="BF"/>
              <w:spacing w:val="4"/>
              <w:sz w:val="26"/>
              <w:szCs w:val="26"/>
              <w:shd w:val="clear" w:color="auto" w:fill="FFFFFF"/>
            </w:rPr>
          </w:rPrChange>
        </w:rPr>
      </w:pPr>
      <w:ins w:id="9083"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9084" w:author="rkbansal" w:date="2020-11-30T00:35:00Z"/>
          <w:rFonts w:eastAsiaTheme="majorEastAsia" w:cstheme="majorBidi"/>
          <w:b/>
          <w:bCs/>
          <w:color w:val="2F5496" w:themeColor="accent1" w:themeShade="BF"/>
          <w:sz w:val="28"/>
          <w:szCs w:val="26"/>
        </w:rPr>
        <w:pPrChange w:id="9085" w:author="rkbansal" w:date="2020-11-30T00:35:00Z">
          <w:pPr>
            <w:pStyle w:val="ListParagraph"/>
            <w:numPr>
              <w:ilvl w:val="1"/>
              <w:numId w:val="82"/>
            </w:numPr>
            <w:ind w:left="1080" w:hanging="360"/>
          </w:pPr>
        </w:pPrChange>
      </w:pPr>
      <w:ins w:id="9086"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9087" w:author="rkbansal" w:date="2020-11-30T00:36:00Z"/>
          <w:rFonts w:eastAsiaTheme="majorEastAsia" w:cstheme="majorBidi"/>
          <w:b/>
          <w:bCs/>
          <w:color w:val="2F5496" w:themeColor="accent1" w:themeShade="BF"/>
          <w:sz w:val="28"/>
          <w:szCs w:val="26"/>
          <w:rPrChange w:id="9088" w:author="rkbansal" w:date="2020-11-30T00:36:00Z">
            <w:rPr>
              <w:ins w:id="9089" w:author="rkbansal" w:date="2020-11-30T00:36:00Z"/>
              <w:rFonts w:ascii="Proxima" w:hAnsi="Proxima"/>
              <w:b/>
              <w:bCs/>
              <w:color w:val="538135" w:themeColor="accent6" w:themeShade="BF"/>
              <w:spacing w:val="4"/>
              <w:sz w:val="26"/>
              <w:szCs w:val="26"/>
              <w:shd w:val="clear" w:color="auto" w:fill="FFFFFF"/>
            </w:rPr>
          </w:rPrChange>
        </w:rPr>
      </w:pPr>
      <w:ins w:id="9090"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9091" w:author="rkbansal" w:date="2020-11-30T00:36:00Z">
        <w:r w:rsidR="00B51E32">
          <w:rPr>
            <w:rFonts w:ascii="Proxima" w:hAnsi="Proxima"/>
            <w:b/>
            <w:bCs/>
            <w:color w:val="538135" w:themeColor="accent6" w:themeShade="BF"/>
            <w:spacing w:val="4"/>
            <w:sz w:val="26"/>
            <w:szCs w:val="26"/>
            <w:shd w:val="clear" w:color="auto" w:fill="FFFFFF"/>
          </w:rPr>
          <w:t>User</w:t>
        </w:r>
      </w:ins>
      <w:ins w:id="9092"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9093" w:author="rkbansal" w:date="2020-11-30T00:35:00Z"/>
          <w:rFonts w:eastAsiaTheme="majorEastAsia" w:cstheme="majorBidi"/>
          <w:b/>
          <w:bCs/>
          <w:color w:val="2F5496" w:themeColor="accent1" w:themeShade="BF"/>
          <w:sz w:val="28"/>
          <w:szCs w:val="26"/>
        </w:rPr>
        <w:pPrChange w:id="9094" w:author="rkbansal" w:date="2020-11-30T00:36:00Z">
          <w:pPr>
            <w:pStyle w:val="ListParagraph"/>
            <w:numPr>
              <w:ilvl w:val="1"/>
              <w:numId w:val="82"/>
            </w:numPr>
            <w:ind w:left="1080" w:hanging="360"/>
          </w:pPr>
        </w:pPrChange>
      </w:pPr>
      <w:ins w:id="9095"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9096" w:author="rkbansal" w:date="2020-11-30T00:37:00Z"/>
          <w:b/>
          <w:sz w:val="28"/>
        </w:rPr>
      </w:pPr>
      <w:ins w:id="9097" w:author="rkbansal" w:date="2020-11-30T00:37:00Z">
        <w:r>
          <w:rPr>
            <w:b/>
            <w:sz w:val="28"/>
          </w:rPr>
          <w:t>How to use the Cache in other projects.</w:t>
        </w:r>
      </w:ins>
    </w:p>
    <w:p w14:paraId="7069BCDC" w14:textId="77777777" w:rsidR="007D258D" w:rsidRPr="00396E0F" w:rsidRDefault="007D258D" w:rsidP="007D258D">
      <w:pPr>
        <w:ind w:left="720"/>
        <w:rPr>
          <w:ins w:id="9098" w:author="rkbansal" w:date="2020-11-30T00:37:00Z"/>
          <w:bCs/>
          <w:sz w:val="28"/>
          <w:rPrChange w:id="9099" w:author="rkbansal" w:date="2020-11-30T00:41:00Z">
            <w:rPr>
              <w:ins w:id="9100" w:author="rkbansal" w:date="2020-11-30T00:37:00Z"/>
              <w:b/>
              <w:sz w:val="28"/>
            </w:rPr>
          </w:rPrChange>
        </w:rPr>
      </w:pPr>
      <w:ins w:id="9101" w:author="rkbansal" w:date="2020-11-30T00:37:00Z">
        <w:r w:rsidRPr="00396E0F">
          <w:rPr>
            <w:bCs/>
            <w:sz w:val="28"/>
            <w:rPrChange w:id="9102"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103" w:author="rkbansal" w:date="2020-11-30T00:39:00Z"/>
          <w:bCs/>
          <w:sz w:val="28"/>
          <w:rPrChange w:id="9104" w:author="rkbansal" w:date="2020-11-30T00:41:00Z">
            <w:rPr>
              <w:ins w:id="9105" w:author="rkbansal" w:date="2020-11-30T00:39:00Z"/>
              <w:b/>
              <w:sz w:val="28"/>
            </w:rPr>
          </w:rPrChange>
        </w:rPr>
      </w:pPr>
      <w:ins w:id="9106" w:author="rkbansal" w:date="2020-11-30T00:37:00Z">
        <w:r w:rsidRPr="00396E0F">
          <w:rPr>
            <w:bCs/>
            <w:sz w:val="28"/>
            <w:rPrChange w:id="9107" w:author="rkbansal" w:date="2020-11-30T00:41:00Z">
              <w:rPr/>
            </w:rPrChange>
          </w:rPr>
          <w:t>Import the dependency of</w:t>
        </w:r>
      </w:ins>
      <w:ins w:id="9108" w:author="rkbansal" w:date="2020-11-30T00:38:00Z">
        <w:r w:rsidRPr="00396E0F">
          <w:rPr>
            <w:bCs/>
            <w:sz w:val="28"/>
            <w:rPrChange w:id="9109" w:author="rkbansal" w:date="2020-11-30T00:41:00Z">
              <w:rPr/>
            </w:rPrChange>
          </w:rPr>
          <w:t xml:space="preserve"> cache-service</w:t>
        </w:r>
      </w:ins>
    </w:p>
    <w:p w14:paraId="7E108388" w14:textId="1276DB8A" w:rsidR="00617932" w:rsidRPr="00396E0F" w:rsidRDefault="00617932" w:rsidP="00617932">
      <w:pPr>
        <w:pStyle w:val="ListParagraph"/>
        <w:ind w:left="1440"/>
        <w:rPr>
          <w:ins w:id="9110" w:author="rkbansal" w:date="2020-11-30T00:39:00Z"/>
          <w:bCs/>
          <w:sz w:val="28"/>
          <w:rPrChange w:id="9111" w:author="rkbansal" w:date="2020-11-30T00:41:00Z">
            <w:rPr>
              <w:ins w:id="9112" w:author="rkbansal" w:date="2020-11-30T00:39:00Z"/>
              <w:b/>
              <w:sz w:val="28"/>
            </w:rPr>
          </w:rPrChange>
        </w:rPr>
      </w:pPr>
      <w:ins w:id="9113" w:author="rkbansal" w:date="2020-11-30T00:39:00Z">
        <w:r w:rsidRPr="00396E0F">
          <w:rPr>
            <w:bCs/>
            <w:noProof/>
            <w:rPrChange w:id="9114"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115" w:author="rkbansal" w:date="2020-11-30T00:40:00Z"/>
          <w:bCs/>
          <w:sz w:val="28"/>
          <w:rPrChange w:id="9116" w:author="rkbansal" w:date="2020-11-30T00:41:00Z">
            <w:rPr>
              <w:ins w:id="9117" w:author="rkbansal" w:date="2020-11-30T00:40:00Z"/>
              <w:b/>
              <w:sz w:val="28"/>
            </w:rPr>
          </w:rPrChange>
        </w:rPr>
      </w:pPr>
      <w:ins w:id="9118" w:author="rkbansal" w:date="2020-11-30T00:40:00Z">
        <w:r w:rsidRPr="00396E0F">
          <w:rPr>
            <w:bCs/>
            <w:sz w:val="28"/>
            <w:rPrChange w:id="9119"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120" w:author="rkbansal" w:date="2020-11-30T00:40:00Z"/>
          <w:b/>
          <w:sz w:val="28"/>
        </w:rPr>
        <w:pPrChange w:id="9121" w:author="rkbansal" w:date="2020-11-30T00:40:00Z">
          <w:pPr>
            <w:pStyle w:val="ListParagraph"/>
            <w:numPr>
              <w:ilvl w:val="1"/>
              <w:numId w:val="74"/>
            </w:numPr>
            <w:ind w:left="1440" w:hanging="360"/>
          </w:pPr>
        </w:pPrChange>
      </w:pPr>
      <w:ins w:id="9122"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123" w:author="rkbansal" w:date="2020-11-30T00:44:00Z"/>
          <w:b/>
          <w:sz w:val="28"/>
        </w:rPr>
      </w:pPr>
      <w:ins w:id="9124" w:author="rkbansal" w:date="2020-11-30T00:45:00Z">
        <w:r>
          <w:rPr>
            <w:b/>
            <w:sz w:val="28"/>
          </w:rPr>
          <w:t xml:space="preserve">Cache used </w:t>
        </w:r>
      </w:ins>
      <w:ins w:id="9125"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9126" w:author="rkbansal" w:date="2020-11-30T00:39:00Z"/>
          <w:b/>
          <w:sz w:val="28"/>
        </w:rPr>
        <w:pPrChange w:id="9127" w:author="rkbansal" w:date="2020-11-30T00:44:00Z">
          <w:pPr>
            <w:pStyle w:val="ListParagraph"/>
            <w:numPr>
              <w:ilvl w:val="1"/>
              <w:numId w:val="74"/>
            </w:numPr>
            <w:ind w:left="1440" w:hanging="360"/>
          </w:pPr>
        </w:pPrChange>
      </w:pPr>
      <w:ins w:id="9128"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129" w:author="rkbansal" w:date="2020-11-30T00:39:00Z"/>
          <w:b/>
          <w:sz w:val="28"/>
        </w:rPr>
        <w:pPrChange w:id="9130"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131" w:author="rkbansal" w:date="2020-11-30T00:39:00Z"/>
          <w:b/>
          <w:sz w:val="28"/>
          <w:rPrChange w:id="9132" w:author="rkbansal" w:date="2020-11-30T00:39:00Z">
            <w:rPr>
              <w:ins w:id="9133" w:author="rkbansal" w:date="2020-11-30T00:39:00Z"/>
            </w:rPr>
          </w:rPrChange>
        </w:rPr>
        <w:pPrChange w:id="9134"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135" w:author="rkbansal" w:date="2020-11-30T00:36:00Z"/>
          <w:b/>
          <w:sz w:val="28"/>
          <w:rPrChange w:id="9136" w:author="rkbansal" w:date="2020-11-30T00:38:00Z">
            <w:rPr>
              <w:ins w:id="9137" w:author="rkbansal" w:date="2020-11-30T00:36:00Z"/>
            </w:rPr>
          </w:rPrChange>
        </w:rPr>
        <w:pPrChange w:id="9138" w:author="rkbansal" w:date="2020-11-30T00:38:00Z">
          <w:pPr/>
        </w:pPrChange>
      </w:pPr>
      <w:ins w:id="9139" w:author="rkbansal" w:date="2020-11-30T00:34:00Z">
        <w:r w:rsidRPr="00617932">
          <w:rPr>
            <w:b/>
            <w:sz w:val="28"/>
            <w:rPrChange w:id="9140" w:author="rkbansal" w:date="2020-11-30T00:38:00Z">
              <w:rPr/>
            </w:rPrChange>
          </w:rPr>
          <w:br w:type="page"/>
        </w:r>
      </w:ins>
    </w:p>
    <w:p w14:paraId="05EE3BF8" w14:textId="77777777" w:rsidR="007D258D" w:rsidRDefault="007D258D">
      <w:pPr>
        <w:rPr>
          <w:ins w:id="9141"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9142" w:author="rkbansal" w:date="2021-01-13T20:25:00Z"/>
          <w:rFonts w:ascii="Georgia" w:hAnsi="Georgia"/>
          <w:b/>
          <w:sz w:val="28"/>
        </w:rPr>
      </w:pPr>
      <w:ins w:id="9143" w:author="rkbansal" w:date="2020-12-11T20:00:00Z">
        <w:r>
          <w:rPr>
            <w:rFonts w:ascii="Georgia" w:hAnsi="Georgia"/>
            <w:b/>
            <w:sz w:val="28"/>
          </w:rPr>
          <w:t>Message Sender</w:t>
        </w:r>
      </w:ins>
      <w:ins w:id="9144" w:author="rkbansal" w:date="2020-11-30T22:32:00Z">
        <w:r w:rsidR="00726FB7">
          <w:rPr>
            <w:rFonts w:ascii="Georgia" w:hAnsi="Georgia"/>
            <w:b/>
            <w:sz w:val="28"/>
          </w:rPr>
          <w:t xml:space="preserve"> </w:t>
        </w:r>
        <w:r w:rsidR="00726FB7" w:rsidRPr="00981242">
          <w:rPr>
            <w:rFonts w:ascii="Georgia" w:hAnsi="Georgia"/>
            <w:b/>
            <w:sz w:val="28"/>
          </w:rPr>
          <w:t>Service</w:t>
        </w:r>
      </w:ins>
      <w:ins w:id="9145" w:author="rkbansal" w:date="2021-01-13T20:11:00Z">
        <w:r w:rsidR="00CF7C3E">
          <w:rPr>
            <w:rFonts w:ascii="Georgia" w:hAnsi="Georgia"/>
            <w:b/>
            <w:sz w:val="28"/>
          </w:rPr>
          <w:t xml:space="preserve"> </w:t>
        </w:r>
      </w:ins>
      <w:ins w:id="9146" w:author="rkbansal" w:date="2020-12-11T20:01:00Z">
        <w:r w:rsidR="00E05568">
          <w:rPr>
            <w:rFonts w:ascii="Georgia" w:hAnsi="Georgia"/>
            <w:b/>
            <w:sz w:val="28"/>
          </w:rPr>
          <w:t>(Kafka)</w:t>
        </w:r>
      </w:ins>
    </w:p>
    <w:p w14:paraId="79358096" w14:textId="21320935" w:rsidR="003D5A65" w:rsidRPr="003D5A65" w:rsidRDefault="003D5A65">
      <w:pPr>
        <w:rPr>
          <w:ins w:id="9147" w:author="rkbansal" w:date="2021-01-13T20:24:00Z"/>
          <w:b/>
          <w:bCs/>
          <w:color w:val="ED7D31" w:themeColor="accent2"/>
          <w:sz w:val="28"/>
          <w:szCs w:val="28"/>
          <w:rPrChange w:id="9148" w:author="rkbansal" w:date="2021-01-13T20:25:00Z">
            <w:rPr>
              <w:ins w:id="9149" w:author="rkbansal" w:date="2021-01-13T20:24:00Z"/>
              <w:rFonts w:ascii="Georgia" w:hAnsi="Georgia"/>
              <w:b/>
              <w:sz w:val="28"/>
            </w:rPr>
          </w:rPrChange>
        </w:rPr>
        <w:pPrChange w:id="9150" w:author="rkbansal" w:date="2021-01-13T20:25:00Z">
          <w:pPr>
            <w:pStyle w:val="Heading2"/>
          </w:pPr>
        </w:pPrChange>
      </w:pPr>
      <w:ins w:id="9151" w:author="rkbansal" w:date="2021-01-13T20:25:00Z">
        <w:r w:rsidRPr="003D5A65">
          <w:rPr>
            <w:b/>
            <w:bCs/>
            <w:color w:val="ED7D31" w:themeColor="accent2"/>
            <w:sz w:val="28"/>
            <w:szCs w:val="28"/>
            <w:rPrChange w:id="9152" w:author="rkbansal" w:date="2021-01-13T20:25:00Z">
              <w:rPr/>
            </w:rPrChange>
          </w:rPr>
          <w:t xml:space="preserve">Why </w:t>
        </w:r>
        <w:r w:rsidRPr="003D5A65">
          <w:rPr>
            <w:b/>
            <w:bCs/>
            <w:color w:val="ED7D31" w:themeColor="accent2"/>
            <w:sz w:val="28"/>
            <w:szCs w:val="28"/>
            <w:rPrChange w:id="9153" w:author="rkbansal" w:date="2021-01-13T20:25:00Z">
              <w:rPr>
                <w:b/>
                <w:bCs/>
                <w:color w:val="ED7D31" w:themeColor="accent2"/>
                <w:sz w:val="28"/>
                <w:szCs w:val="28"/>
              </w:rPr>
            </w:rPrChange>
          </w:rPr>
          <w:t>Kafka</w:t>
        </w:r>
        <w:r w:rsidRPr="003D5A65">
          <w:rPr>
            <w:b/>
            <w:bCs/>
            <w:color w:val="ED7D31" w:themeColor="accent2"/>
            <w:sz w:val="28"/>
            <w:szCs w:val="28"/>
            <w:rPrChange w:id="9154"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9155" w:author="rkbansal" w:date="2021-01-13T20:25:00Z"/>
          <w:rFonts w:eastAsia="Times New Roman" w:cs="Times New Roman"/>
          <w:color w:val="3D455C"/>
          <w:lang w:eastAsia="en-IN"/>
          <w:rPrChange w:id="9156" w:author="rkbansal" w:date="2021-01-13T20:25:00Z">
            <w:rPr>
              <w:ins w:id="9157" w:author="rkbansal" w:date="2021-01-13T20:25:00Z"/>
              <w:rFonts w:ascii="Roboto Slab" w:eastAsia="Times New Roman" w:hAnsi="Roboto Slab" w:cs="Times New Roman"/>
              <w:color w:val="3D455C"/>
              <w:sz w:val="33"/>
              <w:szCs w:val="33"/>
              <w:lang w:eastAsia="en-IN"/>
            </w:rPr>
          </w:rPrChange>
        </w:rPr>
        <w:pPrChange w:id="9158" w:author="rkbansal" w:date="2021-01-13T20:25:00Z">
          <w:pPr>
            <w:shd w:val="clear" w:color="auto" w:fill="FFFFFF"/>
            <w:spacing w:before="450" w:after="0" w:line="240" w:lineRule="auto"/>
          </w:pPr>
        </w:pPrChange>
      </w:pPr>
      <w:ins w:id="9159" w:author="rkbansal" w:date="2021-01-13T20:25:00Z">
        <w:r w:rsidRPr="003D5A65">
          <w:rPr>
            <w:rFonts w:eastAsia="Times New Roman" w:cs="Times New Roman"/>
            <w:color w:val="3D455C"/>
            <w:lang w:eastAsia="en-IN"/>
            <w:rPrChange w:id="9160"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9161" w:author="rkbansal" w:date="2021-01-13T20:25:00Z"/>
          <w:rFonts w:eastAsia="Times New Roman" w:cs="Times New Roman"/>
          <w:color w:val="3D455C"/>
          <w:lang w:eastAsia="en-IN"/>
          <w:rPrChange w:id="9162" w:author="rkbansal" w:date="2021-01-13T20:25:00Z">
            <w:rPr>
              <w:ins w:id="9163" w:author="rkbansal" w:date="2021-01-13T20:25:00Z"/>
              <w:rFonts w:ascii="Roboto Slab" w:eastAsia="Times New Roman" w:hAnsi="Roboto Slab" w:cs="Times New Roman"/>
              <w:color w:val="3D455C"/>
              <w:sz w:val="33"/>
              <w:szCs w:val="33"/>
              <w:lang w:eastAsia="en-IN"/>
            </w:rPr>
          </w:rPrChange>
        </w:rPr>
        <w:pPrChange w:id="9164" w:author="rkbansal" w:date="2021-01-13T20:25:00Z">
          <w:pPr>
            <w:shd w:val="clear" w:color="auto" w:fill="FFFFFF"/>
            <w:spacing w:before="450" w:after="0" w:line="240" w:lineRule="auto"/>
          </w:pPr>
        </w:pPrChange>
      </w:pPr>
      <w:ins w:id="9165" w:author="rkbansal" w:date="2021-01-13T20:25:00Z">
        <w:r w:rsidRPr="003D5A65">
          <w:rPr>
            <w:rFonts w:eastAsia="Times New Roman" w:cs="Times New Roman"/>
            <w:color w:val="3D455C"/>
            <w:lang w:eastAsia="en-IN"/>
            <w:rPrChange w:id="9166"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9167" w:author="rkbansal" w:date="2021-01-13T20:25:00Z"/>
          <w:rFonts w:eastAsia="Times New Roman" w:cs="Times New Roman"/>
          <w:color w:val="3D455C"/>
          <w:lang w:eastAsia="en-IN"/>
          <w:rPrChange w:id="9168" w:author="rkbansal" w:date="2021-01-13T20:25:00Z">
            <w:rPr>
              <w:ins w:id="9169" w:author="rkbansal" w:date="2021-01-13T20:25:00Z"/>
              <w:rFonts w:ascii="Roboto Slab" w:eastAsia="Times New Roman" w:hAnsi="Roboto Slab" w:cs="Times New Roman"/>
              <w:color w:val="3D455C"/>
              <w:sz w:val="33"/>
              <w:szCs w:val="33"/>
              <w:lang w:eastAsia="en-IN"/>
            </w:rPr>
          </w:rPrChange>
        </w:rPr>
        <w:pPrChange w:id="9170" w:author="rkbansal" w:date="2021-01-13T20:25:00Z">
          <w:pPr>
            <w:shd w:val="clear" w:color="auto" w:fill="FFFFFF"/>
            <w:spacing w:before="450" w:after="0" w:line="240" w:lineRule="auto"/>
          </w:pPr>
        </w:pPrChange>
      </w:pPr>
      <w:ins w:id="9171" w:author="rkbansal" w:date="2021-01-13T20:25:00Z">
        <w:r w:rsidRPr="003D5A65">
          <w:rPr>
            <w:rFonts w:eastAsia="Times New Roman" w:cs="Times New Roman"/>
            <w:b/>
            <w:bCs/>
            <w:color w:val="3D455C"/>
            <w:lang w:eastAsia="en-IN"/>
            <w:rPrChange w:id="9172"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9173"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9174" w:author="rkbansal" w:date="2021-01-13T20:26:00Z"/>
          <w:rFonts w:eastAsia="Times New Roman" w:cs="Times New Roman"/>
          <w:color w:val="3D455C"/>
          <w:lang w:eastAsia="en-IN"/>
        </w:rPr>
      </w:pPr>
      <w:ins w:id="9175" w:author="rkbansal" w:date="2021-01-13T20:25:00Z">
        <w:r w:rsidRPr="003D5A65">
          <w:rPr>
            <w:rFonts w:eastAsia="Times New Roman" w:cs="Times New Roman"/>
            <w:color w:val="3D455C"/>
            <w:lang w:eastAsia="en-IN"/>
            <w:rPrChange w:id="9176"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9177" w:author="rkbansal" w:date="2021-01-13T20:26:00Z"/>
          <w:b/>
          <w:bCs/>
          <w:color w:val="ED7D31" w:themeColor="accent2"/>
          <w:sz w:val="28"/>
          <w:szCs w:val="28"/>
        </w:rPr>
      </w:pPr>
    </w:p>
    <w:p w14:paraId="1BB6E197" w14:textId="3A02DE95" w:rsidR="00C22CF6" w:rsidRPr="00C22CF6" w:rsidRDefault="00C22CF6">
      <w:pPr>
        <w:rPr>
          <w:ins w:id="9178" w:author="rkbansal" w:date="2021-01-13T20:26:00Z"/>
          <w:b/>
          <w:bCs/>
          <w:color w:val="ED7D31" w:themeColor="accent2"/>
          <w:sz w:val="28"/>
          <w:szCs w:val="28"/>
          <w:rPrChange w:id="9179" w:author="rkbansal" w:date="2021-01-13T20:26:00Z">
            <w:rPr>
              <w:ins w:id="9180" w:author="rkbansal" w:date="2021-01-13T20:26:00Z"/>
              <w:rFonts w:ascii="Roboto Slab" w:hAnsi="Roboto Slab"/>
              <w:color w:val="212631"/>
              <w:sz w:val="48"/>
              <w:szCs w:val="48"/>
            </w:rPr>
          </w:rPrChange>
        </w:rPr>
        <w:pPrChange w:id="9181" w:author="rkbansal" w:date="2021-01-13T20:26:00Z">
          <w:pPr>
            <w:pStyle w:val="Heading2"/>
            <w:pBdr>
              <w:bottom w:val="single" w:sz="6" w:space="4" w:color="F2F3F3"/>
            </w:pBdr>
            <w:shd w:val="clear" w:color="auto" w:fill="FFFFFF"/>
            <w:spacing w:before="450" w:after="225"/>
          </w:pPr>
        </w:pPrChange>
      </w:pPr>
      <w:ins w:id="9182" w:author="rkbansal" w:date="2021-01-13T20:26:00Z">
        <w:r w:rsidRPr="00C22CF6">
          <w:rPr>
            <w:b/>
            <w:bCs/>
            <w:color w:val="ED7D31" w:themeColor="accent2"/>
            <w:sz w:val="28"/>
            <w:szCs w:val="28"/>
            <w:rPrChange w:id="9183"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9184" w:author="rkbansal" w:date="2021-01-13T20:26:00Z"/>
          <w:rFonts w:ascii="Georgia" w:hAnsi="Georgia"/>
          <w:color w:val="3D455C"/>
          <w:rPrChange w:id="9185" w:author="rkbansal" w:date="2021-01-13T20:26:00Z">
            <w:rPr>
              <w:ins w:id="9186" w:author="rkbansal" w:date="2021-01-13T20:26:00Z"/>
              <w:rFonts w:ascii="Roboto Slab" w:hAnsi="Roboto Slab"/>
              <w:color w:val="3D455C"/>
              <w:sz w:val="33"/>
              <w:szCs w:val="33"/>
            </w:rPr>
          </w:rPrChange>
        </w:rPr>
        <w:pPrChange w:id="9187" w:author="rkbansal" w:date="2021-01-13T20:26:00Z">
          <w:pPr>
            <w:pStyle w:val="NormalWeb"/>
            <w:shd w:val="clear" w:color="auto" w:fill="FFFFFF"/>
            <w:spacing w:before="450" w:beforeAutospacing="0" w:after="0" w:afterAutospacing="0"/>
          </w:pPr>
        </w:pPrChange>
      </w:pPr>
      <w:ins w:id="9188" w:author="rkbansal" w:date="2021-01-13T20:26:00Z">
        <w:r w:rsidRPr="00C22CF6">
          <w:rPr>
            <w:rFonts w:ascii="Georgia" w:hAnsi="Georgia"/>
            <w:color w:val="3D455C"/>
            <w:rPrChange w:id="9189" w:author="rkbansal" w:date="2021-01-13T20:26:00Z">
              <w:rPr>
                <w:rFonts w:ascii="Roboto Slab" w:hAnsi="Roboto Slab"/>
                <w:color w:val="3D455C"/>
                <w:sz w:val="33"/>
                <w:szCs w:val="33"/>
              </w:rPr>
            </w:rPrChange>
          </w:rPr>
          <w:t>Let</w:t>
        </w:r>
        <w:r w:rsidRPr="00C22CF6">
          <w:rPr>
            <w:rFonts w:ascii="Georgia" w:hAnsi="Georgia" w:hint="eastAsia"/>
            <w:color w:val="3D455C"/>
            <w:rPrChange w:id="9190" w:author="rkbansal" w:date="2021-01-13T20:26:00Z">
              <w:rPr>
                <w:rFonts w:ascii="Roboto Slab" w:hAnsi="Roboto Slab" w:hint="eastAsia"/>
                <w:color w:val="3D455C"/>
                <w:sz w:val="33"/>
                <w:szCs w:val="33"/>
              </w:rPr>
            </w:rPrChange>
          </w:rPr>
          <w:t>’</w:t>
        </w:r>
        <w:r w:rsidRPr="00C22CF6">
          <w:rPr>
            <w:rFonts w:ascii="Georgia" w:hAnsi="Georgia"/>
            <w:color w:val="3D455C"/>
            <w:rPrChange w:id="9191"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9192" w:author="rkbansal" w:date="2021-01-13T20:26:00Z"/>
          <w:color w:val="3D455C"/>
          <w:rPrChange w:id="9193" w:author="rkbansal" w:date="2021-01-13T20:27:00Z">
            <w:rPr>
              <w:ins w:id="9194" w:author="rkbansal" w:date="2021-01-13T20:26:00Z"/>
              <w:rFonts w:ascii="Roboto Slab" w:hAnsi="Roboto Slab"/>
              <w:color w:val="3D455C"/>
              <w:sz w:val="33"/>
              <w:szCs w:val="33"/>
            </w:rPr>
          </w:rPrChange>
        </w:rPr>
        <w:pPrChange w:id="9195"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9196" w:author="rkbansal" w:date="2021-01-13T20:26:00Z">
        <w:r w:rsidRPr="00C22CF6">
          <w:rPr>
            <w:rStyle w:val="Strong"/>
            <w:color w:val="3D455C"/>
            <w:rPrChange w:id="9197" w:author="rkbansal" w:date="2021-01-13T20:26:00Z">
              <w:rPr>
                <w:rStyle w:val="Strong"/>
                <w:rFonts w:ascii="Roboto Slab" w:hAnsi="Roboto Slab"/>
                <w:color w:val="3D455C"/>
                <w:sz w:val="33"/>
                <w:szCs w:val="33"/>
              </w:rPr>
            </w:rPrChange>
          </w:rPr>
          <w:t>Producer</w:t>
        </w:r>
        <w:r w:rsidRPr="00C22CF6">
          <w:rPr>
            <w:color w:val="3D455C"/>
            <w:rPrChange w:id="9198"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9199" w:author="rkbansal" w:date="2021-01-13T20:26:00Z"/>
          <w:color w:val="3D455C"/>
          <w:rPrChange w:id="9200" w:author="rkbansal" w:date="2021-01-13T20:26:00Z">
            <w:rPr>
              <w:ins w:id="9201" w:author="rkbansal" w:date="2021-01-13T20:26:00Z"/>
              <w:rFonts w:ascii="Roboto Slab" w:hAnsi="Roboto Slab"/>
              <w:color w:val="3D455C"/>
              <w:sz w:val="33"/>
              <w:szCs w:val="33"/>
            </w:rPr>
          </w:rPrChange>
        </w:rPr>
        <w:pPrChange w:id="920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03" w:author="rkbansal" w:date="2021-01-13T20:26:00Z">
        <w:r w:rsidRPr="00C22CF6">
          <w:rPr>
            <w:rStyle w:val="Strong"/>
            <w:color w:val="3D455C"/>
            <w:rPrChange w:id="9204" w:author="rkbansal" w:date="2021-01-13T20:26:00Z">
              <w:rPr>
                <w:rStyle w:val="Strong"/>
                <w:rFonts w:ascii="Roboto Slab" w:hAnsi="Roboto Slab"/>
                <w:color w:val="3D455C"/>
                <w:sz w:val="33"/>
                <w:szCs w:val="33"/>
              </w:rPr>
            </w:rPrChange>
          </w:rPr>
          <w:t>Consumer</w:t>
        </w:r>
        <w:r w:rsidRPr="00C22CF6">
          <w:rPr>
            <w:color w:val="3D455C"/>
            <w:rPrChange w:id="9205"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9206" w:author="rkbansal" w:date="2021-01-13T20:26:00Z"/>
          <w:color w:val="3D455C"/>
          <w:rPrChange w:id="9207" w:author="rkbansal" w:date="2021-01-13T20:26:00Z">
            <w:rPr>
              <w:ins w:id="9208" w:author="rkbansal" w:date="2021-01-13T20:26:00Z"/>
              <w:rFonts w:ascii="Roboto Slab" w:hAnsi="Roboto Slab"/>
              <w:color w:val="3D455C"/>
              <w:sz w:val="33"/>
              <w:szCs w:val="33"/>
            </w:rPr>
          </w:rPrChange>
        </w:rPr>
        <w:pPrChange w:id="920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10" w:author="rkbansal" w:date="2021-01-13T20:26:00Z">
        <w:r w:rsidRPr="00C22CF6">
          <w:rPr>
            <w:rStyle w:val="Strong"/>
            <w:color w:val="3D455C"/>
            <w:rPrChange w:id="9211" w:author="rkbansal" w:date="2021-01-13T20:26:00Z">
              <w:rPr>
                <w:rStyle w:val="Strong"/>
                <w:rFonts w:ascii="Roboto Slab" w:hAnsi="Roboto Slab"/>
                <w:color w:val="3D455C"/>
                <w:sz w:val="33"/>
                <w:szCs w:val="33"/>
              </w:rPr>
            </w:rPrChange>
          </w:rPr>
          <w:t>Broker</w:t>
        </w:r>
        <w:r w:rsidRPr="00C22CF6">
          <w:rPr>
            <w:color w:val="3D455C"/>
            <w:rPrChange w:id="9212"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9213" w:author="rkbansal" w:date="2021-01-13T20:26:00Z"/>
          <w:color w:val="3D455C"/>
          <w:rPrChange w:id="9214" w:author="rkbansal" w:date="2021-01-13T20:26:00Z">
            <w:rPr>
              <w:ins w:id="9215" w:author="rkbansal" w:date="2021-01-13T20:26:00Z"/>
              <w:rFonts w:ascii="Roboto Slab" w:hAnsi="Roboto Slab"/>
              <w:color w:val="3D455C"/>
              <w:sz w:val="33"/>
              <w:szCs w:val="33"/>
            </w:rPr>
          </w:rPrChange>
        </w:rPr>
        <w:pPrChange w:id="921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17" w:author="rkbansal" w:date="2021-01-13T20:26:00Z">
        <w:r w:rsidRPr="00C22CF6">
          <w:rPr>
            <w:rStyle w:val="Strong"/>
            <w:color w:val="3D455C"/>
            <w:rPrChange w:id="9218" w:author="rkbansal" w:date="2021-01-13T20:26:00Z">
              <w:rPr>
                <w:rStyle w:val="Strong"/>
                <w:rFonts w:ascii="Roboto Slab" w:hAnsi="Roboto Slab"/>
                <w:color w:val="3D455C"/>
                <w:sz w:val="33"/>
                <w:szCs w:val="33"/>
              </w:rPr>
            </w:rPrChange>
          </w:rPr>
          <w:t>Cluster</w:t>
        </w:r>
        <w:r w:rsidRPr="00C22CF6">
          <w:rPr>
            <w:color w:val="3D455C"/>
            <w:rPrChange w:id="9219"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9220" w:author="rkbansal" w:date="2021-01-13T20:26:00Z"/>
          <w:color w:val="3D455C"/>
          <w:rPrChange w:id="9221" w:author="rkbansal" w:date="2021-01-13T20:26:00Z">
            <w:rPr>
              <w:ins w:id="9222" w:author="rkbansal" w:date="2021-01-13T20:26:00Z"/>
              <w:rFonts w:ascii="Roboto Slab" w:hAnsi="Roboto Slab"/>
              <w:color w:val="3D455C"/>
              <w:sz w:val="33"/>
              <w:szCs w:val="33"/>
            </w:rPr>
          </w:rPrChange>
        </w:rPr>
        <w:pPrChange w:id="922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24" w:author="rkbansal" w:date="2021-01-13T20:26:00Z">
        <w:r w:rsidRPr="00C22CF6">
          <w:rPr>
            <w:rStyle w:val="Strong"/>
            <w:color w:val="3D455C"/>
            <w:rPrChange w:id="9225" w:author="rkbansal" w:date="2021-01-13T20:26:00Z">
              <w:rPr>
                <w:rStyle w:val="Strong"/>
                <w:rFonts w:ascii="Roboto Slab" w:hAnsi="Roboto Slab"/>
                <w:color w:val="3D455C"/>
                <w:sz w:val="33"/>
                <w:szCs w:val="33"/>
              </w:rPr>
            </w:rPrChange>
          </w:rPr>
          <w:t>Topic</w:t>
        </w:r>
        <w:r w:rsidRPr="00C22CF6">
          <w:rPr>
            <w:color w:val="3D455C"/>
            <w:rPrChange w:id="9226"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9227" w:author="rkbansal" w:date="2021-01-13T20:26:00Z"/>
          <w:color w:val="3D455C"/>
          <w:rPrChange w:id="9228" w:author="rkbansal" w:date="2021-01-13T20:26:00Z">
            <w:rPr>
              <w:ins w:id="9229" w:author="rkbansal" w:date="2021-01-13T20:26:00Z"/>
              <w:rFonts w:ascii="Roboto Slab" w:hAnsi="Roboto Slab"/>
              <w:color w:val="3D455C"/>
              <w:sz w:val="33"/>
              <w:szCs w:val="33"/>
            </w:rPr>
          </w:rPrChange>
        </w:rPr>
        <w:pPrChange w:id="9230"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31" w:author="rkbansal" w:date="2021-01-13T20:26:00Z">
        <w:r w:rsidRPr="00C22CF6">
          <w:rPr>
            <w:rStyle w:val="Strong"/>
            <w:color w:val="3D455C"/>
            <w:rPrChange w:id="9232" w:author="rkbansal" w:date="2021-01-13T20:26:00Z">
              <w:rPr>
                <w:rStyle w:val="Strong"/>
                <w:rFonts w:ascii="Roboto Slab" w:hAnsi="Roboto Slab"/>
                <w:color w:val="3D455C"/>
                <w:sz w:val="33"/>
                <w:szCs w:val="33"/>
              </w:rPr>
            </w:rPrChange>
          </w:rPr>
          <w:t>Partition</w:t>
        </w:r>
        <w:r w:rsidRPr="00C22CF6">
          <w:rPr>
            <w:color w:val="3D455C"/>
            <w:rPrChange w:id="9233"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9234" w:author="rkbansal" w:date="2021-01-13T20:26:00Z"/>
          <w:color w:val="3D455C"/>
          <w:rPrChange w:id="9235" w:author="rkbansal" w:date="2021-01-13T20:26:00Z">
            <w:rPr>
              <w:ins w:id="9236" w:author="rkbansal" w:date="2021-01-13T20:26:00Z"/>
              <w:rFonts w:ascii="Roboto Slab" w:hAnsi="Roboto Slab"/>
              <w:color w:val="3D455C"/>
              <w:sz w:val="33"/>
              <w:szCs w:val="33"/>
            </w:rPr>
          </w:rPrChange>
        </w:rPr>
        <w:pPrChange w:id="923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38" w:author="rkbansal" w:date="2021-01-13T20:26:00Z">
        <w:r w:rsidRPr="00C22CF6">
          <w:rPr>
            <w:rStyle w:val="Strong"/>
            <w:color w:val="3D455C"/>
            <w:rPrChange w:id="9239" w:author="rkbansal" w:date="2021-01-13T20:26:00Z">
              <w:rPr>
                <w:rStyle w:val="Strong"/>
                <w:rFonts w:ascii="Roboto Slab" w:hAnsi="Roboto Slab"/>
                <w:color w:val="3D455C"/>
                <w:sz w:val="33"/>
                <w:szCs w:val="33"/>
              </w:rPr>
            </w:rPrChange>
          </w:rPr>
          <w:t>Offset</w:t>
        </w:r>
        <w:r w:rsidRPr="00C22CF6">
          <w:rPr>
            <w:color w:val="3D455C"/>
            <w:rPrChange w:id="9240"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9241" w:author="rkbansal" w:date="2021-01-13T20:25:00Z"/>
          <w:rFonts w:eastAsia="Times New Roman" w:cs="Times New Roman"/>
          <w:color w:val="3D455C"/>
          <w:lang w:eastAsia="en-IN"/>
          <w:rPrChange w:id="9242" w:author="rkbansal" w:date="2021-01-13T20:25:00Z">
            <w:rPr>
              <w:ins w:id="9243" w:author="rkbansal" w:date="2021-01-13T20:25:00Z"/>
              <w:rFonts w:ascii="Roboto Slab" w:eastAsia="Times New Roman" w:hAnsi="Roboto Slab" w:cs="Times New Roman"/>
              <w:color w:val="3D455C"/>
              <w:sz w:val="33"/>
              <w:szCs w:val="33"/>
              <w:lang w:eastAsia="en-IN"/>
            </w:rPr>
          </w:rPrChange>
        </w:rPr>
        <w:pPrChange w:id="9244" w:author="rkbansal" w:date="2021-01-13T20:25:00Z">
          <w:pPr>
            <w:shd w:val="clear" w:color="auto" w:fill="FFFFFF"/>
            <w:spacing w:before="450" w:after="0" w:line="240" w:lineRule="auto"/>
          </w:pPr>
        </w:pPrChange>
      </w:pPr>
    </w:p>
    <w:p w14:paraId="4171B0A2" w14:textId="77777777" w:rsidR="003D5A65" w:rsidRPr="003D5A65" w:rsidRDefault="003D5A65">
      <w:pPr>
        <w:rPr>
          <w:ins w:id="9245" w:author="rkbansal" w:date="2020-11-30T22:32:00Z"/>
          <w:rPrChange w:id="9246" w:author="rkbansal" w:date="2021-01-13T20:24:00Z">
            <w:rPr>
              <w:ins w:id="9247" w:author="rkbansal" w:date="2020-11-30T22:32:00Z"/>
              <w:rFonts w:ascii="Georgia" w:hAnsi="Georgia"/>
              <w:b/>
              <w:sz w:val="28"/>
            </w:rPr>
          </w:rPrChange>
        </w:rPr>
        <w:pPrChange w:id="9248" w:author="rkbansal" w:date="2021-01-13T20:24:00Z">
          <w:pPr>
            <w:pStyle w:val="Heading2"/>
          </w:pPr>
        </w:pPrChange>
      </w:pPr>
    </w:p>
    <w:p w14:paraId="5A85C363" w14:textId="77777777" w:rsidR="008C77EE" w:rsidRDefault="008C77EE" w:rsidP="00906AF2">
      <w:pPr>
        <w:pStyle w:val="ListParagraph"/>
        <w:numPr>
          <w:ilvl w:val="0"/>
          <w:numId w:val="82"/>
        </w:numPr>
        <w:rPr>
          <w:ins w:id="9249" w:author="rkbansal" w:date="2020-12-04T23:42:00Z"/>
        </w:rPr>
      </w:pPr>
      <w:ins w:id="9250" w:author="rkbansal" w:date="2020-12-04T23:41:00Z">
        <w:r>
          <w:t xml:space="preserve">To work </w:t>
        </w:r>
      </w:ins>
      <w:ins w:id="9251" w:author="rkbansal" w:date="2020-12-04T23:42:00Z">
        <w:r>
          <w:t>with Kafka, need to install and setup Kafka.</w:t>
        </w:r>
      </w:ins>
    </w:p>
    <w:p w14:paraId="1F03DE97" w14:textId="31D640C0" w:rsidR="00E41D24" w:rsidRDefault="00E41D24" w:rsidP="001C6B78">
      <w:pPr>
        <w:pStyle w:val="ListParagraph"/>
        <w:numPr>
          <w:ilvl w:val="0"/>
          <w:numId w:val="119"/>
        </w:numPr>
        <w:rPr>
          <w:ins w:id="9252" w:author="rkbansal" w:date="2020-12-05T00:16:00Z"/>
          <w:rFonts w:ascii="Cambria" w:hAnsi="Cambria"/>
          <w:color w:val="222635"/>
          <w:sz w:val="22"/>
          <w:szCs w:val="22"/>
          <w:shd w:val="clear" w:color="auto" w:fill="FFFFFF"/>
        </w:rPr>
      </w:pPr>
      <w:ins w:id="9253" w:author="rkbansal" w:date="2020-12-04T23:44:00Z">
        <w:r w:rsidRPr="00E41D24">
          <w:rPr>
            <w:rFonts w:ascii="Cambria" w:hAnsi="Cambria"/>
            <w:color w:val="222635"/>
            <w:sz w:val="22"/>
            <w:szCs w:val="22"/>
            <w:shd w:val="clear" w:color="auto" w:fill="FFFFFF"/>
            <w:rPrChange w:id="9254"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255" w:author="rkbansal" w:date="2020-12-04T23:45:00Z">
              <w:rPr/>
            </w:rPrChange>
          </w:rPr>
          <w:fldChar w:fldCharType="begin"/>
        </w:r>
        <w:r w:rsidRPr="00E41D24">
          <w:rPr>
            <w:sz w:val="22"/>
            <w:szCs w:val="22"/>
            <w:rPrChange w:id="9256" w:author="rkbansal" w:date="2020-12-04T23:45:00Z">
              <w:rPr/>
            </w:rPrChange>
          </w:rPr>
          <w:instrText xml:space="preserve"> HYPERLINK "https://kafka.apache.org/quickstart" \t "_blank" </w:instrText>
        </w:r>
        <w:r w:rsidRPr="00E41D24">
          <w:rPr>
            <w:sz w:val="22"/>
            <w:szCs w:val="22"/>
            <w:rPrChange w:id="9257" w:author="rkbansal" w:date="2020-12-04T23:45:00Z">
              <w:rPr/>
            </w:rPrChange>
          </w:rPr>
          <w:fldChar w:fldCharType="separate"/>
        </w:r>
        <w:r w:rsidRPr="00E41D24">
          <w:rPr>
            <w:rStyle w:val="Hyperlink"/>
            <w:rFonts w:ascii="Cambria" w:hAnsi="Cambria"/>
            <w:color w:val="29A8FF"/>
            <w:sz w:val="22"/>
            <w:szCs w:val="22"/>
            <w:shd w:val="clear" w:color="auto" w:fill="FFFFFF"/>
            <w:rPrChange w:id="9258"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259" w:author="rkbansal" w:date="2020-12-04T23:45:00Z">
              <w:rPr/>
            </w:rPrChange>
          </w:rPr>
          <w:fldChar w:fldCharType="end"/>
        </w:r>
        <w:r w:rsidRPr="00E41D24">
          <w:rPr>
            <w:rFonts w:ascii="Cambria" w:hAnsi="Cambria"/>
            <w:color w:val="222635"/>
            <w:sz w:val="22"/>
            <w:szCs w:val="22"/>
            <w:shd w:val="clear" w:color="auto" w:fill="FFFFFF"/>
            <w:rPrChange w:id="9260" w:author="rkbansal" w:date="2020-12-04T23:45:00Z">
              <w:rPr>
                <w:rFonts w:ascii="Cambria" w:hAnsi="Cambria"/>
                <w:color w:val="222635"/>
                <w:sz w:val="29"/>
                <w:szCs w:val="29"/>
                <w:shd w:val="clear" w:color="auto" w:fill="FFFFFF"/>
              </w:rPr>
            </w:rPrChange>
          </w:rPr>
          <w:t> .</w:t>
        </w:r>
      </w:ins>
      <w:ins w:id="9261"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262" w:author="rkbansal" w:date="2020-12-04T23:44:00Z"/>
          <w:rFonts w:ascii="Cambria" w:hAnsi="Cambria"/>
          <w:color w:val="222635"/>
          <w:sz w:val="22"/>
          <w:szCs w:val="22"/>
          <w:shd w:val="clear" w:color="auto" w:fill="FFFFFF"/>
          <w:rPrChange w:id="9263" w:author="rkbansal" w:date="2020-12-04T23:45:00Z">
            <w:rPr>
              <w:ins w:id="9264" w:author="rkbansal" w:date="2020-12-04T23:44:00Z"/>
              <w:rFonts w:ascii="Cambria" w:hAnsi="Cambria"/>
              <w:color w:val="222635"/>
              <w:sz w:val="29"/>
              <w:szCs w:val="29"/>
              <w:shd w:val="clear" w:color="auto" w:fill="FFFFFF"/>
            </w:rPr>
          </w:rPrChange>
        </w:rPr>
        <w:pPrChange w:id="9265" w:author="rkbansal" w:date="2020-12-05T00:16:00Z">
          <w:pPr>
            <w:pStyle w:val="ListParagraph"/>
            <w:ind w:left="360"/>
          </w:pPr>
        </w:pPrChange>
      </w:pPr>
      <w:ins w:id="9266"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267" w:author="rkbansal" w:date="2020-12-05T00:18:00Z"/>
          <w:rFonts w:ascii="Cambria" w:hAnsi="Cambria"/>
          <w:color w:val="222635"/>
          <w:sz w:val="22"/>
          <w:szCs w:val="22"/>
        </w:rPr>
      </w:pPr>
      <w:ins w:id="9268" w:author="rkbansal" w:date="2020-12-05T00:17:00Z">
        <w:r w:rsidRPr="008130C5">
          <w:rPr>
            <w:rFonts w:ascii="Cambria" w:hAnsi="Cambria"/>
            <w:color w:val="222635"/>
            <w:sz w:val="22"/>
            <w:szCs w:val="22"/>
          </w:rPr>
          <w:t xml:space="preserve">Unzip the </w:t>
        </w:r>
      </w:ins>
      <w:ins w:id="9269"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270" w:author="rkbansal" w:date="2020-12-05T00:31:00Z"/>
          <w:rFonts w:ascii="Poppins" w:eastAsiaTheme="majorEastAsia" w:hAnsi="Poppins"/>
          <w:color w:val="212529"/>
          <w:bdr w:val="none" w:sz="0" w:space="0" w:color="auto" w:frame="1"/>
          <w:shd w:val="clear" w:color="auto" w:fill="FFFFFF"/>
          <w:rPrChange w:id="9271" w:author="rkbansal" w:date="2020-12-05T00:31:00Z">
            <w:rPr>
              <w:ins w:id="9272" w:author="rkbansal" w:date="2020-12-05T00:31:00Z"/>
              <w:rFonts w:ascii="Cambria" w:hAnsi="Cambria"/>
              <w:b/>
              <w:bCs/>
              <w:color w:val="833C0B" w:themeColor="accent2" w:themeShade="80"/>
              <w:sz w:val="22"/>
              <w:szCs w:val="22"/>
            </w:rPr>
          </w:rPrChange>
        </w:rPr>
      </w:pPr>
      <w:ins w:id="9273"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274"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275"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276"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277"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278"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279"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280" w:author="rkbansal" w:date="2020-12-05T00:19:00Z">
              <w:rPr>
                <w:rStyle w:val="Strong"/>
                <w:rFonts w:ascii="Poppins" w:eastAsiaTheme="majorEastAsia" w:hAnsi="Poppins"/>
                <w:color w:val="212529"/>
                <w:bdr w:val="none" w:sz="0" w:space="0" w:color="auto" w:frame="1"/>
                <w:shd w:val="clear" w:color="auto" w:fill="FFFFFF"/>
              </w:rPr>
            </w:rPrChange>
          </w:rPr>
          <w:t>folder</w:t>
        </w:r>
      </w:ins>
      <w:ins w:id="9281"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282"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283"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284"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285"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286"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287"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288"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9289"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290"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291"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292"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9293"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294"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295"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296" w:author="rkbansal" w:date="2020-12-05T00:32:00Z"/>
          <w:rStyle w:val="Strong"/>
          <w:rFonts w:ascii="Poppins" w:eastAsiaTheme="majorEastAsia" w:hAnsi="Poppins"/>
          <w:b w:val="0"/>
          <w:bCs w:val="0"/>
          <w:color w:val="212529"/>
          <w:bdr w:val="none" w:sz="0" w:space="0" w:color="auto" w:frame="1"/>
          <w:shd w:val="clear" w:color="auto" w:fill="FFFFFF"/>
        </w:rPr>
      </w:pPr>
      <w:ins w:id="9297"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298" w:author="rkbansal" w:date="2020-12-05T00:33:00Z"/>
          <w:rStyle w:val="Strong"/>
          <w:rFonts w:ascii="Poppins" w:eastAsiaTheme="majorEastAsia" w:hAnsi="Poppins"/>
          <w:b w:val="0"/>
          <w:bCs w:val="0"/>
          <w:color w:val="212529"/>
          <w:bdr w:val="none" w:sz="0" w:space="0" w:color="auto" w:frame="1"/>
          <w:shd w:val="clear" w:color="auto" w:fill="FFFFFF"/>
          <w:rPrChange w:id="9299" w:author="rkbansal" w:date="2020-12-05T00:33:00Z">
            <w:rPr>
              <w:ins w:id="9300" w:author="rkbansal" w:date="2020-12-05T00:33:00Z"/>
              <w:rStyle w:val="Strong"/>
              <w:rFonts w:ascii="Poppins" w:eastAsiaTheme="majorEastAsia" w:hAnsi="Poppins"/>
              <w:color w:val="212529"/>
              <w:bdr w:val="none" w:sz="0" w:space="0" w:color="auto" w:frame="1"/>
              <w:shd w:val="clear" w:color="auto" w:fill="FFFFFF"/>
            </w:rPr>
          </w:rPrChange>
        </w:rPr>
      </w:pPr>
      <w:ins w:id="9301"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302" w:author="rkbansal" w:date="2020-12-05T00:40:00Z"/>
          <w:rFonts w:ascii="Poppins" w:eastAsiaTheme="majorEastAsia" w:hAnsi="Poppins"/>
          <w:color w:val="212529"/>
          <w:bdr w:val="none" w:sz="0" w:space="0" w:color="auto" w:frame="1"/>
          <w:shd w:val="clear" w:color="auto" w:fill="FFFFFF"/>
          <w:rPrChange w:id="9303" w:author="rkbansal" w:date="2020-12-05T00:40:00Z">
            <w:rPr>
              <w:ins w:id="9304" w:author="rkbansal" w:date="2020-12-05T00:40:00Z"/>
              <w:rFonts w:ascii="Poppins" w:hAnsi="Poppins"/>
              <w:color w:val="212529"/>
              <w:shd w:val="clear" w:color="auto" w:fill="FFFFFF"/>
            </w:rPr>
          </w:rPrChange>
        </w:rPr>
      </w:pPr>
      <w:ins w:id="9305" w:author="rkbansal" w:date="2020-12-05T00:33:00Z">
        <w:r>
          <w:rPr>
            <w:rFonts w:ascii="Poppins" w:hAnsi="Poppins"/>
            <w:color w:val="212529"/>
            <w:shd w:val="clear" w:color="auto" w:fill="FFFFFF"/>
          </w:rPr>
          <w:t xml:space="preserve">Update </w:t>
        </w:r>
      </w:ins>
      <w:proofErr w:type="spellStart"/>
      <w:ins w:id="9306" w:author="rkbansal" w:date="2020-12-05T00:42:00Z">
        <w:r w:rsidR="00D93F22" w:rsidRPr="00D93F22">
          <w:rPr>
            <w:rFonts w:ascii="Poppins" w:hAnsi="Poppins"/>
            <w:color w:val="833C0B" w:themeColor="accent2" w:themeShade="80"/>
            <w:shd w:val="clear" w:color="auto" w:fill="FFFFFF"/>
            <w:rPrChange w:id="9307"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9308"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9309" w:author="rkbansal" w:date="2020-12-05T00:33:00Z">
        <w:r>
          <w:rPr>
            <w:rFonts w:ascii="Poppins" w:hAnsi="Poppins"/>
            <w:color w:val="212529"/>
            <w:shd w:val="clear" w:color="auto" w:fill="FFFFFF"/>
          </w:rPr>
          <w:t>zookeeper</w:t>
        </w:r>
      </w:ins>
      <w:ins w:id="9310"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9311" w:author="rkbansal" w:date="2020-12-05T00:33:00Z">
        <w:r>
          <w:rPr>
            <w:rFonts w:ascii="Poppins" w:hAnsi="Poppins"/>
            <w:color w:val="212529"/>
            <w:shd w:val="clear" w:color="auto" w:fill="FFFFFF"/>
          </w:rPr>
          <w:t xml:space="preserve"> “</w:t>
        </w:r>
      </w:ins>
      <w:ins w:id="9312"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9313" w:author="rkbansal" w:date="2020-12-05T00:33:00Z">
        <w:r>
          <w:rPr>
            <w:rFonts w:ascii="Poppins" w:hAnsi="Poppins"/>
            <w:color w:val="212529"/>
            <w:shd w:val="clear" w:color="auto" w:fill="FFFFFF"/>
          </w:rPr>
          <w:t>zookeeper.</w:t>
        </w:r>
      </w:ins>
      <w:ins w:id="9314" w:author="rkbansal" w:date="2020-12-05T00:35:00Z">
        <w:r>
          <w:rPr>
            <w:rFonts w:ascii="Poppins" w:hAnsi="Poppins"/>
            <w:color w:val="212529"/>
            <w:shd w:val="clear" w:color="auto" w:fill="FFFFFF"/>
          </w:rPr>
          <w:t>p</w:t>
        </w:r>
      </w:ins>
      <w:ins w:id="9315"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316" w:author="rkbansal" w:date="2020-12-05T00:40:00Z"/>
          <w:rFonts w:ascii="Poppins" w:eastAsiaTheme="majorEastAsia" w:hAnsi="Poppins"/>
          <w:color w:val="212529"/>
          <w:bdr w:val="none" w:sz="0" w:space="0" w:color="auto" w:frame="1"/>
          <w:shd w:val="clear" w:color="auto" w:fill="FFFFFF"/>
          <w:rPrChange w:id="9317" w:author="rkbansal" w:date="2020-12-05T00:40:00Z">
            <w:rPr>
              <w:ins w:id="9318" w:author="rkbansal" w:date="2020-12-05T00:40:00Z"/>
              <w:rFonts w:ascii="Poppins" w:hAnsi="Poppins"/>
              <w:color w:val="212529"/>
              <w:shd w:val="clear" w:color="auto" w:fill="FFFFFF"/>
            </w:rPr>
          </w:rPrChange>
        </w:rPr>
        <w:pPrChange w:id="9319" w:author="rkbansal" w:date="2020-12-05T00:40:00Z">
          <w:pPr>
            <w:pStyle w:val="NormalWeb"/>
            <w:numPr>
              <w:ilvl w:val="1"/>
              <w:numId w:val="119"/>
            </w:numPr>
            <w:shd w:val="clear" w:color="auto" w:fill="FFFFFF"/>
            <w:spacing w:before="75" w:beforeAutospacing="0" w:after="225" w:afterAutospacing="0"/>
            <w:ind w:left="1440" w:hanging="360"/>
          </w:pPr>
        </w:pPrChange>
      </w:pPr>
      <w:ins w:id="9320"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321" w:author="rkbansal" w:date="2020-12-05T00:46:00Z"/>
          <w:rFonts w:ascii="Poppins" w:eastAsiaTheme="majorEastAsia" w:hAnsi="Poppins"/>
          <w:color w:val="212529"/>
          <w:bdr w:val="none" w:sz="0" w:space="0" w:color="auto" w:frame="1"/>
          <w:shd w:val="clear" w:color="auto" w:fill="FFFFFF"/>
          <w:rPrChange w:id="9322" w:author="rkbansal" w:date="2020-12-05T00:46:00Z">
            <w:rPr>
              <w:ins w:id="9323" w:author="rkbansal" w:date="2020-12-05T00:46:00Z"/>
              <w:rFonts w:ascii="Poppins" w:hAnsi="Poppins"/>
              <w:color w:val="212529"/>
              <w:shd w:val="clear" w:color="auto" w:fill="FFFFFF"/>
            </w:rPr>
          </w:rPrChange>
        </w:rPr>
      </w:pPr>
      <w:ins w:id="9324" w:author="rkbansal" w:date="2020-12-05T00:43:00Z">
        <w:r>
          <w:rPr>
            <w:rFonts w:ascii="Poppins" w:hAnsi="Poppins"/>
            <w:color w:val="212529"/>
            <w:shd w:val="clear" w:color="auto" w:fill="FFFFFF"/>
          </w:rPr>
          <w:t xml:space="preserve">Update </w:t>
        </w:r>
      </w:ins>
      <w:proofErr w:type="spellStart"/>
      <w:ins w:id="9325" w:author="rkbansal" w:date="2020-12-05T00:47:00Z">
        <w:r w:rsidR="00A97C05">
          <w:rPr>
            <w:rFonts w:ascii="Poppins" w:hAnsi="Poppins"/>
            <w:color w:val="833C0B" w:themeColor="accent2" w:themeShade="80"/>
            <w:shd w:val="clear" w:color="auto" w:fill="FFFFFF"/>
          </w:rPr>
          <w:t>logs.dir</w:t>
        </w:r>
      </w:ins>
      <w:proofErr w:type="spellEnd"/>
      <w:ins w:id="9326"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proofErr w:type="spellStart"/>
        <w:r w:rsidR="00994B1D">
          <w:rPr>
            <w:rFonts w:ascii="Poppins" w:hAnsi="Poppins"/>
            <w:color w:val="212529"/>
            <w:shd w:val="clear" w:color="auto" w:fill="FFFFFF"/>
          </w:rPr>
          <w:t>server</w:t>
        </w:r>
        <w:r>
          <w:rPr>
            <w:rFonts w:ascii="Poppins" w:hAnsi="Poppins"/>
            <w:color w:val="212529"/>
            <w:shd w:val="clear" w:color="auto" w:fill="FFFFFF"/>
          </w:rPr>
          <w:t>.properties</w:t>
        </w:r>
        <w:proofErr w:type="spellEnd"/>
        <w:r>
          <w:rPr>
            <w:rFonts w:ascii="Poppins" w:hAnsi="Poppins"/>
            <w:color w:val="212529"/>
            <w:shd w:val="clear" w:color="auto" w:fill="FFFFFF"/>
          </w:rPr>
          <w:t>”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327" w:author="rkbansal" w:date="2020-12-05T00:43:00Z"/>
          <w:rFonts w:ascii="Poppins" w:eastAsiaTheme="majorEastAsia" w:hAnsi="Poppins"/>
          <w:color w:val="212529"/>
          <w:bdr w:val="none" w:sz="0" w:space="0" w:color="auto" w:frame="1"/>
          <w:shd w:val="clear" w:color="auto" w:fill="FFFFFF"/>
        </w:rPr>
        <w:pPrChange w:id="9328" w:author="rkbansal" w:date="2020-12-05T00:47:00Z">
          <w:pPr>
            <w:pStyle w:val="NormalWeb"/>
            <w:numPr>
              <w:ilvl w:val="1"/>
              <w:numId w:val="119"/>
            </w:numPr>
            <w:shd w:val="clear" w:color="auto" w:fill="FFFFFF"/>
            <w:spacing w:before="75" w:beforeAutospacing="0" w:after="225" w:afterAutospacing="0"/>
            <w:ind w:left="1440" w:hanging="360"/>
          </w:pPr>
        </w:pPrChange>
      </w:pPr>
      <w:ins w:id="9329"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330" w:author="rkbansal" w:date="2020-12-05T00:48:00Z"/>
          <w:rStyle w:val="Strong"/>
          <w:rFonts w:ascii="Cambria" w:hAnsi="Cambria"/>
          <w:b w:val="0"/>
          <w:bCs w:val="0"/>
          <w:color w:val="222635"/>
          <w:sz w:val="22"/>
          <w:szCs w:val="22"/>
          <w:rPrChange w:id="9331" w:author="rkbansal" w:date="2020-12-05T00:48:00Z">
            <w:rPr>
              <w:ins w:id="9332" w:author="rkbansal" w:date="2020-12-05T00:48:00Z"/>
              <w:rStyle w:val="Strong"/>
              <w:rFonts w:ascii="Poppins" w:eastAsiaTheme="majorEastAsia" w:hAnsi="Poppins"/>
              <w:color w:val="212529"/>
              <w:bdr w:val="none" w:sz="0" w:space="0" w:color="auto" w:frame="1"/>
              <w:shd w:val="clear" w:color="auto" w:fill="FFFFFF"/>
            </w:rPr>
          </w:rPrChange>
        </w:rPr>
      </w:pPr>
      <w:ins w:id="9333"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334" w:author="rkbansal" w:date="2020-12-05T00:56:00Z"/>
          <w:rFonts w:ascii="Poppins" w:hAnsi="Poppins"/>
          <w:color w:val="212529"/>
          <w:shd w:val="clear" w:color="auto" w:fill="FFFFFF"/>
        </w:rPr>
      </w:pPr>
      <w:ins w:id="9335" w:author="rkbansal" w:date="2020-12-05T00:49:00Z">
        <w:r>
          <w:rPr>
            <w:rFonts w:ascii="Poppins" w:hAnsi="Poppins"/>
            <w:color w:val="212529"/>
            <w:shd w:val="clear" w:color="auto" w:fill="FFFFFF"/>
          </w:rPr>
          <w:t xml:space="preserve">Now time to start zookeeper from command prompt. Change your directory to </w:t>
        </w:r>
      </w:ins>
      <w:ins w:id="9336" w:author="rkbansal" w:date="2020-12-05T00:50:00Z">
        <w:r w:rsidRPr="00B967EE">
          <w:rPr>
            <w:rFonts w:ascii="Poppins" w:hAnsi="Poppins"/>
            <w:b/>
            <w:bCs/>
            <w:color w:val="833C0B" w:themeColor="accent2" w:themeShade="80"/>
            <w:shd w:val="clear" w:color="auto" w:fill="FFFFFF"/>
            <w:rPrChange w:id="9337"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338"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339" w:author="rkbansal" w:date="2020-12-05T00:50:00Z"/>
          <w:rFonts w:ascii="Poppins" w:hAnsi="Poppins"/>
          <w:color w:val="212529"/>
          <w:shd w:val="clear" w:color="auto" w:fill="FFFFFF"/>
        </w:rPr>
      </w:pPr>
      <w:ins w:id="9340"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341"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9342"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9343" w:author="rkbansal" w:date="2020-12-05T00:49:00Z"/>
          <w:rFonts w:ascii="Poppins" w:hAnsi="Poppins"/>
          <w:color w:val="212529"/>
          <w:shd w:val="clear" w:color="auto" w:fill="FFFFFF"/>
        </w:rPr>
      </w:pPr>
      <w:ins w:id="9344"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345" w:author="rkbansal" w:date="2020-12-05T00:48:00Z"/>
          <w:rStyle w:val="Strong"/>
          <w:rFonts w:ascii="Cambria" w:hAnsi="Cambria"/>
          <w:b w:val="0"/>
          <w:bCs w:val="0"/>
          <w:color w:val="222635"/>
          <w:sz w:val="22"/>
          <w:szCs w:val="22"/>
          <w:rPrChange w:id="9346" w:author="rkbansal" w:date="2020-12-05T00:48:00Z">
            <w:rPr>
              <w:ins w:id="9347" w:author="rkbansal" w:date="2020-12-05T00:48:00Z"/>
              <w:rStyle w:val="Strong"/>
              <w:rFonts w:ascii="Poppins" w:eastAsiaTheme="majorEastAsia" w:hAnsi="Poppins"/>
              <w:color w:val="212529"/>
              <w:bdr w:val="none" w:sz="0" w:space="0" w:color="auto" w:frame="1"/>
              <w:shd w:val="clear" w:color="auto" w:fill="FFFFFF"/>
            </w:rPr>
          </w:rPrChange>
        </w:rPr>
        <w:pPrChange w:id="9348"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349" w:author="rkbansal" w:date="2020-12-05T00:57:00Z"/>
          <w:rStyle w:val="Strong"/>
          <w:rFonts w:ascii="Cambria" w:hAnsi="Cambria"/>
          <w:b w:val="0"/>
          <w:bCs w:val="0"/>
          <w:color w:val="222635"/>
          <w:sz w:val="22"/>
          <w:szCs w:val="22"/>
          <w:rPrChange w:id="9350" w:author="rkbansal" w:date="2020-12-05T00:57:00Z">
            <w:rPr>
              <w:ins w:id="9351" w:author="rkbansal" w:date="2020-12-05T00:57:00Z"/>
              <w:rStyle w:val="Strong"/>
              <w:rFonts w:ascii="Poppins" w:eastAsiaTheme="majorEastAsia" w:hAnsi="Poppins"/>
              <w:color w:val="212529"/>
              <w:bdr w:val="none" w:sz="0" w:space="0" w:color="auto" w:frame="1"/>
              <w:shd w:val="clear" w:color="auto" w:fill="FFFFFF"/>
            </w:rPr>
          </w:rPrChange>
        </w:rPr>
      </w:pPr>
      <w:ins w:id="9352"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353" w:author="rkbansal" w:date="2020-12-05T00:58:00Z"/>
          <w:rFonts w:ascii="Poppins" w:hAnsi="Poppins"/>
          <w:color w:val="212529"/>
          <w:shd w:val="clear" w:color="auto" w:fill="FFFFFF"/>
        </w:rPr>
      </w:pPr>
      <w:proofErr w:type="gramStart"/>
      <w:ins w:id="9354"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355" w:author="rkbansal" w:date="2020-12-05T00:58:00Z">
        <w:r>
          <w:rPr>
            <w:rFonts w:ascii="Poppins" w:hAnsi="Poppins"/>
            <w:color w:val="212529"/>
            <w:shd w:val="clear" w:color="auto" w:fill="FFFFFF"/>
          </w:rPr>
          <w:t>and r</w:t>
        </w:r>
      </w:ins>
      <w:ins w:id="9356"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357" w:author="rkbansal" w:date="2020-12-05T01:01:00Z"/>
          <w:rFonts w:ascii="Cambria" w:hAnsi="Cambria"/>
          <w:color w:val="833C0B" w:themeColor="accent2" w:themeShade="80"/>
          <w:sz w:val="22"/>
          <w:szCs w:val="22"/>
        </w:rPr>
      </w:pPr>
      <w:ins w:id="9358"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359" w:author="rkbansal" w:date="2020-12-05T01:01:00Z">
              <w:rPr>
                <w:rFonts w:ascii="Cambria" w:hAnsi="Cambria"/>
                <w:color w:val="222635"/>
                <w:sz w:val="22"/>
                <w:szCs w:val="22"/>
              </w:rPr>
            </w:rPrChange>
          </w:rPr>
          <w:t>kafka-server-start.bat ../../config/</w:t>
        </w:r>
        <w:proofErr w:type="spellStart"/>
        <w:r w:rsidRPr="002D07F0">
          <w:rPr>
            <w:rFonts w:ascii="Cambria" w:hAnsi="Cambria"/>
            <w:color w:val="833C0B" w:themeColor="accent2" w:themeShade="80"/>
            <w:sz w:val="22"/>
            <w:szCs w:val="22"/>
            <w:rPrChange w:id="9360" w:author="rkbansal" w:date="2020-12-05T01:01:00Z">
              <w:rPr>
                <w:rFonts w:ascii="Cambria" w:hAnsi="Cambria"/>
                <w:color w:val="222635"/>
                <w:sz w:val="22"/>
                <w:szCs w:val="22"/>
              </w:rPr>
            </w:rPrChange>
          </w:rPr>
          <w:t>server.properties</w:t>
        </w:r>
        <w:proofErr w:type="spellEnd"/>
      </w:ins>
    </w:p>
    <w:p w14:paraId="70B2D365" w14:textId="3B513519" w:rsidR="002D07F0" w:rsidRDefault="00C96D20">
      <w:pPr>
        <w:pStyle w:val="NormalWeb"/>
        <w:shd w:val="clear" w:color="auto" w:fill="FFFFFF"/>
        <w:spacing w:before="75" w:beforeAutospacing="0" w:after="225" w:afterAutospacing="0"/>
        <w:ind w:left="720"/>
        <w:rPr>
          <w:ins w:id="9361" w:author="rkbansal" w:date="2020-12-05T00:48:00Z"/>
          <w:rFonts w:ascii="Cambria" w:hAnsi="Cambria"/>
          <w:color w:val="222635"/>
          <w:sz w:val="22"/>
          <w:szCs w:val="22"/>
        </w:rPr>
        <w:pPrChange w:id="9362" w:author="rkbansal" w:date="2020-12-05T00:57:00Z">
          <w:pPr>
            <w:pStyle w:val="NormalWeb"/>
            <w:numPr>
              <w:numId w:val="119"/>
            </w:numPr>
            <w:shd w:val="clear" w:color="auto" w:fill="FFFFFF"/>
            <w:spacing w:before="75" w:beforeAutospacing="0" w:after="225" w:afterAutospacing="0"/>
            <w:ind w:left="720" w:hanging="360"/>
          </w:pPr>
        </w:pPrChange>
      </w:pPr>
      <w:ins w:id="9363"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364" w:author="rkbansal" w:date="2020-12-05T00:48:00Z"/>
          <w:rFonts w:ascii="Cambria" w:hAnsi="Cambria"/>
          <w:color w:val="222635"/>
          <w:sz w:val="22"/>
          <w:szCs w:val="22"/>
        </w:rPr>
        <w:pPrChange w:id="9365"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366" w:author="rkbansal" w:date="2020-12-04T23:44:00Z"/>
          <w:rFonts w:ascii="Cambria" w:hAnsi="Cambria"/>
          <w:color w:val="222635"/>
          <w:sz w:val="22"/>
          <w:szCs w:val="22"/>
          <w:rPrChange w:id="9367" w:author="rkbansal" w:date="2020-12-04T23:45:00Z">
            <w:rPr>
              <w:ins w:id="9368" w:author="rkbansal" w:date="2020-12-04T23:44:00Z"/>
              <w:rFonts w:ascii="Cambria" w:hAnsi="Cambria"/>
              <w:color w:val="222635"/>
              <w:sz w:val="29"/>
              <w:szCs w:val="29"/>
            </w:rPr>
          </w:rPrChange>
        </w:rPr>
        <w:pPrChange w:id="9369" w:author="rkbansal" w:date="2020-12-05T01:02:00Z">
          <w:pPr>
            <w:pStyle w:val="NormalWeb"/>
            <w:shd w:val="clear" w:color="auto" w:fill="FFFFFF"/>
            <w:spacing w:before="75" w:beforeAutospacing="0" w:after="225" w:afterAutospacing="0"/>
          </w:pPr>
        </w:pPrChange>
      </w:pPr>
      <w:ins w:id="9370" w:author="rkbansal" w:date="2020-12-04T23:44:00Z">
        <w:r w:rsidRPr="00E41D24">
          <w:rPr>
            <w:rFonts w:ascii="Cambria" w:hAnsi="Cambria"/>
            <w:color w:val="222635"/>
            <w:sz w:val="22"/>
            <w:szCs w:val="22"/>
            <w:rPrChange w:id="9371"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372"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373"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374" w:author="rkbansal" w:date="2020-12-04T23:41:00Z"/>
        </w:rPr>
        <w:pPrChange w:id="9375" w:author="rkbansal" w:date="2020-12-04T23:42:00Z">
          <w:pPr>
            <w:pStyle w:val="ListParagraph"/>
            <w:numPr>
              <w:numId w:val="82"/>
            </w:numPr>
            <w:ind w:left="360" w:hanging="360"/>
          </w:pPr>
        </w:pPrChange>
      </w:pPr>
      <w:ins w:id="9376" w:author="rkbansal" w:date="2020-12-04T23:42:00Z">
        <w:r>
          <w:t xml:space="preserve"> </w:t>
        </w:r>
      </w:ins>
    </w:p>
    <w:p w14:paraId="785004A3" w14:textId="49469310" w:rsidR="00906AF2" w:rsidRDefault="00906AF2" w:rsidP="00906AF2">
      <w:pPr>
        <w:pStyle w:val="ListParagraph"/>
        <w:numPr>
          <w:ilvl w:val="0"/>
          <w:numId w:val="82"/>
        </w:numPr>
        <w:rPr>
          <w:ins w:id="9377" w:author="rkbansal" w:date="2020-11-30T22:34:00Z"/>
        </w:rPr>
      </w:pPr>
      <w:ins w:id="9378" w:author="rkbansal" w:date="2020-11-30T22:33:00Z">
        <w:r>
          <w:t>Create the Project using spring Starter Project.</w:t>
        </w:r>
      </w:ins>
    </w:p>
    <w:p w14:paraId="66A673E8" w14:textId="1522FF46" w:rsidR="006C1883" w:rsidRDefault="00F6508A">
      <w:pPr>
        <w:pStyle w:val="ListParagraph"/>
        <w:ind w:left="360"/>
        <w:rPr>
          <w:ins w:id="9379" w:author="rkbansal" w:date="2020-11-30T22:33:00Z"/>
        </w:rPr>
        <w:pPrChange w:id="9380" w:author="rkbansal" w:date="2020-11-30T22:34:00Z">
          <w:pPr>
            <w:pStyle w:val="ListParagraph"/>
            <w:numPr>
              <w:numId w:val="82"/>
            </w:numPr>
            <w:ind w:left="360" w:hanging="360"/>
          </w:pPr>
        </w:pPrChange>
      </w:pPr>
      <w:ins w:id="9381"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382" w:author="rkbansal" w:date="2020-11-30T23:14:00Z"/>
        </w:rPr>
      </w:pPr>
      <w:ins w:id="9383" w:author="rkbansal" w:date="2020-11-30T22:34:00Z">
        <w:r>
          <w:t>Click on Next</w:t>
        </w:r>
      </w:ins>
      <w:ins w:id="9384" w:author="rkbansal" w:date="2020-11-30T22:35:00Z">
        <w:r>
          <w:t xml:space="preserve"> and Finish. </w:t>
        </w:r>
      </w:ins>
    </w:p>
    <w:p w14:paraId="54CB0EC2" w14:textId="19FDB996" w:rsidR="00C31EA3" w:rsidRDefault="00C92355">
      <w:pPr>
        <w:pStyle w:val="ListParagraph"/>
        <w:ind w:left="360"/>
        <w:rPr>
          <w:ins w:id="9385" w:author="rkbansal" w:date="2020-11-30T22:35:00Z"/>
        </w:rPr>
        <w:pPrChange w:id="9386" w:author="rkbansal" w:date="2020-11-30T23:14:00Z">
          <w:pPr>
            <w:pStyle w:val="ListParagraph"/>
            <w:numPr>
              <w:numId w:val="82"/>
            </w:numPr>
            <w:ind w:left="360" w:hanging="360"/>
          </w:pPr>
        </w:pPrChange>
      </w:pPr>
      <w:ins w:id="9387"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388" w:author="rkbansal" w:date="2020-11-30T23:09:00Z"/>
        </w:rPr>
      </w:pPr>
      <w:ins w:id="9389" w:author="rkbansal" w:date="2020-11-30T22:35:00Z">
        <w:r>
          <w:t>Import the Project</w:t>
        </w:r>
      </w:ins>
    </w:p>
    <w:p w14:paraId="0B778258" w14:textId="77777777" w:rsidR="003D3F30" w:rsidRDefault="003D3F30" w:rsidP="003D3F30">
      <w:pPr>
        <w:pStyle w:val="ListParagraph"/>
        <w:numPr>
          <w:ilvl w:val="0"/>
          <w:numId w:val="74"/>
        </w:numPr>
        <w:rPr>
          <w:ins w:id="9390" w:author="rkbansal" w:date="2020-11-30T23:09:00Z"/>
        </w:rPr>
      </w:pPr>
      <w:ins w:id="9391"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392" w:author="rkbansal" w:date="2020-11-30T23:09:00Z"/>
          <w:bCs/>
        </w:rPr>
      </w:pPr>
      <w:ins w:id="9393"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9394" w:author="rkbansal" w:date="2020-11-30T23:09:00Z"/>
          <w:bCs/>
        </w:rPr>
      </w:pPr>
      <w:ins w:id="9395"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396" w:author="rkbansal" w:date="2020-11-30T23:19:00Z"/>
          <w:bCs/>
        </w:rPr>
      </w:pPr>
      <w:ins w:id="9397"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398" w:author="rkbansal" w:date="2020-11-30T23:09:00Z"/>
          <w:bCs/>
        </w:rPr>
      </w:pPr>
      <w:ins w:id="9399" w:author="rkbansal" w:date="2020-11-30T23:21:00Z">
        <w:r>
          <w:rPr>
            <w:bCs/>
            <w:color w:val="FF0000"/>
          </w:rPr>
          <w:t>Spring Kafka</w:t>
        </w:r>
        <w:r w:rsidRPr="00FE5724">
          <w:rPr>
            <w:bCs/>
            <w:rPrChange w:id="9400"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9401" w:author="rkbansal" w:date="2020-11-30T23:09:00Z"/>
          <w:noProof/>
        </w:rPr>
      </w:pPr>
      <w:ins w:id="9402"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9403" w:author="rkbansal" w:date="2021-01-13T20:17:00Z"/>
          <w:rFonts w:eastAsiaTheme="majorEastAsia" w:cstheme="majorBidi"/>
          <w:b/>
          <w:color w:val="2F5496" w:themeColor="accent1" w:themeShade="BF"/>
          <w:sz w:val="28"/>
          <w:szCs w:val="26"/>
          <w:rPrChange w:id="9404" w:author="rkbansal" w:date="2021-01-13T20:17:00Z">
            <w:rPr>
              <w:ins w:id="9405" w:author="rkbansal" w:date="2021-01-13T20:17:00Z"/>
              <w:bCs/>
              <w:color w:val="FF0000"/>
            </w:rPr>
          </w:rPrChange>
        </w:rPr>
        <w:pPrChange w:id="9406" w:author="rkbansal" w:date="2021-01-13T20:17:00Z">
          <w:pPr>
            <w:pStyle w:val="ListParagraph"/>
            <w:numPr>
              <w:numId w:val="74"/>
            </w:numPr>
            <w:ind w:hanging="360"/>
          </w:pPr>
        </w:pPrChange>
      </w:pPr>
      <w:ins w:id="9407"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9408" w:author="rkbansal" w:date="2021-01-13T21:13:00Z"/>
        </w:rPr>
      </w:pPr>
      <w:ins w:id="9409" w:author="rkbansal" w:date="2021-01-13T21:13:00Z">
        <w:r w:rsidRPr="004C39AD">
          <w:rPr>
            <w:rPrChange w:id="9410" w:author="rkbansal" w:date="2021-01-13T21:13:00Z">
              <w:rPr>
                <w:rFonts w:eastAsiaTheme="majorEastAsia" w:cstheme="majorBidi"/>
                <w:b/>
                <w:color w:val="2F5496" w:themeColor="accent1" w:themeShade="BF"/>
                <w:sz w:val="28"/>
                <w:szCs w:val="26"/>
              </w:rPr>
            </w:rPrChange>
          </w:rPr>
          <w:t>Update the</w:t>
        </w:r>
        <w:r w:rsidRPr="004C39AD">
          <w:rPr>
            <w:rPrChange w:id="9411"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9412" w:author="rkbansal" w:date="2021-01-13T21:13:00Z"/>
        </w:rPr>
      </w:pPr>
      <w:ins w:id="9413"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9414" w:author="rkbansal" w:date="2021-01-13T21:13:00Z"/>
        </w:rPr>
      </w:pPr>
      <w:ins w:id="9415" w:author="rkbansal" w:date="2021-01-13T21:13:00Z">
        <w:r>
          <w:t xml:space="preserve">Enable </w:t>
        </w:r>
        <w:proofErr w:type="spellStart"/>
        <w:r>
          <w:t>JpaRepositories</w:t>
        </w:r>
        <w:proofErr w:type="spellEnd"/>
      </w:ins>
    </w:p>
    <w:p w14:paraId="02319429" w14:textId="77777777" w:rsidR="004C39AD" w:rsidRDefault="004C39AD" w:rsidP="004C39AD">
      <w:pPr>
        <w:pStyle w:val="ListParagraph"/>
        <w:numPr>
          <w:ilvl w:val="1"/>
          <w:numId w:val="74"/>
        </w:numPr>
        <w:rPr>
          <w:ins w:id="9416" w:author="rkbansal" w:date="2021-01-13T21:13:00Z"/>
        </w:rPr>
      </w:pPr>
      <w:ins w:id="9417"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9418" w:author="rkbansal" w:date="2021-01-13T21:14:00Z"/>
        </w:rPr>
      </w:pPr>
      <w:ins w:id="9419" w:author="rkbansal" w:date="2021-01-13T21:13:00Z">
        <w:r>
          <w:t xml:space="preserve">Enable EnableSwagger2 so that we can view the document </w:t>
        </w:r>
        <w:proofErr w:type="spellStart"/>
        <w:r>
          <w:t>api</w:t>
        </w:r>
      </w:ins>
      <w:proofErr w:type="spellEnd"/>
    </w:p>
    <w:p w14:paraId="1AB8563B" w14:textId="4C3AFFAE" w:rsidR="004C39AD" w:rsidRDefault="004C39AD" w:rsidP="004C39AD">
      <w:pPr>
        <w:pStyle w:val="ListParagraph"/>
        <w:numPr>
          <w:ilvl w:val="1"/>
          <w:numId w:val="74"/>
        </w:numPr>
        <w:rPr>
          <w:ins w:id="9420" w:author="rkbansal" w:date="2021-01-13T21:13:00Z"/>
        </w:rPr>
      </w:pPr>
      <w:ins w:id="9421" w:author="rkbansal" w:date="2021-01-13T21:14:00Z">
        <w:r>
          <w:t>Enable Kafka and Async communication</w:t>
        </w:r>
      </w:ins>
    </w:p>
    <w:p w14:paraId="7B43450C" w14:textId="04DC7A7B" w:rsidR="004C39AD" w:rsidRPr="001A4DA1" w:rsidRDefault="004C39AD" w:rsidP="004C39AD">
      <w:pPr>
        <w:pStyle w:val="ListParagraph"/>
        <w:rPr>
          <w:ins w:id="9422" w:author="rkbansal" w:date="2021-01-13T21:13:00Z"/>
        </w:rPr>
      </w:pPr>
      <w:ins w:id="9423"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9424" w:author="rkbansal" w:date="2021-01-13T21:13:00Z"/>
          <w:rFonts w:eastAsiaTheme="majorEastAsia" w:cstheme="majorBidi"/>
          <w:b/>
          <w:color w:val="2F5496" w:themeColor="accent1" w:themeShade="BF"/>
          <w:sz w:val="28"/>
          <w:szCs w:val="26"/>
          <w:rPrChange w:id="9425" w:author="rkbansal" w:date="2021-01-13T21:13:00Z">
            <w:rPr>
              <w:ins w:id="9426" w:author="rkbansal" w:date="2021-01-13T21:13:00Z"/>
              <w:bCs/>
              <w:color w:val="FF0000"/>
            </w:rPr>
          </w:rPrChange>
        </w:rPr>
        <w:pPrChange w:id="9427"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9428" w:author="rkbansal" w:date="2020-11-30T23:39:00Z"/>
          <w:rFonts w:eastAsiaTheme="majorEastAsia" w:cstheme="majorBidi"/>
          <w:b/>
          <w:color w:val="2F5496" w:themeColor="accent1" w:themeShade="BF"/>
          <w:sz w:val="28"/>
          <w:szCs w:val="26"/>
          <w:rPrChange w:id="9429" w:author="rkbansal" w:date="2020-11-30T23:39:00Z">
            <w:rPr>
              <w:ins w:id="9430" w:author="rkbansal" w:date="2020-11-30T23:39:00Z"/>
              <w:bCs/>
            </w:rPr>
          </w:rPrChange>
        </w:rPr>
      </w:pPr>
      <w:proofErr w:type="gramStart"/>
      <w:ins w:id="9431" w:author="rkbansal" w:date="2020-11-30T23:39:00Z">
        <w:r w:rsidRPr="00DE30DD">
          <w:rPr>
            <w:bCs/>
            <w:color w:val="FF0000"/>
          </w:rPr>
          <w:t>application.properties</w:t>
        </w:r>
        <w:proofErr w:type="gramEnd"/>
        <w:r>
          <w:rPr>
            <w:bCs/>
          </w:rPr>
          <w:t xml:space="preserve"> : </w:t>
        </w:r>
      </w:ins>
      <w:ins w:id="9432" w:author="rkbansal" w:date="2020-11-30T23:09:00Z">
        <w:r w:rsidR="003D3F30" w:rsidRPr="007D1A0D">
          <w:rPr>
            <w:bCs/>
            <w:rPrChange w:id="9433" w:author="rkbansal" w:date="2020-11-30T23:30:00Z">
              <w:rPr>
                <w:bCs/>
                <w:color w:val="FF0000"/>
              </w:rPr>
            </w:rPrChange>
          </w:rPr>
          <w:t>Make</w:t>
        </w:r>
        <w:r w:rsidR="003D3F30" w:rsidRPr="00ED711E">
          <w:rPr>
            <w:bCs/>
            <w:rPrChange w:id="9434" w:author="rkbansal" w:date="2020-11-30T23:40:00Z">
              <w:rPr>
                <w:bCs/>
                <w:color w:val="FF0000"/>
              </w:rPr>
            </w:rPrChange>
          </w:rPr>
          <w:t xml:space="preserve"> application.properties</w:t>
        </w:r>
        <w:r w:rsidR="003D3F30">
          <w:rPr>
            <w:bCs/>
          </w:rPr>
          <w:t xml:space="preserve"> empty as it is not required</w:t>
        </w:r>
      </w:ins>
      <w:ins w:id="9435" w:author="rkbansal" w:date="2020-11-30T23:29:00Z">
        <w:r w:rsidR="007D1A0D">
          <w:rPr>
            <w:bCs/>
          </w:rPr>
          <w:t xml:space="preserve"> here</w:t>
        </w:r>
      </w:ins>
      <w:ins w:id="9436" w:author="rkbansal" w:date="2020-11-30T23:09:00Z">
        <w:r w:rsidR="003D3F30">
          <w:rPr>
            <w:bCs/>
          </w:rPr>
          <w:t xml:space="preserve"> and will be referred</w:t>
        </w:r>
      </w:ins>
      <w:ins w:id="9437" w:author="rkbansal" w:date="2020-11-30T23:40:00Z">
        <w:r>
          <w:rPr>
            <w:bCs/>
          </w:rPr>
          <w:t xml:space="preserve"> in</w:t>
        </w:r>
      </w:ins>
      <w:ins w:id="9438" w:author="rkbansal" w:date="2020-11-30T23:09:00Z">
        <w:r w:rsidR="003D3F30">
          <w:rPr>
            <w:bCs/>
          </w:rPr>
          <w:t xml:space="preserve"> other microservices.</w:t>
        </w:r>
      </w:ins>
      <w:ins w:id="9439"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9440" w:author="rkbansal" w:date="2021-01-13T20:20:00Z"/>
          <w:bCs/>
        </w:rPr>
      </w:pPr>
      <w:ins w:id="9441" w:author="rkbansal" w:date="2020-11-30T23:39:00Z">
        <w:r w:rsidRPr="005B1FDD">
          <w:rPr>
            <w:rPrChange w:id="9442"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443"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444" w:author="rkbansal" w:date="2020-11-30T23:40:00Z">
              <w:rPr>
                <w:rFonts w:ascii="Roboto Slab" w:hAnsi="Roboto Slab" w:hint="eastAsia"/>
                <w:color w:val="3D455C"/>
                <w:sz w:val="33"/>
                <w:szCs w:val="33"/>
                <w:shd w:val="clear" w:color="auto" w:fill="FFFFFF"/>
              </w:rPr>
            </w:rPrChange>
          </w:rPr>
          <w:t> </w:t>
        </w:r>
        <w:proofErr w:type="gramStart"/>
        <w:r w:rsidRPr="005B1FDD">
          <w:rPr>
            <w:bCs/>
            <w:rPrChange w:id="9445"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gramEnd"/>
        <w:r w:rsidRPr="005B1FDD">
          <w:rPr>
            <w:bCs/>
            <w:rPrChange w:id="9446"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447"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9448"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9449"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9450"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9451" w:author="rkbansal" w:date="2020-11-30T23:09:00Z"/>
          <w:bCs/>
          <w:rPrChange w:id="9452" w:author="rkbansal" w:date="2020-11-30T23:40:00Z">
            <w:rPr>
              <w:ins w:id="9453" w:author="rkbansal" w:date="2020-11-30T23:09:00Z"/>
              <w:rFonts w:eastAsiaTheme="majorEastAsia" w:cstheme="majorBidi"/>
              <w:b/>
              <w:color w:val="2F5496" w:themeColor="accent1" w:themeShade="BF"/>
              <w:sz w:val="28"/>
              <w:szCs w:val="26"/>
            </w:rPr>
          </w:rPrChange>
        </w:rPr>
        <w:pPrChange w:id="9454" w:author="rkbansal" w:date="2021-01-13T20:20:00Z">
          <w:pPr>
            <w:pStyle w:val="ListParagraph"/>
            <w:numPr>
              <w:numId w:val="74"/>
            </w:numPr>
            <w:ind w:hanging="360"/>
          </w:pPr>
        </w:pPrChange>
      </w:pPr>
      <w:ins w:id="9455"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9456" w:author="rkbansal" w:date="2021-01-13T20:29:00Z"/>
        </w:rPr>
      </w:pPr>
      <w:ins w:id="9457" w:author="rkbansal" w:date="2021-01-13T20:28:00Z">
        <w:r>
          <w:t>To split up responsibilities, we have created two projects</w:t>
        </w:r>
      </w:ins>
      <w:ins w:id="9458" w:author="rkbansal" w:date="2021-01-13T20:29:00Z">
        <w:r>
          <w:t>:</w:t>
        </w:r>
      </w:ins>
    </w:p>
    <w:p w14:paraId="01C3E300" w14:textId="1D3603A3" w:rsidR="00392B8F" w:rsidRDefault="00392B8F" w:rsidP="00392B8F">
      <w:pPr>
        <w:pStyle w:val="ListParagraph"/>
        <w:numPr>
          <w:ilvl w:val="1"/>
          <w:numId w:val="82"/>
        </w:numPr>
        <w:rPr>
          <w:ins w:id="9459" w:author="rkbansal" w:date="2021-01-13T20:29:00Z"/>
        </w:rPr>
      </w:pPr>
      <w:ins w:id="9460" w:author="rkbansal" w:date="2021-01-13T20:29:00Z">
        <w:r>
          <w:t xml:space="preserve">Message-sender-service: It is related to pushing the message on the topic using </w:t>
        </w:r>
      </w:ins>
      <w:ins w:id="9461" w:author="rkbansal" w:date="2021-01-13T20:30:00Z">
        <w:r>
          <w:t xml:space="preserve">Spring </w:t>
        </w:r>
      </w:ins>
      <w:ins w:id="9462" w:author="rkbansal" w:date="2020-11-30T23:44:00Z">
        <w:r w:rsidR="0096077B">
          <w:t>Producer</w:t>
        </w:r>
      </w:ins>
      <w:ins w:id="9463" w:author="rkbansal" w:date="2021-01-13T20:30:00Z">
        <w:r>
          <w:t xml:space="preserve"> </w:t>
        </w:r>
      </w:ins>
      <w:ins w:id="9464" w:author="rkbansal" w:date="2020-11-30T23:44:00Z">
        <w:r w:rsidR="0096077B">
          <w:t>Config</w:t>
        </w:r>
      </w:ins>
      <w:ins w:id="9465" w:author="rkbansal" w:date="2021-01-13T20:30:00Z">
        <w:r>
          <w:t>uration</w:t>
        </w:r>
      </w:ins>
      <w:ins w:id="9466"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9467" w:author="rkbansal" w:date="2021-01-13T20:31:00Z"/>
        </w:rPr>
      </w:pPr>
      <w:ins w:id="9468" w:author="rkbansal" w:date="2021-01-13T20:29:00Z">
        <w:r>
          <w:t>Message-consumer-service:</w:t>
        </w:r>
      </w:ins>
      <w:ins w:id="9469" w:author="rkbansal" w:date="2021-01-13T20:31:00Z">
        <w:r>
          <w:t xml:space="preserve"> </w:t>
        </w:r>
      </w:ins>
      <w:ins w:id="9470" w:author="rkbansal" w:date="2021-01-13T20:30:00Z">
        <w:r>
          <w:t xml:space="preserve">It is related to listening the message received on the topic using </w:t>
        </w:r>
        <w:proofErr w:type="spellStart"/>
        <w:r>
          <w:t>kafka</w:t>
        </w:r>
        <w:proofErr w:type="spellEnd"/>
        <w:r>
          <w:t xml:space="preserve"> consumer configuration.</w:t>
        </w:r>
      </w:ins>
      <w:ins w:id="9471" w:author="rkbansal" w:date="2021-01-13T20:31:00Z">
        <w:r>
          <w:t xml:space="preserve"> It will be the next topic.</w:t>
        </w:r>
      </w:ins>
    </w:p>
    <w:p w14:paraId="60850A4F" w14:textId="77777777" w:rsidR="00DD1B46" w:rsidRDefault="00DD1B46" w:rsidP="00DD1B46">
      <w:pPr>
        <w:pStyle w:val="ListParagraph"/>
        <w:numPr>
          <w:ilvl w:val="0"/>
          <w:numId w:val="82"/>
        </w:numPr>
        <w:rPr>
          <w:ins w:id="9472" w:author="rkbansal" w:date="2021-01-13T20:31:00Z"/>
        </w:rPr>
      </w:pPr>
      <w:ins w:id="9473" w:author="rkbansal" w:date="2021-01-13T20:31:00Z">
        <w:r>
          <w:t>Kafka Message Producer Configuration</w:t>
        </w:r>
      </w:ins>
    </w:p>
    <w:p w14:paraId="4CA9F987" w14:textId="720E5A1E" w:rsidR="00DD1B46" w:rsidRDefault="00DD1B46">
      <w:pPr>
        <w:pStyle w:val="ListParagraph"/>
        <w:ind w:left="360"/>
        <w:rPr>
          <w:ins w:id="9474" w:author="rkbansal" w:date="2020-11-30T23:44:00Z"/>
        </w:rPr>
        <w:pPrChange w:id="9475" w:author="rkbansal" w:date="2021-01-13T20:32:00Z">
          <w:pPr>
            <w:pStyle w:val="ListParagraph"/>
            <w:numPr>
              <w:numId w:val="82"/>
            </w:numPr>
            <w:ind w:left="360" w:hanging="360"/>
          </w:pPr>
        </w:pPrChange>
      </w:pPr>
      <w:ins w:id="9476" w:author="rkbansal" w:date="2021-01-13T20:31:00Z">
        <w:r>
          <w:t xml:space="preserve">Let’s </w:t>
        </w:r>
      </w:ins>
      <w:ins w:id="9477" w:author="rkbansal" w:date="2021-01-13T20:32:00Z">
        <w:r>
          <w:t xml:space="preserve">have a look at the </w:t>
        </w:r>
        <w:r>
          <w:tab/>
          <w:t>producer configuration first.</w:t>
        </w:r>
      </w:ins>
    </w:p>
    <w:p w14:paraId="2875711D" w14:textId="77777777" w:rsidR="00E21309" w:rsidRDefault="00E21309">
      <w:pPr>
        <w:pStyle w:val="ListParagraph"/>
        <w:ind w:left="360"/>
        <w:rPr>
          <w:ins w:id="9478" w:author="rkbansal" w:date="2020-11-30T22:35:00Z"/>
        </w:rPr>
        <w:pPrChange w:id="9479"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480" w:author="rkbansal" w:date="2020-11-30T22:32:00Z"/>
        </w:rPr>
        <w:pPrChange w:id="9481" w:author="rkbansal" w:date="2020-11-30T22:35:00Z">
          <w:pPr>
            <w:pStyle w:val="Heading2"/>
          </w:pPr>
        </w:pPrChange>
      </w:pPr>
    </w:p>
    <w:p w14:paraId="088211CE" w14:textId="6A5F8C3B" w:rsidR="001C397A" w:rsidRDefault="001C397A" w:rsidP="001C397A">
      <w:pPr>
        <w:pStyle w:val="Heading2"/>
        <w:rPr>
          <w:ins w:id="9482" w:author="rkbansal" w:date="2020-11-19T21:17:00Z"/>
          <w:rFonts w:ascii="Georgia" w:hAnsi="Georgia"/>
          <w:b/>
          <w:sz w:val="28"/>
        </w:rPr>
      </w:pPr>
      <w:ins w:id="9483" w:author="rkbansal" w:date="2020-04-21T00:15:00Z">
        <w:r>
          <w:rPr>
            <w:rFonts w:ascii="Georgia" w:hAnsi="Georgia"/>
            <w:b/>
            <w:sz w:val="28"/>
          </w:rPr>
          <w:t xml:space="preserve">Messaging </w:t>
        </w:r>
      </w:ins>
      <w:ins w:id="9484" w:author="rkbansal" w:date="2020-12-11T20:01:00Z">
        <w:r w:rsidR="003A1164">
          <w:rPr>
            <w:rFonts w:ascii="Georgia" w:hAnsi="Georgia"/>
            <w:b/>
            <w:sz w:val="28"/>
          </w:rPr>
          <w:t xml:space="preserve">Consumer </w:t>
        </w:r>
      </w:ins>
      <w:proofErr w:type="gramStart"/>
      <w:ins w:id="9485" w:author="rkbansal" w:date="2020-04-21T00:15:00Z">
        <w:r w:rsidRPr="00981242">
          <w:rPr>
            <w:rFonts w:ascii="Georgia" w:hAnsi="Georgia"/>
            <w:b/>
            <w:sz w:val="28"/>
          </w:rPr>
          <w:t>Service</w:t>
        </w:r>
      </w:ins>
      <w:ins w:id="9486" w:author="rkbansal" w:date="2020-12-11T20:01:00Z">
        <w:r w:rsidR="003A1164">
          <w:rPr>
            <w:rFonts w:ascii="Georgia" w:hAnsi="Georgia"/>
            <w:b/>
            <w:sz w:val="28"/>
          </w:rPr>
          <w:t>(</w:t>
        </w:r>
        <w:proofErr w:type="gramEnd"/>
        <w:r w:rsidR="003A1164">
          <w:rPr>
            <w:rFonts w:ascii="Georgia" w:hAnsi="Georgia"/>
            <w:b/>
            <w:sz w:val="28"/>
          </w:rPr>
          <w:t>Kafka and Twilio)</w:t>
        </w:r>
      </w:ins>
    </w:p>
    <w:p w14:paraId="1A76D8A3" w14:textId="77777777" w:rsidR="00DF54AB" w:rsidRDefault="00CE14C7" w:rsidP="00CE14C7">
      <w:pPr>
        <w:rPr>
          <w:ins w:id="9487" w:author="rkbansal" w:date="2020-11-19T21:18:00Z"/>
        </w:rPr>
      </w:pPr>
      <w:ins w:id="9488" w:author="rkbansal" w:date="2020-11-19T21:17:00Z">
        <w:r>
          <w:t xml:space="preserve">This service will </w:t>
        </w:r>
        <w:r w:rsidR="00DF54AB">
          <w:t xml:space="preserve">send the message to the user </w:t>
        </w:r>
      </w:ins>
      <w:ins w:id="9489" w:author="rkbansal" w:date="2020-11-19T21:18:00Z">
        <w:r w:rsidR="00DF54AB">
          <w:t>using the following medium:</w:t>
        </w:r>
      </w:ins>
    </w:p>
    <w:p w14:paraId="4676D951" w14:textId="55EE4DEA" w:rsidR="00DF54AB" w:rsidRDefault="00DF54AB" w:rsidP="00DF54AB">
      <w:pPr>
        <w:pStyle w:val="ListParagraph"/>
        <w:numPr>
          <w:ilvl w:val="0"/>
          <w:numId w:val="82"/>
        </w:numPr>
        <w:rPr>
          <w:ins w:id="9490" w:author="rkbansal" w:date="2020-11-19T21:18:00Z"/>
        </w:rPr>
      </w:pPr>
      <w:ins w:id="9491" w:author="rkbansal" w:date="2020-11-19T21:18:00Z">
        <w:r>
          <w:t>WhatsApp</w:t>
        </w:r>
      </w:ins>
    </w:p>
    <w:p w14:paraId="5C863783" w14:textId="77777777" w:rsidR="00DF54AB" w:rsidRDefault="00DF54AB" w:rsidP="00DF54AB">
      <w:pPr>
        <w:pStyle w:val="ListParagraph"/>
        <w:numPr>
          <w:ilvl w:val="0"/>
          <w:numId w:val="82"/>
        </w:numPr>
        <w:rPr>
          <w:ins w:id="9492" w:author="rkbansal" w:date="2020-11-19T21:18:00Z"/>
        </w:rPr>
      </w:pPr>
      <w:ins w:id="9493" w:author="rkbansal" w:date="2020-11-19T21:18:00Z">
        <w:r>
          <w:t>Email</w:t>
        </w:r>
      </w:ins>
    </w:p>
    <w:p w14:paraId="0251A5FA" w14:textId="6B266A73" w:rsidR="00CE14C7" w:rsidRDefault="00DF54AB">
      <w:pPr>
        <w:pStyle w:val="ListParagraph"/>
        <w:numPr>
          <w:ilvl w:val="0"/>
          <w:numId w:val="82"/>
        </w:numPr>
        <w:rPr>
          <w:ins w:id="9494" w:author="rkbansal" w:date="2020-11-19T21:17:00Z"/>
        </w:rPr>
        <w:pPrChange w:id="9495" w:author="rkbansal" w:date="2020-11-19T21:18:00Z">
          <w:pPr/>
        </w:pPrChange>
      </w:pPr>
      <w:ins w:id="9496" w:author="rkbansal" w:date="2020-11-19T21:18:00Z">
        <w:r>
          <w:t>SMS</w:t>
        </w:r>
      </w:ins>
    </w:p>
    <w:p w14:paraId="11590A24" w14:textId="77777777" w:rsidR="00CE14C7" w:rsidRDefault="00CE14C7" w:rsidP="00CE14C7">
      <w:pPr>
        <w:rPr>
          <w:ins w:id="9497" w:author="rkbansal" w:date="2020-11-19T21:17:00Z"/>
        </w:rPr>
      </w:pPr>
    </w:p>
    <w:p w14:paraId="1FE6C1E7" w14:textId="77777777" w:rsidR="00CE14C7" w:rsidRDefault="00CE14C7" w:rsidP="00CE14C7">
      <w:pPr>
        <w:pStyle w:val="ListParagraph"/>
        <w:numPr>
          <w:ilvl w:val="0"/>
          <w:numId w:val="82"/>
        </w:numPr>
        <w:rPr>
          <w:ins w:id="9498" w:author="rkbansal" w:date="2020-11-19T21:17:00Z"/>
        </w:rPr>
      </w:pPr>
      <w:ins w:id="9499" w:author="rkbansal" w:date="2020-11-19T21:17:00Z">
        <w:r>
          <w:t>Create the Project using spring Starter Project.</w:t>
        </w:r>
      </w:ins>
    </w:p>
    <w:p w14:paraId="72A97596" w14:textId="39D17507" w:rsidR="00CE14C7" w:rsidRDefault="00927D99" w:rsidP="00CE14C7">
      <w:pPr>
        <w:rPr>
          <w:ins w:id="9500" w:author="rkbansal" w:date="2020-11-19T21:17:00Z"/>
        </w:rPr>
      </w:pPr>
      <w:ins w:id="9501"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502" w:author="rkbansal" w:date="2020-11-19T21:17:00Z"/>
        </w:rPr>
      </w:pPr>
    </w:p>
    <w:p w14:paraId="241F80D5" w14:textId="77777777" w:rsidR="00CE14C7" w:rsidRDefault="00CE14C7" w:rsidP="00CE14C7">
      <w:pPr>
        <w:pStyle w:val="ListParagraph"/>
        <w:numPr>
          <w:ilvl w:val="0"/>
          <w:numId w:val="82"/>
        </w:numPr>
        <w:rPr>
          <w:ins w:id="9503" w:author="rkbansal" w:date="2020-11-19T21:17:00Z"/>
        </w:rPr>
      </w:pPr>
      <w:ins w:id="9504" w:author="rkbansal" w:date="2020-11-19T21:17:00Z">
        <w:r>
          <w:t>Click on Next and select the Spring Web Module.</w:t>
        </w:r>
      </w:ins>
    </w:p>
    <w:p w14:paraId="679E1EC7" w14:textId="77777777" w:rsidR="00CE14C7" w:rsidRDefault="00CE14C7" w:rsidP="00CE14C7">
      <w:pPr>
        <w:rPr>
          <w:ins w:id="9505" w:author="rkbansal" w:date="2020-11-19T21:17:00Z"/>
          <w:bCs/>
          <w:sz w:val="28"/>
        </w:rPr>
      </w:pPr>
      <w:ins w:id="9506"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507" w:author="rkbansal" w:date="2020-11-19T21:17:00Z"/>
        </w:rPr>
      </w:pPr>
      <w:ins w:id="9508" w:author="rkbansal" w:date="2020-11-19T21:17:00Z">
        <w:r w:rsidRPr="00AC7DCA">
          <w:rPr>
            <w:bCs/>
            <w:sz w:val="28"/>
          </w:rPr>
          <w:t>Click on Finish and import the project.</w:t>
        </w:r>
      </w:ins>
    </w:p>
    <w:p w14:paraId="4BE10BEF" w14:textId="77777777" w:rsidR="00CE14C7" w:rsidRPr="00AC7DCA" w:rsidRDefault="00CE14C7" w:rsidP="00CE14C7">
      <w:pPr>
        <w:rPr>
          <w:ins w:id="9509" w:author="rkbansal" w:date="2020-11-19T21:17:00Z"/>
        </w:rPr>
      </w:pPr>
      <w:ins w:id="9510"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775" cy="3267075"/>
                      </a:xfrm>
                      <a:prstGeom prst="rect">
                        <a:avLst/>
                      </a:prstGeom>
                    </pic:spPr>
                  </pic:pic>
                </a:graphicData>
              </a:graphic>
            </wp:inline>
          </w:drawing>
        </w:r>
      </w:ins>
    </w:p>
    <w:p w14:paraId="278AAAB6" w14:textId="77777777" w:rsidR="00736738" w:rsidRDefault="00736738">
      <w:pPr>
        <w:rPr>
          <w:ins w:id="9511" w:author="rkbansal" w:date="2020-12-10T21:04:00Z"/>
          <w:rFonts w:eastAsiaTheme="majorEastAsia" w:cstheme="majorBidi"/>
          <w:b/>
          <w:color w:val="2F5496" w:themeColor="accent1" w:themeShade="BF"/>
          <w:sz w:val="28"/>
          <w:szCs w:val="26"/>
        </w:rPr>
      </w:pPr>
      <w:ins w:id="9512" w:author="rkbansal" w:date="2020-12-10T21:04:00Z">
        <w:r>
          <w:rPr>
            <w:b/>
            <w:sz w:val="28"/>
          </w:rPr>
          <w:br w:type="page"/>
        </w:r>
      </w:ins>
    </w:p>
    <w:p w14:paraId="3352244A" w14:textId="15CAFE4E" w:rsidR="00327864" w:rsidRDefault="00327864" w:rsidP="00327864">
      <w:pPr>
        <w:pStyle w:val="Heading2"/>
        <w:rPr>
          <w:ins w:id="9513" w:author="rkbansal" w:date="2020-11-30T19:37:00Z"/>
          <w:rFonts w:ascii="Georgia" w:hAnsi="Georgia"/>
          <w:b/>
          <w:sz w:val="28"/>
        </w:rPr>
      </w:pPr>
      <w:ins w:id="9514"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515" w:author="rkbansal" w:date="2020-11-30T19:39:00Z"/>
        </w:rPr>
      </w:pPr>
      <w:ins w:id="9516" w:author="rkbansal" w:date="2020-11-30T19:38:00Z">
        <w:r>
          <w:t>P</w:t>
        </w:r>
      </w:ins>
      <w:ins w:id="9517"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518" w:author="rkbansal" w:date="2020-11-30T19:42:00Z"/>
        </w:rPr>
      </w:pPr>
      <w:ins w:id="9519" w:author="rkbansal" w:date="2020-11-30T19:39:00Z">
        <w:r>
          <w:t xml:space="preserve">Add </w:t>
        </w:r>
      </w:ins>
      <w:ins w:id="9520" w:author="rkbansal" w:date="2020-11-30T19:40:00Z">
        <w:r>
          <w:t xml:space="preserve">pre type </w:t>
        </w:r>
      </w:ins>
      <w:ins w:id="9521" w:author="rkbansal" w:date="2020-11-30T19:42:00Z">
        <w:r w:rsidR="000E3155">
          <w:t>Filter in</w:t>
        </w:r>
      </w:ins>
      <w:ins w:id="9522" w:author="rkbansal" w:date="2020-11-30T19:39:00Z">
        <w:r>
          <w:t xml:space="preserve"> </w:t>
        </w:r>
      </w:ins>
      <w:ins w:id="9523" w:author="rkbansal" w:date="2020-11-30T19:40:00Z">
        <w:r>
          <w:t>Zuul-gateway</w:t>
        </w:r>
      </w:ins>
      <w:ins w:id="9524" w:author="rkbansal" w:date="2020-11-30T19:39:00Z">
        <w:r>
          <w:t xml:space="preserve"> </w:t>
        </w:r>
      </w:ins>
      <w:ins w:id="9525"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526" w:author="rkbansal" w:date="2020-11-30T19:40:00Z"/>
        </w:rPr>
        <w:pPrChange w:id="9527" w:author="rkbansal" w:date="2020-11-30T19:42:00Z">
          <w:pPr>
            <w:pStyle w:val="ListParagraph"/>
            <w:numPr>
              <w:numId w:val="82"/>
            </w:numPr>
            <w:ind w:left="360" w:hanging="360"/>
          </w:pPr>
        </w:pPrChange>
      </w:pPr>
      <w:ins w:id="9528"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529" w:author="rkbansal" w:date="2020-04-21T00:15:00Z"/>
          <w:rPrChange w:id="9530" w:author="rkbansal" w:date="2020-11-19T21:17:00Z">
            <w:rPr>
              <w:ins w:id="9531" w:author="rkbansal" w:date="2020-04-21T00:15:00Z"/>
              <w:rFonts w:ascii="Georgia" w:hAnsi="Georgia"/>
              <w:b/>
              <w:sz w:val="28"/>
            </w:rPr>
          </w:rPrChange>
        </w:rPr>
        <w:pPrChange w:id="9532" w:author="rkbansal" w:date="2020-11-30T19:40:00Z">
          <w:pPr>
            <w:pStyle w:val="Heading2"/>
          </w:pPr>
        </w:pPrChange>
      </w:pPr>
    </w:p>
    <w:p w14:paraId="397CEC4D" w14:textId="4171968E" w:rsidR="00C112D2" w:rsidRDefault="00FC2F2A" w:rsidP="00FC2F2A">
      <w:pPr>
        <w:pStyle w:val="ListParagraph"/>
        <w:numPr>
          <w:ilvl w:val="0"/>
          <w:numId w:val="82"/>
        </w:numPr>
        <w:rPr>
          <w:ins w:id="9533" w:author="rkbansal" w:date="2020-11-30T19:47:00Z"/>
        </w:rPr>
      </w:pPr>
      <w:ins w:id="9534" w:author="rkbansal" w:date="2020-11-30T19:45:00Z">
        <w:r>
          <w:t xml:space="preserve">Now we can retrieve the username </w:t>
        </w:r>
      </w:ins>
      <w:ins w:id="9535" w:author="rkbansal" w:date="2020-11-30T19:47:00Z">
        <w:r w:rsidR="004145ED">
          <w:t>by fetching the request header details</w:t>
        </w:r>
      </w:ins>
      <w:ins w:id="9536" w:author="rkbansal" w:date="2020-11-30T19:45:00Z">
        <w:r>
          <w:t xml:space="preserve"> in any other microservice. And based on the username, we can retrieve t</w:t>
        </w:r>
      </w:ins>
      <w:ins w:id="9537" w:author="rkbansal" w:date="2020-11-30T19:46:00Z">
        <w:r>
          <w:t>he details of user anytime by communicating user-mgmt-service using feign client implemented by cache-service.</w:t>
        </w:r>
      </w:ins>
      <w:ins w:id="9538" w:author="rkbansal" w:date="2020-11-30T19:47:00Z">
        <w:r w:rsidR="004B1DD6">
          <w:t xml:space="preserve"> Please refer</w:t>
        </w:r>
      </w:ins>
      <w:ins w:id="9539" w:author="rkbansal" w:date="2020-11-30T19:48:00Z">
        <w:r w:rsidR="004B1DD6">
          <w:t xml:space="preserve"> cache-service to see the implementation of UserCache and its communication with user-mgmt-service using feign client.</w:t>
        </w:r>
      </w:ins>
    </w:p>
    <w:p w14:paraId="0C7D4901" w14:textId="15A2C205" w:rsidR="00D96A4C" w:rsidRPr="009717A2" w:rsidRDefault="00656D9A">
      <w:pPr>
        <w:pStyle w:val="ListParagraph"/>
        <w:ind w:left="360"/>
        <w:pPrChange w:id="9540" w:author="rkbansal" w:date="2020-11-30T19:47:00Z">
          <w:pPr/>
        </w:pPrChange>
      </w:pPr>
      <w:ins w:id="9541"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sectPr w:rsidR="00D96A4C"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9"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4"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9"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6"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8"/>
  </w:num>
  <w:num w:numId="8">
    <w:abstractNumId w:val="37"/>
  </w:num>
  <w:num w:numId="9">
    <w:abstractNumId w:val="103"/>
  </w:num>
  <w:num w:numId="10">
    <w:abstractNumId w:val="92"/>
  </w:num>
  <w:num w:numId="11">
    <w:abstractNumId w:val="30"/>
  </w:num>
  <w:num w:numId="12">
    <w:abstractNumId w:val="14"/>
  </w:num>
  <w:num w:numId="13">
    <w:abstractNumId w:val="78"/>
  </w:num>
  <w:num w:numId="14">
    <w:abstractNumId w:val="114"/>
  </w:num>
  <w:num w:numId="15">
    <w:abstractNumId w:val="66"/>
  </w:num>
  <w:num w:numId="16">
    <w:abstractNumId w:val="11"/>
  </w:num>
  <w:num w:numId="17">
    <w:abstractNumId w:val="45"/>
  </w:num>
  <w:num w:numId="18">
    <w:abstractNumId w:val="106"/>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4"/>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2"/>
  </w:num>
  <w:num w:numId="39">
    <w:abstractNumId w:val="17"/>
  </w:num>
  <w:num w:numId="40">
    <w:abstractNumId w:val="17"/>
  </w:num>
  <w:num w:numId="41">
    <w:abstractNumId w:val="53"/>
  </w:num>
  <w:num w:numId="42">
    <w:abstractNumId w:val="53"/>
  </w:num>
  <w:num w:numId="43">
    <w:abstractNumId w:val="20"/>
  </w:num>
  <w:num w:numId="44">
    <w:abstractNumId w:val="99"/>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7"/>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4"/>
  </w:num>
  <w:num w:numId="63">
    <w:abstractNumId w:val="113"/>
  </w:num>
  <w:num w:numId="64">
    <w:abstractNumId w:val="101"/>
  </w:num>
  <w:num w:numId="65">
    <w:abstractNumId w:val="36"/>
  </w:num>
  <w:num w:numId="66">
    <w:abstractNumId w:val="67"/>
  </w:num>
  <w:num w:numId="67">
    <w:abstractNumId w:val="81"/>
  </w:num>
  <w:num w:numId="68">
    <w:abstractNumId w:val="102"/>
  </w:num>
  <w:num w:numId="69">
    <w:abstractNumId w:val="100"/>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5"/>
  </w:num>
  <w:num w:numId="77">
    <w:abstractNumId w:val="84"/>
  </w:num>
  <w:num w:numId="78">
    <w:abstractNumId w:val="61"/>
  </w:num>
  <w:num w:numId="79">
    <w:abstractNumId w:val="31"/>
  </w:num>
  <w:num w:numId="80">
    <w:abstractNumId w:val="54"/>
  </w:num>
  <w:num w:numId="81">
    <w:abstractNumId w:val="110"/>
  </w:num>
  <w:num w:numId="82">
    <w:abstractNumId w:val="46"/>
  </w:num>
  <w:num w:numId="83">
    <w:abstractNumId w:val="57"/>
  </w:num>
  <w:num w:numId="84">
    <w:abstractNumId w:val="96"/>
  </w:num>
  <w:num w:numId="85">
    <w:abstractNumId w:val="50"/>
  </w:num>
  <w:num w:numId="86">
    <w:abstractNumId w:val="108"/>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6"/>
  </w:num>
  <w:num w:numId="94">
    <w:abstractNumId w:val="93"/>
  </w:num>
  <w:num w:numId="95">
    <w:abstractNumId w:val="107"/>
  </w:num>
  <w:num w:numId="96">
    <w:abstractNumId w:val="60"/>
  </w:num>
  <w:num w:numId="97">
    <w:abstractNumId w:val="28"/>
  </w:num>
  <w:num w:numId="98">
    <w:abstractNumId w:val="95"/>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09"/>
  </w:num>
  <w:num w:numId="106">
    <w:abstractNumId w:val="76"/>
  </w:num>
  <w:num w:numId="107">
    <w:abstractNumId w:val="89"/>
  </w:num>
  <w:num w:numId="108">
    <w:abstractNumId w:val="62"/>
  </w:num>
  <w:num w:numId="109">
    <w:abstractNumId w:val="73"/>
  </w:num>
  <w:num w:numId="110">
    <w:abstractNumId w:val="35"/>
  </w:num>
  <w:num w:numId="111">
    <w:abstractNumId w:val="111"/>
  </w:num>
  <w:num w:numId="112">
    <w:abstractNumId w:val="75"/>
  </w:num>
  <w:num w:numId="113">
    <w:abstractNumId w:val="83"/>
  </w:num>
  <w:num w:numId="114">
    <w:abstractNumId w:val="82"/>
  </w:num>
  <w:num w:numId="115">
    <w:abstractNumId w:val="27"/>
  </w:num>
  <w:num w:numId="116">
    <w:abstractNumId w:val="115"/>
  </w:num>
  <w:num w:numId="117">
    <w:abstractNumId w:val="70"/>
  </w:num>
  <w:num w:numId="118">
    <w:abstractNumId w:val="49"/>
  </w:num>
  <w:num w:numId="119">
    <w:abstractNumId w:val="3"/>
  </w:num>
  <w:num w:numId="120">
    <w:abstractNumId w:val="6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4B73"/>
    <w:rsid w:val="00125468"/>
    <w:rsid w:val="00125E38"/>
    <w:rsid w:val="001260CE"/>
    <w:rsid w:val="00126334"/>
    <w:rsid w:val="00127F01"/>
    <w:rsid w:val="0013004B"/>
    <w:rsid w:val="00131BCB"/>
    <w:rsid w:val="00132AFB"/>
    <w:rsid w:val="00133130"/>
    <w:rsid w:val="00133514"/>
    <w:rsid w:val="00144CC6"/>
    <w:rsid w:val="00150063"/>
    <w:rsid w:val="0015129C"/>
    <w:rsid w:val="0015295B"/>
    <w:rsid w:val="001555D2"/>
    <w:rsid w:val="001564E1"/>
    <w:rsid w:val="001579A5"/>
    <w:rsid w:val="00157F79"/>
    <w:rsid w:val="001607E5"/>
    <w:rsid w:val="0016127D"/>
    <w:rsid w:val="00163020"/>
    <w:rsid w:val="00165D60"/>
    <w:rsid w:val="001662EB"/>
    <w:rsid w:val="00170078"/>
    <w:rsid w:val="001707FC"/>
    <w:rsid w:val="001710DB"/>
    <w:rsid w:val="00171DAB"/>
    <w:rsid w:val="00173805"/>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720E"/>
    <w:rsid w:val="003E76D3"/>
    <w:rsid w:val="003F102C"/>
    <w:rsid w:val="003F25ED"/>
    <w:rsid w:val="003F333B"/>
    <w:rsid w:val="003F501B"/>
    <w:rsid w:val="003F7906"/>
    <w:rsid w:val="0040082C"/>
    <w:rsid w:val="00403A40"/>
    <w:rsid w:val="00407CB3"/>
    <w:rsid w:val="0041032D"/>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664D"/>
    <w:rsid w:val="006F7267"/>
    <w:rsid w:val="006F7A9F"/>
    <w:rsid w:val="00702225"/>
    <w:rsid w:val="00706450"/>
    <w:rsid w:val="007074EA"/>
    <w:rsid w:val="00711A70"/>
    <w:rsid w:val="00711EA1"/>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47C6"/>
    <w:rsid w:val="009452D6"/>
    <w:rsid w:val="00946E78"/>
    <w:rsid w:val="009544A6"/>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44.png"/><Relationship Id="rId21" Type="http://schemas.openxmlformats.org/officeDocument/2006/relationships/image" Target="media/image12.png"/><Relationship Id="rId63" Type="http://schemas.openxmlformats.org/officeDocument/2006/relationships/image" Target="media/image34.jpeg"/><Relationship Id="rId159" Type="http://schemas.openxmlformats.org/officeDocument/2006/relationships/image" Target="media/image114.png"/><Relationship Id="rId324" Type="http://schemas.openxmlformats.org/officeDocument/2006/relationships/image" Target="media/image266.png"/><Relationship Id="rId366" Type="http://schemas.openxmlformats.org/officeDocument/2006/relationships/image" Target="media/image307.png"/><Relationship Id="rId170" Type="http://schemas.openxmlformats.org/officeDocument/2006/relationships/image" Target="media/image125.png"/><Relationship Id="rId226" Type="http://schemas.openxmlformats.org/officeDocument/2006/relationships/image" Target="media/image177.png"/><Relationship Id="rId107" Type="http://schemas.openxmlformats.org/officeDocument/2006/relationships/image" Target="media/image67.png"/><Relationship Id="rId268" Type="http://schemas.openxmlformats.org/officeDocument/2006/relationships/image" Target="media/image216.emf"/><Relationship Id="rId289" Type="http://schemas.openxmlformats.org/officeDocument/2006/relationships/image" Target="media/image234.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53" Type="http://schemas.openxmlformats.org/officeDocument/2006/relationships/image" Target="media/image27.jpeg"/><Relationship Id="rId74" Type="http://schemas.openxmlformats.org/officeDocument/2006/relationships/image" Target="media/image43.png"/><Relationship Id="rId128" Type="http://schemas.openxmlformats.org/officeDocument/2006/relationships/image" Target="media/image88.png"/><Relationship Id="rId149" Type="http://schemas.openxmlformats.org/officeDocument/2006/relationships/image" Target="media/image108.emf"/><Relationship Id="rId314" Type="http://schemas.openxmlformats.org/officeDocument/2006/relationships/image" Target="media/image256.png"/><Relationship Id="rId335" Type="http://schemas.openxmlformats.org/officeDocument/2006/relationships/image" Target="media/image277.png"/><Relationship Id="rId356" Type="http://schemas.openxmlformats.org/officeDocument/2006/relationships/image" Target="media/image297.png"/><Relationship Id="rId377" Type="http://schemas.openxmlformats.org/officeDocument/2006/relationships/image" Target="media/image318.png"/><Relationship Id="rId398" Type="http://schemas.openxmlformats.org/officeDocument/2006/relationships/image" Target="media/image339.png"/><Relationship Id="rId5" Type="http://schemas.openxmlformats.org/officeDocument/2006/relationships/webSettings" Target="webSettings.xml"/><Relationship Id="rId95" Type="http://schemas.openxmlformats.org/officeDocument/2006/relationships/hyperlink" Target="https://cdn1.howtodoinjava.com/wp-content/uploads/2017/07/HystrixDashboard.jpg" TargetMode="External"/><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emf"/><Relationship Id="rId237" Type="http://schemas.openxmlformats.org/officeDocument/2006/relationships/image" Target="media/image188.png"/><Relationship Id="rId402" Type="http://schemas.openxmlformats.org/officeDocument/2006/relationships/theme" Target="theme/theme1.xml"/><Relationship Id="rId258" Type="http://schemas.openxmlformats.org/officeDocument/2006/relationships/image" Target="media/image206.png"/><Relationship Id="rId279" Type="http://schemas.openxmlformats.org/officeDocument/2006/relationships/image" Target="media/image224.png"/><Relationship Id="rId22" Type="http://schemas.openxmlformats.org/officeDocument/2006/relationships/image" Target="media/image13.png"/><Relationship Id="rId43" Type="http://schemas.openxmlformats.org/officeDocument/2006/relationships/image" Target="media/image23.jpeg"/><Relationship Id="rId64" Type="http://schemas.openxmlformats.org/officeDocument/2006/relationships/image" Target="media/image35.jpe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35.png"/><Relationship Id="rId304" Type="http://schemas.openxmlformats.org/officeDocument/2006/relationships/image" Target="media/image249.png"/><Relationship Id="rId325" Type="http://schemas.openxmlformats.org/officeDocument/2006/relationships/image" Target="media/image267.png"/><Relationship Id="rId346" Type="http://schemas.openxmlformats.org/officeDocument/2006/relationships/image" Target="media/image287.png"/><Relationship Id="rId367" Type="http://schemas.openxmlformats.org/officeDocument/2006/relationships/image" Target="media/image308.png"/><Relationship Id="rId388" Type="http://schemas.openxmlformats.org/officeDocument/2006/relationships/image" Target="media/image329.png"/><Relationship Id="rId85" Type="http://schemas.openxmlformats.org/officeDocument/2006/relationships/hyperlink" Target="https://cdn1.howtodoinjava.com/wp-content/uploads/2017/07/schoolservicegeneration.jpg" TargetMode="External"/><Relationship Id="rId150" Type="http://schemas.openxmlformats.org/officeDocument/2006/relationships/oleObject" Target="embeddings/oleObject2.bin"/><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78.png"/><Relationship Id="rId248" Type="http://schemas.openxmlformats.org/officeDocument/2006/relationships/oleObject" Target="embeddings/oleObject12.bin"/><Relationship Id="rId269" Type="http://schemas.openxmlformats.org/officeDocument/2006/relationships/oleObject" Target="embeddings/oleObject13.bin"/><Relationship Id="rId12" Type="http://schemas.openxmlformats.org/officeDocument/2006/relationships/image" Target="media/image7.png"/><Relationship Id="rId33" Type="http://schemas.openxmlformats.org/officeDocument/2006/relationships/image" Target="media/image22.jpeg"/><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25.png"/><Relationship Id="rId315" Type="http://schemas.openxmlformats.org/officeDocument/2006/relationships/image" Target="media/image257.png"/><Relationship Id="rId336" Type="http://schemas.openxmlformats.org/officeDocument/2006/relationships/image" Target="media/image278.png"/><Relationship Id="rId357" Type="http://schemas.openxmlformats.org/officeDocument/2006/relationships/image" Target="media/image298.png"/><Relationship Id="rId54" Type="http://schemas.openxmlformats.org/officeDocument/2006/relationships/hyperlink" Target="http://student-service/getStudentDetailsForSchool/" TargetMode="External"/><Relationship Id="rId75" Type="http://schemas.openxmlformats.org/officeDocument/2006/relationships/image" Target="media/image44.png"/><Relationship Id="rId96" Type="http://schemas.openxmlformats.org/officeDocument/2006/relationships/image" Target="media/image56.jpe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oleObject" Target="embeddings/oleObject6.bin"/><Relationship Id="rId378" Type="http://schemas.openxmlformats.org/officeDocument/2006/relationships/image" Target="media/image319.png"/><Relationship Id="rId399" Type="http://schemas.openxmlformats.org/officeDocument/2006/relationships/image" Target="media/image340.png"/><Relationship Id="rId6" Type="http://schemas.openxmlformats.org/officeDocument/2006/relationships/image" Target="media/image1.png"/><Relationship Id="rId238" Type="http://schemas.openxmlformats.org/officeDocument/2006/relationships/image" Target="media/image189.png"/><Relationship Id="rId259" Type="http://schemas.openxmlformats.org/officeDocument/2006/relationships/image" Target="media/image207.png"/><Relationship Id="rId23" Type="http://schemas.openxmlformats.org/officeDocument/2006/relationships/image" Target="media/image14.png"/><Relationship Id="rId119" Type="http://schemas.openxmlformats.org/officeDocument/2006/relationships/image" Target="media/image79.png"/><Relationship Id="rId270" Type="http://schemas.openxmlformats.org/officeDocument/2006/relationships/image" Target="media/image217.emf"/><Relationship Id="rId291" Type="http://schemas.openxmlformats.org/officeDocument/2006/relationships/image" Target="media/image236.png"/><Relationship Id="rId305" Type="http://schemas.openxmlformats.org/officeDocument/2006/relationships/image" Target="media/image250.emf"/><Relationship Id="rId326" Type="http://schemas.openxmlformats.org/officeDocument/2006/relationships/image" Target="media/image268.png"/><Relationship Id="rId347" Type="http://schemas.openxmlformats.org/officeDocument/2006/relationships/image" Target="media/image288.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5" Type="http://schemas.openxmlformats.org/officeDocument/2006/relationships/image" Target="media/image36.jpeg"/><Relationship Id="rId86" Type="http://schemas.openxmlformats.org/officeDocument/2006/relationships/image" Target="media/image51.jpeg"/><Relationship Id="rId130" Type="http://schemas.openxmlformats.org/officeDocument/2006/relationships/image" Target="media/image90.png"/><Relationship Id="rId151" Type="http://schemas.openxmlformats.org/officeDocument/2006/relationships/image" Target="media/image109.emf"/><Relationship Id="rId368" Type="http://schemas.openxmlformats.org/officeDocument/2006/relationships/image" Target="media/image309.png"/><Relationship Id="rId389" Type="http://schemas.openxmlformats.org/officeDocument/2006/relationships/image" Target="media/image330.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9.png"/><Relationship Id="rId249" Type="http://schemas.openxmlformats.org/officeDocument/2006/relationships/image" Target="media/image197.png"/><Relationship Id="rId13" Type="http://schemas.openxmlformats.org/officeDocument/2006/relationships/image" Target="media/image8.png"/><Relationship Id="rId109" Type="http://schemas.openxmlformats.org/officeDocument/2006/relationships/image" Target="media/image69.png"/><Relationship Id="rId260" Type="http://schemas.openxmlformats.org/officeDocument/2006/relationships/image" Target="media/image208.png"/><Relationship Id="rId281" Type="http://schemas.openxmlformats.org/officeDocument/2006/relationships/image" Target="media/image226.png"/><Relationship Id="rId316" Type="http://schemas.openxmlformats.org/officeDocument/2006/relationships/image" Target="media/image258.png"/><Relationship Id="rId337" Type="http://schemas.openxmlformats.org/officeDocument/2006/relationships/image" Target="media/image279.png"/><Relationship Id="rId34" Type="http://schemas.openxmlformats.org/officeDocument/2006/relationships/hyperlink" Target="https://howtodoinjava.com/spring-cloud/spring-cloud-service-discovery-netflix-eureka/"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45.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358" Type="http://schemas.openxmlformats.org/officeDocument/2006/relationships/image" Target="media/image299.png"/><Relationship Id="rId379" Type="http://schemas.openxmlformats.org/officeDocument/2006/relationships/image" Target="media/image320.png"/><Relationship Id="rId7" Type="http://schemas.openxmlformats.org/officeDocument/2006/relationships/image" Target="media/image2.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2.emf"/><Relationship Id="rId239" Type="http://schemas.openxmlformats.org/officeDocument/2006/relationships/image" Target="media/image190.png"/><Relationship Id="rId390" Type="http://schemas.openxmlformats.org/officeDocument/2006/relationships/image" Target="media/image331.png"/><Relationship Id="rId250" Type="http://schemas.openxmlformats.org/officeDocument/2006/relationships/image" Target="media/image198.png"/><Relationship Id="rId271" Type="http://schemas.openxmlformats.org/officeDocument/2006/relationships/oleObject" Target="embeddings/oleObject14.bin"/><Relationship Id="rId292" Type="http://schemas.openxmlformats.org/officeDocument/2006/relationships/image" Target="media/image237.png"/><Relationship Id="rId306" Type="http://schemas.openxmlformats.org/officeDocument/2006/relationships/oleObject" Target="embeddings/oleObject16.bin"/><Relationship Id="rId24" Type="http://schemas.openxmlformats.org/officeDocument/2006/relationships/image" Target="media/image15.png"/><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3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70.png"/><Relationship Id="rId131" Type="http://schemas.openxmlformats.org/officeDocument/2006/relationships/image" Target="media/image91.png"/><Relationship Id="rId327" Type="http://schemas.openxmlformats.org/officeDocument/2006/relationships/image" Target="media/image269.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oleObject" Target="embeddings/oleObject3.bin"/><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0.png"/><Relationship Id="rId380" Type="http://schemas.openxmlformats.org/officeDocument/2006/relationships/image" Target="media/image321.png"/><Relationship Id="rId240" Type="http://schemas.openxmlformats.org/officeDocument/2006/relationships/image" Target="media/image191.png"/><Relationship Id="rId261" Type="http://schemas.openxmlformats.org/officeDocument/2006/relationships/image" Target="media/image209.png"/><Relationship Id="rId14" Type="http://schemas.openxmlformats.org/officeDocument/2006/relationships/hyperlink" Target="https://howtodoinjava.com/java-8-tutoria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28.jpeg"/><Relationship Id="rId77" Type="http://schemas.openxmlformats.org/officeDocument/2006/relationships/image" Target="media/image46.jpeg"/><Relationship Id="rId100" Type="http://schemas.openxmlformats.org/officeDocument/2006/relationships/image" Target="media/image60.png"/><Relationship Id="rId282" Type="http://schemas.openxmlformats.org/officeDocument/2006/relationships/image" Target="media/image227.png"/><Relationship Id="rId317" Type="http://schemas.openxmlformats.org/officeDocument/2006/relationships/image" Target="media/image259.png"/><Relationship Id="rId338" Type="http://schemas.openxmlformats.org/officeDocument/2006/relationships/image" Target="media/image280.png"/><Relationship Id="rId359" Type="http://schemas.openxmlformats.org/officeDocument/2006/relationships/image" Target="media/image300.png"/><Relationship Id="rId8" Type="http://schemas.openxmlformats.org/officeDocument/2006/relationships/image" Target="media/image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oleObject" Target="embeddings/oleObject7.bin"/><Relationship Id="rId370" Type="http://schemas.openxmlformats.org/officeDocument/2006/relationships/image" Target="media/image311.png"/><Relationship Id="rId391" Type="http://schemas.openxmlformats.org/officeDocument/2006/relationships/image" Target="media/image332.png"/><Relationship Id="rId230" Type="http://schemas.openxmlformats.org/officeDocument/2006/relationships/image" Target="media/image181.png"/><Relationship Id="rId251"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24.jpeg"/><Relationship Id="rId67" Type="http://schemas.openxmlformats.org/officeDocument/2006/relationships/hyperlink" Target="https://github.com/Netflix/feign" TargetMode="External"/><Relationship Id="rId272" Type="http://schemas.openxmlformats.org/officeDocument/2006/relationships/image" Target="media/image218.emf"/><Relationship Id="rId293" Type="http://schemas.openxmlformats.org/officeDocument/2006/relationships/image" Target="media/image238.png"/><Relationship Id="rId307" Type="http://schemas.openxmlformats.org/officeDocument/2006/relationships/image" Target="media/image251.emf"/><Relationship Id="rId328" Type="http://schemas.openxmlformats.org/officeDocument/2006/relationships/image" Target="media/image270.png"/><Relationship Id="rId349" Type="http://schemas.openxmlformats.org/officeDocument/2006/relationships/image" Target="media/image290.png"/><Relationship Id="rId88" Type="http://schemas.openxmlformats.org/officeDocument/2006/relationships/image" Target="media/image52.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0.emf"/><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1.png"/><Relationship Id="rId381" Type="http://schemas.openxmlformats.org/officeDocument/2006/relationships/image" Target="media/image322.png"/><Relationship Id="rId220" Type="http://schemas.openxmlformats.org/officeDocument/2006/relationships/image" Target="media/image173.emf"/><Relationship Id="rId241" Type="http://schemas.openxmlformats.org/officeDocument/2006/relationships/image" Target="media/image192.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262" Type="http://schemas.openxmlformats.org/officeDocument/2006/relationships/image" Target="media/image210.png"/><Relationship Id="rId283" Type="http://schemas.openxmlformats.org/officeDocument/2006/relationships/image" Target="media/image228.png"/><Relationship Id="rId318" Type="http://schemas.openxmlformats.org/officeDocument/2006/relationships/image" Target="media/image260.png"/><Relationship Id="rId339" Type="http://schemas.openxmlformats.org/officeDocument/2006/relationships/image" Target="media/image281.png"/><Relationship Id="rId78" Type="http://schemas.openxmlformats.org/officeDocument/2006/relationships/image" Target="media/image47.jpe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19.png"/><Relationship Id="rId185" Type="http://schemas.openxmlformats.org/officeDocument/2006/relationships/image" Target="media/image140.png"/><Relationship Id="rId350" Type="http://schemas.openxmlformats.org/officeDocument/2006/relationships/image" Target="media/image291.png"/><Relationship Id="rId371" Type="http://schemas.openxmlformats.org/officeDocument/2006/relationships/image" Target="media/image312.png"/><Relationship Id="rId9" Type="http://schemas.openxmlformats.org/officeDocument/2006/relationships/image" Target="media/image4.png"/><Relationship Id="rId210" Type="http://schemas.openxmlformats.org/officeDocument/2006/relationships/image" Target="media/image165.png"/><Relationship Id="rId392" Type="http://schemas.openxmlformats.org/officeDocument/2006/relationships/image" Target="media/image333.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0.png"/><Relationship Id="rId273" Type="http://schemas.openxmlformats.org/officeDocument/2006/relationships/oleObject" Target="embeddings/oleObject15.bin"/><Relationship Id="rId294" Type="http://schemas.openxmlformats.org/officeDocument/2006/relationships/image" Target="media/image239.png"/><Relationship Id="rId308" Type="http://schemas.openxmlformats.org/officeDocument/2006/relationships/oleObject" Target="embeddings/oleObject17.bin"/><Relationship Id="rId329" Type="http://schemas.openxmlformats.org/officeDocument/2006/relationships/image" Target="media/image271.png"/><Relationship Id="rId47" Type="http://schemas.openxmlformats.org/officeDocument/2006/relationships/hyperlink" Target="https://cdn1.howtodoinjava.com/wp-content/uploads/2017/07/client_projec-generation_Student.jpg" TargetMode="External"/><Relationship Id="rId68" Type="http://schemas.openxmlformats.org/officeDocument/2006/relationships/image" Target="media/image38.pn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oleObject" Target="embeddings/oleObject4.bin"/><Relationship Id="rId175" Type="http://schemas.openxmlformats.org/officeDocument/2006/relationships/image" Target="media/image13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image" Target="media/image151.png"/><Relationship Id="rId200" Type="http://schemas.openxmlformats.org/officeDocument/2006/relationships/image" Target="media/image155.png"/><Relationship Id="rId382" Type="http://schemas.openxmlformats.org/officeDocument/2006/relationships/image" Target="media/image323.png"/><Relationship Id="rId16" Type="http://schemas.openxmlformats.org/officeDocument/2006/relationships/hyperlink" Target="https://howtodoinjava.com/maven/" TargetMode="External"/><Relationship Id="rId221" Type="http://schemas.openxmlformats.org/officeDocument/2006/relationships/oleObject" Target="embeddings/oleObject8.bin"/><Relationship Id="rId242" Type="http://schemas.openxmlformats.org/officeDocument/2006/relationships/image" Target="media/image193.png"/><Relationship Id="rId263" Type="http://schemas.openxmlformats.org/officeDocument/2006/relationships/image" Target="media/image211.png"/><Relationship Id="rId284" Type="http://schemas.openxmlformats.org/officeDocument/2006/relationships/image" Target="media/image229.png"/><Relationship Id="rId319" Type="http://schemas.openxmlformats.org/officeDocument/2006/relationships/image" Target="media/image261.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9.jpe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330" Type="http://schemas.openxmlformats.org/officeDocument/2006/relationships/image" Target="media/image272.png"/><Relationship Id="rId90" Type="http://schemas.openxmlformats.org/officeDocument/2006/relationships/image" Target="media/image53.jpeg"/><Relationship Id="rId165" Type="http://schemas.openxmlformats.org/officeDocument/2006/relationships/image" Target="media/image120.png"/><Relationship Id="rId186" Type="http://schemas.openxmlformats.org/officeDocument/2006/relationships/image" Target="media/image141.png"/><Relationship Id="rId351" Type="http://schemas.openxmlformats.org/officeDocument/2006/relationships/image" Target="media/image292.png"/><Relationship Id="rId372" Type="http://schemas.openxmlformats.org/officeDocument/2006/relationships/image" Target="media/image313.png"/><Relationship Id="rId393" Type="http://schemas.openxmlformats.org/officeDocument/2006/relationships/image" Target="media/image334.png"/><Relationship Id="rId211" Type="http://schemas.openxmlformats.org/officeDocument/2006/relationships/image" Target="media/image166.png"/><Relationship Id="rId232" Type="http://schemas.openxmlformats.org/officeDocument/2006/relationships/image" Target="media/image183.png"/><Relationship Id="rId253" Type="http://schemas.openxmlformats.org/officeDocument/2006/relationships/image" Target="media/image201.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2.emf"/><Relationship Id="rId27" Type="http://schemas.openxmlformats.org/officeDocument/2006/relationships/hyperlink" Target="https://docs.spring.io/spring-boot/docs/current/reference/html/using-boot-using-springbootapplication-annotation.html" TargetMode="External"/><Relationship Id="rId48" Type="http://schemas.openxmlformats.org/officeDocument/2006/relationships/image" Target="media/image25.jpe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image" Target="media/image94.png"/><Relationship Id="rId320" Type="http://schemas.openxmlformats.org/officeDocument/2006/relationships/image" Target="media/image262.png"/><Relationship Id="rId80" Type="http://schemas.openxmlformats.org/officeDocument/2006/relationships/image" Target="media/image48.jpeg"/><Relationship Id="rId155" Type="http://schemas.openxmlformats.org/officeDocument/2006/relationships/image" Target="media/image111.emf"/><Relationship Id="rId176" Type="http://schemas.openxmlformats.org/officeDocument/2006/relationships/image" Target="media/image131.png"/><Relationship Id="rId197" Type="http://schemas.openxmlformats.org/officeDocument/2006/relationships/image" Target="media/image152.png"/><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4.png"/><Relationship Id="rId201" Type="http://schemas.openxmlformats.org/officeDocument/2006/relationships/image" Target="media/image156.png"/><Relationship Id="rId222" Type="http://schemas.openxmlformats.org/officeDocument/2006/relationships/image" Target="media/image174.emf"/><Relationship Id="rId243" Type="http://schemas.openxmlformats.org/officeDocument/2006/relationships/image" Target="media/image194.emf"/><Relationship Id="rId264" Type="http://schemas.openxmlformats.org/officeDocument/2006/relationships/image" Target="media/image212.png"/><Relationship Id="rId285" Type="http://schemas.openxmlformats.org/officeDocument/2006/relationships/image" Target="media/image230.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30.jpe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oleObject" Target="embeddings/oleObject18.bin"/><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91" Type="http://schemas.openxmlformats.org/officeDocument/2006/relationships/hyperlink" Target="https://cdn1.howtodoinjava.com/wp-content/uploads/2017/07/HystrixStream.jpg" TargetMode="External"/><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image" Target="media/image273.png"/><Relationship Id="rId352" Type="http://schemas.openxmlformats.org/officeDocument/2006/relationships/image" Target="media/image293.png"/><Relationship Id="rId373" Type="http://schemas.openxmlformats.org/officeDocument/2006/relationships/image" Target="media/image314.png"/><Relationship Id="rId394" Type="http://schemas.openxmlformats.org/officeDocument/2006/relationships/image" Target="media/image335.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4.png"/><Relationship Id="rId254"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74.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1.jpeg"/><Relationship Id="rId81" Type="http://schemas.openxmlformats.org/officeDocument/2006/relationships/hyperlink" Target="https://cdn1.howtodoinjava.com/wp-content/uploads/2017/07/studentservciegeneration.jpg" TargetMode="External"/><Relationship Id="rId135" Type="http://schemas.openxmlformats.org/officeDocument/2006/relationships/image" Target="media/image95.png"/><Relationship Id="rId156" Type="http://schemas.openxmlformats.org/officeDocument/2006/relationships/oleObject" Target="embeddings/oleObject5.bin"/><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image" Target="media/image263.png"/><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5.png"/><Relationship Id="rId202" Type="http://schemas.openxmlformats.org/officeDocument/2006/relationships/image" Target="media/image157.png"/><Relationship Id="rId223" Type="http://schemas.openxmlformats.org/officeDocument/2006/relationships/oleObject" Target="embeddings/oleObject9.bin"/><Relationship Id="rId244" Type="http://schemas.openxmlformats.org/officeDocument/2006/relationships/oleObject" Target="embeddings/oleObject10.bin"/><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3.png"/><Relationship Id="rId286" Type="http://schemas.openxmlformats.org/officeDocument/2006/relationships/image" Target="media/image231.png"/><Relationship Id="rId50" Type="http://schemas.openxmlformats.org/officeDocument/2006/relationships/hyperlink" Target="https://cdn1.howtodoinjava.com/wp-content/uploads/2017/07/eureka_console_with_Student_1service_registered.jpg" TargetMode="External"/><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53.png"/><Relationship Id="rId332" Type="http://schemas.openxmlformats.org/officeDocument/2006/relationships/image" Target="media/image274.png"/><Relationship Id="rId353" Type="http://schemas.openxmlformats.org/officeDocument/2006/relationships/image" Target="media/image294.png"/><Relationship Id="rId374" Type="http://schemas.openxmlformats.org/officeDocument/2006/relationships/image" Target="media/image315.png"/><Relationship Id="rId395" Type="http://schemas.openxmlformats.org/officeDocument/2006/relationships/image" Target="media/image336.png"/><Relationship Id="rId71" Type="http://schemas.openxmlformats.org/officeDocument/2006/relationships/image" Target="media/image40.jpeg"/><Relationship Id="rId92" Type="http://schemas.openxmlformats.org/officeDocument/2006/relationships/image" Target="media/image54.jpeg"/><Relationship Id="rId213" Type="http://schemas.openxmlformats.org/officeDocument/2006/relationships/image" Target="media/image168.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3.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46.png"/><Relationship Id="rId322" Type="http://schemas.openxmlformats.org/officeDocument/2006/relationships/image" Target="media/image264.png"/><Relationship Id="rId343" Type="http://schemas.openxmlformats.org/officeDocument/2006/relationships/image" Target="media/image285.emf"/><Relationship Id="rId364" Type="http://schemas.openxmlformats.org/officeDocument/2006/relationships/image" Target="media/image305.png"/><Relationship Id="rId61" Type="http://schemas.openxmlformats.org/officeDocument/2006/relationships/image" Target="media/image32.jpeg"/><Relationship Id="rId82" Type="http://schemas.openxmlformats.org/officeDocument/2006/relationships/image" Target="media/image49.jpe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26.png"/><Relationship Id="rId19" Type="http://schemas.openxmlformats.org/officeDocument/2006/relationships/image" Target="media/image10.png"/><Relationship Id="rId224" Type="http://schemas.openxmlformats.org/officeDocument/2006/relationships/image" Target="media/image175.png"/><Relationship Id="rId245" Type="http://schemas.openxmlformats.org/officeDocument/2006/relationships/image" Target="media/image195.emf"/><Relationship Id="rId266" Type="http://schemas.openxmlformats.org/officeDocument/2006/relationships/image" Target="media/image214.png"/><Relationship Id="rId287"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emf"/><Relationship Id="rId168" Type="http://schemas.openxmlformats.org/officeDocument/2006/relationships/image" Target="media/image123.png"/><Relationship Id="rId312" Type="http://schemas.openxmlformats.org/officeDocument/2006/relationships/image" Target="media/image254.png"/><Relationship Id="rId333" Type="http://schemas.openxmlformats.org/officeDocument/2006/relationships/image" Target="media/image275.png"/><Relationship Id="rId354" Type="http://schemas.openxmlformats.org/officeDocument/2006/relationships/image" Target="media/image295.png"/><Relationship Id="rId51" Type="http://schemas.openxmlformats.org/officeDocument/2006/relationships/image" Target="media/image26.jpeg"/><Relationship Id="rId72" Type="http://schemas.openxmlformats.org/officeDocument/2006/relationships/image" Target="media/image41.png"/><Relationship Id="rId93" Type="http://schemas.openxmlformats.org/officeDocument/2006/relationships/hyperlink" Target="https://cdn1.howtodoinjava.com/wp-content/uploads/2017/07/Hystrix_initial.jpg" TargetMode="External"/><Relationship Id="rId189" Type="http://schemas.openxmlformats.org/officeDocument/2006/relationships/image" Target="media/image144.png"/><Relationship Id="rId375" Type="http://schemas.openxmlformats.org/officeDocument/2006/relationships/image" Target="media/image316.png"/><Relationship Id="rId396" Type="http://schemas.openxmlformats.org/officeDocument/2006/relationships/image" Target="media/image337.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2.png"/><Relationship Id="rId298" Type="http://schemas.openxmlformats.org/officeDocument/2006/relationships/image" Target="media/image243.png"/><Relationship Id="rId400" Type="http://schemas.openxmlformats.org/officeDocument/2006/relationships/fontTable" Target="fontTable.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3.png"/><Relationship Id="rId302" Type="http://schemas.openxmlformats.org/officeDocument/2006/relationships/image" Target="media/image247.png"/><Relationship Id="rId323" Type="http://schemas.openxmlformats.org/officeDocument/2006/relationships/image" Target="media/image265.png"/><Relationship Id="rId344" Type="http://schemas.openxmlformats.org/officeDocument/2006/relationships/oleObject" Target="embeddings/oleObject19.bin"/><Relationship Id="rId20" Type="http://schemas.openxmlformats.org/officeDocument/2006/relationships/image" Target="media/image11.png"/><Relationship Id="rId41" Type="http://schemas.openxmlformats.org/officeDocument/2006/relationships/hyperlink" Target="https://start.spring.io/" TargetMode="External"/><Relationship Id="rId62" Type="http://schemas.openxmlformats.org/officeDocument/2006/relationships/image" Target="media/image33.jpeg"/><Relationship Id="rId83" Type="http://schemas.openxmlformats.org/officeDocument/2006/relationships/hyperlink" Target="https://cdn1.howtodoinjava.com/wp-content/uploads/2017/07/studentserviceresponse.jpg" TargetMode="External"/><Relationship Id="rId179" Type="http://schemas.openxmlformats.org/officeDocument/2006/relationships/image" Target="media/image134.png"/><Relationship Id="rId365" Type="http://schemas.openxmlformats.org/officeDocument/2006/relationships/image" Target="media/image306.png"/><Relationship Id="rId386" Type="http://schemas.openxmlformats.org/officeDocument/2006/relationships/image" Target="media/image327.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76.png"/><Relationship Id="rId246" Type="http://schemas.openxmlformats.org/officeDocument/2006/relationships/oleObject" Target="embeddings/oleObject11.bin"/><Relationship Id="rId267" Type="http://schemas.openxmlformats.org/officeDocument/2006/relationships/image" Target="media/image215.png"/><Relationship Id="rId288" Type="http://schemas.openxmlformats.org/officeDocument/2006/relationships/image" Target="media/image233.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42.png"/><Relationship Id="rId94" Type="http://schemas.openxmlformats.org/officeDocument/2006/relationships/image" Target="media/image55.jpeg"/><Relationship Id="rId148" Type="http://schemas.openxmlformats.org/officeDocument/2006/relationships/oleObject" Target="embeddings/oleObject1.bin"/><Relationship Id="rId169" Type="http://schemas.openxmlformats.org/officeDocument/2006/relationships/image" Target="media/image124.png"/><Relationship Id="rId334" Type="http://schemas.openxmlformats.org/officeDocument/2006/relationships/image" Target="media/image276.png"/><Relationship Id="rId355" Type="http://schemas.openxmlformats.org/officeDocument/2006/relationships/image" Target="media/image296.png"/><Relationship Id="rId376" Type="http://schemas.openxmlformats.org/officeDocument/2006/relationships/image" Target="media/image317.png"/><Relationship Id="rId397"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70.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3.png"/><Relationship Id="rId401" Type="http://schemas.microsoft.com/office/2011/relationships/people" Target="people.xml"/><Relationship Id="rId303" Type="http://schemas.openxmlformats.org/officeDocument/2006/relationships/image" Target="media/image248.png"/><Relationship Id="rId42" Type="http://schemas.openxmlformats.org/officeDocument/2006/relationships/hyperlink" Target="https://cdn2.howtodoinjava.com/wp-content/uploads/2017/07/server_projec-generation.jpg" TargetMode="External"/><Relationship Id="rId84" Type="http://schemas.openxmlformats.org/officeDocument/2006/relationships/image" Target="media/image50.jpeg"/><Relationship Id="rId138" Type="http://schemas.openxmlformats.org/officeDocument/2006/relationships/image" Target="media/image98.png"/><Relationship Id="rId345" Type="http://schemas.openxmlformats.org/officeDocument/2006/relationships/image" Target="media/image286.png"/><Relationship Id="rId387" Type="http://schemas.openxmlformats.org/officeDocument/2006/relationships/image" Target="media/image32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55491</TotalTime>
  <Pages>192</Pages>
  <Words>34118</Words>
  <Characters>194476</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939</cp:revision>
  <dcterms:created xsi:type="dcterms:W3CDTF">2018-12-13T13:15:00Z</dcterms:created>
  <dcterms:modified xsi:type="dcterms:W3CDTF">2021-05-11T15:53:00Z</dcterms:modified>
</cp:coreProperties>
</file>