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A2319" w:rsidRPr="00A0485D" w:rsidRDefault="008A231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A2319" w:rsidRDefault="008A23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A2319" w:rsidRPr="00A0485D" w:rsidRDefault="008A2319"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A2319" w:rsidRDefault="008A2319"/>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A2319" w:rsidRPr="00A0485D" w:rsidRDefault="008A231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A2319" w:rsidRDefault="008A2319"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A2319" w:rsidRPr="00A0485D" w:rsidRDefault="008A2319"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A2319" w:rsidRDefault="008A2319"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8A2319"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8A2319"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8A2319"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which is a great starting point for creating any spring </w:t>
      </w:r>
      <w:proofErr w:type="gramStart"/>
      <w:r>
        <w:rPr>
          <w:rFonts w:ascii="Segoe UI" w:hAnsi="Segoe UI" w:cs="Segoe UI"/>
          <w:color w:val="000000"/>
        </w:rPr>
        <w:t>boot based</w:t>
      </w:r>
      <w:proofErr w:type="gramEnd"/>
      <w:r>
        <w:rPr>
          <w:rFonts w:ascii="Segoe UI" w:hAnsi="Segoe UI" w:cs="Segoe UI"/>
          <w:color w:val="000000"/>
        </w:rPr>
        <w:t xml:space="preserve">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8A2319">
        <w:fldChar w:fldCharType="begin"/>
      </w:r>
      <w:r w:rsidR="008A2319">
        <w:instrText xml:space="preserve"> HYPERLINK "https://github.com/spring-cloud/spring-cloud-config/blob/master/spring-cloud-config-server/src/main/java/org/springframework/cloud/config/server/EnableConfigServer.java" \t "_blank" </w:instrText>
      </w:r>
      <w:r w:rsidR="008A2319">
        <w:fldChar w:fldCharType="separate"/>
      </w:r>
      <w:r>
        <w:rPr>
          <w:rStyle w:val="Hyperlink"/>
          <w:rFonts w:ascii="Consolas" w:eastAsiaTheme="majorEastAsia" w:hAnsi="Consolas" w:cs="Courier New"/>
          <w:color w:val="0366D6"/>
          <w:sz w:val="21"/>
          <w:szCs w:val="21"/>
        </w:rPr>
        <w:t>EnableConfigServer</w:t>
      </w:r>
      <w:proofErr w:type="spellEnd"/>
      <w:r w:rsidR="008A2319">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After adding this </w:t>
      </w:r>
      <w:proofErr w:type="gramStart"/>
      <w:r>
        <w:rPr>
          <w:rFonts w:ascii="Segoe UI" w:hAnsi="Segoe UI" w:cs="Segoe UI"/>
          <w:color w:val="000000"/>
        </w:rPr>
        <w:t>annotation</w:t>
      </w:r>
      <w:proofErr w:type="gramEnd"/>
      <w:r>
        <w:rPr>
          <w:rFonts w:ascii="Segoe UI" w:hAnsi="Segoe UI" w:cs="Segoe UI"/>
          <w:color w:val="000000"/>
        </w:rPr>
        <w:t xml:space="preserve">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Next very important step is to create a local git repository. It can easily be converted to a remote repository later by configuring </w:t>
      </w:r>
      <w:proofErr w:type="gramStart"/>
      <w:r>
        <w:rPr>
          <w:rFonts w:ascii="Segoe UI" w:hAnsi="Segoe UI" w:cs="Segoe UI"/>
          <w:color w:val="000000"/>
        </w:rPr>
        <w:t>it’s</w:t>
      </w:r>
      <w:proofErr w:type="gramEnd"/>
      <w:r>
        <w:rPr>
          <w:rFonts w:ascii="Segoe UI" w:hAnsi="Segoe UI" w:cs="Segoe UI"/>
          <w:color w:val="000000"/>
        </w:rPr>
        <w:t xml:space="preserve">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w:t>
      </w:r>
      <w:proofErr w:type="spellStart"/>
      <w:proofErr w:type="gramStart"/>
      <w:r>
        <w:rPr>
          <w:rStyle w:val="HTMLCode"/>
          <w:rFonts w:ascii="Consolas" w:eastAsiaTheme="minorHAnsi" w:hAnsi="Consolas"/>
          <w:color w:val="FF0779"/>
          <w:sz w:val="21"/>
          <w:szCs w:val="21"/>
        </w:rPr>
        <w:t>client.properties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development.properties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production.properties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 xml:space="preserve">git </w:t>
      </w:r>
      <w:proofErr w:type="gramStart"/>
      <w:r>
        <w:rPr>
          <w:rStyle w:val="HTMLCode"/>
          <w:rFonts w:ascii="Consolas" w:eastAsiaTheme="minorHAnsi" w:hAnsi="Consolas"/>
          <w:color w:val="FF0779"/>
          <w:sz w:val="21"/>
          <w:szCs w:val="21"/>
        </w:rPr>
        <w:t>add .</w:t>
      </w:r>
      <w:proofErr w:type="gramEnd"/>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 xml:space="preserve">Point the </w:t>
      </w:r>
      <w:proofErr w:type="spellStart"/>
      <w:r w:rsidRPr="00310466">
        <w:rPr>
          <w:rFonts w:ascii="Segoe UI" w:hAnsi="Segoe UI" w:cs="Segoe UI"/>
          <w:b/>
          <w:bCs/>
          <w:color w:val="000000"/>
          <w:rPrChange w:id="220" w:author="rkbansal" w:date="2020-04-27T23:17:00Z">
            <w:rPr>
              <w:rFonts w:ascii="Segoe UI" w:hAnsi="Segoe UI" w:cs="Segoe UI"/>
              <w:color w:val="000000"/>
              <w:sz w:val="29"/>
              <w:szCs w:val="29"/>
            </w:rPr>
          </w:rPrChange>
        </w:rPr>
        <w:t>git</w:t>
      </w:r>
      <w:proofErr w:type="spellEnd"/>
      <w:r w:rsidRPr="00310466">
        <w:rPr>
          <w:rFonts w:ascii="Segoe UI" w:hAnsi="Segoe UI" w:cs="Segoe UI"/>
          <w:b/>
          <w:bCs/>
          <w:color w:val="000000"/>
          <w:rPrChange w:id="221" w:author="rkbansal" w:date="2020-04-27T23:17:00Z">
            <w:rPr>
              <w:rFonts w:ascii="Segoe UI" w:hAnsi="Segoe UI" w:cs="Segoe UI"/>
              <w:color w:val="000000"/>
              <w:sz w:val="29"/>
              <w:szCs w:val="29"/>
            </w:rPr>
          </w:rPrChange>
        </w:rPr>
        <w:t xml:space="preserve">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2" w:author="rkbansal" w:date="2020-04-27T23:22:00Z"/>
          <w:rFonts w:ascii="Segoe UI" w:hAnsi="Segoe UI" w:cs="Segoe UI"/>
          <w:color w:val="000000"/>
        </w:rPr>
      </w:pPr>
      <w:r>
        <w:rPr>
          <w:rFonts w:ascii="Segoe UI" w:hAnsi="Segoe UI" w:cs="Segoe UI"/>
          <w:color w:val="000000"/>
        </w:rPr>
        <w:t>Create one file called </w:t>
      </w:r>
      <w:del w:id="223" w:author="rkbansal" w:date="2020-04-27T23:21:00Z">
        <w:r w:rsidDel="005E1A99">
          <w:rPr>
            <w:rStyle w:val="HTMLCode"/>
            <w:rFonts w:ascii="Consolas" w:hAnsi="Consolas"/>
            <w:color w:val="FF0779"/>
            <w:sz w:val="21"/>
            <w:szCs w:val="21"/>
          </w:rPr>
          <w:delText>bootstrap</w:delText>
        </w:r>
      </w:del>
      <w:proofErr w:type="gramStart"/>
      <w:ins w:id="224"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5" w:author="rkbansal" w:date="2020-04-27T23:22:00Z">
          <w:pPr>
            <w:pStyle w:val="NormalWeb"/>
            <w:shd w:val="clear" w:color="auto" w:fill="FFFFFF"/>
            <w:spacing w:before="150" w:beforeAutospacing="0" w:after="240" w:afterAutospacing="0"/>
            <w:ind w:left="600"/>
          </w:pPr>
        </w:pPrChange>
      </w:pPr>
      <w:ins w:id="226"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7"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8">
          <w:tblGrid>
            <w:gridCol w:w="14925"/>
          </w:tblGrid>
        </w:tblGridChange>
      </w:tblGrid>
      <w:tr w:rsidR="00AB3BB5" w:rsidDel="00CF1FB3" w14:paraId="3C4E86DB" w14:textId="12ABBF48" w:rsidTr="005E1A99">
        <w:trPr>
          <w:del w:id="229" w:author="rkbansal" w:date="2020-04-27T23:22:00Z"/>
        </w:trPr>
        <w:tc>
          <w:tcPr>
            <w:tcW w:w="14895" w:type="dxa"/>
            <w:vAlign w:val="center"/>
            <w:tcPrChange w:id="230" w:author="rkbansal" w:date="2020-04-27T23:21:00Z">
              <w:tcPr>
                <w:tcW w:w="14895" w:type="dxa"/>
                <w:vAlign w:val="center"/>
              </w:tcPr>
            </w:tcPrChange>
          </w:tcPr>
          <w:p w14:paraId="740875FB" w14:textId="07533E78" w:rsidR="00AB3BB5" w:rsidDel="005E1A99" w:rsidRDefault="00AB3BB5" w:rsidP="00806F79">
            <w:pPr>
              <w:rPr>
                <w:del w:id="231" w:author="rkbansal" w:date="2020-04-27T23:21:00Z"/>
                <w:rFonts w:ascii="Times New Roman" w:hAnsi="Times New Roman" w:cs="Times New Roman"/>
              </w:rPr>
            </w:pPr>
            <w:del w:id="232"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3" w:author="rkbansal" w:date="2020-04-27T23:21:00Z"/>
              </w:rPr>
            </w:pPr>
            <w:del w:id="234"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5" w:author="rkbansal" w:date="2020-04-27T23:21:00Z"/>
              </w:rPr>
            </w:pPr>
            <w:del w:id="236" w:author="rkbansal" w:date="2020-04-27T23:21:00Z">
              <w:r w:rsidDel="005E1A99">
                <w:delText> </w:delText>
              </w:r>
            </w:del>
          </w:p>
          <w:p w14:paraId="5D09C2E2" w14:textId="6A60D219"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9" w:author="rkbansal" w:date="2020-04-27T23:21:00Z"/>
              </w:rPr>
            </w:pPr>
            <w:del w:id="240"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41" w:author="rkbansal" w:date="2020-04-27T23:21:00Z"/>
              </w:rPr>
            </w:pPr>
            <w:del w:id="242" w:author="rkbansal" w:date="2020-04-27T23:21:00Z">
              <w:r w:rsidDel="005E1A99">
                <w:delText> </w:delText>
              </w:r>
            </w:del>
          </w:p>
          <w:p w14:paraId="2689FCD4" w14:textId="5C79DDEE" w:rsidR="00AB3BB5" w:rsidDel="005E1A99" w:rsidRDefault="00AB3BB5" w:rsidP="00806F79">
            <w:pPr>
              <w:rPr>
                <w:del w:id="243" w:author="rkbansal" w:date="2020-04-27T23:21:00Z"/>
              </w:rPr>
            </w:pPr>
            <w:del w:id="244"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5" w:author="rkbansal" w:date="2020-04-27T23:22:00Z"/>
              </w:rPr>
            </w:pPr>
            <w:del w:id="246"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server.port</w:t>
      </w:r>
      <w:proofErr w:type="spellEnd"/>
      <w:proofErr w:type="gram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7" w:author="rkbansal" w:date="2020-04-27T23:17:00Z">
            <w:rPr>
              <w:rFonts w:ascii="Segoe UI" w:hAnsi="Segoe UI" w:cs="Segoe UI"/>
              <w:color w:val="000000"/>
              <w:sz w:val="29"/>
              <w:szCs w:val="29"/>
            </w:rPr>
          </w:rPrChange>
        </w:rPr>
        <w:pPrChange w:id="248" w:author="rkbansal" w:date="2020-04-27T23:17:00Z">
          <w:pPr>
            <w:pStyle w:val="Heading6"/>
          </w:pPr>
        </w:pPrChange>
      </w:pPr>
      <w:r w:rsidRPr="00310466">
        <w:rPr>
          <w:rFonts w:ascii="Segoe UI" w:hAnsi="Segoe UI" w:cs="Segoe UI"/>
          <w:b/>
          <w:bCs/>
          <w:color w:val="000000"/>
          <w:rPrChange w:id="249" w:author="rkbansal" w:date="2020-04-27T23:17:00Z">
            <w:rPr>
              <w:rFonts w:ascii="Segoe UI" w:hAnsi="Segoe UI" w:cs="Segoe UI"/>
              <w:color w:val="000000"/>
              <w:sz w:val="29"/>
              <w:szCs w:val="29"/>
            </w:rPr>
          </w:rPrChange>
        </w:rPr>
        <w:t xml:space="preserve">Verify </w:t>
      </w:r>
      <w:proofErr w:type="gramStart"/>
      <w:r w:rsidRPr="00310466">
        <w:rPr>
          <w:rFonts w:ascii="Segoe UI" w:hAnsi="Segoe UI" w:cs="Segoe UI"/>
          <w:b/>
          <w:bCs/>
          <w:color w:val="000000"/>
          <w:rPrChange w:id="250" w:author="rkbansal" w:date="2020-04-27T23:17:00Z">
            <w:rPr>
              <w:rFonts w:ascii="Segoe UI" w:hAnsi="Segoe UI" w:cs="Segoe UI"/>
              <w:color w:val="000000"/>
              <w:sz w:val="29"/>
              <w:szCs w:val="29"/>
            </w:rPr>
          </w:rPrChange>
        </w:rPr>
        <w:t>Server Side</w:t>
      </w:r>
      <w:proofErr w:type="gramEnd"/>
      <w:r w:rsidRPr="00310466">
        <w:rPr>
          <w:rFonts w:ascii="Segoe UI" w:hAnsi="Segoe UI" w:cs="Segoe UI"/>
          <w:b/>
          <w:bCs/>
          <w:color w:val="000000"/>
          <w:rPrChange w:id="251" w:author="rkbansal" w:date="2020-04-27T23:17:00Z">
            <w:rPr>
              <w:rFonts w:ascii="Segoe UI" w:hAnsi="Segoe UI" w:cs="Segoe UI"/>
              <w:color w:val="000000"/>
              <w:sz w:val="29"/>
              <w:szCs w:val="29"/>
            </w:rPr>
          </w:rPrChange>
        </w:rPr>
        <w:t xml:space="preserv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52"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53"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4" w:author="rkbansal" w:date="2020-04-27T23:23:00Z"/>
        </w:trPr>
        <w:tc>
          <w:tcPr>
            <w:tcW w:w="14895" w:type="dxa"/>
            <w:vAlign w:val="center"/>
            <w:hideMark/>
          </w:tcPr>
          <w:p w14:paraId="2468FF84" w14:textId="674DBF0B" w:rsidR="00AB3BB5" w:rsidDel="00CF1FB3" w:rsidRDefault="00AB3BB5">
            <w:pPr>
              <w:divId w:val="479467583"/>
              <w:rPr>
                <w:del w:id="255" w:author="rkbansal" w:date="2020-04-27T23:23:00Z"/>
                <w:rFonts w:ascii="Times New Roman" w:hAnsi="Times New Roman" w:cs="Times New Roman"/>
              </w:rPr>
            </w:pPr>
            <w:del w:id="256"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 xml:space="preserve">git </w:t>
      </w:r>
      <w:proofErr w:type="gramStart"/>
      <w:r>
        <w:rPr>
          <w:rStyle w:val="HTMLCode"/>
          <w:rFonts w:ascii="Consolas" w:hAnsi="Consolas"/>
          <w:color w:val="FF0779"/>
          <w:sz w:val="21"/>
          <w:szCs w:val="21"/>
        </w:rPr>
        <w:t>add .</w:t>
      </w:r>
      <w:proofErr w:type="gramEnd"/>
      <w:r>
        <w:rPr>
          <w:rFonts w:ascii="Segoe UI" w:hAnsi="Segoe UI" w:cs="Segoe UI"/>
          <w:color w:val="000000"/>
        </w:rPr>
        <w:t> and </w:t>
      </w:r>
      <w:r>
        <w:rPr>
          <w:rStyle w:val="HTMLCode"/>
          <w:rFonts w:ascii="Consolas" w:hAnsi="Consolas"/>
          <w:color w:val="FF0779"/>
          <w:sz w:val="21"/>
          <w:szCs w:val="21"/>
        </w:rPr>
        <w:t>git commit -m "test"</w:t>
      </w:r>
      <w:ins w:id="257"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8" w:author="rkbansal" w:date="2020-04-27T23:25:00Z">
            <w:rPr/>
          </w:rPrChange>
        </w:rPr>
      </w:pPr>
      <w:r w:rsidRPr="00900B9F">
        <w:rPr>
          <w:b/>
          <w:bCs/>
          <w:sz w:val="32"/>
          <w:szCs w:val="32"/>
          <w:rPrChange w:id="259" w:author="rkbansal" w:date="2020-04-27T23:25:00Z">
            <w:rPr/>
          </w:rPrChange>
        </w:rPr>
        <w:t xml:space="preserve">Config Server – </w:t>
      </w:r>
      <w:del w:id="260" w:author="rkbansal" w:date="2020-04-27T23:23:00Z">
        <w:r w:rsidRPr="00900B9F" w:rsidDel="00034ABA">
          <w:rPr>
            <w:b/>
            <w:bCs/>
            <w:sz w:val="32"/>
            <w:szCs w:val="32"/>
            <w:rPrChange w:id="261" w:author="rkbansal" w:date="2020-04-27T23:25:00Z">
              <w:rPr/>
            </w:rPrChange>
          </w:rPr>
          <w:delText>Client Side</w:delText>
        </w:r>
      </w:del>
      <w:ins w:id="262" w:author="rkbansal" w:date="2020-04-27T23:23:00Z">
        <w:r w:rsidR="00034ABA" w:rsidRPr="00900B9F">
          <w:rPr>
            <w:b/>
            <w:bCs/>
            <w:sz w:val="32"/>
            <w:szCs w:val="32"/>
            <w:rPrChange w:id="263" w:author="rkbansal" w:date="2020-04-27T23:25:00Z">
              <w:rPr>
                <w:rFonts w:ascii="Segoe UI" w:hAnsi="Segoe UI" w:cs="Segoe UI"/>
                <w:b/>
                <w:bCs/>
                <w:color w:val="000000"/>
              </w:rPr>
            </w:rPrChange>
          </w:rPr>
          <w:t>Client-Side</w:t>
        </w:r>
      </w:ins>
      <w:r w:rsidRPr="00900B9F">
        <w:rPr>
          <w:b/>
          <w:bCs/>
          <w:sz w:val="32"/>
          <w:szCs w:val="32"/>
          <w:rPrChange w:id="264" w:author="rkbansal" w:date="2020-04-27T23:25:00Z">
            <w:rPr/>
          </w:rPrChange>
        </w:rPr>
        <w:t xml:space="preserve"> Configuration</w:t>
      </w:r>
    </w:p>
    <w:p w14:paraId="4E8B9D02" w14:textId="77777777" w:rsidR="00AB3BB5" w:rsidRDefault="00AB3BB5">
      <w:pPr>
        <w:pPrChange w:id="265" w:author="rkbansal" w:date="2020-04-27T23:26:00Z">
          <w:pPr>
            <w:pStyle w:val="NormalWeb"/>
            <w:shd w:val="clear" w:color="auto" w:fill="FFFFFF"/>
            <w:spacing w:before="150" w:beforeAutospacing="0" w:after="240" w:afterAutospacing="0"/>
          </w:pPr>
        </w:pPrChange>
      </w:pPr>
      <w:r>
        <w:t xml:space="preserve">Now we will proceed to the </w:t>
      </w:r>
      <w:proofErr w:type="gramStart"/>
      <w:r>
        <w:t>client side</w:t>
      </w:r>
      <w:proofErr w:type="gramEnd"/>
      <w:r>
        <w:t xml:space="preserv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6" w:author="rkbansal" w:date="2020-04-27T23:30:00Z">
            <w:rPr>
              <w:rFonts w:ascii="Segoe UI" w:hAnsi="Segoe UI" w:cs="Segoe UI"/>
              <w:color w:val="000000"/>
              <w:sz w:val="29"/>
              <w:szCs w:val="29"/>
            </w:rPr>
          </w:rPrChange>
        </w:rPr>
        <w:pPrChange w:id="267" w:author="rkbansal" w:date="2020-04-27T23:29:00Z">
          <w:pPr>
            <w:pStyle w:val="Heading6"/>
          </w:pPr>
        </w:pPrChange>
      </w:pPr>
      <w:r w:rsidRPr="00FB1F80">
        <w:rPr>
          <w:rFonts w:ascii="Segoe UI" w:hAnsi="Segoe UI" w:cs="Segoe UI"/>
          <w:b/>
          <w:bCs/>
          <w:color w:val="000000"/>
          <w:rPrChange w:id="268"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9"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0"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1"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2"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3"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4"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5"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6" w:author="rkbansal" w:date="2020-04-27T23:32:00Z"/>
          <w:rFonts w:ascii="Segoe UI" w:hAnsi="Segoe UI" w:cs="Segoe UI"/>
          <w:color w:val="000000"/>
        </w:rPr>
      </w:pPr>
      <w:ins w:id="277"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8" w:author="rkbansal" w:date="2020-04-27T23:32:00Z">
            <w:rPr>
              <w:rFonts w:ascii="Segoe UI" w:hAnsi="Segoe UI" w:cs="Segoe UI"/>
              <w:color w:val="000000"/>
              <w:sz w:val="29"/>
              <w:szCs w:val="29"/>
            </w:rPr>
          </w:rPrChange>
        </w:rPr>
        <w:pPrChange w:id="279" w:author="rkbansal" w:date="2020-04-27T23:32:00Z">
          <w:pPr>
            <w:pStyle w:val="Heading6"/>
          </w:pPr>
        </w:pPrChange>
      </w:pPr>
      <w:r w:rsidRPr="00792A42">
        <w:rPr>
          <w:rFonts w:ascii="Segoe UI" w:hAnsi="Segoe UI" w:cs="Segoe UI"/>
          <w:b/>
          <w:bCs/>
          <w:color w:val="000000"/>
          <w:rPrChange w:id="280"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81" w:author="rkbansal" w:date="2020-04-27T23:33:00Z"/>
          <w:rFonts w:ascii="Segoe UI" w:hAnsi="Segoe UI" w:cs="Segoe UI"/>
          <w:color w:val="000000"/>
        </w:rPr>
      </w:pPr>
      <w:r>
        <w:rPr>
          <w:rFonts w:ascii="Segoe UI" w:hAnsi="Segoe UI" w:cs="Segoe UI"/>
          <w:color w:val="000000"/>
        </w:rPr>
        <w:t>Add one </w:t>
      </w:r>
      <w:proofErr w:type="spellStart"/>
      <w:r w:rsidR="008A2319">
        <w:fldChar w:fldCharType="begin"/>
      </w:r>
      <w:r w:rsidR="008A2319">
        <w:instrText xml:space="preserve"> HYPERLINK "https://howtodoinjava.com/spring/spring-boot/spring-boot-tutorial-with-hello-world-example/" </w:instrText>
      </w:r>
      <w:r w:rsidR="008A2319">
        <w:fldChar w:fldCharType="separate"/>
      </w:r>
      <w:r>
        <w:rPr>
          <w:rStyle w:val="Hyperlink"/>
          <w:rFonts w:ascii="Consolas" w:eastAsiaTheme="majorEastAsia" w:hAnsi="Consolas" w:cs="Courier New"/>
          <w:color w:val="0366D6"/>
          <w:sz w:val="21"/>
          <w:szCs w:val="21"/>
        </w:rPr>
        <w:t>RestController</w:t>
      </w:r>
      <w:proofErr w:type="spellEnd"/>
      <w:r w:rsidR="008A2319">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7"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82"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83" w:author="rkbansal" w:date="2020-04-27T23:33:00Z"/>
        </w:trPr>
        <w:tc>
          <w:tcPr>
            <w:tcW w:w="14895" w:type="dxa"/>
            <w:vAlign w:val="center"/>
            <w:hideMark/>
          </w:tcPr>
          <w:p w14:paraId="1E7EA9D6" w14:textId="43CAAC39" w:rsidR="00AB3BB5" w:rsidDel="005037DA" w:rsidRDefault="00AB3BB5" w:rsidP="00806F79">
            <w:pPr>
              <w:rPr>
                <w:del w:id="284" w:author="rkbansal" w:date="2020-04-27T23:33:00Z"/>
                <w:rFonts w:ascii="Times New Roman" w:hAnsi="Times New Roman" w:cs="Times New Roman"/>
              </w:rPr>
            </w:pPr>
            <w:del w:id="285"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6" w:author="rkbansal" w:date="2020-04-27T23:33:00Z"/>
              </w:rPr>
            </w:pPr>
            <w:del w:id="287" w:author="rkbansal" w:date="2020-04-27T23:33:00Z">
              <w:r w:rsidDel="005037DA">
                <w:delText> </w:delText>
              </w:r>
            </w:del>
          </w:p>
          <w:p w14:paraId="2B38D33B" w14:textId="73045A31"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6" w:author="rkbansal" w:date="2020-04-27T23:33:00Z"/>
              </w:rPr>
            </w:pPr>
            <w:del w:id="29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300" w:author="rkbansal" w:date="2020-04-27T23:33:00Z"/>
              </w:rPr>
            </w:pPr>
            <w:del w:id="301" w:author="rkbansal" w:date="2020-04-27T23:33:00Z">
              <w:r w:rsidDel="005037DA">
                <w:delText> </w:delText>
              </w:r>
            </w:del>
          </w:p>
          <w:p w14:paraId="4310D885" w14:textId="22BCBAFB" w:rsidR="00AB3BB5" w:rsidDel="005037DA" w:rsidRDefault="00AB3BB5" w:rsidP="00806F79">
            <w:pPr>
              <w:rPr>
                <w:del w:id="302" w:author="rkbansal" w:date="2020-04-27T23:33:00Z"/>
              </w:rPr>
            </w:pPr>
            <w:del w:id="303"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4" w:author="rkbansal" w:date="2020-04-27T23:33:00Z"/>
              </w:rPr>
            </w:pPr>
            <w:del w:id="305"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6" w:author="rkbansal" w:date="2020-04-27T23:33:00Z"/>
              </w:rPr>
            </w:pPr>
            <w:del w:id="307" w:author="rkbansal" w:date="2020-04-27T23:33:00Z">
              <w:r w:rsidDel="005037DA">
                <w:delText> </w:delText>
              </w:r>
            </w:del>
          </w:p>
          <w:p w14:paraId="7E0422CF" w14:textId="7807B595"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10" w:author="rkbansal" w:date="2020-04-27T23:33:00Z"/>
              </w:rPr>
            </w:pPr>
            <w:del w:id="311"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12" w:author="rkbansal" w:date="2020-04-27T23:33:00Z"/>
              </w:rPr>
            </w:pPr>
            <w:del w:id="313"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w:delText>
              </w:r>
            </w:del>
          </w:p>
          <w:p w14:paraId="6B160786" w14:textId="1C7D2C51" w:rsidR="00AB3BB5" w:rsidDel="005037DA" w:rsidRDefault="00AB3BB5" w:rsidP="00806F79">
            <w:pPr>
              <w:rPr>
                <w:del w:id="316" w:author="rkbansal" w:date="2020-04-27T23:33:00Z"/>
              </w:rPr>
            </w:pPr>
            <w:del w:id="317" w:author="rkbansal" w:date="2020-04-27T23:33:00Z">
              <w:r w:rsidDel="005037DA">
                <w:delText> </w:delText>
              </w:r>
            </w:del>
          </w:p>
          <w:p w14:paraId="472B9923" w14:textId="415A7B75"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20" w:author="rkbansal" w:date="2020-04-27T23:33:00Z"/>
              </w:rPr>
            </w:pPr>
            <w:del w:id="321"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22" w:author="rkbansal" w:date="2020-04-27T23:33:00Z"/>
              </w:rPr>
            </w:pPr>
            <w:del w:id="323"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4" w:author="rkbansal" w:date="2020-04-27T23:33:00Z"/>
              </w:rPr>
            </w:pPr>
            <w:del w:id="325" w:author="rkbansal" w:date="2020-04-27T23:33:00Z">
              <w:r w:rsidDel="005037DA">
                <w:delText> </w:delText>
              </w:r>
            </w:del>
          </w:p>
          <w:p w14:paraId="14465D34" w14:textId="54DF1E54" w:rsidR="00AB3BB5" w:rsidDel="005037DA" w:rsidRDefault="00AB3BB5" w:rsidP="00806F79">
            <w:pPr>
              <w:rPr>
                <w:del w:id="326" w:author="rkbansal" w:date="2020-04-27T23:33:00Z"/>
              </w:rPr>
            </w:pPr>
            <w:del w:id="327"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30" w:author="rkbansal" w:date="2020-04-27T23:33:00Z"/>
              </w:rPr>
            </w:pPr>
            <w:del w:id="331" w:author="rkbansal" w:date="2020-04-27T23:33:00Z">
              <w:r w:rsidDel="005037DA">
                <w:delText> </w:delText>
              </w:r>
            </w:del>
          </w:p>
          <w:p w14:paraId="3DF9D1CD" w14:textId="42AC958F"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6" w:author="rkbansal" w:date="2020-04-27T23:33:00Z"/>
              </w:rPr>
            </w:pPr>
            <w:del w:id="337"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8" w:author="rkbansal" w:date="2020-04-27T23:33:00Z"/>
              </w:rPr>
            </w:pPr>
            <w:del w:id="33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40" w:author="rkbansal" w:date="2020-04-27T23:33:00Z"/>
              </w:rPr>
            </w:pPr>
            <w:del w:id="341"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42" w:author="rkbansal" w:date="2020-04-27T23:33:00Z"/>
          <w:rFonts w:ascii="Segoe UI" w:hAnsi="Segoe UI" w:cs="Segoe UI"/>
          <w:b/>
          <w:bCs/>
          <w:color w:val="000000"/>
        </w:rPr>
      </w:pPr>
      <w:r w:rsidRPr="00FF420F">
        <w:rPr>
          <w:rFonts w:ascii="Segoe UI" w:hAnsi="Segoe UI" w:cs="Segoe UI"/>
          <w:b/>
          <w:bCs/>
          <w:color w:val="000000"/>
          <w:rPrChange w:id="343"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4" w:author="rkbansal" w:date="2020-04-27T23:33:00Z"/>
          <w:rPrChange w:id="345" w:author="rkbansal" w:date="2020-04-27T23:33:00Z">
            <w:rPr>
              <w:del w:id="346" w:author="rkbansal" w:date="2020-04-27T23:33:00Z"/>
              <w:rFonts w:ascii="Segoe UI" w:hAnsi="Segoe UI" w:cs="Segoe UI"/>
              <w:color w:val="000000"/>
              <w:sz w:val="29"/>
              <w:szCs w:val="29"/>
            </w:rPr>
          </w:rPrChange>
        </w:rPr>
        <w:pPrChange w:id="347"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8" w:author="rkbansal" w:date="2020-04-27T23:35:00Z"/>
          <w:rFonts w:ascii="Segoe UI" w:hAnsi="Segoe UI" w:cs="Segoe UI"/>
          <w:color w:val="000000"/>
        </w:rPr>
      </w:pPr>
      <w:del w:id="349" w:author="rkbansal" w:date="2020-04-27T23:33:00Z">
        <w:r w:rsidDel="00FF420F">
          <w:rPr>
            <w:rFonts w:ascii="Segoe UI" w:hAnsi="Segoe UI" w:cs="Segoe UI"/>
            <w:color w:val="000000"/>
          </w:rPr>
          <w:delText>C</w:delText>
        </w:r>
      </w:del>
      <w:ins w:id="350" w:author="rkbansal" w:date="2020-04-27T23:33:00Z">
        <w:r w:rsidR="00FF420F">
          <w:rPr>
            <w:rFonts w:ascii="Segoe UI" w:hAnsi="Segoe UI" w:cs="Segoe UI"/>
            <w:color w:val="000000"/>
          </w:rPr>
          <w:t>C</w:t>
        </w:r>
      </w:ins>
      <w:r>
        <w:rPr>
          <w:rFonts w:ascii="Segoe UI" w:hAnsi="Segoe UI" w:cs="Segoe UI"/>
          <w:color w:val="000000"/>
        </w:rPr>
        <w:t>reate one file called </w:t>
      </w:r>
      <w:del w:id="351" w:author="rkbansal" w:date="2020-04-27T23:34:00Z">
        <w:r w:rsidDel="00A545C7">
          <w:rPr>
            <w:rStyle w:val="HTMLCode"/>
            <w:rFonts w:ascii="Consolas" w:hAnsi="Consolas"/>
            <w:color w:val="FF0779"/>
            <w:sz w:val="21"/>
            <w:szCs w:val="21"/>
          </w:rPr>
          <w:delText>bootstrap</w:delText>
        </w:r>
      </w:del>
      <w:proofErr w:type="gramStart"/>
      <w:ins w:id="352"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53" w:author="rkbansal" w:date="2020-04-27T23:33:00Z">
          <w:pPr>
            <w:pStyle w:val="NormalWeb"/>
            <w:shd w:val="clear" w:color="auto" w:fill="FFFFFF"/>
            <w:spacing w:before="150" w:beforeAutospacing="0" w:after="240" w:afterAutospacing="0"/>
            <w:ind w:left="600"/>
          </w:pPr>
        </w:pPrChange>
      </w:pPr>
      <w:ins w:id="354"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5" w:author="rkbansal" w:date="2020-04-27T23:35:00Z"/>
        </w:trPr>
        <w:tc>
          <w:tcPr>
            <w:tcW w:w="14895" w:type="dxa"/>
            <w:vAlign w:val="center"/>
            <w:hideMark/>
          </w:tcPr>
          <w:p w14:paraId="67A3D491" w14:textId="27C5819C" w:rsidR="00AB3BB5" w:rsidDel="00A545C7" w:rsidRDefault="00AB3BB5" w:rsidP="00806F79">
            <w:pPr>
              <w:rPr>
                <w:del w:id="356" w:author="rkbansal" w:date="2020-04-27T23:35:00Z"/>
                <w:rFonts w:ascii="Times New Roman" w:hAnsi="Times New Roman" w:cs="Times New Roman"/>
              </w:rPr>
            </w:pPr>
            <w:del w:id="357"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8" w:author="rkbansal" w:date="2020-04-27T23:35:00Z"/>
              </w:rPr>
            </w:pPr>
            <w:del w:id="359" w:author="rkbansal" w:date="2020-04-27T23:35:00Z">
              <w:r w:rsidDel="00A545C7">
                <w:delText> </w:delText>
              </w:r>
            </w:del>
          </w:p>
          <w:p w14:paraId="1815AE65" w14:textId="56D9BFBE"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62" w:author="rkbansal" w:date="2020-04-27T23:35:00Z"/>
              </w:rPr>
            </w:pPr>
            <w:del w:id="363"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6" w:author="rkbansal" w:date="2020-04-27T23:35:00Z"/>
              </w:rPr>
            </w:pPr>
            <w:del w:id="367" w:author="rkbansal" w:date="2020-04-27T23:35:00Z">
              <w:r w:rsidDel="00A545C7">
                <w:delText> </w:delText>
              </w:r>
            </w:del>
          </w:p>
          <w:p w14:paraId="48649FDE" w14:textId="37A940A1"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70" w:author="rkbansal" w:date="2020-04-27T23:35:00Z"/>
              </w:rPr>
            </w:pPr>
            <w:del w:id="371" w:author="rkbansal" w:date="2020-04-27T23:35:00Z">
              <w:r w:rsidDel="00A545C7">
                <w:delText> </w:delText>
              </w:r>
            </w:del>
          </w:p>
          <w:p w14:paraId="170B4F50" w14:textId="67999B0C"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4" w:author="rkbansal" w:date="2020-04-27T23:35:00Z"/>
              </w:rPr>
            </w:pPr>
            <w:del w:id="375" w:author="rkbansal" w:date="2020-04-27T23:35:00Z">
              <w:r w:rsidDel="00A545C7">
                <w:delText> </w:delText>
              </w:r>
            </w:del>
          </w:p>
          <w:p w14:paraId="03C02505" w14:textId="495CE280"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8" w:author="rkbansal" w:date="2020-04-27T23:35:00Z"/>
              </w:rPr>
            </w:pPr>
            <w:del w:id="379" w:author="rkbansal" w:date="2020-04-27T23:35:00Z">
              <w:r w:rsidDel="00A545C7">
                <w:delText> </w:delText>
              </w:r>
            </w:del>
          </w:p>
          <w:p w14:paraId="541B9B5C" w14:textId="3B2DA6FC" w:rsidR="00AB3BB5" w:rsidDel="00A545C7" w:rsidRDefault="00AB3BB5" w:rsidP="00806F79">
            <w:pPr>
              <w:rPr>
                <w:del w:id="380" w:author="rkbansal" w:date="2020-04-27T23:35:00Z"/>
              </w:rPr>
            </w:pPr>
            <w:del w:id="381"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82"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gramStart"/>
      <w:r>
        <w:rPr>
          <w:rStyle w:val="HTMLCode"/>
          <w:rFonts w:ascii="Consolas" w:eastAsiaTheme="minorHAnsi" w:hAnsi="Consolas"/>
          <w:color w:val="FF0779"/>
          <w:sz w:val="21"/>
          <w:szCs w:val="21"/>
        </w:rPr>
        <w:t>application.properties</w:t>
      </w:r>
      <w:proofErr w:type="gram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83" w:author="rkbansal" w:date="2020-04-27T23:35:00Z">
            <w:rPr>
              <w:rFonts w:ascii="Segoe UI" w:hAnsi="Segoe UI" w:cs="Segoe UI"/>
              <w:color w:val="000000"/>
              <w:sz w:val="29"/>
              <w:szCs w:val="29"/>
            </w:rPr>
          </w:rPrChange>
        </w:rPr>
        <w:pPrChange w:id="384" w:author="rkbansal" w:date="2020-04-27T23:35:00Z">
          <w:pPr>
            <w:pStyle w:val="Heading6"/>
          </w:pPr>
        </w:pPrChange>
      </w:pPr>
      <w:r w:rsidRPr="00FF14EF">
        <w:rPr>
          <w:rFonts w:ascii="Segoe UI" w:hAnsi="Segoe UI" w:cs="Segoe UI"/>
          <w:b/>
          <w:bCs/>
          <w:color w:val="000000"/>
          <w:rPrChange w:id="385"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6" w:author="rkbansal" w:date="2020-04-27T23:36:00Z">
            <w:rPr/>
          </w:rPrChange>
        </w:rPr>
      </w:pPr>
      <w:r w:rsidRPr="006E5C05">
        <w:rPr>
          <w:b/>
          <w:bCs/>
          <w:sz w:val="32"/>
          <w:szCs w:val="32"/>
          <w:rPrChange w:id="387"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8" w:author="rkbansal" w:date="2020-04-27T23:37:00Z">
        <w:r w:rsidDel="00053086">
          <w:rPr>
            <w:rFonts w:ascii="Segoe UI" w:hAnsi="Segoe UI" w:cs="Segoe UI"/>
            <w:color w:val="000000"/>
          </w:rPr>
          <w:delText>Lets</w:delText>
        </w:r>
      </w:del>
      <w:ins w:id="389"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90" w:author="rkbansal" w:date="2020-04-27T23:37:00Z">
            <w:rPr>
              <w:rFonts w:ascii="Segoe UI" w:hAnsi="Segoe UI" w:cs="Segoe UI"/>
              <w:color w:val="000000"/>
              <w:sz w:val="29"/>
              <w:szCs w:val="29"/>
            </w:rPr>
          </w:rPrChange>
        </w:rPr>
        <w:pPrChange w:id="391" w:author="rkbansal" w:date="2020-04-27T23:37:00Z">
          <w:pPr>
            <w:pStyle w:val="Heading6"/>
          </w:pPr>
        </w:pPrChange>
      </w:pPr>
      <w:r w:rsidRPr="008714D3">
        <w:rPr>
          <w:rFonts w:ascii="Segoe UI" w:hAnsi="Segoe UI" w:cs="Segoe UI"/>
          <w:b/>
          <w:bCs/>
          <w:color w:val="000000"/>
          <w:rPrChange w:id="392"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3" w:author="rkbansal" w:date="2020-04-27T23:38:00Z">
            <w:rPr>
              <w:rFonts w:ascii="Segoe UI" w:hAnsi="Segoe UI" w:cs="Segoe UI"/>
              <w:color w:val="000000"/>
            </w:rPr>
          </w:rPrChange>
        </w:rPr>
      </w:pPr>
      <w:r w:rsidRPr="00B931CE">
        <w:rPr>
          <w:rFonts w:asciiTheme="minorHAnsi" w:hAnsiTheme="minorHAnsi" w:cstheme="minorHAnsi"/>
          <w:color w:val="000000"/>
          <w:rPrChange w:id="394"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5"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6"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398"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39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0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0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02"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403"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6" w:author="rkbansal" w:date="2020-04-27T23:37:00Z">
            <w:rPr>
              <w:rFonts w:ascii="Segoe UI" w:hAnsi="Segoe UI" w:cs="Segoe UI"/>
              <w:color w:val="000000"/>
              <w:sz w:val="29"/>
              <w:szCs w:val="29"/>
            </w:rPr>
          </w:rPrChange>
        </w:rPr>
        <w:pPrChange w:id="407" w:author="rkbansal" w:date="2020-04-27T23:37:00Z">
          <w:pPr>
            <w:pStyle w:val="Heading6"/>
          </w:pPr>
        </w:pPrChange>
      </w:pPr>
      <w:r w:rsidRPr="008714D3">
        <w:rPr>
          <w:rFonts w:ascii="Segoe UI" w:hAnsi="Segoe UI" w:cs="Segoe UI"/>
          <w:b/>
          <w:bCs/>
          <w:color w:val="000000"/>
          <w:rPrChange w:id="408"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9" w:author="rkbansal" w:date="2020-04-27T23:38:00Z">
            <w:rPr>
              <w:rFonts w:ascii="Segoe UI" w:hAnsi="Segoe UI" w:cs="Segoe UI"/>
              <w:color w:val="000000"/>
            </w:rPr>
          </w:rPrChange>
        </w:rPr>
      </w:pPr>
      <w:r w:rsidRPr="00B931CE">
        <w:rPr>
          <w:rFonts w:asciiTheme="minorHAnsi" w:hAnsiTheme="minorHAnsi" w:cstheme="minorHAnsi"/>
          <w:color w:val="000000"/>
          <w:rPrChange w:id="410"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11"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12"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413"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414"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415"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6"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7"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8"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9"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20"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21" w:author="rkbansal" w:date="2020-04-27T23:37:00Z">
            <w:rPr>
              <w:rFonts w:ascii="Segoe UI" w:hAnsi="Segoe UI" w:cs="Segoe UI"/>
              <w:color w:val="000000"/>
              <w:sz w:val="29"/>
              <w:szCs w:val="29"/>
            </w:rPr>
          </w:rPrChange>
        </w:rPr>
        <w:pPrChange w:id="422" w:author="rkbansal" w:date="2020-04-27T23:37:00Z">
          <w:pPr>
            <w:pStyle w:val="Heading6"/>
          </w:pPr>
        </w:pPrChange>
      </w:pPr>
      <w:r w:rsidRPr="008714D3">
        <w:rPr>
          <w:rFonts w:ascii="Segoe UI" w:hAnsi="Segoe UI" w:cs="Segoe UI"/>
          <w:b/>
          <w:bCs/>
          <w:color w:val="000000"/>
          <w:rPrChange w:id="423"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24" w:author="rkbansal" w:date="2020-04-27T23:38:00Z">
            <w:rPr>
              <w:rFonts w:ascii="Segoe UI" w:hAnsi="Segoe UI" w:cs="Segoe UI"/>
              <w:color w:val="000000"/>
            </w:rPr>
          </w:rPrChange>
        </w:rPr>
      </w:pPr>
      <w:r w:rsidRPr="00F706D4">
        <w:rPr>
          <w:rFonts w:asciiTheme="minorHAnsi" w:hAnsiTheme="minorHAnsi" w:cstheme="minorHAnsi"/>
          <w:color w:val="000000"/>
          <w:rPrChange w:id="425"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w:t>
      </w:r>
      <w:proofErr w:type="spellStart"/>
      <w:r w:rsidRPr="00F706D4">
        <w:rPr>
          <w:rStyle w:val="HTMLCode"/>
          <w:rFonts w:asciiTheme="minorHAnsi" w:hAnsiTheme="minorHAnsi" w:cstheme="minorHAnsi"/>
          <w:color w:val="FF0779"/>
          <w:sz w:val="21"/>
          <w:szCs w:val="21"/>
          <w:rPrChange w:id="427" w:author="rkbansal" w:date="2020-04-27T23:38:00Z">
            <w:rPr>
              <w:rStyle w:val="HTMLCode"/>
              <w:rFonts w:ascii="Consolas" w:hAnsi="Consolas"/>
              <w:color w:val="FF0779"/>
              <w:sz w:val="21"/>
              <w:szCs w:val="21"/>
            </w:rPr>
          </w:rPrChange>
        </w:rPr>
        <w:t>msg</w:t>
      </w:r>
      <w:proofErr w:type="spellEnd"/>
      <w:r w:rsidRPr="00F706D4">
        <w:rPr>
          <w:rFonts w:asciiTheme="minorHAnsi" w:hAnsiTheme="minorHAnsi" w:cstheme="minorHAnsi"/>
          <w:color w:val="000000"/>
          <w:rPrChange w:id="428" w:author="rkbansal" w:date="2020-04-27T23:38:00Z">
            <w:rPr>
              <w:rFonts w:ascii="Segoe UI" w:hAnsi="Segoe UI" w:cs="Segoe UI"/>
              <w:color w:val="000000"/>
            </w:rPr>
          </w:rPrChange>
        </w:rPr>
        <w:t xml:space="preserve"> rest endpoint by browsing the </w:t>
      </w:r>
      <w:proofErr w:type="spellStart"/>
      <w:r w:rsidRPr="00F706D4">
        <w:rPr>
          <w:rFonts w:asciiTheme="minorHAnsi" w:hAnsiTheme="minorHAnsi" w:cstheme="minorHAnsi"/>
          <w:color w:val="000000"/>
          <w:rPrChange w:id="429" w:author="rkbansal" w:date="2020-04-27T23:38:00Z">
            <w:rPr>
              <w:rFonts w:ascii="Segoe UI" w:hAnsi="Segoe UI" w:cs="Segoe UI"/>
              <w:color w:val="000000"/>
            </w:rPr>
          </w:rPrChange>
        </w:rPr>
        <w:t>url</w:t>
      </w:r>
      <w:proofErr w:type="spellEnd"/>
      <w:r w:rsidRPr="00F706D4">
        <w:rPr>
          <w:rFonts w:asciiTheme="minorHAnsi" w:hAnsiTheme="minorHAnsi" w:cstheme="minorHAnsi"/>
          <w:color w:val="000000"/>
          <w:rPrChange w:id="430" w:author="rkbansal" w:date="2020-04-27T23:38:00Z">
            <w:rPr>
              <w:rFonts w:ascii="Segoe UI" w:hAnsi="Segoe UI" w:cs="Segoe UI"/>
              <w:color w:val="000000"/>
            </w:rPr>
          </w:rPrChange>
        </w:rPr>
        <w:t> </w:t>
      </w:r>
      <w:r w:rsidRPr="00F706D4">
        <w:rPr>
          <w:rStyle w:val="HTMLCode"/>
          <w:rFonts w:asciiTheme="minorHAnsi" w:hAnsiTheme="minorHAnsi" w:cstheme="minorHAnsi"/>
          <w:color w:val="FF0779"/>
          <w:sz w:val="21"/>
          <w:szCs w:val="21"/>
          <w:rPrChange w:id="431"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32"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33"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34"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35" w:author="rkbansal" w:date="2020-04-27T23:38:00Z">
            <w:rPr>
              <w:rStyle w:val="HTMLCode"/>
              <w:rFonts w:ascii="Consolas" w:hAnsi="Consolas"/>
              <w:color w:val="FF0779"/>
              <w:sz w:val="21"/>
              <w:szCs w:val="21"/>
            </w:rPr>
          </w:rPrChange>
        </w:rPr>
        <w:t>config-server-client-</w:t>
      </w:r>
      <w:proofErr w:type="spellStart"/>
      <w:proofErr w:type="gramStart"/>
      <w:r w:rsidRPr="00F706D4">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development.properties</w:t>
      </w:r>
      <w:proofErr w:type="spellEnd"/>
      <w:proofErr w:type="gramEnd"/>
      <w:r w:rsidRPr="00F706D4">
        <w:rPr>
          <w:rFonts w:asciiTheme="minorHAnsi" w:hAnsiTheme="minorHAnsi" w:cstheme="minorHAnsi"/>
          <w:color w:val="000000"/>
          <w:rPrChange w:id="43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38" w:author="rkbansal" w:date="2020-04-27T23:38:00Z">
            <w:rPr>
              <w:rFonts w:ascii="Segoe UI" w:hAnsi="Segoe UI" w:cs="Segoe UI"/>
              <w:color w:val="000000"/>
              <w:sz w:val="29"/>
              <w:szCs w:val="29"/>
            </w:rPr>
          </w:rPrChange>
        </w:rPr>
        <w:pPrChange w:id="439" w:author="rkbansal" w:date="2020-04-27T23:38:00Z">
          <w:pPr>
            <w:pStyle w:val="Heading6"/>
          </w:pPr>
        </w:pPrChange>
      </w:pPr>
      <w:r w:rsidRPr="008714D3">
        <w:rPr>
          <w:rFonts w:ascii="Segoe UI" w:hAnsi="Segoe UI" w:cs="Segoe UI"/>
          <w:b/>
          <w:bCs/>
          <w:color w:val="000000"/>
          <w:rPrChange w:id="44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1" w:author="rkbansal" w:date="2020-04-27T23:38:00Z">
            <w:rPr>
              <w:rFonts w:ascii="Segoe UI" w:hAnsi="Segoe UI" w:cs="Segoe UI"/>
              <w:color w:val="000000"/>
            </w:rPr>
          </w:rPrChange>
        </w:rPr>
      </w:pPr>
      <w:r w:rsidRPr="00880B47">
        <w:rPr>
          <w:rFonts w:asciiTheme="minorHAnsi" w:hAnsiTheme="minorHAnsi" w:cstheme="minorHAnsi"/>
          <w:color w:val="000000"/>
          <w:rPrChange w:id="44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43" w:author="rkbansal" w:date="2020-04-27T23:38:00Z">
            <w:rPr>
              <w:rFonts w:ascii="Segoe UI" w:hAnsi="Segoe UI" w:cs="Segoe UI"/>
              <w:color w:val="000000"/>
            </w:rPr>
          </w:rPrChange>
        </w:rPr>
        <w:br/>
        <w:t>Do some change, in the value of the </w:t>
      </w:r>
      <w:proofErr w:type="spellStart"/>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msg</w:t>
      </w:r>
      <w:proofErr w:type="spellEnd"/>
      <w:r w:rsidRPr="00880B47">
        <w:rPr>
          <w:rFonts w:asciiTheme="minorHAnsi" w:hAnsiTheme="minorHAnsi" w:cstheme="minorHAnsi"/>
          <w:color w:val="000000"/>
          <w:rPrChange w:id="44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config-server-client-</w:t>
      </w:r>
      <w:proofErr w:type="spellStart"/>
      <w:r w:rsidRPr="00880B47">
        <w:rPr>
          <w:rStyle w:val="HTMLCode"/>
          <w:rFonts w:asciiTheme="minorHAnsi" w:hAnsiTheme="minorHAnsi" w:cstheme="minorHAnsi"/>
          <w:color w:val="FF0779"/>
          <w:sz w:val="21"/>
          <w:szCs w:val="21"/>
          <w:rPrChange w:id="447" w:author="rkbansal" w:date="2020-04-27T23:38:00Z">
            <w:rPr>
              <w:rStyle w:val="HTMLCode"/>
              <w:rFonts w:ascii="Consolas" w:hAnsi="Consolas"/>
              <w:color w:val="FF0779"/>
              <w:sz w:val="21"/>
              <w:szCs w:val="21"/>
            </w:rPr>
          </w:rPrChange>
        </w:rPr>
        <w:t>development.properties</w:t>
      </w:r>
      <w:proofErr w:type="spellEnd"/>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 </w:t>
      </w:r>
      <w:r w:rsidRPr="00880B47">
        <w:rPr>
          <w:rFonts w:asciiTheme="minorHAnsi" w:hAnsiTheme="minorHAnsi" w:cstheme="minorHAnsi"/>
          <w:color w:val="000000"/>
          <w:rPrChange w:id="449"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50"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51"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2" w:author="rkbansal" w:date="2020-04-27T23:38:00Z">
            <w:rPr>
              <w:rFonts w:ascii="Segoe UI" w:hAnsi="Segoe UI" w:cs="Segoe UI"/>
              <w:color w:val="000000"/>
            </w:rPr>
          </w:rPrChange>
        </w:rPr>
      </w:pPr>
      <w:r w:rsidRPr="00880B47">
        <w:rPr>
          <w:rFonts w:asciiTheme="minorHAnsi" w:hAnsiTheme="minorHAnsi" w:cstheme="minorHAnsi"/>
          <w:color w:val="000000"/>
          <w:rPrChange w:id="453"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54"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55"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56"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57"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58"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59"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60"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61"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62" w:author="rkbansal" w:date="2020-04-27T23:38:00Z">
            <w:rPr>
              <w:rFonts w:ascii="Segoe UI" w:hAnsi="Segoe UI" w:cs="Segoe UI"/>
              <w:color w:val="000000"/>
            </w:rPr>
          </w:rPrChange>
        </w:rPr>
      </w:pPr>
      <w:r w:rsidRPr="00880B47">
        <w:rPr>
          <w:rFonts w:asciiTheme="minorHAnsi" w:hAnsiTheme="minorHAnsi" w:cstheme="minorHAnsi"/>
          <w:color w:val="000000"/>
          <w:rPrChange w:id="463"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64" w:author="rkbansal" w:date="2020-04-27T23:38:00Z">
            <w:rPr/>
          </w:rPrChange>
        </w:rPr>
        <w:fldChar w:fldCharType="begin"/>
      </w:r>
      <w:r w:rsidR="00624B71" w:rsidRPr="00880B47">
        <w:rPr>
          <w:rFonts w:asciiTheme="minorHAnsi" w:hAnsiTheme="minorHAnsi" w:cstheme="minorHAnsi"/>
          <w:rPrChange w:id="465"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66"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67"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68"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69"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70" w:author="rkbansal" w:date="2020-04-27T23:39:00Z">
            <w:rPr/>
          </w:rPrChange>
        </w:rPr>
      </w:pPr>
      <w:r w:rsidRPr="009934C3">
        <w:rPr>
          <w:b/>
          <w:bCs/>
          <w:sz w:val="32"/>
          <w:szCs w:val="32"/>
          <w:rPrChange w:id="471"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w:t>
      </w:r>
      <w:proofErr w:type="gramStart"/>
      <w:r>
        <w:rPr>
          <w:rFonts w:ascii="Segoe UI" w:hAnsi="Segoe UI" w:cs="Segoe UI"/>
          <w:color w:val="000000"/>
        </w:rPr>
        <w:t>properties</w:t>
      </w:r>
      <w:proofErr w:type="gramEnd"/>
      <w:r>
        <w:rPr>
          <w:rFonts w:ascii="Segoe UI" w:hAnsi="Segoe UI" w:cs="Segoe UI"/>
          <w:color w:val="000000"/>
        </w:rPr>
        <w:t xml:space="preserve">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72"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73" w:author="rkbansal" w:date="2020-04-27T23:39:00Z">
          <w:pPr>
            <w:numPr>
              <w:numId w:val="44"/>
            </w:numPr>
            <w:shd w:val="clear" w:color="auto" w:fill="FFFFFF"/>
            <w:tabs>
              <w:tab w:val="num" w:pos="720"/>
            </w:tabs>
            <w:spacing w:before="60" w:after="100" w:afterAutospacing="1" w:line="240" w:lineRule="auto"/>
            <w:ind w:left="600" w:hanging="360"/>
          </w:pPr>
        </w:pPrChange>
      </w:pPr>
      <w:ins w:id="474"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xml:space="preserve"> – Which will give some functionality based on Student entity. It will be a </w:t>
      </w:r>
      <w:proofErr w:type="gramStart"/>
      <w:r>
        <w:rPr>
          <w:rFonts w:ascii="Segoe UI" w:hAnsi="Segoe UI" w:cs="Segoe UI"/>
          <w:color w:val="000000"/>
        </w:rPr>
        <w:t>rest based</w:t>
      </w:r>
      <w:proofErr w:type="gramEnd"/>
      <w:r>
        <w:rPr>
          <w:rFonts w:ascii="Segoe UI" w:hAnsi="Segoe UI" w:cs="Segoe UI"/>
          <w:color w:val="000000"/>
        </w:rPr>
        <w:t xml:space="preserve">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75"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8A2319"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As we know these days, there is a lot of momentum around Microservices. The transition from Monolithic to Microservice based architecture gives many benefits for future in terms of maintainability, scalability, high availability etc. </w:t>
      </w:r>
      <w:proofErr w:type="gramStart"/>
      <w:r>
        <w:rPr>
          <w:rFonts w:ascii="Segoe UI" w:hAnsi="Segoe UI" w:cs="Segoe UI"/>
          <w:color w:val="000000"/>
        </w:rPr>
        <w:t>However</w:t>
      </w:r>
      <w:proofErr w:type="gramEnd"/>
      <w:r>
        <w:rPr>
          <w:rFonts w:ascii="Segoe UI" w:hAnsi="Segoe UI" w:cs="Segoe UI"/>
          <w:color w:val="000000"/>
        </w:rPr>
        <w:t xml:space="preserve">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C0D4AE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SpringEurekaServerApplication.class,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w:t>
            </w:r>
            <w:proofErr w:type="gramStart"/>
            <w:r>
              <w:rPr>
                <w:rStyle w:val="HTMLCode"/>
                <w:rFonts w:eastAsiaTheme="minorHAnsi"/>
              </w:rPr>
              <w:t>URL:http</w:t>
            </w:r>
            <w:proofErr w:type="spellEnd"/>
            <w:r>
              <w:rPr>
                <w:rStyle w:val="HTMLCode"/>
                <w:rFonts w:eastAsiaTheme="minorHAnsi"/>
              </w:rPr>
              <w:t>://localhost:8888</w:t>
            </w:r>
            <w:proofErr w:type="gramEnd"/>
            <w:r>
              <w:rPr>
                <w:rStyle w:val="HTMLCode"/>
                <w:rFonts w:eastAsiaTheme="minorHAnsi"/>
              </w:rPr>
              <w:t>}</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Please note that at this point no service is registered here which is expected and once we will spin up the client services, this server will automatically </w:t>
      </w:r>
      <w:proofErr w:type="gramStart"/>
      <w:r>
        <w:rPr>
          <w:rFonts w:ascii="Segoe UI" w:hAnsi="Segoe UI" w:cs="Segoe UI"/>
          <w:color w:val="000000"/>
        </w:rPr>
        <w:t>updated</w:t>
      </w:r>
      <w:proofErr w:type="gramEnd"/>
      <w:r>
        <w:rPr>
          <w:rFonts w:ascii="Segoe UI" w:hAnsi="Segoe UI" w:cs="Segoe UI"/>
          <w:color w:val="000000"/>
        </w:rPr>
        <w:t xml:space="preserve">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1BEB5FAB"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w:t>
            </w:r>
            <w:proofErr w:type="gramStart"/>
            <w:r>
              <w:rPr>
                <w:rStyle w:val="HTMLCode"/>
                <w:rFonts w:eastAsiaTheme="minorHAnsi"/>
              </w:rPr>
              <w:t>false</w:t>
            </w:r>
            <w:r>
              <w:t>  </w:t>
            </w:r>
            <w:r>
              <w:rPr>
                <w:rStyle w:val="HTMLCode"/>
                <w:rFonts w:eastAsiaTheme="minorHAnsi"/>
              </w:rPr>
              <w:t>#</w:t>
            </w:r>
            <w:proofErr w:type="gramEnd"/>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setName</w:t>
            </w:r>
            <w:proofErr w:type="spellEnd"/>
            <w:r>
              <w:rPr>
                <w:rStyle w:val="HTMLCode"/>
                <w:rFonts w:eastAsiaTheme="minorHAnsi"/>
              </w:rPr>
              <w:t>(</w:t>
            </w:r>
            <w:proofErr w:type="gram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getClassName</w:t>
            </w:r>
            <w:proofErr w:type="spellEnd"/>
            <w:r>
              <w:rPr>
                <w:rStyle w:val="HTMLCode"/>
                <w:rFonts w:eastAsiaTheme="minorHAnsi"/>
              </w:rPr>
              <w:t>(</w:t>
            </w:r>
            <w:proofErr w:type="gram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setClassName</w:t>
            </w:r>
            <w:proofErr w:type="spellEnd"/>
            <w:r>
              <w:rPr>
                <w:rStyle w:val="HTMLCode"/>
                <w:rFonts w:eastAsiaTheme="minorHAnsi"/>
              </w:rPr>
              <w:t>(</w:t>
            </w:r>
            <w:proofErr w:type="gram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D20F792"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proofErr w:type="gramStart"/>
      <w:r>
        <w:rPr>
          <w:rFonts w:ascii="Segoe UI" w:hAnsi="Segoe UI" w:cs="Segoe UI"/>
          <w:color w:val="000000"/>
        </w:rPr>
        <w:t>host:port</w:t>
      </w:r>
      <w:proofErr w:type="spellEnd"/>
      <w:proofErr w:type="gram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.cloud.client.loadbalancer.LoadBalanced;</w:t>
            </w:r>
          </w:p>
          <w:p w14:paraId="488B081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org.springframework.web.client</w:t>
            </w:r>
            <w:proofErr w:type="gramEnd"/>
            <w:r>
              <w:rPr>
                <w:rStyle w:val="HTMLCode"/>
                <w:rFonts w:eastAsiaTheme="minorHAnsi"/>
              </w:rPr>
              <w: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w:t>
            </w:r>
            <w:proofErr w:type="gramStart"/>
            <w:r>
              <w:rPr>
                <w:rStyle w:val="HTMLCode"/>
                <w:rFonts w:eastAsiaTheme="minorHAnsi"/>
              </w:rPr>
              <w:t>&gt;(</w:t>
            </w:r>
            <w:proofErr w:type="gramEnd"/>
            <w:r>
              <w:rPr>
                <w:rStyle w:val="HTMLCode"/>
                <w:rFonts w:eastAsiaTheme="minorHAnsi"/>
              </w:rPr>
              <w:t xml:space="preserve">)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 xml:space="preserve">"School Name </w:t>
            </w:r>
            <w:proofErr w:type="gramStart"/>
            <w:r>
              <w:rPr>
                <w:rStyle w:val="HTMLCode"/>
                <w:rFonts w:eastAsiaTheme="minorHAnsi"/>
              </w:rPr>
              <w:t>-  "</w:t>
            </w:r>
            <w:proofErr w:type="gramEnd"/>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proofErr w:type="gramStart"/>
      <w:r>
        <w:rPr>
          <w:rStyle w:val="HTMLCode"/>
          <w:rFonts w:ascii="Consolas" w:hAnsi="Consolas"/>
          <w:color w:val="FF0779"/>
          <w:sz w:val="21"/>
          <w:szCs w:val="21"/>
        </w:rPr>
        <w:t>host:port</w:t>
      </w:r>
      <w:proofErr w:type="spellEnd"/>
      <w:proofErr w:type="gram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76" w:author="Rajiv Bansal" w:date="2019-08-04T14:23:00Z"/>
          <w:rStyle w:val="Strong"/>
          <w:rFonts w:ascii="Georgia" w:hAnsi="Georgia" w:cs="Lucida Sans Unicode"/>
          <w:i w:val="0"/>
          <w:iCs w:val="0"/>
          <w:spacing w:val="-3"/>
        </w:rPr>
      </w:pPr>
      <w:ins w:id="477"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78" w:author="Rajiv Bansal" w:date="2019-08-04T14:23:00Z"/>
          <w:spacing w:val="-1"/>
          <w:shd w:val="clear" w:color="auto" w:fill="FFFFFF"/>
        </w:rPr>
      </w:pPr>
      <w:ins w:id="479"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80" w:author="Rajiv Bansal" w:date="2019-08-04T14:23:00Z"/>
          <w:rFonts w:eastAsia="Times New Roman" w:cs="Times New Roman"/>
          <w:spacing w:val="-1"/>
          <w:lang w:eastAsia="en-IN"/>
        </w:rPr>
      </w:pPr>
      <w:ins w:id="481"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82" w:author="Rajiv Bansal" w:date="2019-08-04T14:23:00Z"/>
          <w:rFonts w:eastAsia="Times New Roman" w:cs="Times New Roman"/>
          <w:spacing w:val="-1"/>
          <w:lang w:eastAsia="en-IN"/>
        </w:rPr>
      </w:pPr>
      <w:ins w:id="483"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84" w:author="Rajiv Bansal" w:date="2019-08-04T14:23:00Z"/>
          <w:rStyle w:val="Strong"/>
          <w:rFonts w:cs="Lucida Sans Unicode"/>
          <w:spacing w:val="-3"/>
        </w:rPr>
      </w:pPr>
    </w:p>
    <w:p w14:paraId="277436CA" w14:textId="77777777" w:rsidR="00E23802" w:rsidRPr="00412979" w:rsidRDefault="00E23802" w:rsidP="00E23802">
      <w:pPr>
        <w:ind w:firstLine="360"/>
        <w:rPr>
          <w:ins w:id="485" w:author="Rajiv Bansal" w:date="2019-08-04T14:23:00Z"/>
          <w:i/>
          <w:iCs/>
        </w:rPr>
      </w:pPr>
      <w:ins w:id="486"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87" w:author="Rajiv Bansal" w:date="2019-08-04T14:23:00Z"/>
          <w:rFonts w:ascii="Georgia" w:hAnsi="Georgia"/>
          <w:spacing w:val="-1"/>
        </w:rPr>
      </w:pPr>
      <w:ins w:id="488"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89" w:author="Rajiv Bansal" w:date="2019-08-04T14:23:00Z"/>
          <w:rFonts w:ascii="Georgia" w:hAnsi="Georgia"/>
          <w:spacing w:val="-1"/>
        </w:rPr>
      </w:pPr>
      <w:ins w:id="490"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91" w:author="Rajiv Bansal" w:date="2019-08-04T14:23:00Z"/>
          <w:rFonts w:ascii="Georgia" w:hAnsi="Georgia"/>
          <w:spacing w:val="-1"/>
        </w:rPr>
      </w:pPr>
      <w:ins w:id="492"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93" w:author="Rajiv Bansal" w:date="2019-08-04T14:23:00Z"/>
          <w:rFonts w:ascii="Georgia" w:hAnsi="Georgia" w:cs="Segoe UI"/>
          <w:spacing w:val="-1"/>
        </w:rPr>
      </w:pPr>
      <w:ins w:id="494"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95" w:author="Rajiv Bansal" w:date="2019-08-04T14:23:00Z"/>
          <w:rFonts w:ascii="Georgia" w:hAnsi="Georgia" w:cs="Segoe UI"/>
          <w:spacing w:val="-1"/>
        </w:rPr>
      </w:pPr>
      <w:ins w:id="496"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97" w:author="Rajiv Bansal" w:date="2019-11-29T09:15:00Z"/>
          <w:rFonts w:ascii="Georgia" w:hAnsi="Georgia" w:cs="Segoe UI"/>
          <w:spacing w:val="-1"/>
        </w:rPr>
      </w:pPr>
      <w:ins w:id="498"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99" w:author="Rajiv Bansal" w:date="2019-11-29T09:15:00Z"/>
          <w:rStyle w:val="Emphasis"/>
          <w:b/>
          <w:bCs/>
          <w:sz w:val="28"/>
          <w:szCs w:val="28"/>
          <w:rPrChange w:id="500" w:author="Rajiv Bansal" w:date="2019-11-29T09:16:00Z">
            <w:rPr>
              <w:ins w:id="501" w:author="Rajiv Bansal" w:date="2019-11-29T09:15:00Z"/>
              <w:rFonts w:ascii="Georgia" w:hAnsi="Georgia" w:cs="Segoe UI"/>
              <w:color w:val="8EAADB" w:themeColor="accent1" w:themeTint="99"/>
              <w:spacing w:val="-1"/>
            </w:rPr>
          </w:rPrChange>
        </w:rPr>
        <w:pPrChange w:id="502"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503" w:author="Rajiv Bansal" w:date="2019-11-29T09:15:00Z">
        <w:r w:rsidRPr="00DC3A15">
          <w:rPr>
            <w:rStyle w:val="Emphasis"/>
            <w:rFonts w:cs="Segoe UI"/>
            <w:b/>
            <w:bCs/>
            <w:sz w:val="28"/>
            <w:szCs w:val="28"/>
            <w:rPrChange w:id="504"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505" w:author="Rajiv Bansal" w:date="2019-08-04T14:23:00Z"/>
          <w:rFonts w:ascii="Georgia" w:hAnsi="Georgia" w:cs="Segoe UI"/>
          <w:spacing w:val="-1"/>
        </w:rPr>
        <w:pPrChange w:id="506"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507"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508" w:author="Rajiv Bansal" w:date="2019-08-04T14:23:00Z"/>
          <w:rStyle w:val="Emphasis"/>
          <w:color w:val="FF0000"/>
          <w:spacing w:val="-1"/>
          <w:shd w:val="clear" w:color="auto" w:fill="FFFFFF"/>
        </w:rPr>
      </w:pPr>
      <w:ins w:id="509"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510" w:author="Rajiv Bansal" w:date="2019-08-04T14:23:00Z"/>
          <w:rStyle w:val="Strong"/>
          <w:rFonts w:cs="Lucida Sans Unicode"/>
          <w:spacing w:val="-3"/>
        </w:rPr>
      </w:pPr>
      <w:ins w:id="511"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12" w:author="Rajiv Bansal" w:date="2019-08-04T14:23:00Z"/>
          <w:rFonts w:eastAsia="Times New Roman" w:cs="Segoe UI"/>
          <w:b/>
          <w:bCs/>
          <w:color w:val="000000"/>
          <w:lang w:eastAsia="en-IN"/>
        </w:rPr>
      </w:pPr>
      <w:ins w:id="513"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514"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15" w:author="Rajiv Bansal" w:date="2019-08-04T14:23:00Z"/>
          <w:rFonts w:ascii="Segoe UI" w:hAnsi="Segoe UI" w:cs="Segoe UI"/>
          <w:color w:val="000000"/>
        </w:rPr>
      </w:pPr>
      <w:ins w:id="516"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17" w:author="Rajiv Bansal" w:date="2019-08-04T14:23:00Z"/>
          <w:rFonts w:ascii="Times New Roman" w:hAnsi="Times New Roman" w:cs="Times New Roman"/>
        </w:rPr>
      </w:pPr>
      <w:ins w:id="518"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19" w:author="Rajiv Bansal" w:date="2019-08-04T14:23:00Z"/>
        </w:rPr>
      </w:pPr>
      <w:ins w:id="520"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21" w:author="Rajiv Bansal" w:date="2019-08-04T14:23:00Z"/>
          <w:rFonts w:ascii="Segoe UI" w:hAnsi="Segoe UI" w:cs="Segoe UI"/>
          <w:color w:val="000000"/>
        </w:rPr>
      </w:pPr>
      <w:ins w:id="522"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23" w:author="Rajiv Bansal" w:date="2019-08-04T14:23:00Z"/>
          <w:rFonts w:ascii="Segoe UI" w:hAnsi="Segoe UI" w:cs="Segoe UI"/>
          <w:color w:val="000000"/>
        </w:rPr>
      </w:pPr>
      <w:ins w:id="524"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29" w:author="Rajiv Bansal" w:date="2019-08-04T14:23:00Z"/>
          <w:rFonts w:ascii="Segoe UI" w:hAnsi="Segoe UI" w:cs="Segoe UI"/>
          <w:color w:val="000000"/>
        </w:rPr>
      </w:pPr>
      <w:ins w:id="530"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31" w:author="Rajiv Bansal" w:date="2019-08-04T14:23:00Z"/>
          <w:rFonts w:ascii="Times New Roman" w:hAnsi="Times New Roman" w:cs="Times New Roman"/>
        </w:rPr>
      </w:pPr>
      <w:ins w:id="532"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33" w:author="Rajiv Bansal" w:date="2019-08-04T14:23:00Z"/>
          <w:b/>
          <w:bCs/>
        </w:rPr>
      </w:pPr>
      <w:ins w:id="534"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535" w:author="Rajiv Bansal" w:date="2019-08-04T14:23:00Z"/>
          <w:rFonts w:ascii="Segoe UI" w:hAnsi="Segoe UI" w:cs="Segoe UI"/>
          <w:color w:val="000000"/>
        </w:rPr>
      </w:pPr>
      <w:ins w:id="536"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37" w:author="Rajiv Bansal" w:date="2019-08-04T14:23:00Z"/>
          <w:rFonts w:ascii="Segoe UI" w:hAnsi="Segoe UI" w:cs="Segoe UI"/>
          <w:color w:val="000000"/>
        </w:rPr>
      </w:pPr>
      <w:ins w:id="538"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39" w:author="Rajiv Bansal" w:date="2019-08-04T14:23:00Z"/>
          <w:rFonts w:ascii="Segoe UI" w:hAnsi="Segoe UI" w:cs="Segoe UI"/>
          <w:color w:val="000000"/>
        </w:rPr>
      </w:pPr>
      <w:ins w:id="540"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41" w:author="Rajiv Bansal" w:date="2019-08-04T14:23:00Z"/>
          <w:rFonts w:ascii="Segoe UI" w:hAnsi="Segoe UI" w:cs="Segoe UI"/>
          <w:color w:val="000000"/>
        </w:rPr>
      </w:pPr>
      <w:ins w:id="542"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43" w:author="Rajiv Bansal" w:date="2019-08-04T14:23:00Z"/>
          <w:rFonts w:ascii="Segoe UI" w:hAnsi="Segoe UI" w:cs="Segoe UI"/>
          <w:color w:val="000000"/>
        </w:rPr>
      </w:pPr>
      <w:ins w:id="544"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45" w:author="Rajiv Bansal" w:date="2019-08-04T14:23:00Z"/>
          <w:rFonts w:ascii="Segoe UI" w:hAnsi="Segoe UI" w:cs="Segoe UI"/>
          <w:color w:val="000000"/>
        </w:rPr>
      </w:pPr>
      <w:ins w:id="546"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47" w:author="Rajiv Bansal" w:date="2019-08-04T14:23:00Z"/>
          <w:rFonts w:ascii="Segoe UI" w:hAnsi="Segoe UI" w:cs="Segoe UI"/>
          <w:color w:val="000000"/>
        </w:rPr>
      </w:pPr>
      <w:ins w:id="548"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49" w:author="Rajiv Bansal" w:date="2019-08-04T14:23:00Z"/>
          <w:rFonts w:ascii="Segoe UI" w:hAnsi="Segoe UI" w:cs="Segoe UI"/>
          <w:color w:val="000000"/>
        </w:rPr>
      </w:pPr>
      <w:ins w:id="550"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51" w:author="Rajiv Bansal" w:date="2019-08-04T14:23:00Z"/>
          <w:rFonts w:ascii="Segoe UI" w:hAnsi="Segoe UI" w:cs="Segoe UI"/>
          <w:color w:val="000000"/>
        </w:rPr>
      </w:pPr>
      <w:ins w:id="552"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53" w:author="Rajiv Bansal" w:date="2019-08-04T14:23:00Z"/>
          <w:rFonts w:ascii="Segoe UI" w:hAnsi="Segoe UI" w:cs="Segoe UI"/>
          <w:color w:val="000000"/>
        </w:rPr>
      </w:pPr>
      <w:ins w:id="554"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55" w:author="Rajiv Bansal" w:date="2019-08-04T14:23:00Z"/>
        </w:rPr>
      </w:pPr>
      <w:ins w:id="556"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57" w:author="Rajiv Bansal" w:date="2019-08-04T14:23:00Z"/>
          <w:rFonts w:ascii="Segoe UI" w:hAnsi="Segoe UI" w:cs="Segoe UI"/>
          <w:color w:val="000000"/>
        </w:rPr>
      </w:pPr>
      <w:ins w:id="558"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59" w:author="Rajiv Bansal" w:date="2019-08-04T14:23:00Z"/>
          <w:rFonts w:ascii="Segoe UI" w:hAnsi="Segoe UI" w:cs="Segoe UI"/>
          <w:color w:val="000000"/>
        </w:rPr>
      </w:pPr>
      <w:ins w:id="560"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61" w:author="Rajiv Bansal" w:date="2019-08-04T14:23:00Z"/>
          <w:rFonts w:ascii="Segoe UI" w:hAnsi="Segoe UI" w:cs="Segoe UI"/>
          <w:color w:val="000000"/>
        </w:rPr>
      </w:pPr>
      <w:ins w:id="562"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63" w:author="Rajiv Bansal" w:date="2019-08-04T14:23:00Z"/>
          <w:rFonts w:ascii="Segoe UI" w:hAnsi="Segoe UI" w:cs="Segoe UI"/>
          <w:color w:val="000000"/>
        </w:rPr>
      </w:pPr>
      <w:ins w:id="564"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65" w:author="Rajiv Bansal" w:date="2019-08-04T14:23:00Z"/>
          <w:rFonts w:ascii="Segoe UI" w:hAnsi="Segoe UI" w:cs="Segoe UI"/>
          <w:color w:val="000000"/>
        </w:rPr>
      </w:pPr>
      <w:ins w:id="566"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67" w:author="Rajiv Bansal" w:date="2019-08-04T14:23:00Z"/>
          <w:b/>
          <w:bCs/>
        </w:rPr>
      </w:pPr>
      <w:ins w:id="568"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571" w:author="Rajiv Bansal" w:date="2019-08-04T14:23:00Z"/>
        </w:rPr>
      </w:pPr>
      <w:ins w:id="572"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73" w:author="Rajiv Bansal" w:date="2019-08-04T14:23:00Z"/>
          <w:rFonts w:ascii="Segoe UI" w:hAnsi="Segoe UI" w:cs="Segoe UI"/>
          <w:color w:val="000000"/>
        </w:rPr>
      </w:pPr>
      <w:ins w:id="57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w:t>
        </w:r>
        <w:proofErr w:type="gramStart"/>
        <w:r>
          <w:rPr>
            <w:rFonts w:ascii="Segoe UI" w:hAnsi="Segoe UI" w:cs="Segoe UI"/>
            <w:color w:val="000000"/>
          </w:rPr>
          <w:t>e.</w:t>
        </w:r>
        <w:r>
          <w:rPr>
            <w:rStyle w:val="HTMLCode"/>
            <w:rFonts w:ascii="Consolas" w:hAnsi="Consolas"/>
            <w:color w:val="FF0779"/>
            <w:sz w:val="21"/>
            <w:szCs w:val="21"/>
          </w:rPr>
          <w:t>Web</w:t>
        </w:r>
        <w:proofErr w:type="spellEnd"/>
        <w:proofErr w:type="gram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75" w:author="Rajiv Bansal" w:date="2019-08-04T14:23:00Z"/>
          <w:rFonts w:ascii="Times New Roman" w:hAnsi="Times New Roman" w:cs="Times New Roman"/>
        </w:rPr>
      </w:pPr>
      <w:ins w:id="576"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77" w:author="Rajiv Bansal" w:date="2019-08-04T14:23:00Z"/>
          <w:rFonts w:ascii="Segoe UI" w:hAnsi="Segoe UI" w:cs="Segoe UI"/>
          <w:color w:val="000000"/>
        </w:rPr>
      </w:pPr>
      <w:ins w:id="578"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64F3377C" w14:textId="77777777" w:rsidR="00E23802" w:rsidRDefault="00E23802" w:rsidP="00E23802">
      <w:pPr>
        <w:pStyle w:val="Heading6"/>
        <w:rPr>
          <w:ins w:id="579" w:author="Rajiv Bansal" w:date="2019-08-04T14:23:00Z"/>
        </w:rPr>
      </w:pPr>
      <w:ins w:id="580"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81" w:author="Rajiv Bansal" w:date="2019-08-04T14:23:00Z"/>
          <w:rFonts w:ascii="Segoe UI" w:hAnsi="Segoe UI" w:cs="Segoe UI"/>
          <w:color w:val="000000"/>
        </w:rPr>
      </w:pPr>
      <w:ins w:id="582"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83" w:author="Rajiv Bansal" w:date="2019-08-04T14:23:00Z"/>
          <w:rFonts w:ascii="Segoe UI" w:hAnsi="Segoe UI" w:cs="Segoe UI"/>
          <w:color w:val="000000"/>
        </w:rPr>
      </w:pPr>
      <w:ins w:id="584"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85" w:author="Rajiv Bansal" w:date="2019-08-04T14:23:00Z"/>
        </w:trPr>
        <w:tc>
          <w:tcPr>
            <w:tcW w:w="15495" w:type="dxa"/>
            <w:vAlign w:val="center"/>
            <w:hideMark/>
          </w:tcPr>
          <w:p w14:paraId="453222F9" w14:textId="77777777" w:rsidR="00E23802" w:rsidRDefault="00E23802" w:rsidP="00732FE7">
            <w:pPr>
              <w:rPr>
                <w:ins w:id="586" w:author="Rajiv Bansal" w:date="2019-08-04T14:23:00Z"/>
                <w:rFonts w:ascii="Times New Roman" w:hAnsi="Times New Roman" w:cs="Times New Roman"/>
              </w:rPr>
            </w:pPr>
            <w:ins w:id="587"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example.springboostudentservice</w:t>
              </w:r>
              <w:proofErr w:type="spellEnd"/>
              <w:proofErr w:type="gramEnd"/>
              <w:r>
                <w:rPr>
                  <w:rStyle w:val="HTMLCode"/>
                  <w:rFonts w:eastAsiaTheme="minorHAnsi"/>
                </w:rPr>
                <w:t>;</w:t>
              </w:r>
            </w:ins>
          </w:p>
          <w:p w14:paraId="2F74857F" w14:textId="77777777" w:rsidR="00E23802" w:rsidRDefault="00E23802" w:rsidP="00732FE7">
            <w:pPr>
              <w:rPr>
                <w:ins w:id="588" w:author="Rajiv Bansal" w:date="2019-08-04T14:23:00Z"/>
              </w:rPr>
            </w:pPr>
            <w:ins w:id="589" w:author="Rajiv Bansal" w:date="2019-08-04T14:23:00Z">
              <w:r>
                <w:t> </w:t>
              </w:r>
            </w:ins>
          </w:p>
          <w:p w14:paraId="24322737" w14:textId="77777777" w:rsidR="00E23802" w:rsidRDefault="00E23802" w:rsidP="00732FE7">
            <w:pPr>
              <w:rPr>
                <w:ins w:id="590" w:author="Rajiv Bansal" w:date="2019-08-04T14:23:00Z"/>
              </w:rPr>
            </w:pPr>
            <w:ins w:id="591" w:author="Rajiv Bansal" w:date="2019-08-04T14:23:00Z">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.Date</w:t>
              </w:r>
              <w:proofErr w:type="spellEnd"/>
              <w:r>
                <w:rPr>
                  <w:rStyle w:val="HTMLCode"/>
                  <w:rFonts w:eastAsiaTheme="minorHAnsi"/>
                </w:rPr>
                <w:t>;</w:t>
              </w:r>
            </w:ins>
          </w:p>
          <w:p w14:paraId="331726CC" w14:textId="77777777" w:rsidR="00E23802" w:rsidRDefault="00E23802" w:rsidP="00732FE7">
            <w:pPr>
              <w:rPr>
                <w:ins w:id="592" w:author="Rajiv Bansal" w:date="2019-08-04T14:23:00Z"/>
              </w:rPr>
            </w:pPr>
            <w:ins w:id="593"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A383455" w14:textId="77777777" w:rsidR="00E23802" w:rsidRDefault="00E23802" w:rsidP="00732FE7">
            <w:pPr>
              <w:rPr>
                <w:ins w:id="594" w:author="Rajiv Bansal" w:date="2019-08-04T14:23:00Z"/>
              </w:rPr>
            </w:pPr>
            <w:ins w:id="595"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793C5AA5" w14:textId="77777777" w:rsidR="00E23802" w:rsidRDefault="00E23802" w:rsidP="00732FE7">
            <w:pPr>
              <w:rPr>
                <w:ins w:id="596" w:author="Rajiv Bansal" w:date="2019-08-04T14:23:00Z"/>
              </w:rPr>
            </w:pPr>
            <w:ins w:id="597"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ins>
          </w:p>
          <w:p w14:paraId="1B6E6DDF" w14:textId="77777777" w:rsidR="00E23802" w:rsidRDefault="00E23802" w:rsidP="00732FE7">
            <w:pPr>
              <w:rPr>
                <w:ins w:id="598" w:author="Rajiv Bansal" w:date="2019-08-04T14:23:00Z"/>
              </w:rPr>
            </w:pPr>
            <w:ins w:id="599"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ins>
          </w:p>
          <w:p w14:paraId="7679B649" w14:textId="77777777" w:rsidR="00E23802" w:rsidRDefault="00E23802" w:rsidP="00732FE7">
            <w:pPr>
              <w:rPr>
                <w:ins w:id="600" w:author="Rajiv Bansal" w:date="2019-08-04T14:23:00Z"/>
              </w:rPr>
            </w:pPr>
            <w:ins w:id="601"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6530A27" w14:textId="77777777" w:rsidR="00E23802" w:rsidRDefault="00E23802" w:rsidP="00732FE7">
            <w:pPr>
              <w:rPr>
                <w:ins w:id="602" w:author="Rajiv Bansal" w:date="2019-08-04T14:23:00Z"/>
              </w:rPr>
            </w:pPr>
            <w:ins w:id="603" w:author="Rajiv Bansal" w:date="2019-08-04T14:23:00Z">
              <w:r>
                <w:t> </w:t>
              </w:r>
            </w:ins>
          </w:p>
          <w:p w14:paraId="2AB948EB" w14:textId="77777777" w:rsidR="00E23802" w:rsidRDefault="00E23802" w:rsidP="00732FE7">
            <w:pPr>
              <w:rPr>
                <w:ins w:id="604" w:author="Rajiv Bansal" w:date="2019-08-04T14:23:00Z"/>
              </w:rPr>
            </w:pPr>
            <w:ins w:id="605" w:author="Rajiv Bansal" w:date="2019-08-04T14:23:00Z">
              <w:r>
                <w:rPr>
                  <w:rStyle w:val="HTMLCode"/>
                  <w:rFonts w:eastAsiaTheme="minorHAnsi"/>
                </w:rPr>
                <w:t>@RestController</w:t>
              </w:r>
            </w:ins>
          </w:p>
          <w:p w14:paraId="212F358A" w14:textId="77777777" w:rsidR="00E23802" w:rsidRDefault="00E23802" w:rsidP="00732FE7">
            <w:pPr>
              <w:rPr>
                <w:ins w:id="606" w:author="Rajiv Bansal" w:date="2019-08-04T14:23:00Z"/>
              </w:rPr>
            </w:pPr>
            <w:ins w:id="607" w:author="Rajiv Bansal" w:date="2019-08-04T14:23:00Z">
              <w:r>
                <w:rPr>
                  <w:rStyle w:val="HTMLCode"/>
                  <w:rFonts w:eastAsiaTheme="minorHAnsi"/>
                </w:rPr>
                <w:t>@SpringBootApplication</w:t>
              </w:r>
            </w:ins>
          </w:p>
          <w:p w14:paraId="2B25C4A1" w14:textId="77777777" w:rsidR="00E23802" w:rsidRDefault="00E23802" w:rsidP="00732FE7">
            <w:pPr>
              <w:rPr>
                <w:ins w:id="608" w:author="Rajiv Bansal" w:date="2019-08-04T14:23:00Z"/>
              </w:rPr>
            </w:pPr>
            <w:ins w:id="60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610" w:author="Rajiv Bansal" w:date="2019-08-04T14:23:00Z"/>
              </w:rPr>
            </w:pPr>
            <w:ins w:id="611" w:author="Rajiv Bansal" w:date="2019-08-04T14:23:00Z">
              <w:r>
                <w:rPr>
                  <w:rStyle w:val="HTMLCode"/>
                  <w:rFonts w:eastAsiaTheme="minorHAnsi"/>
                </w:rPr>
                <w:t>{</w:t>
              </w:r>
            </w:ins>
          </w:p>
          <w:p w14:paraId="6EB22FB7"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echoStudentName</w:t>
              </w:r>
              <w:proofErr w:type="spellEnd"/>
              <w:r>
                <w:rPr>
                  <w:rStyle w:val="HTMLCode"/>
                  <w:rFonts w:eastAsiaTheme="minorHAnsi"/>
                </w:rPr>
                <w:t>(</w:t>
              </w:r>
              <w:proofErr w:type="gramEnd"/>
              <w:r>
                <w:rPr>
                  <w:rStyle w:val="HTMLCode"/>
                  <w:rFonts w:eastAsiaTheme="minorHAnsi"/>
                </w:rPr>
                <w:t>@PathVariable(name = "name") String name)</w:t>
              </w:r>
            </w:ins>
          </w:p>
          <w:p w14:paraId="0138C5BC"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w:t>
              </w:r>
              <w:proofErr w:type="gramStart"/>
              <w:r>
                <w:rPr>
                  <w:rStyle w:val="HTMLCode"/>
                  <w:rFonts w:eastAsiaTheme="minorHAnsi"/>
                </w:rPr>
                <w:t>hello  &lt;</w:t>
              </w:r>
              <w:proofErr w:type="gramEnd"/>
              <w:r>
                <w:rPr>
                  <w:rStyle w:val="HTMLCode"/>
                  <w:rFonts w:eastAsiaTheme="minorHAnsi"/>
                </w:rPr>
                <w: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22" w:author="Rajiv Bansal" w:date="2019-08-04T14:23:00Z"/>
              </w:rPr>
            </w:pPr>
            <w:ins w:id="623" w:author="Rajiv Bansal" w:date="2019-08-04T14:23:00Z">
              <w:r>
                <w:t> </w:t>
              </w:r>
            </w:ins>
          </w:p>
          <w:p w14:paraId="01E46B72"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proofErr w:type="gramStart"/>
              <w:r>
                <w:rPr>
                  <w:rStyle w:val="HTMLCode"/>
                  <w:rFonts w:eastAsiaTheme="minorHAnsi"/>
                </w:rPr>
                <w:t>getStudentDetails</w:t>
              </w:r>
              <w:proofErr w:type="spellEnd"/>
              <w:r>
                <w:rPr>
                  <w:rStyle w:val="HTMLCode"/>
                  <w:rFonts w:eastAsiaTheme="minorHAnsi"/>
                </w:rPr>
                <w:t>(</w:t>
              </w:r>
              <w:proofErr w:type="gramEnd"/>
              <w:r>
                <w:rPr>
                  <w:rStyle w:val="HTMLCode"/>
                  <w:rFonts w:eastAsiaTheme="minorHAnsi"/>
                </w:rPr>
                <w:t>@PathVariable(name = "name") String name)</w:t>
              </w:r>
            </w:ins>
          </w:p>
          <w:p w14:paraId="5380B917"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gramStart"/>
              <w:r>
                <w:rPr>
                  <w:rStyle w:val="HTMLCode"/>
                  <w:rFonts w:eastAsiaTheme="minorHAnsi"/>
                </w:rPr>
                <w:t>Student(</w:t>
              </w:r>
              <w:proofErr w:type="gramEnd"/>
              <w:r>
                <w:rPr>
                  <w:rStyle w:val="HTMLCode"/>
                  <w:rFonts w:eastAsiaTheme="minorHAnsi"/>
                </w:rPr>
                <w:t>name, "Pune", "MCA");</w:t>
              </w:r>
            </w:ins>
          </w:p>
          <w:p w14:paraId="7C107FC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34" w:author="Rajiv Bansal" w:date="2019-08-04T14:23:00Z"/>
              </w:rPr>
            </w:pPr>
            <w:ins w:id="635" w:author="Rajiv Bansal" w:date="2019-08-04T14:23:00Z">
              <w:r>
                <w:t> </w:t>
              </w:r>
            </w:ins>
          </w:p>
          <w:p w14:paraId="21DD7635" w14:textId="77777777" w:rsidR="00E23802" w:rsidRDefault="00E23802" w:rsidP="00732FE7">
            <w:pPr>
              <w:rPr>
                <w:ins w:id="636" w:author="Rajiv Bansal" w:date="2019-08-04T14:23:00Z"/>
              </w:rPr>
            </w:pPr>
            <w:ins w:id="63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638" w:author="Rajiv Bansal" w:date="2019-08-04T14:23:00Z"/>
              </w:rPr>
            </w:pPr>
            <w:ins w:id="639"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44" w:author="Rajiv Bansal" w:date="2019-08-04T14:23:00Z"/>
              </w:rPr>
            </w:pPr>
            <w:ins w:id="645" w:author="Rajiv Bansal" w:date="2019-08-04T14:23:00Z">
              <w:r>
                <w:rPr>
                  <w:rStyle w:val="HTMLCode"/>
                  <w:rFonts w:eastAsiaTheme="minorHAnsi"/>
                </w:rPr>
                <w:t>}</w:t>
              </w:r>
            </w:ins>
          </w:p>
          <w:p w14:paraId="531C6443" w14:textId="77777777" w:rsidR="00E23802" w:rsidRDefault="00E23802" w:rsidP="00732FE7">
            <w:pPr>
              <w:rPr>
                <w:ins w:id="646" w:author="Rajiv Bansal" w:date="2019-08-04T14:23:00Z"/>
              </w:rPr>
            </w:pPr>
            <w:ins w:id="647" w:author="Rajiv Bansal" w:date="2019-08-04T14:23:00Z">
              <w:r>
                <w:t> </w:t>
              </w:r>
            </w:ins>
          </w:p>
          <w:p w14:paraId="033F466B" w14:textId="77777777" w:rsidR="00E23802" w:rsidRDefault="00E23802" w:rsidP="00732FE7">
            <w:pPr>
              <w:rPr>
                <w:ins w:id="648" w:author="Rajiv Bansal" w:date="2019-08-04T14:23:00Z"/>
              </w:rPr>
            </w:pPr>
            <w:ins w:id="649"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50" w:author="Rajiv Bansal" w:date="2019-08-04T14:23:00Z"/>
              </w:rPr>
            </w:pPr>
            <w:ins w:id="651" w:author="Rajiv Bansal" w:date="2019-08-04T14:23:00Z">
              <w:r>
                <w:rPr>
                  <w:rStyle w:val="HTMLCode"/>
                  <w:rFonts w:eastAsiaTheme="minorHAnsi"/>
                </w:rPr>
                <w:t>{</w:t>
              </w:r>
            </w:ins>
          </w:p>
          <w:p w14:paraId="378636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658" w:author="Rajiv Bansal" w:date="2019-08-04T14:23:00Z"/>
              </w:rPr>
            </w:pPr>
            <w:ins w:id="659" w:author="Rajiv Bansal" w:date="2019-08-04T14:23:00Z">
              <w:r>
                <w:t> </w:t>
              </w:r>
            </w:ins>
          </w:p>
          <w:p w14:paraId="0075B057" w14:textId="77777777" w:rsidR="00E23802" w:rsidRDefault="00E23802" w:rsidP="00732FE7">
            <w:pPr>
              <w:rPr>
                <w:ins w:id="660" w:author="Rajiv Bansal" w:date="2019-08-04T14:23:00Z"/>
              </w:rPr>
            </w:pPr>
            <w:ins w:id="661" w:author="Rajiv Bansal" w:date="2019-08-04T14:23:00Z">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ins>
          </w:p>
          <w:p w14:paraId="51C6B338"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proofErr w:type="spellStart"/>
              <w:proofErr w:type="gramStart"/>
              <w:r>
                <w:rPr>
                  <w:rStyle w:val="HTMLCode"/>
                  <w:rFonts w:eastAsiaTheme="minorHAnsi"/>
                </w:rPr>
                <w:t>this.address</w:t>
              </w:r>
              <w:proofErr w:type="spellEnd"/>
              <w:proofErr w:type="gramEnd"/>
              <w:r>
                <w:rPr>
                  <w:rStyle w:val="HTMLCode"/>
                  <w:rFonts w:eastAsiaTheme="minorHAnsi"/>
                </w:rPr>
                <w:t xml:space="preserve"> = address;</w:t>
              </w:r>
            </w:ins>
          </w:p>
          <w:p w14:paraId="0ED53A7B" w14:textId="77777777" w:rsidR="00E23802" w:rsidRDefault="00E23802" w:rsidP="00732FE7">
            <w:pPr>
              <w:rPr>
                <w:ins w:id="668" w:author="Rajiv Bansal" w:date="2019-08-04T14:23:00Z"/>
              </w:rPr>
            </w:pPr>
            <w:ins w:id="669"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72" w:author="Rajiv Bansal" w:date="2019-08-04T14:23:00Z"/>
              </w:rPr>
            </w:pPr>
            <w:ins w:id="673" w:author="Rajiv Bansal" w:date="2019-08-04T14:23:00Z">
              <w:r>
                <w:t> </w:t>
              </w:r>
            </w:ins>
          </w:p>
          <w:p w14:paraId="34160D0D"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ins>
          </w:p>
          <w:p w14:paraId="4CFF7693" w14:textId="77777777" w:rsidR="00E23802" w:rsidRDefault="00E23802" w:rsidP="00732FE7">
            <w:pPr>
              <w:rPr>
                <w:ins w:id="676" w:author="Rajiv Bansal" w:date="2019-08-04T14:23:00Z"/>
              </w:rPr>
            </w:pPr>
            <w:ins w:id="6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80" w:author="Rajiv Bansal" w:date="2019-08-04T14:23:00Z"/>
              </w:rPr>
            </w:pPr>
            <w:ins w:id="681" w:author="Rajiv Bansal" w:date="2019-08-04T14:23:00Z">
              <w:r>
                <w:t> </w:t>
              </w:r>
            </w:ins>
          </w:p>
          <w:p w14:paraId="3994AEEF"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getAddress</w:t>
              </w:r>
              <w:proofErr w:type="spellEnd"/>
              <w:r>
                <w:rPr>
                  <w:rStyle w:val="HTMLCode"/>
                  <w:rFonts w:eastAsiaTheme="minorHAnsi"/>
                </w:rPr>
                <w:t>(</w:t>
              </w:r>
              <w:proofErr w:type="gramEnd"/>
              <w:r>
                <w:rPr>
                  <w:rStyle w:val="HTMLCode"/>
                  <w:rFonts w:eastAsiaTheme="minorHAnsi"/>
                </w:rPr>
                <w:t>) {</w:t>
              </w:r>
            </w:ins>
          </w:p>
          <w:p w14:paraId="1807E756" w14:textId="77777777" w:rsidR="00E23802" w:rsidRDefault="00E23802" w:rsidP="00732FE7">
            <w:pPr>
              <w:rPr>
                <w:ins w:id="684" w:author="Rajiv Bansal" w:date="2019-08-04T14:23:00Z"/>
              </w:rPr>
            </w:pPr>
            <w:ins w:id="68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86" w:author="Rajiv Bansal" w:date="2019-08-04T14:23:00Z"/>
              </w:rPr>
            </w:pPr>
            <w:ins w:id="687"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88" w:author="Rajiv Bansal" w:date="2019-08-04T14:23:00Z"/>
              </w:rPr>
            </w:pPr>
            <w:ins w:id="689" w:author="Rajiv Bansal" w:date="2019-08-04T14:23:00Z">
              <w:r>
                <w:t> </w:t>
              </w:r>
            </w:ins>
          </w:p>
          <w:p w14:paraId="3F7F50F8" w14:textId="77777777" w:rsidR="00E23802" w:rsidRDefault="00E23802" w:rsidP="00732FE7">
            <w:pPr>
              <w:rPr>
                <w:ins w:id="690" w:author="Rajiv Bansal" w:date="2019-08-04T14:23:00Z"/>
              </w:rPr>
            </w:pPr>
            <w:ins w:id="6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getCls</w:t>
              </w:r>
              <w:proofErr w:type="spellEnd"/>
              <w:r>
                <w:rPr>
                  <w:rStyle w:val="HTMLCode"/>
                  <w:rFonts w:eastAsiaTheme="minorHAnsi"/>
                </w:rPr>
                <w:t>(</w:t>
              </w:r>
              <w:proofErr w:type="gramEnd"/>
              <w:r>
                <w:rPr>
                  <w:rStyle w:val="HTMLCode"/>
                  <w:rFonts w:eastAsiaTheme="minorHAnsi"/>
                </w:rPr>
                <w:t>) {</w:t>
              </w:r>
            </w:ins>
          </w:p>
          <w:p w14:paraId="12521655" w14:textId="77777777" w:rsidR="00E23802" w:rsidRDefault="00E23802" w:rsidP="00732FE7">
            <w:pPr>
              <w:rPr>
                <w:ins w:id="692" w:author="Rajiv Bansal" w:date="2019-08-04T14:23:00Z"/>
              </w:rPr>
            </w:pPr>
            <w:ins w:id="693"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694" w:author="Rajiv Bansal" w:date="2019-08-04T14:23:00Z"/>
              </w:rPr>
            </w:pPr>
            <w:ins w:id="695"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96" w:author="Rajiv Bansal" w:date="2019-08-04T14:23:00Z"/>
              </w:rPr>
            </w:pPr>
            <w:ins w:id="697" w:author="Rajiv Bansal" w:date="2019-08-04T14:23:00Z">
              <w:r>
                <w:rPr>
                  <w:rStyle w:val="HTMLCode"/>
                  <w:rFonts w:eastAsiaTheme="minorHAnsi"/>
                </w:rPr>
                <w:t>}</w:t>
              </w:r>
            </w:ins>
          </w:p>
        </w:tc>
      </w:tr>
    </w:tbl>
    <w:p w14:paraId="4CD9897F" w14:textId="77777777" w:rsidR="00E23802" w:rsidRDefault="00E23802" w:rsidP="00E23802">
      <w:pPr>
        <w:pStyle w:val="Heading6"/>
        <w:rPr>
          <w:ins w:id="698" w:author="Rajiv Bansal" w:date="2019-08-04T14:23:00Z"/>
        </w:rPr>
      </w:pPr>
      <w:ins w:id="699"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700" w:author="Rajiv Bansal" w:date="2019-08-04T14:23:00Z"/>
          <w:rFonts w:ascii="Segoe UI" w:hAnsi="Segoe UI" w:cs="Segoe UI"/>
          <w:color w:val="000000"/>
        </w:rPr>
      </w:pPr>
      <w:ins w:id="701" w:author="Rajiv Bansal" w:date="2019-08-04T14:23:00Z">
        <w:r>
          <w:rPr>
            <w:rFonts w:ascii="Segoe UI" w:hAnsi="Segoe UI" w:cs="Segoe UI"/>
            <w:color w:val="000000"/>
          </w:rPr>
          <w:t>Now open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702" w:author="Rajiv Bansal" w:date="2019-08-04T14:23:00Z"/>
        </w:trPr>
        <w:tc>
          <w:tcPr>
            <w:tcW w:w="15495" w:type="dxa"/>
            <w:vAlign w:val="center"/>
            <w:hideMark/>
          </w:tcPr>
          <w:p w14:paraId="5B187FBB" w14:textId="77777777" w:rsidR="00E23802" w:rsidRDefault="00E23802" w:rsidP="00732FE7">
            <w:pPr>
              <w:rPr>
                <w:ins w:id="703" w:author="Rajiv Bansal" w:date="2019-08-04T14:23:00Z"/>
                <w:rFonts w:ascii="Times New Roman" w:hAnsi="Times New Roman" w:cs="Times New Roman"/>
              </w:rPr>
            </w:pPr>
            <w:ins w:id="704" w:author="Rajiv Bansal" w:date="2019-08-04T14:23:00Z">
              <w:r>
                <w:rPr>
                  <w:rStyle w:val="HTMLCode"/>
                  <w:rFonts w:eastAsiaTheme="minorHAnsi"/>
                </w:rPr>
                <w:t>spring.application.name=student</w:t>
              </w:r>
            </w:ins>
          </w:p>
          <w:p w14:paraId="55E905EB" w14:textId="77777777" w:rsidR="00E23802" w:rsidRDefault="00E23802" w:rsidP="00732FE7">
            <w:pPr>
              <w:rPr>
                <w:ins w:id="705" w:author="Rajiv Bansal" w:date="2019-08-04T14:23:00Z"/>
              </w:rPr>
            </w:pPr>
            <w:proofErr w:type="spellStart"/>
            <w:proofErr w:type="gramStart"/>
            <w:ins w:id="706" w:author="Rajiv Bansal" w:date="2019-08-04T14:23:00Z">
              <w:r>
                <w:rPr>
                  <w:rStyle w:val="HTMLCode"/>
                  <w:rFonts w:eastAsiaTheme="minorHAnsi"/>
                </w:rPr>
                <w:t>server.port</w:t>
              </w:r>
              <w:proofErr w:type="spellEnd"/>
              <w:proofErr w:type="gram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707" w:author="Rajiv Bansal" w:date="2019-08-04T14:23:00Z"/>
          <w:rFonts w:ascii="Segoe UI" w:hAnsi="Segoe UI" w:cs="Segoe UI"/>
          <w:color w:val="000000"/>
        </w:rPr>
      </w:pPr>
      <w:ins w:id="708"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proofErr w:type="gramStart"/>
        <w:r>
          <w:rPr>
            <w:rStyle w:val="HTMLCode"/>
            <w:rFonts w:ascii="Consolas" w:hAnsi="Consolas"/>
            <w:color w:val="FF0779"/>
            <w:sz w:val="21"/>
            <w:szCs w:val="21"/>
          </w:rPr>
          <w:t>server.port</w:t>
        </w:r>
        <w:proofErr w:type="spellEnd"/>
        <w:proofErr w:type="gram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709" w:author="Rajiv Bansal" w:date="2019-08-04T14:23:00Z"/>
        </w:rPr>
      </w:pPr>
      <w:ins w:id="710"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711" w:author="Rajiv Bansal" w:date="2019-08-04T14:23:00Z"/>
          <w:rFonts w:ascii="Segoe UI" w:hAnsi="Segoe UI" w:cs="Segoe UI"/>
          <w:color w:val="000000"/>
        </w:rPr>
      </w:pPr>
      <w:ins w:id="712"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15" w:author="Rajiv Bansal" w:date="2019-08-04T14:23:00Z"/>
          <w:rFonts w:ascii="Times New Roman" w:hAnsi="Times New Roman" w:cs="Times New Roman"/>
        </w:rPr>
      </w:pPr>
      <w:ins w:id="716"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23" w:author="Rajiv Bansal" w:date="2019-08-04T14:23:00Z"/>
        </w:rPr>
      </w:pPr>
      <w:ins w:id="724"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w:t>
        </w:r>
        <w:proofErr w:type="gramStart"/>
        <w:r>
          <w:rPr>
            <w:rFonts w:ascii="Segoe UI" w:hAnsi="Segoe UI" w:cs="Segoe UI"/>
            <w:color w:val="000000"/>
          </w:rPr>
          <w:t>a</w:t>
        </w:r>
        <w:proofErr w:type="gramEnd"/>
        <w:r>
          <w:rPr>
            <w:rFonts w:ascii="Segoe UI" w:hAnsi="Segoe UI" w:cs="Segoe UI"/>
            <w:color w:val="000000"/>
          </w:rPr>
          <w:t xml:space="preserve">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27" w:author="Rajiv Bansal" w:date="2019-08-04T14:23:00Z"/>
        </w:rPr>
      </w:pPr>
      <w:ins w:id="728"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29" w:author="Rajiv Bansal" w:date="2019-08-04T14:23:00Z"/>
          <w:rFonts w:ascii="Segoe UI" w:hAnsi="Segoe UI" w:cs="Segoe UI"/>
          <w:color w:val="000000"/>
        </w:rPr>
      </w:pPr>
      <w:ins w:id="730"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31" w:author="Rajiv Bansal" w:date="2019-08-04T14:23:00Z"/>
          <w:rFonts w:ascii="Times New Roman" w:hAnsi="Times New Roman" w:cs="Times New Roman"/>
        </w:rPr>
      </w:pPr>
      <w:ins w:id="732"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33" w:author="Rajiv Bansal" w:date="2019-08-04T14:23:00Z"/>
          <w:rFonts w:ascii="Segoe UI" w:hAnsi="Segoe UI" w:cs="Segoe UI"/>
          <w:color w:val="000000"/>
        </w:rPr>
      </w:pPr>
      <w:ins w:id="734"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2D6958A4" w14:textId="77777777" w:rsidR="00E23802" w:rsidRDefault="00E23802" w:rsidP="00E23802">
      <w:pPr>
        <w:pStyle w:val="Heading6"/>
        <w:rPr>
          <w:ins w:id="735" w:author="Rajiv Bansal" w:date="2019-08-04T14:23:00Z"/>
        </w:rPr>
      </w:pPr>
      <w:ins w:id="736"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37" w:author="Rajiv Bansal" w:date="2019-08-04T14:23:00Z"/>
          <w:rFonts w:ascii="Segoe UI" w:hAnsi="Segoe UI" w:cs="Segoe UI"/>
          <w:color w:val="000000"/>
        </w:rPr>
      </w:pPr>
      <w:ins w:id="738"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xml:space="preserve"> folder. With this annotation, this artifact will act like a Zuul service proxy and will enable all the features of </w:t>
        </w:r>
        <w:proofErr w:type="gramStart"/>
        <w:r>
          <w:rPr>
            <w:rFonts w:ascii="Segoe UI" w:hAnsi="Segoe UI" w:cs="Segoe UI"/>
            <w:color w:val="000000"/>
          </w:rPr>
          <w:t>a</w:t>
        </w:r>
        <w:proofErr w:type="gramEnd"/>
        <w:r>
          <w:rPr>
            <w:rFonts w:ascii="Segoe UI" w:hAnsi="Segoe UI" w:cs="Segoe UI"/>
            <w:color w:val="000000"/>
          </w:rPr>
          <w:t xml:space="preserve">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39" w:author="Rajiv Bansal" w:date="2019-08-04T14:23:00Z"/>
        </w:trPr>
        <w:tc>
          <w:tcPr>
            <w:tcW w:w="15495" w:type="dxa"/>
            <w:vAlign w:val="center"/>
            <w:hideMark/>
          </w:tcPr>
          <w:p w14:paraId="1A247BF8" w14:textId="77777777" w:rsidR="00E23802" w:rsidRDefault="00E23802" w:rsidP="00732FE7">
            <w:pPr>
              <w:rPr>
                <w:ins w:id="740" w:author="Rajiv Bansal" w:date="2019-08-04T14:23:00Z"/>
                <w:rFonts w:ascii="Times New Roman" w:hAnsi="Times New Roman" w:cs="Times New Roman"/>
              </w:rPr>
            </w:pPr>
            <w:ins w:id="741"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spellEnd"/>
              <w:proofErr w:type="gramEnd"/>
              <w:r>
                <w:rPr>
                  <w:rStyle w:val="HTMLCode"/>
                  <w:rFonts w:eastAsiaTheme="minorHAnsi"/>
                </w:rPr>
                <w:t>;</w:t>
              </w:r>
            </w:ins>
          </w:p>
          <w:p w14:paraId="04B4A4C6" w14:textId="77777777" w:rsidR="00E23802" w:rsidRDefault="00E23802" w:rsidP="00732FE7">
            <w:pPr>
              <w:rPr>
                <w:ins w:id="742" w:author="Rajiv Bansal" w:date="2019-08-04T14:23:00Z"/>
              </w:rPr>
            </w:pPr>
            <w:ins w:id="743" w:author="Rajiv Bansal" w:date="2019-08-04T14:23:00Z">
              <w:r>
                <w:t> </w:t>
              </w:r>
            </w:ins>
          </w:p>
          <w:p w14:paraId="212204F1"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31245031"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59253BF2" w14:textId="77777777" w:rsidR="00E23802" w:rsidRDefault="00E23802" w:rsidP="00732FE7">
            <w:pPr>
              <w:rPr>
                <w:ins w:id="748" w:author="Rajiv Bansal" w:date="2019-08-04T14:23:00Z"/>
              </w:rPr>
            </w:pPr>
            <w:ins w:id="749"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.cloud.netflix.zuul.EnableZuulProxy</w:t>
              </w:r>
              <w:proofErr w:type="spellEnd"/>
              <w:r>
                <w:rPr>
                  <w:rStyle w:val="HTMLCode"/>
                  <w:rFonts w:eastAsiaTheme="minorHAnsi"/>
                </w:rPr>
                <w:t>;</w:t>
              </w:r>
            </w:ins>
          </w:p>
          <w:p w14:paraId="04798C15" w14:textId="77777777" w:rsidR="00E23802" w:rsidRDefault="00E23802" w:rsidP="00732FE7">
            <w:pPr>
              <w:rPr>
                <w:ins w:id="750" w:author="Rajiv Bansal" w:date="2019-08-04T14:23:00Z"/>
              </w:rPr>
            </w:pPr>
            <w:ins w:id="751"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5FFBAF3" w14:textId="77777777" w:rsidR="00E23802" w:rsidRDefault="00E23802" w:rsidP="00732FE7">
            <w:pPr>
              <w:rPr>
                <w:ins w:id="752" w:author="Rajiv Bansal" w:date="2019-08-04T14:23:00Z"/>
              </w:rPr>
            </w:pPr>
            <w:ins w:id="753"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.filters.ErrorFilter;</w:t>
              </w:r>
            </w:ins>
          </w:p>
          <w:p w14:paraId="7EB3D464" w14:textId="77777777" w:rsidR="00E23802" w:rsidRDefault="00E23802" w:rsidP="00732FE7">
            <w:pPr>
              <w:rPr>
                <w:ins w:id="754" w:author="Rajiv Bansal" w:date="2019-08-04T14:23:00Z"/>
              </w:rPr>
            </w:pPr>
            <w:ins w:id="755"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.filters.PostFilter</w:t>
              </w:r>
              <w:proofErr w:type="spellEnd"/>
              <w:r>
                <w:rPr>
                  <w:rStyle w:val="HTMLCode"/>
                  <w:rFonts w:eastAsiaTheme="minorHAnsi"/>
                </w:rPr>
                <w:t>;</w:t>
              </w:r>
            </w:ins>
          </w:p>
          <w:p w14:paraId="53E7F18B" w14:textId="77777777" w:rsidR="00E23802" w:rsidRDefault="00E23802" w:rsidP="00732FE7">
            <w:pPr>
              <w:rPr>
                <w:ins w:id="756" w:author="Rajiv Bansal" w:date="2019-08-04T14:23:00Z"/>
              </w:rPr>
            </w:pPr>
            <w:ins w:id="757"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.filters.PreFilter</w:t>
              </w:r>
              <w:proofErr w:type="spellEnd"/>
              <w:r>
                <w:rPr>
                  <w:rStyle w:val="HTMLCode"/>
                  <w:rFonts w:eastAsiaTheme="minorHAnsi"/>
                </w:rPr>
                <w:t>;</w:t>
              </w:r>
            </w:ins>
          </w:p>
          <w:p w14:paraId="042A4D06" w14:textId="77777777" w:rsidR="00E23802" w:rsidRDefault="00E23802" w:rsidP="00732FE7">
            <w:pPr>
              <w:rPr>
                <w:ins w:id="758" w:author="Rajiv Bansal" w:date="2019-08-04T14:23:00Z"/>
              </w:rPr>
            </w:pPr>
            <w:ins w:id="759"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.filters.RouteFilter;</w:t>
              </w:r>
            </w:ins>
          </w:p>
          <w:p w14:paraId="65D98564" w14:textId="77777777" w:rsidR="00E23802" w:rsidRDefault="00E23802" w:rsidP="00732FE7">
            <w:pPr>
              <w:rPr>
                <w:ins w:id="760" w:author="Rajiv Bansal" w:date="2019-08-04T14:23:00Z"/>
              </w:rPr>
            </w:pPr>
            <w:ins w:id="761" w:author="Rajiv Bansal" w:date="2019-08-04T14:23:00Z">
              <w:r>
                <w:t> </w:t>
              </w:r>
            </w:ins>
          </w:p>
          <w:p w14:paraId="64DF3F98" w14:textId="77777777" w:rsidR="00E23802" w:rsidRDefault="00E23802" w:rsidP="00732FE7">
            <w:pPr>
              <w:rPr>
                <w:ins w:id="762" w:author="Rajiv Bansal" w:date="2019-08-04T14:23:00Z"/>
              </w:rPr>
            </w:pPr>
            <w:ins w:id="763" w:author="Rajiv Bansal" w:date="2019-08-04T14:23:00Z">
              <w:r>
                <w:rPr>
                  <w:rStyle w:val="HTMLCode"/>
                  <w:rFonts w:eastAsiaTheme="minorHAnsi"/>
                </w:rPr>
                <w:t>@SpringBootApplication</w:t>
              </w:r>
            </w:ins>
          </w:p>
          <w:p w14:paraId="63978421" w14:textId="77777777" w:rsidR="00E23802" w:rsidRDefault="00E23802" w:rsidP="00732FE7">
            <w:pPr>
              <w:rPr>
                <w:ins w:id="764" w:author="Rajiv Bansal" w:date="2019-08-04T14:23:00Z"/>
              </w:rPr>
            </w:pPr>
            <w:ins w:id="765" w:author="Rajiv Bansal" w:date="2019-08-04T14:23:00Z">
              <w:r>
                <w:rPr>
                  <w:rStyle w:val="HTMLCode"/>
                  <w:rFonts w:eastAsiaTheme="minorHAnsi"/>
                </w:rPr>
                <w:t>@EnableZuulProxy</w:t>
              </w:r>
            </w:ins>
          </w:p>
          <w:p w14:paraId="46B4E4FE" w14:textId="77777777" w:rsidR="00E23802" w:rsidRDefault="00E23802" w:rsidP="00732FE7">
            <w:pPr>
              <w:rPr>
                <w:ins w:id="766" w:author="Rajiv Bansal" w:date="2019-08-04T14:23:00Z"/>
              </w:rPr>
            </w:pPr>
            <w:ins w:id="767"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768" w:author="Rajiv Bansal" w:date="2019-08-04T14:23:00Z"/>
              </w:rPr>
            </w:pPr>
            <w:ins w:id="769" w:author="Rajiv Bansal" w:date="2019-08-04T14:23:00Z">
              <w:r>
                <w:lastRenderedPageBreak/>
                <w:t> </w:t>
              </w:r>
            </w:ins>
          </w:p>
          <w:p w14:paraId="36F7D81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76" w:author="Rajiv Bansal" w:date="2019-08-04T14:23:00Z"/>
              </w:rPr>
            </w:pPr>
            <w:ins w:id="777" w:author="Rajiv Bansal" w:date="2019-08-04T14:23:00Z">
              <w:r>
                <w:t> </w:t>
              </w:r>
            </w:ins>
          </w:p>
          <w:p w14:paraId="00AE5090"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78438479"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513E167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18F65D1B"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3E5E92D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79B2199D" w14:textId="77777777" w:rsidR="00E23802" w:rsidRDefault="00E23802" w:rsidP="00732FE7">
            <w:pPr>
              <w:rPr>
                <w:ins w:id="798" w:author="Rajiv Bansal" w:date="2019-08-04T14:23:00Z"/>
              </w:rPr>
            </w:pPr>
            <w:ins w:id="7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08D9066" w14:textId="77777777" w:rsidR="00E23802" w:rsidRDefault="00E23802" w:rsidP="00732FE7">
            <w:pPr>
              <w:rPr>
                <w:ins w:id="800" w:author="Rajiv Bansal" w:date="2019-08-04T14:23:00Z"/>
              </w:rPr>
            </w:pPr>
            <w:ins w:id="801"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802" w:author="Rajiv Bansal" w:date="2019-08-04T14:23:00Z"/>
              </w:rPr>
            </w:pPr>
            <w:ins w:id="803"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804" w:author="Rajiv Bansal" w:date="2019-08-04T14:23:00Z"/>
              </w:rPr>
            </w:pPr>
            <w:ins w:id="80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4274DAA5" w14:textId="77777777" w:rsidR="00E23802" w:rsidRDefault="00E23802" w:rsidP="00732FE7">
            <w:pPr>
              <w:rPr>
                <w:ins w:id="806" w:author="Rajiv Bansal" w:date="2019-08-04T14:23:00Z"/>
              </w:rPr>
            </w:pPr>
            <w:ins w:id="8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17F4CB67" w14:textId="77777777" w:rsidR="00E23802" w:rsidRDefault="00E23802" w:rsidP="00732FE7">
            <w:pPr>
              <w:rPr>
                <w:ins w:id="808" w:author="Rajiv Bansal" w:date="2019-08-04T14:23:00Z"/>
              </w:rPr>
            </w:pPr>
            <w:ins w:id="809"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810" w:author="Rajiv Bansal" w:date="2019-08-04T14:23:00Z"/>
              </w:rPr>
            </w:pPr>
            <w:ins w:id="811" w:author="Rajiv Bansal" w:date="2019-08-04T14:23:00Z">
              <w:r>
                <w:rPr>
                  <w:rStyle w:val="HTMLCode"/>
                  <w:rFonts w:eastAsiaTheme="minorHAnsi"/>
                </w:rPr>
                <w:t>}</w:t>
              </w:r>
            </w:ins>
          </w:p>
        </w:tc>
      </w:tr>
    </w:tbl>
    <w:p w14:paraId="63ACD7B6" w14:textId="77777777" w:rsidR="00E23802" w:rsidRDefault="00E23802" w:rsidP="00E23802">
      <w:pPr>
        <w:pStyle w:val="Heading6"/>
        <w:rPr>
          <w:ins w:id="812" w:author="Rajiv Bansal" w:date="2019-08-04T14:23:00Z"/>
        </w:rPr>
      </w:pPr>
      <w:ins w:id="813"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14" w:author="Rajiv Bansal" w:date="2019-08-04T14:23:00Z"/>
          <w:rFonts w:ascii="Segoe UI" w:hAnsi="Segoe UI" w:cs="Segoe UI"/>
          <w:color w:val="000000"/>
        </w:rPr>
      </w:pPr>
      <w:ins w:id="815" w:author="Rajiv Bansal" w:date="2019-08-04T14:23:00Z">
        <w:r>
          <w:rPr>
            <w:rFonts w:ascii="Segoe UI" w:hAnsi="Segoe UI" w:cs="Segoe UI"/>
            <w:color w:val="000000"/>
          </w:rPr>
          <w:t xml:space="preserve">Open </w:t>
        </w:r>
        <w:proofErr w:type="gramStart"/>
        <w:r>
          <w:rPr>
            <w:rFonts w:ascii="Segoe UI" w:hAnsi="Segoe UI" w:cs="Segoe UI"/>
            <w:color w:val="000000"/>
          </w:rPr>
          <w:t>application.properties</w:t>
        </w:r>
        <w:proofErr w:type="gram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16" w:author="Rajiv Bansal" w:date="2019-08-04T14:23:00Z"/>
        </w:trPr>
        <w:tc>
          <w:tcPr>
            <w:tcW w:w="15495" w:type="dxa"/>
            <w:vAlign w:val="center"/>
            <w:hideMark/>
          </w:tcPr>
          <w:p w14:paraId="381B8925" w14:textId="77777777" w:rsidR="00E23802" w:rsidRDefault="00E23802" w:rsidP="00732FE7">
            <w:pPr>
              <w:rPr>
                <w:ins w:id="817" w:author="Rajiv Bansal" w:date="2019-08-04T14:23:00Z"/>
                <w:rFonts w:ascii="Times New Roman" w:hAnsi="Times New Roman" w:cs="Times New Roman"/>
              </w:rPr>
            </w:pPr>
            <w:ins w:id="818"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19" w:author="Rajiv Bansal" w:date="2019-08-04T14:23:00Z"/>
              </w:rPr>
            </w:pPr>
            <w:ins w:id="820" w:author="Rajiv Bansal" w:date="2019-08-04T14:23:00Z">
              <w:r>
                <w:rPr>
                  <w:rStyle w:val="HTMLCode"/>
                  <w:rFonts w:eastAsiaTheme="minorHAnsi"/>
                </w:rPr>
                <w:t>zuul.routes.student.url=http://localhost:8090</w:t>
              </w:r>
            </w:ins>
          </w:p>
          <w:p w14:paraId="43A7A7EA" w14:textId="77777777" w:rsidR="00E23802" w:rsidRDefault="00E23802" w:rsidP="00732FE7">
            <w:pPr>
              <w:rPr>
                <w:ins w:id="821" w:author="Rajiv Bansal" w:date="2019-08-04T14:23:00Z"/>
              </w:rPr>
            </w:pPr>
            <w:ins w:id="822" w:author="Rajiv Bansal" w:date="2019-08-04T14:23:00Z">
              <w:r>
                <w:t> </w:t>
              </w:r>
            </w:ins>
          </w:p>
          <w:p w14:paraId="11E1A3F0" w14:textId="77777777" w:rsidR="00E23802" w:rsidRDefault="00E23802" w:rsidP="00732FE7">
            <w:pPr>
              <w:rPr>
                <w:ins w:id="823" w:author="Rajiv Bansal" w:date="2019-08-04T14:23:00Z"/>
              </w:rPr>
            </w:pPr>
            <w:ins w:id="824"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25" w:author="Rajiv Bansal" w:date="2019-08-04T14:23:00Z"/>
              </w:rPr>
            </w:pPr>
            <w:proofErr w:type="spellStart"/>
            <w:proofErr w:type="gramStart"/>
            <w:ins w:id="826" w:author="Rajiv Bansal" w:date="2019-08-04T14:23:00Z">
              <w:r>
                <w:rPr>
                  <w:rStyle w:val="HTMLCode"/>
                  <w:rFonts w:eastAsiaTheme="minorHAnsi"/>
                </w:rPr>
                <w:t>ribbon.eureka</w:t>
              </w:r>
              <w:proofErr w:type="gramEnd"/>
              <w:r>
                <w:rPr>
                  <w:rStyle w:val="HTMLCode"/>
                  <w:rFonts w:eastAsiaTheme="minorHAnsi"/>
                </w:rPr>
                <w:t>.enabled</w:t>
              </w:r>
              <w:proofErr w:type="spellEnd"/>
              <w:r>
                <w:rPr>
                  <w:rStyle w:val="HTMLCode"/>
                  <w:rFonts w:eastAsiaTheme="minorHAnsi"/>
                </w:rPr>
                <w:t>=false</w:t>
              </w:r>
            </w:ins>
          </w:p>
          <w:p w14:paraId="71312CB2" w14:textId="77777777" w:rsidR="00E23802" w:rsidRDefault="00E23802" w:rsidP="00732FE7">
            <w:pPr>
              <w:rPr>
                <w:ins w:id="827" w:author="Rajiv Bansal" w:date="2019-08-04T14:23:00Z"/>
              </w:rPr>
            </w:pPr>
            <w:ins w:id="828" w:author="Rajiv Bansal" w:date="2019-08-04T14:23:00Z">
              <w:r>
                <w:t> </w:t>
              </w:r>
            </w:ins>
          </w:p>
          <w:p w14:paraId="068C96F6" w14:textId="77777777" w:rsidR="00E23802" w:rsidRDefault="00E23802" w:rsidP="00732FE7">
            <w:pPr>
              <w:rPr>
                <w:ins w:id="829" w:author="Rajiv Bansal" w:date="2019-08-04T14:23:00Z"/>
              </w:rPr>
            </w:pPr>
            <w:ins w:id="830" w:author="Rajiv Bansal" w:date="2019-08-04T14:23:00Z">
              <w:r>
                <w:rPr>
                  <w:rStyle w:val="HTMLCode"/>
                  <w:rFonts w:eastAsiaTheme="minorHAnsi"/>
                </w:rPr>
                <w:t>#Will start the gateway server @8080</w:t>
              </w:r>
            </w:ins>
          </w:p>
          <w:p w14:paraId="5A881D3A" w14:textId="77777777" w:rsidR="00E23802" w:rsidRDefault="00E23802" w:rsidP="00732FE7">
            <w:pPr>
              <w:rPr>
                <w:ins w:id="831" w:author="Rajiv Bansal" w:date="2019-08-04T14:23:00Z"/>
              </w:rPr>
            </w:pPr>
            <w:proofErr w:type="spellStart"/>
            <w:proofErr w:type="gramStart"/>
            <w:ins w:id="832" w:author="Rajiv Bansal" w:date="2019-08-04T14:23:00Z">
              <w:r>
                <w:rPr>
                  <w:rStyle w:val="HTMLCode"/>
                  <w:rFonts w:eastAsiaTheme="minorHAnsi"/>
                </w:rPr>
                <w:t>server.port</w:t>
              </w:r>
              <w:proofErr w:type="spellEnd"/>
              <w:proofErr w:type="gram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33" w:author="Rajiv Bansal" w:date="2019-08-04T14:23:00Z"/>
          <w:rFonts w:ascii="Georgia" w:hAnsi="Georgia" w:cs="Segoe UI"/>
          <w:color w:val="000000"/>
        </w:rPr>
      </w:pPr>
      <w:ins w:id="834"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proofErr w:type="gramStart"/>
        <w:r w:rsidRPr="00F27221">
          <w:rPr>
            <w:rStyle w:val="HTMLCode"/>
            <w:rFonts w:ascii="Georgia" w:hAnsi="Georgia"/>
            <w:color w:val="FF0779"/>
            <w:sz w:val="21"/>
            <w:szCs w:val="21"/>
          </w:rPr>
          <w:t>ribbon.eureka</w:t>
        </w:r>
        <w:proofErr w:type="gramEnd"/>
        <w:r w:rsidRPr="00F27221">
          <w:rPr>
            <w:rStyle w:val="HTMLCode"/>
            <w:rFonts w:ascii="Georgia" w:hAnsi="Georgia"/>
            <w:color w:val="FF0779"/>
            <w:sz w:val="21"/>
            <w:szCs w:val="21"/>
          </w:rPr>
          <w:t>.enabled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35" w:author="Rajiv Bansal" w:date="2019-08-04T14:23:00Z"/>
          <w:rFonts w:ascii="Georgia" w:hAnsi="Georgia"/>
        </w:rPr>
      </w:pPr>
      <w:ins w:id="836"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Fonts w:ascii="Georgia" w:hAnsi="Georgia" w:cs="Segoe UI"/>
            <w:color w:val="000000"/>
          </w:rPr>
          <w:t>We will now add few filters as we have already described, Zuul supports 4 types of filters namely </w:t>
        </w:r>
        <w:proofErr w:type="spellStart"/>
        <w:proofErr w:type="gram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proofErr w:type="gramEnd"/>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39" w:author="Rajiv Bansal" w:date="2019-08-04T14:23:00Z"/>
          <w:rFonts w:ascii="Georgia" w:hAnsi="Georgia" w:cs="Segoe UI"/>
          <w:color w:val="000000"/>
        </w:rPr>
      </w:pPr>
      <w:ins w:id="840"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1" w:author="Rajiv Bansal" w:date="2019-08-04T14:23:00Z"/>
          <w:rFonts w:cs="Segoe UI"/>
          <w:color w:val="000000"/>
        </w:rPr>
      </w:pPr>
      <w:ins w:id="842" w:author="Rajiv Bansal" w:date="2019-08-04T14:23:00Z">
        <w:r w:rsidRPr="00F27221">
          <w:rPr>
            <w:rFonts w:cs="Segoe UI"/>
            <w:color w:val="000000"/>
          </w:rPr>
          <w:t>Need to extend </w:t>
        </w:r>
        <w:proofErr w:type="spellStart"/>
        <w:proofErr w:type="gramStart"/>
        <w:r w:rsidRPr="00F27221">
          <w:rPr>
            <w:rStyle w:val="HTMLCode"/>
            <w:rFonts w:ascii="Georgia" w:eastAsiaTheme="minorHAnsi" w:hAnsi="Georgia"/>
            <w:color w:val="FF0779"/>
            <w:sz w:val="21"/>
            <w:szCs w:val="21"/>
          </w:rPr>
          <w:t>com.netflix</w:t>
        </w:r>
        <w:proofErr w:type="gramEnd"/>
        <w:r w:rsidRPr="00F27221">
          <w:rPr>
            <w:rStyle w:val="HTMLCode"/>
            <w:rFonts w:ascii="Georgia" w:eastAsiaTheme="minorHAnsi" w:hAnsi="Georgia"/>
            <w:color w:val="FF0779"/>
            <w:sz w:val="21"/>
            <w:szCs w:val="21"/>
          </w:rPr>
          <w:t>.zuul.ZuulFilter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3" w:author="Rajiv Bansal" w:date="2019-08-04T14:23:00Z"/>
          <w:rFonts w:cs="Segoe UI"/>
          <w:color w:val="000000"/>
        </w:rPr>
      </w:pPr>
      <w:ins w:id="844"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5" w:author="Rajiv Bansal" w:date="2019-08-04T14:23:00Z"/>
          <w:rFonts w:cs="Segoe UI"/>
          <w:color w:val="000000"/>
        </w:rPr>
      </w:pPr>
      <w:ins w:id="846"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7" w:author="Rajiv Bansal" w:date="2019-08-04T14:23:00Z"/>
          <w:rFonts w:cs="Segoe UI"/>
          <w:color w:val="000000"/>
        </w:rPr>
      </w:pPr>
      <w:proofErr w:type="gramStart"/>
      <w:ins w:id="848" w:author="Rajiv Bansal" w:date="2019-08-04T14:23:00Z">
        <w:r w:rsidRPr="00F27221">
          <w:rPr>
            <w:rFonts w:cs="Segoe UI"/>
            <w:color w:val="000000"/>
          </w:rPr>
          <w:t>Also</w:t>
        </w:r>
        <w:proofErr w:type="gramEnd"/>
        <w:r w:rsidRPr="00F27221">
          <w:rPr>
            <w:rFonts w:cs="Segoe UI"/>
            <w:color w:val="000000"/>
          </w:rPr>
          <w:t xml:space="preserve">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49" w:author="Rajiv Bansal" w:date="2019-08-04T14:23:00Z"/>
          <w:rFonts w:ascii="Georgia" w:hAnsi="Georgia" w:cs="Segoe UI"/>
          <w:color w:val="000000"/>
        </w:rPr>
      </w:pPr>
      <w:ins w:id="850"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xml:space="preserve"> for testing purpose. But </w:t>
        </w:r>
        <w:proofErr w:type="gramStart"/>
        <w:r w:rsidRPr="00F27221">
          <w:rPr>
            <w:rFonts w:ascii="Georgia" w:hAnsi="Georgia" w:cs="Segoe UI"/>
            <w:color w:val="000000"/>
          </w:rPr>
          <w:t>actually</w:t>
        </w:r>
        <w:proofErr w:type="gramEnd"/>
        <w:r w:rsidRPr="00F27221">
          <w:rPr>
            <w:rFonts w:ascii="Georgia" w:hAnsi="Georgia" w:cs="Segoe UI"/>
            <w:color w:val="000000"/>
          </w:rPr>
          <w:t xml:space="preserve">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51" w:author="Rajiv Bansal" w:date="2019-08-04T14:23:00Z"/>
        </w:trPr>
        <w:tc>
          <w:tcPr>
            <w:tcW w:w="15495" w:type="dxa"/>
            <w:vAlign w:val="center"/>
            <w:hideMark/>
          </w:tcPr>
          <w:p w14:paraId="35AE7D90" w14:textId="77777777" w:rsidR="00E23802" w:rsidRDefault="00E23802" w:rsidP="00732FE7">
            <w:pPr>
              <w:rPr>
                <w:ins w:id="852" w:author="Rajiv Bansal" w:date="2019-08-04T14:23:00Z"/>
                <w:rFonts w:ascii="Times New Roman" w:hAnsi="Times New Roman" w:cs="Times New Roman"/>
              </w:rPr>
            </w:pPr>
            <w:ins w:id="853"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0213BD75" w14:textId="77777777" w:rsidR="00E23802" w:rsidRDefault="00E23802" w:rsidP="00732FE7">
            <w:pPr>
              <w:rPr>
                <w:ins w:id="854" w:author="Rajiv Bansal" w:date="2019-08-04T14:23:00Z"/>
              </w:rPr>
            </w:pPr>
            <w:ins w:id="855" w:author="Rajiv Bansal" w:date="2019-08-04T14:23:00Z">
              <w:r>
                <w:t> </w:t>
              </w:r>
            </w:ins>
          </w:p>
          <w:p w14:paraId="4A57D133" w14:textId="77777777" w:rsidR="00E23802" w:rsidRDefault="00E23802" w:rsidP="00732FE7">
            <w:pPr>
              <w:rPr>
                <w:ins w:id="856" w:author="Rajiv Bansal" w:date="2019-08-04T14:23:00Z"/>
              </w:rPr>
            </w:pPr>
            <w:ins w:id="857" w:author="Rajiv Bansal" w:date="2019-08-04T14:23:00Z">
              <w:r>
                <w:rPr>
                  <w:rStyle w:val="HTMLCode"/>
                  <w:rFonts w:eastAsiaTheme="minorHAnsi"/>
                </w:rPr>
                <w:t>import</w:t>
              </w:r>
              <w:r>
                <w:t> </w:t>
              </w:r>
              <w:proofErr w:type="spellStart"/>
              <w:proofErr w:type="gramStart"/>
              <w:r>
                <w:rPr>
                  <w:rStyle w:val="HTMLCode"/>
                  <w:rFonts w:eastAsiaTheme="minorHAnsi"/>
                </w:rPr>
                <w:t>javax.servlet</w:t>
              </w:r>
              <w:proofErr w:type="gramEnd"/>
              <w:r>
                <w:rPr>
                  <w:rStyle w:val="HTMLCode"/>
                  <w:rFonts w:eastAsiaTheme="minorHAnsi"/>
                </w:rPr>
                <w:t>.http.HttpServletRequest</w:t>
              </w:r>
              <w:proofErr w:type="spellEnd"/>
              <w:r>
                <w:rPr>
                  <w:rStyle w:val="HTMLCode"/>
                  <w:rFonts w:eastAsiaTheme="minorHAnsi"/>
                </w:rPr>
                <w:t>;</w:t>
              </w:r>
            </w:ins>
          </w:p>
          <w:p w14:paraId="26016500" w14:textId="77777777" w:rsidR="00E23802" w:rsidRDefault="00E23802" w:rsidP="00732FE7">
            <w:pPr>
              <w:rPr>
                <w:ins w:id="858" w:author="Rajiv Bansal" w:date="2019-08-04T14:23:00Z"/>
              </w:rPr>
            </w:pPr>
            <w:ins w:id="859"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1E8C88D1" w14:textId="77777777" w:rsidR="00E23802" w:rsidRDefault="00E23802" w:rsidP="00732FE7">
            <w:pPr>
              <w:rPr>
                <w:ins w:id="860" w:author="Rajiv Bansal" w:date="2019-08-04T14:23:00Z"/>
              </w:rPr>
            </w:pPr>
            <w:ins w:id="861" w:author="Rajiv Bansal" w:date="2019-08-04T14:23:00Z">
              <w:r>
                <w:rPr>
                  <w:rStyle w:val="HTMLCode"/>
                  <w:rFonts w:eastAsiaTheme="minorHAnsi"/>
                </w:rPr>
                <w:lastRenderedPageBreak/>
                <w:t>import</w:t>
              </w:r>
              <w:r>
                <w:t> </w:t>
              </w:r>
              <w:proofErr w:type="spellStart"/>
              <w:proofErr w:type="gramStart"/>
              <w:r>
                <w:rPr>
                  <w:rStyle w:val="HTMLCode"/>
                  <w:rFonts w:eastAsiaTheme="minorHAnsi"/>
                </w:rPr>
                <w:t>com.netflix</w:t>
              </w:r>
              <w:proofErr w:type="gramEnd"/>
              <w:r>
                <w:rPr>
                  <w:rStyle w:val="HTMLCode"/>
                  <w:rFonts w:eastAsiaTheme="minorHAnsi"/>
                </w:rPr>
                <w:t>.zuul.context.RequestContext</w:t>
              </w:r>
              <w:proofErr w:type="spellEnd"/>
              <w:r>
                <w:rPr>
                  <w:rStyle w:val="HTMLCode"/>
                  <w:rFonts w:eastAsiaTheme="minorHAnsi"/>
                </w:rPr>
                <w:t>;</w:t>
              </w:r>
            </w:ins>
          </w:p>
          <w:p w14:paraId="10698F46" w14:textId="77777777" w:rsidR="00E23802" w:rsidRDefault="00E23802" w:rsidP="00732FE7">
            <w:pPr>
              <w:rPr>
                <w:ins w:id="862" w:author="Rajiv Bansal" w:date="2019-08-04T14:23:00Z"/>
              </w:rPr>
            </w:pPr>
            <w:ins w:id="863" w:author="Rajiv Bansal" w:date="2019-08-04T14:23:00Z">
              <w:r>
                <w:t> </w:t>
              </w:r>
            </w:ins>
          </w:p>
          <w:p w14:paraId="3CAA1FA3" w14:textId="77777777" w:rsidR="00E23802" w:rsidRDefault="00E23802" w:rsidP="00732FE7">
            <w:pPr>
              <w:rPr>
                <w:ins w:id="864" w:author="Rajiv Bansal" w:date="2019-08-04T14:23:00Z"/>
              </w:rPr>
            </w:pPr>
            <w:ins w:id="865"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866" w:author="Rajiv Bansal" w:date="2019-08-04T14:23:00Z"/>
              </w:rPr>
            </w:pPr>
            <w:ins w:id="867" w:author="Rajiv Bansal" w:date="2019-08-04T14:23:00Z">
              <w:r>
                <w:t> </w:t>
              </w:r>
            </w:ins>
          </w:p>
          <w:p w14:paraId="58577243"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2DE0312"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74" w:author="Rajiv Bansal" w:date="2019-08-04T14:23:00Z"/>
              </w:rPr>
            </w:pPr>
            <w:ins w:id="875"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76" w:author="Rajiv Bansal" w:date="2019-08-04T14:23:00Z"/>
              </w:rPr>
            </w:pPr>
            <w:ins w:id="877" w:author="Rajiv Bansal" w:date="2019-08-04T14:23:00Z">
              <w:r>
                <w:t> </w:t>
              </w:r>
            </w:ins>
          </w:p>
          <w:p w14:paraId="3A7C36D2"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778DF5BA"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84" w:author="Rajiv Bansal" w:date="2019-08-04T14:23:00Z"/>
              </w:rPr>
            </w:pPr>
            <w:ins w:id="885"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86" w:author="Rajiv Bansal" w:date="2019-08-04T14:23:00Z"/>
              </w:rPr>
            </w:pPr>
            <w:ins w:id="887" w:author="Rajiv Bansal" w:date="2019-08-04T14:23:00Z">
              <w:r>
                <w:t> </w:t>
              </w:r>
            </w:ins>
          </w:p>
          <w:p w14:paraId="37CA0A9B"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3FE19933"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94" w:author="Rajiv Bansal" w:date="2019-08-04T14:23:00Z"/>
              </w:rPr>
            </w:pPr>
            <w:ins w:id="895"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96" w:author="Rajiv Bansal" w:date="2019-08-04T14:23:00Z"/>
              </w:rPr>
            </w:pPr>
            <w:ins w:id="897" w:author="Rajiv Bansal" w:date="2019-08-04T14:23:00Z">
              <w:r>
                <w:t> </w:t>
              </w:r>
            </w:ins>
          </w:p>
          <w:p w14:paraId="6E3D2556"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44EBBFF" w14:textId="77777777" w:rsidR="00E23802" w:rsidRDefault="00E23802" w:rsidP="00732FE7">
            <w:pPr>
              <w:rPr>
                <w:ins w:id="902" w:author="Rajiv Bansal" w:date="2019-08-04T14:23:00Z"/>
              </w:rPr>
            </w:pPr>
            <w:ins w:id="903"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904" w:author="Rajiv Bansal" w:date="2019-08-04T14:23:00Z"/>
              </w:rPr>
            </w:pPr>
            <w:ins w:id="905"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proofErr w:type="gramStart"/>
              <w:r>
                <w:rPr>
                  <w:rStyle w:val="HTMLCode"/>
                  <w:rFonts w:eastAsiaTheme="minorHAnsi"/>
                </w:rPr>
                <w:t>ctx.getRequest</w:t>
              </w:r>
              <w:proofErr w:type="spellEnd"/>
              <w:proofErr w:type="gramEnd"/>
              <w:r>
                <w:rPr>
                  <w:rStyle w:val="HTMLCode"/>
                  <w:rFonts w:eastAsiaTheme="minorHAnsi"/>
                </w:rPr>
                <w:t>();</w:t>
              </w:r>
            </w:ins>
          </w:p>
          <w:p w14:paraId="214EA92B" w14:textId="77777777" w:rsidR="00E23802" w:rsidRDefault="00E23802" w:rsidP="00732FE7">
            <w:pPr>
              <w:rPr>
                <w:ins w:id="906" w:author="Rajiv Bansal" w:date="2019-08-04T14:23:00Z"/>
              </w:rPr>
            </w:pPr>
            <w:ins w:id="907" w:author="Rajiv Bansal" w:date="2019-08-04T14:23:00Z">
              <w:r>
                <w:t> </w:t>
              </w:r>
            </w:ins>
          </w:p>
          <w:p w14:paraId="61BC9410" w14:textId="77777777" w:rsidR="00E23802" w:rsidRDefault="00E23802" w:rsidP="00732FE7">
            <w:pPr>
              <w:rPr>
                <w:ins w:id="908" w:author="Rajiv Bansal" w:date="2019-08-04T14:23:00Z"/>
              </w:rPr>
            </w:pPr>
            <w:ins w:id="90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("Request </w:t>
              </w:r>
              <w:proofErr w:type="gramStart"/>
              <w:r>
                <w:rPr>
                  <w:rStyle w:val="HTMLCode"/>
                  <w:rFonts w:eastAsiaTheme="minorHAnsi"/>
                </w:rPr>
                <w:t>Method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910" w:author="Rajiv Bansal" w:date="2019-08-04T14:23:00Z"/>
              </w:rPr>
            </w:pPr>
            <w:ins w:id="9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12" w:author="Rajiv Bansal" w:date="2019-08-04T14:23:00Z"/>
              </w:rPr>
            </w:pPr>
            <w:ins w:id="913"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14" w:author="Rajiv Bansal" w:date="2019-08-04T14:23:00Z"/>
              </w:rPr>
            </w:pPr>
            <w:ins w:id="915"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16" w:author="Rajiv Bansal" w:date="2019-08-04T14:23:00Z"/>
          <w:rFonts w:ascii="Segoe UI" w:hAnsi="Segoe UI" w:cs="Segoe UI"/>
          <w:color w:val="000000"/>
        </w:rPr>
      </w:pPr>
      <w:ins w:id="917"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18" w:author="Rajiv Bansal" w:date="2019-08-04T14:23:00Z"/>
        </w:trPr>
        <w:tc>
          <w:tcPr>
            <w:tcW w:w="15495" w:type="dxa"/>
            <w:vAlign w:val="center"/>
            <w:hideMark/>
          </w:tcPr>
          <w:p w14:paraId="0435A93C" w14:textId="77777777" w:rsidR="00E23802" w:rsidRDefault="00E23802" w:rsidP="00732FE7">
            <w:pPr>
              <w:rPr>
                <w:ins w:id="919" w:author="Rajiv Bansal" w:date="2019-08-04T14:23:00Z"/>
                <w:rFonts w:ascii="Times New Roman" w:hAnsi="Times New Roman" w:cs="Times New Roman"/>
              </w:rPr>
            </w:pPr>
            <w:ins w:id="920"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9AA0F3B" w14:textId="77777777" w:rsidR="00E23802" w:rsidRDefault="00E23802" w:rsidP="00732FE7">
            <w:pPr>
              <w:rPr>
                <w:ins w:id="921" w:author="Rajiv Bansal" w:date="2019-08-04T14:23:00Z"/>
              </w:rPr>
            </w:pPr>
            <w:ins w:id="922" w:author="Rajiv Bansal" w:date="2019-08-04T14:23:00Z">
              <w:r>
                <w:t> </w:t>
              </w:r>
            </w:ins>
          </w:p>
          <w:p w14:paraId="2C171942" w14:textId="77777777" w:rsidR="00E23802" w:rsidRDefault="00E23802" w:rsidP="00732FE7">
            <w:pPr>
              <w:rPr>
                <w:ins w:id="923" w:author="Rajiv Bansal" w:date="2019-08-04T14:23:00Z"/>
              </w:rPr>
            </w:pPr>
            <w:ins w:id="924"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0D30D61E" w14:textId="77777777" w:rsidR="00E23802" w:rsidRDefault="00E23802" w:rsidP="00732FE7">
            <w:pPr>
              <w:rPr>
                <w:ins w:id="925" w:author="Rajiv Bansal" w:date="2019-08-04T14:23:00Z"/>
              </w:rPr>
            </w:pPr>
            <w:ins w:id="926" w:author="Rajiv Bansal" w:date="2019-08-04T14:23:00Z">
              <w:r>
                <w:t> </w:t>
              </w:r>
            </w:ins>
          </w:p>
          <w:p w14:paraId="2592E7E9" w14:textId="77777777" w:rsidR="00E23802" w:rsidRDefault="00E23802" w:rsidP="00732FE7">
            <w:pPr>
              <w:rPr>
                <w:ins w:id="927" w:author="Rajiv Bansal" w:date="2019-08-04T14:23:00Z"/>
              </w:rPr>
            </w:pPr>
            <w:ins w:id="92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929" w:author="Rajiv Bansal" w:date="2019-08-04T14:23:00Z"/>
              </w:rPr>
            </w:pPr>
            <w:ins w:id="930" w:author="Rajiv Bansal" w:date="2019-08-04T14:23:00Z">
              <w:r>
                <w:t> </w:t>
              </w:r>
            </w:ins>
          </w:p>
          <w:p w14:paraId="5C356A9A"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B021C60"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37" w:author="Rajiv Bansal" w:date="2019-08-04T14:23:00Z"/>
              </w:rPr>
            </w:pPr>
            <w:ins w:id="938"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39" w:author="Rajiv Bansal" w:date="2019-08-04T14:23:00Z"/>
              </w:rPr>
            </w:pPr>
            <w:ins w:id="940" w:author="Rajiv Bansal" w:date="2019-08-04T14:23:00Z">
              <w:r>
                <w:t> </w:t>
              </w:r>
            </w:ins>
          </w:p>
          <w:p w14:paraId="354030F9"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6DB171D4"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47" w:author="Rajiv Bansal" w:date="2019-08-04T14:23:00Z"/>
              </w:rPr>
            </w:pPr>
            <w:ins w:id="948"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49" w:author="Rajiv Bansal" w:date="2019-08-04T14:23:00Z"/>
              </w:rPr>
            </w:pPr>
            <w:ins w:id="950" w:author="Rajiv Bansal" w:date="2019-08-04T14:23:00Z">
              <w:r>
                <w:t> </w:t>
              </w:r>
            </w:ins>
          </w:p>
          <w:p w14:paraId="0C0E5C1C"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28E90E6D" w14:textId="77777777" w:rsidR="00E23802" w:rsidRDefault="00E23802" w:rsidP="00732FE7">
            <w:pPr>
              <w:rPr>
                <w:ins w:id="955" w:author="Rajiv Bansal" w:date="2019-08-04T14:23:00Z"/>
              </w:rPr>
            </w:pPr>
            <w:ins w:id="9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59" w:author="Rajiv Bansal" w:date="2019-08-04T14:23:00Z"/>
              </w:rPr>
            </w:pPr>
            <w:ins w:id="960" w:author="Rajiv Bansal" w:date="2019-08-04T14:23:00Z">
              <w:r>
                <w:t> </w:t>
              </w:r>
            </w:ins>
          </w:p>
          <w:p w14:paraId="2A8C7074" w14:textId="77777777" w:rsidR="00E23802" w:rsidRDefault="00E23802" w:rsidP="00732FE7">
            <w:pPr>
              <w:rPr>
                <w:ins w:id="961" w:author="Rajiv Bansal" w:date="2019-08-04T14:23:00Z"/>
              </w:rPr>
            </w:pPr>
            <w:ins w:id="962"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63" w:author="Rajiv Bansal" w:date="2019-08-04T14:23:00Z"/>
              </w:rPr>
            </w:pPr>
            <w:ins w:id="9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83FF53B" w14:textId="77777777" w:rsidR="00E23802" w:rsidRDefault="00E23802" w:rsidP="00732FE7">
            <w:pPr>
              <w:rPr>
                <w:ins w:id="965" w:author="Rajiv Bansal" w:date="2019-08-04T14:23:00Z"/>
              </w:rPr>
            </w:pPr>
            <w:ins w:id="96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967" w:author="Rajiv Bansal" w:date="2019-08-04T14:23:00Z"/>
              </w:rPr>
            </w:pPr>
            <w:ins w:id="968" w:author="Rajiv Bansal" w:date="2019-08-04T14:23:00Z">
              <w:r>
                <w:t> </w:t>
              </w:r>
            </w:ins>
          </w:p>
          <w:p w14:paraId="323B13F2" w14:textId="77777777" w:rsidR="00E23802" w:rsidRDefault="00E23802" w:rsidP="00732FE7">
            <w:pPr>
              <w:rPr>
                <w:ins w:id="969" w:author="Rajiv Bansal" w:date="2019-08-04T14:23:00Z"/>
              </w:rPr>
            </w:pPr>
            <w:ins w:id="97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71" w:author="Rajiv Bansal" w:date="2019-08-04T14:23:00Z"/>
              </w:rPr>
            </w:pPr>
            <w:ins w:id="972"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73" w:author="Rajiv Bansal" w:date="2019-08-04T14:23:00Z"/>
              </w:rPr>
            </w:pPr>
            <w:ins w:id="974"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75" w:author="Rajiv Bansal" w:date="2019-08-04T14:23:00Z"/>
          <w:rFonts w:ascii="Segoe UI" w:hAnsi="Segoe UI" w:cs="Segoe UI"/>
          <w:color w:val="000000"/>
        </w:rPr>
      </w:pPr>
      <w:ins w:id="976"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77" w:author="Rajiv Bansal" w:date="2019-08-04T14:23:00Z"/>
        </w:trPr>
        <w:tc>
          <w:tcPr>
            <w:tcW w:w="15495" w:type="dxa"/>
            <w:vAlign w:val="center"/>
            <w:hideMark/>
          </w:tcPr>
          <w:p w14:paraId="4A50CAE1" w14:textId="77777777" w:rsidR="00E23802" w:rsidRDefault="00E23802" w:rsidP="00732FE7">
            <w:pPr>
              <w:rPr>
                <w:ins w:id="978" w:author="Rajiv Bansal" w:date="2019-08-04T14:23:00Z"/>
                <w:rFonts w:ascii="Times New Roman" w:hAnsi="Times New Roman" w:cs="Times New Roman"/>
              </w:rPr>
            </w:pPr>
            <w:ins w:id="979"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883EF02" w14:textId="77777777" w:rsidR="00E23802" w:rsidRDefault="00E23802" w:rsidP="00732FE7">
            <w:pPr>
              <w:rPr>
                <w:ins w:id="980" w:author="Rajiv Bansal" w:date="2019-08-04T14:23:00Z"/>
              </w:rPr>
            </w:pPr>
            <w:ins w:id="981" w:author="Rajiv Bansal" w:date="2019-08-04T14:23:00Z">
              <w:r>
                <w:t> </w:t>
              </w:r>
            </w:ins>
          </w:p>
          <w:p w14:paraId="1874EE54" w14:textId="77777777" w:rsidR="00E23802" w:rsidRDefault="00E23802" w:rsidP="00732FE7">
            <w:pPr>
              <w:rPr>
                <w:ins w:id="982" w:author="Rajiv Bansal" w:date="2019-08-04T14:23:00Z"/>
              </w:rPr>
            </w:pPr>
            <w:ins w:id="983"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58E7D4BF" w14:textId="77777777" w:rsidR="00E23802" w:rsidRDefault="00E23802" w:rsidP="00732FE7">
            <w:pPr>
              <w:rPr>
                <w:ins w:id="984" w:author="Rajiv Bansal" w:date="2019-08-04T14:23:00Z"/>
              </w:rPr>
            </w:pPr>
            <w:ins w:id="985" w:author="Rajiv Bansal" w:date="2019-08-04T14:23:00Z">
              <w:r>
                <w:t> </w:t>
              </w:r>
            </w:ins>
          </w:p>
          <w:p w14:paraId="50D9811F" w14:textId="77777777" w:rsidR="00E23802" w:rsidRDefault="00E23802" w:rsidP="00732FE7">
            <w:pPr>
              <w:rPr>
                <w:ins w:id="986" w:author="Rajiv Bansal" w:date="2019-08-04T14:23:00Z"/>
              </w:rPr>
            </w:pPr>
            <w:ins w:id="987"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988" w:author="Rajiv Bansal" w:date="2019-08-04T14:23:00Z"/>
              </w:rPr>
            </w:pPr>
            <w:ins w:id="989" w:author="Rajiv Bansal" w:date="2019-08-04T14:23:00Z">
              <w:r>
                <w:t> </w:t>
              </w:r>
            </w:ins>
          </w:p>
          <w:p w14:paraId="589F33BA"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031A03D"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96" w:author="Rajiv Bansal" w:date="2019-08-04T14:23:00Z"/>
              </w:rPr>
            </w:pPr>
            <w:ins w:id="997"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98" w:author="Rajiv Bansal" w:date="2019-08-04T14:23:00Z"/>
              </w:rPr>
            </w:pPr>
            <w:ins w:id="999" w:author="Rajiv Bansal" w:date="2019-08-04T14:23:00Z">
              <w:r>
                <w:t> </w:t>
              </w:r>
            </w:ins>
          </w:p>
          <w:p w14:paraId="2DE1E335"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2D7C1DDF"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1006" w:author="Rajiv Bansal" w:date="2019-08-04T14:23:00Z"/>
              </w:rPr>
            </w:pPr>
            <w:ins w:id="1007"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1008" w:author="Rajiv Bansal" w:date="2019-08-04T14:23:00Z"/>
              </w:rPr>
            </w:pPr>
            <w:ins w:id="1009" w:author="Rajiv Bansal" w:date="2019-08-04T14:23:00Z">
              <w:r>
                <w:t> </w:t>
              </w:r>
            </w:ins>
          </w:p>
          <w:p w14:paraId="56123099"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1AF31E2A"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18" w:author="Rajiv Bansal" w:date="2019-08-04T14:23:00Z"/>
              </w:rPr>
            </w:pPr>
            <w:ins w:id="1019" w:author="Rajiv Bansal" w:date="2019-08-04T14:23:00Z">
              <w:r>
                <w:t> </w:t>
              </w:r>
            </w:ins>
          </w:p>
          <w:p w14:paraId="0FDE80E4" w14:textId="77777777" w:rsidR="00E23802" w:rsidRDefault="00E23802" w:rsidP="00732FE7">
            <w:pPr>
              <w:rPr>
                <w:ins w:id="1020" w:author="Rajiv Bansal" w:date="2019-08-04T14:23:00Z"/>
              </w:rPr>
            </w:pPr>
            <w:ins w:id="1021"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22" w:author="Rajiv Bansal" w:date="2019-08-04T14:23:00Z"/>
              </w:rPr>
            </w:pPr>
            <w:ins w:id="102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2CF4A91A" w14:textId="77777777" w:rsidR="00E23802" w:rsidRDefault="00E23802" w:rsidP="00732FE7">
            <w:pPr>
              <w:rPr>
                <w:ins w:id="1024" w:author="Rajiv Bansal" w:date="2019-08-04T14:23:00Z"/>
              </w:rPr>
            </w:pPr>
            <w:ins w:id="1025"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1026" w:author="Rajiv Bansal" w:date="2019-08-04T14:23:00Z"/>
              </w:rPr>
            </w:pPr>
            <w:ins w:id="102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28" w:author="Rajiv Bansal" w:date="2019-08-04T14:23:00Z"/>
              </w:rPr>
            </w:pPr>
            <w:ins w:id="1029"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30" w:author="Rajiv Bansal" w:date="2019-08-04T14:23:00Z"/>
              </w:rPr>
            </w:pPr>
            <w:ins w:id="1031"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32" w:author="Rajiv Bansal" w:date="2019-08-04T14:23:00Z"/>
          <w:rFonts w:ascii="Segoe UI" w:hAnsi="Segoe UI" w:cs="Segoe UI"/>
          <w:color w:val="000000"/>
        </w:rPr>
      </w:pPr>
      <w:ins w:id="1033"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34" w:author="Rajiv Bansal" w:date="2019-08-04T14:23:00Z"/>
        </w:trPr>
        <w:tc>
          <w:tcPr>
            <w:tcW w:w="15495" w:type="dxa"/>
            <w:vAlign w:val="center"/>
            <w:hideMark/>
          </w:tcPr>
          <w:p w14:paraId="57804035" w14:textId="77777777" w:rsidR="00E23802" w:rsidRDefault="00E23802" w:rsidP="00732FE7">
            <w:pPr>
              <w:rPr>
                <w:ins w:id="1035" w:author="Rajiv Bansal" w:date="2019-08-04T14:23:00Z"/>
                <w:rFonts w:ascii="Times New Roman" w:hAnsi="Times New Roman" w:cs="Times New Roman"/>
              </w:rPr>
            </w:pPr>
            <w:ins w:id="1036"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6E2C0DA3" w14:textId="77777777" w:rsidR="00E23802" w:rsidRDefault="00E23802" w:rsidP="00732FE7">
            <w:pPr>
              <w:rPr>
                <w:ins w:id="1037" w:author="Rajiv Bansal" w:date="2019-08-04T14:23:00Z"/>
              </w:rPr>
            </w:pPr>
            <w:ins w:id="1038" w:author="Rajiv Bansal" w:date="2019-08-04T14:23:00Z">
              <w:r>
                <w:t> </w:t>
              </w:r>
            </w:ins>
          </w:p>
          <w:p w14:paraId="2B1424FF" w14:textId="77777777" w:rsidR="00E23802" w:rsidRDefault="00E23802" w:rsidP="00732FE7">
            <w:pPr>
              <w:rPr>
                <w:ins w:id="1039" w:author="Rajiv Bansal" w:date="2019-08-04T14:23:00Z"/>
              </w:rPr>
            </w:pPr>
            <w:ins w:id="1040"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3EDC0B00" w14:textId="77777777" w:rsidR="00E23802" w:rsidRDefault="00E23802" w:rsidP="00732FE7">
            <w:pPr>
              <w:rPr>
                <w:ins w:id="1041" w:author="Rajiv Bansal" w:date="2019-08-04T14:23:00Z"/>
              </w:rPr>
            </w:pPr>
            <w:ins w:id="1042" w:author="Rajiv Bansal" w:date="2019-08-04T14:23:00Z">
              <w:r>
                <w:t> </w:t>
              </w:r>
            </w:ins>
          </w:p>
          <w:p w14:paraId="1A9ED9F7" w14:textId="77777777" w:rsidR="00E23802" w:rsidRDefault="00E23802" w:rsidP="00732FE7">
            <w:pPr>
              <w:rPr>
                <w:ins w:id="1043" w:author="Rajiv Bansal" w:date="2019-08-04T14:23:00Z"/>
              </w:rPr>
            </w:pPr>
            <w:ins w:id="1044"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1045" w:author="Rajiv Bansal" w:date="2019-08-04T14:23:00Z"/>
              </w:rPr>
            </w:pPr>
            <w:ins w:id="1046" w:author="Rajiv Bansal" w:date="2019-08-04T14:23:00Z">
              <w:r>
                <w:t> </w:t>
              </w:r>
            </w:ins>
          </w:p>
          <w:p w14:paraId="742CBD0A"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70E75D5"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53" w:author="Rajiv Bansal" w:date="2019-08-04T14:23:00Z"/>
              </w:rPr>
            </w:pPr>
            <w:ins w:id="1054"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55" w:author="Rajiv Bansal" w:date="2019-08-04T14:23:00Z"/>
              </w:rPr>
            </w:pPr>
            <w:ins w:id="1056" w:author="Rajiv Bansal" w:date="2019-08-04T14:23:00Z">
              <w:r>
                <w:t> </w:t>
              </w:r>
            </w:ins>
          </w:p>
          <w:p w14:paraId="3FE02BFC"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38D5D2EF"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63" w:author="Rajiv Bansal" w:date="2019-08-04T14:23:00Z"/>
              </w:rPr>
            </w:pPr>
            <w:ins w:id="1064"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65" w:author="Rajiv Bansal" w:date="2019-08-04T14:23:00Z"/>
              </w:rPr>
            </w:pPr>
            <w:ins w:id="1066" w:author="Rajiv Bansal" w:date="2019-08-04T14:23:00Z">
              <w:r>
                <w:t> </w:t>
              </w:r>
            </w:ins>
          </w:p>
          <w:p w14:paraId="0FE9D961"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09AB8C52" w14:textId="77777777" w:rsidR="00E23802" w:rsidRDefault="00E23802" w:rsidP="00732FE7">
            <w:pPr>
              <w:rPr>
                <w:ins w:id="1071" w:author="Rajiv Bansal" w:date="2019-08-04T14:23:00Z"/>
              </w:rPr>
            </w:pPr>
            <w:ins w:id="107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75" w:author="Rajiv Bansal" w:date="2019-08-04T14:23:00Z"/>
              </w:rPr>
            </w:pPr>
            <w:ins w:id="1076" w:author="Rajiv Bansal" w:date="2019-08-04T14:23:00Z">
              <w:r>
                <w:t> </w:t>
              </w:r>
            </w:ins>
          </w:p>
          <w:p w14:paraId="0A90D3C8" w14:textId="77777777" w:rsidR="00E23802" w:rsidRDefault="00E23802" w:rsidP="00732FE7">
            <w:pPr>
              <w:rPr>
                <w:ins w:id="1077" w:author="Rajiv Bansal" w:date="2019-08-04T14:23:00Z"/>
              </w:rPr>
            </w:pPr>
            <w:ins w:id="1078"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79" w:author="Rajiv Bansal" w:date="2019-08-04T14:23:00Z"/>
              </w:rPr>
            </w:pPr>
            <w:ins w:id="108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764EB1B9" w14:textId="77777777" w:rsidR="00E23802" w:rsidRDefault="00E23802" w:rsidP="00732FE7">
            <w:pPr>
              <w:rPr>
                <w:ins w:id="1081" w:author="Rajiv Bansal" w:date="2019-08-04T14:23:00Z"/>
              </w:rPr>
            </w:pPr>
            <w:ins w:id="1082"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1083" w:author="Rajiv Bansal" w:date="2019-08-04T14:23:00Z"/>
              </w:rPr>
            </w:pPr>
            <w:ins w:id="1084" w:author="Rajiv Bansal" w:date="2019-08-04T14:23:00Z">
              <w:r>
                <w:t> </w:t>
              </w:r>
            </w:ins>
          </w:p>
          <w:p w14:paraId="0FC83C69" w14:textId="77777777" w:rsidR="00E23802" w:rsidRDefault="00E23802" w:rsidP="00732FE7">
            <w:pPr>
              <w:rPr>
                <w:ins w:id="1085" w:author="Rajiv Bansal" w:date="2019-08-04T14:23:00Z"/>
              </w:rPr>
            </w:pPr>
            <w:ins w:id="108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87" w:author="Rajiv Bansal" w:date="2019-08-04T14:23:00Z"/>
              </w:rPr>
            </w:pPr>
            <w:ins w:id="1088"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89" w:author="Rajiv Bansal" w:date="2019-08-04T14:23:00Z"/>
              </w:rPr>
            </w:pPr>
            <w:ins w:id="1090" w:author="Rajiv Bansal" w:date="2019-08-04T14:23:00Z">
              <w:r>
                <w:rPr>
                  <w:rStyle w:val="HTMLCode"/>
                  <w:rFonts w:eastAsiaTheme="minorHAnsi"/>
                </w:rPr>
                <w:t>}</w:t>
              </w:r>
            </w:ins>
          </w:p>
        </w:tc>
      </w:tr>
    </w:tbl>
    <w:p w14:paraId="701DCBF4" w14:textId="77777777" w:rsidR="00E23802" w:rsidRDefault="00E23802" w:rsidP="00E23802">
      <w:pPr>
        <w:pStyle w:val="Heading6"/>
        <w:rPr>
          <w:ins w:id="1091" w:author="Rajiv Bansal" w:date="2019-08-04T14:23:00Z"/>
        </w:rPr>
      </w:pPr>
      <w:ins w:id="1092"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1093" w:author="Rajiv Bansal" w:date="2019-08-04T14:23:00Z"/>
          <w:rFonts w:ascii="Segoe UI" w:hAnsi="Segoe UI" w:cs="Segoe UI"/>
          <w:color w:val="000000"/>
        </w:rPr>
      </w:pPr>
      <w:ins w:id="1094"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95" w:author="Rajiv Bansal" w:date="2019-08-04T14:23:00Z"/>
        </w:trPr>
        <w:tc>
          <w:tcPr>
            <w:tcW w:w="15495" w:type="dxa"/>
            <w:vAlign w:val="center"/>
            <w:hideMark/>
          </w:tcPr>
          <w:p w14:paraId="4FAD076D" w14:textId="77777777" w:rsidR="00E23802" w:rsidRDefault="00E23802" w:rsidP="00732FE7">
            <w:pPr>
              <w:rPr>
                <w:ins w:id="1096" w:author="Rajiv Bansal" w:date="2019-08-04T14:23:00Z"/>
                <w:rFonts w:ascii="Times New Roman" w:hAnsi="Times New Roman" w:cs="Times New Roman"/>
              </w:rPr>
            </w:pPr>
            <w:ins w:id="1097" w:author="Rajiv Bansal" w:date="2019-08-04T14:23:00Z">
              <w:r>
                <w:rPr>
                  <w:rStyle w:val="HTMLCode"/>
                  <w:rFonts w:eastAsiaTheme="minorHAnsi"/>
                </w:rPr>
                <w:t>@Bean</w:t>
              </w:r>
            </w:ins>
          </w:p>
          <w:p w14:paraId="3C02C3F4" w14:textId="77777777" w:rsidR="00E23802" w:rsidRDefault="00E23802" w:rsidP="00732FE7">
            <w:pPr>
              <w:rPr>
                <w:ins w:id="1098" w:author="Rajiv Bansal" w:date="2019-08-04T14:23:00Z"/>
              </w:rPr>
            </w:pPr>
            <w:ins w:id="1099"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51243BEF" w14:textId="77777777" w:rsidR="00E23802" w:rsidRDefault="00E23802" w:rsidP="00732FE7">
            <w:pPr>
              <w:rPr>
                <w:ins w:id="1100" w:author="Rajiv Bansal" w:date="2019-08-04T14:23:00Z"/>
              </w:rPr>
            </w:pPr>
            <w:ins w:id="110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761C26EC" w14:textId="77777777" w:rsidR="00E23802" w:rsidRDefault="00E23802" w:rsidP="00732FE7">
            <w:pPr>
              <w:rPr>
                <w:ins w:id="1102" w:author="Rajiv Bansal" w:date="2019-08-04T14:23:00Z"/>
              </w:rPr>
            </w:pPr>
            <w:ins w:id="1103" w:author="Rajiv Bansal" w:date="2019-08-04T14:23:00Z">
              <w:r>
                <w:rPr>
                  <w:rStyle w:val="HTMLCode"/>
                  <w:rFonts w:eastAsiaTheme="minorHAnsi"/>
                </w:rPr>
                <w:t>}</w:t>
              </w:r>
            </w:ins>
          </w:p>
          <w:p w14:paraId="310E298A" w14:textId="77777777" w:rsidR="00E23802" w:rsidRDefault="00E23802" w:rsidP="00732FE7">
            <w:pPr>
              <w:rPr>
                <w:ins w:id="1104" w:author="Rajiv Bansal" w:date="2019-08-04T14:23:00Z"/>
              </w:rPr>
            </w:pPr>
            <w:ins w:id="1105" w:author="Rajiv Bansal" w:date="2019-08-04T14:23:00Z">
              <w:r>
                <w:rPr>
                  <w:rStyle w:val="HTMLCode"/>
                  <w:rFonts w:eastAsiaTheme="minorHAnsi"/>
                </w:rPr>
                <w:t>@Bean</w:t>
              </w:r>
            </w:ins>
          </w:p>
          <w:p w14:paraId="075C6C14" w14:textId="77777777" w:rsidR="00E23802" w:rsidRDefault="00E23802" w:rsidP="00732FE7">
            <w:pPr>
              <w:rPr>
                <w:ins w:id="1106" w:author="Rajiv Bansal" w:date="2019-08-04T14:23:00Z"/>
              </w:rPr>
            </w:pPr>
            <w:ins w:id="1107"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7FAADFAD" w14:textId="77777777" w:rsidR="00E23802" w:rsidRDefault="00E23802" w:rsidP="00732FE7">
            <w:pPr>
              <w:rPr>
                <w:ins w:id="1108" w:author="Rajiv Bansal" w:date="2019-08-04T14:23:00Z"/>
              </w:rPr>
            </w:pPr>
            <w:ins w:id="11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5953FAB0" w14:textId="77777777" w:rsidR="00E23802" w:rsidRDefault="00E23802" w:rsidP="00732FE7">
            <w:pPr>
              <w:rPr>
                <w:ins w:id="1110" w:author="Rajiv Bansal" w:date="2019-08-04T14:23:00Z"/>
              </w:rPr>
            </w:pPr>
            <w:ins w:id="1111" w:author="Rajiv Bansal" w:date="2019-08-04T14:23:00Z">
              <w:r>
                <w:rPr>
                  <w:rStyle w:val="HTMLCode"/>
                  <w:rFonts w:eastAsiaTheme="minorHAnsi"/>
                </w:rPr>
                <w:t>}</w:t>
              </w:r>
            </w:ins>
          </w:p>
          <w:p w14:paraId="05C5221C" w14:textId="77777777" w:rsidR="00E23802" w:rsidRDefault="00E23802" w:rsidP="00732FE7">
            <w:pPr>
              <w:rPr>
                <w:ins w:id="1112" w:author="Rajiv Bansal" w:date="2019-08-04T14:23:00Z"/>
              </w:rPr>
            </w:pPr>
            <w:ins w:id="1113" w:author="Rajiv Bansal" w:date="2019-08-04T14:23:00Z">
              <w:r>
                <w:rPr>
                  <w:rStyle w:val="HTMLCode"/>
                  <w:rFonts w:eastAsiaTheme="minorHAnsi"/>
                </w:rPr>
                <w:t>@Bean</w:t>
              </w:r>
            </w:ins>
          </w:p>
          <w:p w14:paraId="76BA3C6C" w14:textId="77777777" w:rsidR="00E23802" w:rsidRDefault="00E23802" w:rsidP="00732FE7">
            <w:pPr>
              <w:rPr>
                <w:ins w:id="1114" w:author="Rajiv Bansal" w:date="2019-08-04T14:23:00Z"/>
              </w:rPr>
            </w:pPr>
            <w:ins w:id="1115"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61ACFA89" w14:textId="77777777" w:rsidR="00E23802" w:rsidRDefault="00E23802" w:rsidP="00732FE7">
            <w:pPr>
              <w:rPr>
                <w:ins w:id="1116" w:author="Rajiv Bansal" w:date="2019-08-04T14:23:00Z"/>
              </w:rPr>
            </w:pPr>
            <w:ins w:id="111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4144AFC" w14:textId="77777777" w:rsidR="00E23802" w:rsidRDefault="00E23802" w:rsidP="00732FE7">
            <w:pPr>
              <w:rPr>
                <w:ins w:id="1118" w:author="Rajiv Bansal" w:date="2019-08-04T14:23:00Z"/>
              </w:rPr>
            </w:pPr>
            <w:ins w:id="1119" w:author="Rajiv Bansal" w:date="2019-08-04T14:23:00Z">
              <w:r>
                <w:rPr>
                  <w:rStyle w:val="HTMLCode"/>
                  <w:rFonts w:eastAsiaTheme="minorHAnsi"/>
                </w:rPr>
                <w:t>}</w:t>
              </w:r>
            </w:ins>
          </w:p>
          <w:p w14:paraId="598D90FE" w14:textId="77777777" w:rsidR="00E23802" w:rsidRDefault="00E23802" w:rsidP="00732FE7">
            <w:pPr>
              <w:rPr>
                <w:ins w:id="1120" w:author="Rajiv Bansal" w:date="2019-08-04T14:23:00Z"/>
              </w:rPr>
            </w:pPr>
            <w:ins w:id="1121" w:author="Rajiv Bansal" w:date="2019-08-04T14:23:00Z">
              <w:r>
                <w:rPr>
                  <w:rStyle w:val="HTMLCode"/>
                  <w:rFonts w:eastAsiaTheme="minorHAnsi"/>
                </w:rPr>
                <w:t>@Bean</w:t>
              </w:r>
            </w:ins>
          </w:p>
          <w:p w14:paraId="27004C3F" w14:textId="77777777" w:rsidR="00E23802" w:rsidRDefault="00E23802" w:rsidP="00732FE7">
            <w:pPr>
              <w:rPr>
                <w:ins w:id="1122" w:author="Rajiv Bansal" w:date="2019-08-04T14:23:00Z"/>
              </w:rPr>
            </w:pPr>
            <w:ins w:id="1123"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5179DCE9" w14:textId="77777777" w:rsidR="00E23802" w:rsidRDefault="00E23802" w:rsidP="00732FE7">
            <w:pPr>
              <w:rPr>
                <w:ins w:id="1124" w:author="Rajiv Bansal" w:date="2019-08-04T14:23:00Z"/>
              </w:rPr>
            </w:pPr>
            <w:ins w:id="112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4B1CB02F" w14:textId="77777777" w:rsidR="00E23802" w:rsidRDefault="00E23802" w:rsidP="00732FE7">
            <w:pPr>
              <w:rPr>
                <w:ins w:id="1126" w:author="Rajiv Bansal" w:date="2019-08-04T14:23:00Z"/>
              </w:rPr>
            </w:pPr>
            <w:ins w:id="1127"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28" w:author="Rajiv Bansal" w:date="2019-08-04T14:23:00Z"/>
          <w:b/>
          <w:bCs/>
          <w:sz w:val="36"/>
          <w:szCs w:val="36"/>
        </w:rPr>
      </w:pPr>
      <w:ins w:id="1129"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1130" w:author="Rajiv Bansal" w:date="2019-08-04T14:23:00Z"/>
          <w:rFonts w:ascii="Segoe UI" w:hAnsi="Segoe UI" w:cs="Segoe UI"/>
          <w:color w:val="000000"/>
        </w:rPr>
      </w:pPr>
      <w:proofErr w:type="gramStart"/>
      <w:ins w:id="1131" w:author="Rajiv Bansal" w:date="2019-08-04T14:23:00Z">
        <w:r>
          <w:rPr>
            <w:rFonts w:ascii="Segoe UI" w:hAnsi="Segoe UI" w:cs="Segoe UI"/>
            <w:color w:val="000000"/>
          </w:rPr>
          <w:t>So</w:t>
        </w:r>
        <w:proofErr w:type="gramEnd"/>
        <w:r>
          <w:rPr>
            <w:rFonts w:ascii="Segoe UI" w:hAnsi="Segoe UI" w:cs="Segoe UI"/>
            <w:color w:val="000000"/>
          </w:rPr>
          <w:t xml:space="preserve">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32" w:author="Rajiv Bansal" w:date="2019-08-04T14:23:00Z"/>
          <w:rFonts w:ascii="Segoe UI" w:hAnsi="Segoe UI" w:cs="Segoe UI"/>
          <w:color w:val="000000"/>
        </w:rPr>
      </w:pPr>
      <w:ins w:id="1133"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proofErr w:type="gramStart"/>
        <w:r>
          <w:rPr>
            <w:rFonts w:ascii="Segoe UI" w:hAnsi="Segoe UI" w:cs="Segoe UI"/>
            <w:color w:val="000000"/>
          </w:rPr>
          <w:t>it’s</w:t>
        </w:r>
        <w:proofErr w:type="spellEnd"/>
        <w:proofErr w:type="gram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34" w:author="Rajiv Bansal" w:date="2019-08-04T14:23:00Z"/>
          <w:rFonts w:ascii="Segoe UI" w:hAnsi="Segoe UI" w:cs="Segoe UI"/>
          <w:color w:val="000000"/>
        </w:rPr>
      </w:pPr>
      <w:ins w:id="1135"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36" w:author="Rajiv Bansal" w:date="2019-08-04T14:23:00Z"/>
          <w:rFonts w:ascii="Times New Roman" w:hAnsi="Times New Roman" w:cs="Times New Roman"/>
        </w:rPr>
      </w:pPr>
      <w:ins w:id="1137"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38" w:author="Rajiv Bansal" w:date="2019-08-04T14:23:00Z"/>
          <w:rFonts w:ascii="Segoe UI" w:hAnsi="Segoe UI" w:cs="Segoe UI"/>
          <w:color w:val="000000"/>
        </w:rPr>
      </w:pPr>
      <w:ins w:id="1139"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40" w:author="Rajiv Bansal" w:date="2019-08-04T14:23:00Z"/>
          <w:rFonts w:ascii="Times New Roman" w:hAnsi="Times New Roman" w:cs="Times New Roman"/>
        </w:rPr>
      </w:pPr>
      <w:ins w:id="1141"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42" w:author="Rajiv Bansal" w:date="2019-08-04T14:23:00Z"/>
          <w:rStyle w:val="Strong"/>
          <w:rFonts w:eastAsiaTheme="majorEastAsia" w:cs="Lucida Sans Unicode"/>
          <w:color w:val="2F5496" w:themeColor="accent1" w:themeShade="BF"/>
          <w:spacing w:val="-3"/>
        </w:rPr>
      </w:pPr>
      <w:ins w:id="1143"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44" w:author="Rajiv Bansal" w:date="2019-08-04T14:23:00Z"/>
          <w:rStyle w:val="Strong"/>
          <w:rFonts w:eastAsiaTheme="majorEastAsia" w:cs="Lucida Sans Unicode"/>
          <w:color w:val="2F5496" w:themeColor="accent1" w:themeShade="BF"/>
          <w:spacing w:val="-3"/>
        </w:rPr>
      </w:pPr>
      <w:ins w:id="1145"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proofErr w:type="spellStart"/>
      <w:r>
        <w:rPr>
          <w:rStyle w:val="Strong"/>
          <w:rFonts w:ascii="Georgia" w:hAnsi="Georgia" w:cs="Lucida Sans Unicode"/>
          <w:i w:val="0"/>
          <w:iCs w:val="0"/>
          <w:spacing w:val="-3"/>
        </w:rPr>
        <w:lastRenderedPageBreak/>
        <w:t>FeignClient</w:t>
      </w:r>
      <w:proofErr w:type="spellEnd"/>
      <w:r>
        <w:rPr>
          <w:rStyle w:val="Strong"/>
          <w:rFonts w:ascii="Georgia" w:hAnsi="Georgia" w:cs="Lucida Sans Unicode"/>
          <w:i w:val="0"/>
          <w:iCs w:val="0"/>
          <w:spacing w:val="-3"/>
        </w:rPr>
        <w:t xml:space="preserve">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proofErr w:type="spellStart"/>
      <w:r w:rsidRPr="00807756">
        <w:rPr>
          <w:rFonts w:eastAsia="Times New Roman" w:cs="Segoe UI"/>
          <w:b/>
          <w:spacing w:val="-1"/>
          <w:lang w:eastAsia="en-IN"/>
        </w:rPr>
        <w:t>FeignClient</w:t>
      </w:r>
      <w:proofErr w:type="spellEnd"/>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8A2319"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46"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47" w:author="rkbansal" w:date="2019-12-27T19:43:00Z"/>
          <w:rFonts w:ascii="Helvetica" w:hAnsi="Helvetica"/>
          <w:color w:val="000000"/>
          <w:sz w:val="36"/>
          <w:szCs w:val="36"/>
        </w:rPr>
        <w:pPrChange w:id="1148" w:author="Rajiv Bansal" w:date="2019-08-04T11:24:00Z">
          <w:pPr>
            <w:pStyle w:val="Heading2"/>
            <w:shd w:val="clear" w:color="auto" w:fill="FFFFFF"/>
            <w:spacing w:before="0" w:after="150"/>
            <w:ind w:left="-240"/>
          </w:pPr>
        </w:pPrChange>
      </w:pPr>
      <w:bookmarkStart w:id="1149" w:name="netflix-feign-starter"/>
      <w:bookmarkEnd w:id="1149"/>
      <w:del w:id="1150"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51" w:author="rkbansal" w:date="2019-12-27T19:43:00Z"/>
          <w:rFonts w:ascii="Helvetica" w:hAnsi="Helvetica"/>
          <w:color w:val="333333"/>
          <w:sz w:val="27"/>
          <w:szCs w:val="27"/>
        </w:rPr>
      </w:pPr>
      <w:del w:id="1152"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53" w:author="rkbansal" w:date="2019-12-27T19:43:00Z"/>
          <w:rFonts w:ascii="Helvetica" w:hAnsi="Helvetica"/>
          <w:color w:val="333333"/>
          <w:sz w:val="27"/>
          <w:szCs w:val="27"/>
        </w:rPr>
      </w:pPr>
      <w:del w:id="1154"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5" w:author="rkbansal" w:date="2019-12-27T19:43:00Z"/>
          <w:rFonts w:ascii="Consolas" w:hAnsi="Consolas"/>
          <w:color w:val="000000"/>
          <w:sz w:val="23"/>
          <w:szCs w:val="23"/>
        </w:rPr>
      </w:pPr>
      <w:del w:id="1156"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9" w:author="rkbansal" w:date="2019-12-27T19:43:00Z"/>
          <w:rFonts w:ascii="Consolas" w:hAnsi="Consolas"/>
          <w:color w:val="000000"/>
          <w:sz w:val="23"/>
          <w:szCs w:val="23"/>
        </w:rPr>
      </w:pPr>
      <w:del w:id="116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2" w:author="rkbansal" w:date="2019-12-27T19:43:00Z"/>
          <w:rFonts w:ascii="Consolas" w:hAnsi="Consolas"/>
          <w:color w:val="000000"/>
          <w:sz w:val="23"/>
          <w:szCs w:val="23"/>
        </w:rPr>
      </w:pPr>
      <w:del w:id="1163"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4" w:author="rkbansal" w:date="2019-12-27T19:43:00Z"/>
          <w:rFonts w:ascii="Consolas" w:hAnsi="Consolas"/>
          <w:color w:val="000000"/>
          <w:sz w:val="23"/>
          <w:szCs w:val="23"/>
        </w:rPr>
      </w:pPr>
      <w:del w:id="1165"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6" w:author="rkbansal" w:date="2019-12-27T19:43:00Z"/>
          <w:rFonts w:ascii="Consolas" w:hAnsi="Consolas"/>
          <w:color w:val="000000"/>
          <w:sz w:val="23"/>
          <w:szCs w:val="23"/>
        </w:rPr>
      </w:pPr>
      <w:del w:id="1167"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8"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del w:id="1170"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71" w:author="rkbansal" w:date="2019-12-27T19:43:00Z"/>
          <w:rFonts w:ascii="Helvetica" w:hAnsi="Helvetica"/>
          <w:color w:val="333333"/>
          <w:sz w:val="27"/>
          <w:szCs w:val="27"/>
        </w:rPr>
      </w:pPr>
      <w:del w:id="1172"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3" w:author="rkbansal" w:date="2019-12-27T19:43:00Z"/>
          <w:rFonts w:ascii="Consolas" w:hAnsi="Consolas"/>
          <w:color w:val="000000"/>
          <w:sz w:val="23"/>
          <w:szCs w:val="23"/>
        </w:rPr>
      </w:pPr>
      <w:del w:id="1174"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5" w:author="rkbansal" w:date="2019-12-27T19:43:00Z"/>
          <w:rFonts w:ascii="Consolas" w:hAnsi="Consolas"/>
          <w:color w:val="000000"/>
          <w:sz w:val="23"/>
          <w:szCs w:val="23"/>
        </w:rPr>
      </w:pPr>
      <w:del w:id="1176"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7" w:author="rkbansal" w:date="2019-12-27T19:43:00Z"/>
          <w:rFonts w:ascii="Consolas" w:hAnsi="Consolas"/>
          <w:color w:val="000000"/>
          <w:sz w:val="23"/>
          <w:szCs w:val="23"/>
        </w:rPr>
      </w:pPr>
      <w:del w:id="1178"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9" w:author="rkbansal" w:date="2019-12-27T19:43:00Z"/>
          <w:rFonts w:ascii="Consolas" w:hAnsi="Consolas"/>
          <w:color w:val="000000"/>
          <w:sz w:val="23"/>
          <w:szCs w:val="23"/>
        </w:rPr>
      </w:pPr>
      <w:del w:id="1180"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1"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2" w:author="rkbansal" w:date="2019-12-27T19:43:00Z"/>
          <w:rFonts w:ascii="Consolas" w:hAnsi="Consolas"/>
          <w:color w:val="000000"/>
          <w:sz w:val="23"/>
          <w:szCs w:val="23"/>
        </w:rPr>
      </w:pPr>
      <w:del w:id="11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4" w:author="rkbansal" w:date="2019-12-27T19:43:00Z"/>
          <w:rFonts w:ascii="Consolas" w:hAnsi="Consolas"/>
          <w:color w:val="000000"/>
          <w:sz w:val="23"/>
          <w:szCs w:val="23"/>
        </w:rPr>
      </w:pPr>
      <w:del w:id="1185"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6" w:author="rkbansal" w:date="2019-12-27T19:43:00Z"/>
          <w:rFonts w:ascii="Consolas" w:hAnsi="Consolas"/>
          <w:color w:val="000000"/>
          <w:sz w:val="23"/>
          <w:szCs w:val="23"/>
        </w:rPr>
      </w:pPr>
      <w:del w:id="1187"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88" w:author="rkbansal" w:date="2019-12-27T19:43:00Z"/>
          <w:rFonts w:ascii="Helvetica" w:hAnsi="Helvetica"/>
          <w:color w:val="333333"/>
          <w:sz w:val="27"/>
          <w:szCs w:val="27"/>
        </w:rPr>
      </w:pPr>
      <w:del w:id="1189"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90" w:author="rkbansal" w:date="2019-12-27T19:43:00Z"/>
          <w:rFonts w:ascii="Helvetica" w:hAnsi="Helvetica"/>
          <w:color w:val="333333"/>
          <w:sz w:val="27"/>
          <w:szCs w:val="27"/>
        </w:rPr>
      </w:pPr>
      <w:del w:id="1191"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92" w:author="rkbansal" w:date="2019-12-27T19:43:00Z"/>
          <w:rFonts w:ascii="Helvetica" w:hAnsi="Helvetica"/>
          <w:color w:val="000000"/>
          <w:sz w:val="36"/>
          <w:szCs w:val="36"/>
        </w:rPr>
        <w:pPrChange w:id="1193" w:author="Rajiv Bansal" w:date="2019-08-04T11:25:00Z">
          <w:pPr>
            <w:pStyle w:val="Heading2"/>
            <w:shd w:val="clear" w:color="auto" w:fill="FFFFFF"/>
            <w:spacing w:before="0" w:after="150"/>
            <w:ind w:left="-240"/>
          </w:pPr>
        </w:pPrChange>
      </w:pPr>
      <w:bookmarkStart w:id="1194" w:name="spring-cloud-feign-overriding-defaults"/>
      <w:bookmarkEnd w:id="1194"/>
      <w:del w:id="1195"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98" w:author="rkbansal" w:date="2019-12-27T19:43:00Z"/>
          <w:rFonts w:ascii="Helvetica" w:hAnsi="Helvetica"/>
          <w:color w:val="333333"/>
          <w:sz w:val="27"/>
          <w:szCs w:val="27"/>
        </w:rPr>
      </w:pPr>
      <w:del w:id="1199"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0" w:author="rkbansal" w:date="2019-12-27T19:43:00Z"/>
          <w:rFonts w:ascii="Consolas" w:hAnsi="Consolas"/>
          <w:color w:val="000000"/>
          <w:sz w:val="23"/>
          <w:szCs w:val="23"/>
        </w:rPr>
      </w:pPr>
      <w:del w:id="1201"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2" w:author="rkbansal" w:date="2019-12-27T19:43:00Z"/>
          <w:rFonts w:ascii="Consolas" w:hAnsi="Consolas"/>
          <w:color w:val="000000"/>
          <w:sz w:val="23"/>
          <w:szCs w:val="23"/>
        </w:rPr>
      </w:pPr>
      <w:del w:id="1203"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4" w:author="rkbansal" w:date="2019-12-27T19:43:00Z"/>
          <w:rFonts w:ascii="Consolas" w:hAnsi="Consolas"/>
          <w:color w:val="000000"/>
          <w:sz w:val="23"/>
          <w:szCs w:val="23"/>
        </w:rPr>
      </w:pPr>
      <w:del w:id="1205"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6" w:author="rkbansal" w:date="2019-12-27T19:43:00Z"/>
          <w:rFonts w:ascii="Consolas" w:hAnsi="Consolas"/>
          <w:color w:val="000000"/>
          <w:sz w:val="23"/>
          <w:szCs w:val="23"/>
        </w:rPr>
      </w:pPr>
      <w:del w:id="1207"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208" w:author="rkbansal" w:date="2019-12-27T19:43:00Z"/>
          <w:rFonts w:ascii="Helvetica" w:hAnsi="Helvetica"/>
          <w:color w:val="333333"/>
          <w:sz w:val="27"/>
          <w:szCs w:val="27"/>
        </w:rPr>
      </w:pPr>
      <w:del w:id="1209"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210"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211" w:author="rkbansal" w:date="2019-12-27T19:43:00Z"/>
                <w:rFonts w:ascii="Times New Roman" w:hAnsi="Times New Roman"/>
              </w:rPr>
            </w:pPr>
            <w:del w:id="1212"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13" w:author="rkbansal" w:date="2019-12-27T19:43:00Z"/>
        </w:trPr>
        <w:tc>
          <w:tcPr>
            <w:tcW w:w="0" w:type="auto"/>
            <w:vMerge/>
            <w:shd w:val="clear" w:color="auto" w:fill="F8F8F8"/>
            <w:vAlign w:val="center"/>
            <w:hideMark/>
          </w:tcPr>
          <w:p w14:paraId="3B6D3065" w14:textId="17B254DD" w:rsidR="00423757" w:rsidDel="00FB4E73" w:rsidRDefault="00423757">
            <w:pPr>
              <w:rPr>
                <w:del w:id="1214"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15" w:author="rkbansal" w:date="2019-12-27T19:43:00Z"/>
                <w:color w:val="6F6F6F"/>
              </w:rPr>
            </w:pPr>
            <w:del w:id="1216"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17"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18" w:author="rkbansal" w:date="2019-12-27T19:43:00Z"/>
                <w:rFonts w:ascii="Times New Roman" w:hAnsi="Times New Roman"/>
              </w:rPr>
            </w:pPr>
            <w:del w:id="1219"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20" w:author="rkbansal" w:date="2019-12-27T19:43:00Z"/>
        </w:trPr>
        <w:tc>
          <w:tcPr>
            <w:tcW w:w="0" w:type="auto"/>
            <w:vMerge/>
            <w:shd w:val="clear" w:color="auto" w:fill="F8F8F8"/>
            <w:vAlign w:val="center"/>
            <w:hideMark/>
          </w:tcPr>
          <w:p w14:paraId="53C8B170" w14:textId="3FC53038" w:rsidR="00423757" w:rsidDel="00FB4E73" w:rsidRDefault="00423757">
            <w:pPr>
              <w:rPr>
                <w:del w:id="1221"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22" w:author="rkbansal" w:date="2019-12-27T19:43:00Z"/>
                <w:color w:val="6F6F6F"/>
              </w:rPr>
            </w:pPr>
            <w:del w:id="1223"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24"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25"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26" w:author="rkbansal" w:date="2019-12-27T19:43:00Z"/>
                <w:rFonts w:ascii="Times New Roman" w:hAnsi="Times New Roman"/>
              </w:rPr>
            </w:pPr>
            <w:del w:id="1227"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28" w:author="rkbansal" w:date="2019-12-27T19:43:00Z"/>
        </w:trPr>
        <w:tc>
          <w:tcPr>
            <w:tcW w:w="0" w:type="auto"/>
            <w:vMerge/>
            <w:shd w:val="clear" w:color="auto" w:fill="F8F8F8"/>
            <w:vAlign w:val="center"/>
            <w:hideMark/>
          </w:tcPr>
          <w:p w14:paraId="76BBC0CD" w14:textId="2DE3398F" w:rsidR="00423757" w:rsidDel="00FB4E73" w:rsidRDefault="00423757">
            <w:pPr>
              <w:rPr>
                <w:del w:id="1229"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30" w:author="rkbansal" w:date="2019-12-27T19:43:00Z"/>
                <w:color w:val="6F6F6F"/>
              </w:rPr>
            </w:pPr>
            <w:del w:id="1231"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32" w:author="rkbansal" w:date="2019-12-27T19:43:00Z"/>
          <w:rFonts w:ascii="Helvetica" w:hAnsi="Helvetica"/>
          <w:color w:val="333333"/>
          <w:sz w:val="27"/>
          <w:szCs w:val="27"/>
        </w:rPr>
      </w:pPr>
      <w:del w:id="1233"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4" w:author="rkbansal" w:date="2019-12-27T19:43:00Z"/>
          <w:rFonts w:ascii="Consolas" w:hAnsi="Consolas"/>
          <w:color w:val="000000"/>
          <w:sz w:val="23"/>
          <w:szCs w:val="23"/>
        </w:rPr>
      </w:pPr>
      <w:del w:id="1235"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6" w:author="rkbansal" w:date="2019-12-27T19:43:00Z"/>
          <w:rFonts w:ascii="Consolas" w:hAnsi="Consolas"/>
          <w:color w:val="000000"/>
          <w:sz w:val="23"/>
          <w:szCs w:val="23"/>
        </w:rPr>
      </w:pPr>
      <w:del w:id="123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8" w:author="rkbansal" w:date="2019-12-27T19:43:00Z"/>
          <w:rFonts w:ascii="Consolas" w:hAnsi="Consolas"/>
          <w:color w:val="000000"/>
          <w:sz w:val="23"/>
          <w:szCs w:val="23"/>
        </w:rPr>
      </w:pPr>
      <w:del w:id="123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40" w:author="rkbansal" w:date="2019-12-27T19:43:00Z"/>
          <w:rFonts w:ascii="Consolas" w:hAnsi="Consolas"/>
          <w:color w:val="000000"/>
          <w:sz w:val="23"/>
          <w:szCs w:val="23"/>
        </w:rPr>
      </w:pPr>
      <w:del w:id="1241"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42" w:author="rkbansal" w:date="2019-12-27T19:43:00Z"/>
          <w:rFonts w:ascii="Helvetica" w:hAnsi="Helvetica"/>
          <w:color w:val="333333"/>
          <w:sz w:val="27"/>
          <w:szCs w:val="27"/>
        </w:rPr>
      </w:pPr>
      <w:del w:id="1243"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44" w:author="rkbansal" w:date="2019-12-27T19:43:00Z"/>
          <w:rFonts w:ascii="Helvetica" w:hAnsi="Helvetica"/>
          <w:color w:val="333333"/>
          <w:sz w:val="27"/>
          <w:szCs w:val="27"/>
        </w:rPr>
      </w:pPr>
      <w:del w:id="1245"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46" w:author="rkbansal" w:date="2019-12-27T19:43:00Z"/>
          <w:rFonts w:ascii="Helvetica" w:hAnsi="Helvetica"/>
          <w:color w:val="333333"/>
          <w:sz w:val="27"/>
          <w:szCs w:val="27"/>
        </w:rPr>
      </w:pPr>
      <w:del w:id="1247"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56" w:author="rkbansal" w:date="2019-12-27T19:43:00Z"/>
          <w:rFonts w:ascii="Helvetica" w:hAnsi="Helvetica"/>
          <w:color w:val="333333"/>
          <w:sz w:val="27"/>
          <w:szCs w:val="27"/>
        </w:rPr>
      </w:pPr>
      <w:del w:id="1257"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58" w:author="rkbansal" w:date="2019-12-27T19:43:00Z"/>
          <w:rFonts w:ascii="Helvetica" w:hAnsi="Helvetica"/>
          <w:color w:val="333333"/>
          <w:sz w:val="27"/>
          <w:szCs w:val="27"/>
        </w:rPr>
      </w:pPr>
      <w:del w:id="1259"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60" w:author="rkbansal" w:date="2019-12-27T19:43:00Z"/>
          <w:rFonts w:ascii="Helvetica" w:hAnsi="Helvetica"/>
          <w:color w:val="333333"/>
          <w:sz w:val="27"/>
          <w:szCs w:val="27"/>
        </w:rPr>
      </w:pPr>
      <w:del w:id="1261"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62" w:author="rkbansal" w:date="2019-12-27T19:43:00Z"/>
          <w:rFonts w:ascii="Helvetica" w:hAnsi="Helvetica"/>
          <w:color w:val="333333"/>
          <w:sz w:val="27"/>
          <w:szCs w:val="27"/>
        </w:rPr>
      </w:pPr>
      <w:del w:id="1263"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64" w:author="rkbansal" w:date="2019-12-27T19:43:00Z"/>
          <w:rFonts w:ascii="Helvetica" w:hAnsi="Helvetica"/>
          <w:color w:val="333333"/>
          <w:sz w:val="27"/>
          <w:szCs w:val="27"/>
        </w:rPr>
      </w:pPr>
      <w:del w:id="1265"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66" w:author="rkbansal" w:date="2019-12-27T19:43:00Z"/>
          <w:rFonts w:ascii="Helvetica" w:hAnsi="Helvetica"/>
          <w:color w:val="333333"/>
          <w:sz w:val="27"/>
          <w:szCs w:val="27"/>
        </w:rPr>
      </w:pPr>
      <w:del w:id="1267"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68" w:author="rkbansal" w:date="2019-12-27T19:43:00Z"/>
          <w:rFonts w:ascii="Helvetica" w:hAnsi="Helvetica"/>
          <w:color w:val="333333"/>
          <w:sz w:val="27"/>
          <w:szCs w:val="27"/>
        </w:rPr>
      </w:pPr>
      <w:del w:id="1269"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70" w:author="rkbansal" w:date="2019-12-27T19:43:00Z"/>
          <w:rFonts w:ascii="Helvetica" w:hAnsi="Helvetica"/>
          <w:color w:val="333333"/>
          <w:sz w:val="27"/>
          <w:szCs w:val="27"/>
        </w:rPr>
      </w:pPr>
      <w:del w:id="1271"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72" w:author="rkbansal" w:date="2019-12-27T19:43:00Z"/>
          <w:rFonts w:ascii="Helvetica" w:hAnsi="Helvetica"/>
          <w:color w:val="333333"/>
          <w:sz w:val="27"/>
          <w:szCs w:val="27"/>
        </w:rPr>
      </w:pPr>
      <w:del w:id="1273"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del w:id="1275"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6" w:author="rkbansal" w:date="2019-12-27T19:43:00Z"/>
          <w:rFonts w:ascii="Consolas" w:hAnsi="Consolas"/>
          <w:color w:val="000000"/>
          <w:sz w:val="23"/>
          <w:szCs w:val="23"/>
        </w:rPr>
      </w:pPr>
      <w:del w:id="127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8" w:author="rkbansal" w:date="2019-12-27T19:43:00Z"/>
          <w:rFonts w:ascii="Consolas" w:hAnsi="Consolas"/>
          <w:color w:val="000000"/>
          <w:sz w:val="23"/>
          <w:szCs w:val="23"/>
        </w:rPr>
      </w:pPr>
      <w:del w:id="1279"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0" w:author="rkbansal" w:date="2019-12-27T19:43:00Z"/>
          <w:rFonts w:ascii="Consolas" w:hAnsi="Consolas"/>
          <w:color w:val="000000"/>
          <w:sz w:val="23"/>
          <w:szCs w:val="23"/>
        </w:rPr>
      </w:pPr>
      <w:del w:id="128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2" w:author="rkbansal" w:date="2019-12-27T19:43:00Z"/>
          <w:rFonts w:ascii="Consolas" w:hAnsi="Consolas"/>
          <w:color w:val="000000"/>
          <w:sz w:val="23"/>
          <w:szCs w:val="23"/>
        </w:rPr>
      </w:pPr>
      <w:del w:id="1283"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4" w:author="rkbansal" w:date="2019-12-27T19:43:00Z"/>
          <w:rFonts w:ascii="Consolas" w:hAnsi="Consolas"/>
          <w:color w:val="000000"/>
          <w:sz w:val="23"/>
          <w:szCs w:val="23"/>
        </w:rPr>
      </w:pPr>
      <w:del w:id="1285"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6"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7" w:author="rkbansal" w:date="2019-12-27T19:43:00Z"/>
          <w:rFonts w:ascii="Consolas" w:hAnsi="Consolas"/>
          <w:color w:val="000000"/>
          <w:sz w:val="23"/>
          <w:szCs w:val="23"/>
        </w:rPr>
      </w:pPr>
      <w:del w:id="1288"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9" w:author="rkbansal" w:date="2019-12-27T19:43:00Z"/>
          <w:rFonts w:ascii="Consolas" w:hAnsi="Consolas"/>
          <w:color w:val="000000"/>
          <w:sz w:val="23"/>
          <w:szCs w:val="23"/>
        </w:rPr>
      </w:pPr>
      <w:del w:id="129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97" w:author="rkbansal" w:date="2019-12-27T19:43:00Z"/>
          <w:rFonts w:ascii="Helvetica" w:hAnsi="Helvetica"/>
          <w:color w:val="333333"/>
          <w:sz w:val="27"/>
          <w:szCs w:val="27"/>
        </w:rPr>
      </w:pPr>
      <w:del w:id="1298"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99" w:author="rkbansal" w:date="2019-12-27T19:43:00Z"/>
          <w:rFonts w:ascii="Helvetica" w:hAnsi="Helvetica"/>
          <w:color w:val="333333"/>
          <w:sz w:val="27"/>
          <w:szCs w:val="27"/>
        </w:rPr>
      </w:pPr>
      <w:del w:id="1300"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301" w:author="rkbansal" w:date="2019-12-27T19:43:00Z"/>
          <w:rFonts w:ascii="Helvetica" w:hAnsi="Helvetica"/>
          <w:color w:val="333333"/>
          <w:sz w:val="27"/>
          <w:szCs w:val="27"/>
        </w:rPr>
      </w:pPr>
      <w:del w:id="1302"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3" w:author="rkbansal" w:date="2019-12-27T19:43:00Z"/>
          <w:rFonts w:ascii="Consolas" w:hAnsi="Consolas"/>
          <w:color w:val="000000"/>
          <w:sz w:val="23"/>
          <w:szCs w:val="23"/>
        </w:rPr>
      </w:pPr>
      <w:del w:id="1324"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5" w:author="rkbansal" w:date="2019-12-27T19:43:00Z"/>
          <w:rFonts w:ascii="Consolas" w:hAnsi="Consolas"/>
          <w:color w:val="000000"/>
          <w:sz w:val="23"/>
          <w:szCs w:val="23"/>
        </w:rPr>
      </w:pPr>
      <w:del w:id="1326"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7" w:author="rkbansal" w:date="2019-12-27T19:43:00Z"/>
          <w:rFonts w:ascii="Consolas" w:hAnsi="Consolas"/>
          <w:color w:val="000000"/>
          <w:sz w:val="23"/>
          <w:szCs w:val="23"/>
        </w:rPr>
      </w:pPr>
      <w:del w:id="1328"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35" w:author="rkbansal" w:date="2019-12-27T19:43:00Z"/>
          <w:rFonts w:ascii="Helvetica" w:hAnsi="Helvetica"/>
          <w:color w:val="333333"/>
          <w:sz w:val="27"/>
          <w:szCs w:val="27"/>
        </w:rPr>
      </w:pPr>
      <w:del w:id="1336"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37" w:author="rkbansal" w:date="2019-12-27T19:43:00Z"/>
          <w:rFonts w:ascii="Helvetica" w:hAnsi="Helvetica"/>
          <w:color w:val="333333"/>
          <w:sz w:val="27"/>
          <w:szCs w:val="27"/>
        </w:rPr>
      </w:pPr>
      <w:del w:id="1338"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39" w:author="rkbansal" w:date="2019-12-27T19:43:00Z"/>
          <w:rFonts w:ascii="Helvetica" w:hAnsi="Helvetica"/>
          <w:color w:val="333333"/>
          <w:sz w:val="27"/>
          <w:szCs w:val="27"/>
        </w:rPr>
      </w:pPr>
      <w:del w:id="1340"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3" w:author="rkbansal" w:date="2019-12-27T19:43:00Z"/>
          <w:rFonts w:ascii="Consolas" w:hAnsi="Consolas"/>
          <w:color w:val="000000"/>
          <w:sz w:val="23"/>
          <w:szCs w:val="23"/>
        </w:rPr>
      </w:pPr>
      <w:del w:id="134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5" w:author="rkbansal" w:date="2019-12-27T19:43:00Z"/>
          <w:rFonts w:ascii="Consolas" w:hAnsi="Consolas"/>
          <w:color w:val="000000"/>
          <w:sz w:val="23"/>
          <w:szCs w:val="23"/>
        </w:rPr>
      </w:pPr>
      <w:del w:id="134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7" w:author="rkbansal" w:date="2019-12-27T19:43:00Z"/>
          <w:rFonts w:ascii="Consolas" w:hAnsi="Consolas"/>
          <w:color w:val="000000"/>
          <w:sz w:val="23"/>
          <w:szCs w:val="23"/>
        </w:rPr>
      </w:pPr>
      <w:del w:id="1348"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9" w:author="rkbansal" w:date="2019-12-27T19:43:00Z"/>
          <w:rFonts w:ascii="Consolas" w:hAnsi="Consolas"/>
          <w:color w:val="000000"/>
          <w:sz w:val="23"/>
          <w:szCs w:val="23"/>
        </w:rPr>
      </w:pPr>
      <w:del w:id="135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51" w:author="rkbansal" w:date="2019-12-27T19:43:00Z"/>
          <w:rFonts w:ascii="Consolas" w:hAnsi="Consolas"/>
          <w:color w:val="000000"/>
          <w:sz w:val="23"/>
          <w:szCs w:val="23"/>
        </w:rPr>
      </w:pPr>
      <w:del w:id="135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53" w:author="rkbansal" w:date="2019-12-27T19:43:00Z"/>
          <w:rFonts w:ascii="Consolas" w:hAnsi="Consolas"/>
          <w:color w:val="000000"/>
          <w:sz w:val="23"/>
          <w:szCs w:val="23"/>
        </w:rPr>
      </w:pPr>
      <w:del w:id="135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55" w:author="rkbansal" w:date="2019-12-27T19:43:00Z"/>
          <w:rFonts w:ascii="Helvetica" w:hAnsi="Helvetica"/>
          <w:color w:val="333333"/>
          <w:sz w:val="27"/>
          <w:szCs w:val="27"/>
        </w:rPr>
      </w:pPr>
      <w:del w:id="1356"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57"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58" w:author="rkbansal" w:date="2019-12-27T19:43:00Z"/>
                <w:rFonts w:ascii="Times New Roman" w:hAnsi="Times New Roman"/>
              </w:rPr>
            </w:pPr>
            <w:del w:id="1359"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60" w:author="rkbansal" w:date="2019-12-27T19:43:00Z"/>
        </w:trPr>
        <w:tc>
          <w:tcPr>
            <w:tcW w:w="0" w:type="auto"/>
            <w:vMerge/>
            <w:shd w:val="clear" w:color="auto" w:fill="F8F8F8"/>
            <w:vAlign w:val="center"/>
            <w:hideMark/>
          </w:tcPr>
          <w:p w14:paraId="716CEB35" w14:textId="750571F0" w:rsidR="00423757" w:rsidDel="00FB4E73" w:rsidRDefault="00423757">
            <w:pPr>
              <w:rPr>
                <w:del w:id="1361"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62" w:author="rkbansal" w:date="2019-12-27T19:43:00Z"/>
                <w:color w:val="6F6F6F"/>
              </w:rPr>
            </w:pPr>
            <w:del w:id="1363"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64" w:author="rkbansal" w:date="2019-12-27T19:44:00Z"/>
        </w:rPr>
        <w:pPrChange w:id="1365" w:author="rkbansal" w:date="2019-12-27T19:45:00Z">
          <w:pPr>
            <w:pStyle w:val="Heading2"/>
            <w:shd w:val="clear" w:color="auto" w:fill="FFFFFF"/>
            <w:spacing w:before="300" w:after="75"/>
          </w:pPr>
        </w:pPrChange>
      </w:pPr>
      <w:ins w:id="1366"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67" w:author="rkbansal" w:date="2019-12-27T19:44:00Z"/>
          <w:rFonts w:ascii="Cambria" w:hAnsi="Cambria"/>
          <w:color w:val="222635"/>
          <w:sz w:val="29"/>
          <w:szCs w:val="29"/>
        </w:rPr>
      </w:pPr>
      <w:ins w:id="1368"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69" w:author="rkbansal" w:date="2019-12-27T19:44:00Z"/>
        </w:rPr>
        <w:pPrChange w:id="1370" w:author="rkbansal" w:date="2019-12-27T19:45:00Z">
          <w:pPr>
            <w:pStyle w:val="Heading2"/>
            <w:shd w:val="clear" w:color="auto" w:fill="FFFFFF"/>
            <w:spacing w:before="300" w:after="75"/>
          </w:pPr>
        </w:pPrChange>
      </w:pPr>
      <w:ins w:id="1371"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72" w:author="rkbansal" w:date="2019-12-27T19:44:00Z"/>
          <w:rFonts w:ascii="Cambria" w:hAnsi="Cambria"/>
          <w:color w:val="222635"/>
          <w:sz w:val="29"/>
          <w:szCs w:val="29"/>
        </w:rPr>
      </w:pPr>
      <w:ins w:id="1373" w:author="rkbansal" w:date="2019-12-28T09:59:00Z">
        <w:r>
          <w:rPr>
            <w:rFonts w:ascii="Cambria" w:hAnsi="Cambria"/>
            <w:color w:val="222635"/>
            <w:sz w:val="29"/>
            <w:szCs w:val="29"/>
          </w:rPr>
          <w:t>For exa</w:t>
        </w:r>
      </w:ins>
      <w:ins w:id="1374" w:author="rkbansal" w:date="2019-12-28T10:00:00Z">
        <w:r>
          <w:rPr>
            <w:rFonts w:ascii="Cambria" w:hAnsi="Cambria"/>
            <w:color w:val="222635"/>
            <w:sz w:val="29"/>
            <w:szCs w:val="29"/>
          </w:rPr>
          <w:t>mple,</w:t>
        </w:r>
      </w:ins>
      <w:ins w:id="1375"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1376" w:author="rkbansal" w:date="2019-12-28T10:00:00Z">
        <w:r>
          <w:rPr>
            <w:rFonts w:ascii="Cambria" w:hAnsi="Cambria"/>
            <w:color w:val="222635"/>
            <w:sz w:val="29"/>
            <w:szCs w:val="29"/>
          </w:rPr>
          <w:t xml:space="preserve">has to </w:t>
        </w:r>
      </w:ins>
      <w:ins w:id="1377"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78" w:author="rkbansal" w:date="2019-12-27T19:44:00Z"/>
          <w:rFonts w:ascii="Cambria" w:hAnsi="Cambria"/>
          <w:color w:val="222635"/>
          <w:sz w:val="29"/>
          <w:szCs w:val="29"/>
        </w:rPr>
      </w:pPr>
      <w:ins w:id="1379" w:author="rkbansal" w:date="2019-12-27T19:44:00Z">
        <w:r>
          <w:rPr>
            <w:rFonts w:ascii="Cambria" w:hAnsi="Cambria"/>
            <w:color w:val="222635"/>
            <w:sz w:val="29"/>
            <w:szCs w:val="29"/>
          </w:rPr>
          <w:t xml:space="preserve">The question is, why should a developer have to know the details of a REST API? Microservice developers only concentrate on business logic, so Spring addresses </w:t>
        </w:r>
        <w:proofErr w:type="gramStart"/>
        <w:r>
          <w:rPr>
            <w:rFonts w:ascii="Cambria" w:hAnsi="Cambria"/>
            <w:color w:val="222635"/>
            <w:sz w:val="29"/>
            <w:szCs w:val="29"/>
          </w:rPr>
          <w:t>this issues</w:t>
        </w:r>
        <w:proofErr w:type="gramEnd"/>
        <w:r>
          <w:rPr>
            <w:rFonts w:ascii="Cambria" w:hAnsi="Cambria"/>
            <w:color w:val="222635"/>
            <w:sz w:val="29"/>
            <w:szCs w:val="29"/>
          </w:rPr>
          <w:t xml:space="preserve">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80" w:author="rkbansal" w:date="2019-12-27T19:47:00Z"/>
        </w:rPr>
        <w:pPrChange w:id="1381" w:author="rkbansal" w:date="2019-12-27T19:48:00Z">
          <w:pPr>
            <w:pStyle w:val="Heading6"/>
          </w:pPr>
        </w:pPrChange>
      </w:pPr>
      <w:ins w:id="1382"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83" w:author="rkbansal" w:date="2019-12-27T19:43:00Z"/>
          <w:b/>
          <w:bCs/>
        </w:rPr>
      </w:pPr>
      <w:ins w:id="1384" w:author="rkbansal" w:date="2019-12-27T19:46:00Z">
        <w:r w:rsidRPr="00FB4E73">
          <w:rPr>
            <w:b/>
            <w:bCs/>
            <w:rPrChange w:id="1385" w:author="rkbansal" w:date="2019-12-27T19:48:00Z">
              <w:rPr>
                <w:rFonts w:ascii="Helvetica" w:hAnsi="Helvetica" w:cs="Helvetica"/>
                <w:color w:val="222635"/>
                <w:spacing w:val="-8"/>
                <w:sz w:val="45"/>
                <w:szCs w:val="45"/>
              </w:rPr>
            </w:rPrChange>
          </w:rPr>
          <w:t>Coding Time</w:t>
        </w:r>
      </w:ins>
      <w:del w:id="1386" w:author="rkbansal" w:date="2019-12-27T19:43:00Z">
        <w:r w:rsidR="00423757" w:rsidRPr="00FB4E73" w:rsidDel="00FB4E73">
          <w:rPr>
            <w:b/>
            <w:bCs/>
            <w:rPrChange w:id="1387" w:author="rkbansal" w:date="2019-12-27T19:48:00Z">
              <w:rPr/>
            </w:rPrChange>
          </w:rPr>
          <w:delText>application.yml</w:delText>
        </w:r>
      </w:del>
    </w:p>
    <w:p w14:paraId="00A346BE" w14:textId="6A8BCAE9" w:rsidR="00FB4E73" w:rsidRDefault="00FB4E73" w:rsidP="00FB4E73">
      <w:pPr>
        <w:rPr>
          <w:ins w:id="1388" w:author="rkbansal" w:date="2019-12-27T19:48:00Z"/>
        </w:rPr>
      </w:pPr>
    </w:p>
    <w:p w14:paraId="0BB38CAA" w14:textId="2712A31B" w:rsidR="00FB4E73" w:rsidRPr="00FB4E73" w:rsidRDefault="00FB4E73" w:rsidP="00FB4E73">
      <w:pPr>
        <w:shd w:val="clear" w:color="auto" w:fill="FFFFFF"/>
        <w:spacing w:before="75" w:after="225" w:line="240" w:lineRule="auto"/>
        <w:rPr>
          <w:ins w:id="1389" w:author="rkbansal" w:date="2019-12-27T19:48:00Z"/>
          <w:rFonts w:ascii="Cambria" w:eastAsia="Times New Roman" w:hAnsi="Cambria" w:cs="Times New Roman"/>
          <w:color w:val="222635"/>
          <w:sz w:val="29"/>
          <w:szCs w:val="29"/>
          <w:lang w:eastAsia="en-IN"/>
        </w:rPr>
      </w:pPr>
      <w:ins w:id="1390" w:author="rkbansal" w:date="2019-12-27T19:48:00Z">
        <w:r w:rsidRPr="00FB4E73">
          <w:rPr>
            <w:rFonts w:ascii="Cambria" w:eastAsia="Times New Roman" w:hAnsi="Cambria" w:cs="Times New Roman"/>
            <w:color w:val="222635"/>
            <w:sz w:val="29"/>
            <w:szCs w:val="29"/>
            <w:lang w:eastAsia="en-IN"/>
          </w:rPr>
          <w:t>Here, we will alter our </w:t>
        </w:r>
      </w:ins>
      <w:ins w:id="1391" w:author="rkbansal" w:date="2020-02-17T22:07:00Z">
        <w:r w:rsidR="00E7530C">
          <w:rPr>
            <w:rFonts w:ascii="Cambria" w:eastAsia="Times New Roman" w:hAnsi="Cambria" w:cs="Times New Roman"/>
            <w:b/>
            <w:bCs/>
            <w:color w:val="222635"/>
            <w:sz w:val="29"/>
            <w:szCs w:val="29"/>
            <w:lang w:eastAsia="en-IN"/>
          </w:rPr>
          <w:t xml:space="preserve">Auth Service </w:t>
        </w:r>
      </w:ins>
      <w:ins w:id="1392"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93" w:author="rkbansal" w:date="2019-12-27T19:48:00Z"/>
          <w:rFonts w:ascii="Cambria" w:eastAsia="Times New Roman" w:hAnsi="Cambria" w:cs="Times New Roman"/>
          <w:color w:val="222635"/>
          <w:sz w:val="29"/>
          <w:szCs w:val="29"/>
          <w:lang w:eastAsia="en-IN"/>
        </w:rPr>
      </w:pPr>
      <w:ins w:id="1394"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95"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96"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97" w:author="rkbansal" w:date="2019-12-27T19:48:00Z"/>
        </w:rPr>
        <w:pPrChange w:id="1398" w:author="rkbansal" w:date="2019-12-27T19:48:00Z">
          <w:pPr>
            <w:pStyle w:val="NormalWeb"/>
            <w:shd w:val="clear" w:color="auto" w:fill="FFFFFF"/>
            <w:spacing w:before="225" w:beforeAutospacing="0" w:after="225" w:afterAutospacing="0"/>
          </w:pPr>
        </w:pPrChange>
      </w:pPr>
      <w:ins w:id="1399"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400" w:author="rkbansal" w:date="2020-02-17T22:16:00Z"/>
          <w:rFonts w:ascii="Cambria" w:eastAsia="Times New Roman" w:hAnsi="Cambria" w:cs="Times New Roman"/>
          <w:color w:val="222635"/>
          <w:sz w:val="29"/>
          <w:szCs w:val="29"/>
          <w:lang w:eastAsia="en-IN"/>
        </w:rPr>
      </w:pPr>
      <w:ins w:id="1401"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402" w:author="rkbansal" w:date="2020-02-17T22:08:00Z">
        <w:r w:rsidR="00293463">
          <w:rPr>
            <w:rFonts w:ascii="Cambria" w:eastAsia="Times New Roman" w:hAnsi="Cambria" w:cs="Times New Roman"/>
            <w:b/>
            <w:bCs/>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404" w:author="rkbansal" w:date="2020-02-17T22:16:00Z"/>
          <w:rFonts w:ascii="Cambria" w:eastAsia="Times New Roman" w:hAnsi="Cambria" w:cs="Times New Roman"/>
          <w:color w:val="222635"/>
          <w:sz w:val="29"/>
          <w:szCs w:val="29"/>
          <w:lang w:eastAsia="en-IN"/>
        </w:rPr>
      </w:pPr>
      <w:ins w:id="1405"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406" w:author="rkbansal" w:date="2019-12-27T19:49:00Z"/>
          <w:rFonts w:ascii="Cambria" w:eastAsia="Times New Roman" w:hAnsi="Cambria" w:cs="Times New Roman"/>
          <w:color w:val="222635"/>
          <w:sz w:val="29"/>
          <w:szCs w:val="29"/>
          <w:lang w:eastAsia="en-IN"/>
        </w:rPr>
      </w:pPr>
      <w:ins w:id="1407" w:author="rkbansal" w:date="2019-12-27T19:49:00Z">
        <w:r w:rsidRPr="00FB4E73">
          <w:rPr>
            <w:rFonts w:ascii="Cambria" w:eastAsia="Times New Roman" w:hAnsi="Cambria" w:cs="Times New Roman"/>
            <w:color w:val="222635"/>
            <w:sz w:val="29"/>
            <w:szCs w:val="29"/>
            <w:lang w:eastAsia="en-IN"/>
          </w:rPr>
          <w:t>Feign will call this URL when we call the </w:t>
        </w:r>
      </w:ins>
      <w:ins w:id="1408" w:author="rkbansal" w:date="2020-02-17T22:08:00Z">
        <w:r w:rsidR="00293463">
          <w:rPr>
            <w:rFonts w:ascii="Cambria" w:eastAsia="Times New Roman" w:hAnsi="Cambria" w:cs="Times New Roman"/>
            <w:b/>
            <w:bCs/>
            <w:color w:val="222635"/>
            <w:sz w:val="29"/>
            <w:szCs w:val="29"/>
            <w:lang w:eastAsia="en-IN"/>
          </w:rPr>
          <w:t>auth-service</w:t>
        </w:r>
      </w:ins>
      <w:ins w:id="1409"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410" w:author="rkbansal" w:date="2019-12-30T11:17:00Z"/>
          <w:rFonts w:ascii="Cambria" w:eastAsia="Times New Roman" w:hAnsi="Cambria" w:cs="Times New Roman"/>
          <w:color w:val="222635"/>
          <w:sz w:val="29"/>
          <w:szCs w:val="29"/>
          <w:lang w:eastAsia="en-IN"/>
        </w:rPr>
      </w:pPr>
      <w:ins w:id="1411"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412" w:author="rkbansal" w:date="2020-02-17T22:09:00Z">
        <w:r w:rsidR="00293463">
          <w:rPr>
            <w:rFonts w:ascii="Cambria" w:eastAsia="Times New Roman" w:hAnsi="Cambria" w:cs="Times New Roman"/>
            <w:color w:val="222635"/>
            <w:sz w:val="29"/>
            <w:szCs w:val="29"/>
            <w:lang w:eastAsia="en-IN"/>
          </w:rPr>
          <w:t>UserMgmtService</w:t>
        </w:r>
      </w:ins>
      <w:proofErr w:type="spellEnd"/>
      <w:ins w:id="1413" w:author="rkbansal" w:date="2019-12-27T19:49:00Z">
        <w:r w:rsidRPr="00FB4E73">
          <w:rPr>
            <w:rFonts w:ascii="Cambria" w:eastAsia="Times New Roman" w:hAnsi="Cambria" w:cs="Times New Roman"/>
            <w:color w:val="222635"/>
            <w:sz w:val="29"/>
            <w:szCs w:val="29"/>
            <w:lang w:eastAsia="en-IN"/>
          </w:rPr>
          <w:t xml:space="preserve">. Now, </w:t>
        </w:r>
        <w:proofErr w:type="gramStart"/>
        <w:r w:rsidRPr="00FB4E73">
          <w:rPr>
            <w:rFonts w:ascii="Cambria" w:eastAsia="Times New Roman" w:hAnsi="Cambria" w:cs="Times New Roman"/>
            <w:color w:val="222635"/>
            <w:sz w:val="29"/>
            <w:szCs w:val="29"/>
            <w:lang w:eastAsia="en-IN"/>
          </w:rPr>
          <w:t>Feign</w:t>
        </w:r>
        <w:proofErr w:type="gramEnd"/>
        <w:r w:rsidRPr="00FB4E73">
          <w:rPr>
            <w:rFonts w:ascii="Cambria" w:eastAsia="Times New Roman" w:hAnsi="Cambria" w:cs="Times New Roman"/>
            <w:color w:val="222635"/>
            <w:sz w:val="29"/>
            <w:szCs w:val="29"/>
            <w:lang w:eastAsia="en-IN"/>
          </w:rPr>
          <w:t xml:space="preserve"> contacts the Eureka server with this Service Id, resolves the actual IP/hostname of the </w:t>
        </w:r>
      </w:ins>
      <w:proofErr w:type="spellStart"/>
      <w:ins w:id="1414" w:author="rkbansal" w:date="2020-02-17T22:09:00Z">
        <w:r w:rsidR="00293463">
          <w:rPr>
            <w:rFonts w:ascii="Cambria" w:eastAsia="Times New Roman" w:hAnsi="Cambria" w:cs="Times New Roman"/>
            <w:color w:val="222635"/>
            <w:sz w:val="29"/>
            <w:szCs w:val="29"/>
            <w:lang w:eastAsia="en-IN"/>
          </w:rPr>
          <w:t>UserMgmtService</w:t>
        </w:r>
      </w:ins>
      <w:proofErr w:type="spellEnd"/>
      <w:ins w:id="1415"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16" w:author="rkbansal" w:date="2019-12-27T19:49:00Z"/>
          <w:rFonts w:ascii="Cambria" w:eastAsia="Times New Roman" w:hAnsi="Cambria" w:cs="Times New Roman"/>
          <w:color w:val="222635"/>
          <w:sz w:val="29"/>
          <w:szCs w:val="29"/>
          <w:lang w:eastAsia="en-IN"/>
        </w:rPr>
      </w:pPr>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To send HTTP Request to a destination </w:t>
        </w:r>
      </w:ins>
      <w:ins w:id="1419" w:author="rkbansal" w:date="2019-12-30T11:18:00Z">
        <w:r>
          <w:rPr>
            <w:rFonts w:ascii="Cambria" w:eastAsia="Times New Roman" w:hAnsi="Cambria" w:cs="Times New Roman"/>
            <w:color w:val="222635"/>
            <w:sz w:val="29"/>
            <w:szCs w:val="29"/>
            <w:lang w:eastAsia="en-IN"/>
          </w:rPr>
          <w:t>employee service</w:t>
        </w:r>
      </w:ins>
      <w:ins w:id="1420" w:author="rkbansal" w:date="2019-12-30T11:17:00Z">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3" w:author="rkbansal" w:date="2019-12-30T11:18:00Z">
              <w:rPr>
                <w:rFonts w:ascii="Consolas" w:hAnsi="Consolas" w:cs="Consolas"/>
                <w:color w:val="3F5FBF"/>
                <w:sz w:val="20"/>
                <w:szCs w:val="20"/>
              </w:rPr>
            </w:rPrChange>
          </w:rPr>
          <w:t xml:space="preserve"> we will need to</w:t>
        </w:r>
      </w:ins>
      <w:ins w:id="1424" w:author="rkbansal" w:date="2019-12-30T11:18:00Z">
        <w:r>
          <w:rPr>
            <w:rFonts w:ascii="Cambria" w:eastAsia="Times New Roman" w:hAnsi="Cambria" w:cs="Times New Roman"/>
            <w:color w:val="222635"/>
            <w:sz w:val="29"/>
            <w:szCs w:val="29"/>
            <w:lang w:eastAsia="en-IN"/>
          </w:rPr>
          <w:t xml:space="preserve"> </w:t>
        </w:r>
      </w:ins>
      <w:ins w:id="1425" w:author="rkbansal" w:date="2019-12-30T11:17:00Z">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b/>
                <w:bCs/>
                <w:color w:val="7F9FBF"/>
                <w:sz w:val="20"/>
                <w:szCs w:val="20"/>
              </w:rPr>
            </w:rPrChange>
          </w:rPr>
          <w:t>@</w:t>
        </w:r>
        <w:proofErr w:type="gramStart"/>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b/>
                <w:bCs/>
                <w:color w:val="7F9FBF"/>
                <w:sz w:val="20"/>
                <w:szCs w:val="20"/>
              </w:rPr>
            </w:rPrChange>
          </w:rPr>
          <w:t>FeignClient</w:t>
        </w:r>
      </w:ins>
      <w:ins w:id="1429" w:author="rkbansal" w:date="2019-12-30T11:18:00Z">
        <w:r>
          <w:rPr>
            <w:rFonts w:ascii="Cambria" w:eastAsia="Times New Roman" w:hAnsi="Cambria" w:cs="Times New Roman"/>
            <w:color w:val="222635"/>
            <w:sz w:val="29"/>
            <w:szCs w:val="29"/>
            <w:lang w:eastAsia="en-IN"/>
          </w:rPr>
          <w:t xml:space="preserve"> </w:t>
        </w:r>
      </w:ins>
      <w:ins w:id="1430" w:author="rkbansal" w:date="2019-12-30T11:17:00Z">
        <w:r w:rsidRPr="009A61F7">
          <w:rPr>
            <w:rFonts w:ascii="Cambria" w:eastAsia="Times New Roman" w:hAnsi="Cambria" w:cs="Times New Roman"/>
            <w:color w:val="222635"/>
            <w:sz w:val="29"/>
            <w:szCs w:val="29"/>
            <w:lang w:eastAsia="en-IN"/>
            <w:rPrChange w:id="1431" w:author="rkbansal" w:date="2019-12-30T11:18:00Z">
              <w:rPr>
                <w:rFonts w:ascii="Consolas" w:hAnsi="Consolas" w:cs="Consolas"/>
                <w:color w:val="3F5FBF"/>
                <w:sz w:val="20"/>
                <w:szCs w:val="20"/>
              </w:rPr>
            </w:rPrChange>
          </w:rPr>
          <w:t xml:space="preserve"> annotation</w:t>
        </w:r>
        <w:proofErr w:type="gramEnd"/>
        <w:r w:rsidRPr="009A61F7">
          <w:rPr>
            <w:rFonts w:ascii="Cambria" w:eastAsia="Times New Roman" w:hAnsi="Cambria" w:cs="Times New Roman"/>
            <w:color w:val="222635"/>
            <w:sz w:val="29"/>
            <w:szCs w:val="29"/>
            <w:lang w:eastAsia="en-IN"/>
            <w:rPrChange w:id="1432" w:author="rkbansal" w:date="2019-12-30T11:18:00Z">
              <w:rPr>
                <w:rFonts w:ascii="Consolas" w:hAnsi="Consolas" w:cs="Consolas"/>
                <w:color w:val="3F5FBF"/>
                <w:sz w:val="20"/>
                <w:szCs w:val="20"/>
              </w:rPr>
            </w:rPrChange>
          </w:rPr>
          <w:t xml:space="preserve"> which accepts the name user</w:t>
        </w:r>
        <w:r w:rsidRPr="009A61F7">
          <w:rPr>
            <w:rFonts w:ascii="Cambria" w:eastAsia="Times New Roman" w:hAnsi="Cambria" w:cs="Times New Roman"/>
            <w:color w:val="222635"/>
            <w:sz w:val="29"/>
            <w:szCs w:val="29"/>
            <w:lang w:eastAsia="en-IN"/>
            <w:rPrChange w:id="1433"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4"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35"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6" w:author="rkbansal" w:date="2019-12-30T11:18:00Z">
              <w:rPr>
                <w:rFonts w:ascii="Consolas" w:hAnsi="Consolas" w:cs="Consolas"/>
                <w:color w:val="3F5FBF"/>
                <w:sz w:val="20"/>
                <w:szCs w:val="20"/>
              </w:rPr>
            </w:rPrChange>
          </w:rPr>
          <w:t>service under which the destination</w:t>
        </w:r>
      </w:ins>
      <w:ins w:id="1437" w:author="rkbansal" w:date="2019-12-30T11:18:00Z">
        <w:r>
          <w:rPr>
            <w:rFonts w:ascii="Cambria" w:eastAsia="Times New Roman" w:hAnsi="Cambria" w:cs="Times New Roman"/>
            <w:color w:val="222635"/>
            <w:sz w:val="29"/>
            <w:szCs w:val="29"/>
            <w:lang w:eastAsia="en-IN"/>
          </w:rPr>
          <w:t xml:space="preserve"> </w:t>
        </w:r>
      </w:ins>
      <w:ins w:id="1438" w:author="rkbansal" w:date="2019-12-30T11:17:00Z">
        <w:r w:rsidRPr="009A61F7">
          <w:rPr>
            <w:rFonts w:ascii="Cambria" w:eastAsia="Times New Roman" w:hAnsi="Cambria" w:cs="Times New Roman"/>
            <w:color w:val="222635"/>
            <w:sz w:val="29"/>
            <w:szCs w:val="29"/>
            <w:lang w:eastAsia="en-IN"/>
            <w:rPrChange w:id="1439"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40"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41"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42"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43" w:author="rkbansal" w:date="2019-12-27T19:49:00Z"/>
          <w:rFonts w:ascii="Cambria" w:eastAsia="Times New Roman" w:hAnsi="Cambria" w:cs="Times New Roman"/>
          <w:color w:val="222635"/>
          <w:sz w:val="29"/>
          <w:szCs w:val="29"/>
          <w:lang w:eastAsia="en-IN"/>
        </w:rPr>
      </w:pPr>
      <w:ins w:id="1444"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proofErr w:type="gramStart"/>
        <w:r w:rsidRPr="00FB4E73">
          <w:rPr>
            <w:rFonts w:ascii="Consolas" w:eastAsia="Times New Roman" w:hAnsi="Consolas" w:cs="Courier New"/>
            <w:color w:val="C7254E"/>
            <w:sz w:val="26"/>
            <w:szCs w:val="26"/>
            <w:shd w:val="clear" w:color="auto" w:fill="F9F2F4"/>
            <w:lang w:eastAsia="en-IN"/>
          </w:rPr>
          <w:t>java.lang</w:t>
        </w:r>
        <w:proofErr w:type="gramEnd"/>
        <w:r w:rsidRPr="00FB4E73">
          <w:rPr>
            <w:rFonts w:ascii="Consolas" w:eastAsia="Times New Roman" w:hAnsi="Consolas" w:cs="Courier New"/>
            <w:color w:val="C7254E"/>
            <w:sz w:val="26"/>
            <w:szCs w:val="26"/>
            <w:shd w:val="clear" w:color="auto" w:fill="F9F2F4"/>
            <w:lang w:eastAsia="en-IN"/>
          </w:rPr>
          <w:t>.IllegalStateException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45" w:author="rkbansal" w:date="2019-12-27T19:43:00Z"/>
          <w:rStyle w:val="hl-comment"/>
          <w:b/>
          <w:bCs/>
        </w:rPr>
      </w:pPr>
      <w:ins w:id="1446"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47" w:author="rkbansal" w:date="2019-12-27T19:43:00Z">
        <w:r w:rsidR="00423757" w:rsidRPr="00FB4E73" w:rsidDel="00FB4E73">
          <w:rPr>
            <w:rStyle w:val="hl-comment"/>
            <w:b/>
            <w:bCs/>
            <w:rPrChange w:id="1448"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49" w:author="rkbansal" w:date="2019-12-27T19:50:00Z"/>
          <w:rStyle w:val="hl-comment"/>
          <w:b/>
          <w:bCs/>
        </w:rPr>
        <w:pPrChange w:id="1450" w:author="rkbansal" w:date="2019-12-27T19:54:00Z">
          <w:pPr>
            <w:pStyle w:val="Heading5"/>
          </w:pPr>
        </w:pPrChange>
      </w:pPr>
    </w:p>
    <w:p w14:paraId="17C38941" w14:textId="5FE7E162" w:rsidR="00FB4E73" w:rsidRDefault="00FB4E73" w:rsidP="00FB4E73">
      <w:pPr>
        <w:rPr>
          <w:ins w:id="1451" w:author="rkbansal" w:date="2019-12-27T19:50:00Z"/>
          <w:rFonts w:ascii="Cambria" w:hAnsi="Cambria"/>
          <w:color w:val="222635"/>
          <w:sz w:val="29"/>
          <w:szCs w:val="29"/>
          <w:shd w:val="clear" w:color="auto" w:fill="FFFFFF"/>
        </w:rPr>
      </w:pPr>
      <w:ins w:id="1452"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453" w:author="rkbansal" w:date="2020-02-17T22:12:00Z">
        <w:r w:rsidR="003E3FE2">
          <w:rPr>
            <w:rFonts w:ascii="Cambria" w:hAnsi="Cambria"/>
            <w:color w:val="222635"/>
            <w:sz w:val="29"/>
            <w:szCs w:val="29"/>
            <w:shd w:val="clear" w:color="auto" w:fill="FFFFFF"/>
          </w:rPr>
          <w:t>UserDetailsServiceImpl</w:t>
        </w:r>
      </w:ins>
      <w:proofErr w:type="spellEnd"/>
      <w:ins w:id="1454"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455" w:author="rkbansal" w:date="2019-12-27T19:51:00Z"/>
        </w:rPr>
      </w:pPr>
      <w:ins w:id="1456"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57" w:author="rkbansal" w:date="2019-12-27T19:52:00Z"/>
          <w:rStyle w:val="Strong"/>
          <w:rFonts w:ascii="Cambria" w:hAnsi="Cambria"/>
          <w:color w:val="222635"/>
          <w:sz w:val="29"/>
          <w:szCs w:val="29"/>
          <w:shd w:val="clear" w:color="auto" w:fill="FFFFFF"/>
        </w:rPr>
      </w:pPr>
      <w:ins w:id="1458"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proofErr w:type="spellStart"/>
      <w:ins w:id="1459" w:author="rkbansal" w:date="2020-02-17T22:14:00Z">
        <w:r w:rsidR="00B67511">
          <w:rPr>
            <w:rFonts w:ascii="Cambria" w:hAnsi="Cambria"/>
            <w:color w:val="222635"/>
            <w:sz w:val="29"/>
            <w:szCs w:val="29"/>
            <w:shd w:val="clear" w:color="auto" w:fill="FFFFFF"/>
          </w:rPr>
          <w:t>AuthServiceApplication</w:t>
        </w:r>
      </w:ins>
      <w:proofErr w:type="spellEnd"/>
      <w:ins w:id="1460"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61" w:author="rkbansal" w:date="2019-12-27T19:49:00Z"/>
          <w:rPrChange w:id="1462" w:author="rkbansal" w:date="2019-12-27T19:50:00Z">
            <w:rPr>
              <w:ins w:id="1463" w:author="rkbansal" w:date="2019-12-27T19:49:00Z"/>
              <w:rFonts w:ascii="Consolas" w:hAnsi="Consolas"/>
              <w:color w:val="000000"/>
              <w:sz w:val="23"/>
              <w:szCs w:val="23"/>
            </w:rPr>
          </w:rPrChange>
        </w:rPr>
        <w:pPrChange w:id="1464"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65"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66" w:author="rkbansal" w:date="2019-12-27T19:53:00Z"/>
          <w:rFonts w:ascii="Cambria" w:hAnsi="Cambria"/>
          <w:color w:val="222635"/>
          <w:sz w:val="29"/>
          <w:szCs w:val="29"/>
        </w:rPr>
      </w:pPr>
      <w:ins w:id="1467"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68" w:author="rkbansal" w:date="2019-12-27T19:53:00Z"/>
          <w:b/>
          <w:bCs/>
          <w:rPrChange w:id="1469" w:author="rkbansal" w:date="2019-12-27T19:53:00Z">
            <w:rPr>
              <w:ins w:id="1470" w:author="rkbansal" w:date="2019-12-27T19:53:00Z"/>
            </w:rPr>
          </w:rPrChange>
        </w:rPr>
        <w:pPrChange w:id="1471" w:author="rkbansal" w:date="2019-12-27T19:53:00Z">
          <w:pPr>
            <w:pStyle w:val="Heading2"/>
            <w:shd w:val="clear" w:color="auto" w:fill="FFFFFF"/>
            <w:spacing w:before="300" w:after="75"/>
          </w:pPr>
        </w:pPrChange>
      </w:pPr>
      <w:ins w:id="1472" w:author="rkbansal" w:date="2019-12-27T19:53:00Z">
        <w:r w:rsidRPr="006C1C8C">
          <w:rPr>
            <w:b/>
            <w:bCs/>
            <w:rPrChange w:id="1473"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74" w:author="rkbansal" w:date="2019-12-27T19:53:00Z"/>
          <w:rFonts w:ascii="Cambria" w:hAnsi="Cambria"/>
          <w:color w:val="222635"/>
          <w:sz w:val="29"/>
          <w:szCs w:val="29"/>
        </w:rPr>
      </w:pPr>
      <w:ins w:id="1475"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76" w:author="rkbansal" w:date="2019-12-27T19:53:00Z"/>
          <w:rFonts w:ascii="Cambria" w:hAnsi="Cambria"/>
          <w:color w:val="222635"/>
          <w:sz w:val="29"/>
          <w:szCs w:val="29"/>
        </w:rPr>
      </w:pPr>
      <w:proofErr w:type="spellStart"/>
      <w:ins w:id="1477"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78" w:author="rkbansal" w:date="2019-12-27T19:53:00Z"/>
          <w:rFonts w:ascii="Cambria" w:hAnsi="Cambria"/>
          <w:color w:val="222635"/>
          <w:sz w:val="29"/>
          <w:szCs w:val="29"/>
        </w:rPr>
      </w:pPr>
      <w:proofErr w:type="spellStart"/>
      <w:ins w:id="1479"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80" w:author="rkbansal" w:date="2019-12-27T19:53:00Z"/>
          <w:rFonts w:ascii="Cambria" w:hAnsi="Cambria"/>
          <w:color w:val="222635"/>
          <w:sz w:val="29"/>
          <w:szCs w:val="29"/>
        </w:rPr>
      </w:pPr>
      <w:proofErr w:type="spellStart"/>
      <w:ins w:id="1481"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482" w:author="rkbansal" w:date="2019-12-27T19:53:00Z"/>
          <w:rFonts w:ascii="Cambria" w:hAnsi="Cambria"/>
          <w:color w:val="222635"/>
          <w:sz w:val="29"/>
          <w:szCs w:val="29"/>
        </w:rPr>
      </w:pPr>
      <w:ins w:id="1483" w:author="rkbansal" w:date="2020-02-17T22:14:00Z">
        <w:r>
          <w:rPr>
            <w:rFonts w:ascii="Cambria" w:hAnsi="Cambria"/>
            <w:color w:val="222635"/>
            <w:sz w:val="29"/>
            <w:szCs w:val="29"/>
          </w:rPr>
          <w:t>Now</w:t>
        </w:r>
      </w:ins>
      <w:ins w:id="1484"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feign</w:delText>
        </w:r>
        <w:r w:rsidRPr="00FB4E73" w:rsidDel="00FB4E73">
          <w:rPr>
            <w:b/>
            <w:bCs/>
            <w:rPrChange w:id="1491"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92" w:author="rkbansal" w:date="2019-12-27T19:43:00Z"/>
          <w:b/>
          <w:bCs/>
          <w:rPrChange w:id="1493" w:author="rkbansal" w:date="2019-12-27T19:48:00Z">
            <w:rPr>
              <w:del w:id="1494" w:author="rkbansal" w:date="2019-12-27T19:43:00Z"/>
              <w:rFonts w:ascii="Consolas" w:hAnsi="Consolas"/>
              <w:color w:val="000000"/>
              <w:sz w:val="23"/>
              <w:szCs w:val="23"/>
            </w:rPr>
          </w:rPrChange>
        </w:rPr>
        <w:pPrChange w:id="149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6" w:author="rkbansal" w:date="2019-12-27T19:43:00Z">
        <w:r w:rsidRPr="00FB4E73" w:rsidDel="00FB4E73">
          <w:rPr>
            <w:rStyle w:val="hl-attribute"/>
            <w:b/>
            <w:bCs/>
            <w:rPrChange w:id="1497"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98"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99" w:author="rkbansal" w:date="2019-12-27T19:43:00Z"/>
          <w:b/>
          <w:bCs/>
          <w:rPrChange w:id="1500" w:author="rkbansal" w:date="2019-12-27T19:48:00Z">
            <w:rPr>
              <w:del w:id="1501" w:author="rkbansal" w:date="2019-12-27T19:43:00Z"/>
              <w:rFonts w:ascii="Consolas" w:hAnsi="Consolas"/>
              <w:color w:val="000000"/>
              <w:sz w:val="23"/>
              <w:szCs w:val="23"/>
            </w:rPr>
          </w:rPrChange>
        </w:rPr>
        <w:pPrChange w:id="150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3" w:author="rkbansal" w:date="2019-12-27T19:43:00Z">
        <w:r w:rsidRPr="00FB4E73" w:rsidDel="00FB4E73">
          <w:rPr>
            <w:rStyle w:val="hl-attribute"/>
            <w:b/>
            <w:bCs/>
            <w:rPrChange w:id="1504" w:author="rkbansal" w:date="2019-12-27T19:48:00Z">
              <w:rPr>
                <w:rStyle w:val="hl-attribute"/>
                <w:rFonts w:ascii="Consolas" w:hAnsi="Consolas"/>
                <w:color w:val="7F007F"/>
                <w:sz w:val="23"/>
                <w:szCs w:val="23"/>
              </w:rPr>
            </w:rPrChange>
          </w:rPr>
          <w:delText xml:space="preserve">    enabled</w:delText>
        </w:r>
        <w:r w:rsidRPr="00FB4E73" w:rsidDel="00FB4E73">
          <w:rPr>
            <w:b/>
            <w:bCs/>
            <w:rPrChange w:id="1505" w:author="rkbansal" w:date="2019-12-27T19:48:00Z">
              <w:rPr>
                <w:rFonts w:ascii="Consolas" w:hAnsi="Consolas"/>
                <w:color w:val="000000"/>
                <w:sz w:val="23"/>
                <w:szCs w:val="23"/>
              </w:rPr>
            </w:rPrChange>
          </w:rPr>
          <w:delText xml:space="preserve">: </w:delText>
        </w:r>
        <w:r w:rsidRPr="00FB4E73" w:rsidDel="00FB4E73">
          <w:rPr>
            <w:rStyle w:val="hl-keyword"/>
            <w:b/>
            <w:bCs/>
            <w:rPrChange w:id="1506"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507" w:author="rkbansal" w:date="2019-12-27T19:43:00Z"/>
          <w:b/>
          <w:bCs/>
          <w:rPrChange w:id="1508" w:author="rkbansal" w:date="2019-12-27T19:48:00Z">
            <w:rPr>
              <w:del w:id="1509" w:author="rkbansal" w:date="2019-12-27T19:43:00Z"/>
              <w:rFonts w:ascii="Consolas" w:hAnsi="Consolas"/>
              <w:color w:val="000000"/>
              <w:sz w:val="23"/>
              <w:szCs w:val="23"/>
            </w:rPr>
          </w:rPrChange>
        </w:rPr>
        <w:pPrChange w:id="151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511" w:author="rkbansal" w:date="2019-12-27T19:43:00Z"/>
          <w:b/>
          <w:bCs/>
          <w:rPrChange w:id="1512" w:author="rkbansal" w:date="2019-12-27T19:48:00Z">
            <w:rPr>
              <w:del w:id="1513" w:author="rkbansal" w:date="2019-12-27T19:43:00Z"/>
              <w:rFonts w:ascii="Consolas" w:hAnsi="Consolas"/>
              <w:color w:val="000000"/>
              <w:sz w:val="23"/>
              <w:szCs w:val="23"/>
            </w:rPr>
          </w:rPrChange>
        </w:rPr>
        <w:pPrChange w:id="15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5" w:author="rkbansal" w:date="2019-12-27T19:43:00Z">
        <w:r w:rsidRPr="00FB4E73" w:rsidDel="00FB4E73">
          <w:rPr>
            <w:rStyle w:val="hl-comment"/>
            <w:b/>
            <w:bCs/>
            <w:rPrChange w:id="1516"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hystrix</w:delText>
        </w:r>
        <w:r w:rsidRPr="00FB4E73" w:rsidDel="00FB4E73">
          <w:rPr>
            <w:b/>
            <w:bCs/>
            <w:rPrChange w:id="1523"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30"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37"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44"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45" w:author="rkbansal" w:date="2019-12-27T19:43:00Z"/>
          <w:b/>
          <w:bCs/>
          <w:rPrChange w:id="1546" w:author="rkbansal" w:date="2019-12-27T19:48:00Z">
            <w:rPr>
              <w:del w:id="1547" w:author="rkbansal" w:date="2019-12-27T19:43:00Z"/>
              <w:rFonts w:ascii="Consolas" w:hAnsi="Consolas"/>
              <w:color w:val="000000"/>
              <w:sz w:val="23"/>
              <w:szCs w:val="23"/>
            </w:rPr>
          </w:rPrChange>
        </w:rPr>
        <w:pPrChange w:id="154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9" w:author="rkbansal" w:date="2019-12-27T19:43:00Z">
        <w:r w:rsidRPr="00FB4E73" w:rsidDel="00FB4E73">
          <w:rPr>
            <w:rStyle w:val="hl-attribute"/>
            <w:b/>
            <w:bCs/>
            <w:rPrChange w:id="1550"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51"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52" w:author="rkbansal" w:date="2019-12-27T19:43:00Z"/>
          <w:b/>
          <w:bCs/>
          <w:rPrChange w:id="1553" w:author="rkbansal" w:date="2019-12-27T19:48:00Z">
            <w:rPr>
              <w:del w:id="1554" w:author="rkbansal" w:date="2019-12-27T19:43:00Z"/>
              <w:rFonts w:ascii="Consolas" w:hAnsi="Consolas"/>
              <w:color w:val="000000"/>
              <w:sz w:val="23"/>
              <w:szCs w:val="23"/>
            </w:rPr>
          </w:rPrChange>
        </w:rPr>
        <w:pPrChange w:id="155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56" w:author="rkbansal" w:date="2019-12-27T19:43:00Z">
        <w:r w:rsidRPr="00FB4E73" w:rsidDel="00FB4E73">
          <w:rPr>
            <w:rStyle w:val="hl-attribute"/>
            <w:b/>
            <w:bCs/>
            <w:rPrChange w:id="1557"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58" w:author="rkbansal" w:date="2019-12-27T19:48:00Z">
              <w:rPr>
                <w:rFonts w:ascii="Consolas" w:hAnsi="Consolas"/>
                <w:color w:val="000000"/>
                <w:sz w:val="23"/>
                <w:szCs w:val="23"/>
              </w:rPr>
            </w:rPrChange>
          </w:rPr>
          <w:delText>: SEMAPHORE</w:delText>
        </w:r>
        <w:bookmarkStart w:id="1559" w:name="_creating_feign_clients_manually"/>
        <w:bookmarkEnd w:id="1559"/>
      </w:del>
    </w:p>
    <w:p w14:paraId="0D0C0733" w14:textId="1D9C67CD" w:rsidR="00803BB9" w:rsidRPr="00FB4E73" w:rsidDel="00FB4E73" w:rsidRDefault="00803BB9">
      <w:pPr>
        <w:pStyle w:val="Heading5"/>
        <w:rPr>
          <w:del w:id="1560" w:author="rkbansal" w:date="2019-12-27T19:43:00Z"/>
          <w:rStyle w:val="Strong"/>
          <w:rPrChange w:id="1561" w:author="rkbansal" w:date="2019-12-27T19:48:00Z">
            <w:rPr>
              <w:del w:id="1562" w:author="rkbansal" w:date="2019-12-27T19:43:00Z"/>
              <w:rStyle w:val="Strong"/>
              <w:rFonts w:ascii="Courier New" w:hAnsi="Courier New" w:cs="Lucida Sans Unicode"/>
              <w:i/>
              <w:iCs/>
              <w:spacing w:val="-3"/>
              <w:sz w:val="20"/>
              <w:szCs w:val="20"/>
              <w:lang w:eastAsia="en-IN"/>
            </w:rPr>
          </w:rPrChange>
        </w:rPr>
        <w:pPrChange w:id="1563" w:author="rkbansal" w:date="2019-12-27T19:48:00Z">
          <w:pPr>
            <w:shd w:val="clear" w:color="auto" w:fill="FFFFFF"/>
            <w:spacing w:after="240" w:line="240" w:lineRule="auto"/>
            <w:ind w:firstLine="714"/>
            <w:jc w:val="both"/>
          </w:pPr>
        </w:pPrChange>
      </w:pPr>
      <w:del w:id="1564" w:author="rkbansal" w:date="2019-12-27T19:43:00Z">
        <w:r w:rsidRPr="00FB4E73" w:rsidDel="00FB4E73">
          <w:rPr>
            <w:rStyle w:val="Strong"/>
            <w:rPrChange w:id="1565"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66" w:author="rkbansal" w:date="2019-12-27T19:48:00Z">
            <w:rPr>
              <w:rStyle w:val="Strong"/>
              <w:rFonts w:eastAsia="Times New Roman" w:cs="Times New Roman"/>
              <w:b w:val="0"/>
              <w:bCs w:val="0"/>
              <w:spacing w:val="-1"/>
              <w:lang w:eastAsia="en-IN"/>
            </w:rPr>
          </w:rPrChange>
        </w:rPr>
        <w:pPrChange w:id="1567"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68"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69" w:author="Rajiv Bansal" w:date="2019-08-04T11:27:00Z"/>
          <w:rFonts w:ascii="Segoe UI" w:hAnsi="Segoe UI" w:cs="Segoe UI"/>
          <w:color w:val="000000"/>
        </w:rPr>
      </w:pPr>
      <w:ins w:id="1570" w:author="Rajiv Bansal" w:date="2019-08-04T11:27:00Z">
        <w:r>
          <w:rPr>
            <w:rFonts w:ascii="Segoe UI" w:hAnsi="Segoe UI" w:cs="Segoe UI"/>
            <w:color w:val="000000"/>
          </w:rPr>
          <w:t>In this Spring cloud tutorial, learn to use </w:t>
        </w:r>
        <w:proofErr w:type="gramStart"/>
        <w:r>
          <w:rPr>
            <w:rStyle w:val="Strong"/>
            <w:rFonts w:ascii="Segoe UI" w:eastAsiaTheme="majorEastAsia" w:hAnsi="Segoe UI" w:cs="Segoe UI"/>
            <w:color w:val="000000"/>
          </w:rPr>
          <w:t>client side</w:t>
        </w:r>
        <w:proofErr w:type="gramEnd"/>
        <w:r>
          <w:rPr>
            <w:rStyle w:val="Strong"/>
            <w:rFonts w:ascii="Segoe UI" w:eastAsiaTheme="majorEastAsia" w:hAnsi="Segoe UI" w:cs="Segoe UI"/>
            <w:color w:val="000000"/>
          </w:rPr>
          <w:t xml:space="preserv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xml:space="preserve"> as </w:t>
        </w:r>
        <w:proofErr w:type="gramStart"/>
        <w:r>
          <w:rPr>
            <w:rFonts w:ascii="Segoe UI" w:hAnsi="Segoe UI" w:cs="Segoe UI"/>
            <w:color w:val="000000"/>
          </w:rPr>
          <w:t>client side</w:t>
        </w:r>
        <w:proofErr w:type="gramEnd"/>
        <w:r>
          <w:rPr>
            <w:rFonts w:ascii="Segoe UI" w:hAnsi="Segoe UI" w:cs="Segoe UI"/>
            <w:color w:val="000000"/>
          </w:rPr>
          <w:t xml:space="preserv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1" w:author="Rajiv Bansal" w:date="2019-08-04T11:27:00Z"/>
          <w:rFonts w:ascii="inherit" w:hAnsi="inherit"/>
          <w:color w:val="000000"/>
          <w:sz w:val="22"/>
          <w:szCs w:val="22"/>
        </w:rPr>
      </w:pPr>
      <w:ins w:id="1572"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3"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4" w:author="Rajiv Bansal" w:date="2019-08-04T11:27:00Z"/>
          <w:rFonts w:ascii="inherit" w:hAnsi="inherit"/>
          <w:color w:val="000000"/>
          <w:sz w:val="22"/>
          <w:szCs w:val="22"/>
        </w:rPr>
      </w:pPr>
      <w:ins w:id="1575"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6" w:author="Rajiv Bansal" w:date="2019-08-04T11:27:00Z"/>
          <w:rFonts w:ascii="inherit" w:hAnsi="inherit"/>
          <w:color w:val="000000"/>
          <w:sz w:val="22"/>
          <w:szCs w:val="22"/>
        </w:rPr>
      </w:pPr>
      <w:ins w:id="1577"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8" w:author="Rajiv Bansal" w:date="2019-08-04T11:27:00Z"/>
          <w:rFonts w:ascii="inherit" w:hAnsi="inherit"/>
          <w:color w:val="000000"/>
          <w:sz w:val="22"/>
          <w:szCs w:val="22"/>
        </w:rPr>
      </w:pPr>
      <w:ins w:id="1579"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0" w:author="Rajiv Bansal" w:date="2019-08-04T11:27:00Z"/>
          <w:rFonts w:ascii="inherit" w:hAnsi="inherit"/>
          <w:color w:val="000000"/>
          <w:sz w:val="22"/>
          <w:szCs w:val="22"/>
        </w:rPr>
      </w:pPr>
      <w:ins w:id="1581"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2" w:author="Rajiv Bansal" w:date="2019-08-04T11:27:00Z"/>
          <w:rFonts w:ascii="inherit" w:hAnsi="inherit"/>
          <w:color w:val="000000"/>
          <w:sz w:val="22"/>
          <w:szCs w:val="22"/>
        </w:rPr>
      </w:pPr>
      <w:ins w:id="1583"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4" w:author="Rajiv Bansal" w:date="2019-08-04T11:27:00Z"/>
          <w:rFonts w:ascii="inherit" w:hAnsi="inherit"/>
          <w:color w:val="000000"/>
          <w:sz w:val="22"/>
          <w:szCs w:val="22"/>
        </w:rPr>
      </w:pPr>
      <w:ins w:id="1585"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86" w:author="Rajiv Bansal" w:date="2019-08-04T11:27:00Z"/>
          <w:rFonts w:ascii="Segoe UI" w:hAnsi="Segoe UI" w:cs="Segoe UI"/>
          <w:color w:val="000000"/>
          <w:sz w:val="36"/>
          <w:szCs w:val="36"/>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 xml:space="preserve">1. Traditional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7AE02E04" w14:textId="77777777" w:rsidR="00423757" w:rsidRDefault="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proofErr w:type="gramStart"/>
      <w:ins w:id="1590" w:author="Rajiv Bansal" w:date="2019-08-04T11:27:00Z">
        <w:r>
          <w:rPr>
            <w:rFonts w:ascii="Segoe UI" w:hAnsi="Segoe UI" w:cs="Segoe UI"/>
            <w:color w:val="000000"/>
          </w:rPr>
          <w:t>Server side</w:t>
        </w:r>
        <w:proofErr w:type="gramEnd"/>
        <w:r>
          <w:rPr>
            <w:rFonts w:ascii="Segoe UI" w:hAnsi="Segoe UI" w:cs="Segoe UI"/>
            <w:color w:val="000000"/>
          </w:rPr>
          <w:t xml:space="preserv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 xml:space="preserve">Load balancer has a public IP and DNS. The client makes a request using that public IP/DNS. Load balancer decides to which internal application server request will be forwarded to. It mainly </w:t>
        </w:r>
        <w:proofErr w:type="gramStart"/>
        <w:r>
          <w:rPr>
            <w:rFonts w:ascii="Segoe UI" w:hAnsi="Segoe UI" w:cs="Segoe UI"/>
            <w:color w:val="000000"/>
          </w:rPr>
          <w:t>use</w:t>
        </w:r>
        <w:proofErr w:type="gramEnd"/>
        <w:r>
          <w:rPr>
            <w:rFonts w:ascii="Segoe UI" w:hAnsi="Segoe UI" w:cs="Segoe UI"/>
            <w:color w:val="000000"/>
          </w:rPr>
          <w:t xml:space="preserve"> round robin or sticky session algorithm. We call it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3EB8D4F4" w14:textId="77777777" w:rsidR="00423757" w:rsidRDefault="00423757">
      <w:pPr>
        <w:pStyle w:val="Heading7"/>
        <w:rPr>
          <w:ins w:id="1593" w:author="Rajiv Bansal" w:date="2019-08-04T11:27:00Z"/>
          <w:rFonts w:ascii="Segoe UI" w:hAnsi="Segoe UI" w:cs="Segoe UI"/>
          <w:color w:val="000000"/>
          <w:sz w:val="29"/>
          <w:szCs w:val="29"/>
        </w:rPr>
        <w:pPrChange w:id="1594" w:author="Rajiv Bansal" w:date="2019-08-04T11:28:00Z">
          <w:pPr>
            <w:pStyle w:val="Heading4"/>
            <w:shd w:val="clear" w:color="auto" w:fill="FFFFFF"/>
            <w:spacing w:before="360" w:after="240"/>
          </w:pPr>
        </w:pPrChange>
      </w:pPr>
      <w:ins w:id="1595"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96" w:author="Rajiv Bansal" w:date="2019-08-04T11:27:00Z"/>
          <w:rFonts w:ascii="Segoe UI" w:hAnsi="Segoe UI" w:cs="Segoe UI"/>
          <w:color w:val="000000"/>
        </w:rPr>
      </w:pPr>
      <w:ins w:id="1597" w:author="Rajiv Bansal" w:date="2019-08-04T11:27:00Z">
        <w:r>
          <w:rPr>
            <w:rFonts w:ascii="Segoe UI" w:hAnsi="Segoe UI" w:cs="Segoe UI"/>
            <w:color w:val="000000"/>
          </w:rPr>
          <w:t xml:space="preserve">Mostly </w:t>
        </w:r>
        <w:proofErr w:type="gramStart"/>
        <w:r>
          <w:rPr>
            <w:rFonts w:ascii="Segoe UI" w:hAnsi="Segoe UI" w:cs="Segoe UI"/>
            <w:color w:val="000000"/>
          </w:rPr>
          <w:t>server side</w:t>
        </w:r>
        <w:proofErr w:type="gramEnd"/>
        <w:r>
          <w:rPr>
            <w:rFonts w:ascii="Segoe UI" w:hAnsi="Segoe UI" w:cs="Segoe UI"/>
            <w:color w:val="000000"/>
          </w:rPr>
          <w:t xml:space="preserve"> load balancing is a manual effort and we need to add/remove instances manually to the load balancer to work. So </w:t>
        </w:r>
        <w:proofErr w:type="gramStart"/>
        <w:r>
          <w:rPr>
            <w:rFonts w:ascii="Segoe UI" w:hAnsi="Segoe UI" w:cs="Segoe UI"/>
            <w:color w:val="000000"/>
          </w:rPr>
          <w:t>ideally</w:t>
        </w:r>
        <w:proofErr w:type="gramEnd"/>
        <w:r>
          <w:rPr>
            <w:rFonts w:ascii="Segoe UI" w:hAnsi="Segoe UI" w:cs="Segoe UI"/>
            <w:color w:val="000000"/>
          </w:rPr>
          <w:t xml:space="preserve">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598" w:author="Rajiv Bansal" w:date="2019-08-04T11:27:00Z"/>
          <w:rFonts w:ascii="Segoe UI" w:hAnsi="Segoe UI" w:cs="Segoe UI"/>
          <w:color w:val="000000"/>
        </w:rPr>
      </w:pPr>
      <w:ins w:id="1599" w:author="Rajiv Bansal" w:date="2019-08-04T11:27:00Z">
        <w:r>
          <w:rPr>
            <w:rFonts w:ascii="Segoe UI" w:hAnsi="Segoe UI" w:cs="Segoe UI"/>
            <w:color w:val="000000"/>
          </w:rPr>
          <w:t xml:space="preserve">Another problem is to have a fail-over policy to provide the client a seamless experience. </w:t>
        </w:r>
        <w:proofErr w:type="gramStart"/>
        <w:r>
          <w:rPr>
            <w:rFonts w:ascii="Segoe UI" w:hAnsi="Segoe UI" w:cs="Segoe UI"/>
            <w:color w:val="000000"/>
          </w:rPr>
          <w:t>Finally</w:t>
        </w:r>
        <w:proofErr w:type="gramEnd"/>
        <w:r>
          <w:rPr>
            <w:rFonts w:ascii="Segoe UI" w:hAnsi="Segoe UI" w:cs="Segoe UI"/>
            <w:color w:val="000000"/>
          </w:rPr>
          <w:t xml:space="preserve"> we need a separate server to host the load balancer instance which has the impact on cost and maintenance.</w:t>
        </w:r>
      </w:ins>
    </w:p>
    <w:p w14:paraId="17FB6AB1" w14:textId="77777777" w:rsidR="00423757" w:rsidRDefault="00423757">
      <w:pPr>
        <w:pStyle w:val="Heading5"/>
        <w:rPr>
          <w:ins w:id="1600" w:author="Rajiv Bansal" w:date="2019-08-04T11:27:00Z"/>
          <w:rFonts w:ascii="Segoe UI" w:hAnsi="Segoe UI" w:cs="Segoe UI"/>
          <w:color w:val="000000"/>
        </w:rPr>
        <w:pPrChange w:id="1601" w:author="Rajiv Bansal" w:date="2019-08-04T11:28:00Z">
          <w:pPr>
            <w:pStyle w:val="Heading2"/>
            <w:pBdr>
              <w:bottom w:val="single" w:sz="6" w:space="4" w:color="EAECEF"/>
            </w:pBdr>
            <w:shd w:val="clear" w:color="auto" w:fill="FFFFFF"/>
            <w:spacing w:before="450" w:after="240"/>
          </w:pPr>
        </w:pPrChange>
      </w:pPr>
      <w:ins w:id="1602" w:author="Rajiv Bansal" w:date="2019-08-04T11:27:00Z">
        <w:r>
          <w:rPr>
            <w:rFonts w:ascii="Segoe UI" w:hAnsi="Segoe UI" w:cs="Segoe UI"/>
            <w:color w:val="000000"/>
          </w:rPr>
          <w:t xml:space="preserve">2. </w:t>
        </w:r>
        <w:proofErr w:type="gramStart"/>
        <w:r>
          <w:rPr>
            <w:rFonts w:ascii="Segoe UI" w:hAnsi="Segoe UI" w:cs="Segoe UI"/>
            <w:color w:val="000000"/>
          </w:rPr>
          <w:t>Client side</w:t>
        </w:r>
        <w:proofErr w:type="gramEnd"/>
        <w:r>
          <w:rPr>
            <w:rFonts w:ascii="Segoe UI" w:hAnsi="Segoe UI" w:cs="Segoe UI"/>
            <w:color w:val="000000"/>
          </w:rPr>
          <w:t xml:space="preserve"> load balancing</w:t>
        </w:r>
      </w:ins>
    </w:p>
    <w:p w14:paraId="2338D45B" w14:textId="77777777" w:rsidR="00423757" w:rsidRDefault="00423757" w:rsidP="00423757">
      <w:pPr>
        <w:pStyle w:val="NormalWeb"/>
        <w:shd w:val="clear" w:color="auto" w:fill="FFFFFF"/>
        <w:spacing w:before="150" w:beforeAutospacing="0" w:after="240" w:afterAutospacing="0"/>
        <w:rPr>
          <w:ins w:id="1603" w:author="Rajiv Bansal" w:date="2019-08-04T11:27:00Z"/>
          <w:rFonts w:ascii="Segoe UI" w:hAnsi="Segoe UI" w:cs="Segoe UI"/>
          <w:color w:val="000000"/>
        </w:rPr>
      </w:pPr>
      <w:ins w:id="1604" w:author="Rajiv Bansal" w:date="2019-08-04T11:27:00Z">
        <w:r>
          <w:rPr>
            <w:rFonts w:ascii="Segoe UI" w:hAnsi="Segoe UI" w:cs="Segoe UI"/>
            <w:color w:val="000000"/>
          </w:rPr>
          <w:t xml:space="preserve">To overcome the problems of traditional load balancing, </w:t>
        </w:r>
        <w:proofErr w:type="gramStart"/>
        <w:r>
          <w:rPr>
            <w:rFonts w:ascii="Segoe UI" w:hAnsi="Segoe UI" w:cs="Segoe UI"/>
            <w:color w:val="000000"/>
          </w:rPr>
          <w:t>client side</w:t>
        </w:r>
        <w:proofErr w:type="gramEnd"/>
        <w:r>
          <w:rPr>
            <w:rFonts w:ascii="Segoe UI" w:hAnsi="Segoe UI" w:cs="Segoe UI"/>
            <w:color w:val="000000"/>
          </w:rPr>
          <w:t xml:space="preserv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605" w:author="Rajiv Bansal" w:date="2019-08-04T11:27:00Z"/>
          <w:rFonts w:ascii="Segoe UI" w:hAnsi="Segoe UI" w:cs="Segoe UI"/>
          <w:color w:val="000000"/>
        </w:rPr>
      </w:pPr>
      <w:ins w:id="1606" w:author="Rajiv Bansal" w:date="2019-08-04T11:27:00Z">
        <w:r>
          <w:rPr>
            <w:rFonts w:ascii="Segoe UI" w:hAnsi="Segoe UI" w:cs="Segoe UI"/>
            <w:color w:val="000000"/>
          </w:rPr>
          <w:t xml:space="preserve">Now let’s visualize the big picture. In microservice architecture, we will have to develop many microservices and each microservice may have multiple instances in the ecosystem. To overcome this </w:t>
        </w:r>
        <w:proofErr w:type="gramStart"/>
        <w:r>
          <w:rPr>
            <w:rFonts w:ascii="Segoe UI" w:hAnsi="Segoe UI" w:cs="Segoe UI"/>
            <w:color w:val="000000"/>
          </w:rPr>
          <w:t>complexity</w:t>
        </w:r>
        <w:proofErr w:type="gramEnd"/>
        <w:r>
          <w:rPr>
            <w:rFonts w:ascii="Segoe UI" w:hAnsi="Segoe UI" w:cs="Segoe UI"/>
            <w:color w:val="000000"/>
          </w:rPr>
          <w:t xml:space="preserve">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607" w:author="Rajiv Bansal" w:date="2019-08-04T11:27:00Z"/>
          <w:rFonts w:ascii="Segoe UI" w:hAnsi="Segoe UI" w:cs="Segoe UI"/>
          <w:color w:val="000000"/>
        </w:rPr>
      </w:pPr>
      <w:ins w:id="1608"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609" w:author="Rajiv Bansal" w:date="2019-08-04T11:27:00Z"/>
          <w:rFonts w:ascii="Segoe UI" w:hAnsi="Segoe UI" w:cs="Segoe UI"/>
          <w:color w:val="000000"/>
        </w:rPr>
      </w:pPr>
      <w:ins w:id="1610" w:author="Rajiv Bansal" w:date="2019-08-04T11:27:00Z">
        <w:r>
          <w:rPr>
            <w:rFonts w:ascii="Segoe UI" w:hAnsi="Segoe UI" w:cs="Segoe UI"/>
            <w:color w:val="000000"/>
          </w:rPr>
          <w:t xml:space="preserve">Here the </w:t>
        </w:r>
        <w:proofErr w:type="gramStart"/>
        <w:r>
          <w:rPr>
            <w:rFonts w:ascii="Segoe UI" w:hAnsi="Segoe UI" w:cs="Segoe UI"/>
            <w:color w:val="000000"/>
          </w:rPr>
          <w:t>client side</w:t>
        </w:r>
        <w:proofErr w:type="gramEnd"/>
        <w:r>
          <w:rPr>
            <w:rFonts w:ascii="Segoe UI" w:hAnsi="Segoe UI" w:cs="Segoe UI"/>
            <w:color w:val="000000"/>
          </w:rPr>
          <w:t xml:space="preserv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611" w:author="Rajiv Bansal" w:date="2019-08-04T11:27:00Z"/>
          <w:rFonts w:ascii="Segoe UI" w:hAnsi="Segoe UI" w:cs="Segoe UI"/>
          <w:color w:val="000000"/>
        </w:rPr>
        <w:pPrChange w:id="1612" w:author="Rajiv Bansal" w:date="2019-08-04T11:28:00Z">
          <w:pPr>
            <w:pStyle w:val="Heading2"/>
            <w:pBdr>
              <w:bottom w:val="single" w:sz="6" w:space="4" w:color="EAECEF"/>
            </w:pBdr>
            <w:shd w:val="clear" w:color="auto" w:fill="FFFFFF"/>
            <w:spacing w:before="450" w:after="240"/>
          </w:pPr>
        </w:pPrChange>
      </w:pPr>
      <w:ins w:id="1613" w:author="Rajiv Bansal" w:date="2019-08-04T11:27:00Z">
        <w:r>
          <w:rPr>
            <w:rFonts w:ascii="Segoe UI" w:hAnsi="Segoe UI" w:cs="Segoe UI"/>
            <w:color w:val="000000"/>
          </w:rPr>
          <w:lastRenderedPageBreak/>
          <w:t xml:space="preserve">3. Netflix ribbon –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0E0FA98D" w14:textId="77777777" w:rsidR="00423757" w:rsidRDefault="00423757" w:rsidP="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 xml:space="preserve">Netflix ribbon from Spring Cloud family provides such facility to set up </w:t>
        </w:r>
        <w:proofErr w:type="gramStart"/>
        <w:r>
          <w:rPr>
            <w:rFonts w:ascii="Segoe UI" w:hAnsi="Segoe UI" w:cs="Segoe UI"/>
            <w:color w:val="000000"/>
          </w:rPr>
          <w:t>client side</w:t>
        </w:r>
        <w:proofErr w:type="gramEnd"/>
        <w:r>
          <w:rPr>
            <w:rFonts w:ascii="Segoe UI" w:hAnsi="Segoe UI" w:cs="Segoe UI"/>
            <w:color w:val="000000"/>
          </w:rPr>
          <w:t xml:space="preserve"> load balancing along with the service registry component. Spring boot has very nice way of configuring ribbon </w:t>
        </w:r>
        <w:proofErr w:type="gramStart"/>
        <w:r>
          <w:rPr>
            <w:rFonts w:ascii="Segoe UI" w:hAnsi="Segoe UI" w:cs="Segoe UI"/>
            <w:color w:val="000000"/>
          </w:rPr>
          <w:t>client side</w:t>
        </w:r>
        <w:proofErr w:type="gramEnd"/>
        <w:r>
          <w:rPr>
            <w:rFonts w:ascii="Segoe UI" w:hAnsi="Segoe UI" w:cs="Segoe UI"/>
            <w:color w:val="000000"/>
          </w:rPr>
          <w:t xml:space="preserv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16" w:author="Rajiv Bansal" w:date="2019-08-04T11:27:00Z"/>
          <w:rFonts w:ascii="Segoe UI" w:hAnsi="Segoe UI" w:cs="Segoe UI"/>
          <w:color w:val="000000"/>
        </w:rPr>
      </w:pPr>
      <w:ins w:id="1617"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18" w:author="Rajiv Bansal" w:date="2019-08-04T11:27:00Z"/>
          <w:rFonts w:ascii="Segoe UI" w:hAnsi="Segoe UI" w:cs="Segoe UI"/>
          <w:color w:val="000000"/>
        </w:rPr>
      </w:pPr>
      <w:ins w:id="1619"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20" w:author="Rajiv Bansal" w:date="2019-08-04T11:27:00Z"/>
          <w:rFonts w:ascii="Segoe UI" w:hAnsi="Segoe UI" w:cs="Segoe UI"/>
          <w:color w:val="000000"/>
        </w:rPr>
      </w:pPr>
      <w:ins w:id="1621"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22" w:author="Rajiv Bansal" w:date="2019-08-04T11:27:00Z"/>
          <w:rFonts w:ascii="Segoe UI" w:hAnsi="Segoe UI" w:cs="Segoe UI"/>
          <w:color w:val="000000"/>
        </w:rPr>
      </w:pPr>
      <w:ins w:id="1623"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24" w:author="Rajiv Bansal" w:date="2019-08-04T11:27:00Z"/>
          <w:rFonts w:ascii="Segoe UI" w:hAnsi="Segoe UI" w:cs="Segoe UI"/>
          <w:color w:val="000000"/>
        </w:rPr>
      </w:pPr>
      <w:ins w:id="1625"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26"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27" w:author="Rajiv Bansal" w:date="2019-08-04T11:27:00Z"/>
              </w:rPr>
            </w:pPr>
            <w:ins w:id="1628" w:author="Rajiv Bansal" w:date="2019-08-04T11:27:00Z">
              <w:r>
                <w:t>pom.xml</w:t>
              </w:r>
            </w:ins>
          </w:p>
        </w:tc>
      </w:tr>
      <w:tr w:rsidR="00423757" w14:paraId="3867CCA5" w14:textId="77777777" w:rsidTr="00423757">
        <w:trPr>
          <w:ins w:id="1629" w:author="Rajiv Bansal" w:date="2019-08-04T11:27:00Z"/>
        </w:trPr>
        <w:tc>
          <w:tcPr>
            <w:tcW w:w="15495" w:type="dxa"/>
            <w:vAlign w:val="center"/>
            <w:hideMark/>
          </w:tcPr>
          <w:p w14:paraId="408A0C3F" w14:textId="77777777" w:rsidR="00423757" w:rsidRDefault="00423757" w:rsidP="00423757">
            <w:pPr>
              <w:rPr>
                <w:ins w:id="1630" w:author="Rajiv Bansal" w:date="2019-08-04T11:27:00Z"/>
              </w:rPr>
            </w:pPr>
            <w:ins w:id="1631" w:author="Rajiv Bansal" w:date="2019-08-04T11:27:00Z">
              <w:r>
                <w:rPr>
                  <w:rStyle w:val="HTMLCode"/>
                  <w:rFonts w:eastAsiaTheme="minorHAnsi"/>
                </w:rPr>
                <w:t>&lt;dependency&gt;</w:t>
              </w:r>
            </w:ins>
          </w:p>
          <w:p w14:paraId="0B04A588" w14:textId="77777777" w:rsidR="00423757" w:rsidRDefault="00423757" w:rsidP="00423757">
            <w:pPr>
              <w:rPr>
                <w:ins w:id="1632" w:author="Rajiv Bansal" w:date="2019-08-04T11:27:00Z"/>
              </w:rPr>
            </w:pPr>
            <w:ins w:id="1633" w:author="Rajiv Bansal" w:date="2019-08-04T11:27:00Z">
              <w:r>
                <w:rPr>
                  <w:rStyle w:val="HTMLCode"/>
                  <w:rFonts w:eastAsiaTheme="minorHAnsi"/>
                  <w:color w:val="FF0779"/>
                </w:rPr>
                <w:t>    </w:t>
              </w:r>
              <w:proofErr w:type="gramStart"/>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proofErr w:type="gram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634" w:author="Rajiv Bansal" w:date="2019-08-04T11:27:00Z"/>
              </w:rPr>
            </w:pPr>
            <w:ins w:id="1635"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636" w:author="Rajiv Bansal" w:date="2019-08-04T11:27:00Z"/>
              </w:rPr>
            </w:pPr>
            <w:ins w:id="1637"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38" w:author="Rajiv Bansal" w:date="2019-08-04T11:27:00Z"/>
              </w:rPr>
            </w:pPr>
            <w:ins w:id="1639" w:author="Rajiv Bansal" w:date="2019-08-04T11:27:00Z">
              <w:r>
                <w:rPr>
                  <w:rStyle w:val="HTMLCode"/>
                  <w:rFonts w:eastAsiaTheme="minorHAnsi"/>
                </w:rPr>
                <w:t>&lt;/dependency&gt;</w:t>
              </w:r>
            </w:ins>
          </w:p>
        </w:tc>
      </w:tr>
    </w:tbl>
    <w:p w14:paraId="0122B8B3" w14:textId="77777777" w:rsidR="00423757" w:rsidRDefault="00423757">
      <w:pPr>
        <w:pStyle w:val="Heading5"/>
        <w:rPr>
          <w:ins w:id="1640" w:author="Rajiv Bansal" w:date="2019-08-04T11:27:00Z"/>
          <w:rFonts w:ascii="Segoe UI" w:hAnsi="Segoe UI" w:cs="Segoe UI"/>
          <w:color w:val="000000"/>
          <w:sz w:val="36"/>
          <w:szCs w:val="36"/>
        </w:rPr>
        <w:pPrChange w:id="1641" w:author="Rajiv Bansal" w:date="2019-08-04T11:28:00Z">
          <w:pPr>
            <w:pStyle w:val="Heading2"/>
            <w:pBdr>
              <w:bottom w:val="single" w:sz="6" w:space="4" w:color="EAECEF"/>
            </w:pBdr>
            <w:shd w:val="clear" w:color="auto" w:fill="FFFFFF"/>
            <w:spacing w:before="450" w:after="240"/>
          </w:pPr>
        </w:pPrChange>
      </w:pPr>
      <w:ins w:id="1642"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43" w:author="Rajiv Bansal" w:date="2019-08-04T11:27:00Z"/>
          <w:rFonts w:ascii="Segoe UI" w:hAnsi="Segoe UI" w:cs="Segoe UI"/>
          <w:color w:val="000000"/>
          <w:sz w:val="29"/>
          <w:szCs w:val="29"/>
        </w:rPr>
        <w:pPrChange w:id="1644" w:author="Rajiv Bansal" w:date="2019-08-04T11:28:00Z">
          <w:pPr>
            <w:pStyle w:val="Heading4"/>
            <w:shd w:val="clear" w:color="auto" w:fill="FFFFFF"/>
            <w:spacing w:before="360" w:after="240"/>
          </w:pPr>
        </w:pPrChange>
      </w:pPr>
      <w:ins w:id="1645"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50" w:author="Rajiv Bansal" w:date="2019-08-04T11:27:00Z"/>
          <w:rFonts w:ascii="Segoe UI" w:hAnsi="Segoe UI" w:cs="Segoe UI"/>
          <w:color w:val="000000"/>
        </w:rPr>
      </w:pPr>
      <w:ins w:id="1651"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52" w:author="Rajiv Bansal" w:date="2019-08-04T11:27:00Z"/>
          <w:rFonts w:ascii="Segoe UI" w:hAnsi="Segoe UI" w:cs="Segoe UI"/>
          <w:color w:val="000000"/>
        </w:rPr>
      </w:pPr>
      <w:ins w:id="1653" w:author="Rajiv Bansal" w:date="2019-08-04T11:27:00Z">
        <w:r>
          <w:rPr>
            <w:rFonts w:ascii="Segoe UI" w:hAnsi="Segoe UI" w:cs="Segoe UI"/>
            <w:color w:val="000000"/>
          </w:rPr>
          <w:t xml:space="preserve">Ribbon as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1AD6AC59" w14:textId="77777777" w:rsidR="00423757" w:rsidRDefault="00423757">
      <w:pPr>
        <w:pStyle w:val="NormalWeb"/>
        <w:shd w:val="clear" w:color="auto" w:fill="FFFFFF"/>
        <w:spacing w:before="150" w:beforeAutospacing="0" w:after="240" w:afterAutospacing="0"/>
        <w:rPr>
          <w:ins w:id="1654" w:author="Rajiv Bansal" w:date="2019-08-04T11:27:00Z"/>
          <w:rFonts w:ascii="Segoe UI" w:hAnsi="Segoe UI" w:cs="Segoe UI"/>
          <w:color w:val="000000"/>
        </w:rPr>
      </w:pPr>
      <w:ins w:id="1655"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56" w:author="Rajiv Bansal" w:date="2019-08-04T11:27:00Z"/>
          <w:rFonts w:ascii="Segoe UI" w:hAnsi="Segoe UI" w:cs="Segoe UI"/>
          <w:color w:val="000000"/>
        </w:rPr>
      </w:pPr>
      <w:ins w:id="1657"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58" w:author="Rajiv Bansal" w:date="2019-08-04T11:27:00Z"/>
          <w:rFonts w:ascii="Segoe UI" w:hAnsi="Segoe UI" w:cs="Segoe UI"/>
          <w:color w:val="000000"/>
        </w:rPr>
      </w:pPr>
      <w:ins w:id="1659"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60" w:author="Rajiv Bansal" w:date="2019-08-04T11:27:00Z"/>
          <w:rFonts w:ascii="Segoe UI" w:hAnsi="Segoe UI" w:cs="Segoe UI"/>
          <w:color w:val="000000"/>
        </w:rPr>
      </w:pPr>
      <w:ins w:id="1661"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62" w:author="Rajiv Bansal" w:date="2019-08-04T11:27:00Z"/>
          <w:rFonts w:ascii="Segoe UI" w:hAnsi="Segoe UI" w:cs="Segoe UI"/>
          <w:color w:val="000000"/>
        </w:rPr>
      </w:pPr>
      <w:ins w:id="1663"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64" w:author="Rajiv Bansal" w:date="2019-08-04T11:27:00Z"/>
          <w:rFonts w:ascii="Segoe UI" w:hAnsi="Segoe UI" w:cs="Segoe UI"/>
          <w:color w:val="000000"/>
          <w:sz w:val="29"/>
          <w:szCs w:val="29"/>
        </w:rPr>
        <w:pPrChange w:id="1665" w:author="Rajiv Bansal" w:date="2019-08-04T11:28:00Z">
          <w:pPr>
            <w:pStyle w:val="Heading4"/>
            <w:shd w:val="clear" w:color="auto" w:fill="FFFFFF"/>
            <w:spacing w:before="360" w:after="240"/>
          </w:pPr>
        </w:pPrChange>
      </w:pPr>
      <w:ins w:id="1666"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67" w:author="Rajiv Bansal" w:date="2019-08-04T11:27:00Z"/>
          <w:rFonts w:ascii="Segoe UI" w:hAnsi="Segoe UI" w:cs="Segoe UI"/>
          <w:color w:val="000000"/>
        </w:rPr>
      </w:pPr>
      <w:ins w:id="1668"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69" w:author="Rajiv Bansal" w:date="2019-08-04T11:27:00Z"/>
          <w:rFonts w:ascii="Segoe UI" w:hAnsi="Segoe UI" w:cs="Segoe UI"/>
          <w:color w:val="000000"/>
        </w:rPr>
      </w:pPr>
      <w:ins w:id="1670"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71" w:author="Rajiv Bansal" w:date="2019-08-04T11:27:00Z"/>
          <w:rFonts w:ascii="Times New Roman" w:hAnsi="Times New Roman" w:cs="Times New Roman"/>
        </w:rPr>
      </w:pPr>
      <w:ins w:id="1672"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73" w:author="Rajiv Bansal" w:date="2019-08-04T11:27:00Z"/>
          <w:rFonts w:ascii="Segoe UI" w:hAnsi="Segoe UI" w:cs="Segoe UI"/>
          <w:color w:val="000000"/>
        </w:rPr>
        <w:pPrChange w:id="1674" w:author="Rajiv Bansal" w:date="2019-08-04T11:28:00Z">
          <w:pPr>
            <w:pStyle w:val="Heading6"/>
            <w:shd w:val="clear" w:color="auto" w:fill="FFFFFF"/>
            <w:spacing w:before="360" w:after="240"/>
          </w:pPr>
        </w:pPrChange>
      </w:pPr>
      <w:ins w:id="1675"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76" w:author="Rajiv Bansal" w:date="2019-08-04T11:27:00Z"/>
          <w:rFonts w:ascii="Segoe UI" w:hAnsi="Segoe UI" w:cs="Segoe UI"/>
          <w:color w:val="000000"/>
        </w:rPr>
      </w:pPr>
      <w:ins w:id="1677"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78"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79" w:author="Rajiv Bansal" w:date="2019-08-04T11:27:00Z"/>
              </w:rPr>
            </w:pPr>
            <w:ins w:id="1680" w:author="Rajiv Bansal" w:date="2019-08-04T11:27:00Z">
              <w:r>
                <w:t>MyRestController.java</w:t>
              </w:r>
            </w:ins>
          </w:p>
        </w:tc>
      </w:tr>
      <w:tr w:rsidR="00423757" w14:paraId="7A05F5C2" w14:textId="77777777" w:rsidTr="00423757">
        <w:trPr>
          <w:ins w:id="1681" w:author="Rajiv Bansal" w:date="2019-08-04T11:27:00Z"/>
        </w:trPr>
        <w:tc>
          <w:tcPr>
            <w:tcW w:w="15495" w:type="dxa"/>
            <w:vAlign w:val="center"/>
            <w:hideMark/>
          </w:tcPr>
          <w:p w14:paraId="10A7634A" w14:textId="77777777" w:rsidR="00423757" w:rsidRDefault="00423757">
            <w:pPr>
              <w:rPr>
                <w:ins w:id="1682" w:author="Rajiv Bansal" w:date="2019-08-04T11:27:00Z"/>
              </w:rPr>
            </w:pPr>
            <w:ins w:id="1683" w:author="Rajiv Bansal" w:date="2019-08-04T11:27:00Z">
              <w:r>
                <w:rPr>
                  <w:rStyle w:val="HTMLCode"/>
                  <w:rFonts w:eastAsiaTheme="minorHAnsi"/>
                </w:rPr>
                <w:lastRenderedPageBreak/>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0098C9E8" w14:textId="77777777" w:rsidR="00423757" w:rsidRDefault="00423757">
            <w:pPr>
              <w:rPr>
                <w:ins w:id="1684" w:author="Rajiv Bansal" w:date="2019-08-04T11:27:00Z"/>
              </w:rPr>
            </w:pPr>
            <w:ins w:id="1685" w:author="Rajiv Bansal" w:date="2019-08-04T11:27:00Z">
              <w:r>
                <w:t> </w:t>
              </w:r>
            </w:ins>
          </w:p>
          <w:p w14:paraId="0086695B" w14:textId="77777777" w:rsidR="00423757" w:rsidRDefault="00423757">
            <w:pPr>
              <w:rPr>
                <w:ins w:id="1686" w:author="Rajiv Bansal" w:date="2019-08-04T11:27:00Z"/>
              </w:rPr>
            </w:pPr>
            <w:ins w:id="1687"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3F8471A5" w14:textId="77777777" w:rsidR="00423757" w:rsidRDefault="00423757">
            <w:pPr>
              <w:rPr>
                <w:ins w:id="1688" w:author="Rajiv Bansal" w:date="2019-08-04T11:27:00Z"/>
              </w:rPr>
            </w:pPr>
            <w:ins w:id="1689" w:author="Rajiv Bansal" w:date="2019-08-04T11:27:00Z">
              <w:r>
                <w:rPr>
                  <w:rStyle w:val="HTMLCode"/>
                  <w:rFonts w:eastAsiaTheme="minorHAnsi"/>
                </w:rPr>
                <w:t>import</w:t>
              </w:r>
              <w:r>
                <w:t> </w:t>
              </w:r>
              <w:proofErr w:type="spellStart"/>
              <w:proofErr w:type="gramStart"/>
              <w:r>
                <w:rPr>
                  <w:rStyle w:val="HTMLCode"/>
                  <w:rFonts w:eastAsiaTheme="minorHAnsi"/>
                </w:rPr>
                <w:t>org.springframework.core.env.Environment</w:t>
              </w:r>
              <w:proofErr w:type="spellEnd"/>
              <w:proofErr w:type="gramEnd"/>
              <w:r>
                <w:rPr>
                  <w:rStyle w:val="HTMLCode"/>
                  <w:rFonts w:eastAsiaTheme="minorHAnsi"/>
                </w:rPr>
                <w:t>;</w:t>
              </w:r>
            </w:ins>
          </w:p>
          <w:p w14:paraId="5708A503" w14:textId="77777777" w:rsidR="00423757" w:rsidRDefault="00423757">
            <w:pPr>
              <w:rPr>
                <w:ins w:id="1690" w:author="Rajiv Bansal" w:date="2019-08-04T11:27:00Z"/>
              </w:rPr>
            </w:pPr>
            <w:ins w:id="1691"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.annotation.GetMapping</w:t>
              </w:r>
              <w:proofErr w:type="spellEnd"/>
              <w:r>
                <w:rPr>
                  <w:rStyle w:val="HTMLCode"/>
                  <w:rFonts w:eastAsiaTheme="minorHAnsi"/>
                </w:rPr>
                <w:t>;</w:t>
              </w:r>
            </w:ins>
          </w:p>
          <w:p w14:paraId="01AF3C0F" w14:textId="77777777" w:rsidR="00423757" w:rsidRDefault="00423757">
            <w:pPr>
              <w:rPr>
                <w:ins w:id="1692" w:author="Rajiv Bansal" w:date="2019-08-04T11:27:00Z"/>
              </w:rPr>
            </w:pPr>
            <w:ins w:id="1693"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A9FC85E" w14:textId="77777777" w:rsidR="00423757" w:rsidRDefault="00423757">
            <w:pPr>
              <w:rPr>
                <w:ins w:id="1694" w:author="Rajiv Bansal" w:date="2019-08-04T11:27:00Z"/>
              </w:rPr>
            </w:pPr>
            <w:ins w:id="1695" w:author="Rajiv Bansal" w:date="2019-08-04T11:27:00Z">
              <w:r>
                <w:t> </w:t>
              </w:r>
            </w:ins>
          </w:p>
          <w:p w14:paraId="1ED68B7B" w14:textId="77777777" w:rsidR="00423757" w:rsidRDefault="00423757">
            <w:pPr>
              <w:rPr>
                <w:ins w:id="1696" w:author="Rajiv Bansal" w:date="2019-08-04T11:27:00Z"/>
              </w:rPr>
            </w:pPr>
            <w:ins w:id="1697" w:author="Rajiv Bansal" w:date="2019-08-04T11:27:00Z">
              <w:r>
                <w:rPr>
                  <w:rStyle w:val="HTMLCode"/>
                  <w:rFonts w:eastAsiaTheme="minorHAnsi"/>
                </w:rPr>
                <w:t>@RestController</w:t>
              </w:r>
            </w:ins>
          </w:p>
          <w:p w14:paraId="27B1A32F" w14:textId="77777777" w:rsidR="00423757" w:rsidRDefault="00423757">
            <w:pPr>
              <w:rPr>
                <w:ins w:id="1698" w:author="Rajiv Bansal" w:date="2019-08-04T11:27:00Z"/>
              </w:rPr>
            </w:pPr>
            <w:ins w:id="1699"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700" w:author="Rajiv Bansal" w:date="2019-08-04T11:27:00Z"/>
              </w:rPr>
            </w:pPr>
            <w:ins w:id="1701" w:author="Rajiv Bansal" w:date="2019-08-04T11:27:00Z">
              <w:r>
                <w:t> </w:t>
              </w:r>
            </w:ins>
          </w:p>
          <w:p w14:paraId="504B861D" w14:textId="77777777" w:rsidR="00423757" w:rsidRDefault="00423757">
            <w:pPr>
              <w:rPr>
                <w:ins w:id="1702" w:author="Rajiv Bansal" w:date="2019-08-04T11:27:00Z"/>
              </w:rPr>
            </w:pPr>
            <w:ins w:id="1703"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706" w:author="Rajiv Bansal" w:date="2019-08-04T11:27:00Z"/>
              </w:rPr>
            </w:pPr>
            <w:ins w:id="1707" w:author="Rajiv Bansal" w:date="2019-08-04T11:27:00Z">
              <w:r>
                <w:t> </w:t>
              </w:r>
            </w:ins>
          </w:p>
          <w:p w14:paraId="24CF529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w:t>
              </w:r>
              <w:proofErr w:type="gramStart"/>
              <w:r>
                <w:rPr>
                  <w:rStyle w:val="HTMLCode"/>
                  <w:rFonts w:eastAsiaTheme="minorHAnsi"/>
                </w:rPr>
                <w:t>GetMapping(</w:t>
              </w:r>
              <w:proofErr w:type="gramEnd"/>
              <w:r>
                <w:rPr>
                  <w:rStyle w:val="HTMLCode"/>
                  <w:rFonts w:eastAsiaTheme="minorHAnsi"/>
                </w:rPr>
                <w:t>"/")</w:t>
              </w:r>
            </w:ins>
          </w:p>
          <w:p w14:paraId="40A01929" w14:textId="77777777" w:rsidR="00423757" w:rsidRDefault="00423757">
            <w:pPr>
              <w:rPr>
                <w:ins w:id="1710" w:author="Rajiv Bansal" w:date="2019-08-04T11:27:00Z"/>
              </w:rPr>
            </w:pPr>
            <w:ins w:id="1711"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health(</w:t>
              </w:r>
              <w:proofErr w:type="gramEnd"/>
              <w:r>
                <w:rPr>
                  <w:rStyle w:val="HTMLCode"/>
                  <w:rFonts w:eastAsiaTheme="minorHAnsi"/>
                </w:rPr>
                <w:t>) {</w:t>
              </w:r>
            </w:ins>
          </w:p>
          <w:p w14:paraId="58F21D79"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14" w:author="Rajiv Bansal" w:date="2019-08-04T11:27:00Z"/>
              </w:rPr>
            </w:pPr>
            <w:ins w:id="1715"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16" w:author="Rajiv Bansal" w:date="2019-08-04T11:27:00Z"/>
              </w:rPr>
            </w:pPr>
            <w:ins w:id="1717" w:author="Rajiv Bansal" w:date="2019-08-04T11:27:00Z">
              <w:r>
                <w:t> </w:t>
              </w:r>
            </w:ins>
          </w:p>
          <w:p w14:paraId="730738A1" w14:textId="77777777" w:rsidR="00423757" w:rsidRDefault="00423757">
            <w:pPr>
              <w:rPr>
                <w:ins w:id="1718" w:author="Rajiv Bansal" w:date="2019-08-04T11:27:00Z"/>
              </w:rPr>
            </w:pPr>
            <w:ins w:id="1719"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backend(</w:t>
              </w:r>
              <w:proofErr w:type="gramEnd"/>
              <w:r>
                <w:rPr>
                  <w:rStyle w:val="HTMLCode"/>
                  <w:rFonts w:eastAsiaTheme="minorHAnsi"/>
                </w:rPr>
                <w:t>) {</w:t>
              </w:r>
            </w:ins>
          </w:p>
          <w:p w14:paraId="65AC43F6"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proofErr w:type="gramStart"/>
              <w:r>
                <w:rPr>
                  <w:rStyle w:val="HTMLCode"/>
                  <w:rFonts w:eastAsiaTheme="minorHAnsi"/>
                </w:rPr>
                <w:t>MyRestController</w:t>
              </w:r>
              <w:proofErr w:type="spellEnd"/>
              <w:r>
                <w:rPr>
                  <w:rStyle w:val="HTMLCode"/>
                  <w:rFonts w:eastAsiaTheme="minorHAnsi"/>
                </w:rPr>
                <w:t>::</w:t>
              </w:r>
              <w:proofErr w:type="gramEnd"/>
              <w:r>
                <w:rPr>
                  <w:rStyle w:val="HTMLCode"/>
                  <w:rFonts w:eastAsiaTheme="minorHAnsi"/>
                </w:rPr>
                <w:t>backend...");</w:t>
              </w:r>
            </w:ins>
          </w:p>
          <w:p w14:paraId="1CB829A2" w14:textId="77777777" w:rsidR="00423757" w:rsidRDefault="00423757">
            <w:pPr>
              <w:rPr>
                <w:ins w:id="1724" w:author="Rajiv Bansal" w:date="2019-08-04T11:27:00Z"/>
              </w:rPr>
            </w:pPr>
            <w:ins w:id="1725" w:author="Rajiv Bansal" w:date="2019-08-04T11:27:00Z">
              <w:r>
                <w:t> </w:t>
              </w:r>
            </w:ins>
          </w:p>
          <w:p w14:paraId="6021E997" w14:textId="77777777" w:rsidR="00423757" w:rsidRDefault="00423757">
            <w:pPr>
              <w:rPr>
                <w:ins w:id="1726" w:author="Rajiv Bansal" w:date="2019-08-04T11:27:00Z"/>
              </w:rPr>
            </w:pPr>
            <w:ins w:id="1727"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proofErr w:type="gramStart"/>
              <w:r>
                <w:rPr>
                  <w:rStyle w:val="HTMLCode"/>
                  <w:rFonts w:eastAsiaTheme="minorHAnsi"/>
                </w:rPr>
                <w:t>environment.getProperty</w:t>
              </w:r>
              <w:proofErr w:type="spellEnd"/>
              <w:proofErr w:type="gram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728" w:author="Rajiv Bansal" w:date="2019-08-04T11:27:00Z"/>
              </w:rPr>
            </w:pPr>
            <w:ins w:id="1729" w:author="Rajiv Bansal" w:date="2019-08-04T11:27:00Z">
              <w:r>
                <w:t> </w:t>
              </w:r>
            </w:ins>
          </w:p>
          <w:p w14:paraId="19A894DA" w14:textId="77777777" w:rsidR="00423757" w:rsidRDefault="00423757">
            <w:pPr>
              <w:rPr>
                <w:ins w:id="1730" w:author="Rajiv Bansal" w:date="2019-08-04T11:27:00Z"/>
              </w:rPr>
            </w:pPr>
            <w:ins w:id="1731"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w:t>
              </w:r>
              <w:proofErr w:type="gramStart"/>
              <w:r>
                <w:rPr>
                  <w:rStyle w:val="HTMLCode"/>
                  <w:rFonts w:eastAsiaTheme="minorHAnsi"/>
                </w:rPr>
                <w:t>Port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732" w:author="Rajiv Bansal" w:date="2019-08-04T11:27:00Z"/>
              </w:rPr>
            </w:pPr>
            <w:ins w:id="1733" w:author="Rajiv Bansal" w:date="2019-08-04T11:27:00Z">
              <w:r>
                <w:t> </w:t>
              </w:r>
            </w:ins>
          </w:p>
          <w:p w14:paraId="3D69AFD4" w14:textId="77777777" w:rsidR="00423757" w:rsidRDefault="00423757">
            <w:pPr>
              <w:rPr>
                <w:ins w:id="1734" w:author="Rajiv Bansal" w:date="2019-08-04T11:27:00Z"/>
              </w:rPr>
            </w:pPr>
            <w:ins w:id="173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xml:space="preserve">+ " </w:t>
              </w:r>
              <w:proofErr w:type="gramStart"/>
              <w:r>
                <w:rPr>
                  <w:rStyle w:val="HTMLCode"/>
                  <w:rFonts w:eastAsiaTheme="minorHAnsi"/>
                </w:rPr>
                <w:t>Host :</w:t>
              </w:r>
              <w:proofErr w:type="gramEnd"/>
              <w:r>
                <w:rPr>
                  <w:rStyle w:val="HTMLCode"/>
                  <w:rFonts w:eastAsiaTheme="minorHAnsi"/>
                </w:rPr>
                <w:t xml:space="preserve">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736" w:author="Rajiv Bansal" w:date="2019-08-04T11:27:00Z"/>
              </w:rPr>
            </w:pPr>
            <w:ins w:id="1737"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38" w:author="Rajiv Bansal" w:date="2019-08-04T11:27:00Z"/>
              </w:rPr>
            </w:pPr>
            <w:ins w:id="1739" w:author="Rajiv Bansal" w:date="2019-08-04T11:27:00Z">
              <w:r>
                <w:rPr>
                  <w:rStyle w:val="HTMLCode"/>
                  <w:rFonts w:eastAsiaTheme="minorHAnsi"/>
                </w:rPr>
                <w:t>}</w:t>
              </w:r>
            </w:ins>
          </w:p>
        </w:tc>
      </w:tr>
    </w:tbl>
    <w:p w14:paraId="51B2128E" w14:textId="77777777" w:rsidR="00423757" w:rsidRDefault="00423757">
      <w:pPr>
        <w:pStyle w:val="Heading9"/>
        <w:rPr>
          <w:ins w:id="1740" w:author="Rajiv Bansal" w:date="2019-08-04T11:27:00Z"/>
          <w:rFonts w:ascii="Segoe UI" w:hAnsi="Segoe UI" w:cs="Segoe UI"/>
          <w:color w:val="000000"/>
        </w:rPr>
        <w:pPrChange w:id="1741" w:author="Rajiv Bansal" w:date="2019-08-04T11:28:00Z">
          <w:pPr>
            <w:pStyle w:val="Heading6"/>
            <w:shd w:val="clear" w:color="auto" w:fill="FFFFFF"/>
            <w:spacing w:before="360" w:after="240"/>
          </w:pPr>
        </w:pPrChange>
      </w:pPr>
      <w:ins w:id="1742"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43" w:author="Rajiv Bansal" w:date="2019-08-04T11:27:00Z"/>
          <w:rFonts w:ascii="Segoe UI" w:hAnsi="Segoe UI" w:cs="Segoe UI"/>
          <w:color w:val="000000"/>
        </w:rPr>
      </w:pPr>
      <w:ins w:id="1744"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xml:space="preserve"> in the application class. </w:t>
        </w:r>
        <w:proofErr w:type="gramStart"/>
        <w:r>
          <w:rPr>
            <w:rFonts w:ascii="Segoe UI" w:hAnsi="Segoe UI" w:cs="Segoe UI"/>
            <w:color w:val="000000"/>
          </w:rPr>
          <w:t>Also</w:t>
        </w:r>
        <w:proofErr w:type="gramEnd"/>
        <w:r>
          <w:rPr>
            <w:rFonts w:ascii="Segoe UI" w:hAnsi="Segoe UI" w:cs="Segoe UI"/>
            <w:color w:val="000000"/>
          </w:rPr>
          <w:t xml:space="preserve">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45"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46" w:author="Rajiv Bansal" w:date="2019-08-04T11:27:00Z"/>
              </w:rPr>
            </w:pPr>
            <w:ins w:id="1747" w:author="Rajiv Bansal" w:date="2019-08-04T11:27:00Z">
              <w:r>
                <w:t>RibbonServerApplication.java</w:t>
              </w:r>
            </w:ins>
          </w:p>
        </w:tc>
      </w:tr>
      <w:tr w:rsidR="00423757" w14:paraId="09A58CBB" w14:textId="77777777" w:rsidTr="00423757">
        <w:trPr>
          <w:ins w:id="1748" w:author="Rajiv Bansal" w:date="2019-08-04T11:27:00Z"/>
        </w:trPr>
        <w:tc>
          <w:tcPr>
            <w:tcW w:w="15495" w:type="dxa"/>
            <w:vAlign w:val="center"/>
            <w:hideMark/>
          </w:tcPr>
          <w:p w14:paraId="31F4C338" w14:textId="77777777" w:rsidR="00423757" w:rsidRDefault="00423757">
            <w:pPr>
              <w:rPr>
                <w:ins w:id="1749" w:author="Rajiv Bansal" w:date="2019-08-04T11:27:00Z"/>
              </w:rPr>
            </w:pPr>
            <w:ins w:id="1750"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15F2097F" w14:textId="77777777" w:rsidR="00423757" w:rsidRDefault="00423757">
            <w:pPr>
              <w:rPr>
                <w:ins w:id="1751" w:author="Rajiv Bansal" w:date="2019-08-04T11:27:00Z"/>
              </w:rPr>
            </w:pPr>
            <w:ins w:id="1752" w:author="Rajiv Bansal" w:date="2019-08-04T11:27:00Z">
              <w:r>
                <w:t> </w:t>
              </w:r>
            </w:ins>
          </w:p>
          <w:p w14:paraId="016311ED" w14:textId="77777777" w:rsidR="00423757" w:rsidRDefault="00423757">
            <w:pPr>
              <w:rPr>
                <w:ins w:id="1753" w:author="Rajiv Bansal" w:date="2019-08-04T11:27:00Z"/>
              </w:rPr>
            </w:pPr>
            <w:ins w:id="175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50B35AD5" w14:textId="77777777" w:rsidR="00423757" w:rsidRDefault="00423757">
            <w:pPr>
              <w:rPr>
                <w:ins w:id="1755" w:author="Rajiv Bansal" w:date="2019-08-04T11:27:00Z"/>
              </w:rPr>
            </w:pPr>
            <w:ins w:id="175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BB07DE4" w14:textId="77777777" w:rsidR="00423757" w:rsidRDefault="00423757">
            <w:pPr>
              <w:rPr>
                <w:ins w:id="1757" w:author="Rajiv Bansal" w:date="2019-08-04T11:27:00Z"/>
              </w:rPr>
            </w:pPr>
            <w:ins w:id="1758"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0CDA50F9" w14:textId="77777777" w:rsidR="00423757" w:rsidRDefault="00423757">
            <w:pPr>
              <w:rPr>
                <w:ins w:id="1759" w:author="Rajiv Bansal" w:date="2019-08-04T11:27:00Z"/>
              </w:rPr>
            </w:pPr>
            <w:ins w:id="1760" w:author="Rajiv Bansal" w:date="2019-08-04T11:27:00Z">
              <w:r>
                <w:t> </w:t>
              </w:r>
            </w:ins>
          </w:p>
          <w:p w14:paraId="2E611C53" w14:textId="77777777" w:rsidR="00423757" w:rsidRDefault="00423757">
            <w:pPr>
              <w:rPr>
                <w:ins w:id="1761" w:author="Rajiv Bansal" w:date="2019-08-04T11:27:00Z"/>
              </w:rPr>
            </w:pPr>
            <w:ins w:id="1762" w:author="Rajiv Bansal" w:date="2019-08-04T11:27:00Z">
              <w:r>
                <w:rPr>
                  <w:rStyle w:val="HTMLCode"/>
                  <w:rFonts w:eastAsiaTheme="minorHAnsi"/>
                </w:rPr>
                <w:t>@SpringBootApplication</w:t>
              </w:r>
            </w:ins>
          </w:p>
          <w:p w14:paraId="5E887B03" w14:textId="77777777" w:rsidR="00423757" w:rsidRDefault="00423757">
            <w:pPr>
              <w:rPr>
                <w:ins w:id="1763" w:author="Rajiv Bansal" w:date="2019-08-04T11:27:00Z"/>
              </w:rPr>
            </w:pPr>
            <w:ins w:id="1764" w:author="Rajiv Bansal" w:date="2019-08-04T11:27:00Z">
              <w:r>
                <w:rPr>
                  <w:rStyle w:val="HTMLCode"/>
                  <w:rFonts w:eastAsiaTheme="minorHAnsi"/>
                </w:rPr>
                <w:t>@EnableDiscoveryClient</w:t>
              </w:r>
            </w:ins>
          </w:p>
          <w:p w14:paraId="34E3FA48" w14:textId="77777777" w:rsidR="00423757" w:rsidRDefault="00423757">
            <w:pPr>
              <w:rPr>
                <w:ins w:id="1765" w:author="Rajiv Bansal" w:date="2019-08-04T11:27:00Z"/>
              </w:rPr>
            </w:pPr>
            <w:ins w:id="176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767" w:author="Rajiv Bansal" w:date="2019-08-04T11:27:00Z"/>
              </w:rPr>
            </w:pPr>
            <w:ins w:id="1768" w:author="Rajiv Bansal" w:date="2019-08-04T11:27:00Z">
              <w:r>
                <w:t> </w:t>
              </w:r>
            </w:ins>
          </w:p>
          <w:p w14:paraId="5058F725" w14:textId="77777777" w:rsidR="00423757" w:rsidRDefault="00423757">
            <w:pPr>
              <w:rPr>
                <w:ins w:id="1769" w:author="Rajiv Bansal" w:date="2019-08-04T11:27:00Z"/>
              </w:rPr>
            </w:pPr>
            <w:ins w:id="1770"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771" w:author="Rajiv Bansal" w:date="2019-08-04T11:27:00Z"/>
              </w:rPr>
            </w:pPr>
            <w:ins w:id="1772"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773" w:author="Rajiv Bansal" w:date="2019-08-04T11:27:00Z"/>
              </w:rPr>
            </w:pPr>
            <w:ins w:id="1774"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75" w:author="Rajiv Bansal" w:date="2019-08-04T11:27:00Z"/>
              </w:rPr>
            </w:pPr>
            <w:ins w:id="1776" w:author="Rajiv Bansal" w:date="2019-08-04T11:27:00Z">
              <w:r>
                <w:rPr>
                  <w:rStyle w:val="HTMLCode"/>
                  <w:rFonts w:eastAsiaTheme="minorHAnsi"/>
                </w:rPr>
                <w:t>}</w:t>
              </w:r>
            </w:ins>
          </w:p>
        </w:tc>
      </w:tr>
      <w:tr w:rsidR="00423757" w14:paraId="43CE8DA7" w14:textId="77777777" w:rsidTr="00423757">
        <w:trPr>
          <w:ins w:id="1777"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78" w:author="Rajiv Bansal" w:date="2019-08-04T11:27:00Z"/>
              </w:rPr>
            </w:pPr>
            <w:proofErr w:type="gramStart"/>
            <w:ins w:id="1779" w:author="Rajiv Bansal" w:date="2019-08-04T11:27:00Z">
              <w:r>
                <w:t>application.properties</w:t>
              </w:r>
              <w:proofErr w:type="gramEnd"/>
            </w:ins>
          </w:p>
        </w:tc>
      </w:tr>
      <w:tr w:rsidR="00423757" w14:paraId="01DED13A" w14:textId="77777777" w:rsidTr="00423757">
        <w:trPr>
          <w:ins w:id="1780" w:author="Rajiv Bansal" w:date="2019-08-04T11:27:00Z"/>
        </w:trPr>
        <w:tc>
          <w:tcPr>
            <w:tcW w:w="15495" w:type="dxa"/>
            <w:vAlign w:val="center"/>
            <w:hideMark/>
          </w:tcPr>
          <w:p w14:paraId="661D1A54" w14:textId="77777777" w:rsidR="00423757" w:rsidRDefault="00423757">
            <w:pPr>
              <w:rPr>
                <w:ins w:id="1781" w:author="Rajiv Bansal" w:date="2019-08-04T11:27:00Z"/>
              </w:rPr>
            </w:pPr>
            <w:ins w:id="1782" w:author="Rajiv Bansal" w:date="2019-08-04T11:27:00Z">
              <w:r>
                <w:rPr>
                  <w:rStyle w:val="HTMLCode"/>
                  <w:rFonts w:eastAsiaTheme="minorHAnsi"/>
                </w:rPr>
                <w:t>spring.application.name=server</w:t>
              </w:r>
            </w:ins>
          </w:p>
          <w:p w14:paraId="0588007B" w14:textId="77777777" w:rsidR="00423757" w:rsidRDefault="00423757">
            <w:pPr>
              <w:rPr>
                <w:ins w:id="1783" w:author="Rajiv Bansal" w:date="2019-08-04T11:27:00Z"/>
              </w:rPr>
            </w:pPr>
            <w:proofErr w:type="spellStart"/>
            <w:proofErr w:type="gramStart"/>
            <w:ins w:id="1784" w:author="Rajiv Bansal" w:date="2019-08-04T11:27:00Z">
              <w:r>
                <w:rPr>
                  <w:rStyle w:val="HTMLCode"/>
                  <w:rFonts w:eastAsiaTheme="minorHAnsi"/>
                </w:rPr>
                <w:t>server.port</w:t>
              </w:r>
              <w:proofErr w:type="spellEnd"/>
              <w:proofErr w:type="gramEnd"/>
              <w:r>
                <w:rPr>
                  <w:rStyle w:val="HTMLCode"/>
                  <w:rFonts w:eastAsiaTheme="minorHAnsi"/>
                </w:rPr>
                <w:t xml:space="preserve"> = 9090</w:t>
              </w:r>
            </w:ins>
          </w:p>
          <w:p w14:paraId="4D871ABE" w14:textId="77777777" w:rsidR="00423757" w:rsidRDefault="00423757">
            <w:pPr>
              <w:rPr>
                <w:ins w:id="1785" w:author="Rajiv Bansal" w:date="2019-08-04T11:27:00Z"/>
              </w:rPr>
            </w:pPr>
            <w:ins w:id="1786" w:author="Rajiv Bansal" w:date="2019-08-04T11:27:00Z">
              <w:r>
                <w:lastRenderedPageBreak/>
                <w:t> </w:t>
              </w:r>
            </w:ins>
          </w:p>
          <w:p w14:paraId="5319BD5E" w14:textId="77777777" w:rsidR="00423757" w:rsidRDefault="00423757">
            <w:pPr>
              <w:rPr>
                <w:ins w:id="1787" w:author="Rajiv Bansal" w:date="2019-08-04T11:27:00Z"/>
              </w:rPr>
            </w:pPr>
            <w:proofErr w:type="spellStart"/>
            <w:proofErr w:type="gramStart"/>
            <w:ins w:id="178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D82B0E4" w14:textId="77777777" w:rsidR="00423757" w:rsidRDefault="00423757">
            <w:pPr>
              <w:rPr>
                <w:ins w:id="1789" w:author="Rajiv Bansal" w:date="2019-08-04T11:27:00Z"/>
              </w:rPr>
            </w:pPr>
            <w:proofErr w:type="spellStart"/>
            <w:proofErr w:type="gramStart"/>
            <w:ins w:id="1790"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39C8EA54" w14:textId="77777777" w:rsidR="00423757" w:rsidRDefault="00423757">
            <w:pPr>
              <w:rPr>
                <w:ins w:id="1791" w:author="Rajiv Bansal" w:date="2019-08-04T11:27:00Z"/>
              </w:rPr>
            </w:pPr>
            <w:proofErr w:type="spellStart"/>
            <w:proofErr w:type="gramStart"/>
            <w:ins w:id="1792"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6BD267A3" w14:textId="77777777" w:rsidR="00423757" w:rsidRDefault="00423757">
            <w:pPr>
              <w:rPr>
                <w:ins w:id="1793" w:author="Rajiv Bansal" w:date="2019-08-04T11:27:00Z"/>
              </w:rPr>
            </w:pPr>
            <w:proofErr w:type="spellStart"/>
            <w:proofErr w:type="gramStart"/>
            <w:ins w:id="1794"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tc>
      </w:tr>
    </w:tbl>
    <w:p w14:paraId="5C0D5F08" w14:textId="77777777" w:rsidR="00423757" w:rsidRDefault="00423757">
      <w:pPr>
        <w:pStyle w:val="Heading7"/>
        <w:rPr>
          <w:ins w:id="1795" w:author="Rajiv Bansal" w:date="2019-08-04T11:27:00Z"/>
          <w:rFonts w:ascii="Segoe UI" w:hAnsi="Segoe UI" w:cs="Segoe UI"/>
          <w:color w:val="000000"/>
          <w:sz w:val="29"/>
          <w:szCs w:val="29"/>
        </w:rPr>
        <w:pPrChange w:id="1796" w:author="Rajiv Bansal" w:date="2019-08-04T11:28:00Z">
          <w:pPr>
            <w:pStyle w:val="Heading4"/>
            <w:shd w:val="clear" w:color="auto" w:fill="FFFFFF"/>
            <w:spacing w:before="360" w:after="240"/>
          </w:pPr>
        </w:pPrChange>
      </w:pPr>
      <w:ins w:id="1797"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798" w:author="Rajiv Bansal" w:date="2019-08-04T11:27:00Z"/>
          <w:rFonts w:ascii="Segoe UI" w:hAnsi="Segoe UI" w:cs="Segoe UI"/>
          <w:color w:val="000000"/>
        </w:rPr>
      </w:pPr>
      <w:ins w:id="1799"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800" w:author="Rajiv Bansal" w:date="2019-08-04T11:27:00Z"/>
          <w:rFonts w:ascii="Segoe UI" w:hAnsi="Segoe UI" w:cs="Segoe UI"/>
          <w:color w:val="000000"/>
        </w:rPr>
        <w:pPrChange w:id="1801" w:author="Rajiv Bansal" w:date="2019-08-04T11:28:00Z">
          <w:pPr>
            <w:pStyle w:val="Heading6"/>
            <w:shd w:val="clear" w:color="auto" w:fill="FFFFFF"/>
            <w:spacing w:before="360" w:after="240"/>
          </w:pPr>
        </w:pPrChange>
      </w:pPr>
      <w:ins w:id="1802"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803" w:author="Rajiv Bansal" w:date="2019-08-04T11:27:00Z"/>
          <w:rFonts w:ascii="Segoe UI" w:hAnsi="Segoe UI" w:cs="Segoe UI"/>
          <w:color w:val="000000"/>
        </w:rPr>
      </w:pPr>
      <w:ins w:id="1804"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805"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806" w:author="Rajiv Bansal" w:date="2019-08-04T11:27:00Z"/>
              </w:rPr>
            </w:pPr>
            <w:ins w:id="1807" w:author="Rajiv Bansal" w:date="2019-08-04T11:27:00Z">
              <w:r>
                <w:t>RibbonEurekaServerApplication.java</w:t>
              </w:r>
            </w:ins>
          </w:p>
        </w:tc>
      </w:tr>
      <w:tr w:rsidR="00423757" w14:paraId="11689C58" w14:textId="77777777" w:rsidTr="00423757">
        <w:trPr>
          <w:ins w:id="1808" w:author="Rajiv Bansal" w:date="2019-08-04T11:27:00Z"/>
        </w:trPr>
        <w:tc>
          <w:tcPr>
            <w:tcW w:w="15495" w:type="dxa"/>
            <w:vAlign w:val="center"/>
            <w:hideMark/>
          </w:tcPr>
          <w:p w14:paraId="66972100" w14:textId="77777777" w:rsidR="00423757" w:rsidRDefault="00423757">
            <w:pPr>
              <w:rPr>
                <w:ins w:id="1809" w:author="Rajiv Bansal" w:date="2019-08-04T11:27:00Z"/>
              </w:rPr>
            </w:pPr>
            <w:ins w:id="1810"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example.ribboneurekaserver</w:t>
              </w:r>
              <w:proofErr w:type="spellEnd"/>
              <w:proofErr w:type="gramEnd"/>
              <w:r>
                <w:rPr>
                  <w:rStyle w:val="HTMLCode"/>
                  <w:rFonts w:eastAsiaTheme="minorHAnsi"/>
                </w:rPr>
                <w:t>;</w:t>
              </w:r>
            </w:ins>
          </w:p>
          <w:p w14:paraId="4ED9E453" w14:textId="77777777" w:rsidR="00423757" w:rsidRDefault="00423757">
            <w:pPr>
              <w:rPr>
                <w:ins w:id="1811" w:author="Rajiv Bansal" w:date="2019-08-04T11:27:00Z"/>
              </w:rPr>
            </w:pPr>
            <w:ins w:id="1812" w:author="Rajiv Bansal" w:date="2019-08-04T11:27:00Z">
              <w:r>
                <w:t> </w:t>
              </w:r>
            </w:ins>
          </w:p>
          <w:p w14:paraId="18193080" w14:textId="77777777" w:rsidR="00423757" w:rsidRDefault="00423757">
            <w:pPr>
              <w:rPr>
                <w:ins w:id="1813" w:author="Rajiv Bansal" w:date="2019-08-04T11:27:00Z"/>
              </w:rPr>
            </w:pPr>
            <w:ins w:id="181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9666B01" w14:textId="77777777" w:rsidR="00423757" w:rsidRDefault="00423757">
            <w:pPr>
              <w:rPr>
                <w:ins w:id="1815" w:author="Rajiv Bansal" w:date="2019-08-04T11:27:00Z"/>
              </w:rPr>
            </w:pPr>
            <w:ins w:id="181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923CA4D" w14:textId="77777777" w:rsidR="00423757" w:rsidRDefault="00423757">
            <w:pPr>
              <w:rPr>
                <w:ins w:id="1817" w:author="Rajiv Bansal" w:date="2019-08-04T11:27:00Z"/>
              </w:rPr>
            </w:pPr>
            <w:ins w:id="1818"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ins>
          </w:p>
          <w:p w14:paraId="3D14A3A5" w14:textId="77777777" w:rsidR="00423757" w:rsidRDefault="00423757">
            <w:pPr>
              <w:rPr>
                <w:ins w:id="1819" w:author="Rajiv Bansal" w:date="2019-08-04T11:27:00Z"/>
              </w:rPr>
            </w:pPr>
            <w:ins w:id="1820" w:author="Rajiv Bansal" w:date="2019-08-04T11:27:00Z">
              <w:r>
                <w:t> </w:t>
              </w:r>
            </w:ins>
          </w:p>
          <w:p w14:paraId="5BD6C935" w14:textId="77777777" w:rsidR="00423757" w:rsidRDefault="00423757">
            <w:pPr>
              <w:rPr>
                <w:ins w:id="1821" w:author="Rajiv Bansal" w:date="2019-08-04T11:27:00Z"/>
              </w:rPr>
            </w:pPr>
            <w:ins w:id="1822" w:author="Rajiv Bansal" w:date="2019-08-04T11:27:00Z">
              <w:r>
                <w:rPr>
                  <w:rStyle w:val="HTMLCode"/>
                  <w:rFonts w:eastAsiaTheme="minorHAnsi"/>
                </w:rPr>
                <w:t>@SpringBootApplication</w:t>
              </w:r>
            </w:ins>
          </w:p>
          <w:p w14:paraId="59F1CF0B" w14:textId="77777777" w:rsidR="00423757" w:rsidRDefault="00423757">
            <w:pPr>
              <w:rPr>
                <w:ins w:id="1823" w:author="Rajiv Bansal" w:date="2019-08-04T11:27:00Z"/>
              </w:rPr>
            </w:pPr>
            <w:ins w:id="1824" w:author="Rajiv Bansal" w:date="2019-08-04T11:27:00Z">
              <w:r>
                <w:rPr>
                  <w:rStyle w:val="HTMLCode"/>
                  <w:rFonts w:eastAsiaTheme="minorHAnsi"/>
                </w:rPr>
                <w:t>@EnableEurekaServer</w:t>
              </w:r>
            </w:ins>
          </w:p>
          <w:p w14:paraId="2CA0BC34" w14:textId="77777777" w:rsidR="00423757" w:rsidRDefault="00423757">
            <w:pPr>
              <w:rPr>
                <w:ins w:id="1825" w:author="Rajiv Bansal" w:date="2019-08-04T11:27:00Z"/>
              </w:rPr>
            </w:pPr>
            <w:ins w:id="182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827" w:author="Rajiv Bansal" w:date="2019-08-04T11:27:00Z"/>
              </w:rPr>
            </w:pPr>
            <w:ins w:id="1828" w:author="Rajiv Bansal" w:date="2019-08-04T11:27:00Z">
              <w:r>
                <w:t> </w:t>
              </w:r>
            </w:ins>
          </w:p>
          <w:p w14:paraId="7814A93A" w14:textId="77777777" w:rsidR="00423757" w:rsidRDefault="00423757">
            <w:pPr>
              <w:rPr>
                <w:ins w:id="1829" w:author="Rajiv Bansal" w:date="2019-08-04T11:27:00Z"/>
              </w:rPr>
            </w:pPr>
            <w:ins w:id="1830"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831" w:author="Rajiv Bansal" w:date="2019-08-04T11:27:00Z"/>
              </w:rPr>
            </w:pPr>
            <w:ins w:id="1832" w:author="Rajiv Bansal" w:date="2019-08-04T11:27: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RibbonEurekaServerApplication.class,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833" w:author="Rajiv Bansal" w:date="2019-08-04T11:27:00Z"/>
              </w:rPr>
            </w:pPr>
            <w:ins w:id="1834"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35" w:author="Rajiv Bansal" w:date="2019-08-04T11:27:00Z"/>
              </w:rPr>
            </w:pPr>
            <w:ins w:id="1836" w:author="Rajiv Bansal" w:date="2019-08-04T11:27:00Z">
              <w:r>
                <w:rPr>
                  <w:rStyle w:val="HTMLCode"/>
                  <w:rFonts w:eastAsiaTheme="minorHAnsi"/>
                </w:rPr>
                <w:t>}</w:t>
              </w:r>
            </w:ins>
          </w:p>
        </w:tc>
      </w:tr>
      <w:tr w:rsidR="00423757" w14:paraId="1865B8FB" w14:textId="77777777" w:rsidTr="00423757">
        <w:trPr>
          <w:ins w:id="1837"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38" w:author="Rajiv Bansal" w:date="2019-08-04T11:27:00Z"/>
              </w:rPr>
            </w:pPr>
            <w:proofErr w:type="gramStart"/>
            <w:ins w:id="1839" w:author="Rajiv Bansal" w:date="2019-08-04T11:27:00Z">
              <w:r>
                <w:t>application.properties</w:t>
              </w:r>
              <w:proofErr w:type="gramEnd"/>
            </w:ins>
          </w:p>
        </w:tc>
      </w:tr>
      <w:tr w:rsidR="00423757" w14:paraId="473331C4" w14:textId="77777777" w:rsidTr="00423757">
        <w:trPr>
          <w:ins w:id="1840" w:author="Rajiv Bansal" w:date="2019-08-04T11:27:00Z"/>
        </w:trPr>
        <w:tc>
          <w:tcPr>
            <w:tcW w:w="15495" w:type="dxa"/>
            <w:vAlign w:val="center"/>
            <w:hideMark/>
          </w:tcPr>
          <w:p w14:paraId="11763B8B" w14:textId="77777777" w:rsidR="00423757" w:rsidRDefault="00423757">
            <w:pPr>
              <w:rPr>
                <w:ins w:id="1841" w:author="Rajiv Bansal" w:date="2019-08-04T11:27:00Z"/>
              </w:rPr>
            </w:pPr>
            <w:ins w:id="1842" w:author="Rajiv Bansal" w:date="2019-08-04T11:27:00Z">
              <w:r>
                <w:rPr>
                  <w:rStyle w:val="HTMLCode"/>
                  <w:rFonts w:eastAsiaTheme="minorHAnsi"/>
                </w:rPr>
                <w:t>spring.application.name= ${</w:t>
              </w:r>
              <w:proofErr w:type="spellStart"/>
              <w:proofErr w:type="gramStart"/>
              <w:r>
                <w:rPr>
                  <w:rStyle w:val="HTMLCode"/>
                  <w:rFonts w:eastAsiaTheme="minorHAnsi"/>
                </w:rPr>
                <w:t>springboot.app.name:eureka</w:t>
              </w:r>
              <w:proofErr w:type="gramEnd"/>
              <w:r>
                <w:rPr>
                  <w:rStyle w:val="HTMLCode"/>
                  <w:rFonts w:eastAsiaTheme="minorHAnsi"/>
                </w:rPr>
                <w:t>-serviceregistry</w:t>
              </w:r>
              <w:proofErr w:type="spellEnd"/>
              <w:r>
                <w:rPr>
                  <w:rStyle w:val="HTMLCode"/>
                  <w:rFonts w:eastAsiaTheme="minorHAnsi"/>
                </w:rPr>
                <w:t>}</w:t>
              </w:r>
            </w:ins>
          </w:p>
          <w:p w14:paraId="7FD70C79" w14:textId="77777777" w:rsidR="00423757" w:rsidRDefault="00423757">
            <w:pPr>
              <w:rPr>
                <w:ins w:id="1843" w:author="Rajiv Bansal" w:date="2019-08-04T11:27:00Z"/>
              </w:rPr>
            </w:pPr>
            <w:proofErr w:type="spellStart"/>
            <w:proofErr w:type="gramStart"/>
            <w:ins w:id="1844" w:author="Rajiv Bansal" w:date="2019-08-04T11:27:00Z">
              <w:r>
                <w:rPr>
                  <w:rStyle w:val="HTMLCode"/>
                  <w:rFonts w:eastAsiaTheme="minorHAnsi"/>
                </w:rPr>
                <w:t>server.port</w:t>
              </w:r>
              <w:proofErr w:type="spellEnd"/>
              <w:proofErr w:type="gramEnd"/>
              <w:r>
                <w:rPr>
                  <w:rStyle w:val="HTMLCode"/>
                  <w:rFonts w:eastAsiaTheme="minorHAnsi"/>
                </w:rPr>
                <w:t xml:space="preserve"> = ${server-port:8761}</w:t>
              </w:r>
            </w:ins>
          </w:p>
          <w:p w14:paraId="78067B02" w14:textId="77777777" w:rsidR="00423757" w:rsidRDefault="00423757">
            <w:pPr>
              <w:rPr>
                <w:ins w:id="1845" w:author="Rajiv Bansal" w:date="2019-08-04T11:27:00Z"/>
              </w:rPr>
            </w:pPr>
            <w:proofErr w:type="spellStart"/>
            <w:proofErr w:type="gramStart"/>
            <w:ins w:id="1846" w:author="Rajiv Bansal" w:date="2019-08-04T11:27:00Z">
              <w:r>
                <w:rPr>
                  <w:rStyle w:val="HTMLCode"/>
                  <w:rFonts w:eastAsiaTheme="minorHAnsi"/>
                </w:rPr>
                <w:t>eureka.instance</w:t>
              </w:r>
              <w:proofErr w:type="gramEnd"/>
              <w:r>
                <w:rPr>
                  <w:rStyle w:val="HTMLCode"/>
                  <w:rFonts w:eastAsiaTheme="minorHAnsi"/>
                </w:rPr>
                <w:t>.hostname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847" w:author="Rajiv Bansal" w:date="2019-08-04T11:27:00Z"/>
              </w:rPr>
            </w:pPr>
            <w:proofErr w:type="spellStart"/>
            <w:proofErr w:type="gramStart"/>
            <w:ins w:id="1848" w:author="Rajiv Bansal" w:date="2019-08-04T11:27:00Z">
              <w:r>
                <w:rPr>
                  <w:rStyle w:val="HTMLCode"/>
                  <w:rFonts w:eastAsiaTheme="minorHAnsi"/>
                </w:rPr>
                <w:t>eureka.client</w:t>
              </w:r>
              <w:proofErr w:type="gramEnd"/>
              <w:r>
                <w:rPr>
                  <w:rStyle w:val="HTMLCode"/>
                  <w:rFonts w:eastAsiaTheme="minorHAnsi"/>
                </w:rPr>
                <w:t>.registerWithEureka</w:t>
              </w:r>
              <w:proofErr w:type="spellEnd"/>
              <w:r>
                <w:rPr>
                  <w:rStyle w:val="HTMLCode"/>
                  <w:rFonts w:eastAsiaTheme="minorHAnsi"/>
                </w:rPr>
                <w:t>= false</w:t>
              </w:r>
            </w:ins>
          </w:p>
          <w:p w14:paraId="341E609B" w14:textId="77777777" w:rsidR="00423757" w:rsidRDefault="00423757">
            <w:pPr>
              <w:rPr>
                <w:ins w:id="1849" w:author="Rajiv Bansal" w:date="2019-08-04T11:27:00Z"/>
              </w:rPr>
            </w:pPr>
            <w:proofErr w:type="spellStart"/>
            <w:proofErr w:type="gramStart"/>
            <w:ins w:id="1850" w:author="Rajiv Bansal" w:date="2019-08-04T11:27:00Z">
              <w:r>
                <w:rPr>
                  <w:rStyle w:val="HTMLCode"/>
                  <w:rFonts w:eastAsiaTheme="minorHAnsi"/>
                </w:rPr>
                <w:t>eureka.client</w:t>
              </w:r>
              <w:proofErr w:type="gramEnd"/>
              <w:r>
                <w:rPr>
                  <w:rStyle w:val="HTMLCode"/>
                  <w:rFonts w:eastAsiaTheme="minorHAnsi"/>
                </w:rPr>
                <w:t>.fetchRegistry</w:t>
              </w:r>
              <w:proofErr w:type="spellEnd"/>
              <w:r>
                <w:rPr>
                  <w:rStyle w:val="HTMLCode"/>
                  <w:rFonts w:eastAsiaTheme="minorHAnsi"/>
                </w:rPr>
                <w:t>= false</w:t>
              </w:r>
            </w:ins>
          </w:p>
          <w:p w14:paraId="0C6CDBA6" w14:textId="77777777" w:rsidR="00423757" w:rsidRDefault="00423757">
            <w:pPr>
              <w:rPr>
                <w:ins w:id="1851" w:author="Rajiv Bansal" w:date="2019-08-04T11:27:00Z"/>
              </w:rPr>
            </w:pPr>
            <w:proofErr w:type="spellStart"/>
            <w:proofErr w:type="gramStart"/>
            <w:ins w:id="1852"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853" w:author="Rajiv Bansal" w:date="2019-08-04T11:27:00Z"/>
          <w:rFonts w:ascii="Segoe UI" w:hAnsi="Segoe UI" w:cs="Segoe UI"/>
          <w:color w:val="000000"/>
          <w:sz w:val="29"/>
          <w:szCs w:val="29"/>
        </w:rPr>
        <w:pPrChange w:id="1854" w:author="Rajiv Bansal" w:date="2019-08-04T11:28:00Z">
          <w:pPr>
            <w:pStyle w:val="Heading4"/>
            <w:shd w:val="clear" w:color="auto" w:fill="FFFFFF"/>
            <w:spacing w:before="360" w:after="240"/>
          </w:pPr>
        </w:pPrChange>
      </w:pPr>
      <w:ins w:id="1855"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56" w:author="Rajiv Bansal" w:date="2019-08-04T11:27:00Z"/>
          <w:rFonts w:ascii="Segoe UI" w:hAnsi="Segoe UI" w:cs="Segoe UI"/>
          <w:color w:val="000000"/>
        </w:rPr>
      </w:pPr>
      <w:ins w:id="1857"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58" w:author="Rajiv Bansal" w:date="2019-08-04T11:27:00Z"/>
          <w:rFonts w:ascii="Segoe UI" w:hAnsi="Segoe UI" w:cs="Segoe UI"/>
          <w:color w:val="000000"/>
        </w:rPr>
        <w:pPrChange w:id="1859" w:author="Rajiv Bansal" w:date="2019-08-04T11:28:00Z">
          <w:pPr>
            <w:pStyle w:val="Heading6"/>
            <w:shd w:val="clear" w:color="auto" w:fill="FFFFFF"/>
            <w:spacing w:before="360" w:after="240"/>
          </w:pPr>
        </w:pPrChange>
      </w:pPr>
      <w:ins w:id="1860"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61" w:author="Rajiv Bansal" w:date="2019-08-04T11:27:00Z"/>
          <w:rFonts w:ascii="Segoe UI" w:hAnsi="Segoe UI" w:cs="Segoe UI"/>
          <w:color w:val="000000"/>
        </w:rPr>
      </w:pPr>
      <w:ins w:id="1862"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63"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64" w:author="Rajiv Bansal" w:date="2019-08-04T11:27:00Z"/>
              </w:rPr>
            </w:pPr>
            <w:ins w:id="1865" w:author="Rajiv Bansal" w:date="2019-08-04T11:27:00Z">
              <w:r>
                <w:t>RibbonClientApplication.java</w:t>
              </w:r>
            </w:ins>
          </w:p>
        </w:tc>
      </w:tr>
      <w:tr w:rsidR="00423757" w14:paraId="0FF73B93" w14:textId="77777777" w:rsidTr="00423757">
        <w:trPr>
          <w:ins w:id="1866" w:author="Rajiv Bansal" w:date="2019-08-04T11:27:00Z"/>
        </w:trPr>
        <w:tc>
          <w:tcPr>
            <w:tcW w:w="15495" w:type="dxa"/>
            <w:vAlign w:val="center"/>
            <w:hideMark/>
          </w:tcPr>
          <w:p w14:paraId="0922982E" w14:textId="77777777" w:rsidR="00423757" w:rsidRDefault="00423757" w:rsidP="00423757">
            <w:pPr>
              <w:rPr>
                <w:ins w:id="1867" w:author="Rajiv Bansal" w:date="2019-08-04T11:27:00Z"/>
              </w:rPr>
            </w:pPr>
            <w:ins w:id="1868"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0F34BF8E" w14:textId="77777777" w:rsidR="00423757" w:rsidRDefault="00423757" w:rsidP="00423757">
            <w:pPr>
              <w:rPr>
                <w:ins w:id="1869" w:author="Rajiv Bansal" w:date="2019-08-04T11:27:00Z"/>
              </w:rPr>
            </w:pPr>
            <w:ins w:id="1870" w:author="Rajiv Bansal" w:date="2019-08-04T11:27:00Z">
              <w:r>
                <w:t> </w:t>
              </w:r>
            </w:ins>
          </w:p>
          <w:p w14:paraId="75A56FD1" w14:textId="77777777" w:rsidR="00423757" w:rsidRDefault="00423757" w:rsidP="00423757">
            <w:pPr>
              <w:rPr>
                <w:ins w:id="1871" w:author="Rajiv Bansal" w:date="2019-08-04T11:27:00Z"/>
              </w:rPr>
            </w:pPr>
            <w:ins w:id="1872"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66BF9ED5" w14:textId="77777777" w:rsidR="00423757" w:rsidRDefault="00423757" w:rsidP="00423757">
            <w:pPr>
              <w:rPr>
                <w:ins w:id="1873" w:author="Rajiv Bansal" w:date="2019-08-04T11:27:00Z"/>
              </w:rPr>
            </w:pPr>
            <w:ins w:id="187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603D3F99" w14:textId="77777777" w:rsidR="00423757" w:rsidRDefault="00423757" w:rsidP="00423757">
            <w:pPr>
              <w:rPr>
                <w:ins w:id="1875" w:author="Rajiv Bansal" w:date="2019-08-04T11:27:00Z"/>
              </w:rPr>
            </w:pPr>
            <w:ins w:id="187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28BDB1D7" w14:textId="77777777" w:rsidR="00423757" w:rsidRDefault="00423757" w:rsidP="00423757">
            <w:pPr>
              <w:rPr>
                <w:ins w:id="1877" w:author="Rajiv Bansal" w:date="2019-08-04T11:27:00Z"/>
              </w:rPr>
            </w:pPr>
            <w:ins w:id="187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.cloud.netflix.ribbon.RibbonClient</w:t>
              </w:r>
              <w:proofErr w:type="spellEnd"/>
              <w:r>
                <w:rPr>
                  <w:rStyle w:val="HTMLCode"/>
                  <w:rFonts w:eastAsiaTheme="minorHAnsi"/>
                </w:rPr>
                <w:t>;</w:t>
              </w:r>
            </w:ins>
          </w:p>
          <w:p w14:paraId="105C561B" w14:textId="77777777" w:rsidR="00423757" w:rsidRDefault="00423757" w:rsidP="00423757">
            <w:pPr>
              <w:rPr>
                <w:ins w:id="1879" w:author="Rajiv Bansal" w:date="2019-08-04T11:27:00Z"/>
              </w:rPr>
            </w:pPr>
            <w:ins w:id="1880" w:author="Rajiv Bansal" w:date="2019-08-04T11:27:00Z">
              <w:r>
                <w:t> </w:t>
              </w:r>
            </w:ins>
          </w:p>
          <w:p w14:paraId="41600AD9" w14:textId="77777777" w:rsidR="00423757" w:rsidRDefault="00423757" w:rsidP="00423757">
            <w:pPr>
              <w:rPr>
                <w:ins w:id="1881" w:author="Rajiv Bansal" w:date="2019-08-04T11:27:00Z"/>
              </w:rPr>
            </w:pPr>
            <w:ins w:id="1882" w:author="Rajiv Bansal" w:date="2019-08-04T11:27:00Z">
              <w:r>
                <w:rPr>
                  <w:rStyle w:val="HTMLCode"/>
                  <w:rFonts w:eastAsiaTheme="minorHAnsi"/>
                </w:rPr>
                <w:t>@EnableDiscoveryClient</w:t>
              </w:r>
            </w:ins>
          </w:p>
          <w:p w14:paraId="1C8CF3C9" w14:textId="77777777" w:rsidR="00423757" w:rsidRDefault="00423757" w:rsidP="00423757">
            <w:pPr>
              <w:rPr>
                <w:ins w:id="1883" w:author="Rajiv Bansal" w:date="2019-08-04T11:27:00Z"/>
              </w:rPr>
            </w:pPr>
            <w:ins w:id="1884" w:author="Rajiv Bansal" w:date="2019-08-04T11:27:00Z">
              <w:r>
                <w:rPr>
                  <w:rStyle w:val="HTMLCode"/>
                  <w:rFonts w:eastAsiaTheme="minorHAnsi"/>
                </w:rPr>
                <w:t>@SpringBootApplication</w:t>
              </w:r>
            </w:ins>
          </w:p>
          <w:p w14:paraId="66712E66" w14:textId="77777777" w:rsidR="00423757" w:rsidRDefault="00423757" w:rsidP="00423757">
            <w:pPr>
              <w:rPr>
                <w:ins w:id="1885" w:author="Rajiv Bansal" w:date="2019-08-04T11:27:00Z"/>
              </w:rPr>
            </w:pPr>
            <w:ins w:id="1886" w:author="Rajiv Bansal" w:date="2019-08-04T11:27:00Z">
              <w:r>
                <w:rPr>
                  <w:rStyle w:val="HTMLCode"/>
                  <w:rFonts w:eastAsiaTheme="minorHAnsi"/>
                </w:rPr>
                <w:t>@</w:t>
              </w:r>
              <w:proofErr w:type="gramStart"/>
              <w:r>
                <w:rPr>
                  <w:rStyle w:val="HTMLCode"/>
                  <w:rFonts w:eastAsiaTheme="minorHAnsi"/>
                </w:rPr>
                <w:t>RibbonClient(</w:t>
              </w:r>
              <w:proofErr w:type="gram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887" w:author="Rajiv Bansal" w:date="2019-08-04T11:27:00Z"/>
              </w:rPr>
            </w:pPr>
            <w:ins w:id="1888"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889" w:author="Rajiv Bansal" w:date="2019-08-04T11:27:00Z"/>
              </w:rPr>
            </w:pPr>
            <w:ins w:id="1890" w:author="Rajiv Bansal" w:date="2019-08-04T11:27:00Z">
              <w:r>
                <w:t> </w:t>
              </w:r>
            </w:ins>
          </w:p>
          <w:p w14:paraId="42265BA7" w14:textId="77777777" w:rsidR="00423757" w:rsidRDefault="00423757" w:rsidP="00423757">
            <w:pPr>
              <w:rPr>
                <w:ins w:id="1891" w:author="Rajiv Bansal" w:date="2019-08-04T11:27:00Z"/>
              </w:rPr>
            </w:pPr>
            <w:ins w:id="189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893" w:author="Rajiv Bansal" w:date="2019-08-04T11:27:00Z"/>
              </w:rPr>
            </w:pPr>
            <w:ins w:id="1894"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895" w:author="Rajiv Bansal" w:date="2019-08-04T11:27:00Z"/>
              </w:rPr>
            </w:pPr>
            <w:ins w:id="1896"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97" w:author="Rajiv Bansal" w:date="2019-08-04T11:27:00Z"/>
              </w:rPr>
            </w:pPr>
            <w:ins w:id="1898"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99" w:author="Rajiv Bansal" w:date="2019-08-04T11:27:00Z"/>
          <w:rFonts w:ascii="Segoe UI" w:hAnsi="Segoe UI" w:cs="Segoe UI"/>
          <w:color w:val="000000"/>
        </w:rPr>
      </w:pPr>
      <w:ins w:id="1900" w:author="Rajiv Bansal" w:date="2019-08-04T11:27:00Z">
        <w:r>
          <w:rPr>
            <w:rFonts w:ascii="Segoe UI" w:hAnsi="Segoe UI" w:cs="Segoe UI"/>
            <w:color w:val="000000"/>
          </w:rPr>
          <w:lastRenderedPageBreak/>
          <w:t>In the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we need to do the below configurations. Here </w:t>
        </w:r>
        <w:proofErr w:type="spellStart"/>
        <w:proofErr w:type="gramStart"/>
        <w:r>
          <w:rPr>
            <w:rStyle w:val="Strong"/>
            <w:rFonts w:ascii="Segoe UI" w:eastAsiaTheme="majorEastAsia" w:hAnsi="Segoe UI" w:cs="Segoe UI"/>
            <w:color w:val="000000"/>
          </w:rPr>
          <w:t>server.ribbon</w:t>
        </w:r>
        <w:proofErr w:type="gramEnd"/>
        <w:r>
          <w:rPr>
            <w:rStyle w:val="Strong"/>
            <w:rFonts w:ascii="Segoe UI" w:eastAsiaTheme="majorEastAsia" w:hAnsi="Segoe UI" w:cs="Segoe UI"/>
            <w:color w:val="000000"/>
          </w:rPr>
          <w:t>.listOfServers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901"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902" w:author="Rajiv Bansal" w:date="2019-08-04T11:27:00Z"/>
              </w:rPr>
            </w:pPr>
            <w:proofErr w:type="gramStart"/>
            <w:ins w:id="1903" w:author="Rajiv Bansal" w:date="2019-08-04T11:27:00Z">
              <w:r>
                <w:t>application.properties</w:t>
              </w:r>
              <w:proofErr w:type="gramEnd"/>
            </w:ins>
          </w:p>
        </w:tc>
      </w:tr>
      <w:tr w:rsidR="00423757" w14:paraId="3CCC43D6" w14:textId="77777777" w:rsidTr="00423757">
        <w:trPr>
          <w:ins w:id="1904" w:author="Rajiv Bansal" w:date="2019-08-04T11:27:00Z"/>
        </w:trPr>
        <w:tc>
          <w:tcPr>
            <w:tcW w:w="15495" w:type="dxa"/>
            <w:vAlign w:val="center"/>
            <w:hideMark/>
          </w:tcPr>
          <w:p w14:paraId="75F70C25" w14:textId="77777777" w:rsidR="00423757" w:rsidRDefault="00423757" w:rsidP="00423757">
            <w:pPr>
              <w:rPr>
                <w:ins w:id="1905" w:author="Rajiv Bansal" w:date="2019-08-04T11:27:00Z"/>
              </w:rPr>
            </w:pPr>
            <w:ins w:id="1906" w:author="Rajiv Bansal" w:date="2019-08-04T11:27:00Z">
              <w:r>
                <w:rPr>
                  <w:rStyle w:val="HTMLCode"/>
                  <w:rFonts w:eastAsiaTheme="minorHAnsi"/>
                </w:rPr>
                <w:t>spring.application.name=client</w:t>
              </w:r>
            </w:ins>
          </w:p>
          <w:p w14:paraId="2199DAC2" w14:textId="77777777" w:rsidR="00423757" w:rsidRDefault="00423757" w:rsidP="00423757">
            <w:pPr>
              <w:rPr>
                <w:ins w:id="1907" w:author="Rajiv Bansal" w:date="2019-08-04T11:27:00Z"/>
              </w:rPr>
            </w:pPr>
            <w:proofErr w:type="spellStart"/>
            <w:proofErr w:type="gramStart"/>
            <w:ins w:id="1908" w:author="Rajiv Bansal" w:date="2019-08-04T11:27:00Z">
              <w:r>
                <w:rPr>
                  <w:rStyle w:val="HTMLCode"/>
                  <w:rFonts w:eastAsiaTheme="minorHAnsi"/>
                </w:rPr>
                <w:t>server.port</w:t>
              </w:r>
              <w:proofErr w:type="spellEnd"/>
              <w:proofErr w:type="gramEnd"/>
              <w:r>
                <w:rPr>
                  <w:rStyle w:val="HTMLCode"/>
                  <w:rFonts w:eastAsiaTheme="minorHAnsi"/>
                </w:rPr>
                <w:t>=8888</w:t>
              </w:r>
            </w:ins>
          </w:p>
          <w:p w14:paraId="266A0CEF" w14:textId="77777777" w:rsidR="00423757" w:rsidRDefault="00423757" w:rsidP="00423757">
            <w:pPr>
              <w:rPr>
                <w:ins w:id="1909" w:author="Rajiv Bansal" w:date="2019-08-04T11:27:00Z"/>
              </w:rPr>
            </w:pPr>
            <w:ins w:id="1910" w:author="Rajiv Bansal" w:date="2019-08-04T11:27:00Z">
              <w:r>
                <w:t> </w:t>
              </w:r>
            </w:ins>
          </w:p>
          <w:p w14:paraId="4D7EF91A" w14:textId="77777777" w:rsidR="00423757" w:rsidRDefault="00423757" w:rsidP="00423757">
            <w:pPr>
              <w:rPr>
                <w:ins w:id="1911" w:author="Rajiv Bansal" w:date="2019-08-04T11:27:00Z"/>
              </w:rPr>
            </w:pPr>
            <w:proofErr w:type="spellStart"/>
            <w:proofErr w:type="gramStart"/>
            <w:ins w:id="1912"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913" w:author="Rajiv Bansal" w:date="2019-08-04T11:27:00Z"/>
              </w:rPr>
            </w:pPr>
            <w:proofErr w:type="spellStart"/>
            <w:proofErr w:type="gramStart"/>
            <w:ins w:id="1914"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49896C24" w14:textId="77777777" w:rsidR="00423757" w:rsidRDefault="00423757" w:rsidP="00423757">
            <w:pPr>
              <w:rPr>
                <w:ins w:id="1915" w:author="Rajiv Bansal" w:date="2019-08-04T11:27:00Z"/>
              </w:rPr>
            </w:pPr>
            <w:proofErr w:type="spellStart"/>
            <w:proofErr w:type="gramStart"/>
            <w:ins w:id="1916"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38067838" w14:textId="77777777" w:rsidR="00423757" w:rsidRDefault="00423757" w:rsidP="00423757">
            <w:pPr>
              <w:rPr>
                <w:ins w:id="1917" w:author="Rajiv Bansal" w:date="2019-08-04T11:27:00Z"/>
              </w:rPr>
            </w:pPr>
            <w:proofErr w:type="spellStart"/>
            <w:proofErr w:type="gramStart"/>
            <w:ins w:id="1918"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p w14:paraId="6B3EDFB2" w14:textId="77777777" w:rsidR="00423757" w:rsidRDefault="00423757" w:rsidP="00423757">
            <w:pPr>
              <w:rPr>
                <w:ins w:id="1919" w:author="Rajiv Bansal" w:date="2019-08-04T11:27:00Z"/>
              </w:rPr>
            </w:pPr>
            <w:ins w:id="1920" w:author="Rajiv Bansal" w:date="2019-08-04T11:27:00Z">
              <w:r>
                <w:t> </w:t>
              </w:r>
            </w:ins>
          </w:p>
          <w:p w14:paraId="6618AA52" w14:textId="77777777" w:rsidR="00423757" w:rsidRDefault="00423757" w:rsidP="00423757">
            <w:pPr>
              <w:rPr>
                <w:ins w:id="1921" w:author="Rajiv Bansal" w:date="2019-08-04T11:27:00Z"/>
              </w:rPr>
            </w:pPr>
            <w:proofErr w:type="spellStart"/>
            <w:proofErr w:type="gramStart"/>
            <w:ins w:id="1922"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=true</w:t>
              </w:r>
            </w:ins>
          </w:p>
          <w:p w14:paraId="5B4AF2F7" w14:textId="77777777" w:rsidR="00423757" w:rsidRDefault="00423757" w:rsidP="00423757">
            <w:pPr>
              <w:rPr>
                <w:ins w:id="1923" w:author="Rajiv Bansal" w:date="2019-08-04T11:27:00Z"/>
              </w:rPr>
            </w:pPr>
            <w:ins w:id="1924" w:author="Rajiv Bansal" w:date="2019-08-04T11:27:00Z">
              <w:r>
                <w:rPr>
                  <w:rStyle w:val="HTMLCode"/>
                  <w:rFonts w:eastAsiaTheme="minorHAnsi"/>
                </w:rPr>
                <w:t>#</w:t>
              </w:r>
              <w:proofErr w:type="gramStart"/>
              <w:r>
                <w:rPr>
                  <w:rStyle w:val="HTMLCode"/>
                  <w:rFonts w:eastAsiaTheme="minorHAnsi"/>
                </w:rPr>
                <w:t>server.ribbon</w:t>
              </w:r>
              <w:proofErr w:type="gramEnd"/>
              <w:r>
                <w:rPr>
                  <w:rStyle w:val="HTMLCode"/>
                  <w:rFonts w:eastAsiaTheme="minorHAnsi"/>
                </w:rPr>
                <w:t>.listOfServers=localhost:9090,localhost:9091,localhost:9092</w:t>
              </w:r>
            </w:ins>
          </w:p>
          <w:p w14:paraId="6557CC23" w14:textId="77777777" w:rsidR="00423757" w:rsidRDefault="00423757" w:rsidP="00423757">
            <w:pPr>
              <w:rPr>
                <w:ins w:id="1925" w:author="Rajiv Bansal" w:date="2019-08-04T11:27:00Z"/>
              </w:rPr>
            </w:pPr>
            <w:proofErr w:type="spellStart"/>
            <w:proofErr w:type="gramStart"/>
            <w:ins w:id="1926" w:author="Rajiv Bansal" w:date="2019-08-04T11:27:00Z">
              <w:r>
                <w:rPr>
                  <w:rStyle w:val="HTMLCode"/>
                  <w:rFonts w:eastAsiaTheme="minorHAnsi"/>
                </w:rPr>
                <w:t>server.ribbon</w:t>
              </w:r>
              <w:proofErr w:type="gramEnd"/>
              <w:r>
                <w:rPr>
                  <w:rStyle w:val="HTMLCode"/>
                  <w:rFonts w:eastAsiaTheme="minorHAnsi"/>
                </w:rPr>
                <w:t>.ServerListRefreshInterval</w:t>
              </w:r>
              <w:proofErr w:type="spellEnd"/>
              <w:r>
                <w:rPr>
                  <w:rStyle w:val="HTMLCode"/>
                  <w:rFonts w:eastAsiaTheme="minorHAnsi"/>
                </w:rPr>
                <w:t>=1000</w:t>
              </w:r>
            </w:ins>
          </w:p>
          <w:p w14:paraId="743F55D2" w14:textId="77777777" w:rsidR="00423757" w:rsidRDefault="00423757" w:rsidP="00423757">
            <w:pPr>
              <w:rPr>
                <w:ins w:id="1927" w:author="Rajiv Bansal" w:date="2019-08-04T11:27:00Z"/>
              </w:rPr>
            </w:pPr>
            <w:ins w:id="1928" w:author="Rajiv Bansal" w:date="2019-08-04T11:27:00Z">
              <w:r>
                <w:rPr>
                  <w:rStyle w:val="HTMLCode"/>
                  <w:rFonts w:eastAsiaTheme="minorHAnsi"/>
                </w:rPr>
                <w:t>#</w:t>
              </w:r>
              <w:proofErr w:type="gramStart"/>
              <w:r>
                <w:rPr>
                  <w:rStyle w:val="HTMLCode"/>
                  <w:rFonts w:eastAsiaTheme="minorHAnsi"/>
                </w:rPr>
                <w:t>logging.level</w:t>
              </w:r>
              <w:proofErr w:type="gramEnd"/>
              <w:r>
                <w:rPr>
                  <w:rStyle w:val="HTMLCode"/>
                  <w:rFonts w:eastAsiaTheme="minorHAnsi"/>
                </w:rPr>
                <w:t>.root=TRACE</w:t>
              </w:r>
            </w:ins>
          </w:p>
        </w:tc>
      </w:tr>
    </w:tbl>
    <w:p w14:paraId="03534DF9" w14:textId="77777777" w:rsidR="00423757" w:rsidRDefault="00423757" w:rsidP="00423757">
      <w:pPr>
        <w:pStyle w:val="NormalWeb"/>
        <w:shd w:val="clear" w:color="auto" w:fill="FFFFFF"/>
        <w:spacing w:before="150" w:beforeAutospacing="0" w:after="240" w:afterAutospacing="0"/>
        <w:rPr>
          <w:ins w:id="1929" w:author="Rajiv Bansal" w:date="2019-08-04T11:27:00Z"/>
          <w:rFonts w:ascii="Segoe UI" w:hAnsi="Segoe UI" w:cs="Segoe UI"/>
          <w:color w:val="000000"/>
        </w:rPr>
      </w:pPr>
      <w:ins w:id="1930"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xml:space="preserve">. We will now use the default once provided by Ribbon, but in this class we can very well override those and add </w:t>
        </w:r>
        <w:proofErr w:type="gramStart"/>
        <w:r>
          <w:rPr>
            <w:rFonts w:ascii="Segoe UI" w:hAnsi="Segoe UI" w:cs="Segoe UI"/>
            <w:color w:val="000000"/>
          </w:rPr>
          <w:t>ours</w:t>
        </w:r>
        <w:proofErr w:type="gramEnd"/>
        <w:r>
          <w:rPr>
            <w:rFonts w:ascii="Segoe UI" w:hAnsi="Segoe UI" w:cs="Segoe UI"/>
            <w:color w:val="000000"/>
          </w:rPr>
          <w:t xml:space="preserve">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31"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32" w:author="Rajiv Bansal" w:date="2019-08-04T11:27:00Z"/>
              </w:rPr>
            </w:pPr>
            <w:ins w:id="1933" w:author="Rajiv Bansal" w:date="2019-08-04T11:27:00Z">
              <w:r>
                <w:t>RibbonConfiguration.java</w:t>
              </w:r>
            </w:ins>
          </w:p>
        </w:tc>
      </w:tr>
      <w:tr w:rsidR="00423757" w14:paraId="3F783CB0" w14:textId="77777777" w:rsidTr="00423757">
        <w:trPr>
          <w:ins w:id="1934" w:author="Rajiv Bansal" w:date="2019-08-04T11:27:00Z"/>
        </w:trPr>
        <w:tc>
          <w:tcPr>
            <w:tcW w:w="15495" w:type="dxa"/>
            <w:vAlign w:val="center"/>
            <w:hideMark/>
          </w:tcPr>
          <w:p w14:paraId="44F0A655" w14:textId="77777777" w:rsidR="00423757" w:rsidRDefault="00423757" w:rsidP="00423757">
            <w:pPr>
              <w:rPr>
                <w:ins w:id="1935" w:author="Rajiv Bansal" w:date="2019-08-04T11:27:00Z"/>
              </w:rPr>
            </w:pPr>
            <w:ins w:id="193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5F29F5CD"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.client.config.IClientConfig</w:t>
              </w:r>
              <w:proofErr w:type="spellEnd"/>
              <w:r>
                <w:rPr>
                  <w:rStyle w:val="HTMLCode"/>
                  <w:rFonts w:eastAsiaTheme="minorHAnsi"/>
                </w:rPr>
                <w:t>;</w:t>
              </w:r>
            </w:ins>
          </w:p>
          <w:p w14:paraId="67C79B07" w14:textId="77777777" w:rsidR="00423757" w:rsidRDefault="00423757" w:rsidP="00423757">
            <w:pPr>
              <w:rPr>
                <w:ins w:id="1939" w:author="Rajiv Bansal" w:date="2019-08-04T11:27:00Z"/>
              </w:rPr>
            </w:pPr>
            <w:ins w:id="1940"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.loadbalancer.AvailabilityFilteringRule</w:t>
              </w:r>
              <w:proofErr w:type="spellEnd"/>
              <w:r>
                <w:rPr>
                  <w:rStyle w:val="HTMLCode"/>
                  <w:rFonts w:eastAsiaTheme="minorHAnsi"/>
                </w:rPr>
                <w:t>;</w:t>
              </w:r>
            </w:ins>
          </w:p>
          <w:p w14:paraId="6F934869" w14:textId="77777777" w:rsidR="00423757" w:rsidRDefault="00423757" w:rsidP="00423757">
            <w:pPr>
              <w:rPr>
                <w:ins w:id="1941" w:author="Rajiv Bansal" w:date="2019-08-04T11:27:00Z"/>
              </w:rPr>
            </w:pPr>
            <w:ins w:id="1942"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.loadbalancer.IPing</w:t>
              </w:r>
              <w:proofErr w:type="spellEnd"/>
              <w:r>
                <w:rPr>
                  <w:rStyle w:val="HTMLCode"/>
                  <w:rFonts w:eastAsiaTheme="minorHAnsi"/>
                </w:rPr>
                <w:t>;</w:t>
              </w:r>
            </w:ins>
          </w:p>
          <w:p w14:paraId="004DE16E" w14:textId="77777777" w:rsidR="00423757" w:rsidRDefault="00423757" w:rsidP="00423757">
            <w:pPr>
              <w:rPr>
                <w:ins w:id="1943" w:author="Rajiv Bansal" w:date="2019-08-04T11:27:00Z"/>
              </w:rPr>
            </w:pPr>
            <w:ins w:id="1944"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.loadbalancer.IRule</w:t>
              </w:r>
              <w:proofErr w:type="spellEnd"/>
              <w:r>
                <w:rPr>
                  <w:rStyle w:val="HTMLCode"/>
                  <w:rFonts w:eastAsiaTheme="minorHAnsi"/>
                </w:rPr>
                <w:t>;</w:t>
              </w:r>
            </w:ins>
          </w:p>
          <w:p w14:paraId="46CDE10C" w14:textId="77777777" w:rsidR="00423757" w:rsidRDefault="00423757" w:rsidP="00423757">
            <w:pPr>
              <w:rPr>
                <w:ins w:id="1945" w:author="Rajiv Bansal" w:date="2019-08-04T11:27:00Z"/>
              </w:rPr>
            </w:pPr>
            <w:ins w:id="1946"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.loadbalancer.PingUrl</w:t>
              </w:r>
              <w:proofErr w:type="spellEnd"/>
              <w:r>
                <w:rPr>
                  <w:rStyle w:val="HTMLCode"/>
                  <w:rFonts w:eastAsiaTheme="minorHAnsi"/>
                </w:rPr>
                <w:t>;</w:t>
              </w:r>
            </w:ins>
          </w:p>
          <w:p w14:paraId="633F6A04" w14:textId="77777777" w:rsidR="00423757" w:rsidRDefault="00423757" w:rsidP="00423757">
            <w:pPr>
              <w:rPr>
                <w:ins w:id="1947" w:author="Rajiv Bansal" w:date="2019-08-04T11:27:00Z"/>
              </w:rPr>
            </w:pPr>
            <w:ins w:id="194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12D30FD2" w14:textId="77777777" w:rsidR="00423757" w:rsidRDefault="00423757" w:rsidP="00423757">
            <w:pPr>
              <w:rPr>
                <w:ins w:id="1949" w:author="Rajiv Bansal" w:date="2019-08-04T11:27:00Z"/>
              </w:rPr>
            </w:pPr>
            <w:ins w:id="195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612A223" w14:textId="77777777" w:rsidR="00423757" w:rsidRDefault="00423757" w:rsidP="00423757">
            <w:pPr>
              <w:rPr>
                <w:ins w:id="1951" w:author="Rajiv Bansal" w:date="2019-08-04T11:27:00Z"/>
              </w:rPr>
            </w:pPr>
            <w:ins w:id="1952"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.context.annotation.Configuration</w:t>
              </w:r>
              <w:proofErr w:type="spellEnd"/>
              <w:r>
                <w:rPr>
                  <w:rStyle w:val="HTMLCode"/>
                  <w:rFonts w:eastAsiaTheme="minorHAnsi"/>
                </w:rPr>
                <w:t>;</w:t>
              </w:r>
            </w:ins>
          </w:p>
          <w:p w14:paraId="53E2F10E" w14:textId="77777777" w:rsidR="00423757" w:rsidRDefault="00423757" w:rsidP="00423757">
            <w:pPr>
              <w:rPr>
                <w:ins w:id="1953" w:author="Rajiv Bansal" w:date="2019-08-04T11:27:00Z"/>
              </w:rPr>
            </w:pPr>
            <w:ins w:id="1954" w:author="Rajiv Bansal" w:date="2019-08-04T11:27:00Z">
              <w:r>
                <w:t> </w:t>
              </w:r>
            </w:ins>
          </w:p>
          <w:p w14:paraId="444685D8" w14:textId="77777777" w:rsidR="00423757" w:rsidRDefault="00423757" w:rsidP="00423757">
            <w:pPr>
              <w:rPr>
                <w:ins w:id="1955" w:author="Rajiv Bansal" w:date="2019-08-04T11:27:00Z"/>
              </w:rPr>
            </w:pPr>
            <w:ins w:id="195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957" w:author="Rajiv Bansal" w:date="2019-08-04T11:27:00Z"/>
              </w:rPr>
            </w:pPr>
            <w:ins w:id="1958" w:author="Rajiv Bansal" w:date="2019-08-04T11:27:00Z">
              <w:r>
                <w:t> </w:t>
              </w:r>
            </w:ins>
          </w:p>
          <w:p w14:paraId="182EA452" w14:textId="77777777" w:rsidR="00423757" w:rsidRDefault="00423757" w:rsidP="00423757">
            <w:pPr>
              <w:rPr>
                <w:ins w:id="1959" w:author="Rajiv Bansal" w:date="2019-08-04T11:27:00Z"/>
              </w:rPr>
            </w:pPr>
            <w:ins w:id="1960"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963" w:author="Rajiv Bansal" w:date="2019-08-04T11:27:00Z"/>
              </w:rPr>
            </w:pPr>
            <w:ins w:id="1964" w:author="Rajiv Bansal" w:date="2019-08-04T11:27:00Z">
              <w:r>
                <w:t> </w:t>
              </w:r>
            </w:ins>
          </w:p>
          <w:p w14:paraId="50371506"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proofErr w:type="gramStart"/>
              <w:r>
                <w:rPr>
                  <w:rStyle w:val="HTMLCode"/>
                  <w:rFonts w:eastAsiaTheme="minorHAnsi"/>
                </w:rPr>
                <w:t>ribbonPing</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969" w:author="Rajiv Bansal" w:date="2019-08-04T11:27:00Z"/>
              </w:rPr>
            </w:pPr>
            <w:ins w:id="197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PingUrl</w:t>
              </w:r>
              <w:proofErr w:type="spellEnd"/>
              <w:r>
                <w:rPr>
                  <w:rStyle w:val="HTMLCode"/>
                  <w:rFonts w:eastAsiaTheme="minorHAnsi"/>
                </w:rPr>
                <w:t>(</w:t>
              </w:r>
              <w:proofErr w:type="gramEnd"/>
              <w:r>
                <w:rPr>
                  <w:rStyle w:val="HTMLCode"/>
                  <w:rFonts w:eastAsiaTheme="minorHAnsi"/>
                </w:rPr>
                <w:t>);</w:t>
              </w:r>
            </w:ins>
          </w:p>
          <w:p w14:paraId="79A78464" w14:textId="77777777" w:rsidR="00423757" w:rsidRDefault="00423757" w:rsidP="00423757">
            <w:pPr>
              <w:rPr>
                <w:ins w:id="1971" w:author="Rajiv Bansal" w:date="2019-08-04T11:27:00Z"/>
              </w:rPr>
            </w:pPr>
            <w:ins w:id="1972"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73" w:author="Rajiv Bansal" w:date="2019-08-04T11:27:00Z"/>
              </w:rPr>
            </w:pPr>
            <w:ins w:id="1974" w:author="Rajiv Bansal" w:date="2019-08-04T11:27:00Z">
              <w:r>
                <w:t> </w:t>
              </w:r>
            </w:ins>
          </w:p>
          <w:p w14:paraId="482D090C" w14:textId="77777777" w:rsidR="00423757" w:rsidRDefault="00423757" w:rsidP="00423757">
            <w:pPr>
              <w:rPr>
                <w:ins w:id="1975" w:author="Rajiv Bansal" w:date="2019-08-04T11:27:00Z"/>
              </w:rPr>
            </w:pPr>
            <w:ins w:id="1976"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77" w:author="Rajiv Bansal" w:date="2019-08-04T11:27:00Z"/>
              </w:rPr>
            </w:pPr>
            <w:ins w:id="1978"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proofErr w:type="gramStart"/>
              <w:r>
                <w:rPr>
                  <w:rStyle w:val="HTMLCode"/>
                  <w:rFonts w:eastAsiaTheme="minorHAnsi"/>
                </w:rPr>
                <w:t>ribbonRule</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979" w:author="Rajiv Bansal" w:date="2019-08-04T11:27:00Z"/>
              </w:rPr>
            </w:pPr>
            <w:ins w:id="198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AvailabilityFilteringRule</w:t>
              </w:r>
              <w:proofErr w:type="spellEnd"/>
              <w:r>
                <w:rPr>
                  <w:rStyle w:val="HTMLCode"/>
                  <w:rFonts w:eastAsiaTheme="minorHAnsi"/>
                </w:rPr>
                <w:t>(</w:t>
              </w:r>
              <w:proofErr w:type="gramEnd"/>
              <w:r>
                <w:rPr>
                  <w:rStyle w:val="HTMLCode"/>
                  <w:rFonts w:eastAsiaTheme="minorHAnsi"/>
                </w:rPr>
                <w:t>);</w:t>
              </w:r>
            </w:ins>
          </w:p>
          <w:p w14:paraId="53202A88" w14:textId="77777777" w:rsidR="00423757" w:rsidRDefault="00423757" w:rsidP="00423757">
            <w:pPr>
              <w:rPr>
                <w:ins w:id="1981" w:author="Rajiv Bansal" w:date="2019-08-04T11:27:00Z"/>
              </w:rPr>
            </w:pPr>
            <w:ins w:id="1982"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83" w:author="Rajiv Bansal" w:date="2019-08-04T11:27:00Z"/>
              </w:rPr>
            </w:pPr>
            <w:ins w:id="1984" w:author="Rajiv Bansal" w:date="2019-08-04T11:27:00Z">
              <w:r>
                <w:rPr>
                  <w:rStyle w:val="HTMLCode"/>
                  <w:rFonts w:eastAsiaTheme="minorHAnsi"/>
                </w:rPr>
                <w:t>}</w:t>
              </w:r>
            </w:ins>
          </w:p>
        </w:tc>
      </w:tr>
    </w:tbl>
    <w:p w14:paraId="02BCF7C5" w14:textId="77777777" w:rsidR="00423757" w:rsidRDefault="00423757">
      <w:pPr>
        <w:pStyle w:val="Heading5"/>
        <w:rPr>
          <w:ins w:id="1985" w:author="Rajiv Bansal" w:date="2019-08-04T11:27:00Z"/>
          <w:rFonts w:ascii="Segoe UI" w:hAnsi="Segoe UI" w:cs="Segoe UI"/>
          <w:color w:val="000000"/>
          <w:sz w:val="36"/>
          <w:szCs w:val="36"/>
        </w:rPr>
        <w:pPrChange w:id="1986" w:author="Rajiv Bansal" w:date="2019-08-04T11:29:00Z">
          <w:pPr>
            <w:pStyle w:val="Heading2"/>
            <w:pBdr>
              <w:bottom w:val="single" w:sz="6" w:space="4" w:color="EAECEF"/>
            </w:pBdr>
            <w:shd w:val="clear" w:color="auto" w:fill="FFFFFF"/>
            <w:spacing w:before="450" w:after="240"/>
          </w:pPr>
        </w:pPrChange>
      </w:pPr>
      <w:ins w:id="1987"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93" w:author="Rajiv Bansal" w:date="2019-08-04T11:27:00Z"/>
          <w:rFonts w:ascii="Segoe UI" w:hAnsi="Segoe UI" w:cs="Segoe UI"/>
          <w:color w:val="000000"/>
        </w:rPr>
      </w:pPr>
      <w:ins w:id="1994"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95" w:author="Rajiv Bansal" w:date="2019-08-04T11:27:00Z"/>
          <w:rFonts w:ascii="Segoe UI" w:hAnsi="Segoe UI" w:cs="Segoe UI"/>
          <w:color w:val="000000"/>
        </w:rPr>
      </w:pPr>
      <w:ins w:id="1996"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997" w:author="Rajiv Bansal" w:date="2019-08-04T11:27:00Z"/>
          <w:rFonts w:ascii="Segoe UI" w:hAnsi="Segoe UI" w:cs="Segoe UI"/>
          <w:color w:val="000000"/>
          <w:sz w:val="29"/>
          <w:szCs w:val="29"/>
        </w:rPr>
        <w:pPrChange w:id="1998" w:author="Rajiv Bansal" w:date="2019-08-04T11:29:00Z">
          <w:pPr>
            <w:pStyle w:val="Heading4"/>
            <w:shd w:val="clear" w:color="auto" w:fill="FFFFFF"/>
            <w:spacing w:before="360" w:after="240"/>
          </w:pPr>
        </w:pPrChange>
      </w:pPr>
      <w:ins w:id="1999"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2007" w:author="Rajiv Bansal" w:date="2019-08-04T11:27:00Z"/>
          <w:rFonts w:ascii="Segoe UI" w:hAnsi="Segoe UI" w:cs="Segoe UI"/>
          <w:color w:val="000000"/>
          <w:sz w:val="29"/>
          <w:szCs w:val="29"/>
        </w:rPr>
        <w:pPrChange w:id="2008" w:author="Rajiv Bansal" w:date="2019-08-04T11:29:00Z">
          <w:pPr>
            <w:pStyle w:val="Heading4"/>
            <w:shd w:val="clear" w:color="auto" w:fill="FFFFFF"/>
            <w:spacing w:before="360" w:after="240"/>
          </w:pPr>
        </w:pPrChange>
      </w:pPr>
      <w:ins w:id="2009" w:author="Rajiv Bansal" w:date="2019-08-04T11:27:00Z">
        <w:r>
          <w:rPr>
            <w:rFonts w:ascii="Segoe UI" w:hAnsi="Segoe UI" w:cs="Segoe UI"/>
            <w:color w:val="000000"/>
            <w:sz w:val="29"/>
            <w:szCs w:val="29"/>
          </w:rPr>
          <w:t xml:space="preserve">5.4. Check if </w:t>
        </w:r>
        <w:proofErr w:type="gramStart"/>
        <w:r>
          <w:rPr>
            <w:rFonts w:ascii="Segoe UI" w:hAnsi="Segoe UI" w:cs="Segoe UI"/>
            <w:color w:val="000000"/>
            <w:sz w:val="29"/>
            <w:szCs w:val="29"/>
          </w:rPr>
          <w:t>client side</w:t>
        </w:r>
        <w:proofErr w:type="gramEnd"/>
        <w:r>
          <w:rPr>
            <w:rFonts w:ascii="Segoe UI" w:hAnsi="Segoe UI" w:cs="Segoe UI"/>
            <w:color w:val="000000"/>
            <w:sz w:val="29"/>
            <w:szCs w:val="29"/>
          </w:rPr>
          <w:t xml:space="preserve"> load balancing is working</w:t>
        </w:r>
      </w:ins>
    </w:p>
    <w:p w14:paraId="7918E9B3" w14:textId="77777777" w:rsidR="00423757" w:rsidRDefault="00423757">
      <w:pPr>
        <w:pStyle w:val="NormalWeb"/>
        <w:shd w:val="clear" w:color="auto" w:fill="FFFFFF"/>
        <w:spacing w:before="150" w:beforeAutospacing="0" w:after="240" w:afterAutospacing="0"/>
        <w:rPr>
          <w:ins w:id="2010" w:author="Rajiv Bansal" w:date="2019-08-04T11:27:00Z"/>
          <w:rFonts w:ascii="Segoe UI" w:hAnsi="Segoe UI" w:cs="Segoe UI"/>
          <w:color w:val="000000"/>
        </w:rPr>
      </w:pPr>
      <w:ins w:id="2011"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w:t>
        </w:r>
        <w:proofErr w:type="gramStart"/>
        <w:r>
          <w:rPr>
            <w:rFonts w:ascii="Segoe UI" w:hAnsi="Segoe UI" w:cs="Segoe UI"/>
            <w:color w:val="000000"/>
          </w:rPr>
          <w:t>client side</w:t>
        </w:r>
        <w:proofErr w:type="gramEnd"/>
        <w:r>
          <w:rPr>
            <w:rFonts w:ascii="Segoe UI" w:hAnsi="Segoe UI" w:cs="Segoe UI"/>
            <w:color w:val="000000"/>
          </w:rPr>
          <w:t xml:space="preserv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2012" w:author="Rajiv Bansal" w:date="2019-08-04T11:27:00Z"/>
          <w:rFonts w:ascii="Segoe UI" w:hAnsi="Segoe UI" w:cs="Segoe UI"/>
          <w:color w:val="000000"/>
        </w:rPr>
      </w:pPr>
      <w:ins w:id="2013"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xml:space="preserve"> and see that response is coming from any one of the backend </w:t>
        </w:r>
        <w:proofErr w:type="gramStart"/>
        <w:r>
          <w:rPr>
            <w:rFonts w:ascii="Segoe UI" w:hAnsi="Segoe UI" w:cs="Segoe UI"/>
            <w:color w:val="000000"/>
          </w:rPr>
          <w:t>instance</w:t>
        </w:r>
        <w:proofErr w:type="gramEnd"/>
        <w:r>
          <w:rPr>
            <w:rFonts w:ascii="Segoe UI" w:hAnsi="Segoe UI" w:cs="Segoe UI"/>
            <w:color w:val="000000"/>
          </w:rPr>
          <w:t>.</w:t>
        </w:r>
      </w:ins>
    </w:p>
    <w:p w14:paraId="2F9336B4" w14:textId="77777777" w:rsidR="00423757" w:rsidRDefault="00423757">
      <w:pPr>
        <w:pStyle w:val="NormalWeb"/>
        <w:shd w:val="clear" w:color="auto" w:fill="FFFFFF"/>
        <w:spacing w:before="150" w:beforeAutospacing="0" w:after="240" w:afterAutospacing="0"/>
        <w:rPr>
          <w:ins w:id="2014" w:author="Rajiv Bansal" w:date="2019-08-04T11:27:00Z"/>
          <w:rFonts w:ascii="Segoe UI" w:hAnsi="Segoe UI" w:cs="Segoe UI"/>
          <w:color w:val="000000"/>
        </w:rPr>
      </w:pPr>
      <w:ins w:id="2015"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w:t>
        </w:r>
        <w:proofErr w:type="gramStart"/>
        <w:r>
          <w:rPr>
            <w:rFonts w:ascii="Segoe UI" w:hAnsi="Segoe UI" w:cs="Segoe UI"/>
            <w:color w:val="000000"/>
          </w:rPr>
          <w:t>client side</w:t>
        </w:r>
        <w:proofErr w:type="gramEnd"/>
        <w:r>
          <w:rPr>
            <w:rFonts w:ascii="Segoe UI" w:hAnsi="Segoe UI" w:cs="Segoe UI"/>
            <w:color w:val="000000"/>
          </w:rPr>
          <w:t xml:space="preserv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16" w:author="Rajiv Bansal" w:date="2019-08-04T11:27:00Z"/>
          <w:rFonts w:ascii="Segoe UI" w:hAnsi="Segoe UI" w:cs="Segoe UI"/>
          <w:color w:val="000000"/>
          <w:sz w:val="29"/>
          <w:szCs w:val="29"/>
        </w:rPr>
        <w:pPrChange w:id="2017" w:author="Rajiv Bansal" w:date="2019-08-04T11:29:00Z">
          <w:pPr>
            <w:pStyle w:val="Heading4"/>
            <w:shd w:val="clear" w:color="auto" w:fill="FFFFFF"/>
            <w:spacing w:before="360" w:after="240"/>
          </w:pPr>
        </w:pPrChange>
      </w:pPr>
      <w:ins w:id="2018"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19" w:author="Rajiv Bansal" w:date="2019-08-04T11:27:00Z"/>
          <w:rFonts w:ascii="Segoe UI" w:hAnsi="Segoe UI" w:cs="Segoe UI"/>
          <w:color w:val="000000"/>
        </w:rPr>
      </w:pPr>
      <w:ins w:id="2020" w:author="Rajiv Bansal" w:date="2019-08-04T11:27:00Z">
        <w:r>
          <w:rPr>
            <w:rFonts w:ascii="Segoe UI" w:hAnsi="Segoe UI" w:cs="Segoe UI"/>
            <w:color w:val="000000"/>
          </w:rPr>
          <w:t>Go the frontend microservice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21"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22" w:author="Rajiv Bansal" w:date="2019-08-04T11:27:00Z"/>
              </w:rPr>
            </w:pPr>
            <w:proofErr w:type="gramStart"/>
            <w:ins w:id="2023" w:author="Rajiv Bansal" w:date="2019-08-04T11:27:00Z">
              <w:r>
                <w:t>application.properties</w:t>
              </w:r>
              <w:proofErr w:type="gramEnd"/>
            </w:ins>
          </w:p>
        </w:tc>
      </w:tr>
      <w:tr w:rsidR="00423757" w14:paraId="7ABB414A" w14:textId="77777777" w:rsidTr="00423757">
        <w:trPr>
          <w:ins w:id="2024" w:author="Rajiv Bansal" w:date="2019-08-04T11:27:00Z"/>
        </w:trPr>
        <w:tc>
          <w:tcPr>
            <w:tcW w:w="15495" w:type="dxa"/>
            <w:vAlign w:val="center"/>
            <w:hideMark/>
          </w:tcPr>
          <w:p w14:paraId="44665C37" w14:textId="77777777" w:rsidR="00423757" w:rsidRDefault="00423757" w:rsidP="00423757">
            <w:pPr>
              <w:rPr>
                <w:ins w:id="2025" w:author="Rajiv Bansal" w:date="2019-08-04T11:27:00Z"/>
              </w:rPr>
            </w:pPr>
            <w:proofErr w:type="gramStart"/>
            <w:ins w:id="2026" w:author="Rajiv Bansal" w:date="2019-08-04T11:27:00Z">
              <w:r>
                <w:rPr>
                  <w:rStyle w:val="HTMLCode"/>
                  <w:rFonts w:eastAsiaTheme="minorHAnsi"/>
                </w:rPr>
                <w:t>server.ribbon</w:t>
              </w:r>
              <w:proofErr w:type="gramEnd"/>
              <w:r>
                <w:rPr>
                  <w:rStyle w:val="HTMLCode"/>
                  <w:rFonts w:eastAsiaTheme="minorHAnsi"/>
                </w:rPr>
                <w:t>.listOfServers=localhost:9090,localhost:9091,localhost:9092</w:t>
              </w:r>
            </w:ins>
          </w:p>
          <w:p w14:paraId="25EC7117" w14:textId="77777777" w:rsidR="00423757" w:rsidRDefault="00423757" w:rsidP="00423757">
            <w:pPr>
              <w:rPr>
                <w:ins w:id="2027" w:author="Rajiv Bansal" w:date="2019-08-04T11:27:00Z"/>
              </w:rPr>
            </w:pPr>
            <w:proofErr w:type="spellStart"/>
            <w:proofErr w:type="gramStart"/>
            <w:ins w:id="2028"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2029" w:author="Rajiv Bansal" w:date="2019-08-04T11:27:00Z"/>
          <w:rFonts w:ascii="Segoe UI" w:hAnsi="Segoe UI" w:cs="Segoe UI"/>
          <w:color w:val="000000"/>
        </w:rPr>
      </w:pPr>
      <w:ins w:id="2030"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31" w:author="Rajiv Bansal" w:date="2019-08-04T11:27:00Z"/>
          <w:rFonts w:ascii="Segoe UI" w:hAnsi="Segoe UI" w:cs="Segoe UI"/>
          <w:color w:val="000000"/>
        </w:rPr>
      </w:pPr>
      <w:ins w:id="2032"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33" w:author="Rajiv Bansal" w:date="2019-08-04T14:23:00Z"/>
          <w:rStyle w:val="Strong"/>
          <w:rFonts w:ascii="Georgia" w:eastAsiaTheme="minorHAnsi" w:hAnsi="Georgia" w:cs="Lucida Sans Unicode"/>
          <w:i w:val="0"/>
          <w:iCs w:val="0"/>
          <w:color w:val="auto"/>
          <w:spacing w:val="-3"/>
        </w:rPr>
      </w:pPr>
      <w:del w:id="2034"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35" w:author="Rajiv Bansal" w:date="2019-08-04T14:23:00Z"/>
          <w:spacing w:val="-1"/>
          <w:shd w:val="clear" w:color="auto" w:fill="FFFFFF"/>
        </w:rPr>
      </w:pPr>
      <w:del w:id="2036"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37" w:author="Rajiv Bansal" w:date="2019-08-04T14:23:00Z"/>
          <w:rFonts w:eastAsia="Times New Roman" w:cs="Times New Roman"/>
          <w:spacing w:val="-1"/>
          <w:lang w:eastAsia="en-IN"/>
        </w:rPr>
      </w:pPr>
      <w:del w:id="2038"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39" w:author="Rajiv Bansal" w:date="2019-08-04T14:23:00Z"/>
          <w:rFonts w:eastAsia="Times New Roman" w:cs="Times New Roman"/>
          <w:spacing w:val="-1"/>
          <w:lang w:eastAsia="en-IN"/>
        </w:rPr>
      </w:pPr>
      <w:del w:id="2040"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41" w:author="Rajiv Bansal" w:date="2019-08-04T14:23:00Z"/>
          <w:rStyle w:val="Strong"/>
          <w:rFonts w:cs="Lucida Sans Unicode"/>
          <w:spacing w:val="-3"/>
        </w:rPr>
      </w:pPr>
    </w:p>
    <w:p w14:paraId="78DBBB4B" w14:textId="2CC70009" w:rsidR="00F2201F" w:rsidRPr="00412979" w:rsidDel="00305C1D" w:rsidRDefault="00F2201F">
      <w:pPr>
        <w:ind w:firstLine="360"/>
        <w:rPr>
          <w:del w:id="2042" w:author="Rajiv Bansal" w:date="2019-08-04T14:23:00Z"/>
          <w:i/>
          <w:iCs/>
        </w:rPr>
      </w:pPr>
      <w:del w:id="2043"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44" w:author="Rajiv Bansal" w:date="2019-08-04T14:23:00Z"/>
          <w:rFonts w:ascii="Georgia" w:hAnsi="Georgia"/>
          <w:spacing w:val="-1"/>
        </w:rPr>
      </w:pPr>
      <w:del w:id="2045"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46" w:author="Rajiv Bansal" w:date="2019-08-04T14:23:00Z"/>
          <w:rFonts w:ascii="Georgia" w:hAnsi="Georgia"/>
          <w:spacing w:val="-1"/>
        </w:rPr>
      </w:pPr>
      <w:del w:id="2047"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48" w:author="Rajiv Bansal" w:date="2019-08-04T14:23:00Z"/>
          <w:rFonts w:ascii="Georgia" w:hAnsi="Georgia"/>
          <w:spacing w:val="-1"/>
        </w:rPr>
      </w:pPr>
      <w:del w:id="2049"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0" w:author="Rajiv Bansal" w:date="2019-08-04T14:23:00Z"/>
          <w:rFonts w:ascii="Georgia" w:hAnsi="Georgia" w:cs="Segoe UI"/>
          <w:spacing w:val="-1"/>
        </w:rPr>
        <w:pPrChange w:id="205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2"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53" w:author="Rajiv Bansal" w:date="2019-08-04T14:23:00Z"/>
          <w:rFonts w:ascii="Georgia" w:hAnsi="Georgia" w:cs="Segoe UI"/>
          <w:spacing w:val="-1"/>
        </w:rPr>
        <w:pPrChange w:id="2054"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55"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6" w:author="Rajiv Bansal" w:date="2019-08-04T14:23:00Z"/>
          <w:rFonts w:ascii="Georgia" w:hAnsi="Georgia" w:cs="Segoe UI"/>
          <w:spacing w:val="-1"/>
        </w:rPr>
        <w:pPrChange w:id="205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8"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59"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60" w:author="Rajiv Bansal" w:date="2019-08-04T14:23:00Z"/>
          <w:rStyle w:val="Emphasis"/>
          <w:color w:val="FF0000"/>
          <w:spacing w:val="-1"/>
          <w:shd w:val="clear" w:color="auto" w:fill="FFFFFF"/>
        </w:rPr>
      </w:pPr>
      <w:del w:id="2061"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62" w:author="Rajiv Bansal" w:date="2019-08-04T14:23:00Z"/>
          <w:rStyle w:val="Strong"/>
          <w:rFonts w:cs="Lucida Sans Unicode"/>
          <w:spacing w:val="-3"/>
        </w:rPr>
      </w:pPr>
      <w:del w:id="2063"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64" w:author="Rajiv Bansal" w:date="2019-08-04T14:23:00Z"/>
          <w:rFonts w:eastAsia="Times New Roman" w:cs="Segoe UI"/>
          <w:b/>
          <w:bCs/>
          <w:color w:val="000000"/>
          <w:lang w:eastAsia="en-IN"/>
        </w:rPr>
      </w:pPr>
      <w:del w:id="2065"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66"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67" w:author="Rajiv Bansal" w:date="2019-08-04T14:23:00Z"/>
          <w:rFonts w:ascii="Segoe UI" w:hAnsi="Segoe UI" w:cs="Segoe UI"/>
          <w:color w:val="000000"/>
        </w:rPr>
      </w:pPr>
      <w:del w:id="2068"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71" w:author="Rajiv Bansal" w:date="2019-08-04T14:23:00Z"/>
        </w:rPr>
      </w:pPr>
      <w:del w:id="2072"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79" w:author="Rajiv Bansal" w:date="2019-08-04T14:23:00Z"/>
          <w:rFonts w:ascii="Segoe UI" w:hAnsi="Segoe UI" w:cs="Segoe UI"/>
          <w:color w:val="000000"/>
        </w:rPr>
      </w:pPr>
      <w:del w:id="2080"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81" w:author="Rajiv Bansal" w:date="2019-08-04T14:23:00Z"/>
          <w:rFonts w:ascii="Segoe UI" w:hAnsi="Segoe UI" w:cs="Segoe UI"/>
          <w:color w:val="000000"/>
        </w:rPr>
      </w:pPr>
      <w:del w:id="2082"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83" w:author="Rajiv Bansal" w:date="2019-08-04T14:23:00Z"/>
          <w:rFonts w:ascii="Times New Roman" w:hAnsi="Times New Roman" w:cs="Times New Roman"/>
        </w:rPr>
      </w:pPr>
      <w:del w:id="2084"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85" w:author="Rajiv Bansal" w:date="2019-08-04T14:23:00Z"/>
          <w:b/>
          <w:bCs/>
        </w:rPr>
      </w:pPr>
      <w:del w:id="2086"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89" w:author="Rajiv Bansal" w:date="2019-08-04T14:23:00Z"/>
          <w:rFonts w:ascii="Segoe UI" w:hAnsi="Segoe UI" w:cs="Segoe UI"/>
          <w:color w:val="000000"/>
        </w:rPr>
      </w:pPr>
      <w:del w:id="2090"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91" w:author="Rajiv Bansal" w:date="2019-08-04T14:23:00Z"/>
          <w:rFonts w:ascii="Segoe UI" w:hAnsi="Segoe UI" w:cs="Segoe UI"/>
          <w:color w:val="000000"/>
        </w:rPr>
      </w:pPr>
      <w:del w:id="2092"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93" w:author="Rajiv Bansal" w:date="2019-08-04T14:23:00Z"/>
          <w:rFonts w:ascii="Segoe UI" w:hAnsi="Segoe UI" w:cs="Segoe UI"/>
          <w:color w:val="000000"/>
        </w:rPr>
      </w:pPr>
      <w:del w:id="2094"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99" w:author="Rajiv Bansal" w:date="2019-08-04T14:23:00Z"/>
          <w:rFonts w:ascii="Segoe UI" w:hAnsi="Segoe UI" w:cs="Segoe UI"/>
          <w:color w:val="000000"/>
        </w:rPr>
      </w:pPr>
      <w:del w:id="2100"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105" w:author="Rajiv Bansal" w:date="2019-08-04T14:23:00Z"/>
          <w:rFonts w:ascii="Segoe UI" w:hAnsi="Segoe UI" w:cs="Segoe UI"/>
          <w:color w:val="000000"/>
        </w:rPr>
      </w:pPr>
      <w:del w:id="2106"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107" w:author="Rajiv Bansal" w:date="2019-08-04T14:23:00Z"/>
        </w:rPr>
      </w:pPr>
      <w:del w:id="2108"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109" w:author="Rajiv Bansal" w:date="2019-08-04T14:23:00Z"/>
          <w:rFonts w:ascii="Segoe UI" w:hAnsi="Segoe UI" w:cs="Segoe UI"/>
          <w:color w:val="000000"/>
        </w:rPr>
      </w:pPr>
      <w:del w:id="2110"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111" w:author="Rajiv Bansal" w:date="2019-08-04T14:23:00Z"/>
          <w:rFonts w:ascii="Segoe UI" w:hAnsi="Segoe UI" w:cs="Segoe UI"/>
          <w:color w:val="000000"/>
        </w:rPr>
      </w:pPr>
      <w:del w:id="2112"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113" w:author="Rajiv Bansal" w:date="2019-08-04T14:23:00Z"/>
          <w:rFonts w:ascii="Segoe UI" w:hAnsi="Segoe UI" w:cs="Segoe UI"/>
          <w:color w:val="000000"/>
        </w:rPr>
      </w:pPr>
      <w:del w:id="2114"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15" w:author="Rajiv Bansal" w:date="2019-08-04T14:23:00Z"/>
          <w:rFonts w:ascii="Segoe UI" w:hAnsi="Segoe UI" w:cs="Segoe UI"/>
          <w:color w:val="000000"/>
        </w:rPr>
      </w:pPr>
      <w:del w:id="2116"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17" w:author="Rajiv Bansal" w:date="2019-08-04T14:23:00Z"/>
          <w:rFonts w:ascii="Segoe UI" w:hAnsi="Segoe UI" w:cs="Segoe UI"/>
          <w:color w:val="000000"/>
        </w:rPr>
      </w:pPr>
      <w:del w:id="2118"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19" w:author="Rajiv Bansal" w:date="2019-08-04T14:23:00Z"/>
          <w:b/>
          <w:bCs/>
        </w:rPr>
      </w:pPr>
      <w:del w:id="2120"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23" w:author="Rajiv Bansal" w:date="2019-08-04T14:23:00Z"/>
        </w:rPr>
        <w:pPrChange w:id="2124" w:author="Rajiv Bansal" w:date="2019-08-04T11:29:00Z">
          <w:pPr>
            <w:pStyle w:val="Heading7"/>
          </w:pPr>
        </w:pPrChange>
      </w:pPr>
      <w:del w:id="2125"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26" w:author="Rajiv Bansal" w:date="2019-08-04T14:23:00Z"/>
          <w:rFonts w:ascii="Segoe UI" w:hAnsi="Segoe UI" w:cs="Segoe UI"/>
          <w:color w:val="000000"/>
        </w:rPr>
      </w:pPr>
      <w:del w:id="2127"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28" w:author="Rajiv Bansal" w:date="2019-08-04T14:23:00Z"/>
          <w:rFonts w:ascii="Times New Roman" w:hAnsi="Times New Roman" w:cs="Times New Roman"/>
        </w:rPr>
      </w:pPr>
      <w:del w:id="2129"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30" w:author="Rajiv Bansal" w:date="2019-08-04T14:23:00Z"/>
          <w:rFonts w:ascii="Segoe UI" w:hAnsi="Segoe UI" w:cs="Segoe UI"/>
          <w:color w:val="000000"/>
        </w:rPr>
      </w:pPr>
      <w:del w:id="2131"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32" w:author="Rajiv Bansal" w:date="2019-08-04T14:23:00Z"/>
        </w:rPr>
        <w:pPrChange w:id="2133" w:author="Rajiv Bansal" w:date="2019-08-04T11:29:00Z">
          <w:pPr>
            <w:pStyle w:val="Heading7"/>
          </w:pPr>
        </w:pPrChange>
      </w:pPr>
      <w:del w:id="2134"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35" w:author="Rajiv Bansal" w:date="2019-08-04T14:23:00Z"/>
          <w:rFonts w:ascii="Segoe UI" w:hAnsi="Segoe UI" w:cs="Segoe UI"/>
          <w:color w:val="000000"/>
        </w:rPr>
      </w:pPr>
      <w:del w:id="2136"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37" w:author="Rajiv Bansal" w:date="2019-08-04T14:23:00Z"/>
          <w:rFonts w:ascii="Segoe UI" w:hAnsi="Segoe UI" w:cs="Segoe UI"/>
          <w:color w:val="000000"/>
        </w:rPr>
      </w:pPr>
      <w:del w:id="2138"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39" w:author="Rajiv Bansal" w:date="2019-08-04T14:23:00Z"/>
        </w:trPr>
        <w:tc>
          <w:tcPr>
            <w:tcW w:w="15495" w:type="dxa"/>
            <w:vAlign w:val="center"/>
            <w:hideMark/>
          </w:tcPr>
          <w:p w14:paraId="6BC62E58" w14:textId="0B4476D9" w:rsidR="00B305A1" w:rsidDel="00305C1D" w:rsidRDefault="00B305A1">
            <w:pPr>
              <w:rPr>
                <w:del w:id="2140" w:author="Rajiv Bansal" w:date="2019-08-04T14:23:00Z"/>
                <w:rFonts w:ascii="Times New Roman" w:hAnsi="Times New Roman" w:cs="Times New Roman"/>
              </w:rPr>
            </w:pPr>
            <w:del w:id="2141"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42" w:author="Rajiv Bansal" w:date="2019-08-04T14:23:00Z"/>
              </w:rPr>
            </w:pPr>
            <w:del w:id="2143" w:author="Rajiv Bansal" w:date="2019-08-04T14:23:00Z">
              <w:r w:rsidDel="00305C1D">
                <w:delText> </w:delText>
              </w:r>
            </w:del>
          </w:p>
          <w:p w14:paraId="1735B883" w14:textId="25097B84" w:rsidR="00B305A1" w:rsidDel="00305C1D" w:rsidRDefault="00B305A1">
            <w:pPr>
              <w:rPr>
                <w:del w:id="2144" w:author="Rajiv Bansal" w:date="2019-08-04T14:23:00Z"/>
              </w:rPr>
            </w:pPr>
            <w:del w:id="214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50" w:author="Rajiv Bansal" w:date="2019-08-04T14:23:00Z"/>
              </w:rPr>
            </w:pPr>
            <w:del w:id="21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52" w:author="Rajiv Bansal" w:date="2019-08-04T14:23:00Z"/>
              </w:rPr>
            </w:pPr>
            <w:del w:id="21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54" w:author="Rajiv Bansal" w:date="2019-08-04T14:23:00Z"/>
              </w:rPr>
            </w:pPr>
            <w:del w:id="21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56" w:author="Rajiv Bansal" w:date="2019-08-04T14:23:00Z"/>
              </w:rPr>
            </w:pPr>
            <w:del w:id="2157" w:author="Rajiv Bansal" w:date="2019-08-04T14:23:00Z">
              <w:r w:rsidDel="00305C1D">
                <w:delText> </w:delText>
              </w:r>
            </w:del>
          </w:p>
          <w:p w14:paraId="0981D894" w14:textId="1F34467D" w:rsidR="00B305A1" w:rsidDel="00305C1D" w:rsidRDefault="00B305A1">
            <w:pPr>
              <w:rPr>
                <w:del w:id="2158" w:author="Rajiv Bansal" w:date="2019-08-04T14:23:00Z"/>
              </w:rPr>
            </w:pPr>
            <w:del w:id="2159"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60" w:author="Rajiv Bansal" w:date="2019-08-04T14:23:00Z"/>
              </w:rPr>
            </w:pPr>
            <w:del w:id="2161"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62" w:author="Rajiv Bansal" w:date="2019-08-04T14:23:00Z"/>
              </w:rPr>
            </w:pPr>
            <w:del w:id="216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64" w:author="Rajiv Bansal" w:date="2019-08-04T14:23:00Z"/>
              </w:rPr>
            </w:pPr>
            <w:del w:id="2165" w:author="Rajiv Bansal" w:date="2019-08-04T14:23:00Z">
              <w:r w:rsidDel="00305C1D">
                <w:rPr>
                  <w:rStyle w:val="HTMLCode"/>
                  <w:rFonts w:eastAsiaTheme="minorHAnsi"/>
                </w:rPr>
                <w:delText>{</w:delText>
              </w:r>
            </w:del>
          </w:p>
          <w:p w14:paraId="008BAEB3" w14:textId="00C1D877"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76" w:author="Rajiv Bansal" w:date="2019-08-04T14:23:00Z"/>
              </w:rPr>
            </w:pPr>
            <w:del w:id="2177" w:author="Rajiv Bansal" w:date="2019-08-04T14:23:00Z">
              <w:r w:rsidDel="00305C1D">
                <w:delText> </w:delText>
              </w:r>
            </w:del>
          </w:p>
          <w:p w14:paraId="64EA9ED6" w14:textId="788F196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88" w:author="Rajiv Bansal" w:date="2019-08-04T14:23:00Z"/>
              </w:rPr>
            </w:pPr>
            <w:del w:id="2189" w:author="Rajiv Bansal" w:date="2019-08-04T14:23:00Z">
              <w:r w:rsidDel="00305C1D">
                <w:delText> </w:delText>
              </w:r>
            </w:del>
          </w:p>
          <w:p w14:paraId="477FA8AE" w14:textId="42EA4E8D"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98" w:author="Rajiv Bansal" w:date="2019-08-04T14:23:00Z"/>
              </w:rPr>
            </w:pPr>
            <w:del w:id="2199" w:author="Rajiv Bansal" w:date="2019-08-04T14:23:00Z">
              <w:r w:rsidDel="00305C1D">
                <w:rPr>
                  <w:rStyle w:val="HTMLCode"/>
                  <w:rFonts w:eastAsiaTheme="minorHAnsi"/>
                </w:rPr>
                <w:delText>}</w:delText>
              </w:r>
            </w:del>
          </w:p>
          <w:p w14:paraId="547CEFAF" w14:textId="5511E84E" w:rsidR="00B305A1" w:rsidDel="00305C1D" w:rsidRDefault="00B305A1">
            <w:pPr>
              <w:rPr>
                <w:del w:id="2200" w:author="Rajiv Bansal" w:date="2019-08-04T14:23:00Z"/>
              </w:rPr>
            </w:pPr>
            <w:del w:id="2201" w:author="Rajiv Bansal" w:date="2019-08-04T14:23:00Z">
              <w:r w:rsidDel="00305C1D">
                <w:delText> </w:delText>
              </w:r>
            </w:del>
          </w:p>
          <w:p w14:paraId="5803EBBB" w14:textId="79D79AD8" w:rsidR="00B305A1" w:rsidDel="00305C1D" w:rsidRDefault="00B305A1">
            <w:pPr>
              <w:rPr>
                <w:del w:id="2202" w:author="Rajiv Bansal" w:date="2019-08-04T14:23:00Z"/>
              </w:rPr>
            </w:pPr>
            <w:del w:id="2203"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204" w:author="Rajiv Bansal" w:date="2019-08-04T14:23:00Z"/>
              </w:rPr>
            </w:pPr>
            <w:del w:id="2205" w:author="Rajiv Bansal" w:date="2019-08-04T14:23:00Z">
              <w:r w:rsidDel="00305C1D">
                <w:rPr>
                  <w:rStyle w:val="HTMLCode"/>
                  <w:rFonts w:eastAsiaTheme="minorHAnsi"/>
                </w:rPr>
                <w:delText>{</w:delText>
              </w:r>
            </w:del>
          </w:p>
          <w:p w14:paraId="629E1656" w14:textId="1B5B6C23"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212" w:author="Rajiv Bansal" w:date="2019-08-04T14:23:00Z"/>
              </w:rPr>
            </w:pPr>
            <w:del w:id="2213" w:author="Rajiv Bansal" w:date="2019-08-04T14:23:00Z">
              <w:r w:rsidDel="00305C1D">
                <w:delText> </w:delText>
              </w:r>
            </w:del>
          </w:p>
          <w:p w14:paraId="3F3DF390" w14:textId="5D05B1E0"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20" w:author="Rajiv Bansal" w:date="2019-08-04T14:23:00Z"/>
              </w:rPr>
            </w:pPr>
            <w:del w:id="2221"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26" w:author="Rajiv Bansal" w:date="2019-08-04T14:23:00Z"/>
              </w:rPr>
            </w:pPr>
            <w:del w:id="2227" w:author="Rajiv Bansal" w:date="2019-08-04T14:23:00Z">
              <w:r w:rsidDel="00305C1D">
                <w:delText> </w:delText>
              </w:r>
            </w:del>
          </w:p>
          <w:p w14:paraId="375D7ED4" w14:textId="24267A4C" w:rsidR="00B305A1" w:rsidDel="00305C1D" w:rsidRDefault="00B305A1">
            <w:pPr>
              <w:rPr>
                <w:del w:id="2228" w:author="Rajiv Bansal" w:date="2019-08-04T14:23:00Z"/>
              </w:rPr>
            </w:pPr>
            <w:del w:id="22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34" w:author="Rajiv Bansal" w:date="2019-08-04T14:23:00Z"/>
              </w:rPr>
            </w:pPr>
            <w:del w:id="2235" w:author="Rajiv Bansal" w:date="2019-08-04T14:23:00Z">
              <w:r w:rsidDel="00305C1D">
                <w:delText> </w:delText>
              </w:r>
            </w:del>
          </w:p>
          <w:p w14:paraId="459CF86E" w14:textId="1365D94B" w:rsidR="00B305A1" w:rsidDel="00305C1D" w:rsidRDefault="00B305A1">
            <w:pPr>
              <w:rPr>
                <w:del w:id="2236" w:author="Rajiv Bansal" w:date="2019-08-04T14:23:00Z"/>
              </w:rPr>
            </w:pPr>
            <w:del w:id="22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38" w:author="Rajiv Bansal" w:date="2019-08-04T14:23:00Z"/>
              </w:rPr>
            </w:pPr>
            <w:del w:id="22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40" w:author="Rajiv Bansal" w:date="2019-08-04T14:23:00Z"/>
              </w:rPr>
            </w:pPr>
            <w:del w:id="22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42" w:author="Rajiv Bansal" w:date="2019-08-04T14:23:00Z"/>
              </w:rPr>
            </w:pPr>
            <w:del w:id="2243" w:author="Rajiv Bansal" w:date="2019-08-04T14:23:00Z">
              <w:r w:rsidDel="00305C1D">
                <w:delText> </w:delText>
              </w:r>
            </w:del>
          </w:p>
          <w:p w14:paraId="60308CAD" w14:textId="75F74DAB" w:rsidR="00B305A1" w:rsidDel="00305C1D" w:rsidRDefault="00B305A1">
            <w:pPr>
              <w:rPr>
                <w:del w:id="2244" w:author="Rajiv Bansal" w:date="2019-08-04T14:23:00Z"/>
              </w:rPr>
            </w:pPr>
            <w:del w:id="22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46" w:author="Rajiv Bansal" w:date="2019-08-04T14:23:00Z"/>
              </w:rPr>
            </w:pPr>
            <w:del w:id="22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48" w:author="Rajiv Bansal" w:date="2019-08-04T14:23:00Z"/>
              </w:rPr>
            </w:pPr>
            <w:del w:id="22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50" w:author="Rajiv Bansal" w:date="2019-08-04T14:23:00Z"/>
              </w:rPr>
            </w:pPr>
            <w:del w:id="2251"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52" w:author="Rajiv Bansal" w:date="2019-08-04T14:23:00Z"/>
        </w:rPr>
        <w:pPrChange w:id="2253" w:author="Rajiv Bansal" w:date="2019-08-04T11:29:00Z">
          <w:pPr>
            <w:pStyle w:val="Heading7"/>
          </w:pPr>
        </w:pPrChange>
      </w:pPr>
      <w:del w:id="2254"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57" w:author="Rajiv Bansal" w:date="2019-08-04T14:23:00Z"/>
        </w:trPr>
        <w:tc>
          <w:tcPr>
            <w:tcW w:w="15495" w:type="dxa"/>
            <w:vAlign w:val="center"/>
            <w:hideMark/>
          </w:tcPr>
          <w:p w14:paraId="50485687" w14:textId="7E9EAAD6" w:rsidR="00B305A1" w:rsidDel="00305C1D" w:rsidRDefault="00B305A1">
            <w:pPr>
              <w:rPr>
                <w:del w:id="2258" w:author="Rajiv Bansal" w:date="2019-08-04T14:23:00Z"/>
                <w:rFonts w:ascii="Times New Roman" w:hAnsi="Times New Roman" w:cs="Times New Roman"/>
              </w:rPr>
            </w:pPr>
            <w:del w:id="2259"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60" w:author="Rajiv Bansal" w:date="2019-08-04T14:23:00Z"/>
              </w:rPr>
            </w:pPr>
            <w:del w:id="2261"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62" w:author="Rajiv Bansal" w:date="2019-08-04T14:23:00Z"/>
          <w:rFonts w:ascii="Segoe UI" w:hAnsi="Segoe UI" w:cs="Segoe UI"/>
          <w:color w:val="000000"/>
        </w:rPr>
      </w:pPr>
      <w:del w:id="2263"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64" w:author="Rajiv Bansal" w:date="2019-08-04T14:23:00Z"/>
        </w:rPr>
        <w:pPrChange w:id="2265" w:author="Rajiv Bansal" w:date="2019-08-04T11:29:00Z">
          <w:pPr>
            <w:pStyle w:val="Heading7"/>
          </w:pPr>
        </w:pPrChange>
      </w:pPr>
      <w:del w:id="2266"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69" w:author="Rajiv Bansal" w:date="2019-08-04T14:23:00Z"/>
          <w:rFonts w:ascii="Segoe UI" w:hAnsi="Segoe UI" w:cs="Segoe UI"/>
          <w:color w:val="000000"/>
        </w:rPr>
      </w:pPr>
      <w:del w:id="2270"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71" w:author="Rajiv Bansal" w:date="2019-08-04T14:23:00Z"/>
          <w:rFonts w:ascii="Times New Roman" w:hAnsi="Times New Roman" w:cs="Times New Roman"/>
        </w:rPr>
      </w:pPr>
      <w:del w:id="2272"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73" w:author="Rajiv Bansal" w:date="2019-08-04T14:23:00Z"/>
          <w:rFonts w:ascii="Segoe UI" w:hAnsi="Segoe UI" w:cs="Segoe UI"/>
          <w:color w:val="000000"/>
        </w:rPr>
      </w:pPr>
      <w:del w:id="2274"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75" w:author="Rajiv Bansal" w:date="2019-08-04T14:23:00Z"/>
          <w:rFonts w:ascii="Times New Roman" w:hAnsi="Times New Roman" w:cs="Times New Roman"/>
        </w:rPr>
      </w:pPr>
      <w:del w:id="2276"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77" w:author="Rajiv Bansal" w:date="2019-08-04T14:23:00Z"/>
          <w:rFonts w:ascii="Segoe UI" w:hAnsi="Segoe UI" w:cs="Segoe UI"/>
          <w:color w:val="000000"/>
        </w:rPr>
      </w:pPr>
      <w:del w:id="2278"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79" w:author="Rajiv Bansal" w:date="2019-08-04T14:23:00Z"/>
        </w:rPr>
      </w:pPr>
      <w:del w:id="2280"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83" w:author="Rajiv Bansal" w:date="2019-08-04T14:23:00Z"/>
        </w:rPr>
        <w:pPrChange w:id="2284" w:author="Rajiv Bansal" w:date="2019-08-04T11:29:00Z">
          <w:pPr>
            <w:pStyle w:val="Heading7"/>
          </w:pPr>
        </w:pPrChange>
      </w:pPr>
      <w:del w:id="2285"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86" w:author="Rajiv Bansal" w:date="2019-08-04T14:23:00Z"/>
          <w:rFonts w:ascii="Segoe UI" w:hAnsi="Segoe UI" w:cs="Segoe UI"/>
          <w:color w:val="000000"/>
        </w:rPr>
      </w:pPr>
      <w:del w:id="2287"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88" w:author="Rajiv Bansal" w:date="2019-08-04T14:23:00Z"/>
          <w:rFonts w:ascii="Times New Roman" w:hAnsi="Times New Roman" w:cs="Times New Roman"/>
        </w:rPr>
      </w:pPr>
      <w:del w:id="2289"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90" w:author="Rajiv Bansal" w:date="2019-08-04T14:23:00Z"/>
          <w:rFonts w:ascii="Segoe UI" w:hAnsi="Segoe UI" w:cs="Segoe UI"/>
          <w:color w:val="000000"/>
        </w:rPr>
      </w:pPr>
      <w:del w:id="2291"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92" w:author="Rajiv Bansal" w:date="2019-08-04T14:23:00Z"/>
        </w:rPr>
        <w:pPrChange w:id="2293" w:author="Rajiv Bansal" w:date="2019-08-04T11:29:00Z">
          <w:pPr>
            <w:pStyle w:val="Heading7"/>
          </w:pPr>
        </w:pPrChange>
      </w:pPr>
      <w:del w:id="2294"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95" w:author="Rajiv Bansal" w:date="2019-08-04T14:23:00Z"/>
          <w:rFonts w:ascii="Segoe UI" w:hAnsi="Segoe UI" w:cs="Segoe UI"/>
          <w:color w:val="000000"/>
        </w:rPr>
      </w:pPr>
      <w:del w:id="2296"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97" w:author="Rajiv Bansal" w:date="2019-08-04T14:23:00Z"/>
        </w:trPr>
        <w:tc>
          <w:tcPr>
            <w:tcW w:w="15495" w:type="dxa"/>
            <w:vAlign w:val="center"/>
            <w:hideMark/>
          </w:tcPr>
          <w:p w14:paraId="0F905521" w14:textId="798A9790" w:rsidR="00B305A1" w:rsidDel="00305C1D" w:rsidRDefault="00B305A1">
            <w:pPr>
              <w:rPr>
                <w:del w:id="2298" w:author="Rajiv Bansal" w:date="2019-08-04T14:23:00Z"/>
                <w:rFonts w:ascii="Times New Roman" w:hAnsi="Times New Roman" w:cs="Times New Roman"/>
              </w:rPr>
            </w:pPr>
            <w:del w:id="22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300" w:author="Rajiv Bansal" w:date="2019-08-04T14:23:00Z"/>
              </w:rPr>
            </w:pPr>
            <w:del w:id="2301" w:author="Rajiv Bansal" w:date="2019-08-04T14:23:00Z">
              <w:r w:rsidDel="00305C1D">
                <w:delText> </w:delText>
              </w:r>
            </w:del>
          </w:p>
          <w:p w14:paraId="4432B135" w14:textId="16021507"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304" w:author="Rajiv Bansal" w:date="2019-08-04T14:23:00Z"/>
              </w:rPr>
            </w:pPr>
            <w:del w:id="23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306" w:author="Rajiv Bansal" w:date="2019-08-04T14:23:00Z"/>
              </w:rPr>
            </w:pPr>
            <w:del w:id="23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308" w:author="Rajiv Bansal" w:date="2019-08-04T14:23:00Z"/>
              </w:rPr>
            </w:pPr>
            <w:del w:id="23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310" w:author="Rajiv Bansal" w:date="2019-08-04T14:23:00Z"/>
              </w:rPr>
            </w:pPr>
            <w:del w:id="23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312" w:author="Rajiv Bansal" w:date="2019-08-04T14:23:00Z"/>
              </w:rPr>
            </w:pPr>
            <w:del w:id="23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14" w:author="Rajiv Bansal" w:date="2019-08-04T14:23:00Z"/>
              </w:rPr>
            </w:pPr>
            <w:del w:id="23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16" w:author="Rajiv Bansal" w:date="2019-08-04T14:23:00Z"/>
              </w:rPr>
            </w:pPr>
            <w:del w:id="23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18" w:author="Rajiv Bansal" w:date="2019-08-04T14:23:00Z"/>
              </w:rPr>
            </w:pPr>
            <w:del w:id="2319" w:author="Rajiv Bansal" w:date="2019-08-04T14:23:00Z">
              <w:r w:rsidDel="00305C1D">
                <w:delText> </w:delText>
              </w:r>
            </w:del>
          </w:p>
          <w:p w14:paraId="54CF5C57" w14:textId="656BF3E4" w:rsidR="00B305A1" w:rsidDel="00305C1D" w:rsidRDefault="00B305A1">
            <w:pPr>
              <w:rPr>
                <w:del w:id="2320" w:author="Rajiv Bansal" w:date="2019-08-04T14:23:00Z"/>
              </w:rPr>
            </w:pPr>
            <w:del w:id="2321"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22" w:author="Rajiv Bansal" w:date="2019-08-04T14:23:00Z"/>
              </w:rPr>
            </w:pPr>
            <w:del w:id="2323"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24" w:author="Rajiv Bansal" w:date="2019-08-04T14:23:00Z"/>
              </w:rPr>
            </w:pPr>
            <w:del w:id="23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26" w:author="Rajiv Bansal" w:date="2019-08-04T14:23:00Z"/>
              </w:rPr>
            </w:pPr>
            <w:del w:id="2327" w:author="Rajiv Bansal" w:date="2019-08-04T14:23:00Z">
              <w:r w:rsidDel="00305C1D">
                <w:delText> </w:delText>
              </w:r>
            </w:del>
          </w:p>
          <w:p w14:paraId="333F32C3" w14:textId="395A65BA"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34" w:author="Rajiv Bansal" w:date="2019-08-04T14:23:00Z"/>
              </w:rPr>
            </w:pPr>
            <w:del w:id="2335" w:author="Rajiv Bansal" w:date="2019-08-04T14:23:00Z">
              <w:r w:rsidDel="00305C1D">
                <w:delText> </w:delText>
              </w:r>
            </w:del>
          </w:p>
          <w:p w14:paraId="3148F924" w14:textId="4C2C2129"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54" w:author="Rajiv Bansal" w:date="2019-08-04T14:23:00Z"/>
              </w:rPr>
            </w:pPr>
            <w:del w:id="23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56" w:author="Rajiv Bansal" w:date="2019-08-04T14:23:00Z"/>
              </w:rPr>
            </w:pPr>
            <w:del w:id="23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58" w:author="Rajiv Bansal" w:date="2019-08-04T14:23:00Z"/>
              </w:rPr>
            </w:pPr>
            <w:del w:id="23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60" w:author="Rajiv Bansal" w:date="2019-08-04T14:23:00Z"/>
              </w:rPr>
            </w:pPr>
            <w:del w:id="236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62" w:author="Rajiv Bansal" w:date="2019-08-04T14:23:00Z"/>
              </w:rPr>
            </w:pPr>
            <w:del w:id="236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64" w:author="Rajiv Bansal" w:date="2019-08-04T14:23:00Z"/>
              </w:rPr>
            </w:pPr>
            <w:del w:id="236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66" w:author="Rajiv Bansal" w:date="2019-08-04T14:23:00Z"/>
              </w:rPr>
            </w:pPr>
            <w:del w:id="23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68" w:author="Rajiv Bansal" w:date="2019-08-04T14:23:00Z"/>
              </w:rPr>
            </w:pPr>
            <w:del w:id="2369"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70" w:author="Rajiv Bansal" w:date="2019-08-04T14:23:00Z"/>
        </w:rPr>
        <w:pPrChange w:id="2371" w:author="Rajiv Bansal" w:date="2019-08-04T11:29:00Z">
          <w:pPr>
            <w:pStyle w:val="Heading7"/>
          </w:pPr>
        </w:pPrChange>
      </w:pPr>
      <w:del w:id="2372"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73" w:author="Rajiv Bansal" w:date="2019-08-04T14:23:00Z"/>
          <w:rFonts w:ascii="Segoe UI" w:hAnsi="Segoe UI" w:cs="Segoe UI"/>
          <w:color w:val="000000"/>
        </w:rPr>
      </w:pPr>
      <w:del w:id="2374"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75" w:author="Rajiv Bansal" w:date="2019-08-04T14:23:00Z"/>
        </w:trPr>
        <w:tc>
          <w:tcPr>
            <w:tcW w:w="15495" w:type="dxa"/>
            <w:vAlign w:val="center"/>
            <w:hideMark/>
          </w:tcPr>
          <w:p w14:paraId="364B9811" w14:textId="2CF8ED28" w:rsidR="00B305A1" w:rsidDel="00305C1D" w:rsidRDefault="00B305A1">
            <w:pPr>
              <w:rPr>
                <w:del w:id="2376" w:author="Rajiv Bansal" w:date="2019-08-04T14:23:00Z"/>
                <w:rFonts w:ascii="Times New Roman" w:hAnsi="Times New Roman" w:cs="Times New Roman"/>
              </w:rPr>
            </w:pPr>
            <w:del w:id="2377"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78" w:author="Rajiv Bansal" w:date="2019-08-04T14:23:00Z"/>
              </w:rPr>
            </w:pPr>
            <w:del w:id="2379"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80" w:author="Rajiv Bansal" w:date="2019-08-04T14:23:00Z"/>
              </w:rPr>
            </w:pPr>
            <w:del w:id="2381" w:author="Rajiv Bansal" w:date="2019-08-04T14:23:00Z">
              <w:r w:rsidDel="00305C1D">
                <w:delText> </w:delText>
              </w:r>
            </w:del>
          </w:p>
          <w:p w14:paraId="4DC95C8A" w14:textId="64AC2E40" w:rsidR="00B305A1" w:rsidDel="00305C1D" w:rsidRDefault="00B305A1">
            <w:pPr>
              <w:rPr>
                <w:del w:id="2382" w:author="Rajiv Bansal" w:date="2019-08-04T14:23:00Z"/>
              </w:rPr>
            </w:pPr>
            <w:del w:id="2383"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84" w:author="Rajiv Bansal" w:date="2019-08-04T14:23:00Z"/>
              </w:rPr>
            </w:pPr>
            <w:del w:id="2385"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86" w:author="Rajiv Bansal" w:date="2019-08-04T14:23:00Z"/>
              </w:rPr>
            </w:pPr>
            <w:del w:id="2387" w:author="Rajiv Bansal" w:date="2019-08-04T14:23:00Z">
              <w:r w:rsidDel="00305C1D">
                <w:delText> </w:delText>
              </w:r>
            </w:del>
          </w:p>
          <w:p w14:paraId="02D857FC" w14:textId="641E117A" w:rsidR="00B305A1" w:rsidDel="00305C1D" w:rsidRDefault="00B305A1">
            <w:pPr>
              <w:rPr>
                <w:del w:id="2388" w:author="Rajiv Bansal" w:date="2019-08-04T14:23:00Z"/>
              </w:rPr>
            </w:pPr>
            <w:del w:id="2389"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90" w:author="Rajiv Bansal" w:date="2019-08-04T14:23:00Z"/>
              </w:rPr>
            </w:pPr>
            <w:del w:id="2391"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92" w:author="Rajiv Bansal" w:date="2019-08-04T14:23:00Z"/>
          <w:rFonts w:ascii="Georgia" w:hAnsi="Georgia" w:cs="Segoe UI"/>
          <w:color w:val="000000"/>
        </w:rPr>
      </w:pPr>
      <w:del w:id="2393"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94" w:author="Rajiv Bansal" w:date="2019-08-04T14:23:00Z"/>
          <w:rFonts w:ascii="Georgia" w:hAnsi="Georgia"/>
        </w:rPr>
        <w:pPrChange w:id="2395" w:author="Rajiv Bansal" w:date="2019-08-04T11:29:00Z">
          <w:pPr>
            <w:pStyle w:val="Heading7"/>
          </w:pPr>
        </w:pPrChange>
      </w:pPr>
      <w:del w:id="2396"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97" w:author="Rajiv Bansal" w:date="2019-08-04T14:23:00Z"/>
          <w:rFonts w:ascii="Georgia" w:hAnsi="Georgia" w:cs="Segoe UI"/>
          <w:color w:val="000000"/>
        </w:rPr>
      </w:pPr>
      <w:del w:id="2398"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99" w:author="Rajiv Bansal" w:date="2019-08-04T14:23:00Z"/>
          <w:rFonts w:ascii="Georgia" w:hAnsi="Georgia" w:cs="Segoe UI"/>
          <w:color w:val="000000"/>
        </w:rPr>
      </w:pPr>
      <w:del w:id="2400"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401" w:author="Rajiv Bansal" w:date="2019-08-04T14:23:00Z"/>
          <w:rFonts w:cs="Segoe UI"/>
          <w:color w:val="000000"/>
        </w:rPr>
      </w:pPr>
      <w:del w:id="2402"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403" w:author="Rajiv Bansal" w:date="2019-08-04T14:23:00Z"/>
          <w:rFonts w:cs="Segoe UI"/>
          <w:color w:val="000000"/>
        </w:rPr>
      </w:pPr>
      <w:del w:id="2404"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405" w:author="Rajiv Bansal" w:date="2019-08-04T14:23:00Z"/>
          <w:rFonts w:cs="Segoe UI"/>
          <w:color w:val="000000"/>
        </w:rPr>
      </w:pPr>
      <w:del w:id="2406"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407" w:author="Rajiv Bansal" w:date="2019-08-04T14:23:00Z"/>
          <w:rFonts w:cs="Segoe UI"/>
          <w:color w:val="000000"/>
        </w:rPr>
      </w:pPr>
      <w:del w:id="2408"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409" w:author="Rajiv Bansal" w:date="2019-08-04T14:23:00Z"/>
          <w:rFonts w:ascii="Georgia" w:hAnsi="Georgia" w:cs="Segoe UI"/>
          <w:color w:val="000000"/>
        </w:rPr>
      </w:pPr>
      <w:del w:id="2410"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411" w:author="Rajiv Bansal" w:date="2019-08-04T14:23:00Z"/>
        </w:trPr>
        <w:tc>
          <w:tcPr>
            <w:tcW w:w="15495" w:type="dxa"/>
            <w:vAlign w:val="center"/>
            <w:hideMark/>
          </w:tcPr>
          <w:p w14:paraId="19DE0A7A" w14:textId="320B6FE9" w:rsidR="00B305A1" w:rsidDel="00305C1D" w:rsidRDefault="00B305A1">
            <w:pPr>
              <w:rPr>
                <w:del w:id="2412" w:author="Rajiv Bansal" w:date="2019-08-04T14:23:00Z"/>
                <w:rFonts w:ascii="Times New Roman" w:hAnsi="Times New Roman" w:cs="Times New Roman"/>
              </w:rPr>
            </w:pPr>
            <w:del w:id="241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14" w:author="Rajiv Bansal" w:date="2019-08-04T14:23:00Z"/>
              </w:rPr>
            </w:pPr>
            <w:del w:id="2415" w:author="Rajiv Bansal" w:date="2019-08-04T14:23:00Z">
              <w:r w:rsidDel="00305C1D">
                <w:delText> </w:delText>
              </w:r>
            </w:del>
          </w:p>
          <w:p w14:paraId="4374751D" w14:textId="381003DE" w:rsidR="00B305A1" w:rsidDel="00305C1D" w:rsidRDefault="00B305A1">
            <w:pPr>
              <w:rPr>
                <w:del w:id="2416" w:author="Rajiv Bansal" w:date="2019-08-04T14:23:00Z"/>
              </w:rPr>
            </w:pPr>
            <w:del w:id="24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18" w:author="Rajiv Bansal" w:date="2019-08-04T14:23:00Z"/>
              </w:rPr>
            </w:pPr>
            <w:del w:id="24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20" w:author="Rajiv Bansal" w:date="2019-08-04T14:23:00Z"/>
              </w:rPr>
            </w:pPr>
            <w:del w:id="24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22" w:author="Rajiv Bansal" w:date="2019-08-04T14:23:00Z"/>
              </w:rPr>
            </w:pPr>
            <w:del w:id="2423" w:author="Rajiv Bansal" w:date="2019-08-04T14:23:00Z">
              <w:r w:rsidDel="00305C1D">
                <w:delText> </w:delText>
              </w:r>
            </w:del>
          </w:p>
          <w:p w14:paraId="0FD1FEF3" w14:textId="2E3B1068" w:rsidR="00B305A1" w:rsidDel="00305C1D" w:rsidRDefault="00B305A1">
            <w:pPr>
              <w:rPr>
                <w:del w:id="2424" w:author="Rajiv Bansal" w:date="2019-08-04T14:23:00Z"/>
              </w:rPr>
            </w:pPr>
            <w:del w:id="24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26" w:author="Rajiv Bansal" w:date="2019-08-04T14:23:00Z"/>
              </w:rPr>
            </w:pPr>
            <w:del w:id="2427" w:author="Rajiv Bansal" w:date="2019-08-04T14:23:00Z">
              <w:r w:rsidDel="00305C1D">
                <w:delText> </w:delText>
              </w:r>
            </w:del>
          </w:p>
          <w:p w14:paraId="3CDDF2FA" w14:textId="3617940A"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32" w:author="Rajiv Bansal" w:date="2019-08-04T14:23:00Z"/>
              </w:rPr>
            </w:pPr>
            <w:del w:id="24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36" w:author="Rajiv Bansal" w:date="2019-08-04T14:23:00Z"/>
              </w:rPr>
            </w:pPr>
            <w:del w:id="2437" w:author="Rajiv Bansal" w:date="2019-08-04T14:23:00Z">
              <w:r w:rsidDel="00305C1D">
                <w:delText> </w:delText>
              </w:r>
            </w:del>
          </w:p>
          <w:p w14:paraId="51CF1841" w14:textId="2CC17A99"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42" w:author="Rajiv Bansal" w:date="2019-08-04T14:23:00Z"/>
              </w:rPr>
            </w:pPr>
            <w:del w:id="24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46" w:author="Rajiv Bansal" w:date="2019-08-04T14:23:00Z"/>
              </w:rPr>
            </w:pPr>
            <w:del w:id="2447" w:author="Rajiv Bansal" w:date="2019-08-04T14:23:00Z">
              <w:r w:rsidDel="00305C1D">
                <w:delText> </w:delText>
              </w:r>
            </w:del>
          </w:p>
          <w:p w14:paraId="4C4B4B0E" w14:textId="1EFD949E"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56" w:author="Rajiv Bansal" w:date="2019-08-04T14:23:00Z"/>
              </w:rPr>
            </w:pPr>
            <w:del w:id="2457" w:author="Rajiv Bansal" w:date="2019-08-04T14:23:00Z">
              <w:r w:rsidDel="00305C1D">
                <w:delText> </w:delText>
              </w:r>
            </w:del>
          </w:p>
          <w:p w14:paraId="6F6154B2" w14:textId="1137DB30"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66" w:author="Rajiv Bansal" w:date="2019-08-04T14:23:00Z"/>
              </w:rPr>
            </w:pPr>
            <w:del w:id="2467" w:author="Rajiv Bansal" w:date="2019-08-04T14:23:00Z">
              <w:r w:rsidDel="00305C1D">
                <w:delText> </w:delText>
              </w:r>
            </w:del>
          </w:p>
          <w:p w14:paraId="3008A54A" w14:textId="4CF5B20E"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74" w:author="Rajiv Bansal" w:date="2019-08-04T14:23:00Z"/>
              </w:rPr>
            </w:pPr>
            <w:del w:id="2475"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76" w:author="Rajiv Bansal" w:date="2019-08-04T14:23:00Z"/>
          <w:rFonts w:ascii="Segoe UI" w:hAnsi="Segoe UI" w:cs="Segoe UI"/>
          <w:color w:val="000000"/>
        </w:rPr>
      </w:pPr>
      <w:del w:id="2477"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78" w:author="Rajiv Bansal" w:date="2019-08-04T14:23:00Z"/>
        </w:trPr>
        <w:tc>
          <w:tcPr>
            <w:tcW w:w="15495" w:type="dxa"/>
            <w:vAlign w:val="center"/>
            <w:hideMark/>
          </w:tcPr>
          <w:p w14:paraId="1AE88439" w14:textId="20249631" w:rsidR="00B305A1" w:rsidDel="00305C1D" w:rsidRDefault="00B305A1">
            <w:pPr>
              <w:rPr>
                <w:del w:id="2479" w:author="Rajiv Bansal" w:date="2019-08-04T14:23:00Z"/>
                <w:rFonts w:ascii="Times New Roman" w:hAnsi="Times New Roman" w:cs="Times New Roman"/>
              </w:rPr>
            </w:pPr>
            <w:del w:id="248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81" w:author="Rajiv Bansal" w:date="2019-08-04T14:23:00Z"/>
              </w:rPr>
            </w:pPr>
            <w:del w:id="2482" w:author="Rajiv Bansal" w:date="2019-08-04T14:23:00Z">
              <w:r w:rsidDel="00305C1D">
                <w:delText> </w:delText>
              </w:r>
            </w:del>
          </w:p>
          <w:p w14:paraId="5FB53EBA" w14:textId="3EA7ECBF" w:rsidR="00B305A1" w:rsidDel="00305C1D" w:rsidRDefault="00B305A1">
            <w:pPr>
              <w:rPr>
                <w:del w:id="2483" w:author="Rajiv Bansal" w:date="2019-08-04T14:23:00Z"/>
              </w:rPr>
            </w:pPr>
            <w:del w:id="248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85" w:author="Rajiv Bansal" w:date="2019-08-04T14:23:00Z"/>
              </w:rPr>
            </w:pPr>
            <w:del w:id="2486" w:author="Rajiv Bansal" w:date="2019-08-04T14:23:00Z">
              <w:r w:rsidDel="00305C1D">
                <w:delText> </w:delText>
              </w:r>
            </w:del>
          </w:p>
          <w:p w14:paraId="3C545B17" w14:textId="1F13E415" w:rsidR="00B305A1" w:rsidDel="00305C1D" w:rsidRDefault="00B305A1">
            <w:pPr>
              <w:rPr>
                <w:del w:id="2487" w:author="Rajiv Bansal" w:date="2019-08-04T14:23:00Z"/>
              </w:rPr>
            </w:pPr>
            <w:del w:id="248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89" w:author="Rajiv Bansal" w:date="2019-08-04T14:23:00Z"/>
              </w:rPr>
            </w:pPr>
            <w:del w:id="2490" w:author="Rajiv Bansal" w:date="2019-08-04T14:23:00Z">
              <w:r w:rsidDel="00305C1D">
                <w:delText> </w:delText>
              </w:r>
            </w:del>
          </w:p>
          <w:p w14:paraId="655C22B7" w14:textId="46F19FF2"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95" w:author="Rajiv Bansal" w:date="2019-08-04T14:23:00Z"/>
              </w:rPr>
            </w:pPr>
            <w:del w:id="24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99" w:author="Rajiv Bansal" w:date="2019-08-04T14:23:00Z"/>
              </w:rPr>
            </w:pPr>
            <w:del w:id="2500" w:author="Rajiv Bansal" w:date="2019-08-04T14:23:00Z">
              <w:r w:rsidDel="00305C1D">
                <w:delText> </w:delText>
              </w:r>
            </w:del>
          </w:p>
          <w:p w14:paraId="0AE1EB72" w14:textId="2979EA91"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505" w:author="Rajiv Bansal" w:date="2019-08-04T14:23:00Z"/>
              </w:rPr>
            </w:pPr>
            <w:del w:id="25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509" w:author="Rajiv Bansal" w:date="2019-08-04T14:23:00Z"/>
              </w:rPr>
            </w:pPr>
            <w:del w:id="2510" w:author="Rajiv Bansal" w:date="2019-08-04T14:23:00Z">
              <w:r w:rsidDel="00305C1D">
                <w:delText> </w:delText>
              </w:r>
            </w:del>
          </w:p>
          <w:p w14:paraId="7AD4931E" w14:textId="4B26CE11"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19" w:author="Rajiv Bansal" w:date="2019-08-04T14:23:00Z"/>
              </w:rPr>
            </w:pPr>
            <w:del w:id="2520" w:author="Rajiv Bansal" w:date="2019-08-04T14:23:00Z">
              <w:r w:rsidDel="00305C1D">
                <w:delText> </w:delText>
              </w:r>
            </w:del>
          </w:p>
          <w:p w14:paraId="791DE36B" w14:textId="7A100A4D"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25" w:author="Rajiv Bansal" w:date="2019-08-04T14:23:00Z"/>
              </w:rPr>
            </w:pPr>
            <w:del w:id="252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27" w:author="Rajiv Bansal" w:date="2019-08-04T14:23:00Z"/>
              </w:rPr>
            </w:pPr>
            <w:del w:id="2528" w:author="Rajiv Bansal" w:date="2019-08-04T14:23:00Z">
              <w:r w:rsidDel="00305C1D">
                <w:delText> </w:delText>
              </w:r>
            </w:del>
          </w:p>
          <w:p w14:paraId="78D70446" w14:textId="46F416AF"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33" w:author="Rajiv Bansal" w:date="2019-08-04T14:23:00Z"/>
              </w:rPr>
            </w:pPr>
            <w:del w:id="2534"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35" w:author="Rajiv Bansal" w:date="2019-08-04T14:23:00Z"/>
          <w:rFonts w:ascii="Segoe UI" w:hAnsi="Segoe UI" w:cs="Segoe UI"/>
          <w:color w:val="000000"/>
        </w:rPr>
      </w:pPr>
      <w:del w:id="2536"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37" w:author="Rajiv Bansal" w:date="2019-08-04T14:23:00Z"/>
        </w:trPr>
        <w:tc>
          <w:tcPr>
            <w:tcW w:w="15495" w:type="dxa"/>
            <w:vAlign w:val="center"/>
            <w:hideMark/>
          </w:tcPr>
          <w:p w14:paraId="0537809C" w14:textId="7ED19597" w:rsidR="00B305A1" w:rsidDel="00305C1D" w:rsidRDefault="00B305A1">
            <w:pPr>
              <w:rPr>
                <w:del w:id="2538" w:author="Rajiv Bansal" w:date="2019-08-04T14:23:00Z"/>
                <w:rFonts w:ascii="Times New Roman" w:hAnsi="Times New Roman" w:cs="Times New Roman"/>
              </w:rPr>
            </w:pPr>
            <w:del w:id="253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40" w:author="Rajiv Bansal" w:date="2019-08-04T14:23:00Z"/>
              </w:rPr>
            </w:pPr>
            <w:del w:id="2541" w:author="Rajiv Bansal" w:date="2019-08-04T14:23:00Z">
              <w:r w:rsidDel="00305C1D">
                <w:delText> </w:delText>
              </w:r>
            </w:del>
          </w:p>
          <w:p w14:paraId="61F1C1BA" w14:textId="468FE99D" w:rsidR="00B305A1" w:rsidDel="00305C1D" w:rsidRDefault="00B305A1">
            <w:pPr>
              <w:rPr>
                <w:del w:id="2542" w:author="Rajiv Bansal" w:date="2019-08-04T14:23:00Z"/>
              </w:rPr>
            </w:pPr>
            <w:del w:id="254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44" w:author="Rajiv Bansal" w:date="2019-08-04T14:23:00Z"/>
              </w:rPr>
            </w:pPr>
            <w:del w:id="2545" w:author="Rajiv Bansal" w:date="2019-08-04T14:23:00Z">
              <w:r w:rsidDel="00305C1D">
                <w:delText> </w:delText>
              </w:r>
            </w:del>
          </w:p>
          <w:p w14:paraId="6A3D372E" w14:textId="39C3BF6E" w:rsidR="00B305A1" w:rsidDel="00305C1D" w:rsidRDefault="00B305A1">
            <w:pPr>
              <w:rPr>
                <w:del w:id="2546" w:author="Rajiv Bansal" w:date="2019-08-04T14:23:00Z"/>
              </w:rPr>
            </w:pPr>
            <w:del w:id="254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48" w:author="Rajiv Bansal" w:date="2019-08-04T14:23:00Z"/>
              </w:rPr>
            </w:pPr>
            <w:del w:id="2549" w:author="Rajiv Bansal" w:date="2019-08-04T14:23:00Z">
              <w:r w:rsidDel="00305C1D">
                <w:delText> </w:delText>
              </w:r>
            </w:del>
          </w:p>
          <w:p w14:paraId="05B6F62E" w14:textId="75B57F71"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54" w:author="Rajiv Bansal" w:date="2019-08-04T14:23:00Z"/>
              </w:rPr>
            </w:pPr>
            <w:del w:id="25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58" w:author="Rajiv Bansal" w:date="2019-08-04T14:23:00Z"/>
              </w:rPr>
            </w:pPr>
            <w:del w:id="2559" w:author="Rajiv Bansal" w:date="2019-08-04T14:23:00Z">
              <w:r w:rsidDel="00305C1D">
                <w:delText> </w:delText>
              </w:r>
            </w:del>
          </w:p>
          <w:p w14:paraId="2FED8C2D" w14:textId="2D69E59C"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68" w:author="Rajiv Bansal" w:date="2019-08-04T14:23:00Z"/>
              </w:rPr>
            </w:pPr>
            <w:del w:id="2569" w:author="Rajiv Bansal" w:date="2019-08-04T14:23:00Z">
              <w:r w:rsidDel="00305C1D">
                <w:delText> </w:delText>
              </w:r>
            </w:del>
          </w:p>
          <w:p w14:paraId="73011031" w14:textId="3DCA8204"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78" w:author="Rajiv Bansal" w:date="2019-08-04T14:23:00Z"/>
              </w:rPr>
            </w:pPr>
            <w:del w:id="2579" w:author="Rajiv Bansal" w:date="2019-08-04T14:23:00Z">
              <w:r w:rsidDel="00305C1D">
                <w:delText> </w:delText>
              </w:r>
            </w:del>
          </w:p>
          <w:p w14:paraId="4EC5BAEE" w14:textId="1CD8A849"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82" w:author="Rajiv Bansal" w:date="2019-08-04T14:23:00Z"/>
              </w:rPr>
            </w:pPr>
            <w:del w:id="258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90" w:author="Rajiv Bansal" w:date="2019-08-04T14:23:00Z"/>
              </w:rPr>
            </w:pPr>
            <w:del w:id="2591"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92" w:author="Rajiv Bansal" w:date="2019-08-04T14:23:00Z"/>
          <w:rFonts w:ascii="Segoe UI" w:hAnsi="Segoe UI" w:cs="Segoe UI"/>
          <w:color w:val="000000"/>
        </w:rPr>
      </w:pPr>
      <w:del w:id="2593"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94" w:author="Rajiv Bansal" w:date="2019-08-04T14:23:00Z"/>
        </w:trPr>
        <w:tc>
          <w:tcPr>
            <w:tcW w:w="15495" w:type="dxa"/>
            <w:vAlign w:val="center"/>
            <w:hideMark/>
          </w:tcPr>
          <w:p w14:paraId="3EB2E5F5" w14:textId="0FE6F9FA" w:rsidR="00B305A1" w:rsidDel="00305C1D" w:rsidRDefault="00B305A1">
            <w:pPr>
              <w:rPr>
                <w:del w:id="2595" w:author="Rajiv Bansal" w:date="2019-08-04T14:23:00Z"/>
                <w:rFonts w:ascii="Times New Roman" w:hAnsi="Times New Roman" w:cs="Times New Roman"/>
              </w:rPr>
            </w:pPr>
            <w:del w:id="25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97" w:author="Rajiv Bansal" w:date="2019-08-04T14:23:00Z"/>
              </w:rPr>
            </w:pPr>
            <w:del w:id="2598" w:author="Rajiv Bansal" w:date="2019-08-04T14:23:00Z">
              <w:r w:rsidDel="00305C1D">
                <w:delText> </w:delText>
              </w:r>
            </w:del>
          </w:p>
          <w:p w14:paraId="00998732" w14:textId="4A556102" w:rsidR="00B305A1" w:rsidDel="00305C1D" w:rsidRDefault="00B305A1">
            <w:pPr>
              <w:rPr>
                <w:del w:id="2599" w:author="Rajiv Bansal" w:date="2019-08-04T14:23:00Z"/>
              </w:rPr>
            </w:pPr>
            <w:del w:id="26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601" w:author="Rajiv Bansal" w:date="2019-08-04T14:23:00Z"/>
              </w:rPr>
            </w:pPr>
            <w:del w:id="2602" w:author="Rajiv Bansal" w:date="2019-08-04T14:23:00Z">
              <w:r w:rsidDel="00305C1D">
                <w:delText> </w:delText>
              </w:r>
            </w:del>
          </w:p>
          <w:p w14:paraId="7B3C2E25" w14:textId="63079684" w:rsidR="00B305A1" w:rsidDel="00305C1D" w:rsidRDefault="00B305A1">
            <w:pPr>
              <w:rPr>
                <w:del w:id="2603" w:author="Rajiv Bansal" w:date="2019-08-04T14:23:00Z"/>
              </w:rPr>
            </w:pPr>
            <w:del w:id="26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605" w:author="Rajiv Bansal" w:date="2019-08-04T14:23:00Z"/>
              </w:rPr>
            </w:pPr>
            <w:del w:id="2606" w:author="Rajiv Bansal" w:date="2019-08-04T14:23:00Z">
              <w:r w:rsidDel="00305C1D">
                <w:delText> </w:delText>
              </w:r>
            </w:del>
          </w:p>
          <w:p w14:paraId="320F4BEF" w14:textId="56256B8E"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611" w:author="Rajiv Bansal" w:date="2019-08-04T14:23:00Z"/>
              </w:rPr>
            </w:pPr>
            <w:del w:id="26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15" w:author="Rajiv Bansal" w:date="2019-08-04T14:23:00Z"/>
              </w:rPr>
            </w:pPr>
            <w:del w:id="2616" w:author="Rajiv Bansal" w:date="2019-08-04T14:23:00Z">
              <w:r w:rsidDel="00305C1D">
                <w:delText> </w:delText>
              </w:r>
            </w:del>
          </w:p>
          <w:p w14:paraId="20036EC9" w14:textId="314D4336"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21" w:author="Rajiv Bansal" w:date="2019-08-04T14:23:00Z"/>
              </w:rPr>
            </w:pPr>
            <w:del w:id="26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25" w:author="Rajiv Bansal" w:date="2019-08-04T14:23:00Z"/>
              </w:rPr>
            </w:pPr>
            <w:del w:id="2626" w:author="Rajiv Bansal" w:date="2019-08-04T14:23:00Z">
              <w:r w:rsidDel="00305C1D">
                <w:delText> </w:delText>
              </w:r>
            </w:del>
          </w:p>
          <w:p w14:paraId="2A787918" w14:textId="2469B965"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29" w:author="Rajiv Bansal" w:date="2019-08-04T14:23:00Z"/>
              </w:rPr>
            </w:pPr>
            <w:del w:id="26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35" w:author="Rajiv Bansal" w:date="2019-08-04T14:23:00Z"/>
              </w:rPr>
            </w:pPr>
            <w:del w:id="2636" w:author="Rajiv Bansal" w:date="2019-08-04T14:23:00Z">
              <w:r w:rsidDel="00305C1D">
                <w:delText> </w:delText>
              </w:r>
            </w:del>
          </w:p>
          <w:p w14:paraId="6B094344" w14:textId="0598C04C" w:rsidR="00B305A1" w:rsidDel="00305C1D" w:rsidRDefault="00B305A1">
            <w:pPr>
              <w:rPr>
                <w:del w:id="2637" w:author="Rajiv Bansal" w:date="2019-08-04T14:23:00Z"/>
              </w:rPr>
            </w:pPr>
            <w:del w:id="26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39" w:author="Rajiv Bansal" w:date="2019-08-04T14:23:00Z"/>
              </w:rPr>
            </w:pPr>
            <w:del w:id="26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41" w:author="Rajiv Bansal" w:date="2019-08-04T14:23:00Z"/>
              </w:rPr>
            </w:pPr>
            <w:del w:id="26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43" w:author="Rajiv Bansal" w:date="2019-08-04T14:23:00Z"/>
              </w:rPr>
            </w:pPr>
            <w:del w:id="2644" w:author="Rajiv Bansal" w:date="2019-08-04T14:23:00Z">
              <w:r w:rsidDel="00305C1D">
                <w:delText> </w:delText>
              </w:r>
            </w:del>
          </w:p>
          <w:p w14:paraId="6FB17311" w14:textId="33580C2E" w:rsidR="00B305A1" w:rsidDel="00305C1D" w:rsidRDefault="00B305A1">
            <w:pPr>
              <w:rPr>
                <w:del w:id="2645" w:author="Rajiv Bansal" w:date="2019-08-04T14:23:00Z"/>
              </w:rPr>
            </w:pPr>
            <w:del w:id="264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51" w:author="Rajiv Bansal" w:date="2019-08-04T14:23:00Z"/>
        </w:rPr>
        <w:pPrChange w:id="2652" w:author="Rajiv Bansal" w:date="2019-08-04T11:29:00Z">
          <w:pPr>
            <w:pStyle w:val="Heading7"/>
          </w:pPr>
        </w:pPrChange>
      </w:pPr>
      <w:del w:id="2653"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54" w:author="Rajiv Bansal" w:date="2019-08-04T14:23:00Z"/>
          <w:rFonts w:ascii="Segoe UI" w:hAnsi="Segoe UI" w:cs="Segoe UI"/>
          <w:color w:val="000000"/>
        </w:rPr>
      </w:pPr>
      <w:del w:id="2655"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56" w:author="Rajiv Bansal" w:date="2019-08-04T14:23:00Z"/>
        </w:trPr>
        <w:tc>
          <w:tcPr>
            <w:tcW w:w="15495" w:type="dxa"/>
            <w:vAlign w:val="center"/>
            <w:hideMark/>
          </w:tcPr>
          <w:p w14:paraId="414F19E7" w14:textId="391BD3F7" w:rsidR="00B305A1" w:rsidDel="00305C1D" w:rsidRDefault="00B305A1">
            <w:pPr>
              <w:rPr>
                <w:del w:id="2657" w:author="Rajiv Bansal" w:date="2019-08-04T14:23:00Z"/>
                <w:rFonts w:ascii="Times New Roman" w:hAnsi="Times New Roman" w:cs="Times New Roman"/>
              </w:rPr>
            </w:pPr>
            <w:del w:id="2658" w:author="Rajiv Bansal" w:date="2019-08-04T14:23:00Z">
              <w:r w:rsidDel="00305C1D">
                <w:rPr>
                  <w:rStyle w:val="HTMLCode"/>
                  <w:rFonts w:eastAsiaTheme="minorHAnsi"/>
                </w:rPr>
                <w:delText>@Bean</w:delText>
              </w:r>
            </w:del>
          </w:p>
          <w:p w14:paraId="12A18CAF" w14:textId="28F39CD0" w:rsidR="00B305A1" w:rsidDel="00305C1D" w:rsidRDefault="00B305A1">
            <w:pPr>
              <w:rPr>
                <w:del w:id="2659" w:author="Rajiv Bansal" w:date="2019-08-04T14:23:00Z"/>
              </w:rPr>
            </w:pPr>
            <w:del w:id="266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61" w:author="Rajiv Bansal" w:date="2019-08-04T14:23:00Z"/>
              </w:rPr>
            </w:pPr>
            <w:del w:id="266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63" w:author="Rajiv Bansal" w:date="2019-08-04T14:23:00Z"/>
              </w:rPr>
            </w:pPr>
            <w:del w:id="2664" w:author="Rajiv Bansal" w:date="2019-08-04T14:23:00Z">
              <w:r w:rsidDel="00305C1D">
                <w:rPr>
                  <w:rStyle w:val="HTMLCode"/>
                  <w:rFonts w:eastAsiaTheme="minorHAnsi"/>
                </w:rPr>
                <w:delText>}</w:delText>
              </w:r>
            </w:del>
          </w:p>
          <w:p w14:paraId="01E63B31" w14:textId="249C8A3C" w:rsidR="00B305A1" w:rsidDel="00305C1D" w:rsidRDefault="00B305A1">
            <w:pPr>
              <w:rPr>
                <w:del w:id="2665" w:author="Rajiv Bansal" w:date="2019-08-04T14:23:00Z"/>
              </w:rPr>
            </w:pPr>
            <w:del w:id="2666" w:author="Rajiv Bansal" w:date="2019-08-04T14:23:00Z">
              <w:r w:rsidDel="00305C1D">
                <w:rPr>
                  <w:rStyle w:val="HTMLCode"/>
                  <w:rFonts w:eastAsiaTheme="minorHAnsi"/>
                </w:rPr>
                <w:delText>@Bean</w:delText>
              </w:r>
            </w:del>
          </w:p>
          <w:p w14:paraId="78796FB5" w14:textId="00049701" w:rsidR="00B305A1" w:rsidDel="00305C1D" w:rsidRDefault="00B305A1">
            <w:pPr>
              <w:rPr>
                <w:del w:id="2667" w:author="Rajiv Bansal" w:date="2019-08-04T14:23:00Z"/>
              </w:rPr>
            </w:pPr>
            <w:del w:id="266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69" w:author="Rajiv Bansal" w:date="2019-08-04T14:23:00Z"/>
              </w:rPr>
            </w:pPr>
            <w:del w:id="26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71" w:author="Rajiv Bansal" w:date="2019-08-04T14:23:00Z"/>
              </w:rPr>
            </w:pPr>
            <w:del w:id="2672" w:author="Rajiv Bansal" w:date="2019-08-04T14:23:00Z">
              <w:r w:rsidDel="00305C1D">
                <w:rPr>
                  <w:rStyle w:val="HTMLCode"/>
                  <w:rFonts w:eastAsiaTheme="minorHAnsi"/>
                </w:rPr>
                <w:delText>}</w:delText>
              </w:r>
            </w:del>
          </w:p>
          <w:p w14:paraId="670362B1" w14:textId="071D6FB1" w:rsidR="00B305A1" w:rsidDel="00305C1D" w:rsidRDefault="00B305A1">
            <w:pPr>
              <w:rPr>
                <w:del w:id="2673" w:author="Rajiv Bansal" w:date="2019-08-04T14:23:00Z"/>
              </w:rPr>
            </w:pPr>
            <w:del w:id="2674" w:author="Rajiv Bansal" w:date="2019-08-04T14:23:00Z">
              <w:r w:rsidDel="00305C1D">
                <w:rPr>
                  <w:rStyle w:val="HTMLCode"/>
                  <w:rFonts w:eastAsiaTheme="minorHAnsi"/>
                </w:rPr>
                <w:delText>@Bean</w:delText>
              </w:r>
            </w:del>
          </w:p>
          <w:p w14:paraId="07EE1139" w14:textId="6FC46B56" w:rsidR="00B305A1" w:rsidDel="00305C1D" w:rsidRDefault="00B305A1">
            <w:pPr>
              <w:rPr>
                <w:del w:id="2675" w:author="Rajiv Bansal" w:date="2019-08-04T14:23:00Z"/>
              </w:rPr>
            </w:pPr>
            <w:del w:id="267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77" w:author="Rajiv Bansal" w:date="2019-08-04T14:23:00Z"/>
              </w:rPr>
            </w:pPr>
            <w:del w:id="267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79" w:author="Rajiv Bansal" w:date="2019-08-04T14:23:00Z"/>
              </w:rPr>
            </w:pPr>
            <w:del w:id="2680" w:author="Rajiv Bansal" w:date="2019-08-04T14:23:00Z">
              <w:r w:rsidDel="00305C1D">
                <w:rPr>
                  <w:rStyle w:val="HTMLCode"/>
                  <w:rFonts w:eastAsiaTheme="minorHAnsi"/>
                </w:rPr>
                <w:delText>}</w:delText>
              </w:r>
            </w:del>
          </w:p>
          <w:p w14:paraId="3CBBBCC1" w14:textId="6C02D50D" w:rsidR="00B305A1" w:rsidDel="00305C1D" w:rsidRDefault="00B305A1">
            <w:pPr>
              <w:rPr>
                <w:del w:id="2681" w:author="Rajiv Bansal" w:date="2019-08-04T14:23:00Z"/>
              </w:rPr>
            </w:pPr>
            <w:del w:id="2682" w:author="Rajiv Bansal" w:date="2019-08-04T14:23:00Z">
              <w:r w:rsidDel="00305C1D">
                <w:rPr>
                  <w:rStyle w:val="HTMLCode"/>
                  <w:rFonts w:eastAsiaTheme="minorHAnsi"/>
                </w:rPr>
                <w:delText>@Bean</w:delText>
              </w:r>
            </w:del>
          </w:p>
          <w:p w14:paraId="09451FBE" w14:textId="105F6777" w:rsidR="00B305A1" w:rsidDel="00305C1D" w:rsidRDefault="00B305A1">
            <w:pPr>
              <w:rPr>
                <w:del w:id="2683" w:author="Rajiv Bansal" w:date="2019-08-04T14:23:00Z"/>
              </w:rPr>
            </w:pPr>
            <w:del w:id="268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85" w:author="Rajiv Bansal" w:date="2019-08-04T14:23:00Z"/>
              </w:rPr>
            </w:pPr>
            <w:del w:id="268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87" w:author="Rajiv Bansal" w:date="2019-08-04T14:23:00Z"/>
              </w:rPr>
            </w:pPr>
            <w:del w:id="2688"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89" w:author="Rajiv Bansal" w:date="2019-08-04T14:23:00Z"/>
          <w:b/>
          <w:bCs/>
          <w:sz w:val="36"/>
          <w:szCs w:val="36"/>
        </w:rPr>
      </w:pPr>
      <w:del w:id="2690"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91" w:author="Rajiv Bansal" w:date="2019-08-04T14:23:00Z"/>
          <w:rFonts w:ascii="Segoe UI" w:hAnsi="Segoe UI" w:cs="Segoe UI"/>
          <w:color w:val="000000"/>
        </w:rPr>
      </w:pPr>
      <w:del w:id="2692"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93" w:author="Rajiv Bansal" w:date="2019-08-04T14:23:00Z"/>
          <w:rFonts w:ascii="Segoe UI" w:hAnsi="Segoe UI" w:cs="Segoe UI"/>
          <w:color w:val="000000"/>
        </w:rPr>
      </w:pPr>
      <w:del w:id="2694"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95" w:author="Rajiv Bansal" w:date="2019-08-04T14:23:00Z"/>
          <w:rFonts w:ascii="Segoe UI" w:hAnsi="Segoe UI" w:cs="Segoe UI"/>
          <w:color w:val="000000"/>
        </w:rPr>
      </w:pPr>
      <w:del w:id="2696"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97" w:author="Rajiv Bansal" w:date="2019-08-04T14:23:00Z"/>
          <w:rFonts w:ascii="Times New Roman" w:hAnsi="Times New Roman" w:cs="Times New Roman"/>
        </w:rPr>
      </w:pPr>
      <w:del w:id="2698"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99" w:author="Rajiv Bansal" w:date="2019-08-04T14:23:00Z"/>
          <w:rFonts w:ascii="Segoe UI" w:hAnsi="Segoe UI" w:cs="Segoe UI"/>
          <w:color w:val="000000"/>
        </w:rPr>
      </w:pPr>
      <w:del w:id="2700"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701" w:author="Rajiv Bansal" w:date="2019-08-04T14:23:00Z"/>
          <w:rFonts w:ascii="Times New Roman" w:hAnsi="Times New Roman" w:cs="Times New Roman"/>
        </w:rPr>
      </w:pPr>
      <w:del w:id="2702"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703" w:author="Rajiv Bansal" w:date="2019-08-04T14:23:00Z"/>
          <w:rStyle w:val="Strong"/>
          <w:rFonts w:eastAsiaTheme="majorEastAsia" w:cs="Lucida Sans Unicode"/>
          <w:color w:val="2F5496" w:themeColor="accent1" w:themeShade="BF"/>
          <w:spacing w:val="-3"/>
        </w:rPr>
      </w:pPr>
      <w:del w:id="2704"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705" w:author="Rajiv Bansal" w:date="2019-08-04T14:20:00Z"/>
          <w:rStyle w:val="Strong"/>
          <w:rFonts w:ascii="Georgia" w:eastAsiaTheme="minorHAnsi" w:hAnsi="Georgia" w:cs="Lucida Sans Unicode"/>
          <w:i w:val="0"/>
          <w:iCs w:val="0"/>
          <w:color w:val="auto"/>
          <w:spacing w:val="-3"/>
        </w:rPr>
      </w:pPr>
      <w:del w:id="2706"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707" w:author="Rajiv Bansal" w:date="2019-08-04T14:20:00Z"/>
          <w:rFonts w:eastAsia="Times New Roman" w:cs="Segoe UI"/>
          <w:color w:val="000000"/>
          <w:lang w:eastAsia="en-IN"/>
        </w:rPr>
      </w:pPr>
      <w:del w:id="2708"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709" w:author="Rajiv Bansal" w:date="2019-08-04T14:20:00Z"/>
          <w:rFonts w:eastAsia="Times New Roman" w:cs="Segoe UI"/>
          <w:color w:val="000000"/>
          <w:lang w:eastAsia="en-IN"/>
        </w:rPr>
      </w:pPr>
      <w:del w:id="2710"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1" w:author="Rajiv Bansal" w:date="2019-08-04T14:20:00Z"/>
          <w:rFonts w:eastAsia="Times New Roman" w:cs="Courier New"/>
          <w:color w:val="000000"/>
          <w:lang w:eastAsia="en-IN"/>
        </w:rPr>
      </w:pPr>
      <w:del w:id="2712"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3"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4" w:author="Rajiv Bansal" w:date="2019-08-04T14:20:00Z"/>
          <w:rFonts w:eastAsia="Times New Roman" w:cs="Courier New"/>
          <w:color w:val="000000"/>
          <w:lang w:eastAsia="en-IN"/>
        </w:rPr>
      </w:pPr>
      <w:del w:id="2715"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6" w:author="Rajiv Bansal" w:date="2019-08-04T14:20:00Z"/>
          <w:rFonts w:eastAsia="Times New Roman" w:cs="Courier New"/>
          <w:color w:val="000000"/>
          <w:lang w:eastAsia="en-IN"/>
        </w:rPr>
      </w:pPr>
      <w:del w:id="2717"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8" w:author="Rajiv Bansal" w:date="2019-08-04T14:20:00Z"/>
          <w:rFonts w:eastAsia="Times New Roman" w:cs="Courier New"/>
          <w:color w:val="000000"/>
          <w:lang w:eastAsia="en-IN"/>
        </w:rPr>
      </w:pPr>
      <w:del w:id="2719"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20" w:author="Rajiv Bansal" w:date="2019-08-04T14:20:00Z"/>
          <w:rFonts w:eastAsia="Times New Roman" w:cs="Courier New"/>
          <w:color w:val="000000"/>
          <w:lang w:eastAsia="en-IN"/>
        </w:rPr>
      </w:pPr>
      <w:del w:id="2721"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22" w:author="Rajiv Bansal" w:date="2019-08-04T14:20:00Z"/>
          <w:rFonts w:eastAsia="Times New Roman" w:cs="Courier New"/>
          <w:color w:val="000000"/>
          <w:lang w:eastAsia="en-IN"/>
        </w:rPr>
      </w:pPr>
      <w:del w:id="2723"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24" w:author="Rajiv Bansal" w:date="2019-08-04T14:20:00Z"/>
          <w:rFonts w:ascii="Georgia" w:eastAsia="Times New Roman" w:hAnsi="Georgia"/>
          <w:b/>
          <w:bCs/>
          <w:lang w:eastAsia="en-IN"/>
        </w:rPr>
      </w:pPr>
      <w:del w:id="2725"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26" w:author="Rajiv Bansal" w:date="2019-08-04T14:20:00Z"/>
          <w:rFonts w:eastAsia="Times New Roman" w:cs="Segoe UI"/>
          <w:color w:val="000000"/>
          <w:lang w:eastAsia="en-IN"/>
        </w:rPr>
      </w:pPr>
      <w:del w:id="2727"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30" w:author="Rajiv Bansal" w:date="2019-08-04T14:20:00Z"/>
          <w:rFonts w:eastAsia="Times New Roman" w:cs="Segoe UI"/>
          <w:color w:val="000000"/>
          <w:lang w:eastAsia="en-IN"/>
        </w:rPr>
      </w:pPr>
      <w:del w:id="2731"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32" w:author="Rajiv Bansal" w:date="2019-08-04T14:20:00Z"/>
          <w:rFonts w:eastAsia="Times New Roman" w:cs="Segoe UI"/>
          <w:color w:val="000000"/>
          <w:lang w:eastAsia="en-IN"/>
        </w:rPr>
      </w:pPr>
      <w:del w:id="2733"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34" w:author="Rajiv Bansal" w:date="2019-08-04T14:20:00Z"/>
          <w:rFonts w:eastAsia="Times New Roman" w:cs="Segoe UI"/>
          <w:color w:val="000000"/>
          <w:lang w:eastAsia="en-IN"/>
        </w:rPr>
      </w:pPr>
      <w:del w:id="2735"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36" w:author="Rajiv Bansal" w:date="2019-08-04T14:20:00Z"/>
          <w:rFonts w:eastAsia="Times New Roman" w:cs="Segoe UI"/>
          <w:color w:val="000000"/>
          <w:lang w:eastAsia="en-IN"/>
        </w:rPr>
      </w:pPr>
      <w:del w:id="2737"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38" w:author="Rajiv Bansal" w:date="2019-08-04T14:20:00Z"/>
          <w:rFonts w:eastAsia="Times New Roman" w:cs="Segoe UI"/>
          <w:color w:val="000000"/>
          <w:lang w:eastAsia="en-IN"/>
        </w:rPr>
      </w:pPr>
      <w:del w:id="2739"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40" w:author="Rajiv Bansal" w:date="2019-08-04T14:20:00Z"/>
          <w:rFonts w:ascii="Georgia" w:eastAsia="Times New Roman" w:hAnsi="Georgia"/>
          <w:lang w:eastAsia="en-IN"/>
        </w:rPr>
      </w:pPr>
      <w:del w:id="2741"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44"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45" w:author="Rajiv Bansal" w:date="2019-08-04T14:20:00Z"/>
                <w:rFonts w:eastAsia="Times New Roman" w:cs="Times New Roman"/>
                <w:lang w:eastAsia="en-IN"/>
              </w:rPr>
            </w:pPr>
            <w:del w:id="2746"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47" w:author="Rajiv Bansal" w:date="2019-08-04T14:20:00Z"/>
          <w:rFonts w:eastAsia="Times New Roman" w:cs="Segoe UI"/>
          <w:color w:val="000000"/>
          <w:lang w:eastAsia="en-IN"/>
        </w:rPr>
      </w:pPr>
      <w:del w:id="2748"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49" w:author="Rajiv Bansal" w:date="2019-08-04T14:20:00Z"/>
          <w:rFonts w:eastAsia="Times New Roman" w:cs="Segoe UI"/>
          <w:color w:val="000000"/>
          <w:lang w:eastAsia="en-IN"/>
        </w:rPr>
      </w:pPr>
      <w:del w:id="2750"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51" w:author="Rajiv Bansal" w:date="2019-08-04T14:20:00Z"/>
          <w:rFonts w:eastAsia="Times New Roman" w:cs="Segoe UI"/>
          <w:color w:val="000000"/>
          <w:lang w:eastAsia="en-IN"/>
        </w:rPr>
      </w:pPr>
      <w:del w:id="2752"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53"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54" w:author="Rajiv Bansal" w:date="2019-08-04T14:20:00Z"/>
                <w:rFonts w:ascii="Times New Roman" w:eastAsia="Times New Roman" w:hAnsi="Times New Roman" w:cs="Times New Roman"/>
                <w:lang w:eastAsia="en-IN"/>
              </w:rPr>
            </w:pPr>
            <w:del w:id="2755"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56" w:author="Rajiv Bansal" w:date="2019-08-04T14:20:00Z"/>
                <w:rFonts w:ascii="Times New Roman" w:eastAsia="Times New Roman" w:hAnsi="Times New Roman" w:cs="Times New Roman"/>
                <w:lang w:eastAsia="en-IN"/>
              </w:rPr>
            </w:pPr>
            <w:del w:id="27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58" w:author="Rajiv Bansal" w:date="2019-08-04T14:20:00Z"/>
                <w:rFonts w:ascii="Times New Roman" w:eastAsia="Times New Roman" w:hAnsi="Times New Roman" w:cs="Times New Roman"/>
                <w:lang w:eastAsia="en-IN"/>
              </w:rPr>
            </w:pPr>
            <w:del w:id="27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60" w:author="Rajiv Bansal" w:date="2019-08-04T14:20:00Z"/>
                <w:rFonts w:ascii="Times New Roman" w:eastAsia="Times New Roman" w:hAnsi="Times New Roman" w:cs="Times New Roman"/>
                <w:lang w:eastAsia="en-IN"/>
              </w:rPr>
            </w:pPr>
            <w:del w:id="2761"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62" w:author="Rajiv Bansal" w:date="2019-08-04T14:20:00Z"/>
          <w:rFonts w:ascii="Georgia" w:eastAsia="Times New Roman" w:hAnsi="Georgia"/>
          <w:b/>
          <w:bCs/>
          <w:lang w:eastAsia="en-IN"/>
        </w:rPr>
      </w:pPr>
      <w:del w:id="2763"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64" w:author="Rajiv Bansal" w:date="2019-08-04T14:20:00Z"/>
          <w:rFonts w:eastAsia="Times New Roman" w:cs="Segoe UI"/>
          <w:color w:val="000000"/>
          <w:lang w:eastAsia="en-IN"/>
        </w:rPr>
      </w:pPr>
      <w:del w:id="2765"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66" w:author="Rajiv Bansal" w:date="2019-08-04T14:20:00Z"/>
          <w:rFonts w:eastAsia="Times New Roman" w:cs="Segoe UI"/>
          <w:color w:val="000000"/>
          <w:lang w:eastAsia="en-IN"/>
        </w:rPr>
      </w:pPr>
      <w:del w:id="2767"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68" w:author="Rajiv Bansal" w:date="2019-08-04T14:20:00Z"/>
          <w:rFonts w:eastAsia="Times New Roman" w:cs="Segoe UI"/>
          <w:color w:val="000000"/>
          <w:lang w:eastAsia="en-IN"/>
        </w:rPr>
      </w:pPr>
      <w:del w:id="2769"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70" w:author="Rajiv Bansal" w:date="2019-08-04T14:20:00Z"/>
          <w:rFonts w:eastAsia="Times New Roman" w:cs="Segoe UI"/>
          <w:color w:val="000000"/>
          <w:lang w:eastAsia="en-IN"/>
        </w:rPr>
      </w:pPr>
      <w:del w:id="2771"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72" w:author="Rajiv Bansal" w:date="2019-08-04T14:20:00Z"/>
          <w:rFonts w:eastAsia="Times New Roman" w:cs="Segoe UI"/>
          <w:color w:val="000000"/>
          <w:lang w:eastAsia="en-IN"/>
        </w:rPr>
      </w:pPr>
      <w:del w:id="2773"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74" w:author="Rajiv Bansal" w:date="2019-08-04T14:20:00Z"/>
          <w:rFonts w:eastAsia="Times New Roman" w:cs="Segoe UI"/>
          <w:color w:val="000000"/>
          <w:lang w:eastAsia="en-IN"/>
        </w:rPr>
      </w:pPr>
      <w:del w:id="2775"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76"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77" w:author="Rajiv Bansal" w:date="2019-08-04T14:20:00Z"/>
                <w:rFonts w:eastAsia="Times New Roman" w:cs="Times New Roman"/>
                <w:lang w:eastAsia="en-IN"/>
              </w:rPr>
            </w:pPr>
            <w:del w:id="2778"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79" w:author="Rajiv Bansal" w:date="2019-08-04T14:20:00Z"/>
                <w:rFonts w:eastAsia="Times New Roman" w:cs="Times New Roman"/>
                <w:lang w:eastAsia="en-IN"/>
              </w:rPr>
            </w:pPr>
            <w:del w:id="2780"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81" w:author="Rajiv Bansal" w:date="2019-08-04T14:20:00Z"/>
                <w:rFonts w:eastAsia="Times New Roman" w:cs="Times New Roman"/>
                <w:lang w:eastAsia="en-IN"/>
              </w:rPr>
            </w:pPr>
            <w:del w:id="2782"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83" w:author="Rajiv Bansal" w:date="2019-08-04T14:20:00Z"/>
                <w:rFonts w:eastAsia="Times New Roman" w:cs="Times New Roman"/>
                <w:lang w:eastAsia="en-IN"/>
              </w:rPr>
            </w:pPr>
            <w:del w:id="2784"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85" w:author="Rajiv Bansal" w:date="2019-08-04T14:20:00Z"/>
          <w:rFonts w:eastAsia="Times New Roman" w:cs="Segoe UI"/>
          <w:color w:val="000000"/>
          <w:lang w:eastAsia="en-IN"/>
        </w:rPr>
      </w:pPr>
      <w:del w:id="2786"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87" w:author="Rajiv Bansal" w:date="2019-08-04T14:20:00Z"/>
          <w:rFonts w:ascii="Georgia" w:eastAsia="Times New Roman" w:hAnsi="Georgia"/>
          <w:b/>
          <w:bCs/>
          <w:lang w:eastAsia="en-IN"/>
        </w:rPr>
      </w:pPr>
      <w:del w:id="2788"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89" w:author="Rajiv Bansal" w:date="2019-08-04T14:20:00Z"/>
          <w:rFonts w:eastAsia="Times New Roman" w:cs="Segoe UI"/>
          <w:color w:val="000000"/>
          <w:lang w:eastAsia="en-IN"/>
        </w:rPr>
      </w:pPr>
      <w:del w:id="2790"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91" w:author="Rajiv Bansal" w:date="2019-08-04T14:20:00Z"/>
          <w:rFonts w:eastAsia="Times New Roman" w:cs="Segoe UI"/>
          <w:color w:val="000000"/>
          <w:lang w:eastAsia="en-IN"/>
        </w:rPr>
      </w:pPr>
      <w:del w:id="2792"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95" w:author="Rajiv Bansal" w:date="2019-08-04T14:20:00Z"/>
          <w:rFonts w:ascii="Georgia" w:eastAsia="Times New Roman" w:hAnsi="Georgia"/>
          <w:lang w:eastAsia="en-IN"/>
        </w:rPr>
        <w:pPrChange w:id="2796" w:author="Rajiv Bansal" w:date="2019-08-04T11:29:00Z">
          <w:pPr>
            <w:pStyle w:val="Heading7"/>
          </w:pPr>
        </w:pPrChange>
      </w:pPr>
      <w:del w:id="2797"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98" w:author="Rajiv Bansal" w:date="2019-08-04T14:20:00Z"/>
          <w:rFonts w:eastAsia="Times New Roman" w:cs="Segoe UI"/>
          <w:color w:val="000000"/>
          <w:lang w:eastAsia="en-IN"/>
        </w:rPr>
      </w:pPr>
      <w:del w:id="2799"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800" w:author="Rajiv Bansal" w:date="2019-08-04T14:20:00Z"/>
          <w:rFonts w:eastAsia="Times New Roman" w:cs="Segoe UI"/>
          <w:color w:val="000000"/>
          <w:lang w:eastAsia="en-IN"/>
        </w:rPr>
      </w:pPr>
      <w:del w:id="2801"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802" w:author="Rajiv Bansal" w:date="2019-08-04T14:20:00Z"/>
          <w:rFonts w:eastAsia="Times New Roman" w:cs="Segoe UI"/>
          <w:color w:val="000000"/>
          <w:lang w:eastAsia="en-IN"/>
        </w:rPr>
      </w:pPr>
      <w:del w:id="2803"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804"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91" w:author="Rajiv Bansal" w:date="2019-08-04T14:20:00Z"/>
                <w:rFonts w:ascii="Times New Roman" w:eastAsia="Times New Roman" w:hAnsi="Times New Roman" w:cs="Times New Roman"/>
                <w:lang w:eastAsia="en-IN"/>
              </w:rPr>
            </w:pPr>
            <w:del w:id="28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93" w:author="Rajiv Bansal" w:date="2019-08-04T14:20:00Z"/>
                <w:rFonts w:ascii="Times New Roman" w:eastAsia="Times New Roman" w:hAnsi="Times New Roman" w:cs="Times New Roman"/>
                <w:lang w:eastAsia="en-IN"/>
              </w:rPr>
            </w:pPr>
            <w:del w:id="28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95" w:author="Rajiv Bansal" w:date="2019-08-04T14:20:00Z"/>
                <w:rFonts w:ascii="Times New Roman" w:eastAsia="Times New Roman" w:hAnsi="Times New Roman" w:cs="Times New Roman"/>
                <w:lang w:eastAsia="en-IN"/>
              </w:rPr>
            </w:pPr>
            <w:del w:id="28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97" w:author="Rajiv Bansal" w:date="2019-08-04T14:20:00Z"/>
                <w:rFonts w:ascii="Times New Roman" w:eastAsia="Times New Roman" w:hAnsi="Times New Roman" w:cs="Times New Roman"/>
                <w:lang w:eastAsia="en-IN"/>
              </w:rPr>
            </w:pPr>
            <w:del w:id="28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99" w:author="Rajiv Bansal" w:date="2019-08-04T14:20:00Z"/>
                <w:rFonts w:ascii="Times New Roman" w:eastAsia="Times New Roman" w:hAnsi="Times New Roman" w:cs="Times New Roman"/>
                <w:lang w:eastAsia="en-IN"/>
              </w:rPr>
            </w:pPr>
            <w:del w:id="29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901" w:author="Rajiv Bansal" w:date="2019-08-04T14:20:00Z"/>
                <w:rFonts w:ascii="Times New Roman" w:eastAsia="Times New Roman" w:hAnsi="Times New Roman" w:cs="Times New Roman"/>
                <w:lang w:eastAsia="en-IN"/>
              </w:rPr>
            </w:pPr>
            <w:del w:id="29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903" w:author="Rajiv Bansal" w:date="2019-08-04T14:20:00Z"/>
                <w:rFonts w:ascii="Times New Roman" w:eastAsia="Times New Roman" w:hAnsi="Times New Roman" w:cs="Times New Roman"/>
                <w:lang w:eastAsia="en-IN"/>
              </w:rPr>
            </w:pPr>
            <w:del w:id="2904"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905" w:author="Rajiv Bansal" w:date="2019-08-04T14:20:00Z"/>
          <w:rFonts w:ascii="Georgia" w:eastAsia="Times New Roman" w:hAnsi="Georgia"/>
          <w:lang w:eastAsia="en-IN"/>
        </w:rPr>
        <w:pPrChange w:id="2906" w:author="Rajiv Bansal" w:date="2019-08-04T11:29:00Z">
          <w:pPr>
            <w:pStyle w:val="Heading7"/>
          </w:pPr>
        </w:pPrChange>
      </w:pPr>
      <w:del w:id="2907"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908" w:author="Rajiv Bansal" w:date="2019-08-04T14:20:00Z"/>
          <w:rFonts w:eastAsia="Times New Roman" w:cs="Segoe UI"/>
          <w:color w:val="000000"/>
          <w:lang w:eastAsia="en-IN"/>
        </w:rPr>
      </w:pPr>
      <w:del w:id="2909"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910"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911" w:author="Rajiv Bansal" w:date="2019-08-04T14:20:00Z"/>
                <w:rFonts w:eastAsia="Times New Roman" w:cs="Times New Roman"/>
                <w:lang w:eastAsia="en-IN"/>
              </w:rPr>
            </w:pPr>
            <w:del w:id="2912"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913" w:author="Rajiv Bansal" w:date="2019-08-04T14:20:00Z"/>
                <w:rFonts w:eastAsia="Times New Roman" w:cs="Times New Roman"/>
                <w:lang w:eastAsia="en-IN"/>
              </w:rPr>
            </w:pPr>
            <w:del w:id="2914"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15" w:author="Rajiv Bansal" w:date="2019-08-04T14:20:00Z"/>
          <w:rFonts w:eastAsia="Times New Roman" w:cs="Segoe UI"/>
          <w:color w:val="000000"/>
          <w:lang w:eastAsia="en-IN"/>
        </w:rPr>
      </w:pPr>
      <w:del w:id="2916"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17" w:author="Rajiv Bansal" w:date="2019-08-04T14:20:00Z"/>
          <w:rFonts w:eastAsia="Times New Roman" w:cs="Segoe UI"/>
          <w:color w:val="000000"/>
          <w:lang w:eastAsia="en-IN"/>
        </w:rPr>
      </w:pPr>
      <w:del w:id="2918"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19" w:author="Rajiv Bansal" w:date="2019-08-04T11:30:00Z">
            <w:rPr/>
          </w:rPrChange>
        </w:rPr>
        <w:pPrChange w:id="2920" w:author="Rajiv Bansal" w:date="2019-08-04T11:30:00Z">
          <w:pPr/>
        </w:pPrChange>
      </w:pPr>
      <w:proofErr w:type="spellStart"/>
      <w:ins w:id="2921"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22" w:author="Rajiv Bansal" w:date="2019-08-04T14:07:00Z">
          <w:pPr>
            <w:shd w:val="clear" w:color="auto" w:fill="FFFFFF"/>
            <w:spacing w:after="240"/>
            <w:ind w:left="720"/>
            <w:jc w:val="both"/>
          </w:pPr>
        </w:pPrChange>
      </w:pPr>
      <w:proofErr w:type="spellStart"/>
      <w:ins w:id="2923"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24" w:author="Rajiv Bansal" w:date="2019-08-04T14:09:00Z"/>
          <w:rFonts w:ascii="Georgia" w:hAnsi="Georgia"/>
          <w:spacing w:val="-1"/>
          <w:sz w:val="32"/>
          <w:szCs w:val="32"/>
        </w:rPr>
      </w:pPr>
      <w:ins w:id="2925"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w:t>
        </w:r>
        <w:proofErr w:type="gramStart"/>
        <w:r>
          <w:rPr>
            <w:rFonts w:ascii="Georgia" w:hAnsi="Georgia"/>
            <w:spacing w:val="-1"/>
            <w:sz w:val="32"/>
            <w:szCs w:val="32"/>
          </w:rPr>
          <w:t>right?.</w:t>
        </w:r>
        <w:proofErr w:type="gramEnd"/>
      </w:ins>
    </w:p>
    <w:p w14:paraId="1BC3EE58" w14:textId="77777777" w:rsidR="0084694C" w:rsidRDefault="0084694C" w:rsidP="0084694C">
      <w:pPr>
        <w:pStyle w:val="HTMLPreformatted"/>
        <w:rPr>
          <w:ins w:id="2926" w:author="Rajiv Bansal" w:date="2019-08-04T14:09:00Z"/>
        </w:rPr>
      </w:pPr>
      <w:ins w:id="2927"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28" w:author="Rajiv Bansal" w:date="2019-08-04T14:09:00Z"/>
          <w:rFonts w:ascii="Georgia" w:hAnsi="Georgia"/>
          <w:spacing w:val="-1"/>
          <w:sz w:val="32"/>
          <w:szCs w:val="32"/>
        </w:rPr>
      </w:pPr>
      <w:ins w:id="2929" w:author="Rajiv Bansal" w:date="2019-08-04T14:09:00Z">
        <w:r>
          <w:rPr>
            <w:rFonts w:ascii="Georgia" w:hAnsi="Georgia"/>
            <w:spacing w:val="-1"/>
            <w:sz w:val="32"/>
            <w:szCs w:val="32"/>
          </w:rPr>
          <w:t xml:space="preserve">Another example, </w:t>
        </w:r>
        <w:proofErr w:type="spellStart"/>
        <w:proofErr w:type="gramStart"/>
        <w:r>
          <w:rPr>
            <w:rFonts w:ascii="Georgia" w:hAnsi="Georgia"/>
            <w:spacing w:val="-1"/>
            <w:sz w:val="32"/>
            <w:szCs w:val="32"/>
          </w:rPr>
          <w:t>lets</w:t>
        </w:r>
        <w:proofErr w:type="spellEnd"/>
        <w:proofErr w:type="gram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proofErr w:type="spellStart"/>
      <w:ins w:id="2933"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34" w:author="Rajiv Bansal" w:date="2019-08-04T14:09:00Z"/>
          <w:rFonts w:ascii="Georgia" w:hAnsi="Georgia"/>
          <w:spacing w:val="-1"/>
          <w:sz w:val="32"/>
          <w:szCs w:val="32"/>
        </w:rPr>
      </w:pPr>
      <w:ins w:id="2935"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36" w:author="Rajiv Bansal" w:date="2019-08-04T14:09:00Z"/>
          <w:rFonts w:ascii="Georgia" w:hAnsi="Georgia"/>
          <w:spacing w:val="-1"/>
          <w:sz w:val="32"/>
          <w:szCs w:val="32"/>
        </w:rPr>
      </w:pPr>
      <w:ins w:id="2937"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38" w:author="Rajiv Bansal" w:date="2019-08-04T14:09:00Z"/>
        </w:rPr>
      </w:pPr>
      <w:ins w:id="2939"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40" w:author="Rajiv Bansal" w:date="2019-08-04T14:09:00Z"/>
          <w:rFonts w:ascii="Georgia" w:hAnsi="Georgia"/>
          <w:spacing w:val="-1"/>
          <w:sz w:val="32"/>
          <w:szCs w:val="32"/>
        </w:rPr>
      </w:pPr>
      <w:ins w:id="2941"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42" w:author="Rajiv Bansal" w:date="2019-08-04T14:09:00Z"/>
        </w:rPr>
      </w:pPr>
      <w:ins w:id="2943"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 xml:space="preserve">@EnableCircuitBreaker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w:t>
        </w:r>
        <w:proofErr w:type="gramStart"/>
        <w:r>
          <w:rPr>
            <w:rStyle w:val="ok"/>
            <w:rFonts w:eastAsiaTheme="majorEastAsia"/>
            <w:spacing w:val="-5"/>
            <w:sz w:val="24"/>
            <w:szCs w:val="24"/>
          </w:rPr>
          <w:t>main(</w:t>
        </w:r>
        <w:proofErr w:type="gramEnd"/>
        <w:r>
          <w:rPr>
            <w:rStyle w:val="ok"/>
            <w:rFonts w:eastAsiaTheme="majorEastAsia"/>
            <w:spacing w:val="-5"/>
            <w:sz w:val="24"/>
            <w:szCs w:val="24"/>
          </w:rPr>
          <w:t xml:space="preserve">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44" w:author="Rajiv Bansal" w:date="2019-08-04T14:09:00Z"/>
          <w:rFonts w:ascii="Georgia" w:hAnsi="Georgia"/>
          <w:spacing w:val="-1"/>
          <w:sz w:val="32"/>
          <w:szCs w:val="32"/>
        </w:rPr>
      </w:pPr>
      <w:ins w:id="2945"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 xml:space="preserve">annotation,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946" w:author="Rajiv Bansal" w:date="2019-08-04T14:09:00Z"/>
          <w:rFonts w:ascii="Georgia" w:hAnsi="Georgia"/>
          <w:spacing w:val="-1"/>
          <w:sz w:val="32"/>
          <w:szCs w:val="32"/>
        </w:rPr>
      </w:pPr>
      <w:proofErr w:type="spellStart"/>
      <w:ins w:id="2947"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48" w:author="Rajiv Bansal" w:date="2019-08-04T14:10:00Z"/>
          <w:rFonts w:ascii="Georgia" w:hAnsi="Georgia"/>
          <w:spacing w:val="-1"/>
          <w:sz w:val="32"/>
          <w:szCs w:val="32"/>
        </w:rPr>
      </w:pPr>
      <w:ins w:id="2949" w:author="Rajiv Bansal" w:date="2019-08-04T14:09:00Z">
        <w:r>
          <w:rPr>
            <w:rFonts w:ascii="Georgia" w:hAnsi="Georgia"/>
            <w:spacing w:val="-1"/>
            <w:sz w:val="32"/>
            <w:szCs w:val="32"/>
          </w:rPr>
          <w:t>So, In the controller class, update </w:t>
        </w:r>
        <w:proofErr w:type="spellStart"/>
        <w:proofErr w:type="gramStart"/>
        <w:r>
          <w:rPr>
            <w:rStyle w:val="HTMLCode"/>
            <w:spacing w:val="-1"/>
          </w:rPr>
          <w:t>getGallery</w:t>
        </w:r>
        <w:proofErr w:type="spellEnd"/>
        <w:r>
          <w:rPr>
            <w:rStyle w:val="HTMLCode"/>
            <w:spacing w:val="-1"/>
          </w:rPr>
          <w:t>(</w:t>
        </w:r>
        <w:proofErr w:type="gram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50"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51">
          <w:tblGrid>
            <w:gridCol w:w="3068"/>
            <w:gridCol w:w="11535"/>
          </w:tblGrid>
        </w:tblGridChange>
      </w:tblGrid>
      <w:tr w:rsidR="0084694C" w:rsidRPr="0084694C" w14:paraId="7ABA1ECE" w14:textId="77777777" w:rsidTr="0084694C">
        <w:trPr>
          <w:gridAfter w:val="1"/>
          <w:wAfter w:w="14583" w:type="dxa"/>
          <w:ins w:id="2952" w:author="Rajiv Bansal" w:date="2019-08-04T14:10:00Z"/>
          <w:trPrChange w:id="2953"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54"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55"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56" w:author="Rajiv Bansal" w:date="2019-08-04T14:10:00Z"/>
        </w:trPr>
        <w:tc>
          <w:tcPr>
            <w:tcW w:w="20" w:type="dxa"/>
            <w:shd w:val="clear" w:color="auto" w:fill="auto"/>
            <w:noWrap/>
            <w:hideMark/>
            <w:tcPrChange w:id="2957"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9"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60"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61"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62" w:author="Rajiv Bansal" w:date="2019-08-04T14:10:00Z"/>
        </w:trPr>
        <w:tc>
          <w:tcPr>
            <w:tcW w:w="20" w:type="dxa"/>
            <w:shd w:val="clear" w:color="auto" w:fill="auto"/>
            <w:noWrap/>
            <w:hideMark/>
            <w:tcPrChange w:id="2963"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6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5"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66" w:author="Rajiv Bansal" w:date="2019-08-04T14:10:00Z"/>
                <w:rFonts w:ascii="Consolas" w:eastAsia="Times New Roman" w:hAnsi="Consolas" w:cs="Times New Roman"/>
                <w:color w:val="24292E"/>
                <w:sz w:val="18"/>
                <w:szCs w:val="18"/>
                <w:lang w:eastAsia="en-IN"/>
              </w:rPr>
            </w:pPr>
            <w:ins w:id="296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java.util</w:t>
              </w:r>
              <w:proofErr w:type="gramEnd"/>
              <w:r w:rsidRPr="0084694C">
                <w:rPr>
                  <w:rFonts w:ascii="Consolas" w:eastAsia="Times New Roman" w:hAnsi="Consolas" w:cs="Times New Roman"/>
                  <w:color w:val="24292E"/>
                  <w:sz w:val="18"/>
                  <w:szCs w:val="18"/>
                  <w:lang w:eastAsia="en-IN"/>
                </w:rPr>
                <w:t>.List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968" w:author="Rajiv Bansal" w:date="2019-08-04T14:10:00Z"/>
        </w:trPr>
        <w:tc>
          <w:tcPr>
            <w:tcW w:w="20" w:type="dxa"/>
            <w:shd w:val="clear" w:color="auto" w:fill="auto"/>
            <w:noWrap/>
            <w:hideMark/>
            <w:tcPrChange w:id="2969"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1"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72"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73"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74" w:author="Rajiv Bansal" w:date="2019-08-04T14:10:00Z"/>
        </w:trPr>
        <w:tc>
          <w:tcPr>
            <w:tcW w:w="20" w:type="dxa"/>
            <w:shd w:val="clear" w:color="auto" w:fill="auto"/>
            <w:noWrap/>
            <w:hideMark/>
            <w:tcPrChange w:id="2975"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76"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77"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78" w:author="Rajiv Bansal" w:date="2019-08-04T14:10:00Z"/>
                <w:rFonts w:ascii="Consolas" w:eastAsia="Times New Roman" w:hAnsi="Consolas" w:cs="Times New Roman"/>
                <w:color w:val="24292E"/>
                <w:sz w:val="18"/>
                <w:szCs w:val="18"/>
                <w:lang w:eastAsia="en-IN"/>
              </w:rPr>
            </w:pPr>
            <w:ins w:id="297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t>
              </w:r>
              <w:proofErr w:type="gramEnd"/>
              <w:r w:rsidRPr="0084694C">
                <w:rPr>
                  <w:rFonts w:ascii="Consolas" w:eastAsia="Times New Roman" w:hAnsi="Consolas" w:cs="Times New Roman"/>
                  <w:color w:val="24292E"/>
                  <w:sz w:val="18"/>
                  <w:szCs w:val="18"/>
                  <w:lang w:eastAsia="en-IN"/>
                </w:rPr>
                <w:t>.beans.factory.annotation.Autowired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980" w:author="Rajiv Bansal" w:date="2019-08-04T14:10:00Z"/>
        </w:trPr>
        <w:tc>
          <w:tcPr>
            <w:tcW w:w="20" w:type="dxa"/>
            <w:shd w:val="clear" w:color="auto" w:fill="auto"/>
            <w:noWrap/>
            <w:hideMark/>
            <w:tcPrChange w:id="2981"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3"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84" w:author="Rajiv Bansal" w:date="2019-08-04T14:10:00Z"/>
                <w:rFonts w:ascii="Consolas" w:eastAsia="Times New Roman" w:hAnsi="Consolas" w:cs="Times New Roman"/>
                <w:color w:val="24292E"/>
                <w:sz w:val="18"/>
                <w:szCs w:val="18"/>
                <w:lang w:eastAsia="en-IN"/>
              </w:rPr>
            </w:pPr>
            <w:ins w:id="29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org.springframework.core.env.Environment</w:t>
              </w:r>
              <w:proofErr w:type="spellEnd"/>
              <w:proofErr w:type="gram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986" w:author="Rajiv Bansal" w:date="2019-08-04T14:10:00Z"/>
        </w:trPr>
        <w:tc>
          <w:tcPr>
            <w:tcW w:w="20" w:type="dxa"/>
            <w:shd w:val="clear" w:color="auto" w:fill="auto"/>
            <w:noWrap/>
            <w:hideMark/>
            <w:tcPrChange w:id="2987"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9"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90" w:author="Rajiv Bansal" w:date="2019-08-04T14:10:00Z"/>
                <w:rFonts w:ascii="Consolas" w:eastAsia="Times New Roman" w:hAnsi="Consolas" w:cs="Times New Roman"/>
                <w:color w:val="24292E"/>
                <w:sz w:val="18"/>
                <w:szCs w:val="18"/>
                <w:lang w:eastAsia="en-IN"/>
              </w:rPr>
            </w:pPr>
            <w:ins w:id="29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992" w:author="Rajiv Bansal" w:date="2019-08-04T14:10:00Z"/>
        </w:trPr>
        <w:tc>
          <w:tcPr>
            <w:tcW w:w="20" w:type="dxa"/>
            <w:shd w:val="clear" w:color="auto" w:fill="auto"/>
            <w:noWrap/>
            <w:hideMark/>
            <w:tcPrChange w:id="2993"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5"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96" w:author="Rajiv Bansal" w:date="2019-08-04T14:10:00Z"/>
                <w:rFonts w:ascii="Consolas" w:eastAsia="Times New Roman" w:hAnsi="Consolas" w:cs="Times New Roman"/>
                <w:color w:val="24292E"/>
                <w:sz w:val="18"/>
                <w:szCs w:val="18"/>
                <w:lang w:eastAsia="en-IN"/>
              </w:rPr>
            </w:pPr>
            <w:ins w:id="29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998" w:author="Rajiv Bansal" w:date="2019-08-04T14:10:00Z"/>
        </w:trPr>
        <w:tc>
          <w:tcPr>
            <w:tcW w:w="20" w:type="dxa"/>
            <w:shd w:val="clear" w:color="auto" w:fill="auto"/>
            <w:noWrap/>
            <w:hideMark/>
            <w:tcPrChange w:id="2999"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1"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3002" w:author="Rajiv Bansal" w:date="2019-08-04T14:10:00Z"/>
                <w:rFonts w:ascii="Consolas" w:eastAsia="Times New Roman" w:hAnsi="Consolas" w:cs="Times New Roman"/>
                <w:color w:val="24292E"/>
                <w:sz w:val="18"/>
                <w:szCs w:val="18"/>
                <w:lang w:eastAsia="en-IN"/>
              </w:rPr>
            </w:pPr>
            <w:ins w:id="30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3004" w:author="Rajiv Bansal" w:date="2019-08-04T14:10:00Z"/>
        </w:trPr>
        <w:tc>
          <w:tcPr>
            <w:tcW w:w="20" w:type="dxa"/>
            <w:shd w:val="clear" w:color="auto" w:fill="auto"/>
            <w:noWrap/>
            <w:hideMark/>
            <w:tcPrChange w:id="3005"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7"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3008" w:author="Rajiv Bansal" w:date="2019-08-04T14:10:00Z"/>
                <w:rFonts w:ascii="Consolas" w:eastAsia="Times New Roman" w:hAnsi="Consolas" w:cs="Times New Roman"/>
                <w:color w:val="24292E"/>
                <w:sz w:val="18"/>
                <w:szCs w:val="18"/>
                <w:lang w:eastAsia="en-IN"/>
              </w:rPr>
            </w:pPr>
            <w:ins w:id="300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org.springframework.web.client</w:t>
              </w:r>
              <w:proofErr w:type="gramEnd"/>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3010" w:author="Rajiv Bansal" w:date="2019-08-04T14:10:00Z"/>
        </w:trPr>
        <w:tc>
          <w:tcPr>
            <w:tcW w:w="20" w:type="dxa"/>
            <w:shd w:val="clear" w:color="auto" w:fill="auto"/>
            <w:noWrap/>
            <w:hideMark/>
            <w:tcPrChange w:id="3011"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3"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14"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15"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16" w:author="Rajiv Bansal" w:date="2019-08-04T14:10:00Z"/>
        </w:trPr>
        <w:tc>
          <w:tcPr>
            <w:tcW w:w="20" w:type="dxa"/>
            <w:shd w:val="clear" w:color="auto" w:fill="auto"/>
            <w:noWrap/>
            <w:hideMark/>
            <w:tcPrChange w:id="3017"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1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19"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20" w:author="Rajiv Bansal" w:date="2019-08-04T14:10:00Z"/>
                <w:rFonts w:ascii="Consolas" w:eastAsia="Times New Roman" w:hAnsi="Consolas" w:cs="Times New Roman"/>
                <w:color w:val="24292E"/>
                <w:sz w:val="18"/>
                <w:szCs w:val="18"/>
                <w:lang w:eastAsia="en-IN"/>
              </w:rPr>
            </w:pPr>
            <w:ins w:id="302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com.eureka</w:t>
              </w:r>
              <w:proofErr w:type="gramEnd"/>
              <w:r w:rsidRPr="0084694C">
                <w:rPr>
                  <w:rFonts w:ascii="Consolas" w:eastAsia="Times New Roman" w:hAnsi="Consolas" w:cs="Times New Roman"/>
                  <w:color w:val="24292E"/>
                  <w:sz w:val="18"/>
                  <w:szCs w:val="18"/>
                  <w:lang w:eastAsia="en-IN"/>
                </w:rPr>
                <w:t>.gallery.entities.Gallery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3022" w:author="Rajiv Bansal" w:date="2019-08-04T14:10:00Z"/>
        </w:trPr>
        <w:tc>
          <w:tcPr>
            <w:tcW w:w="20" w:type="dxa"/>
            <w:shd w:val="clear" w:color="auto" w:fill="auto"/>
            <w:noWrap/>
            <w:hideMark/>
            <w:tcPrChange w:id="3023"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5"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26" w:author="Rajiv Bansal" w:date="2019-08-04T14:10:00Z"/>
                <w:rFonts w:ascii="Consolas" w:eastAsia="Times New Roman" w:hAnsi="Consolas" w:cs="Times New Roman"/>
                <w:color w:val="24292E"/>
                <w:sz w:val="18"/>
                <w:szCs w:val="18"/>
                <w:lang w:eastAsia="en-IN"/>
              </w:rPr>
            </w:pPr>
            <w:ins w:id="302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com.netflix</w:t>
              </w:r>
              <w:proofErr w:type="gramEnd"/>
              <w:r w:rsidRPr="0084694C">
                <w:rPr>
                  <w:rFonts w:ascii="Consolas" w:eastAsia="Times New Roman" w:hAnsi="Consolas" w:cs="Times New Roman"/>
                  <w:color w:val="24292E"/>
                  <w:sz w:val="18"/>
                  <w:szCs w:val="18"/>
                  <w:lang w:eastAsia="en-IN"/>
                </w:rPr>
                <w:t>.hystrix.contrib.javanica.annotation.HystrixCommand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3028" w:author="Rajiv Bansal" w:date="2019-08-04T14:10:00Z"/>
        </w:trPr>
        <w:tc>
          <w:tcPr>
            <w:tcW w:w="20" w:type="dxa"/>
            <w:shd w:val="clear" w:color="auto" w:fill="auto"/>
            <w:noWrap/>
            <w:hideMark/>
            <w:tcPrChange w:id="3029"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1"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32"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33"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34" w:author="Rajiv Bansal" w:date="2019-08-04T14:10:00Z"/>
        </w:trPr>
        <w:tc>
          <w:tcPr>
            <w:tcW w:w="20" w:type="dxa"/>
            <w:shd w:val="clear" w:color="auto" w:fill="auto"/>
            <w:noWrap/>
            <w:hideMark/>
            <w:tcPrChange w:id="3035"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36"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37"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38" w:author="Rajiv Bansal" w:date="2019-08-04T14:10:00Z"/>
                <w:rFonts w:ascii="Consolas" w:eastAsia="Times New Roman" w:hAnsi="Consolas" w:cs="Times New Roman"/>
                <w:color w:val="24292E"/>
                <w:sz w:val="18"/>
                <w:szCs w:val="18"/>
                <w:lang w:eastAsia="en-IN"/>
              </w:rPr>
            </w:pPr>
            <w:ins w:id="3039"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40" w:author="Rajiv Bansal" w:date="2019-08-04T14:10:00Z"/>
        </w:trPr>
        <w:tc>
          <w:tcPr>
            <w:tcW w:w="20" w:type="dxa"/>
            <w:shd w:val="clear" w:color="auto" w:fill="auto"/>
            <w:noWrap/>
            <w:hideMark/>
            <w:tcPrChange w:id="3041"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3"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44" w:author="Rajiv Bansal" w:date="2019-08-04T14:10:00Z"/>
                <w:rFonts w:ascii="Consolas" w:eastAsia="Times New Roman" w:hAnsi="Consolas" w:cs="Times New Roman"/>
                <w:color w:val="24292E"/>
                <w:sz w:val="18"/>
                <w:szCs w:val="18"/>
                <w:lang w:eastAsia="en-IN"/>
              </w:rPr>
            </w:pPr>
            <w:ins w:id="3045" w:author="Rajiv Bansal" w:date="2019-08-04T14:10:00Z">
              <w:r w:rsidRPr="0084694C">
                <w:rPr>
                  <w:rFonts w:ascii="Consolas" w:eastAsia="Times New Roman" w:hAnsi="Consolas" w:cs="Times New Roman"/>
                  <w:color w:val="D73A49"/>
                  <w:sz w:val="18"/>
                  <w:szCs w:val="18"/>
                  <w:lang w:eastAsia="en-IN"/>
                </w:rPr>
                <w:t>@</w:t>
              </w:r>
              <w:proofErr w:type="gramStart"/>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46" w:author="Rajiv Bansal" w:date="2019-08-04T14:10:00Z"/>
        </w:trPr>
        <w:tc>
          <w:tcPr>
            <w:tcW w:w="20" w:type="dxa"/>
            <w:shd w:val="clear" w:color="auto" w:fill="auto"/>
            <w:noWrap/>
            <w:hideMark/>
            <w:tcPrChange w:id="3047"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9"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50" w:author="Rajiv Bansal" w:date="2019-08-04T14:10:00Z"/>
                <w:rFonts w:ascii="Consolas" w:eastAsia="Times New Roman" w:hAnsi="Consolas" w:cs="Times New Roman"/>
                <w:color w:val="24292E"/>
                <w:sz w:val="18"/>
                <w:szCs w:val="18"/>
                <w:lang w:eastAsia="en-IN"/>
              </w:rPr>
            </w:pPr>
            <w:ins w:id="3051"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52" w:author="Rajiv Bansal" w:date="2019-08-04T14:10:00Z"/>
        </w:trPr>
        <w:tc>
          <w:tcPr>
            <w:tcW w:w="20" w:type="dxa"/>
            <w:shd w:val="clear" w:color="auto" w:fill="auto"/>
            <w:noWrap/>
            <w:hideMark/>
            <w:tcPrChange w:id="3053"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5"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56" w:author="Rajiv Bansal" w:date="2019-08-04T14:10:00Z"/>
                <w:rFonts w:ascii="Consolas" w:eastAsia="Times New Roman" w:hAnsi="Consolas" w:cs="Times New Roman"/>
                <w:color w:val="24292E"/>
                <w:sz w:val="18"/>
                <w:szCs w:val="18"/>
                <w:lang w:eastAsia="en-IN"/>
              </w:rPr>
            </w:pPr>
            <w:ins w:id="30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58" w:author="Rajiv Bansal" w:date="2019-08-04T14:10:00Z"/>
        </w:trPr>
        <w:tc>
          <w:tcPr>
            <w:tcW w:w="20" w:type="dxa"/>
            <w:shd w:val="clear" w:color="auto" w:fill="auto"/>
            <w:noWrap/>
            <w:hideMark/>
            <w:tcPrChange w:id="3059"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1"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62" w:author="Rajiv Bansal" w:date="2019-08-04T14:10:00Z"/>
                <w:rFonts w:ascii="Consolas" w:eastAsia="Times New Roman" w:hAnsi="Consolas" w:cs="Times New Roman"/>
                <w:color w:val="24292E"/>
                <w:sz w:val="18"/>
                <w:szCs w:val="18"/>
                <w:lang w:eastAsia="en-IN"/>
              </w:rPr>
            </w:pPr>
            <w:ins w:id="30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3064" w:author="Rajiv Bansal" w:date="2019-08-04T14:10:00Z"/>
        </w:trPr>
        <w:tc>
          <w:tcPr>
            <w:tcW w:w="20" w:type="dxa"/>
            <w:shd w:val="clear" w:color="auto" w:fill="auto"/>
            <w:noWrap/>
            <w:hideMark/>
            <w:tcPrChange w:id="3065"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7"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68" w:author="Rajiv Bansal" w:date="2019-08-04T14:10:00Z"/>
                <w:rFonts w:ascii="Consolas" w:eastAsia="Times New Roman" w:hAnsi="Consolas" w:cs="Times New Roman"/>
                <w:color w:val="24292E"/>
                <w:sz w:val="18"/>
                <w:szCs w:val="18"/>
                <w:lang w:eastAsia="en-IN"/>
              </w:rPr>
            </w:pPr>
            <w:ins w:id="3069"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70" w:author="Rajiv Bansal" w:date="2019-08-04T14:10:00Z"/>
        </w:trPr>
        <w:tc>
          <w:tcPr>
            <w:tcW w:w="20" w:type="dxa"/>
            <w:shd w:val="clear" w:color="auto" w:fill="auto"/>
            <w:noWrap/>
            <w:hideMark/>
            <w:tcPrChange w:id="3071"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3"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74" w:author="Rajiv Bansal" w:date="2019-08-04T14:10:00Z"/>
                <w:rFonts w:ascii="Consolas" w:eastAsia="Times New Roman" w:hAnsi="Consolas" w:cs="Times New Roman"/>
                <w:color w:val="24292E"/>
                <w:sz w:val="18"/>
                <w:szCs w:val="18"/>
                <w:lang w:eastAsia="en-IN"/>
              </w:rPr>
            </w:pPr>
            <w:ins w:id="30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gramStart"/>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76" w:author="Rajiv Bansal" w:date="2019-08-04T14:10:00Z"/>
        </w:trPr>
        <w:tc>
          <w:tcPr>
            <w:tcW w:w="20" w:type="dxa"/>
            <w:shd w:val="clear" w:color="auto" w:fill="auto"/>
            <w:noWrap/>
            <w:hideMark/>
            <w:tcPrChange w:id="3077"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9"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80" w:author="Rajiv Bansal" w:date="2019-08-04T14:10:00Z"/>
                <w:rFonts w:ascii="Consolas" w:eastAsia="Times New Roman" w:hAnsi="Consolas" w:cs="Times New Roman"/>
                <w:color w:val="24292E"/>
                <w:sz w:val="18"/>
                <w:szCs w:val="18"/>
                <w:lang w:eastAsia="en-IN"/>
              </w:rPr>
            </w:pPr>
            <w:ins w:id="30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82" w:author="Rajiv Bansal" w:date="2019-08-04T14:10:00Z"/>
        </w:trPr>
        <w:tc>
          <w:tcPr>
            <w:tcW w:w="20" w:type="dxa"/>
            <w:shd w:val="clear" w:color="auto" w:fill="auto"/>
            <w:noWrap/>
            <w:hideMark/>
            <w:tcPrChange w:id="3083"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5"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86" w:author="Rajiv Bansal" w:date="2019-08-04T14:10:00Z"/>
                <w:rFonts w:ascii="Consolas" w:eastAsia="Times New Roman" w:hAnsi="Consolas" w:cs="Times New Roman"/>
                <w:color w:val="24292E"/>
                <w:sz w:val="18"/>
                <w:szCs w:val="18"/>
                <w:lang w:eastAsia="en-IN"/>
              </w:rPr>
            </w:pPr>
            <w:ins w:id="30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proofErr w:type="gram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88" w:author="Rajiv Bansal" w:date="2019-08-04T14:10:00Z"/>
        </w:trPr>
        <w:tc>
          <w:tcPr>
            <w:tcW w:w="20" w:type="dxa"/>
            <w:shd w:val="clear" w:color="auto" w:fill="auto"/>
            <w:noWrap/>
            <w:hideMark/>
            <w:tcPrChange w:id="3089"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1"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92" w:author="Rajiv Bansal" w:date="2019-08-04T14:10:00Z"/>
                <w:rFonts w:ascii="Consolas" w:eastAsia="Times New Roman" w:hAnsi="Consolas" w:cs="Times New Roman"/>
                <w:color w:val="24292E"/>
                <w:sz w:val="18"/>
                <w:szCs w:val="18"/>
                <w:lang w:eastAsia="en-IN"/>
              </w:rPr>
            </w:pPr>
            <w:ins w:id="30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94" w:author="Rajiv Bansal" w:date="2019-08-04T14:10:00Z"/>
        </w:trPr>
        <w:tc>
          <w:tcPr>
            <w:tcW w:w="20" w:type="dxa"/>
            <w:shd w:val="clear" w:color="auto" w:fill="auto"/>
            <w:noWrap/>
            <w:hideMark/>
            <w:tcPrChange w:id="3095"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7"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98" w:author="Rajiv Bansal" w:date="2019-08-04T14:10:00Z"/>
                <w:rFonts w:ascii="Consolas" w:eastAsia="Times New Roman" w:hAnsi="Consolas" w:cs="Times New Roman"/>
                <w:color w:val="24292E"/>
                <w:sz w:val="18"/>
                <w:szCs w:val="18"/>
                <w:lang w:eastAsia="en-IN"/>
              </w:rPr>
            </w:pPr>
            <w:ins w:id="30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w:t>
              </w:r>
              <w:proofErr w:type="gramStart"/>
              <w:r w:rsidRPr="0084694C">
                <w:rPr>
                  <w:rFonts w:ascii="Consolas" w:eastAsia="Times New Roman" w:hAnsi="Consolas" w:cs="Times New Roman"/>
                  <w:color w:val="24292E"/>
                  <w:sz w:val="18"/>
                  <w:szCs w:val="18"/>
                  <w:lang w:eastAsia="en-IN"/>
                </w:rPr>
                <w:t>Gallery(</w:t>
              </w:r>
              <w:proofErr w:type="gramEnd"/>
              <w:r w:rsidRPr="0084694C">
                <w:rPr>
                  <w:rFonts w:ascii="Consolas" w:eastAsia="Times New Roman" w:hAnsi="Consolas" w:cs="Times New Roman"/>
                  <w:color w:val="24292E"/>
                  <w:sz w:val="18"/>
                  <w:szCs w:val="18"/>
                  <w:lang w:eastAsia="en-IN"/>
                </w:rPr>
                <w:t>);</w:t>
              </w:r>
            </w:ins>
          </w:p>
        </w:tc>
      </w:tr>
      <w:tr w:rsidR="0084694C" w:rsidRPr="0084694C" w14:paraId="35577516" w14:textId="77777777" w:rsidTr="0084694C">
        <w:trPr>
          <w:ins w:id="3100" w:author="Rajiv Bansal" w:date="2019-08-04T14:10:00Z"/>
        </w:trPr>
        <w:tc>
          <w:tcPr>
            <w:tcW w:w="20" w:type="dxa"/>
            <w:shd w:val="clear" w:color="auto" w:fill="auto"/>
            <w:noWrap/>
            <w:hideMark/>
            <w:tcPrChange w:id="3101"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3"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104" w:author="Rajiv Bansal" w:date="2019-08-04T14:10:00Z"/>
                <w:rFonts w:ascii="Consolas" w:eastAsia="Times New Roman" w:hAnsi="Consolas" w:cs="Times New Roman"/>
                <w:color w:val="24292E"/>
                <w:sz w:val="18"/>
                <w:szCs w:val="18"/>
                <w:lang w:eastAsia="en-IN"/>
              </w:rPr>
            </w:pPr>
            <w:ins w:id="31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proofErr w:type="gram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3106" w:author="Rajiv Bansal" w:date="2019-08-04T14:10:00Z"/>
        </w:trPr>
        <w:tc>
          <w:tcPr>
            <w:tcW w:w="20" w:type="dxa"/>
            <w:shd w:val="clear" w:color="auto" w:fill="auto"/>
            <w:noWrap/>
            <w:hideMark/>
            <w:tcPrChange w:id="3107"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9"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110" w:author="Rajiv Bansal" w:date="2019-08-04T14:10:00Z"/>
                <w:rFonts w:ascii="Consolas" w:eastAsia="Times New Roman" w:hAnsi="Consolas" w:cs="Times New Roman"/>
                <w:color w:val="24292E"/>
                <w:sz w:val="18"/>
                <w:szCs w:val="18"/>
                <w:lang w:eastAsia="en-IN"/>
              </w:rPr>
            </w:pPr>
            <w:ins w:id="31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112" w:author="Rajiv Bansal" w:date="2019-08-04T14:10:00Z"/>
        </w:trPr>
        <w:tc>
          <w:tcPr>
            <w:tcW w:w="20" w:type="dxa"/>
            <w:shd w:val="clear" w:color="auto" w:fill="auto"/>
            <w:noWrap/>
            <w:hideMark/>
            <w:tcPrChange w:id="3113"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5"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16" w:author="Rajiv Bansal" w:date="2019-08-04T14:10:00Z"/>
                <w:rFonts w:ascii="Consolas" w:eastAsia="Times New Roman" w:hAnsi="Consolas" w:cs="Times New Roman"/>
                <w:color w:val="24292E"/>
                <w:sz w:val="18"/>
                <w:szCs w:val="18"/>
                <w:lang w:eastAsia="en-IN"/>
              </w:rPr>
            </w:pPr>
            <w:ins w:id="31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18" w:author="Rajiv Bansal" w:date="2019-08-04T14:10:00Z"/>
        </w:trPr>
        <w:tc>
          <w:tcPr>
            <w:tcW w:w="20" w:type="dxa"/>
            <w:shd w:val="clear" w:color="auto" w:fill="auto"/>
            <w:noWrap/>
            <w:hideMark/>
            <w:tcPrChange w:id="3119"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1"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22" w:author="Rajiv Bansal" w:date="2019-08-04T14:10:00Z"/>
                <w:rFonts w:ascii="Consolas" w:eastAsia="Times New Roman" w:hAnsi="Consolas" w:cs="Times New Roman"/>
                <w:color w:val="24292E"/>
                <w:sz w:val="18"/>
                <w:szCs w:val="18"/>
                <w:lang w:eastAsia="en-IN"/>
              </w:rPr>
            </w:pPr>
            <w:ins w:id="31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proofErr w:type="gramStart"/>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 xml:space="preserve">)   </w:t>
              </w:r>
              <w:proofErr w:type="gram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24" w:author="Rajiv Bansal" w:date="2019-08-04T14:10:00Z"/>
        </w:trPr>
        <w:tc>
          <w:tcPr>
            <w:tcW w:w="20" w:type="dxa"/>
            <w:shd w:val="clear" w:color="auto" w:fill="auto"/>
            <w:noWrap/>
            <w:hideMark/>
            <w:tcPrChange w:id="3125"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7"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28" w:author="Rajiv Bansal" w:date="2019-08-04T14:10:00Z"/>
                <w:rFonts w:ascii="Consolas" w:eastAsia="Times New Roman" w:hAnsi="Consolas" w:cs="Times New Roman"/>
                <w:color w:val="24292E"/>
                <w:sz w:val="18"/>
                <w:szCs w:val="18"/>
                <w:lang w:eastAsia="en-IN"/>
              </w:rPr>
            </w:pPr>
            <w:ins w:id="31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3130" w:author="Rajiv Bansal" w:date="2019-08-04T14:10:00Z"/>
        </w:trPr>
        <w:tc>
          <w:tcPr>
            <w:tcW w:w="20" w:type="dxa"/>
            <w:shd w:val="clear" w:color="auto" w:fill="auto"/>
            <w:noWrap/>
            <w:hideMark/>
            <w:tcPrChange w:id="3131"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3"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34" w:author="Rajiv Bansal" w:date="2019-08-04T14:10:00Z"/>
                <w:rFonts w:ascii="Consolas" w:eastAsia="Times New Roman" w:hAnsi="Consolas" w:cs="Times New Roman"/>
                <w:color w:val="24292E"/>
                <w:sz w:val="18"/>
                <w:szCs w:val="18"/>
                <w:lang w:eastAsia="en-IN"/>
              </w:rPr>
            </w:pPr>
            <w:ins w:id="313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proofErr w:type="gram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3136" w:author="Rajiv Bansal" w:date="2019-08-04T14:10:00Z"/>
        </w:trPr>
        <w:tc>
          <w:tcPr>
            <w:tcW w:w="20" w:type="dxa"/>
            <w:shd w:val="clear" w:color="auto" w:fill="auto"/>
            <w:noWrap/>
            <w:hideMark/>
            <w:tcPrChange w:id="3137"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9"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40" w:author="Rajiv Bansal" w:date="2019-08-04T14:10:00Z"/>
                <w:rFonts w:ascii="Consolas" w:eastAsia="Times New Roman" w:hAnsi="Consolas" w:cs="Times New Roman"/>
                <w:color w:val="24292E"/>
                <w:sz w:val="18"/>
                <w:szCs w:val="18"/>
                <w:lang w:eastAsia="en-IN"/>
              </w:rPr>
            </w:pPr>
            <w:ins w:id="3141"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42" w:author="Rajiv Bansal" w:date="2019-08-04T14:10:00Z"/>
        </w:trPr>
        <w:tc>
          <w:tcPr>
            <w:tcW w:w="20" w:type="dxa"/>
            <w:shd w:val="clear" w:color="auto" w:fill="auto"/>
            <w:noWrap/>
            <w:hideMark/>
            <w:tcPrChange w:id="3143"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5"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46" w:author="Rajiv Bansal" w:date="2019-08-04T14:10:00Z"/>
                <w:rFonts w:ascii="Consolas" w:eastAsia="Times New Roman" w:hAnsi="Consolas" w:cs="Times New Roman"/>
                <w:color w:val="24292E"/>
                <w:sz w:val="18"/>
                <w:szCs w:val="18"/>
                <w:lang w:eastAsia="en-IN"/>
              </w:rPr>
            </w:pPr>
            <w:ins w:id="314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48" w:author="Rajiv Bansal" w:date="2019-08-04T14:10:00Z"/>
        </w:trPr>
        <w:tc>
          <w:tcPr>
            <w:tcW w:w="20" w:type="dxa"/>
            <w:shd w:val="clear" w:color="auto" w:fill="auto"/>
            <w:noWrap/>
            <w:hideMark/>
            <w:tcPrChange w:id="3149"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1"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52" w:author="Rajiv Bansal" w:date="2019-08-04T14:10:00Z"/>
                <w:rFonts w:ascii="Consolas" w:eastAsia="Times New Roman" w:hAnsi="Consolas" w:cs="Times New Roman"/>
                <w:color w:val="24292E"/>
                <w:sz w:val="18"/>
                <w:szCs w:val="18"/>
                <w:lang w:eastAsia="en-IN"/>
              </w:rPr>
            </w:pPr>
            <w:ins w:id="3153"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54" w:author="Rajiv Bansal" w:date="2019-08-04T14:10:00Z"/>
        </w:trPr>
        <w:tc>
          <w:tcPr>
            <w:tcW w:w="20" w:type="dxa"/>
            <w:shd w:val="clear" w:color="auto" w:fill="auto"/>
            <w:noWrap/>
            <w:hideMark/>
            <w:tcPrChange w:id="3155"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7"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58" w:author="Rajiv Bansal" w:date="2019-08-04T14:10:00Z"/>
                <w:rFonts w:ascii="Consolas" w:eastAsia="Times New Roman" w:hAnsi="Consolas" w:cs="Times New Roman"/>
                <w:color w:val="24292E"/>
                <w:sz w:val="18"/>
                <w:szCs w:val="18"/>
                <w:lang w:eastAsia="en-IN"/>
              </w:rPr>
            </w:pPr>
            <w:ins w:id="3159"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60" w:author="Rajiv Bansal" w:date="2019-08-04T14:10:00Z"/>
        </w:trPr>
        <w:tc>
          <w:tcPr>
            <w:tcW w:w="20" w:type="dxa"/>
            <w:shd w:val="clear" w:color="auto" w:fill="auto"/>
            <w:noWrap/>
            <w:hideMark/>
            <w:tcPrChange w:id="3161"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3"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64" w:author="Rajiv Bansal" w:date="2019-08-04T14:10:00Z"/>
                <w:rFonts w:ascii="Consolas" w:eastAsia="Times New Roman" w:hAnsi="Consolas" w:cs="Times New Roman"/>
                <w:color w:val="24292E"/>
                <w:sz w:val="18"/>
                <w:szCs w:val="18"/>
                <w:lang w:eastAsia="en-IN"/>
              </w:rPr>
            </w:pPr>
            <w:ins w:id="316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66" w:author="Rajiv Bansal" w:date="2019-08-04T14:10:00Z"/>
        </w:trPr>
        <w:tc>
          <w:tcPr>
            <w:tcW w:w="20" w:type="dxa"/>
            <w:shd w:val="clear" w:color="auto" w:fill="auto"/>
            <w:noWrap/>
            <w:hideMark/>
            <w:tcPrChange w:id="3167"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9"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70" w:author="Rajiv Bansal" w:date="2019-08-04T14:10:00Z"/>
                <w:rFonts w:ascii="Consolas" w:eastAsia="Times New Roman" w:hAnsi="Consolas" w:cs="Times New Roman"/>
                <w:color w:val="24292E"/>
                <w:sz w:val="18"/>
                <w:szCs w:val="18"/>
                <w:lang w:eastAsia="en-IN"/>
              </w:rPr>
            </w:pPr>
            <w:ins w:id="31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gramStart"/>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72" w:author="Rajiv Bansal" w:date="2019-08-04T14:10:00Z"/>
        </w:trPr>
        <w:tc>
          <w:tcPr>
            <w:tcW w:w="20" w:type="dxa"/>
            <w:shd w:val="clear" w:color="auto" w:fill="auto"/>
            <w:noWrap/>
            <w:hideMark/>
            <w:tcPrChange w:id="3173"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5"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76" w:author="Rajiv Bansal" w:date="2019-08-04T14:10:00Z"/>
                <w:rFonts w:ascii="Consolas" w:eastAsia="Times New Roman" w:hAnsi="Consolas" w:cs="Times New Roman"/>
                <w:color w:val="24292E"/>
                <w:sz w:val="18"/>
                <w:szCs w:val="18"/>
                <w:lang w:eastAsia="en-IN"/>
              </w:rPr>
            </w:pPr>
            <w:ins w:id="31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3178" w:author="Rajiv Bansal" w:date="2019-08-04T14:10:00Z"/>
        </w:trPr>
        <w:tc>
          <w:tcPr>
            <w:tcW w:w="20" w:type="dxa"/>
            <w:shd w:val="clear" w:color="auto" w:fill="auto"/>
            <w:noWrap/>
            <w:hideMark/>
            <w:tcPrChange w:id="3179"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1"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82" w:author="Rajiv Bansal" w:date="2019-08-04T14:10:00Z"/>
                <w:rFonts w:ascii="Consolas" w:eastAsia="Times New Roman" w:hAnsi="Consolas" w:cs="Times New Roman"/>
                <w:color w:val="24292E"/>
                <w:sz w:val="18"/>
                <w:szCs w:val="18"/>
                <w:lang w:eastAsia="en-IN"/>
              </w:rPr>
            </w:pPr>
            <w:ins w:id="3183"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84" w:author="Rajiv Bansal" w:date="2019-08-04T14:10:00Z"/>
        </w:trPr>
        <w:tc>
          <w:tcPr>
            <w:tcW w:w="20" w:type="dxa"/>
            <w:shd w:val="clear" w:color="auto" w:fill="auto"/>
            <w:noWrap/>
            <w:hideMark/>
            <w:tcPrChange w:id="3185"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7"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88" w:author="Rajiv Bansal" w:date="2019-08-04T14:10:00Z"/>
                <w:rFonts w:ascii="Consolas" w:eastAsia="Times New Roman" w:hAnsi="Consolas" w:cs="Times New Roman"/>
                <w:color w:val="24292E"/>
                <w:sz w:val="18"/>
                <w:szCs w:val="18"/>
                <w:lang w:eastAsia="en-IN"/>
              </w:rPr>
            </w:pPr>
            <w:ins w:id="3189"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90"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91" w:author="Rajiv Bansal" w:date="2019-08-04T14:09:00Z"/>
          <w:rFonts w:ascii="Georgia" w:hAnsi="Georgia"/>
          <w:spacing w:val="-1"/>
          <w:sz w:val="32"/>
          <w:szCs w:val="32"/>
        </w:rPr>
      </w:pPr>
      <w:ins w:id="3192" w:author="Rajiv Bansal" w:date="2019-08-04T14:09:00Z">
        <w:r>
          <w:rPr>
            <w:rFonts w:ascii="Georgia" w:hAnsi="Georgia"/>
            <w:spacing w:val="-1"/>
            <w:sz w:val="32"/>
            <w:szCs w:val="32"/>
          </w:rPr>
          <w:t>In the controller class of image service, throw an exception in </w:t>
        </w:r>
        <w:proofErr w:type="spellStart"/>
        <w:proofErr w:type="gramStart"/>
        <w:r>
          <w:rPr>
            <w:rStyle w:val="HTMLCode"/>
            <w:spacing w:val="-1"/>
          </w:rPr>
          <w:t>getImages</w:t>
        </w:r>
        <w:proofErr w:type="spellEnd"/>
        <w:r>
          <w:rPr>
            <w:rStyle w:val="HTMLCode"/>
            <w:spacing w:val="-1"/>
          </w:rPr>
          <w:t>(</w:t>
        </w:r>
        <w:proofErr w:type="gramEnd"/>
        <w:r>
          <w:rPr>
            <w:rStyle w:val="HTMLCode"/>
            <w:spacing w:val="-1"/>
          </w:rPr>
          <w:t>)</w:t>
        </w:r>
      </w:ins>
    </w:p>
    <w:p w14:paraId="56D888D6" w14:textId="77777777" w:rsidR="0084694C" w:rsidRDefault="0084694C" w:rsidP="0084694C">
      <w:pPr>
        <w:pStyle w:val="HTMLPreformatted"/>
        <w:rPr>
          <w:ins w:id="3193" w:author="Rajiv Bansal" w:date="2019-08-04T14:09:00Z"/>
        </w:rPr>
      </w:pPr>
      <w:ins w:id="3194" w:author="Rajiv Bansal" w:date="2019-08-04T14:09:00Z">
        <w:r>
          <w:rPr>
            <w:rStyle w:val="ok"/>
            <w:rFonts w:eastAsiaTheme="majorEastAsia"/>
            <w:spacing w:val="-5"/>
            <w:sz w:val="24"/>
            <w:szCs w:val="24"/>
          </w:rPr>
          <w:t xml:space="preserve">throw new </w:t>
        </w:r>
        <w:proofErr w:type="gramStart"/>
        <w:r>
          <w:rPr>
            <w:rStyle w:val="ok"/>
            <w:rFonts w:eastAsiaTheme="majorEastAsia"/>
            <w:spacing w:val="-5"/>
            <w:sz w:val="24"/>
            <w:szCs w:val="24"/>
          </w:rPr>
          <w:t>Exception(</w:t>
        </w:r>
        <w:proofErr w:type="gramEnd"/>
        <w:r>
          <w:rPr>
            <w:rStyle w:val="ok"/>
            <w:rFonts w:eastAsiaTheme="majorEastAsia"/>
            <w:spacing w:val="-5"/>
            <w:sz w:val="24"/>
            <w:szCs w:val="24"/>
          </w:rPr>
          <w:t>"Images can't be fetched");</w:t>
        </w:r>
      </w:ins>
    </w:p>
    <w:p w14:paraId="4C066830" w14:textId="77777777" w:rsidR="0084694C" w:rsidRDefault="0084694C" w:rsidP="0084694C">
      <w:pPr>
        <w:pStyle w:val="ln"/>
        <w:shd w:val="clear" w:color="auto" w:fill="FFFFFF"/>
        <w:spacing w:before="480" w:beforeAutospacing="0" w:after="0" w:afterAutospacing="0"/>
        <w:rPr>
          <w:ins w:id="3195" w:author="Rajiv Bansal" w:date="2019-08-04T14:09:00Z"/>
          <w:rFonts w:ascii="Georgia" w:hAnsi="Georgia"/>
          <w:spacing w:val="-1"/>
          <w:sz w:val="32"/>
          <w:szCs w:val="32"/>
        </w:rPr>
      </w:pPr>
      <w:ins w:id="3196"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97" w:author="Rajiv Bansal" w:date="2019-08-04T14:09:00Z"/>
        </w:rPr>
      </w:pPr>
      <w:ins w:id="3198"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99" w:author="Rajiv Bansal" w:date="2019-08-04T14:13:00Z"/>
          <w:rFonts w:ascii="Segoe UI" w:hAnsi="Segoe UI" w:cs="Segoe UI"/>
          <w:color w:val="000000"/>
        </w:rPr>
      </w:pPr>
      <w:ins w:id="3200"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xml:space="preserve"> is </w:t>
        </w:r>
        <w:proofErr w:type="gramStart"/>
        <w:r>
          <w:rPr>
            <w:rFonts w:ascii="Segoe UI" w:hAnsi="Segoe UI" w:cs="Segoe UI"/>
            <w:color w:val="000000"/>
          </w:rPr>
          <w:t>an</w:t>
        </w:r>
        <w:proofErr w:type="gramEnd"/>
        <w:r>
          <w:rPr>
            <w:rFonts w:ascii="Segoe UI" w:hAnsi="Segoe UI" w:cs="Segoe UI"/>
            <w:color w:val="000000"/>
          </w:rPr>
          <w:t xml:space="preserve"> tool to build this circuit breaker.</w:t>
        </w:r>
      </w:ins>
    </w:p>
    <w:p w14:paraId="4B2E96F8" w14:textId="77777777" w:rsidR="00A32E89" w:rsidRDefault="00A32E89">
      <w:pPr>
        <w:pStyle w:val="Heading5"/>
        <w:rPr>
          <w:ins w:id="3201" w:author="Rajiv Bansal" w:date="2019-08-04T14:13:00Z"/>
          <w:rFonts w:ascii="Segoe UI" w:hAnsi="Segoe UI" w:cs="Segoe UI"/>
          <w:color w:val="000000"/>
        </w:rPr>
        <w:pPrChange w:id="3202" w:author="Rajiv Bansal" w:date="2019-08-04T14:13:00Z">
          <w:pPr>
            <w:pStyle w:val="Heading2"/>
            <w:pBdr>
              <w:bottom w:val="single" w:sz="6" w:space="4" w:color="EAECEF"/>
            </w:pBdr>
            <w:shd w:val="clear" w:color="auto" w:fill="FFFFFF"/>
            <w:spacing w:before="450" w:after="240"/>
          </w:pPr>
        </w:pPrChange>
      </w:pPr>
      <w:proofErr w:type="spellStart"/>
      <w:ins w:id="3203"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204" w:author="Rajiv Bansal" w:date="2019-08-04T14:13:00Z"/>
          <w:rFonts w:ascii="Segoe UI" w:hAnsi="Segoe UI" w:cs="Segoe UI"/>
          <w:color w:val="000000"/>
        </w:rPr>
      </w:pPr>
      <w:proofErr w:type="spellStart"/>
      <w:ins w:id="3205"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206" w:author="Rajiv Bansal" w:date="2019-08-04T14:13:00Z"/>
          <w:rFonts w:ascii="Segoe UI" w:hAnsi="Segoe UI" w:cs="Segoe UI"/>
          <w:color w:val="000000"/>
        </w:rPr>
      </w:pPr>
      <w:ins w:id="3207"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208" w:author="Rajiv Bansal" w:date="2019-08-04T14:13:00Z"/>
        </w:trPr>
        <w:tc>
          <w:tcPr>
            <w:tcW w:w="14895" w:type="dxa"/>
            <w:vAlign w:val="center"/>
            <w:hideMark/>
          </w:tcPr>
          <w:p w14:paraId="51E5492B" w14:textId="77777777" w:rsidR="00A32E89" w:rsidRDefault="00A32E89" w:rsidP="00A32E89">
            <w:pPr>
              <w:spacing w:after="0"/>
              <w:rPr>
                <w:ins w:id="3209" w:author="Rajiv Bansal" w:date="2019-08-04T14:13:00Z"/>
                <w:rFonts w:ascii="Times New Roman" w:hAnsi="Times New Roman" w:cs="Times New Roman"/>
              </w:rPr>
            </w:pPr>
            <w:ins w:id="3210" w:author="Rajiv Bansal" w:date="2019-08-04T14:13:00Z">
              <w:r>
                <w:rPr>
                  <w:rStyle w:val="HTMLCode"/>
                  <w:rFonts w:eastAsiaTheme="majorEastAsia"/>
                </w:rPr>
                <w:t>&lt;dependency&gt;</w:t>
              </w:r>
            </w:ins>
          </w:p>
          <w:p w14:paraId="6434D734" w14:textId="77777777" w:rsidR="00A32E89" w:rsidRDefault="00A32E89" w:rsidP="00A32E89">
            <w:pPr>
              <w:rPr>
                <w:ins w:id="3211" w:author="Rajiv Bansal" w:date="2019-08-04T14:13:00Z"/>
              </w:rPr>
            </w:pPr>
            <w:ins w:id="3212"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3215" w:author="Rajiv Bansal" w:date="2019-08-04T14:13:00Z"/>
              </w:rPr>
            </w:pPr>
            <w:ins w:id="3216" w:author="Rajiv Bansal" w:date="2019-08-04T14:13:00Z">
              <w:r>
                <w:rPr>
                  <w:rStyle w:val="HTMLCode"/>
                  <w:rFonts w:eastAsiaTheme="majorEastAsia"/>
                </w:rPr>
                <w:t>&lt;/dependency&gt;</w:t>
              </w:r>
            </w:ins>
          </w:p>
          <w:p w14:paraId="1027B028" w14:textId="77777777" w:rsidR="00A32E89" w:rsidRDefault="00A32E89" w:rsidP="00A32E89">
            <w:pPr>
              <w:rPr>
                <w:ins w:id="3217" w:author="Rajiv Bansal" w:date="2019-08-04T14:13:00Z"/>
              </w:rPr>
            </w:pPr>
            <w:ins w:id="3218" w:author="Rajiv Bansal" w:date="2019-08-04T14:13:00Z">
              <w:r>
                <w:rPr>
                  <w:rStyle w:val="HTMLCode"/>
                  <w:rFonts w:eastAsiaTheme="majorEastAsia"/>
                </w:rPr>
                <w:t>&lt;dependency&gt;</w:t>
              </w:r>
            </w:ins>
          </w:p>
          <w:p w14:paraId="5D9DB03E" w14:textId="77777777" w:rsidR="00A32E89" w:rsidRDefault="00A32E89" w:rsidP="00A32E89">
            <w:pPr>
              <w:rPr>
                <w:ins w:id="3219" w:author="Rajiv Bansal" w:date="2019-08-04T14:13:00Z"/>
              </w:rPr>
            </w:pPr>
            <w:ins w:id="3220"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3221" w:author="Rajiv Bansal" w:date="2019-08-04T14:13:00Z"/>
              </w:rPr>
            </w:pPr>
            <w:ins w:id="3222"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23" w:author="Rajiv Bansal" w:date="2019-08-04T14:13:00Z"/>
              </w:rPr>
            </w:pPr>
            <w:ins w:id="3224"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29" w:author="Rajiv Bansal" w:date="2019-08-04T14:13:00Z"/>
          <w:rFonts w:ascii="Segoe UI" w:hAnsi="Segoe UI" w:cs="Segoe UI"/>
          <w:color w:val="000000"/>
        </w:rPr>
      </w:pPr>
      <w:ins w:id="3230"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gramStart"/>
        <w:r>
          <w:rPr>
            <w:rStyle w:val="HTMLCode"/>
            <w:rFonts w:ascii="Consolas" w:eastAsiaTheme="majorEastAsia" w:hAnsi="Consolas"/>
            <w:color w:val="FF0779"/>
            <w:sz w:val="21"/>
            <w:szCs w:val="21"/>
          </w:rPr>
          <w:t>HystrixCommand(</w:t>
        </w:r>
        <w:proofErr w:type="gramEnd"/>
        <w:r>
          <w:rPr>
            <w:rStyle w:val="HTMLCode"/>
            <w:rFonts w:ascii="Consolas" w:eastAsiaTheme="majorEastAsia" w:hAnsi="Consolas"/>
            <w:color w:val="FF0779"/>
            <w:sz w:val="21"/>
            <w:szCs w:val="21"/>
          </w:rPr>
          <w:t>fallbackMethod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1" w:author="Rajiv Bansal" w:date="2019-08-04T14:13:00Z"/>
          <w:rFonts w:ascii="inherit" w:hAnsi="inherit"/>
          <w:color w:val="000000"/>
          <w:sz w:val="22"/>
          <w:szCs w:val="22"/>
        </w:rPr>
      </w:pPr>
      <w:ins w:id="3232"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3"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4" w:author="Rajiv Bansal" w:date="2019-08-04T14:13:00Z"/>
          <w:rFonts w:ascii="inherit" w:hAnsi="inherit"/>
          <w:color w:val="000000"/>
          <w:sz w:val="22"/>
          <w:szCs w:val="22"/>
        </w:rPr>
      </w:pPr>
      <w:ins w:id="323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6" w:author="Rajiv Bansal" w:date="2019-08-04T14:13:00Z"/>
          <w:rFonts w:ascii="inherit" w:hAnsi="inherit"/>
          <w:color w:val="000000"/>
          <w:sz w:val="22"/>
          <w:szCs w:val="22"/>
        </w:rPr>
      </w:pPr>
      <w:ins w:id="323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8" w:author="Rajiv Bansal" w:date="2019-08-04T14:13:00Z"/>
          <w:rFonts w:ascii="inherit" w:hAnsi="inherit"/>
          <w:color w:val="000000"/>
          <w:sz w:val="22"/>
          <w:szCs w:val="22"/>
        </w:rPr>
      </w:pPr>
      <w:ins w:id="32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0" w:author="Rajiv Bansal" w:date="2019-08-04T14:13:00Z"/>
          <w:rFonts w:ascii="inherit" w:hAnsi="inherit"/>
          <w:color w:val="000000"/>
          <w:sz w:val="22"/>
          <w:szCs w:val="22"/>
        </w:rPr>
      </w:pPr>
      <w:ins w:id="32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2" w:author="Rajiv Bansal" w:date="2019-08-04T14:13:00Z"/>
          <w:rFonts w:ascii="inherit" w:hAnsi="inherit"/>
          <w:color w:val="000000"/>
          <w:sz w:val="22"/>
          <w:szCs w:val="22"/>
        </w:rPr>
      </w:pPr>
      <w:ins w:id="32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4" w:author="Rajiv Bansal" w:date="2019-08-04T14:13:00Z"/>
          <w:rFonts w:ascii="inherit" w:hAnsi="inherit"/>
          <w:color w:val="000000"/>
          <w:sz w:val="22"/>
          <w:szCs w:val="22"/>
        </w:rPr>
      </w:pPr>
      <w:ins w:id="32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6" w:author="Rajiv Bansal" w:date="2019-08-04T14:13:00Z"/>
          <w:rFonts w:ascii="inherit" w:hAnsi="inherit"/>
          <w:color w:val="000000"/>
          <w:sz w:val="22"/>
          <w:szCs w:val="22"/>
        </w:rPr>
      </w:pPr>
      <w:ins w:id="32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48" w:author="Rajiv Bansal" w:date="2019-08-04T14:13:00Z"/>
          <w:rFonts w:ascii="Segoe UI" w:hAnsi="Segoe UI" w:cs="Segoe UI"/>
          <w:color w:val="000000"/>
          <w:sz w:val="36"/>
          <w:szCs w:val="36"/>
        </w:rPr>
        <w:pPrChange w:id="3249" w:author="Rajiv Bansal" w:date="2019-08-04T14:13:00Z">
          <w:pPr>
            <w:pStyle w:val="Heading2"/>
            <w:pBdr>
              <w:bottom w:val="single" w:sz="6" w:space="4" w:color="EAECEF"/>
            </w:pBdr>
            <w:shd w:val="clear" w:color="auto" w:fill="FFFFFF"/>
            <w:spacing w:before="450" w:after="240"/>
          </w:pPr>
        </w:pPrChange>
      </w:pPr>
      <w:proofErr w:type="spellStart"/>
      <w:ins w:id="3250"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51" w:author="Rajiv Bansal" w:date="2019-08-04T14:13:00Z"/>
          <w:rFonts w:ascii="Segoe UI" w:hAnsi="Segoe UI" w:cs="Segoe UI"/>
          <w:color w:val="000000"/>
        </w:rPr>
      </w:pPr>
      <w:ins w:id="3252"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53" w:author="Rajiv Bansal" w:date="2019-08-04T14:13:00Z"/>
          <w:rFonts w:ascii="Segoe UI" w:hAnsi="Segoe UI" w:cs="Segoe UI"/>
          <w:color w:val="000000"/>
        </w:rPr>
      </w:pPr>
      <w:ins w:id="3254"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55" w:author="Rajiv Bansal" w:date="2019-08-04T14:13:00Z"/>
          <w:rFonts w:ascii="Segoe UI" w:hAnsi="Segoe UI" w:cs="Segoe UI"/>
          <w:color w:val="000000"/>
        </w:rPr>
      </w:pPr>
      <w:ins w:id="3256" w:author="Rajiv Bansal" w:date="2019-08-04T14:13:00Z">
        <w:r>
          <w:rPr>
            <w:rFonts w:ascii="Segoe UI" w:hAnsi="Segoe UI" w:cs="Segoe UI"/>
            <w:color w:val="000000"/>
          </w:rPr>
          <w:t xml:space="preserve">Here circuit breaker pattern comes handy and it redirects traffic to a </w:t>
        </w:r>
        <w:proofErr w:type="gramStart"/>
        <w:r>
          <w:rPr>
            <w:rFonts w:ascii="Segoe UI" w:hAnsi="Segoe UI" w:cs="Segoe UI"/>
            <w:color w:val="000000"/>
          </w:rPr>
          <w:t>fall back</w:t>
        </w:r>
        <w:proofErr w:type="gramEnd"/>
        <w:r>
          <w:rPr>
            <w:rFonts w:ascii="Segoe UI" w:hAnsi="Segoe UI" w:cs="Segoe UI"/>
            <w:color w:val="000000"/>
          </w:rPr>
          <w:t xml:space="preserve"> path once it sees any such scenario. </w:t>
        </w:r>
        <w:proofErr w:type="gramStart"/>
        <w:r>
          <w:rPr>
            <w:rFonts w:ascii="Segoe UI" w:hAnsi="Segoe UI" w:cs="Segoe UI"/>
            <w:color w:val="000000"/>
          </w:rPr>
          <w:t>Also</w:t>
        </w:r>
        <w:proofErr w:type="gramEnd"/>
        <w:r>
          <w:rPr>
            <w:rFonts w:ascii="Segoe UI" w:hAnsi="Segoe UI" w:cs="Segoe UI"/>
            <w:color w:val="000000"/>
          </w:rPr>
          <w:t xml:space="preserve">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57" w:author="Rajiv Bansal" w:date="2019-08-04T14:13:00Z"/>
          <w:rFonts w:ascii="Segoe UI" w:hAnsi="Segoe UI" w:cs="Segoe UI"/>
          <w:color w:val="000000"/>
        </w:rPr>
      </w:pPr>
      <w:ins w:id="3258"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w:t>
        </w:r>
        <w:proofErr w:type="gramStart"/>
        <w:r>
          <w:rPr>
            <w:rFonts w:ascii="Segoe UI" w:hAnsi="Segoe UI" w:cs="Segoe UI"/>
            <w:color w:val="000000"/>
          </w:rPr>
          <w:t>back !!</w:t>
        </w:r>
        <w:proofErr w:type="gramEnd"/>
        <w:r>
          <w:rPr>
            <w:rFonts w:ascii="Segoe UI" w:hAnsi="Segoe UI" w:cs="Segoe UI"/>
            <w:color w:val="000000"/>
          </w:rPr>
          <w:t xml:space="preserve"> That’s cool right?</w:t>
        </w:r>
      </w:ins>
    </w:p>
    <w:p w14:paraId="6008A4B4" w14:textId="5995ADCE" w:rsidR="00A32E89" w:rsidRDefault="00A32E89" w:rsidP="00A32E89">
      <w:pPr>
        <w:rPr>
          <w:ins w:id="3259" w:author="Rajiv Bansal" w:date="2019-08-04T14:13:00Z"/>
          <w:rFonts w:ascii="Times New Roman" w:hAnsi="Times New Roman" w:cs="Times New Roman"/>
        </w:rPr>
      </w:pPr>
      <w:ins w:id="3260"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61" w:author="Rajiv Bansal" w:date="2019-08-04T14:13:00Z"/>
          <w:rFonts w:ascii="Segoe UI" w:hAnsi="Segoe UI" w:cs="Segoe UI"/>
          <w:color w:val="000000"/>
        </w:rPr>
        <w:pPrChange w:id="3262" w:author="Rajiv Bansal" w:date="2019-08-04T14:14:00Z">
          <w:pPr>
            <w:pStyle w:val="Heading2"/>
            <w:pBdr>
              <w:bottom w:val="single" w:sz="6" w:space="4" w:color="EAECEF"/>
            </w:pBdr>
            <w:shd w:val="clear" w:color="auto" w:fill="FFFFFF"/>
            <w:spacing w:before="450" w:after="240"/>
          </w:pPr>
        </w:pPrChange>
      </w:pPr>
      <w:proofErr w:type="spellStart"/>
      <w:ins w:id="3263"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3264" w:author="Rajiv Bansal" w:date="2019-08-04T14:13:00Z"/>
          <w:rFonts w:ascii="Segoe UI" w:hAnsi="Segoe UI" w:cs="Segoe UI"/>
          <w:color w:val="000000"/>
        </w:rPr>
      </w:pPr>
      <w:ins w:id="3265"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66" w:author="Rajiv Bansal" w:date="2019-08-04T14:13:00Z"/>
          <w:rFonts w:ascii="Segoe UI" w:hAnsi="Segoe UI" w:cs="Segoe UI"/>
          <w:color w:val="000000"/>
        </w:rPr>
      </w:pPr>
      <w:ins w:id="3267"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68" w:author="Rajiv Bansal" w:date="2019-08-04T14:13:00Z"/>
          <w:rFonts w:ascii="Segoe UI" w:hAnsi="Segoe UI" w:cs="Segoe UI"/>
          <w:color w:val="000000"/>
        </w:rPr>
      </w:pPr>
      <w:ins w:id="3269"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xml:space="preserve"> Service will be invoked from here and we will test the </w:t>
        </w:r>
        <w:proofErr w:type="gramStart"/>
        <w:r>
          <w:rPr>
            <w:rFonts w:ascii="Segoe UI" w:hAnsi="Segoe UI" w:cs="Segoe UI"/>
            <w:color w:val="000000"/>
          </w:rPr>
          <w:t>fall back</w:t>
        </w:r>
        <w:proofErr w:type="gramEnd"/>
        <w:r>
          <w:rPr>
            <w:rFonts w:ascii="Segoe UI" w:hAnsi="Segoe UI" w:cs="Segoe UI"/>
            <w:color w:val="000000"/>
          </w:rPr>
          <w:t xml:space="preserve"> path once student service will be unavailable. It will run on port 9098 in localhost.</w:t>
        </w:r>
      </w:ins>
    </w:p>
    <w:p w14:paraId="193456EF" w14:textId="77777777" w:rsidR="00A32E89" w:rsidRDefault="00A32E89">
      <w:pPr>
        <w:pStyle w:val="Heading7"/>
        <w:rPr>
          <w:ins w:id="3270" w:author="Rajiv Bansal" w:date="2019-08-04T14:13:00Z"/>
          <w:rFonts w:ascii="Segoe UI" w:hAnsi="Segoe UI" w:cs="Segoe UI"/>
          <w:color w:val="000000"/>
          <w:sz w:val="29"/>
          <w:szCs w:val="29"/>
        </w:rPr>
        <w:pPrChange w:id="3271" w:author="Rajiv Bansal" w:date="2019-08-04T14:14:00Z">
          <w:pPr>
            <w:pStyle w:val="Heading4"/>
            <w:shd w:val="clear" w:color="auto" w:fill="FFFFFF"/>
            <w:spacing w:before="360" w:after="240"/>
          </w:pPr>
        </w:pPrChange>
      </w:pPr>
      <w:ins w:id="3272"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73" w:author="Rajiv Bansal" w:date="2019-08-04T14:13:00Z"/>
          <w:rFonts w:ascii="Segoe UI" w:hAnsi="Segoe UI" w:cs="Segoe UI"/>
          <w:color w:val="000000"/>
        </w:rPr>
      </w:pPr>
      <w:ins w:id="3274"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75" w:author="Rajiv Bansal" w:date="2019-08-04T14:13:00Z"/>
          <w:rFonts w:ascii="Segoe UI" w:hAnsi="Segoe UI" w:cs="Segoe UI"/>
          <w:color w:val="000000"/>
        </w:rPr>
      </w:pPr>
      <w:ins w:id="3276"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77" w:author="Rajiv Bansal" w:date="2019-08-04T14:13:00Z"/>
          <w:rFonts w:ascii="Segoe UI" w:hAnsi="Segoe UI" w:cs="Segoe UI"/>
          <w:color w:val="000000"/>
        </w:rPr>
      </w:pPr>
      <w:ins w:id="3278"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79" w:author="Rajiv Bansal" w:date="2019-08-04T14:13:00Z"/>
          <w:rFonts w:ascii="Segoe UI" w:hAnsi="Segoe UI" w:cs="Segoe UI"/>
          <w:color w:val="000000"/>
        </w:rPr>
      </w:pPr>
      <w:ins w:id="3280"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81" w:author="Rajiv Bansal" w:date="2019-08-04T14:13:00Z"/>
          <w:rFonts w:ascii="Segoe UI" w:hAnsi="Segoe UI" w:cs="Segoe UI"/>
          <w:color w:val="000000"/>
        </w:rPr>
      </w:pPr>
      <w:ins w:id="3282"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83" w:author="Rajiv Bansal" w:date="2019-08-04T14:13:00Z"/>
          <w:rFonts w:ascii="Segoe UI" w:hAnsi="Segoe UI" w:cs="Segoe UI"/>
          <w:color w:val="000000"/>
        </w:rPr>
      </w:pPr>
      <w:ins w:id="3284" w:author="Rajiv Bansal" w:date="2019-08-04T14:13:00Z">
        <w:r>
          <w:rPr>
            <w:rFonts w:ascii="Segoe UI" w:hAnsi="Segoe UI" w:cs="Segoe UI"/>
            <w:color w:val="000000"/>
          </w:rPr>
          <w:t>Spring Rest</w:t>
        </w:r>
      </w:ins>
    </w:p>
    <w:p w14:paraId="4D798C39" w14:textId="77777777" w:rsidR="00A32E89" w:rsidRDefault="00A32E89">
      <w:pPr>
        <w:pStyle w:val="Heading5"/>
        <w:rPr>
          <w:ins w:id="3285" w:author="Rajiv Bansal" w:date="2019-08-04T14:13:00Z"/>
          <w:rFonts w:ascii="Segoe UI" w:hAnsi="Segoe UI" w:cs="Segoe UI"/>
          <w:color w:val="000000"/>
        </w:rPr>
        <w:pPrChange w:id="3286" w:author="Rajiv Bansal" w:date="2019-08-04T14:14:00Z">
          <w:pPr>
            <w:pStyle w:val="Heading2"/>
            <w:pBdr>
              <w:bottom w:val="single" w:sz="6" w:space="4" w:color="EAECEF"/>
            </w:pBdr>
            <w:shd w:val="clear" w:color="auto" w:fill="FFFFFF"/>
            <w:spacing w:before="450" w:after="240"/>
          </w:pPr>
        </w:pPrChange>
      </w:pPr>
      <w:ins w:id="3287"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90" w:author="Rajiv Bansal" w:date="2019-08-04T14:13:00Z"/>
          <w:rFonts w:ascii="Segoe UI" w:hAnsi="Segoe UI" w:cs="Segoe UI"/>
          <w:color w:val="000000"/>
          <w:sz w:val="29"/>
          <w:szCs w:val="29"/>
        </w:rPr>
        <w:pPrChange w:id="3291" w:author="Rajiv Bansal" w:date="2019-08-04T14:14:00Z">
          <w:pPr>
            <w:pStyle w:val="Heading4"/>
            <w:shd w:val="clear" w:color="auto" w:fill="FFFFFF"/>
            <w:spacing w:before="360" w:after="240"/>
          </w:pPr>
        </w:pPrChange>
      </w:pPr>
      <w:ins w:id="3292"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95" w:author="Rajiv Bansal" w:date="2019-08-04T14:13:00Z"/>
          <w:rFonts w:ascii="Times New Roman" w:hAnsi="Times New Roman" w:cs="Times New Roman"/>
        </w:rPr>
      </w:pPr>
      <w:ins w:id="3296"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97" w:author="Rajiv Bansal" w:date="2019-08-04T14:13:00Z"/>
          <w:rFonts w:ascii="Segoe UI" w:hAnsi="Segoe UI" w:cs="Segoe UI"/>
          <w:color w:val="000000"/>
        </w:rPr>
      </w:pPr>
      <w:ins w:id="3298"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99" w:author="Rajiv Bansal" w:date="2019-08-04T14:13:00Z"/>
          <w:rFonts w:ascii="Segoe UI" w:hAnsi="Segoe UI" w:cs="Segoe UI"/>
          <w:color w:val="000000"/>
          <w:sz w:val="29"/>
          <w:szCs w:val="29"/>
        </w:rPr>
        <w:pPrChange w:id="3300" w:author="Rajiv Bansal" w:date="2019-08-04T14:14:00Z">
          <w:pPr>
            <w:pStyle w:val="Heading4"/>
            <w:shd w:val="clear" w:color="auto" w:fill="FFFFFF"/>
            <w:spacing w:before="360" w:after="240"/>
          </w:pPr>
        </w:pPrChange>
      </w:pPr>
      <w:ins w:id="3301"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302" w:author="Rajiv Bansal" w:date="2019-08-04T14:13:00Z"/>
          <w:rFonts w:ascii="Segoe UI" w:hAnsi="Segoe UI" w:cs="Segoe UI"/>
          <w:color w:val="000000"/>
        </w:rPr>
      </w:pPr>
      <w:ins w:id="3303"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304" w:author="Rajiv Bansal" w:date="2019-08-04T14:13:00Z"/>
        </w:trPr>
        <w:tc>
          <w:tcPr>
            <w:tcW w:w="15495" w:type="dxa"/>
            <w:vAlign w:val="center"/>
            <w:hideMark/>
          </w:tcPr>
          <w:p w14:paraId="6E9DD3E6" w14:textId="77777777" w:rsidR="00A32E89" w:rsidRDefault="00A32E89">
            <w:pPr>
              <w:divId w:val="33966355"/>
              <w:rPr>
                <w:ins w:id="3305" w:author="Rajiv Bansal" w:date="2019-08-04T14:13:00Z"/>
                <w:rFonts w:ascii="Times New Roman" w:hAnsi="Times New Roman" w:cs="Times New Roman"/>
              </w:rPr>
            </w:pPr>
            <w:proofErr w:type="spellStart"/>
            <w:proofErr w:type="gramStart"/>
            <w:ins w:id="3306" w:author="Rajiv Bansal" w:date="2019-08-04T14:13:00Z">
              <w:r>
                <w:rPr>
                  <w:rStyle w:val="HTMLCode"/>
                  <w:rFonts w:eastAsiaTheme="majorEastAsia"/>
                </w:rPr>
                <w:t>server.port</w:t>
              </w:r>
              <w:proofErr w:type="spellEnd"/>
              <w:proofErr w:type="gram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3307" w:author="Rajiv Bansal" w:date="2019-08-04T14:13:00Z"/>
          <w:rFonts w:ascii="Segoe UI" w:hAnsi="Segoe UI" w:cs="Segoe UI"/>
          <w:color w:val="000000"/>
        </w:rPr>
      </w:pPr>
      <w:ins w:id="3308"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3309" w:author="Rajiv Bansal" w:date="2019-08-04T14:13:00Z"/>
          <w:rFonts w:ascii="Segoe UI" w:hAnsi="Segoe UI" w:cs="Segoe UI"/>
          <w:color w:val="000000"/>
          <w:sz w:val="29"/>
          <w:szCs w:val="29"/>
        </w:rPr>
        <w:pPrChange w:id="3310" w:author="Rajiv Bansal" w:date="2019-08-04T14:14:00Z">
          <w:pPr>
            <w:pStyle w:val="Heading4"/>
            <w:shd w:val="clear" w:color="auto" w:fill="FFFFFF"/>
            <w:spacing w:before="360" w:after="240"/>
          </w:pPr>
        </w:pPrChange>
      </w:pPr>
      <w:ins w:id="3311"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312" w:author="Rajiv Bansal" w:date="2019-08-04T14:13:00Z"/>
          <w:rFonts w:ascii="Segoe UI" w:hAnsi="Segoe UI" w:cs="Segoe UI"/>
          <w:color w:val="000000"/>
        </w:rPr>
      </w:pPr>
      <w:ins w:id="3313"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14" w:author="Rajiv Bansal" w:date="2019-08-04T14:13:00Z"/>
          <w:rFonts w:ascii="Segoe UI" w:hAnsi="Segoe UI" w:cs="Segoe UI"/>
          <w:color w:val="000000"/>
        </w:rPr>
      </w:pPr>
      <w:ins w:id="3315"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16" w:author="Rajiv Bansal" w:date="2019-08-04T14:13:00Z"/>
        </w:trPr>
        <w:tc>
          <w:tcPr>
            <w:tcW w:w="15495" w:type="dxa"/>
            <w:vAlign w:val="center"/>
            <w:hideMark/>
          </w:tcPr>
          <w:p w14:paraId="1FC5B631" w14:textId="77777777" w:rsidR="00A32E89" w:rsidRDefault="00A32E89">
            <w:pPr>
              <w:rPr>
                <w:ins w:id="3317" w:author="Rajiv Bansal" w:date="2019-08-04T14:13:00Z"/>
                <w:rFonts w:ascii="Times New Roman" w:hAnsi="Times New Roman" w:cs="Times New Roman"/>
              </w:rPr>
            </w:pPr>
            <w:ins w:id="3318"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.springhystrixstudentservice.controller;</w:t>
              </w:r>
            </w:ins>
          </w:p>
          <w:p w14:paraId="7EEB2CCB" w14:textId="77777777" w:rsidR="00A32E89" w:rsidRDefault="00A32E89">
            <w:pPr>
              <w:rPr>
                <w:ins w:id="3319" w:author="Rajiv Bansal" w:date="2019-08-04T14:13:00Z"/>
              </w:rPr>
            </w:pPr>
            <w:ins w:id="3320" w:author="Rajiv Bansal" w:date="2019-08-04T14:13:00Z">
              <w:r>
                <w:t> </w:t>
              </w:r>
            </w:ins>
          </w:p>
          <w:p w14:paraId="1F227464"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.ArrayList</w:t>
              </w:r>
              <w:proofErr w:type="spellEnd"/>
              <w:r>
                <w:rPr>
                  <w:rStyle w:val="HTMLCode"/>
                  <w:rFonts w:eastAsiaTheme="majorEastAsia"/>
                </w:rPr>
                <w:t>;</w:t>
              </w:r>
            </w:ins>
          </w:p>
          <w:p w14:paraId="07D7D18F"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w:t>
              </w:r>
            </w:ins>
          </w:p>
          <w:p w14:paraId="7D8F1B62" w14:textId="77777777" w:rsidR="00A32E89" w:rsidRDefault="00A32E89">
            <w:pPr>
              <w:rPr>
                <w:ins w:id="3325" w:author="Rajiv Bansal" w:date="2019-08-04T14:13:00Z"/>
              </w:rPr>
            </w:pPr>
            <w:ins w:id="3326"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.List</w:t>
              </w:r>
              <w:proofErr w:type="spellEnd"/>
              <w:r>
                <w:rPr>
                  <w:rStyle w:val="HTMLCode"/>
                  <w:rFonts w:eastAsiaTheme="majorEastAsia"/>
                </w:rPr>
                <w:t>;</w:t>
              </w:r>
            </w:ins>
          </w:p>
          <w:p w14:paraId="761A86E5" w14:textId="77777777" w:rsidR="00A32E89" w:rsidRDefault="00A32E89">
            <w:pPr>
              <w:rPr>
                <w:ins w:id="3327" w:author="Rajiv Bansal" w:date="2019-08-04T14:13:00Z"/>
              </w:rPr>
            </w:pPr>
            <w:ins w:id="3328"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w:t>
              </w:r>
            </w:ins>
          </w:p>
          <w:p w14:paraId="72B5E89D" w14:textId="77777777" w:rsidR="00A32E89" w:rsidRDefault="00A32E89">
            <w:pPr>
              <w:rPr>
                <w:ins w:id="3329" w:author="Rajiv Bansal" w:date="2019-08-04T14:13:00Z"/>
              </w:rPr>
            </w:pPr>
            <w:ins w:id="333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47A9BEC1" w14:textId="77777777" w:rsidR="00A32E89" w:rsidRDefault="00A32E89">
            <w:pPr>
              <w:rPr>
                <w:ins w:id="3331" w:author="Rajiv Bansal" w:date="2019-08-04T14:13:00Z"/>
              </w:rPr>
            </w:pPr>
            <w:ins w:id="333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5607C55C" w14:textId="77777777" w:rsidR="00A32E89" w:rsidRDefault="00A32E89">
            <w:pPr>
              <w:rPr>
                <w:ins w:id="3333" w:author="Rajiv Bansal" w:date="2019-08-04T14:13:00Z"/>
              </w:rPr>
            </w:pPr>
            <w:ins w:id="333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032B2CB2" w14:textId="77777777" w:rsidR="00A32E89" w:rsidRDefault="00A32E89">
            <w:pPr>
              <w:rPr>
                <w:ins w:id="3335" w:author="Rajiv Bansal" w:date="2019-08-04T14:13:00Z"/>
              </w:rPr>
            </w:pPr>
            <w:ins w:id="333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A5E6D13" w14:textId="77777777" w:rsidR="00A32E89" w:rsidRDefault="00A32E89">
            <w:pPr>
              <w:rPr>
                <w:ins w:id="3337" w:author="Rajiv Bansal" w:date="2019-08-04T14:13:00Z"/>
              </w:rPr>
            </w:pPr>
            <w:ins w:id="3338"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.springhystrixstudentservice.domain.Student;</w:t>
              </w:r>
            </w:ins>
          </w:p>
          <w:p w14:paraId="038B4587" w14:textId="77777777" w:rsidR="00A32E89" w:rsidRDefault="00A32E89">
            <w:pPr>
              <w:rPr>
                <w:ins w:id="3339" w:author="Rajiv Bansal" w:date="2019-08-04T14:13:00Z"/>
              </w:rPr>
            </w:pPr>
            <w:ins w:id="3340" w:author="Rajiv Bansal" w:date="2019-08-04T14:13:00Z">
              <w:r>
                <w:t> </w:t>
              </w:r>
            </w:ins>
          </w:p>
          <w:p w14:paraId="10F70B6F" w14:textId="77777777" w:rsidR="00A32E89" w:rsidRDefault="00A32E89">
            <w:pPr>
              <w:rPr>
                <w:ins w:id="3341" w:author="Rajiv Bansal" w:date="2019-08-04T14:13:00Z"/>
              </w:rPr>
            </w:pPr>
            <w:ins w:id="3342" w:author="Rajiv Bansal" w:date="2019-08-04T14:13:00Z">
              <w:r>
                <w:rPr>
                  <w:rStyle w:val="HTMLCode"/>
                  <w:rFonts w:eastAsiaTheme="majorEastAsia"/>
                </w:rPr>
                <w:t>@RestController</w:t>
              </w:r>
            </w:ins>
          </w:p>
          <w:p w14:paraId="707E6E6C" w14:textId="77777777" w:rsidR="00A32E89" w:rsidRDefault="00A32E89">
            <w:pPr>
              <w:rPr>
                <w:ins w:id="3343" w:author="Rajiv Bansal" w:date="2019-08-04T14:13:00Z"/>
              </w:rPr>
            </w:pPr>
            <w:ins w:id="334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3345" w:author="Rajiv Bansal" w:date="2019-08-04T14:13:00Z"/>
              </w:rPr>
            </w:pPr>
            <w:ins w:id="3346" w:author="Rajiv Bansal" w:date="2019-08-04T14:13:00Z">
              <w:r>
                <w:t> </w:t>
              </w:r>
            </w:ins>
          </w:p>
          <w:p w14:paraId="05A4F171"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3CF30F4" w14:textId="77777777" w:rsidR="00A32E89" w:rsidRDefault="00A32E89">
            <w:pPr>
              <w:rPr>
                <w:ins w:id="3349" w:author="Rajiv Bansal" w:date="2019-08-04T14:13:00Z"/>
              </w:rPr>
            </w:pPr>
            <w:ins w:id="3350" w:author="Rajiv Bansal" w:date="2019-08-04T14:13:00Z">
              <w:r>
                <w:t> </w:t>
              </w:r>
            </w:ins>
          </w:p>
          <w:p w14:paraId="5E95BD42" w14:textId="77777777" w:rsidR="00A32E89" w:rsidRDefault="00A32E89">
            <w:pPr>
              <w:rPr>
                <w:ins w:id="3351" w:author="Rajiv Bansal" w:date="2019-08-04T14:13:00Z"/>
              </w:rPr>
            </w:pPr>
            <w:ins w:id="3352"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53" w:author="Rajiv Bansal" w:date="2019-08-04T14:13:00Z"/>
              </w:rPr>
            </w:pPr>
            <w:ins w:id="3354"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5499517" w14:textId="77777777" w:rsidR="00A32E89" w:rsidRDefault="00A32E89">
            <w:pPr>
              <w:rPr>
                <w:ins w:id="3355" w:author="Rajiv Bansal" w:date="2019-08-04T14:13:00Z"/>
              </w:rPr>
            </w:pPr>
            <w:ins w:id="3356" w:author="Rajiv Bansal" w:date="2019-08-04T14:13:00Z">
              <w:r>
                <w:t> </w:t>
              </w:r>
            </w:ins>
          </w:p>
          <w:p w14:paraId="12E968ED" w14:textId="77777777" w:rsidR="00A32E89" w:rsidRDefault="00A32E89">
            <w:pPr>
              <w:rPr>
                <w:ins w:id="3357" w:author="Rajiv Bansal" w:date="2019-08-04T14:13:00Z"/>
              </w:rPr>
            </w:pPr>
            <w:ins w:id="3358"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1F6B1036"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"Lokesh", "Class V");</w:t>
              </w:r>
            </w:ins>
          </w:p>
          <w:p w14:paraId="71459E7C"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3367" w:author="Rajiv Bansal" w:date="2019-08-04T14:13:00Z"/>
              </w:rPr>
            </w:pPr>
            <w:ins w:id="3368" w:author="Rajiv Bansal" w:date="2019-08-04T14:13:00Z">
              <w:r>
                <w:t> </w:t>
              </w:r>
            </w:ins>
          </w:p>
          <w:p w14:paraId="58B28966" w14:textId="77777777" w:rsidR="00A32E89" w:rsidRDefault="00A32E89">
            <w:pPr>
              <w:rPr>
                <w:ins w:id="3369" w:author="Rajiv Bansal" w:date="2019-08-04T14:13:00Z"/>
              </w:rPr>
            </w:pPr>
            <w:ins w:id="3370"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3371" w:author="Rajiv Bansal" w:date="2019-08-04T14:13:00Z"/>
              </w:rPr>
            </w:pPr>
            <w:ins w:id="3372" w:author="Rajiv Bansal" w:date="2019-08-04T14:13:00Z">
              <w:r>
                <w:t> </w:t>
              </w:r>
            </w:ins>
          </w:p>
          <w:p w14:paraId="4CF3E049" w14:textId="77777777" w:rsidR="00A32E89" w:rsidRDefault="00A32E89">
            <w:pPr>
              <w:rPr>
                <w:ins w:id="3373" w:author="Rajiv Bansal" w:date="2019-08-04T14:13:00Z"/>
              </w:rPr>
            </w:pPr>
            <w:ins w:id="3374"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42F01F32"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"Kajal", "Class III");</w:t>
              </w:r>
            </w:ins>
          </w:p>
          <w:p w14:paraId="10E9905E" w14:textId="77777777" w:rsidR="00A32E89" w:rsidRDefault="00A32E89">
            <w:pPr>
              <w:rPr>
                <w:ins w:id="3377" w:author="Rajiv Bansal" w:date="2019-08-04T14:13:00Z"/>
              </w:rPr>
            </w:pPr>
            <w:ins w:id="337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3383" w:author="Rajiv Bansal" w:date="2019-08-04T14:13:00Z"/>
              </w:rPr>
            </w:pPr>
            <w:ins w:id="3384" w:author="Rajiv Bansal" w:date="2019-08-04T14:13:00Z">
              <w:r>
                <w:t> </w:t>
              </w:r>
            </w:ins>
          </w:p>
          <w:p w14:paraId="37D4AAFD" w14:textId="77777777" w:rsidR="00A32E89" w:rsidRDefault="00A32E89">
            <w:pPr>
              <w:rPr>
                <w:ins w:id="3385" w:author="Rajiv Bansal" w:date="2019-08-04T14:13:00Z"/>
              </w:rPr>
            </w:pPr>
            <w:ins w:id="3386"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3387" w:author="Rajiv Bansal" w:date="2019-08-04T14:13:00Z"/>
              </w:rPr>
            </w:pPr>
            <w:ins w:id="3388" w:author="Rajiv Bansal" w:date="2019-08-04T14:13:00Z">
              <w:r>
                <w:t> </w:t>
              </w:r>
            </w:ins>
          </w:p>
          <w:p w14:paraId="31E2B59D"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91" w:author="Rajiv Bansal" w:date="2019-08-04T14:13:00Z"/>
              </w:rPr>
            </w:pPr>
            <w:ins w:id="3392" w:author="Rajiv Bansal" w:date="2019-08-04T14:13:00Z">
              <w:r>
                <w:t> </w:t>
              </w:r>
            </w:ins>
          </w:p>
          <w:p w14:paraId="72F5E3AA"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w:t>
              </w:r>
              <w:proofErr w:type="gramStart"/>
              <w:r>
                <w:rPr>
                  <w:rStyle w:val="HTMLCode"/>
                  <w:rFonts w:eastAsiaTheme="majorEastAsia"/>
                </w:rPr>
                <w:t>RequestMapping(</w:t>
              </w:r>
              <w:proofErr w:type="gram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399" w:author="Rajiv Bansal" w:date="2019-08-04T14:13:00Z"/>
              </w:rPr>
            </w:pPr>
            <w:ins w:id="3400" w:author="Rajiv Bansal" w:date="2019-08-04T14:13:00Z">
              <w:r>
                <w:t> </w:t>
              </w:r>
            </w:ins>
          </w:p>
          <w:p w14:paraId="0BB8E9E5"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403" w:author="Rajiv Bansal" w:date="2019-08-04T14:13:00Z"/>
              </w:rPr>
            </w:pPr>
            <w:ins w:id="3404"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405" w:author="Rajiv Bansal" w:date="2019-08-04T14:13:00Z"/>
              </w:rPr>
            </w:pPr>
            <w:ins w:id="3406"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0A369CC3" w14:textId="77777777" w:rsidR="00A32E89" w:rsidRDefault="00A32E89">
            <w:pPr>
              <w:rPr>
                <w:ins w:id="3407" w:author="Rajiv Bansal" w:date="2019-08-04T14:13:00Z"/>
              </w:rPr>
            </w:pPr>
            <w:ins w:id="3408"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"Not Found", "N/A");</w:t>
              </w:r>
            </w:ins>
          </w:p>
          <w:p w14:paraId="6C289218" w14:textId="77777777" w:rsidR="00A32E89" w:rsidRDefault="00A32E89">
            <w:pPr>
              <w:rPr>
                <w:ins w:id="3409" w:author="Rajiv Bansal" w:date="2019-08-04T14:13:00Z"/>
              </w:rPr>
            </w:pPr>
            <w:ins w:id="3410"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411" w:author="Rajiv Bansal" w:date="2019-08-04T14:13:00Z"/>
              </w:rPr>
            </w:pPr>
            <w:ins w:id="3412"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413" w:author="Rajiv Bansal" w:date="2019-08-04T14:13:00Z"/>
              </w:rPr>
            </w:pPr>
            <w:ins w:id="3414"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415" w:author="Rajiv Bansal" w:date="2019-08-04T14:13:00Z"/>
              </w:rPr>
            </w:pPr>
            <w:ins w:id="3416"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17" w:author="Rajiv Bansal" w:date="2019-08-04T14:13:00Z"/>
              </w:rPr>
            </w:pPr>
            <w:ins w:id="3418"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19" w:author="Rajiv Bansal" w:date="2019-08-04T14:13:00Z"/>
          <w:rFonts w:ascii="Segoe UI" w:hAnsi="Segoe UI" w:cs="Segoe UI"/>
          <w:color w:val="000000"/>
        </w:rPr>
      </w:pPr>
      <w:ins w:id="3420"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21" w:author="Rajiv Bansal" w:date="2019-08-04T14:13:00Z"/>
        </w:trPr>
        <w:tc>
          <w:tcPr>
            <w:tcW w:w="15495" w:type="dxa"/>
            <w:vAlign w:val="center"/>
            <w:hideMark/>
          </w:tcPr>
          <w:p w14:paraId="3744887E" w14:textId="77777777" w:rsidR="00A32E89" w:rsidRDefault="00A32E89">
            <w:pPr>
              <w:rPr>
                <w:ins w:id="3422" w:author="Rajiv Bansal" w:date="2019-08-04T14:13:00Z"/>
                <w:rFonts w:ascii="Times New Roman" w:hAnsi="Times New Roman" w:cs="Times New Roman"/>
              </w:rPr>
            </w:pPr>
            <w:ins w:id="3423"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w:t>
              </w:r>
            </w:ins>
          </w:p>
          <w:p w14:paraId="5B35099C" w14:textId="77777777" w:rsidR="00A32E89" w:rsidRDefault="00A32E89">
            <w:pPr>
              <w:rPr>
                <w:ins w:id="3424" w:author="Rajiv Bansal" w:date="2019-08-04T14:13:00Z"/>
              </w:rPr>
            </w:pPr>
            <w:ins w:id="3425" w:author="Rajiv Bansal" w:date="2019-08-04T14:13:00Z">
              <w:r>
                <w:t> </w:t>
              </w:r>
            </w:ins>
          </w:p>
          <w:p w14:paraId="1CBE9C96" w14:textId="77777777" w:rsidR="00A32E89" w:rsidRDefault="00A32E89">
            <w:pPr>
              <w:rPr>
                <w:ins w:id="3426" w:author="Rajiv Bansal" w:date="2019-08-04T14:13:00Z"/>
              </w:rPr>
            </w:pPr>
            <w:ins w:id="342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28" w:author="Rajiv Bansal" w:date="2019-08-04T14:13:00Z"/>
              </w:rPr>
            </w:pPr>
            <w:ins w:id="3429" w:author="Rajiv Bansal" w:date="2019-08-04T14:13:00Z">
              <w:r>
                <w:t> </w:t>
              </w:r>
            </w:ins>
          </w:p>
          <w:p w14:paraId="5FFFDF4E"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32" w:author="Rajiv Bansal" w:date="2019-08-04T14:13:00Z"/>
              </w:rPr>
            </w:pPr>
            <w:ins w:id="343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434" w:author="Rajiv Bansal" w:date="2019-08-04T14:13:00Z"/>
              </w:rPr>
            </w:pPr>
            <w:ins w:id="3435" w:author="Rajiv Bansal" w:date="2019-08-04T14:13:00Z">
              <w:r>
                <w:t> </w:t>
              </w:r>
            </w:ins>
          </w:p>
          <w:p w14:paraId="08639D0F"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public</w:t>
              </w:r>
              <w:r>
                <w:t> </w:t>
              </w:r>
              <w:proofErr w:type="gramStart"/>
              <w:r>
                <w:rPr>
                  <w:rStyle w:val="HTMLCode"/>
                  <w:rFonts w:eastAsiaTheme="majorEastAsia"/>
                </w:rPr>
                <w:t>Student(</w:t>
              </w:r>
              <w:proofErr w:type="gramEnd"/>
              <w:r>
                <w:rPr>
                  <w:rStyle w:val="HTMLCode"/>
                  <w:rFonts w:eastAsiaTheme="majorEastAsia"/>
                </w:rPr>
                <w:t xml:space="preserve">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438" w:author="Rajiv Bansal" w:date="2019-08-04T14:13:00Z"/>
              </w:rPr>
            </w:pPr>
            <w:ins w:id="3439" w:author="Rajiv Bansal" w:date="2019-08-04T14:13:00Z">
              <w:r>
                <w:rPr>
                  <w:rStyle w:val="HTMLCode"/>
                  <w:rFonts w:eastAsiaTheme="majorEastAsia"/>
                  <w:color w:val="FF0779"/>
                </w:rPr>
                <w:t>        </w:t>
              </w:r>
              <w:proofErr w:type="gramStart"/>
              <w:r>
                <w:rPr>
                  <w:rStyle w:val="HTMLCode"/>
                  <w:rFonts w:eastAsiaTheme="majorEastAsia"/>
                </w:rPr>
                <w:t>super(</w:t>
              </w:r>
              <w:proofErr w:type="gramEnd"/>
              <w:r>
                <w:rPr>
                  <w:rStyle w:val="HTMLCode"/>
                  <w:rFonts w:eastAsiaTheme="majorEastAsia"/>
                </w:rPr>
                <w:t>);</w:t>
              </w:r>
            </w:ins>
          </w:p>
          <w:p w14:paraId="6D729034" w14:textId="77777777" w:rsidR="00A32E89" w:rsidRDefault="00A32E89">
            <w:pPr>
              <w:rPr>
                <w:ins w:id="3440" w:author="Rajiv Bansal" w:date="2019-08-04T14:13:00Z"/>
              </w:rPr>
            </w:pPr>
            <w:ins w:id="3441"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46" w:author="Rajiv Bansal" w:date="2019-08-04T14:13:00Z"/>
              </w:rPr>
            </w:pPr>
            <w:ins w:id="3447" w:author="Rajiv Bansal" w:date="2019-08-04T14:13:00Z">
              <w:r>
                <w:t> </w:t>
              </w:r>
            </w:ins>
          </w:p>
          <w:p w14:paraId="6A0F83A1" w14:textId="77777777" w:rsidR="00A32E89" w:rsidRDefault="00A32E89">
            <w:pPr>
              <w:rPr>
                <w:ins w:id="3448" w:author="Rajiv Bansal" w:date="2019-08-04T14:13:00Z"/>
              </w:rPr>
            </w:pPr>
            <w:ins w:id="34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getName</w:t>
              </w:r>
              <w:proofErr w:type="spellEnd"/>
              <w:r>
                <w:rPr>
                  <w:rStyle w:val="HTMLCode"/>
                  <w:rFonts w:eastAsiaTheme="majorEastAsia"/>
                </w:rPr>
                <w:t>(</w:t>
              </w:r>
              <w:proofErr w:type="gramEnd"/>
              <w:r>
                <w:rPr>
                  <w:rStyle w:val="HTMLCode"/>
                  <w:rFonts w:eastAsiaTheme="majorEastAsia"/>
                </w:rPr>
                <w:t>) {</w:t>
              </w:r>
            </w:ins>
          </w:p>
          <w:p w14:paraId="7039B298"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52" w:author="Rajiv Bansal" w:date="2019-08-04T14:13:00Z"/>
              </w:rPr>
            </w:pPr>
            <w:ins w:id="3453"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54" w:author="Rajiv Bansal" w:date="2019-08-04T14:13:00Z"/>
              </w:rPr>
            </w:pPr>
            <w:ins w:id="3455" w:author="Rajiv Bansal" w:date="2019-08-04T14:13:00Z">
              <w:r>
                <w:t> </w:t>
              </w:r>
            </w:ins>
          </w:p>
          <w:p w14:paraId="71738C15" w14:textId="77777777" w:rsidR="00A32E89" w:rsidRDefault="00A32E89">
            <w:pPr>
              <w:rPr>
                <w:ins w:id="3456" w:author="Rajiv Bansal" w:date="2019-08-04T14:13:00Z"/>
              </w:rPr>
            </w:pPr>
            <w:ins w:id="345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setName</w:t>
              </w:r>
              <w:proofErr w:type="spellEnd"/>
              <w:r>
                <w:rPr>
                  <w:rStyle w:val="HTMLCode"/>
                  <w:rFonts w:eastAsiaTheme="majorEastAsia"/>
                </w:rPr>
                <w:t>(</w:t>
              </w:r>
              <w:proofErr w:type="gramEnd"/>
              <w:r>
                <w:rPr>
                  <w:rStyle w:val="HTMLCode"/>
                  <w:rFonts w:eastAsiaTheme="majorEastAsia"/>
                </w:rPr>
                <w:t>String name) {</w:t>
              </w:r>
            </w:ins>
          </w:p>
          <w:p w14:paraId="78D1FBC2"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62" w:author="Rajiv Bansal" w:date="2019-08-04T14:13:00Z"/>
              </w:rPr>
            </w:pPr>
            <w:ins w:id="3463" w:author="Rajiv Bansal" w:date="2019-08-04T14:13:00Z">
              <w:r>
                <w:t> </w:t>
              </w:r>
            </w:ins>
          </w:p>
          <w:p w14:paraId="13AEFFFE" w14:textId="77777777" w:rsidR="00A32E89" w:rsidRDefault="00A32E89">
            <w:pPr>
              <w:rPr>
                <w:ins w:id="3464" w:author="Rajiv Bansal" w:date="2019-08-04T14:13:00Z"/>
              </w:rPr>
            </w:pPr>
            <w:ins w:id="346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getClassName</w:t>
              </w:r>
              <w:proofErr w:type="spellEnd"/>
              <w:r>
                <w:rPr>
                  <w:rStyle w:val="HTMLCode"/>
                  <w:rFonts w:eastAsiaTheme="majorEastAsia"/>
                </w:rPr>
                <w:t>(</w:t>
              </w:r>
              <w:proofErr w:type="gramEnd"/>
              <w:r>
                <w:rPr>
                  <w:rStyle w:val="HTMLCode"/>
                  <w:rFonts w:eastAsiaTheme="majorEastAsia"/>
                </w:rPr>
                <w:t>) {</w:t>
              </w:r>
            </w:ins>
          </w:p>
          <w:p w14:paraId="3B9F6600" w14:textId="77777777" w:rsidR="00A32E89" w:rsidRDefault="00A32E89">
            <w:pPr>
              <w:rPr>
                <w:ins w:id="3466" w:author="Rajiv Bansal" w:date="2019-08-04T14:13:00Z"/>
              </w:rPr>
            </w:pPr>
            <w:ins w:id="3467"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468" w:author="Rajiv Bansal" w:date="2019-08-04T14:13:00Z"/>
              </w:rPr>
            </w:pPr>
            <w:ins w:id="3469"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70" w:author="Rajiv Bansal" w:date="2019-08-04T14:13:00Z"/>
              </w:rPr>
            </w:pPr>
            <w:ins w:id="3471" w:author="Rajiv Bansal" w:date="2019-08-04T14:13:00Z">
              <w:r>
                <w:t> </w:t>
              </w:r>
            </w:ins>
          </w:p>
          <w:p w14:paraId="17D51B66" w14:textId="77777777" w:rsidR="00A32E89" w:rsidRDefault="00A32E89">
            <w:pPr>
              <w:rPr>
                <w:ins w:id="3472" w:author="Rajiv Bansal" w:date="2019-08-04T14:13:00Z"/>
              </w:rPr>
            </w:pPr>
            <w:ins w:id="347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setClassName</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474" w:author="Rajiv Bansal" w:date="2019-08-04T14:13:00Z"/>
              </w:rPr>
            </w:pPr>
            <w:ins w:id="3475"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476" w:author="Rajiv Bansal" w:date="2019-08-04T14:13:00Z"/>
              </w:rPr>
            </w:pPr>
            <w:ins w:id="3477"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78" w:author="Rajiv Bansal" w:date="2019-08-04T14:13:00Z"/>
              </w:rPr>
            </w:pPr>
            <w:ins w:id="3479" w:author="Rajiv Bansal" w:date="2019-08-04T14:13:00Z">
              <w:r>
                <w:rPr>
                  <w:rStyle w:val="HTMLCode"/>
                  <w:rFonts w:eastAsiaTheme="majorEastAsia"/>
                </w:rPr>
                <w:t>}</w:t>
              </w:r>
            </w:ins>
          </w:p>
        </w:tc>
      </w:tr>
    </w:tbl>
    <w:p w14:paraId="40228379" w14:textId="77777777" w:rsidR="00A32E89" w:rsidRDefault="00A32E89">
      <w:pPr>
        <w:pStyle w:val="Heading7"/>
        <w:rPr>
          <w:ins w:id="3480" w:author="Rajiv Bansal" w:date="2019-08-04T14:13:00Z"/>
          <w:rFonts w:ascii="Segoe UI" w:hAnsi="Segoe UI" w:cs="Segoe UI"/>
          <w:color w:val="000000"/>
          <w:sz w:val="29"/>
          <w:szCs w:val="29"/>
        </w:rPr>
        <w:pPrChange w:id="3481" w:author="Rajiv Bansal" w:date="2019-08-04T14:14:00Z">
          <w:pPr>
            <w:pStyle w:val="Heading4"/>
            <w:shd w:val="clear" w:color="auto" w:fill="FFFFFF"/>
            <w:spacing w:before="360" w:after="240"/>
          </w:pPr>
        </w:pPrChange>
      </w:pPr>
      <w:ins w:id="3482"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83" w:author="Rajiv Bansal" w:date="2019-08-04T14:13:00Z"/>
          <w:rFonts w:ascii="Segoe UI" w:hAnsi="Segoe UI" w:cs="Segoe UI"/>
          <w:color w:val="000000"/>
        </w:rPr>
      </w:pPr>
      <w:ins w:id="3484"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87" w:author="Rajiv Bansal" w:date="2019-08-04T14:13:00Z"/>
          <w:rFonts w:ascii="Segoe UI" w:hAnsi="Segoe UI" w:cs="Segoe UI"/>
          <w:color w:val="000000"/>
        </w:rPr>
      </w:pPr>
      <w:ins w:id="3488"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89" w:author="Rajiv Bansal" w:date="2019-08-04T14:13:00Z"/>
          <w:rFonts w:ascii="Times New Roman" w:hAnsi="Times New Roman" w:cs="Times New Roman"/>
        </w:rPr>
      </w:pPr>
      <w:ins w:id="3490"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91" w:author="Rajiv Bansal" w:date="2019-08-04T14:13:00Z"/>
          <w:rFonts w:ascii="Segoe UI" w:hAnsi="Segoe UI" w:cs="Segoe UI"/>
          <w:color w:val="000000"/>
        </w:rPr>
        <w:pPrChange w:id="3492" w:author="Rajiv Bansal" w:date="2019-08-04T14:14:00Z">
          <w:pPr>
            <w:pStyle w:val="Heading2"/>
            <w:pBdr>
              <w:bottom w:val="single" w:sz="6" w:space="4" w:color="EAECEF"/>
            </w:pBdr>
            <w:shd w:val="clear" w:color="auto" w:fill="FFFFFF"/>
            <w:spacing w:before="450" w:after="240"/>
          </w:pPr>
        </w:pPrChange>
      </w:pPr>
      <w:ins w:id="3493"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494" w:author="Rajiv Bansal" w:date="2019-08-04T14:13:00Z"/>
          <w:rFonts w:ascii="Segoe UI" w:hAnsi="Segoe UI" w:cs="Segoe UI"/>
          <w:color w:val="000000"/>
        </w:rPr>
      </w:pPr>
      <w:ins w:id="3495"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96" w:author="Rajiv Bansal" w:date="2019-08-04T14:13:00Z"/>
          <w:rFonts w:ascii="Segoe UI" w:hAnsi="Segoe UI" w:cs="Segoe UI"/>
          <w:color w:val="000000"/>
          <w:sz w:val="29"/>
          <w:szCs w:val="29"/>
        </w:rPr>
        <w:pPrChange w:id="3497" w:author="Rajiv Bansal" w:date="2019-08-04T14:14:00Z">
          <w:pPr>
            <w:pStyle w:val="Heading4"/>
            <w:shd w:val="clear" w:color="auto" w:fill="FFFFFF"/>
            <w:spacing w:before="360" w:after="240"/>
          </w:pPr>
        </w:pPrChange>
      </w:pPr>
      <w:ins w:id="3498"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501" w:author="Rajiv Bansal" w:date="2019-08-04T14:13:00Z"/>
          <w:rFonts w:ascii="Segoe UI" w:hAnsi="Segoe UI" w:cs="Segoe UI"/>
          <w:color w:val="000000"/>
        </w:rPr>
      </w:pPr>
      <w:ins w:id="3502"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503" w:author="Rajiv Bansal" w:date="2019-08-04T14:13:00Z"/>
          <w:rFonts w:ascii="Segoe UI" w:hAnsi="Segoe UI" w:cs="Segoe UI"/>
          <w:color w:val="000000"/>
        </w:rPr>
      </w:pPr>
      <w:ins w:id="3504"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505" w:author="Rajiv Bansal" w:date="2019-08-04T14:13:00Z"/>
          <w:rFonts w:ascii="Segoe UI" w:hAnsi="Segoe UI" w:cs="Segoe UI"/>
          <w:color w:val="000000"/>
        </w:rPr>
      </w:pPr>
      <w:proofErr w:type="spellStart"/>
      <w:ins w:id="3506"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507" w:author="Rajiv Bansal" w:date="2019-08-04T14:13:00Z"/>
          <w:rFonts w:ascii="Segoe UI" w:hAnsi="Segoe UI" w:cs="Segoe UI"/>
          <w:color w:val="000000"/>
        </w:rPr>
      </w:pPr>
      <w:proofErr w:type="spellStart"/>
      <w:ins w:id="3508"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511" w:author="Rajiv Bansal" w:date="2019-08-04T14:13:00Z"/>
          <w:rFonts w:ascii="Times New Roman" w:hAnsi="Times New Roman" w:cs="Times New Roman"/>
        </w:rPr>
      </w:pPr>
      <w:ins w:id="3512"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513" w:author="Rajiv Bansal" w:date="2019-08-04T14:13:00Z"/>
          <w:rFonts w:ascii="Segoe UI" w:hAnsi="Segoe UI" w:cs="Segoe UI"/>
          <w:color w:val="000000"/>
        </w:rPr>
      </w:pPr>
      <w:ins w:id="3514"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15" w:author="Rajiv Bansal" w:date="2019-08-04T14:13:00Z"/>
          <w:rFonts w:ascii="Segoe UI" w:hAnsi="Segoe UI" w:cs="Segoe UI"/>
          <w:color w:val="000000"/>
          <w:sz w:val="29"/>
          <w:szCs w:val="29"/>
        </w:rPr>
        <w:pPrChange w:id="3516" w:author="Rajiv Bansal" w:date="2019-08-04T14:14:00Z">
          <w:pPr>
            <w:pStyle w:val="Heading4"/>
            <w:shd w:val="clear" w:color="auto" w:fill="FFFFFF"/>
            <w:spacing w:before="360" w:after="240"/>
          </w:pPr>
        </w:pPrChange>
      </w:pPr>
      <w:ins w:id="3517"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18" w:author="Rajiv Bansal" w:date="2019-08-04T14:13:00Z"/>
          <w:rFonts w:ascii="Segoe UI" w:hAnsi="Segoe UI" w:cs="Segoe UI"/>
          <w:color w:val="000000"/>
        </w:rPr>
      </w:pPr>
      <w:ins w:id="3519"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20" w:author="Rajiv Bansal" w:date="2019-08-04T14:13:00Z"/>
        </w:trPr>
        <w:tc>
          <w:tcPr>
            <w:tcW w:w="15495" w:type="dxa"/>
            <w:vAlign w:val="center"/>
            <w:hideMark/>
          </w:tcPr>
          <w:p w14:paraId="1D02BA31" w14:textId="77777777" w:rsidR="00A32E89" w:rsidRDefault="00A32E89">
            <w:pPr>
              <w:divId w:val="155196894"/>
              <w:rPr>
                <w:ins w:id="3521" w:author="Rajiv Bansal" w:date="2019-08-04T14:13:00Z"/>
                <w:rFonts w:ascii="Times New Roman" w:hAnsi="Times New Roman" w:cs="Times New Roman"/>
              </w:rPr>
            </w:pPr>
            <w:proofErr w:type="spellStart"/>
            <w:proofErr w:type="gramStart"/>
            <w:ins w:id="3522" w:author="Rajiv Bansal" w:date="2019-08-04T14:13:00Z">
              <w:r>
                <w:rPr>
                  <w:rStyle w:val="HTMLCode"/>
                  <w:rFonts w:eastAsiaTheme="majorEastAsia"/>
                </w:rPr>
                <w:t>server.port</w:t>
              </w:r>
              <w:proofErr w:type="spellEnd"/>
              <w:proofErr w:type="gram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523" w:author="Rajiv Bansal" w:date="2019-08-04T14:13:00Z"/>
          <w:rFonts w:ascii="Segoe UI" w:hAnsi="Segoe UI" w:cs="Segoe UI"/>
          <w:color w:val="000000"/>
        </w:rPr>
      </w:pPr>
      <w:ins w:id="3524"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525" w:author="Rajiv Bansal" w:date="2019-08-04T14:13:00Z"/>
          <w:rFonts w:ascii="Segoe UI" w:hAnsi="Segoe UI" w:cs="Segoe UI"/>
          <w:color w:val="000000"/>
          <w:sz w:val="29"/>
          <w:szCs w:val="29"/>
        </w:rPr>
        <w:pPrChange w:id="3526" w:author="Rajiv Bansal" w:date="2019-08-04T14:14:00Z">
          <w:pPr>
            <w:pStyle w:val="Heading4"/>
            <w:shd w:val="clear" w:color="auto" w:fill="FFFFFF"/>
            <w:spacing w:before="360" w:after="240"/>
          </w:pPr>
        </w:pPrChange>
      </w:pPr>
      <w:ins w:id="3527"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528" w:author="Rajiv Bansal" w:date="2019-08-04T14:13:00Z"/>
          <w:rFonts w:ascii="Segoe UI" w:hAnsi="Segoe UI" w:cs="Segoe UI"/>
          <w:color w:val="000000"/>
        </w:rPr>
      </w:pPr>
      <w:ins w:id="3529"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30" w:author="Rajiv Bansal" w:date="2019-08-04T14:13:00Z"/>
          <w:rFonts w:ascii="Segoe UI" w:hAnsi="Segoe UI" w:cs="Segoe UI"/>
          <w:color w:val="000000"/>
        </w:rPr>
      </w:pPr>
      <w:ins w:id="3531"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32" w:author="Rajiv Bansal" w:date="2019-08-04T14:13:00Z"/>
        </w:trPr>
        <w:tc>
          <w:tcPr>
            <w:tcW w:w="15495" w:type="dxa"/>
            <w:vAlign w:val="center"/>
            <w:hideMark/>
          </w:tcPr>
          <w:p w14:paraId="26597C24" w14:textId="77777777" w:rsidR="00A32E89" w:rsidRDefault="00A32E89">
            <w:pPr>
              <w:rPr>
                <w:ins w:id="3533" w:author="Rajiv Bansal" w:date="2019-08-04T14:13:00Z"/>
                <w:rFonts w:ascii="Times New Roman" w:hAnsi="Times New Roman" w:cs="Times New Roman"/>
              </w:rPr>
            </w:pPr>
            <w:ins w:id="3534" w:author="Rajiv Bansal" w:date="2019-08-04T14:13:00Z">
              <w:r>
                <w:rPr>
                  <w:rStyle w:val="HTMLCode"/>
                  <w:rFonts w:eastAsiaTheme="majorEastAsia"/>
                </w:rPr>
                <w:t>package</w:t>
              </w:r>
              <w:r>
                <w:t> </w:t>
              </w:r>
              <w:proofErr w:type="spellStart"/>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w:t>
              </w:r>
              <w:proofErr w:type="spellEnd"/>
              <w:r>
                <w:rPr>
                  <w:rStyle w:val="HTMLCode"/>
                  <w:rFonts w:eastAsiaTheme="majorEastAsia"/>
                </w:rPr>
                <w:t>;</w:t>
              </w:r>
            </w:ins>
          </w:p>
          <w:p w14:paraId="51FC2FA4" w14:textId="77777777" w:rsidR="00A32E89" w:rsidRDefault="00A32E89">
            <w:pPr>
              <w:rPr>
                <w:ins w:id="3535" w:author="Rajiv Bansal" w:date="2019-08-04T14:13:00Z"/>
              </w:rPr>
            </w:pPr>
            <w:ins w:id="3536" w:author="Rajiv Bansal" w:date="2019-08-04T14:13:00Z">
              <w:r>
                <w:t> </w:t>
              </w:r>
            </w:ins>
          </w:p>
          <w:p w14:paraId="52BC9A1E" w14:textId="77777777" w:rsidR="00A32E89" w:rsidRDefault="00A32E89">
            <w:pPr>
              <w:rPr>
                <w:ins w:id="3537" w:author="Rajiv Bansal" w:date="2019-08-04T14:13:00Z"/>
              </w:rPr>
            </w:pPr>
            <w:ins w:id="353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.boot.SpringApplication</w:t>
              </w:r>
              <w:proofErr w:type="spellEnd"/>
              <w:r>
                <w:rPr>
                  <w:rStyle w:val="HTMLCode"/>
                  <w:rFonts w:eastAsiaTheme="majorEastAsia"/>
                </w:rPr>
                <w:t>;</w:t>
              </w:r>
            </w:ins>
          </w:p>
          <w:p w14:paraId="28714E30" w14:textId="77777777" w:rsidR="00A32E89" w:rsidRDefault="00A32E89">
            <w:pPr>
              <w:rPr>
                <w:ins w:id="3539" w:author="Rajiv Bansal" w:date="2019-08-04T14:13:00Z"/>
              </w:rPr>
            </w:pPr>
            <w:ins w:id="3540"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.boot.autoconfigure.SpringBootApplication;</w:t>
              </w:r>
            </w:ins>
          </w:p>
          <w:p w14:paraId="1DD14063" w14:textId="77777777" w:rsidR="00A32E89" w:rsidRDefault="00A32E89">
            <w:pPr>
              <w:rPr>
                <w:ins w:id="3541" w:author="Rajiv Bansal" w:date="2019-08-04T14:13:00Z"/>
              </w:rPr>
            </w:pPr>
            <w:ins w:id="3542"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.cloud.client.circuitbreaker.EnableCircuitBreaker;</w:t>
              </w:r>
            </w:ins>
          </w:p>
          <w:p w14:paraId="7F9FCB3C" w14:textId="77777777" w:rsidR="00A32E89" w:rsidRDefault="00A32E89">
            <w:pPr>
              <w:rPr>
                <w:ins w:id="3543" w:author="Rajiv Bansal" w:date="2019-08-04T14:13:00Z"/>
              </w:rPr>
            </w:pPr>
            <w:ins w:id="3544"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.cloud.netflix.hystrix.dashboard.EnableHystrixDashboard;</w:t>
              </w:r>
            </w:ins>
          </w:p>
          <w:p w14:paraId="3044C29F" w14:textId="77777777" w:rsidR="00A32E89" w:rsidRDefault="00A32E89">
            <w:pPr>
              <w:rPr>
                <w:ins w:id="3545" w:author="Rajiv Bansal" w:date="2019-08-04T14:13:00Z"/>
              </w:rPr>
            </w:pPr>
            <w:ins w:id="3546" w:author="Rajiv Bansal" w:date="2019-08-04T14:13:00Z">
              <w:r>
                <w:t> </w:t>
              </w:r>
            </w:ins>
          </w:p>
          <w:p w14:paraId="58EB111F" w14:textId="77777777" w:rsidR="00A32E89" w:rsidRDefault="00A32E89">
            <w:pPr>
              <w:rPr>
                <w:ins w:id="3547" w:author="Rajiv Bansal" w:date="2019-08-04T14:13:00Z"/>
              </w:rPr>
            </w:pPr>
            <w:ins w:id="3548" w:author="Rajiv Bansal" w:date="2019-08-04T14:13:00Z">
              <w:r>
                <w:rPr>
                  <w:rStyle w:val="HTMLCode"/>
                  <w:rFonts w:eastAsiaTheme="majorEastAsia"/>
                </w:rPr>
                <w:t>@SpringBootApplication</w:t>
              </w:r>
            </w:ins>
          </w:p>
          <w:p w14:paraId="4CFCB76A" w14:textId="77777777" w:rsidR="00A32E89" w:rsidRDefault="00A32E89">
            <w:pPr>
              <w:rPr>
                <w:ins w:id="3549" w:author="Rajiv Bansal" w:date="2019-08-04T14:13:00Z"/>
              </w:rPr>
            </w:pPr>
            <w:ins w:id="3550" w:author="Rajiv Bansal" w:date="2019-08-04T14:13:00Z">
              <w:r>
                <w:rPr>
                  <w:rStyle w:val="HTMLCode"/>
                  <w:rFonts w:eastAsiaTheme="majorEastAsia"/>
                </w:rPr>
                <w:t>@EnableHystrixDashboard</w:t>
              </w:r>
            </w:ins>
          </w:p>
          <w:p w14:paraId="16153F98" w14:textId="77777777" w:rsidR="00A32E89" w:rsidRDefault="00A32E89">
            <w:pPr>
              <w:rPr>
                <w:ins w:id="3551" w:author="Rajiv Bansal" w:date="2019-08-04T14:13:00Z"/>
              </w:rPr>
            </w:pPr>
            <w:ins w:id="3552" w:author="Rajiv Bansal" w:date="2019-08-04T14:13:00Z">
              <w:r>
                <w:rPr>
                  <w:rStyle w:val="HTMLCode"/>
                  <w:rFonts w:eastAsiaTheme="majorEastAsia"/>
                </w:rPr>
                <w:t>@EnableCircuitBreaker</w:t>
              </w:r>
            </w:ins>
          </w:p>
          <w:p w14:paraId="483554C7" w14:textId="77777777" w:rsidR="00A32E89" w:rsidRDefault="00A32E89">
            <w:pPr>
              <w:rPr>
                <w:ins w:id="3553" w:author="Rajiv Bansal" w:date="2019-08-04T14:13:00Z"/>
              </w:rPr>
            </w:pPr>
            <w:ins w:id="355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555" w:author="Rajiv Bansal" w:date="2019-08-04T14:13:00Z"/>
              </w:rPr>
            </w:pPr>
            <w:ins w:id="3556" w:author="Rajiv Bansal" w:date="2019-08-04T14:13:00Z">
              <w:r>
                <w:t> </w:t>
              </w:r>
            </w:ins>
          </w:p>
          <w:p w14:paraId="0CFA4EA5" w14:textId="77777777" w:rsidR="00A32E89" w:rsidRDefault="00A32E89">
            <w:pPr>
              <w:rPr>
                <w:ins w:id="3557" w:author="Rajiv Bansal" w:date="2019-08-04T14:13:00Z"/>
              </w:rPr>
            </w:pPr>
            <w:ins w:id="355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559" w:author="Rajiv Bansal" w:date="2019-08-04T14:13:00Z"/>
              </w:rPr>
            </w:pPr>
            <w:ins w:id="3560" w:author="Rajiv Bansal" w:date="2019-08-04T14:13:00Z">
              <w:r>
                <w:rPr>
                  <w:rStyle w:val="HTMLCode"/>
                  <w:rFonts w:eastAsiaTheme="majorEastAsia"/>
                  <w:color w:val="FF0779"/>
                </w:rPr>
                <w:t>        </w:t>
              </w:r>
              <w:proofErr w:type="gramStart"/>
              <w:r>
                <w:rPr>
                  <w:rStyle w:val="HTMLCode"/>
                  <w:rFonts w:eastAsiaTheme="majorEastAsia"/>
                </w:rPr>
                <w:t>SpringApplication.run(</w:t>
              </w:r>
              <w:proofErr w:type="gramEnd"/>
              <w:r>
                <w:rPr>
                  <w:rStyle w:val="HTMLCode"/>
                  <w:rFonts w:eastAsiaTheme="majorEastAsia"/>
                </w:rPr>
                <w:t xml:space="preserve">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561" w:author="Rajiv Bansal" w:date="2019-08-04T14:13:00Z"/>
              </w:rPr>
            </w:pPr>
            <w:ins w:id="3562"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63" w:author="Rajiv Bansal" w:date="2019-08-04T14:13:00Z"/>
              </w:rPr>
            </w:pPr>
            <w:ins w:id="3564" w:author="Rajiv Bansal" w:date="2019-08-04T14:13:00Z">
              <w:r>
                <w:rPr>
                  <w:rStyle w:val="HTMLCode"/>
                  <w:rFonts w:eastAsiaTheme="majorEastAsia"/>
                </w:rPr>
                <w:t>}</w:t>
              </w:r>
            </w:ins>
          </w:p>
        </w:tc>
      </w:tr>
    </w:tbl>
    <w:p w14:paraId="34F16929" w14:textId="77777777" w:rsidR="00A32E89" w:rsidRDefault="00A32E89">
      <w:pPr>
        <w:pStyle w:val="Heading7"/>
        <w:rPr>
          <w:ins w:id="3565" w:author="Rajiv Bansal" w:date="2019-08-04T14:13:00Z"/>
          <w:rFonts w:ascii="Segoe UI" w:hAnsi="Segoe UI" w:cs="Segoe UI"/>
          <w:color w:val="000000"/>
          <w:sz w:val="29"/>
          <w:szCs w:val="29"/>
        </w:rPr>
        <w:pPrChange w:id="3566" w:author="Rajiv Bansal" w:date="2019-08-04T14:14:00Z">
          <w:pPr>
            <w:pStyle w:val="Heading4"/>
            <w:shd w:val="clear" w:color="auto" w:fill="FFFFFF"/>
            <w:spacing w:before="360" w:after="240"/>
          </w:pPr>
        </w:pPrChange>
      </w:pPr>
      <w:ins w:id="3567"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68" w:author="Rajiv Bansal" w:date="2019-08-04T14:13:00Z"/>
          <w:rFonts w:ascii="Segoe UI" w:hAnsi="Segoe UI" w:cs="Segoe UI"/>
          <w:color w:val="000000"/>
        </w:rPr>
      </w:pPr>
      <w:ins w:id="3569"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70" w:author="Rajiv Bansal" w:date="2019-08-04T14:13:00Z"/>
          <w:rFonts w:ascii="Segoe UI" w:hAnsi="Segoe UI" w:cs="Segoe UI"/>
          <w:color w:val="000000"/>
        </w:rPr>
      </w:pPr>
      <w:ins w:id="3571"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72" w:author="Rajiv Bansal" w:date="2019-08-04T14:13:00Z"/>
        </w:trPr>
        <w:tc>
          <w:tcPr>
            <w:tcW w:w="15495" w:type="dxa"/>
            <w:vAlign w:val="center"/>
            <w:hideMark/>
          </w:tcPr>
          <w:p w14:paraId="49484F1D" w14:textId="77777777" w:rsidR="00A32E89" w:rsidRDefault="00A32E89">
            <w:pPr>
              <w:rPr>
                <w:ins w:id="3573" w:author="Rajiv Bansal" w:date="2019-08-04T14:13:00Z"/>
                <w:rFonts w:ascii="Times New Roman" w:hAnsi="Times New Roman" w:cs="Times New Roman"/>
              </w:rPr>
            </w:pPr>
            <w:ins w:id="3574"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.springhystrixschoolservice.controller;</w:t>
              </w:r>
            </w:ins>
          </w:p>
          <w:p w14:paraId="760FE752" w14:textId="77777777" w:rsidR="00A32E89" w:rsidRDefault="00A32E89">
            <w:pPr>
              <w:rPr>
                <w:ins w:id="3575" w:author="Rajiv Bansal" w:date="2019-08-04T14:13:00Z"/>
              </w:rPr>
            </w:pPr>
            <w:ins w:id="3576" w:author="Rajiv Bansal" w:date="2019-08-04T14:13:00Z">
              <w:r>
                <w:t> </w:t>
              </w:r>
            </w:ins>
          </w:p>
          <w:p w14:paraId="5B2A222F" w14:textId="77777777" w:rsidR="00A32E89" w:rsidRDefault="00A32E89">
            <w:pPr>
              <w:rPr>
                <w:ins w:id="3577" w:author="Rajiv Bansal" w:date="2019-08-04T14:13:00Z"/>
              </w:rPr>
            </w:pPr>
            <w:ins w:id="357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7A6E4667" w14:textId="77777777" w:rsidR="00A32E89" w:rsidRDefault="00A32E89">
            <w:pPr>
              <w:rPr>
                <w:ins w:id="3579" w:author="Rajiv Bansal" w:date="2019-08-04T14:13:00Z"/>
              </w:rPr>
            </w:pPr>
            <w:ins w:id="358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738FDBBF" w14:textId="77777777" w:rsidR="00A32E89" w:rsidRDefault="00A32E89">
            <w:pPr>
              <w:rPr>
                <w:ins w:id="3581" w:author="Rajiv Bansal" w:date="2019-08-04T14:13:00Z"/>
              </w:rPr>
            </w:pPr>
            <w:ins w:id="358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70EE11D0" w14:textId="77777777" w:rsidR="00A32E89" w:rsidRDefault="00A32E89">
            <w:pPr>
              <w:rPr>
                <w:ins w:id="3583" w:author="Rajiv Bansal" w:date="2019-08-04T14:13:00Z"/>
              </w:rPr>
            </w:pPr>
            <w:ins w:id="358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782E5A43" w14:textId="77777777" w:rsidR="00A32E89" w:rsidRDefault="00A32E89">
            <w:pPr>
              <w:rPr>
                <w:ins w:id="3585" w:author="Rajiv Bansal" w:date="2019-08-04T14:13:00Z"/>
              </w:rPr>
            </w:pPr>
            <w:ins w:id="358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549A65E" w14:textId="77777777" w:rsidR="00A32E89" w:rsidRDefault="00A32E89">
            <w:pPr>
              <w:rPr>
                <w:ins w:id="3587" w:author="Rajiv Bansal" w:date="2019-08-04T14:13:00Z"/>
              </w:rPr>
            </w:pPr>
            <w:ins w:id="3588"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.springhystrixschoolservice.delegate.StudentServiceDelegate;</w:t>
              </w:r>
            </w:ins>
          </w:p>
          <w:p w14:paraId="15801887" w14:textId="77777777" w:rsidR="00A32E89" w:rsidRDefault="00A32E89">
            <w:pPr>
              <w:rPr>
                <w:ins w:id="3589" w:author="Rajiv Bansal" w:date="2019-08-04T14:13:00Z"/>
              </w:rPr>
            </w:pPr>
            <w:ins w:id="3590" w:author="Rajiv Bansal" w:date="2019-08-04T14:13:00Z">
              <w:r>
                <w:t> </w:t>
              </w:r>
            </w:ins>
          </w:p>
          <w:p w14:paraId="6E39A53E" w14:textId="77777777" w:rsidR="00A32E89" w:rsidRDefault="00A32E89">
            <w:pPr>
              <w:rPr>
                <w:ins w:id="3591" w:author="Rajiv Bansal" w:date="2019-08-04T14:13:00Z"/>
              </w:rPr>
            </w:pPr>
            <w:ins w:id="3592" w:author="Rajiv Bansal" w:date="2019-08-04T14:13:00Z">
              <w:r>
                <w:rPr>
                  <w:rStyle w:val="HTMLCode"/>
                  <w:rFonts w:eastAsiaTheme="majorEastAsia"/>
                </w:rPr>
                <w:t>@RestController</w:t>
              </w:r>
            </w:ins>
          </w:p>
          <w:p w14:paraId="34853030" w14:textId="77777777" w:rsidR="00A32E89" w:rsidRDefault="00A32E89">
            <w:pPr>
              <w:rPr>
                <w:ins w:id="3593" w:author="Rajiv Bansal" w:date="2019-08-04T14:13:00Z"/>
              </w:rPr>
            </w:pPr>
            <w:ins w:id="359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t> </w:t>
              </w:r>
            </w:ins>
          </w:p>
          <w:p w14:paraId="4AF5F09F"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99" w:author="Rajiv Bansal" w:date="2019-08-04T14:13:00Z"/>
              </w:rPr>
            </w:pPr>
            <w:ins w:id="3600"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601" w:author="Rajiv Bansal" w:date="2019-08-04T14:13:00Z"/>
              </w:rPr>
            </w:pPr>
            <w:ins w:id="3602" w:author="Rajiv Bansal" w:date="2019-08-04T14:13:00Z">
              <w:r>
                <w:t> </w:t>
              </w:r>
            </w:ins>
          </w:p>
          <w:p w14:paraId="20196FFB" w14:textId="77777777" w:rsidR="00A32E89" w:rsidRDefault="00A32E89">
            <w:pPr>
              <w:rPr>
                <w:ins w:id="3603" w:author="Rajiv Bansal" w:date="2019-08-04T14:13:00Z"/>
              </w:rPr>
            </w:pPr>
            <w:ins w:id="3604" w:author="Rajiv Bansal" w:date="2019-08-04T14:13:00Z">
              <w:r>
                <w:rPr>
                  <w:rStyle w:val="HTMLCode"/>
                  <w:rFonts w:eastAsiaTheme="majorEastAsia"/>
                  <w:color w:val="FF0779"/>
                </w:rPr>
                <w:t>    </w:t>
              </w:r>
              <w:r>
                <w:rPr>
                  <w:rStyle w:val="HTMLCode"/>
                  <w:rFonts w:eastAsiaTheme="majorEastAsia"/>
                </w:rPr>
                <w:t>@</w:t>
              </w:r>
              <w:proofErr w:type="gramStart"/>
              <w:r>
                <w:rPr>
                  <w:rStyle w:val="HTMLCode"/>
                  <w:rFonts w:eastAsiaTheme="majorEastAsia"/>
                </w:rPr>
                <w:t>RequestMapping(</w:t>
              </w:r>
              <w:proofErr w:type="gram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605" w:author="Rajiv Bansal" w:date="2019-08-04T14:13:00Z"/>
              </w:rPr>
            </w:pPr>
            <w:ins w:id="3606"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607" w:author="Rajiv Bansal" w:date="2019-08-04T14:13:00Z"/>
              </w:rPr>
            </w:pPr>
            <w:ins w:id="360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609" w:author="Rajiv Bansal" w:date="2019-08-04T14:13:00Z"/>
              </w:rPr>
            </w:pPr>
            <w:ins w:id="361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611" w:author="Rajiv Bansal" w:date="2019-08-04T14:13:00Z"/>
              </w:rPr>
            </w:pPr>
            <w:ins w:id="3612"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613" w:author="Rajiv Bansal" w:date="2019-08-04T14:13:00Z"/>
              </w:rPr>
            </w:pPr>
            <w:ins w:id="3614"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15" w:author="Rajiv Bansal" w:date="2019-08-04T14:13:00Z"/>
          <w:rFonts w:ascii="Segoe UI" w:hAnsi="Segoe UI" w:cs="Segoe UI"/>
          <w:color w:val="000000"/>
        </w:rPr>
      </w:pPr>
      <w:proofErr w:type="spellStart"/>
      <w:ins w:id="3616"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617" w:author="Rajiv Bansal" w:date="2019-08-04T14:13:00Z"/>
          <w:rFonts w:ascii="Segoe UI" w:hAnsi="Segoe UI" w:cs="Segoe UI"/>
          <w:color w:val="000000"/>
        </w:rPr>
      </w:pPr>
      <w:ins w:id="3618"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19" w:author="Rajiv Bansal" w:date="2019-08-04T14:13:00Z"/>
          <w:rFonts w:ascii="Segoe UI" w:hAnsi="Segoe UI" w:cs="Segoe UI"/>
          <w:color w:val="000000"/>
        </w:rPr>
      </w:pPr>
      <w:ins w:id="3620"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621" w:author="Rajiv Bansal" w:date="2019-08-04T14:13:00Z"/>
          <w:rFonts w:ascii="Segoe UI" w:hAnsi="Segoe UI" w:cs="Segoe UI"/>
          <w:color w:val="000000"/>
        </w:rPr>
      </w:pPr>
      <w:ins w:id="3622"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gramStart"/>
        <w:r>
          <w:rPr>
            <w:rStyle w:val="HTMLCode"/>
            <w:rFonts w:ascii="Consolas" w:eastAsiaTheme="majorEastAsia" w:hAnsi="Consolas"/>
            <w:color w:val="FF0779"/>
            <w:sz w:val="21"/>
            <w:szCs w:val="21"/>
          </w:rPr>
          <w:t>HystrixCommand(</w:t>
        </w:r>
        <w:proofErr w:type="gramEnd"/>
        <w:r>
          <w:rPr>
            <w:rStyle w:val="HTMLCode"/>
            <w:rFonts w:ascii="Consolas" w:eastAsiaTheme="majorEastAsia" w:hAnsi="Consolas"/>
            <w:color w:val="FF0779"/>
            <w:sz w:val="21"/>
            <w:szCs w:val="21"/>
          </w:rPr>
          <w:t>fallbackMethod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23" w:author="Rajiv Bansal" w:date="2019-08-04T14:13:00Z"/>
          <w:rFonts w:ascii="Segoe UI" w:hAnsi="Segoe UI" w:cs="Segoe UI"/>
          <w:color w:val="000000"/>
        </w:rPr>
      </w:pPr>
      <w:ins w:id="3624"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25" w:author="Rajiv Bansal" w:date="2019-08-04T14:13:00Z"/>
        </w:trPr>
        <w:tc>
          <w:tcPr>
            <w:tcW w:w="15495" w:type="dxa"/>
            <w:vAlign w:val="center"/>
            <w:hideMark/>
          </w:tcPr>
          <w:p w14:paraId="05F13B46" w14:textId="77777777" w:rsidR="00A32E89" w:rsidRDefault="00A32E89">
            <w:pPr>
              <w:spacing w:after="0"/>
              <w:rPr>
                <w:ins w:id="3626" w:author="Rajiv Bansal" w:date="2019-08-04T14:13:00Z"/>
                <w:rFonts w:ascii="Times New Roman" w:hAnsi="Times New Roman" w:cs="Times New Roman"/>
              </w:rPr>
            </w:pPr>
            <w:ins w:id="3627"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w:t>
              </w:r>
            </w:ins>
          </w:p>
          <w:p w14:paraId="127BA05C" w14:textId="77777777" w:rsidR="00A32E89" w:rsidRDefault="00A32E89">
            <w:pPr>
              <w:rPr>
                <w:ins w:id="3628" w:author="Rajiv Bansal" w:date="2019-08-04T14:13:00Z"/>
              </w:rPr>
            </w:pPr>
            <w:ins w:id="3629" w:author="Rajiv Bansal" w:date="2019-08-04T14:13:00Z">
              <w:r>
                <w:t> </w:t>
              </w:r>
            </w:ins>
          </w:p>
          <w:p w14:paraId="2BC3982E"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.Date</w:t>
              </w:r>
              <w:proofErr w:type="spellEnd"/>
              <w:r>
                <w:rPr>
                  <w:rStyle w:val="HTMLCode"/>
                  <w:rFonts w:eastAsiaTheme="majorEastAsia"/>
                </w:rPr>
                <w:t>;</w:t>
              </w:r>
            </w:ins>
          </w:p>
          <w:p w14:paraId="09B1DD61" w14:textId="77777777" w:rsidR="00A32E89" w:rsidRDefault="00A32E89">
            <w:pPr>
              <w:rPr>
                <w:ins w:id="3632" w:author="Rajiv Bansal" w:date="2019-08-04T14:13:00Z"/>
              </w:rPr>
            </w:pPr>
            <w:ins w:id="363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07867C5A" w14:textId="77777777" w:rsidR="00A32E89" w:rsidRDefault="00A32E89">
            <w:pPr>
              <w:rPr>
                <w:ins w:id="3634" w:author="Rajiv Bansal" w:date="2019-08-04T14:13:00Z"/>
              </w:rPr>
            </w:pPr>
            <w:ins w:id="3635"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.context.annotation.Bean</w:t>
              </w:r>
              <w:proofErr w:type="spellEnd"/>
              <w:r>
                <w:rPr>
                  <w:rStyle w:val="HTMLCode"/>
                  <w:rFonts w:eastAsiaTheme="majorEastAsia"/>
                </w:rPr>
                <w:t>;</w:t>
              </w:r>
            </w:ins>
          </w:p>
          <w:p w14:paraId="4D5D3F51" w14:textId="77777777" w:rsidR="00A32E89" w:rsidRDefault="00A32E89">
            <w:pPr>
              <w:rPr>
                <w:ins w:id="3636" w:author="Rajiv Bansal" w:date="2019-08-04T14:13:00Z"/>
              </w:rPr>
            </w:pPr>
            <w:ins w:id="3637"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.core.ParameterizedTypeReference</w:t>
              </w:r>
              <w:proofErr w:type="spellEnd"/>
              <w:r>
                <w:rPr>
                  <w:rStyle w:val="HTMLCode"/>
                  <w:rFonts w:eastAsiaTheme="majorEastAsia"/>
                </w:rPr>
                <w:t>;</w:t>
              </w:r>
            </w:ins>
          </w:p>
          <w:p w14:paraId="0D52F03A" w14:textId="77777777" w:rsidR="00A32E89" w:rsidRDefault="00A32E89">
            <w:pPr>
              <w:rPr>
                <w:ins w:id="3638" w:author="Rajiv Bansal" w:date="2019-08-04T14:13:00Z"/>
              </w:rPr>
            </w:pPr>
            <w:ins w:id="363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.http.HttpMethod</w:t>
              </w:r>
              <w:proofErr w:type="spellEnd"/>
              <w:r>
                <w:rPr>
                  <w:rStyle w:val="HTMLCode"/>
                  <w:rFonts w:eastAsiaTheme="majorEastAsia"/>
                </w:rPr>
                <w:t>;</w:t>
              </w:r>
            </w:ins>
          </w:p>
          <w:p w14:paraId="41D6A6D4" w14:textId="77777777" w:rsidR="00A32E89" w:rsidRDefault="00A32E89">
            <w:pPr>
              <w:rPr>
                <w:ins w:id="3640" w:author="Rajiv Bansal" w:date="2019-08-04T14:13:00Z"/>
              </w:rPr>
            </w:pPr>
            <w:ins w:id="3641"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.stereotype.Service</w:t>
              </w:r>
              <w:proofErr w:type="spellEnd"/>
              <w:r>
                <w:rPr>
                  <w:rStyle w:val="HTMLCode"/>
                  <w:rFonts w:eastAsiaTheme="majorEastAsia"/>
                </w:rPr>
                <w:t>;</w:t>
              </w:r>
            </w:ins>
          </w:p>
          <w:p w14:paraId="62CAF0F9" w14:textId="77777777" w:rsidR="00A32E89" w:rsidRDefault="00A32E89">
            <w:pPr>
              <w:rPr>
                <w:ins w:id="3642" w:author="Rajiv Bansal" w:date="2019-08-04T14:13:00Z"/>
              </w:rPr>
            </w:pPr>
            <w:ins w:id="364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org.springframework.web.client</w:t>
              </w:r>
              <w:proofErr w:type="gramEnd"/>
              <w:r>
                <w:rPr>
                  <w:rStyle w:val="HTMLCode"/>
                  <w:rFonts w:eastAsiaTheme="majorEastAsia"/>
                </w:rPr>
                <w:t>.RestTemplate</w:t>
              </w:r>
              <w:proofErr w:type="spellEnd"/>
              <w:r>
                <w:rPr>
                  <w:rStyle w:val="HTMLCode"/>
                  <w:rFonts w:eastAsiaTheme="majorEastAsia"/>
                </w:rPr>
                <w:t>;</w:t>
              </w:r>
            </w:ins>
          </w:p>
          <w:p w14:paraId="1E8B781F" w14:textId="77777777" w:rsidR="00A32E89" w:rsidRDefault="00A32E89">
            <w:pPr>
              <w:rPr>
                <w:ins w:id="3644" w:author="Rajiv Bansal" w:date="2019-08-04T14:13:00Z"/>
              </w:rPr>
            </w:pPr>
            <w:ins w:id="3645" w:author="Rajiv Bansal" w:date="2019-08-04T14:13:00Z">
              <w:r>
                <w:rPr>
                  <w:rStyle w:val="HTMLCode"/>
                  <w:rFonts w:eastAsiaTheme="majorEastAsia"/>
                </w:rPr>
                <w:t>import</w:t>
              </w:r>
              <w:r>
                <w:t> </w:t>
              </w:r>
              <w:proofErr w:type="gramStart"/>
              <w:r>
                <w:rPr>
                  <w:rStyle w:val="HTMLCode"/>
                  <w:rFonts w:eastAsiaTheme="majorEastAsia"/>
                </w:rPr>
                <w:t>com.netflix</w:t>
              </w:r>
              <w:proofErr w:type="gramEnd"/>
              <w:r>
                <w:rPr>
                  <w:rStyle w:val="HTMLCode"/>
                  <w:rFonts w:eastAsiaTheme="majorEastAsia"/>
                </w:rPr>
                <w:t>.hystrix.contrib.javanica.annotation.HystrixCommand;</w:t>
              </w:r>
            </w:ins>
          </w:p>
          <w:p w14:paraId="678BF3CF" w14:textId="77777777" w:rsidR="00A32E89" w:rsidRDefault="00A32E89">
            <w:pPr>
              <w:rPr>
                <w:ins w:id="3646" w:author="Rajiv Bansal" w:date="2019-08-04T14:13:00Z"/>
              </w:rPr>
            </w:pPr>
            <w:ins w:id="3647" w:author="Rajiv Bansal" w:date="2019-08-04T14:13:00Z">
              <w:r>
                <w:t> </w:t>
              </w:r>
            </w:ins>
          </w:p>
          <w:p w14:paraId="7F152F07" w14:textId="77777777" w:rsidR="00A32E89" w:rsidRDefault="00A32E89">
            <w:pPr>
              <w:rPr>
                <w:ins w:id="3648" w:author="Rajiv Bansal" w:date="2019-08-04T14:13:00Z"/>
              </w:rPr>
            </w:pPr>
            <w:ins w:id="3649" w:author="Rajiv Bansal" w:date="2019-08-04T14:13:00Z">
              <w:r>
                <w:rPr>
                  <w:rStyle w:val="HTMLCode"/>
                  <w:rFonts w:eastAsiaTheme="majorEastAsia"/>
                </w:rPr>
                <w:t>@Service</w:t>
              </w:r>
            </w:ins>
          </w:p>
          <w:p w14:paraId="6ABA0FC9" w14:textId="77777777" w:rsidR="00A32E89" w:rsidRDefault="00A32E89">
            <w:pPr>
              <w:rPr>
                <w:ins w:id="3650" w:author="Rajiv Bansal" w:date="2019-08-04T14:13:00Z"/>
              </w:rPr>
            </w:pPr>
            <w:ins w:id="3651"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652" w:author="Rajiv Bansal" w:date="2019-08-04T14:13:00Z"/>
              </w:rPr>
            </w:pPr>
            <w:ins w:id="3653" w:author="Rajiv Bansal" w:date="2019-08-04T14:13:00Z">
              <w:r>
                <w:t> </w:t>
              </w:r>
            </w:ins>
          </w:p>
          <w:p w14:paraId="355821DF" w14:textId="77777777" w:rsidR="00A32E89" w:rsidRDefault="00A32E89">
            <w:pPr>
              <w:rPr>
                <w:ins w:id="3654" w:author="Rajiv Bansal" w:date="2019-08-04T14:13:00Z"/>
              </w:rPr>
            </w:pPr>
            <w:ins w:id="3655"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t> </w:t>
              </w:r>
            </w:ins>
          </w:p>
          <w:p w14:paraId="1A867447" w14:textId="77777777" w:rsidR="00A32E89" w:rsidRDefault="00A32E89">
            <w:pPr>
              <w:rPr>
                <w:ins w:id="3660" w:author="Rajiv Bansal" w:date="2019-08-04T14:13:00Z"/>
              </w:rPr>
            </w:pPr>
            <w:ins w:id="3661" w:author="Rajiv Bansal" w:date="2019-08-04T14:13:00Z">
              <w:r>
                <w:rPr>
                  <w:rStyle w:val="HTMLCode"/>
                  <w:rFonts w:eastAsiaTheme="majorEastAsia"/>
                  <w:color w:val="FF0779"/>
                </w:rPr>
                <w:lastRenderedPageBreak/>
                <w:t>    </w:t>
              </w:r>
              <w:r>
                <w:rPr>
                  <w:rStyle w:val="HTMLCode"/>
                  <w:rFonts w:eastAsiaTheme="majorEastAsia"/>
                </w:rPr>
                <w:t>@</w:t>
              </w:r>
              <w:proofErr w:type="gramStart"/>
              <w:r>
                <w:rPr>
                  <w:rStyle w:val="HTMLCode"/>
                  <w:rFonts w:eastAsiaTheme="majorEastAsia"/>
                </w:rPr>
                <w:t>HystrixCommand(</w:t>
              </w:r>
              <w:proofErr w:type="gramEnd"/>
              <w:r>
                <w:rPr>
                  <w:rStyle w:val="HTMLCode"/>
                  <w:rFonts w:eastAsiaTheme="majorEastAsia"/>
                </w:rPr>
                <w:t>fallbackMethod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callStudentServiceAndGetData</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664" w:author="Rajiv Bansal" w:date="2019-08-04T14:13:00Z"/>
              </w:rPr>
            </w:pPr>
            <w:ins w:id="3665" w:author="Rajiv Bansal" w:date="2019-08-04T14:13:00Z">
              <w:r>
                <w:t> </w:t>
              </w:r>
            </w:ins>
          </w:p>
          <w:p w14:paraId="23E99045"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668" w:author="Rajiv Bansal" w:date="2019-08-04T14:13:00Z"/>
              </w:rPr>
            </w:pPr>
            <w:ins w:id="3669" w:author="Rajiv Bansal" w:date="2019-08-04T14:13:00Z">
              <w:r>
                <w:t> </w:t>
              </w:r>
            </w:ins>
          </w:p>
          <w:p w14:paraId="71A281AA"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672" w:author="Rajiv Bansal" w:date="2019-08-04T14:13:00Z"/>
              </w:rPr>
            </w:pPr>
            <w:ins w:id="3673" w:author="Rajiv Bansal" w:date="2019-08-04T14:13:00Z">
              <w:r>
                <w:rPr>
                  <w:rStyle w:val="HTMLCode"/>
                  <w:rFonts w:eastAsiaTheme="majorEastAsia"/>
                  <w:color w:val="FF0779"/>
                </w:rPr>
                <w:t>                </w:t>
              </w:r>
              <w:proofErr w:type="gramStart"/>
              <w:r>
                <w:rPr>
                  <w:rStyle w:val="HTMLCode"/>
                  <w:rFonts w:eastAsiaTheme="majorEastAsia"/>
                </w:rPr>
                <w:t>.exchange</w:t>
              </w:r>
              <w:proofErr w:type="gramEnd"/>
              <w:r>
                <w:rPr>
                  <w:rStyle w:val="HTMLCode"/>
                  <w:rFonts w:eastAsiaTheme="majorEastAsia"/>
                </w:rPr>
                <w:t>("</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w:t>
              </w:r>
              <w:proofErr w:type="gramStart"/>
              <w:r>
                <w:rPr>
                  <w:rStyle w:val="HTMLCode"/>
                  <w:rFonts w:eastAsiaTheme="majorEastAsia"/>
                </w:rPr>
                <w:t>&gt;(</w:t>
              </w:r>
              <w:proofErr w:type="gramEnd"/>
              <w:r>
                <w:rPr>
                  <w:rStyle w:val="HTMLCode"/>
                  <w:rFonts w:eastAsiaTheme="majorEastAsia"/>
                </w:rPr>
                <w:t>) {</w:t>
              </w:r>
            </w:ins>
          </w:p>
          <w:p w14:paraId="7C4D333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proofErr w:type="gramStart"/>
              <w:r>
                <w:rPr>
                  <w:rStyle w:val="HTMLCode"/>
                  <w:rFonts w:eastAsiaTheme="majorEastAsia"/>
                </w:rPr>
                <w:t>).</w:t>
              </w:r>
              <w:proofErr w:type="spellStart"/>
              <w:r>
                <w:rPr>
                  <w:rStyle w:val="HTMLCode"/>
                  <w:rFonts w:eastAsiaTheme="majorEastAsia"/>
                </w:rPr>
                <w:t>getBody</w:t>
              </w:r>
              <w:proofErr w:type="spellEnd"/>
              <w:proofErr w:type="gramEnd"/>
              <w:r>
                <w:rPr>
                  <w:rStyle w:val="HTMLCode"/>
                  <w:rFonts w:eastAsiaTheme="majorEastAsia"/>
                </w:rPr>
                <w:t>();</w:t>
              </w:r>
            </w:ins>
          </w:p>
          <w:p w14:paraId="38B1DC3B" w14:textId="77777777" w:rsidR="00A32E89" w:rsidRDefault="00A32E89">
            <w:pPr>
              <w:rPr>
                <w:ins w:id="3682" w:author="Rajiv Bansal" w:date="2019-08-04T14:13:00Z"/>
              </w:rPr>
            </w:pPr>
            <w:ins w:id="3683" w:author="Rajiv Bansal" w:date="2019-08-04T14:13:00Z">
              <w:r>
                <w:t> </w:t>
              </w:r>
            </w:ins>
          </w:p>
          <w:p w14:paraId="1A5A9FF9"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86" w:author="Rajiv Bansal" w:date="2019-08-04T14:13:00Z"/>
              </w:rPr>
            </w:pPr>
            <w:ins w:id="3687" w:author="Rajiv Bansal" w:date="2019-08-04T14:13:00Z">
              <w:r>
                <w:t> </w:t>
              </w:r>
            </w:ins>
          </w:p>
          <w:p w14:paraId="24379AE7"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"NORMAL </w:t>
              </w:r>
              <w:proofErr w:type="gramStart"/>
              <w:r>
                <w:rPr>
                  <w:rStyle w:val="HTMLCode"/>
                  <w:rFonts w:eastAsiaTheme="majorEastAsia"/>
                </w:rPr>
                <w:t>FLOW !!!</w:t>
              </w:r>
              <w:proofErr w:type="gramEnd"/>
              <w:r>
                <w:rPr>
                  <w:rStyle w:val="HTMLCode"/>
                  <w:rFonts w:eastAsiaTheme="majorEastAsia"/>
                </w:rPr>
                <w:t xml:space="preserve"> - School Name </w:t>
              </w:r>
              <w:proofErr w:type="gramStart"/>
              <w:r>
                <w:rPr>
                  <w:rStyle w:val="HTMLCode"/>
                  <w:rFonts w:eastAsiaTheme="majorEastAsia"/>
                </w:rPr>
                <w:t>-  "</w:t>
              </w:r>
              <w:proofErr w:type="gramEnd"/>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690" w:author="Rajiv Bansal" w:date="2019-08-04T14:13:00Z"/>
              </w:rPr>
            </w:pPr>
            <w:ins w:id="3691"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t> </w:t>
              </w:r>
            </w:ins>
          </w:p>
          <w:p w14:paraId="2ABE49A5"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98" w:author="Rajiv Bansal" w:date="2019-08-04T14:13:00Z"/>
              </w:rPr>
            </w:pPr>
            <w:ins w:id="369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w:t>
              </w:r>
              <w:proofErr w:type="gramStart"/>
              <w:r>
                <w:rPr>
                  <w:rStyle w:val="HTMLCode"/>
                  <w:rFonts w:eastAsiaTheme="majorEastAsia"/>
                </w:rPr>
                <w:t>Fallback</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700" w:author="Rajiv Bansal" w:date="2019-08-04T14:13:00Z"/>
              </w:rPr>
            </w:pPr>
            <w:ins w:id="3701" w:author="Rajiv Bansal" w:date="2019-08-04T14:13:00Z">
              <w:r>
                <w:t> </w:t>
              </w:r>
            </w:ins>
          </w:p>
          <w:p w14:paraId="312970F9"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704" w:author="Rajiv Bansal" w:date="2019-08-04T14:13:00Z"/>
              </w:rPr>
            </w:pPr>
            <w:ins w:id="3705" w:author="Rajiv Bansal" w:date="2019-08-04T14:13:00Z">
              <w:r>
                <w:t> </w:t>
              </w:r>
            </w:ins>
          </w:p>
          <w:p w14:paraId="2C3FCFE4"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"CIRCUIT BREAKER ENABLED!!! No Response </w:t>
              </w:r>
              <w:proofErr w:type="gramStart"/>
              <w:r>
                <w:rPr>
                  <w:rStyle w:val="HTMLCode"/>
                  <w:rFonts w:eastAsiaTheme="majorEastAsia"/>
                </w:rPr>
                <w:t>From</w:t>
              </w:r>
              <w:proofErr w:type="gramEnd"/>
              <w:r>
                <w:rPr>
                  <w:rStyle w:val="HTMLCode"/>
                  <w:rFonts w:eastAsiaTheme="majorEastAsia"/>
                </w:rPr>
                <w:t xml:space="preserve"> Student Service at this moment. "</w:t>
              </w:r>
              <w:r>
                <w:t> </w:t>
              </w:r>
              <w:r>
                <w:rPr>
                  <w:rStyle w:val="HTMLCode"/>
                  <w:rFonts w:eastAsiaTheme="majorEastAsia"/>
                </w:rPr>
                <w:t>+</w:t>
              </w:r>
            </w:ins>
          </w:p>
          <w:p w14:paraId="27172CE1" w14:textId="77777777" w:rsidR="00A32E89" w:rsidRDefault="00A32E89">
            <w:pPr>
              <w:rPr>
                <w:ins w:id="3708" w:author="Rajiv Bansal" w:date="2019-08-04T14:13:00Z"/>
              </w:rPr>
            </w:pPr>
            <w:ins w:id="3709"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proofErr w:type="gramStart"/>
              <w:r>
                <w:rPr>
                  <w:rStyle w:val="HTMLCode"/>
                  <w:rFonts w:eastAsiaTheme="majorEastAsia"/>
                </w:rPr>
                <w:t>Date(</w:t>
              </w:r>
              <w:proofErr w:type="gramEnd"/>
              <w:r>
                <w:rPr>
                  <w:rStyle w:val="HTMLCode"/>
                  <w:rFonts w:eastAsiaTheme="majorEastAsia"/>
                </w:rPr>
                <w:t>);</w:t>
              </w:r>
            </w:ins>
          </w:p>
          <w:p w14:paraId="3F217F6B" w14:textId="77777777" w:rsidR="00A32E89" w:rsidRDefault="00A32E89">
            <w:pPr>
              <w:rPr>
                <w:ins w:id="3710" w:author="Rajiv Bansal" w:date="2019-08-04T14:13:00Z"/>
              </w:rPr>
            </w:pPr>
            <w:ins w:id="3711"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712" w:author="Rajiv Bansal" w:date="2019-08-04T14:13:00Z"/>
              </w:rPr>
            </w:pPr>
            <w:ins w:id="3713" w:author="Rajiv Bansal" w:date="2019-08-04T14:13:00Z">
              <w:r>
                <w:t> </w:t>
              </w:r>
            </w:ins>
          </w:p>
          <w:p w14:paraId="4822CCBE" w14:textId="77777777" w:rsidR="00A32E89" w:rsidRDefault="00A32E89">
            <w:pPr>
              <w:rPr>
                <w:ins w:id="3714" w:author="Rajiv Bansal" w:date="2019-08-04T14:13:00Z"/>
              </w:rPr>
            </w:pPr>
            <w:ins w:id="3715"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16" w:author="Rajiv Bansal" w:date="2019-08-04T14:13:00Z"/>
              </w:rPr>
            </w:pPr>
            <w:ins w:id="3717"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 {</w:t>
              </w:r>
            </w:ins>
          </w:p>
          <w:p w14:paraId="227086CA" w14:textId="77777777" w:rsidR="00A32E89" w:rsidRDefault="00A32E89">
            <w:pPr>
              <w:rPr>
                <w:ins w:id="3718" w:author="Rajiv Bansal" w:date="2019-08-04T14:13:00Z"/>
              </w:rPr>
            </w:pPr>
            <w:ins w:id="3719"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w:t>
              </w:r>
            </w:ins>
          </w:p>
          <w:p w14:paraId="51EFCA13" w14:textId="77777777" w:rsidR="00A32E89" w:rsidRDefault="00A32E89">
            <w:pPr>
              <w:rPr>
                <w:ins w:id="3720" w:author="Rajiv Bansal" w:date="2019-08-04T14:13:00Z"/>
              </w:rPr>
            </w:pPr>
            <w:ins w:id="3721"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22" w:author="Rajiv Bansal" w:date="2019-08-04T14:13:00Z"/>
              </w:rPr>
            </w:pPr>
            <w:ins w:id="3723" w:author="Rajiv Bansal" w:date="2019-08-04T14:13:00Z">
              <w:r>
                <w:rPr>
                  <w:rStyle w:val="HTMLCode"/>
                  <w:rFonts w:eastAsiaTheme="majorEastAsia"/>
                </w:rPr>
                <w:t>}</w:t>
              </w:r>
            </w:ins>
          </w:p>
        </w:tc>
      </w:tr>
    </w:tbl>
    <w:p w14:paraId="0FA69D47" w14:textId="77777777" w:rsidR="00A32E89" w:rsidRDefault="00A32E89">
      <w:pPr>
        <w:pStyle w:val="Heading7"/>
        <w:rPr>
          <w:ins w:id="3724" w:author="Rajiv Bansal" w:date="2019-08-04T14:13:00Z"/>
          <w:rFonts w:ascii="Segoe UI" w:hAnsi="Segoe UI" w:cs="Segoe UI"/>
          <w:color w:val="000000"/>
          <w:sz w:val="29"/>
          <w:szCs w:val="29"/>
        </w:rPr>
        <w:pPrChange w:id="3725" w:author="Rajiv Bansal" w:date="2019-08-04T14:14:00Z">
          <w:pPr>
            <w:pStyle w:val="Heading4"/>
            <w:shd w:val="clear" w:color="auto" w:fill="FFFFFF"/>
            <w:spacing w:before="360" w:after="240"/>
          </w:pPr>
        </w:pPrChange>
      </w:pPr>
      <w:ins w:id="3726"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27" w:author="Rajiv Bansal" w:date="2019-08-04T14:13:00Z"/>
          <w:rFonts w:ascii="Segoe UI" w:hAnsi="Segoe UI" w:cs="Segoe UI"/>
          <w:color w:val="000000"/>
        </w:rPr>
      </w:pPr>
      <w:ins w:id="3728"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29" w:author="Rajiv Bansal" w:date="2019-08-04T14:13:00Z"/>
          <w:rFonts w:ascii="Segoe UI" w:hAnsi="Segoe UI" w:cs="Segoe UI"/>
          <w:color w:val="000000"/>
        </w:rPr>
      </w:pPr>
      <w:ins w:id="3730"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xml:space="preserve">. It should show the below output in </w:t>
        </w:r>
        <w:proofErr w:type="gramStart"/>
        <w:r>
          <w:rPr>
            <w:rFonts w:ascii="Segoe UI" w:hAnsi="Segoe UI" w:cs="Segoe UI"/>
            <w:color w:val="000000"/>
          </w:rPr>
          <w:t>browser :</w:t>
        </w:r>
        <w:proofErr w:type="gramEnd"/>
      </w:ins>
    </w:p>
    <w:p w14:paraId="5F7E2C87" w14:textId="21DF308B" w:rsidR="00A32E89" w:rsidRDefault="00A32E89" w:rsidP="00A32E89">
      <w:pPr>
        <w:rPr>
          <w:ins w:id="3731" w:author="Rajiv Bansal" w:date="2019-08-04T14:13:00Z"/>
          <w:rFonts w:ascii="Times New Roman" w:hAnsi="Times New Roman" w:cs="Times New Roman"/>
        </w:rPr>
      </w:pPr>
      <w:ins w:id="3732"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33" w:author="Rajiv Bansal" w:date="2019-08-04T14:13:00Z"/>
          <w:rFonts w:ascii="Segoe UI" w:hAnsi="Segoe UI" w:cs="Segoe UI"/>
          <w:color w:val="000000"/>
        </w:rPr>
        <w:pPrChange w:id="3734" w:author="Rajiv Bansal" w:date="2019-08-04T14:14:00Z">
          <w:pPr>
            <w:pStyle w:val="Heading2"/>
            <w:pBdr>
              <w:bottom w:val="single" w:sz="6" w:space="4" w:color="EAECEF"/>
            </w:pBdr>
            <w:shd w:val="clear" w:color="auto" w:fill="FFFFFF"/>
            <w:spacing w:before="450" w:after="240"/>
          </w:pPr>
        </w:pPrChange>
      </w:pPr>
      <w:ins w:id="3735"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38" w:author="Rajiv Bansal" w:date="2019-08-04T14:13:00Z"/>
          <w:rFonts w:ascii="Segoe UI" w:hAnsi="Segoe UI" w:cs="Segoe UI"/>
          <w:color w:val="000000"/>
        </w:rPr>
      </w:pPr>
      <w:ins w:id="3739"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40" w:author="Rajiv Bansal" w:date="2019-08-04T14:13:00Z"/>
          <w:rFonts w:ascii="Times New Roman" w:hAnsi="Times New Roman" w:cs="Times New Roman"/>
        </w:rPr>
      </w:pPr>
      <w:ins w:id="3741"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42" w:author="Rajiv Bansal" w:date="2019-08-04T14:13:00Z"/>
          <w:rFonts w:ascii="Segoe UI" w:hAnsi="Segoe UI" w:cs="Segoe UI"/>
          <w:color w:val="000000"/>
        </w:rPr>
      </w:pPr>
      <w:ins w:id="3743" w:author="Rajiv Bansal" w:date="2019-08-04T14:13:00Z">
        <w:r>
          <w:rPr>
            <w:rFonts w:ascii="Segoe UI" w:hAnsi="Segoe UI" w:cs="Segoe UI"/>
            <w:color w:val="000000"/>
          </w:rPr>
          <w:t xml:space="preserve">Now we already know that School service is calling student service internally, and it is getting student details from that service. </w:t>
        </w:r>
        <w:proofErr w:type="gramStart"/>
        <w:r>
          <w:rPr>
            <w:rFonts w:ascii="Segoe UI" w:hAnsi="Segoe UI" w:cs="Segoe UI"/>
            <w:color w:val="000000"/>
          </w:rPr>
          <w:t>So</w:t>
        </w:r>
        <w:proofErr w:type="gramEnd"/>
        <w:r>
          <w:rPr>
            <w:rFonts w:ascii="Segoe UI" w:hAnsi="Segoe UI" w:cs="Segoe UI"/>
            <w:color w:val="000000"/>
          </w:rPr>
          <w:t xml:space="preserve">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44" w:author="Rajiv Bansal" w:date="2019-08-04T14:13:00Z"/>
          <w:rFonts w:ascii="Segoe UI" w:hAnsi="Segoe UI" w:cs="Segoe UI"/>
          <w:color w:val="000000"/>
        </w:rPr>
      </w:pPr>
      <w:ins w:id="3745"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w:t>
        </w:r>
        <w:proofErr w:type="gramStart"/>
        <w:r>
          <w:rPr>
            <w:rFonts w:ascii="Segoe UI" w:hAnsi="Segoe UI" w:cs="Segoe UI"/>
            <w:color w:val="000000"/>
          </w:rPr>
          <w:t>fall back</w:t>
        </w:r>
        <w:proofErr w:type="gramEnd"/>
        <w:r>
          <w:rPr>
            <w:rFonts w:ascii="Segoe UI" w:hAnsi="Segoe UI" w:cs="Segoe UI"/>
            <w:color w:val="000000"/>
          </w:rPr>
          <w:t xml:space="preserve">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46" w:author="Rajiv Bansal" w:date="2019-08-04T14:13:00Z"/>
          <w:rFonts w:ascii="Segoe UI" w:hAnsi="Segoe UI" w:cs="Segoe UI"/>
          <w:color w:val="000000"/>
        </w:rPr>
      </w:pPr>
      <w:ins w:id="3747" w:author="Rajiv Bansal" w:date="2019-08-04T14:13:00Z">
        <w:r>
          <w:rPr>
            <w:rFonts w:ascii="Segoe UI" w:hAnsi="Segoe UI" w:cs="Segoe UI"/>
            <w:color w:val="000000"/>
          </w:rPr>
          <w:t xml:space="preserve">Here is the </w:t>
        </w:r>
        <w:proofErr w:type="gramStart"/>
        <w:r>
          <w:rPr>
            <w:rFonts w:ascii="Segoe UI" w:hAnsi="Segoe UI" w:cs="Segoe UI"/>
            <w:color w:val="000000"/>
          </w:rPr>
          <w:t>fall back</w:t>
        </w:r>
        <w:proofErr w:type="gramEnd"/>
        <w:r>
          <w:rPr>
            <w:rFonts w:ascii="Segoe UI" w:hAnsi="Segoe UI" w:cs="Segoe UI"/>
            <w:color w:val="000000"/>
          </w:rPr>
          <w:t xml:space="preserve"> output in the browser.</w:t>
        </w:r>
      </w:ins>
    </w:p>
    <w:p w14:paraId="450A8419" w14:textId="33EF917A" w:rsidR="00A32E89" w:rsidRDefault="00A32E89" w:rsidP="00A32E89">
      <w:pPr>
        <w:rPr>
          <w:ins w:id="3748" w:author="Rajiv Bansal" w:date="2019-08-04T14:13:00Z"/>
          <w:rFonts w:ascii="Times New Roman" w:hAnsi="Times New Roman" w:cs="Times New Roman"/>
        </w:rPr>
      </w:pPr>
      <w:ins w:id="3749"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50" w:author="Rajiv Bansal" w:date="2019-08-04T14:13:00Z"/>
          <w:rFonts w:ascii="Segoe UI" w:hAnsi="Segoe UI" w:cs="Segoe UI"/>
          <w:color w:val="000000"/>
        </w:rPr>
      </w:pPr>
      <w:proofErr w:type="gramStart"/>
      <w:ins w:id="3751" w:author="Rajiv Bansal" w:date="2019-08-04T14:13:00Z">
        <w:r>
          <w:rPr>
            <w:rFonts w:ascii="Segoe UI" w:hAnsi="Segoe UI" w:cs="Segoe UI"/>
            <w:color w:val="000000"/>
          </w:rPr>
          <w:t>Again</w:t>
        </w:r>
        <w:proofErr w:type="gramEnd"/>
        <w:r>
          <w:rPr>
            <w:rFonts w:ascii="Segoe UI" w:hAnsi="Segoe UI" w:cs="Segoe UI"/>
            <w:color w:val="000000"/>
          </w:rPr>
          <w:t xml:space="preserve"> start the Student service, wait for few moments and go back to school service and it will again start responding in normal flow.</w:t>
        </w:r>
      </w:ins>
    </w:p>
    <w:p w14:paraId="5E00EE70" w14:textId="77777777" w:rsidR="00A32E89" w:rsidRDefault="00A32E89">
      <w:pPr>
        <w:pStyle w:val="Heading5"/>
        <w:rPr>
          <w:ins w:id="3752" w:author="Rajiv Bansal" w:date="2019-08-04T14:13:00Z"/>
          <w:rFonts w:ascii="Segoe UI" w:hAnsi="Segoe UI" w:cs="Segoe UI"/>
          <w:color w:val="000000"/>
        </w:rPr>
        <w:pPrChange w:id="3753" w:author="Rajiv Bansal" w:date="2019-08-04T14:14:00Z">
          <w:pPr>
            <w:pStyle w:val="Heading2"/>
            <w:pBdr>
              <w:bottom w:val="single" w:sz="6" w:space="4" w:color="EAECEF"/>
            </w:pBdr>
            <w:shd w:val="clear" w:color="auto" w:fill="FFFFFF"/>
            <w:spacing w:before="450" w:after="240"/>
          </w:pPr>
        </w:pPrChange>
      </w:pPr>
      <w:proofErr w:type="spellStart"/>
      <w:ins w:id="3754"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755" w:author="Rajiv Bansal" w:date="2019-08-04T14:13:00Z"/>
          <w:rFonts w:ascii="Segoe UI" w:hAnsi="Segoe UI" w:cs="Segoe UI"/>
          <w:color w:val="000000"/>
        </w:rPr>
      </w:pPr>
      <w:ins w:id="3756"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57" w:author="Rajiv Bansal" w:date="2019-08-04T14:13:00Z"/>
          <w:rFonts w:ascii="Segoe UI" w:hAnsi="Segoe UI" w:cs="Segoe UI"/>
          <w:color w:val="000000"/>
        </w:rPr>
      </w:pPr>
      <w:ins w:id="375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759" w:author="Rajiv Bansal" w:date="2019-08-04T14:13:00Z"/>
          <w:rFonts w:ascii="Segoe UI" w:hAnsi="Segoe UI" w:cs="Segoe UI"/>
          <w:color w:val="000000"/>
        </w:rPr>
      </w:pPr>
      <w:ins w:id="3760"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61" w:author="Rajiv Bansal" w:date="2019-08-04T14:13:00Z"/>
          <w:rFonts w:ascii="Segoe UI" w:hAnsi="Segoe UI" w:cs="Segoe UI"/>
          <w:color w:val="000000"/>
        </w:rPr>
      </w:pPr>
      <w:ins w:id="376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63" w:author="Rajiv Bansal" w:date="2019-08-04T14:13:00Z"/>
          <w:rFonts w:ascii="Segoe UI" w:hAnsi="Segoe UI" w:cs="Segoe UI"/>
          <w:color w:val="000000"/>
        </w:rPr>
      </w:pPr>
      <w:ins w:id="3764"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65" w:author="Rajiv Bansal" w:date="2019-08-04T14:13:00Z"/>
          <w:rFonts w:ascii="Segoe UI" w:hAnsi="Segoe UI" w:cs="Segoe UI"/>
          <w:color w:val="000000"/>
        </w:rPr>
      </w:pPr>
      <w:ins w:id="3766"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67" w:author="Rajiv Bansal" w:date="2019-08-04T14:13:00Z"/>
          <w:rFonts w:ascii="Segoe UI" w:hAnsi="Segoe UI" w:cs="Segoe UI"/>
          <w:color w:val="000000"/>
        </w:rPr>
      </w:pPr>
      <w:ins w:id="3768"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769" w:author="Rajiv Bansal" w:date="2019-08-04T14:13:00Z"/>
          <w:rFonts w:ascii="Segoe UI" w:hAnsi="Segoe UI" w:cs="Segoe UI"/>
          <w:color w:val="000000"/>
        </w:rPr>
        <w:pPrChange w:id="3770" w:author="Rajiv Bansal" w:date="2019-08-04T14:14:00Z">
          <w:pPr>
            <w:pStyle w:val="Heading2"/>
            <w:pBdr>
              <w:bottom w:val="single" w:sz="6" w:space="4" w:color="EAECEF"/>
            </w:pBdr>
            <w:shd w:val="clear" w:color="auto" w:fill="FFFFFF"/>
            <w:spacing w:before="450" w:after="240"/>
          </w:pPr>
        </w:pPrChange>
      </w:pPr>
      <w:ins w:id="3771"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72" w:author="Rajiv Bansal" w:date="2019-08-04T14:13:00Z"/>
          <w:rFonts w:ascii="Segoe UI" w:hAnsi="Segoe UI" w:cs="Segoe UI"/>
          <w:color w:val="000000"/>
        </w:rPr>
      </w:pPr>
      <w:ins w:id="3773"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xml:space="preserve">. Do the setup on your own and play with different combination service state to be </w:t>
        </w:r>
        <w:proofErr w:type="gramStart"/>
        <w:r>
          <w:rPr>
            <w:rFonts w:ascii="Segoe UI" w:hAnsi="Segoe UI" w:cs="Segoe UI"/>
            <w:color w:val="000000"/>
          </w:rPr>
          <w:t>more clear</w:t>
        </w:r>
        <w:proofErr w:type="gramEnd"/>
        <w:r>
          <w:rPr>
            <w:rFonts w:ascii="Segoe UI" w:hAnsi="Segoe UI" w:cs="Segoe UI"/>
            <w:color w:val="000000"/>
          </w:rPr>
          <w:t xml:space="preserve">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74" w:author="Rajiv Bansal" w:date="2019-08-04T14:06:00Z"/>
          <w:rFonts w:eastAsiaTheme="majorEastAsia" w:cstheme="majorBidi"/>
          <w:b/>
          <w:color w:val="2F5496" w:themeColor="accent1" w:themeShade="BF"/>
          <w:sz w:val="32"/>
          <w:szCs w:val="32"/>
        </w:rPr>
      </w:pPr>
      <w:ins w:id="3775" w:author="Rajiv Bansal" w:date="2019-08-04T14:06:00Z">
        <w:r>
          <w:rPr>
            <w:b/>
          </w:rPr>
          <w:br w:type="page"/>
        </w:r>
      </w:ins>
    </w:p>
    <w:p w14:paraId="138178A2" w14:textId="77777777" w:rsidR="00BC5527" w:rsidRPr="00981572" w:rsidRDefault="00BC5527" w:rsidP="00BC5527">
      <w:pPr>
        <w:pStyle w:val="Heading4"/>
        <w:rPr>
          <w:ins w:id="3776" w:author="Rajiv Bansal" w:date="2019-08-04T14:20:00Z"/>
          <w:rStyle w:val="Strong"/>
          <w:rFonts w:ascii="Georgia" w:hAnsi="Georgia" w:cs="Lucida Sans Unicode"/>
          <w:i w:val="0"/>
          <w:iCs w:val="0"/>
          <w:spacing w:val="-3"/>
        </w:rPr>
      </w:pPr>
      <w:proofErr w:type="spellStart"/>
      <w:ins w:id="3777"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w:t>
        </w:r>
        <w:proofErr w:type="gramStart"/>
        <w:r w:rsidRPr="00981572">
          <w:rPr>
            <w:rStyle w:val="Strong"/>
            <w:rFonts w:ascii="Georgia" w:hAnsi="Georgia" w:cs="Lucida Sans Unicode"/>
            <w:i w:val="0"/>
            <w:iCs w:val="0"/>
            <w:spacing w:val="-3"/>
          </w:rPr>
          <w:t xml:space="preserve">Sleuth </w:t>
        </w:r>
        <w:r>
          <w:rPr>
            <w:rStyle w:val="Strong"/>
            <w:rFonts w:ascii="Georgia" w:hAnsi="Georgia" w:cs="Lucida Sans Unicode"/>
            <w:i w:val="0"/>
            <w:iCs w:val="0"/>
            <w:spacing w:val="-3"/>
          </w:rPr>
          <w:t xml:space="preserve"> --</w:t>
        </w:r>
        <w:proofErr w:type="gramEnd"/>
        <w:r>
          <w:rPr>
            <w:rStyle w:val="Strong"/>
            <w:rFonts w:ascii="Georgia" w:hAnsi="Georgia" w:cs="Lucida Sans Unicode"/>
            <w:i w:val="0"/>
            <w:iCs w:val="0"/>
            <w:spacing w:val="-3"/>
          </w:rPr>
          <w:t xml:space="preserve">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78" w:author="Rajiv Bansal" w:date="2019-08-04T14:20:00Z"/>
          <w:rFonts w:eastAsia="Times New Roman" w:cs="Segoe UI"/>
          <w:color w:val="000000"/>
          <w:lang w:eastAsia="en-IN"/>
        </w:rPr>
      </w:pPr>
      <w:ins w:id="3779"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80" w:author="Rajiv Bansal" w:date="2019-08-04T14:20:00Z"/>
          <w:rFonts w:eastAsia="Times New Roman" w:cs="Segoe UI"/>
          <w:color w:val="000000"/>
          <w:lang w:eastAsia="en-IN"/>
        </w:rPr>
      </w:pPr>
      <w:ins w:id="3781"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2" w:author="Rajiv Bansal" w:date="2019-08-04T14:20:00Z"/>
          <w:rFonts w:eastAsia="Times New Roman" w:cs="Courier New"/>
          <w:color w:val="000000"/>
          <w:lang w:eastAsia="en-IN"/>
        </w:rPr>
      </w:pPr>
      <w:ins w:id="3783"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4"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5" w:author="Rajiv Bansal" w:date="2019-08-04T14:20:00Z"/>
          <w:rFonts w:eastAsia="Times New Roman" w:cs="Courier New"/>
          <w:color w:val="000000"/>
          <w:lang w:eastAsia="en-IN"/>
        </w:rPr>
      </w:pPr>
      <w:ins w:id="3786"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7" w:author="Rajiv Bansal" w:date="2019-08-04T14:20:00Z"/>
          <w:rFonts w:eastAsia="Times New Roman" w:cs="Courier New"/>
          <w:color w:val="000000"/>
          <w:lang w:eastAsia="en-IN"/>
        </w:rPr>
      </w:pPr>
      <w:ins w:id="3788"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9" w:author="Rajiv Bansal" w:date="2019-08-04T14:20:00Z"/>
          <w:rFonts w:eastAsia="Times New Roman" w:cs="Courier New"/>
          <w:color w:val="000000"/>
          <w:lang w:eastAsia="en-IN"/>
        </w:rPr>
      </w:pPr>
      <w:ins w:id="3790"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91" w:author="Rajiv Bansal" w:date="2019-08-04T14:20:00Z"/>
          <w:rFonts w:eastAsia="Times New Roman" w:cs="Courier New"/>
          <w:color w:val="000000"/>
          <w:lang w:eastAsia="en-IN"/>
        </w:rPr>
      </w:pPr>
      <w:ins w:id="3792"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93" w:author="Rajiv Bansal" w:date="2019-08-04T14:20:00Z"/>
          <w:rFonts w:eastAsia="Times New Roman" w:cs="Courier New"/>
          <w:color w:val="000000"/>
          <w:lang w:eastAsia="en-IN"/>
        </w:rPr>
      </w:pPr>
      <w:ins w:id="3794"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95" w:author="Rajiv Bansal" w:date="2019-08-04T14:20:00Z"/>
          <w:rFonts w:ascii="Georgia" w:eastAsia="Times New Roman" w:hAnsi="Georgia"/>
          <w:b/>
          <w:bCs/>
          <w:lang w:eastAsia="en-IN"/>
        </w:rPr>
      </w:pPr>
      <w:proofErr w:type="spellStart"/>
      <w:ins w:id="3796"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797" w:author="Rajiv Bansal" w:date="2019-08-04T14:20:00Z"/>
          <w:rFonts w:eastAsia="Times New Roman" w:cs="Segoe UI"/>
          <w:color w:val="000000"/>
          <w:lang w:eastAsia="en-IN"/>
        </w:rPr>
      </w:pPr>
      <w:proofErr w:type="spellStart"/>
      <w:ins w:id="3798"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801" w:author="Rajiv Bansal" w:date="2019-08-04T14:20:00Z"/>
          <w:rFonts w:eastAsia="Times New Roman" w:cs="Segoe UI"/>
          <w:color w:val="000000"/>
          <w:lang w:eastAsia="en-IN"/>
        </w:rPr>
      </w:pPr>
      <w:ins w:id="3802"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803" w:author="Rajiv Bansal" w:date="2019-08-04T14:20:00Z"/>
          <w:rFonts w:eastAsia="Times New Roman" w:cs="Segoe UI"/>
          <w:color w:val="000000"/>
          <w:lang w:eastAsia="en-IN"/>
        </w:rPr>
      </w:pPr>
      <w:ins w:id="3804"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805" w:author="Rajiv Bansal" w:date="2019-08-04T14:20:00Z"/>
          <w:rFonts w:eastAsia="Times New Roman" w:cs="Segoe UI"/>
          <w:color w:val="000000"/>
          <w:lang w:eastAsia="en-IN"/>
        </w:rPr>
      </w:pPr>
      <w:ins w:id="3806"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807" w:author="Rajiv Bansal" w:date="2019-08-04T14:20:00Z"/>
          <w:rFonts w:eastAsia="Times New Roman" w:cs="Segoe UI"/>
          <w:color w:val="000000"/>
          <w:lang w:eastAsia="en-IN"/>
        </w:rPr>
      </w:pPr>
      <w:ins w:id="3808"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809" w:author="Rajiv Bansal" w:date="2019-08-04T14:20:00Z"/>
          <w:rFonts w:eastAsia="Times New Roman" w:cs="Segoe UI"/>
          <w:color w:val="000000"/>
          <w:lang w:eastAsia="en-IN"/>
        </w:rPr>
      </w:pPr>
      <w:ins w:id="3810"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811" w:author="Rajiv Bansal" w:date="2019-08-04T14:20:00Z"/>
          <w:rFonts w:ascii="Georgia" w:eastAsia="Times New Roman" w:hAnsi="Georgia"/>
          <w:lang w:eastAsia="en-IN"/>
        </w:rPr>
      </w:pPr>
      <w:ins w:id="3812"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813" w:author="Rajiv Bansal" w:date="2019-08-04T14:20:00Z"/>
          <w:rFonts w:eastAsia="Times New Roman" w:cs="Segoe UI"/>
          <w:color w:val="000000"/>
          <w:lang w:eastAsia="en-IN"/>
        </w:rPr>
      </w:pPr>
      <w:ins w:id="3814"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15"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16" w:author="Rajiv Bansal" w:date="2019-08-04T14:20:00Z"/>
                <w:rFonts w:eastAsia="Times New Roman" w:cs="Times New Roman"/>
                <w:lang w:eastAsia="en-IN"/>
              </w:rPr>
            </w:pPr>
            <w:ins w:id="3817"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18" w:author="Rajiv Bansal" w:date="2019-08-04T14:20:00Z"/>
          <w:rFonts w:eastAsia="Times New Roman" w:cs="Segoe UI"/>
          <w:color w:val="000000"/>
          <w:lang w:eastAsia="en-IN"/>
        </w:rPr>
      </w:pPr>
      <w:ins w:id="3819"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20" w:author="Rajiv Bansal" w:date="2019-08-04T14:20:00Z"/>
          <w:rFonts w:eastAsia="Times New Roman" w:cs="Segoe UI"/>
          <w:color w:val="000000"/>
          <w:lang w:eastAsia="en-IN"/>
        </w:rPr>
      </w:pPr>
      <w:ins w:id="3821"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22" w:author="Rajiv Bansal" w:date="2019-08-04T14:20:00Z"/>
          <w:rFonts w:eastAsia="Times New Roman" w:cs="Segoe UI"/>
          <w:color w:val="000000"/>
          <w:lang w:eastAsia="en-IN"/>
        </w:rPr>
      </w:pPr>
      <w:ins w:id="3823"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24"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25" w:author="Rajiv Bansal" w:date="2019-08-04T14:20:00Z"/>
                <w:rFonts w:ascii="Times New Roman" w:eastAsia="Times New Roman" w:hAnsi="Times New Roman" w:cs="Times New Roman"/>
                <w:lang w:eastAsia="en-IN"/>
              </w:rPr>
            </w:pPr>
            <w:ins w:id="3826"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27" w:author="Rajiv Bansal" w:date="2019-08-04T14:20:00Z"/>
                <w:rFonts w:ascii="Times New Roman" w:eastAsia="Times New Roman" w:hAnsi="Times New Roman" w:cs="Times New Roman"/>
                <w:lang w:eastAsia="en-IN"/>
              </w:rPr>
            </w:pPr>
            <w:ins w:id="3828"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proofErr w:type="gram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829" w:author="Rajiv Bansal" w:date="2019-08-04T14:20:00Z"/>
                <w:rFonts w:ascii="Times New Roman" w:eastAsia="Times New Roman" w:hAnsi="Times New Roman" w:cs="Times New Roman"/>
                <w:lang w:eastAsia="en-IN"/>
              </w:rPr>
            </w:pPr>
            <w:ins w:id="383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831" w:author="Rajiv Bansal" w:date="2019-08-04T14:20:00Z"/>
                <w:rFonts w:ascii="Times New Roman" w:eastAsia="Times New Roman" w:hAnsi="Times New Roman" w:cs="Times New Roman"/>
                <w:lang w:eastAsia="en-IN"/>
              </w:rPr>
            </w:pPr>
            <w:ins w:id="3832"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33" w:author="Rajiv Bansal" w:date="2019-08-04T14:20:00Z"/>
          <w:rFonts w:ascii="Georgia" w:eastAsia="Times New Roman" w:hAnsi="Georgia"/>
          <w:b/>
          <w:bCs/>
          <w:lang w:eastAsia="en-IN"/>
        </w:rPr>
      </w:pPr>
      <w:ins w:id="3834"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35" w:author="Rajiv Bansal" w:date="2019-08-04T14:20:00Z"/>
          <w:rFonts w:eastAsia="Times New Roman" w:cs="Segoe UI"/>
          <w:color w:val="000000"/>
          <w:lang w:eastAsia="en-IN"/>
        </w:rPr>
      </w:pPr>
      <w:ins w:id="3836"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7" w:author="Rajiv Bansal" w:date="2019-08-04T14:20:00Z"/>
          <w:rFonts w:eastAsia="Times New Roman" w:cs="Segoe UI"/>
          <w:color w:val="000000"/>
          <w:lang w:eastAsia="en-IN"/>
        </w:rPr>
      </w:pPr>
      <w:ins w:id="3838"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9" w:author="Rajiv Bansal" w:date="2019-08-04T14:20:00Z"/>
          <w:rFonts w:eastAsia="Times New Roman" w:cs="Segoe UI"/>
          <w:color w:val="000000"/>
          <w:lang w:eastAsia="en-IN"/>
        </w:rPr>
      </w:pPr>
      <w:ins w:id="3840"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41" w:author="Rajiv Bansal" w:date="2019-08-04T14:20:00Z"/>
          <w:rFonts w:eastAsia="Times New Roman" w:cs="Segoe UI"/>
          <w:color w:val="000000"/>
          <w:lang w:eastAsia="en-IN"/>
        </w:rPr>
      </w:pPr>
      <w:ins w:id="3842"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43" w:author="Rajiv Bansal" w:date="2019-08-04T14:20:00Z"/>
          <w:rFonts w:eastAsia="Times New Roman" w:cs="Segoe UI"/>
          <w:color w:val="000000"/>
          <w:lang w:eastAsia="en-IN"/>
        </w:rPr>
      </w:pPr>
      <w:ins w:id="3844"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45" w:author="Rajiv Bansal" w:date="2019-08-04T14:20:00Z"/>
          <w:rFonts w:ascii="Georgia" w:hAnsi="Georgia"/>
          <w:spacing w:val="-1"/>
          <w:sz w:val="32"/>
          <w:szCs w:val="32"/>
        </w:rPr>
      </w:pPr>
      <w:ins w:id="3846"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47" w:author="Rajiv Bansal" w:date="2019-08-04T14:20:00Z"/>
          <w:rFonts w:ascii="Georgia" w:hAnsi="Georgia"/>
          <w:spacing w:val="-1"/>
          <w:sz w:val="32"/>
          <w:szCs w:val="32"/>
        </w:rPr>
      </w:pPr>
      <w:ins w:id="3848"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49" w:author="Rajiv Bansal" w:date="2019-08-04T14:20:00Z"/>
        </w:rPr>
      </w:pPr>
      <w:ins w:id="3850"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51" w:author="Rajiv Bansal" w:date="2019-08-04T14:20:00Z"/>
          <w:rFonts w:ascii="Georgia" w:hAnsi="Georgia"/>
          <w:spacing w:val="-1"/>
          <w:sz w:val="32"/>
          <w:szCs w:val="32"/>
        </w:rPr>
      </w:pPr>
      <w:ins w:id="3852"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53" w:author="Rajiv Bansal" w:date="2019-08-04T14:20:00Z"/>
          <w:rFonts w:ascii="Georgia" w:hAnsi="Georgia"/>
          <w:spacing w:val="-1"/>
          <w:sz w:val="32"/>
          <w:szCs w:val="32"/>
        </w:rPr>
      </w:pPr>
      <w:ins w:id="3854"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55" w:author="Rajiv Bansal" w:date="2019-08-04T14:20:00Z"/>
          <w:rFonts w:ascii="Georgia" w:hAnsi="Georgia"/>
          <w:spacing w:val="-1"/>
          <w:sz w:val="32"/>
          <w:szCs w:val="32"/>
        </w:rPr>
      </w:pPr>
      <w:ins w:id="3856"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57"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58" w:author="Rajiv Bansal" w:date="2019-08-04T14:20:00Z"/>
          <w:rFonts w:eastAsia="Times New Roman" w:cs="Segoe UI"/>
          <w:color w:val="000000"/>
          <w:lang w:eastAsia="en-IN"/>
        </w:rPr>
      </w:pPr>
      <w:ins w:id="3859"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60"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61" w:author="Rajiv Bansal" w:date="2019-08-04T14:20:00Z"/>
                <w:rFonts w:eastAsia="Times New Roman" w:cs="Times New Roman"/>
                <w:lang w:eastAsia="en-IN"/>
              </w:rPr>
            </w:pPr>
            <w:ins w:id="3862"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63" w:author="Rajiv Bansal" w:date="2019-08-04T14:20:00Z"/>
                <w:rFonts w:eastAsia="Times New Roman" w:cs="Times New Roman"/>
                <w:lang w:eastAsia="en-IN"/>
              </w:rPr>
            </w:pPr>
            <w:ins w:id="3864" w:author="Rajiv Bansal" w:date="2019-08-04T14:20:00Z">
              <w:r w:rsidRPr="00532C52">
                <w:rPr>
                  <w:rFonts w:eastAsia="Times New Roman" w:cs="Courier New"/>
                  <w:color w:val="FF0779"/>
                  <w:sz w:val="20"/>
                  <w:szCs w:val="20"/>
                  <w:lang w:eastAsia="en-IN"/>
                </w:rPr>
                <w:t>    </w:t>
              </w:r>
              <w:proofErr w:type="gramStart"/>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proofErr w:type="gram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865" w:author="Rajiv Bansal" w:date="2019-08-04T14:20:00Z"/>
                <w:rFonts w:eastAsia="Times New Roman" w:cs="Times New Roman"/>
                <w:lang w:eastAsia="en-IN"/>
              </w:rPr>
            </w:pPr>
            <w:ins w:id="3866"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867" w:author="Rajiv Bansal" w:date="2019-08-04T14:20:00Z"/>
                <w:rFonts w:eastAsia="Times New Roman" w:cs="Times New Roman"/>
                <w:lang w:eastAsia="en-IN"/>
              </w:rPr>
            </w:pPr>
            <w:ins w:id="3868"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 xml:space="preserve">So </w:t>
        </w:r>
        <w:proofErr w:type="gramStart"/>
        <w:r w:rsidRPr="00532C52">
          <w:rPr>
            <w:rFonts w:eastAsia="Times New Roman" w:cs="Segoe UI"/>
            <w:color w:val="000000"/>
            <w:lang w:eastAsia="en-IN"/>
          </w:rPr>
          <w:t>far</w:t>
        </w:r>
        <w:proofErr w:type="gramEnd"/>
        <w:r w:rsidRPr="00532C52">
          <w:rPr>
            <w:rFonts w:eastAsia="Times New Roman" w:cs="Segoe UI"/>
            <w:color w:val="000000"/>
            <w:lang w:eastAsia="en-IN"/>
          </w:rPr>
          <w:t xml:space="preserve">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871" w:author="Rajiv Bansal" w:date="2019-08-04T14:20:00Z"/>
          <w:rFonts w:ascii="Georgia" w:eastAsia="Times New Roman" w:hAnsi="Georgia"/>
          <w:b/>
          <w:bCs/>
          <w:lang w:eastAsia="en-IN"/>
        </w:rPr>
      </w:pPr>
      <w:proofErr w:type="spellStart"/>
      <w:ins w:id="3872"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873" w:author="Rajiv Bansal" w:date="2019-08-04T14:20:00Z"/>
          <w:rFonts w:eastAsia="Times New Roman" w:cs="Segoe UI"/>
          <w:color w:val="000000"/>
          <w:lang w:eastAsia="en-IN"/>
        </w:rPr>
      </w:pPr>
      <w:ins w:id="3874" w:author="Rajiv Bansal" w:date="2019-08-04T14:20:00Z">
        <w:r w:rsidRPr="00532C52">
          <w:rPr>
            <w:rFonts w:eastAsia="Times New Roman" w:cs="Segoe UI"/>
            <w:color w:val="000000"/>
            <w:lang w:eastAsia="en-IN"/>
          </w:rPr>
          <w:t xml:space="preserve">For this demo, lets create 4 spring </w:t>
        </w:r>
        <w:proofErr w:type="gramStart"/>
        <w:r w:rsidRPr="00532C52">
          <w:rPr>
            <w:rFonts w:eastAsia="Times New Roman" w:cs="Segoe UI"/>
            <w:color w:val="000000"/>
            <w:lang w:eastAsia="en-IN"/>
          </w:rPr>
          <w:t>boot</w:t>
        </w:r>
        <w:proofErr w:type="gramEnd"/>
        <w:r w:rsidRPr="00532C52">
          <w:rPr>
            <w:rFonts w:eastAsia="Times New Roman" w:cs="Segoe UI"/>
            <w:color w:val="000000"/>
            <w:lang w:eastAsia="en-IN"/>
          </w:rPr>
          <w:t xml:space="preserve">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75" w:author="Rajiv Bansal" w:date="2019-08-04T14:20:00Z"/>
          <w:rFonts w:eastAsia="Times New Roman" w:cs="Segoe UI"/>
          <w:color w:val="000000"/>
          <w:lang w:eastAsia="en-IN"/>
        </w:rPr>
      </w:pPr>
      <w:ins w:id="3876"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77" w:author="Rajiv Bansal" w:date="2019-08-04T14:20:00Z"/>
          <w:rFonts w:ascii="Times New Roman" w:eastAsia="Times New Roman" w:hAnsi="Times New Roman" w:cs="Times New Roman"/>
          <w:lang w:eastAsia="en-IN"/>
        </w:rPr>
      </w:pPr>
      <w:ins w:id="3878"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79" w:author="Rajiv Bansal" w:date="2019-08-04T14:20:00Z"/>
          <w:rFonts w:ascii="Georgia" w:eastAsia="Times New Roman" w:hAnsi="Georgia"/>
          <w:lang w:eastAsia="en-IN"/>
        </w:rPr>
      </w:pPr>
      <w:ins w:id="3880"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81" w:author="Rajiv Bansal" w:date="2019-08-04T14:20:00Z"/>
          <w:rFonts w:eastAsia="Times New Roman" w:cs="Segoe UI"/>
          <w:color w:val="000000"/>
          <w:lang w:eastAsia="en-IN"/>
        </w:rPr>
      </w:pPr>
      <w:ins w:id="3882"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83" w:author="Rajiv Bansal" w:date="2019-08-04T14:20:00Z"/>
          <w:rFonts w:eastAsia="Times New Roman" w:cs="Segoe UI"/>
          <w:color w:val="000000"/>
          <w:lang w:eastAsia="en-IN"/>
        </w:rPr>
      </w:pPr>
      <w:ins w:id="3884"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85" w:author="Rajiv Bansal" w:date="2019-08-04T14:20:00Z"/>
          <w:rFonts w:eastAsia="Times New Roman" w:cs="Segoe UI"/>
          <w:color w:val="000000"/>
          <w:lang w:eastAsia="en-IN"/>
        </w:rPr>
      </w:pPr>
      <w:ins w:id="3886"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87"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w:t>
              </w:r>
              <w:proofErr w:type="gramStart"/>
              <w:r w:rsidRPr="00750FCE">
                <w:rPr>
                  <w:rFonts w:ascii="Courier New" w:eastAsia="Times New Roman" w:hAnsi="Courier New" w:cs="Courier New"/>
                  <w:sz w:val="20"/>
                  <w:szCs w:val="20"/>
                  <w:lang w:eastAsia="en-IN"/>
                </w:rPr>
                <w:t>example.zipkinservice</w:t>
              </w:r>
              <w:proofErr w:type="gramEnd"/>
              <w:r w:rsidRPr="00750FCE">
                <w:rPr>
                  <w:rFonts w:ascii="Courier New" w:eastAsia="Times New Roman" w:hAnsi="Courier New" w:cs="Courier New"/>
                  <w:sz w:val="20"/>
                  <w:szCs w:val="20"/>
                  <w:lang w:eastAsia="en-IN"/>
                </w:rPr>
                <w:t>1;</w:t>
              </w:r>
            </w:ins>
          </w:p>
          <w:p w14:paraId="0F014207"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org.apache</w:t>
              </w:r>
              <w:proofErr w:type="gramEnd"/>
              <w:r w:rsidRPr="00750FCE">
                <w:rPr>
                  <w:rFonts w:ascii="Courier New" w:eastAsia="Times New Roman" w:hAnsi="Courier New" w:cs="Courier New"/>
                  <w:sz w:val="20"/>
                  <w:szCs w:val="20"/>
                  <w:lang w:eastAsia="en-IN"/>
                </w:rPr>
                <w:t>.log4j.Logger;</w:t>
              </w:r>
            </w:ins>
          </w:p>
          <w:p w14:paraId="6EDE30FE"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.boot.autoconfigure.SpringBootApplication;</w:t>
              </w:r>
            </w:ins>
          </w:p>
          <w:p w14:paraId="1A6A7D8D"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org.springframework.web.client</w:t>
              </w:r>
              <w:proofErr w:type="gramEnd"/>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main(</w:t>
              </w:r>
              <w:proofErr w:type="gramEnd"/>
              <w:r w:rsidRPr="00750FCE">
                <w:rPr>
                  <w:rFonts w:ascii="Courier New" w:eastAsia="Times New Roman" w:hAnsi="Courier New" w:cs="Courier New"/>
                  <w:sz w:val="20"/>
                  <w:szCs w:val="20"/>
                  <w:lang w:eastAsia="en-IN"/>
                </w:rPr>
                <w:t xml:space="preserve">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proofErr w:type="spellStart"/>
              <w:proofErr w:type="gram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proofErr w:type="gramEnd"/>
            </w:ins>
          </w:p>
          <w:p w14:paraId="55ED5FF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proofErr w:type="gramStart"/>
              <w:r w:rsidRPr="00750FCE">
                <w:rPr>
                  <w:rFonts w:ascii="Courier New" w:eastAsia="Times New Roman" w:hAnsi="Courier New" w:cs="Courier New"/>
                  <w:sz w:val="20"/>
                  <w:szCs w:val="20"/>
                  <w:lang w:eastAsia="en-IN"/>
                </w:rPr>
                <w:t>ZipkinController.class.getName</w:t>
              </w:r>
              <w:proofErr w:type="spellEnd"/>
              <w:proofErr w:type="gram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74" w:author="Rajiv Bansal" w:date="2019-08-04T14:20:00Z"/>
                <w:rFonts w:ascii="Times New Roman" w:eastAsia="Times New Roman" w:hAnsi="Times New Roman" w:cs="Times New Roman"/>
                <w:lang w:eastAsia="en-IN"/>
              </w:rPr>
            </w:pPr>
            <w:ins w:id="3975"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LOG.info(</w:t>
              </w:r>
              <w:proofErr w:type="gramEnd"/>
              <w:r w:rsidRPr="00750FCE">
                <w:rPr>
                  <w:rFonts w:ascii="Courier New" w:eastAsia="Times New Roman" w:hAnsi="Courier New" w:cs="Courier New"/>
                  <w:sz w:val="20"/>
                  <w:szCs w:val="20"/>
                  <w:lang w:eastAsia="en-IN"/>
                </w:rPr>
                <w:t xml:space="preserve">"Inside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976" w:author="Rajiv Bansal" w:date="2019-08-04T14:20:00Z"/>
                <w:rFonts w:ascii="Times New Roman" w:eastAsia="Times New Roman" w:hAnsi="Times New Roman" w:cs="Times New Roman"/>
                <w:lang w:eastAsia="en-IN"/>
              </w:rPr>
            </w:pPr>
            <w:ins w:id="397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78" w:author="Rajiv Bansal" w:date="2019-08-04T14:20:00Z"/>
                <w:rFonts w:ascii="Times New Roman" w:eastAsia="Times New Roman" w:hAnsi="Times New Roman" w:cs="Times New Roman"/>
                <w:lang w:eastAsia="en-IN"/>
              </w:rPr>
            </w:pPr>
            <w:ins w:id="39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80" w:author="Rajiv Bansal" w:date="2019-08-04T14:20:00Z"/>
                <w:rFonts w:ascii="Times New Roman" w:eastAsia="Times New Roman" w:hAnsi="Times New Roman" w:cs="Times New Roman"/>
                <w:lang w:eastAsia="en-IN"/>
              </w:rPr>
            </w:pPr>
            <w:ins w:id="3981"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w:t>
              </w:r>
              <w:proofErr w:type="gramStart"/>
              <w:r w:rsidRPr="00750FCE">
                <w:rPr>
                  <w:rFonts w:ascii="Courier New" w:eastAsia="Times New Roman" w:hAnsi="Courier New" w:cs="Courier New"/>
                  <w:sz w:val="20"/>
                  <w:szCs w:val="20"/>
                  <w:lang w:eastAsia="en-IN"/>
                </w:rPr>
                <w:t>&gt;(</w:t>
              </w:r>
              <w:proofErr w:type="gramEnd"/>
              <w:r w:rsidRPr="00750FCE">
                <w:rPr>
                  <w:rFonts w:ascii="Courier New" w:eastAsia="Times New Roman" w:hAnsi="Courier New" w:cs="Courier New"/>
                  <w:sz w:val="20"/>
                  <w:szCs w:val="20"/>
                  <w:lang w:eastAsia="en-IN"/>
                </w:rPr>
                <w: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982" w:author="Rajiv Bansal" w:date="2019-08-04T14:20:00Z"/>
                <w:rFonts w:ascii="Times New Roman" w:eastAsia="Times New Roman" w:hAnsi="Times New Roman" w:cs="Times New Roman"/>
                <w:lang w:eastAsia="en-IN"/>
              </w:rPr>
            </w:pPr>
            <w:ins w:id="398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84" w:author="Rajiv Bansal" w:date="2019-08-04T14:20:00Z"/>
                <w:rFonts w:ascii="Times New Roman" w:eastAsia="Times New Roman" w:hAnsi="Times New Roman" w:cs="Times New Roman"/>
                <w:lang w:eastAsia="en-IN"/>
              </w:rPr>
            </w:pPr>
            <w:ins w:id="39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86" w:author="Rajiv Bansal" w:date="2019-08-04T14:20:00Z"/>
                <w:rFonts w:ascii="Times New Roman" w:eastAsia="Times New Roman" w:hAnsi="Times New Roman" w:cs="Times New Roman"/>
                <w:lang w:eastAsia="en-IN"/>
              </w:rPr>
            </w:pPr>
            <w:ins w:id="3987"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88" w:author="Rajiv Bansal" w:date="2019-08-04T14:20:00Z"/>
          <w:rFonts w:ascii="Georgia" w:eastAsia="Times New Roman" w:hAnsi="Georgia"/>
          <w:lang w:eastAsia="en-IN"/>
        </w:rPr>
      </w:pPr>
      <w:ins w:id="3989"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90" w:author="Rajiv Bansal" w:date="2019-08-04T14:20:00Z"/>
          <w:rFonts w:eastAsia="Times New Roman" w:cs="Segoe UI"/>
          <w:color w:val="000000"/>
          <w:lang w:eastAsia="en-IN"/>
        </w:rPr>
      </w:pPr>
      <w:ins w:id="3991" w:author="Rajiv Bansal" w:date="2019-08-04T14:20:00Z">
        <w:r w:rsidRPr="00532C52">
          <w:rPr>
            <w:rFonts w:eastAsia="Times New Roman" w:cs="Segoe UI"/>
            <w:color w:val="000000"/>
            <w:lang w:eastAsia="en-IN"/>
          </w:rPr>
          <w:t xml:space="preserve">As all services will run in a single machine, so we need to run them in different ports.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gramStart"/>
        <w:r w:rsidRPr="00532C52">
          <w:rPr>
            <w:rFonts w:eastAsia="Times New Roman" w:cs="Courier New"/>
            <w:color w:val="FF0779"/>
            <w:sz w:val="21"/>
            <w:szCs w:val="21"/>
            <w:lang w:eastAsia="en-IN"/>
          </w:rPr>
          <w:t>application.properties</w:t>
        </w:r>
        <w:proofErr w:type="gram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92"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93" w:author="Rajiv Bansal" w:date="2019-08-04T14:20:00Z"/>
                <w:rFonts w:eastAsia="Times New Roman" w:cs="Times New Roman"/>
                <w:lang w:eastAsia="en-IN"/>
              </w:rPr>
            </w:pPr>
            <w:proofErr w:type="spellStart"/>
            <w:proofErr w:type="gramStart"/>
            <w:ins w:id="3994" w:author="Rajiv Bansal" w:date="2019-08-04T14:20:00Z">
              <w:r w:rsidRPr="00532C52">
                <w:rPr>
                  <w:rFonts w:eastAsia="Times New Roman" w:cs="Courier New"/>
                  <w:sz w:val="20"/>
                  <w:szCs w:val="20"/>
                  <w:lang w:eastAsia="en-IN"/>
                </w:rPr>
                <w:t>server.port</w:t>
              </w:r>
              <w:proofErr w:type="spellEnd"/>
              <w:proofErr w:type="gram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995" w:author="Rajiv Bansal" w:date="2019-08-04T14:20:00Z"/>
                <w:rFonts w:eastAsia="Times New Roman" w:cs="Times New Roman"/>
                <w:lang w:eastAsia="en-IN"/>
              </w:rPr>
            </w:pPr>
            <w:ins w:id="3996"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97" w:author="Rajiv Bansal" w:date="2019-08-04T14:20:00Z"/>
          <w:rFonts w:eastAsia="Times New Roman" w:cs="Segoe UI"/>
          <w:color w:val="000000"/>
          <w:lang w:eastAsia="en-IN"/>
        </w:rPr>
      </w:pPr>
      <w:proofErr w:type="gramStart"/>
      <w:ins w:id="3998" w:author="Rajiv Bansal" w:date="2019-08-04T14:20:00Z">
        <w:r w:rsidRPr="00532C52">
          <w:rPr>
            <w:rFonts w:eastAsia="Times New Roman" w:cs="Segoe UI"/>
            <w:color w:val="000000"/>
            <w:lang w:eastAsia="en-IN"/>
          </w:rPr>
          <w:t>Similarly</w:t>
        </w:r>
        <w:proofErr w:type="gramEnd"/>
        <w:r w:rsidRPr="00532C52">
          <w:rPr>
            <w:rFonts w:eastAsia="Times New Roman" w:cs="Segoe UI"/>
            <w:color w:val="000000"/>
            <w:lang w:eastAsia="en-IN"/>
          </w:rPr>
          <w:t xml:space="preserve">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99" w:author="Rajiv Bansal" w:date="2019-08-04T14:20:00Z"/>
          <w:rFonts w:eastAsia="Times New Roman" w:cs="Segoe UI"/>
          <w:color w:val="000000"/>
          <w:lang w:eastAsia="en-IN"/>
        </w:rPr>
      </w:pPr>
      <w:proofErr w:type="gramStart"/>
      <w:ins w:id="4000" w:author="Rajiv Bansal" w:date="2019-08-04T14:20:00Z">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4001" w:author="Rajiv Bansal" w:date="2019-08-04T14:20:00Z"/>
          <w:rFonts w:eastAsiaTheme="majorEastAsia" w:cstheme="majorBidi"/>
          <w:b/>
          <w:color w:val="2F5496" w:themeColor="accent1" w:themeShade="BF"/>
          <w:sz w:val="32"/>
          <w:szCs w:val="32"/>
        </w:rPr>
      </w:pPr>
      <w:ins w:id="4002" w:author="Rajiv Bansal" w:date="2019-08-04T14:20:00Z">
        <w:r>
          <w:br w:type="page"/>
        </w:r>
        <w:r>
          <w:rPr>
            <w:b/>
          </w:rPr>
          <w:lastRenderedPageBreak/>
          <w:br w:type="page"/>
        </w:r>
      </w:ins>
    </w:p>
    <w:p w14:paraId="1F35FF71" w14:textId="5D8DAA97" w:rsidR="00EC6599" w:rsidRPr="00B174F7" w:rsidRDefault="00D65BB8">
      <w:pPr>
        <w:pStyle w:val="Heading4"/>
        <w:rPr>
          <w:ins w:id="4003" w:author="Rajiv Bansal" w:date="2019-08-04T14:27:00Z"/>
          <w:rFonts w:ascii="Georgia" w:hAnsi="Georgia"/>
          <w:b/>
          <w:bCs/>
          <w:spacing w:val="-1"/>
          <w:rPrChange w:id="4004" w:author="Rajiv Bansal" w:date="2019-08-04T14:29:00Z">
            <w:rPr>
              <w:ins w:id="4005" w:author="Rajiv Bansal" w:date="2019-08-04T14:27:00Z"/>
              <w:rFonts w:ascii="Georgia" w:hAnsi="Georgia"/>
              <w:spacing w:val="-1"/>
            </w:rPr>
          </w:rPrChange>
        </w:rPr>
        <w:pPrChange w:id="4006" w:author="Rajiv Bansal" w:date="2019-08-04T14:28:00Z">
          <w:pPr>
            <w:pStyle w:val="graf"/>
            <w:numPr>
              <w:ilvl w:val="1"/>
              <w:numId w:val="27"/>
            </w:numPr>
            <w:shd w:val="clear" w:color="auto" w:fill="FFFFFF"/>
            <w:spacing w:before="120" w:beforeAutospacing="0" w:after="0" w:afterAutospacing="0"/>
            <w:ind w:left="1080" w:hanging="360"/>
            <w:jc w:val="both"/>
          </w:pPr>
        </w:pPrChange>
      </w:pPr>
      <w:ins w:id="4007" w:author="Rajiv Bansal" w:date="2019-08-04T14:28:00Z">
        <w:r w:rsidRPr="00B174F7">
          <w:rPr>
            <w:rStyle w:val="Strong"/>
            <w:rFonts w:ascii="Georgia" w:hAnsi="Georgia" w:cs="Lucida Sans Unicode"/>
            <w:i w:val="0"/>
            <w:iCs w:val="0"/>
            <w:spacing w:val="-3"/>
            <w:rPrChange w:id="4008" w:author="Rajiv Bansal" w:date="2019-08-04T14:29:00Z">
              <w:rPr>
                <w:rStyle w:val="Strong"/>
                <w:rFonts w:ascii="Georgia" w:hAnsi="Georgia" w:cs="Lucida Sans Unicode"/>
                <w:spacing w:val="-3"/>
              </w:rPr>
            </w:rPrChange>
          </w:rPr>
          <w:lastRenderedPageBreak/>
          <w:t>ELK</w:t>
        </w:r>
      </w:ins>
      <w:ins w:id="4009" w:author="Rajiv Bansal" w:date="2019-08-04T14:27:00Z">
        <w:r w:rsidR="00EC6599" w:rsidRPr="00B174F7">
          <w:rPr>
            <w:rFonts w:ascii="Georgia" w:hAnsi="Georgia"/>
            <w:b/>
            <w:bCs/>
            <w:i w:val="0"/>
            <w:iCs w:val="0"/>
            <w:spacing w:val="-1"/>
            <w:rPrChange w:id="4010"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4011"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4012"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4013"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14"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15" w:author="Rajiv Bansal" w:date="2019-08-04T14:29:00Z">
              <w:rPr>
                <w:rFonts w:ascii="Georgia" w:hAnsi="Georgia"/>
                <w:i/>
                <w:iCs/>
                <w:spacing w:val="-1"/>
              </w:rPr>
            </w:rPrChange>
          </w:rPr>
          <w:fldChar w:fldCharType="end"/>
        </w:r>
      </w:ins>
    </w:p>
    <w:p w14:paraId="1ED5EF70" w14:textId="4076E02C" w:rsidR="009054F3" w:rsidRDefault="009054F3" w:rsidP="009054F3">
      <w:pPr>
        <w:rPr>
          <w:ins w:id="4016" w:author="Rajiv Bansal" w:date="2019-08-04T14:29:00Z"/>
          <w:rFonts w:ascii="Times New Roman" w:hAnsi="Times New Roman" w:cs="Times New Roman"/>
        </w:rPr>
      </w:pPr>
    </w:p>
    <w:p w14:paraId="104F5C94" w14:textId="5496536A" w:rsidR="009054F3" w:rsidRDefault="009054F3" w:rsidP="009054F3">
      <w:pPr>
        <w:rPr>
          <w:ins w:id="4017" w:author="Rajiv Bansal" w:date="2019-08-04T14:29:00Z"/>
        </w:rPr>
      </w:pPr>
      <w:ins w:id="4018"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19" w:author="Rajiv Bansal" w:date="2019-08-04T14:29:00Z"/>
          <w:rFonts w:ascii="Georgia" w:hAnsi="Georgia"/>
          <w:spacing w:val="-1"/>
          <w:sz w:val="32"/>
          <w:szCs w:val="32"/>
        </w:rPr>
      </w:pPr>
      <w:ins w:id="4020"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4021" w:author="Rajiv Bansal" w:date="2019-08-04T14:29:00Z"/>
          <w:rFonts w:ascii="Georgia" w:hAnsi="Georgia"/>
          <w:spacing w:val="-1"/>
          <w:sz w:val="32"/>
          <w:szCs w:val="32"/>
        </w:rPr>
      </w:pPr>
      <w:ins w:id="4022"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23" w:author="Rajiv Bansal" w:date="2019-08-04T14:29:00Z"/>
          <w:rFonts w:ascii="Georgia" w:hAnsi="Georgia"/>
          <w:spacing w:val="-1"/>
          <w:sz w:val="32"/>
          <w:szCs w:val="32"/>
        </w:rPr>
      </w:pPr>
      <w:ins w:id="4024"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25" w:author="Rajiv Bansal" w:date="2019-08-04T14:29:00Z"/>
          <w:rFonts w:ascii="Georgia" w:hAnsi="Georgia"/>
          <w:spacing w:val="-1"/>
          <w:sz w:val="32"/>
          <w:szCs w:val="32"/>
        </w:rPr>
      </w:pPr>
      <w:ins w:id="4026"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27" w:author="Rajiv Bansal" w:date="2019-08-04T14:29:00Z"/>
          <w:rFonts w:ascii="Times New Roman" w:hAnsi="Times New Roman"/>
        </w:rPr>
      </w:pPr>
    </w:p>
    <w:p w14:paraId="5C383EFE" w14:textId="3962310F" w:rsidR="009054F3" w:rsidRDefault="009054F3" w:rsidP="009054F3">
      <w:pPr>
        <w:rPr>
          <w:ins w:id="4028" w:author="Rajiv Bansal" w:date="2019-08-04T14:29:00Z"/>
        </w:rPr>
      </w:pPr>
      <w:ins w:id="4029"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30" w:author="Rajiv Bansal" w:date="2019-08-04T14:29:00Z"/>
          <w:rFonts w:ascii="Lucida Sans Unicode" w:hAnsi="Lucida Sans Unicode" w:cs="Lucida Sans Unicode"/>
          <w:spacing w:val="-5"/>
          <w:sz w:val="51"/>
          <w:szCs w:val="51"/>
        </w:rPr>
        <w:pPrChange w:id="4031" w:author="Rajiv Bansal" w:date="2019-08-04T14:30:00Z">
          <w:pPr>
            <w:pStyle w:val="Heading1"/>
            <w:shd w:val="clear" w:color="auto" w:fill="FFFFFF"/>
            <w:spacing w:before="300"/>
          </w:pPr>
        </w:pPrChange>
      </w:pPr>
      <w:ins w:id="4032"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33" w:author="Rajiv Bansal" w:date="2019-08-04T14:29:00Z"/>
          <w:rFonts w:ascii="Lucida Sans Unicode" w:hAnsi="Lucida Sans Unicode" w:cs="Lucida Sans Unicode"/>
          <w:spacing w:val="-5"/>
          <w:sz w:val="39"/>
          <w:szCs w:val="39"/>
        </w:rPr>
        <w:pPrChange w:id="4034" w:author="Rajiv Bansal" w:date="2019-08-04T14:30:00Z">
          <w:pPr>
            <w:pStyle w:val="Heading2"/>
            <w:shd w:val="clear" w:color="auto" w:fill="FFFFFF"/>
            <w:spacing w:before="413"/>
          </w:pPr>
        </w:pPrChange>
      </w:pPr>
      <w:ins w:id="4035"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36" w:author="Rajiv Bansal" w:date="2019-08-04T14:29:00Z"/>
          <w:rFonts w:ascii="Georgia" w:hAnsi="Georgia" w:cs="Segoe UI"/>
          <w:spacing w:val="-1"/>
          <w:sz w:val="32"/>
          <w:szCs w:val="32"/>
        </w:rPr>
      </w:pPr>
      <w:ins w:id="4037"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38" w:author="Rajiv Bansal" w:date="2019-08-04T14:29:00Z"/>
          <w:rFonts w:ascii="Georgia" w:hAnsi="Georgia" w:cs="Segoe UI"/>
          <w:spacing w:val="-1"/>
          <w:sz w:val="32"/>
          <w:szCs w:val="32"/>
        </w:rPr>
      </w:pPr>
      <w:ins w:id="4039"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40" w:author="Rajiv Bansal" w:date="2019-08-04T14:29:00Z"/>
        </w:rPr>
      </w:pPr>
      <w:proofErr w:type="spellStart"/>
      <w:ins w:id="4041"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42" w:author="Rajiv Bansal" w:date="2019-08-04T14:29:00Z"/>
          <w:rFonts w:ascii="Lucida Sans Unicode" w:hAnsi="Lucida Sans Unicode" w:cs="Lucida Sans Unicode"/>
          <w:spacing w:val="-5"/>
          <w:sz w:val="39"/>
          <w:szCs w:val="39"/>
        </w:rPr>
        <w:pPrChange w:id="4043" w:author="Rajiv Bansal" w:date="2019-08-04T14:30:00Z">
          <w:pPr>
            <w:pStyle w:val="Heading2"/>
            <w:shd w:val="clear" w:color="auto" w:fill="FFFFFF"/>
            <w:spacing w:before="413"/>
          </w:pPr>
        </w:pPrChange>
      </w:pPr>
      <w:ins w:id="4044"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47" w:author="Rajiv Bansal" w:date="2019-08-04T14:29:00Z"/>
          <w:rFonts w:ascii="Georgia" w:hAnsi="Georgia"/>
          <w:spacing w:val="-1"/>
          <w:sz w:val="32"/>
          <w:szCs w:val="32"/>
        </w:rPr>
      </w:pPr>
      <w:ins w:id="4048"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4049" w:author="Rajiv Bansal" w:date="2019-08-04T14:29:00Z"/>
        </w:rPr>
      </w:pPr>
      <w:ins w:id="4050"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51" w:author="Rajiv Bansal" w:date="2019-08-04T14:29:00Z"/>
          <w:rFonts w:ascii="Georgia" w:hAnsi="Georgia"/>
          <w:spacing w:val="-1"/>
          <w:sz w:val="32"/>
          <w:szCs w:val="32"/>
        </w:rPr>
      </w:pPr>
      <w:ins w:id="4052"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 xml:space="preserve">Filter section contains plugins that perform intermediary processing on </w:t>
        </w:r>
        <w:proofErr w:type="gramStart"/>
        <w:r>
          <w:rPr>
            <w:rFonts w:ascii="Georgia" w:hAnsi="Georgia"/>
            <w:spacing w:val="-1"/>
            <w:sz w:val="32"/>
            <w:szCs w:val="32"/>
          </w:rPr>
          <w:t>an a</w:t>
        </w:r>
        <w:proofErr w:type="gramEnd"/>
        <w:r>
          <w:rPr>
            <w:rFonts w:ascii="Georgia" w:hAnsi="Georgia"/>
            <w:spacing w:val="-1"/>
            <w:sz w:val="32"/>
            <w:szCs w:val="32"/>
          </w:rPr>
          <w:t xml:space="preserve">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61" w:author="Rajiv Bansal" w:date="2019-08-04T14:29:00Z"/>
          <w:rFonts w:ascii="Georgia" w:hAnsi="Georgia" w:cs="Segoe UI"/>
          <w:spacing w:val="-1"/>
          <w:sz w:val="32"/>
          <w:szCs w:val="32"/>
        </w:rPr>
      </w:pPr>
      <w:ins w:id="4062"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63" w:author="Rajiv Bansal" w:date="2019-08-04T14:29:00Z"/>
          <w:rFonts w:ascii="Georgia" w:hAnsi="Georgia" w:cs="Segoe UI"/>
          <w:spacing w:val="-1"/>
          <w:sz w:val="32"/>
          <w:szCs w:val="32"/>
        </w:rPr>
      </w:pPr>
      <w:ins w:id="4064"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65" w:author="Rajiv Bansal" w:date="2019-08-04T14:29:00Z"/>
          <w:rFonts w:ascii="Georgia" w:hAnsi="Georgia" w:cs="Segoe UI"/>
          <w:spacing w:val="-1"/>
          <w:sz w:val="32"/>
          <w:szCs w:val="32"/>
        </w:rPr>
      </w:pPr>
      <w:ins w:id="4066" w:author="Rajiv Bansal" w:date="2019-08-04T14:29:00Z">
        <w:r>
          <w:rPr>
            <w:rFonts w:ascii="Georgia" w:hAnsi="Georgia" w:cs="Segoe UI"/>
            <w:spacing w:val="-1"/>
            <w:sz w:val="32"/>
            <w:szCs w:val="32"/>
          </w:rPr>
          <w:t xml:space="preserve">Specified timestamp field and format — Kibana will use that later for </w:t>
        </w:r>
        <w:proofErr w:type="gramStart"/>
        <w:r>
          <w:rPr>
            <w:rFonts w:ascii="Georgia" w:hAnsi="Georgia" w:cs="Segoe UI"/>
            <w:spacing w:val="-1"/>
            <w:sz w:val="32"/>
            <w:szCs w:val="32"/>
          </w:rPr>
          <w:t>time based</w:t>
        </w:r>
        <w:proofErr w:type="gramEnd"/>
        <w:r>
          <w:rPr>
            <w:rFonts w:ascii="Georgia" w:hAnsi="Georgia" w:cs="Segoe UI"/>
            <w:spacing w:val="-1"/>
            <w:sz w:val="32"/>
            <w:szCs w:val="32"/>
          </w:rPr>
          <w:t xml:space="preserve"> searches.</w:t>
        </w:r>
      </w:ins>
    </w:p>
    <w:p w14:paraId="7014D198" w14:textId="77777777" w:rsidR="009054F3" w:rsidRDefault="009054F3" w:rsidP="009054F3">
      <w:pPr>
        <w:pStyle w:val="ln"/>
        <w:shd w:val="clear" w:color="auto" w:fill="FFFFFF"/>
        <w:spacing w:before="480" w:beforeAutospacing="0" w:after="0" w:afterAutospacing="0"/>
        <w:rPr>
          <w:ins w:id="4067" w:author="Rajiv Bansal" w:date="2019-08-04T14:29:00Z"/>
          <w:rFonts w:ascii="Georgia" w:hAnsi="Georgia"/>
          <w:spacing w:val="-1"/>
          <w:sz w:val="32"/>
          <w:szCs w:val="32"/>
        </w:rPr>
      </w:pPr>
      <w:ins w:id="4068"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69" w:author="Rajiv Bansal" w:date="2019-08-04T14:29:00Z"/>
        </w:rPr>
      </w:pPr>
      <w:ins w:id="4070"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w:t>
        </w:r>
        <w:proofErr w:type="gramStart"/>
        <w:r>
          <w:rPr>
            <w:rStyle w:val="ok"/>
            <w:spacing w:val="-5"/>
            <w:sz w:val="24"/>
            <w:szCs w:val="24"/>
          </w:rPr>
          <w:t>" ]</w:t>
        </w:r>
        <w:proofErr w:type="gramEnd"/>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71" w:author="Rajiv Bansal" w:date="2019-08-04T14:29:00Z"/>
          <w:rFonts w:ascii="Georgia" w:hAnsi="Georgia"/>
          <w:spacing w:val="-1"/>
          <w:sz w:val="32"/>
          <w:szCs w:val="32"/>
        </w:rPr>
      </w:pPr>
      <w:ins w:id="4072"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73" w:author="Rajiv Bansal" w:date="2019-08-04T14:29:00Z"/>
          <w:rFonts w:ascii="Georgia" w:hAnsi="Georgia"/>
          <w:spacing w:val="-1"/>
          <w:sz w:val="32"/>
          <w:szCs w:val="32"/>
        </w:rPr>
      </w:pPr>
      <w:ins w:id="4074"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75" w:author="Rajiv Bansal" w:date="2019-08-04T14:29:00Z"/>
          <w:rFonts w:ascii="Georgia" w:hAnsi="Georgia"/>
          <w:spacing w:val="-1"/>
          <w:sz w:val="32"/>
          <w:szCs w:val="32"/>
        </w:rPr>
      </w:pPr>
      <w:ins w:id="4076"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77" w:author="Rajiv Bansal" w:date="2019-08-04T14:29:00Z"/>
        </w:rPr>
      </w:pPr>
      <w:ins w:id="4078"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79" w:author="Rajiv Bansal" w:date="2019-08-04T14:29:00Z"/>
          <w:rFonts w:ascii="Georgia" w:hAnsi="Georgia"/>
          <w:spacing w:val="-1"/>
          <w:sz w:val="32"/>
          <w:szCs w:val="32"/>
        </w:rPr>
      </w:pPr>
      <w:ins w:id="4080"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81" w:author="Rajiv Bansal" w:date="2019-08-04T14:29:00Z"/>
        </w:rPr>
      </w:pPr>
      <w:ins w:id="4082"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4083" w:author="Rajiv Bansal" w:date="2019-08-04T14:29:00Z"/>
          <w:rFonts w:ascii="Georgia" w:hAnsi="Georgia"/>
          <w:spacing w:val="-1"/>
          <w:sz w:val="32"/>
          <w:szCs w:val="32"/>
        </w:rPr>
      </w:pPr>
      <w:ins w:id="4084"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85" w:author="Rajiv Bansal" w:date="2019-08-04T14:29:00Z"/>
          <w:rFonts w:ascii="Lucida Sans Unicode" w:hAnsi="Lucida Sans Unicode" w:cs="Lucida Sans Unicode"/>
          <w:spacing w:val="-5"/>
          <w:sz w:val="51"/>
          <w:szCs w:val="51"/>
        </w:rPr>
        <w:pPrChange w:id="4086" w:author="Rajiv Bansal" w:date="2019-08-04T14:33:00Z">
          <w:pPr>
            <w:pStyle w:val="Heading1"/>
            <w:shd w:val="clear" w:color="auto" w:fill="FFFFFF"/>
            <w:spacing w:before="468"/>
          </w:pPr>
        </w:pPrChange>
      </w:pPr>
      <w:ins w:id="4087"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88" w:author="Rajiv Bansal" w:date="2019-08-04T14:29:00Z"/>
          <w:rFonts w:ascii="Georgia" w:hAnsi="Georgia" w:cs="Segoe UI"/>
          <w:spacing w:val="-1"/>
          <w:sz w:val="32"/>
          <w:szCs w:val="32"/>
        </w:rPr>
      </w:pPr>
      <w:ins w:id="4089"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90" w:author="Rajiv Bansal" w:date="2019-08-04T14:29:00Z"/>
          <w:rFonts w:ascii="Georgia" w:hAnsi="Georgia" w:cs="Segoe UI"/>
          <w:spacing w:val="-1"/>
          <w:sz w:val="32"/>
          <w:szCs w:val="32"/>
        </w:rPr>
      </w:pPr>
      <w:ins w:id="4091"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92" w:author="Rajiv Bansal" w:date="2019-08-04T14:29:00Z"/>
          <w:rFonts w:ascii="Georgia" w:hAnsi="Georgia" w:cs="Segoe UI"/>
          <w:spacing w:val="-1"/>
          <w:sz w:val="32"/>
          <w:szCs w:val="32"/>
        </w:rPr>
      </w:pPr>
      <w:ins w:id="4093"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94" w:author="Rajiv Bansal" w:date="2019-08-04T14:29:00Z"/>
          <w:rFonts w:ascii="Georgia" w:hAnsi="Georgia" w:cs="Segoe UI"/>
          <w:spacing w:val="-1"/>
          <w:sz w:val="32"/>
          <w:szCs w:val="32"/>
        </w:rPr>
      </w:pPr>
      <w:ins w:id="4095"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96" w:author="Rajiv Bansal" w:date="2019-08-04T14:29:00Z"/>
          <w:rFonts w:ascii="Georgia" w:hAnsi="Georgia"/>
          <w:spacing w:val="-1"/>
          <w:sz w:val="32"/>
          <w:szCs w:val="32"/>
        </w:rPr>
      </w:pPr>
      <w:ins w:id="4097"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98" w:author="Rajiv Bansal" w:date="2019-08-04T14:31:00Z"/>
          <w:rStyle w:val="ok"/>
          <w:spacing w:val="-5"/>
          <w:sz w:val="24"/>
          <w:szCs w:val="24"/>
        </w:rPr>
      </w:pPr>
      <w:proofErr w:type="spellStart"/>
      <w:ins w:id="4099" w:author="Rajiv Bansal" w:date="2019-08-04T14:29:00Z">
        <w:r>
          <w:rPr>
            <w:rStyle w:val="ok"/>
            <w:spacing w:val="-5"/>
            <w:sz w:val="24"/>
            <w:szCs w:val="24"/>
          </w:rPr>
          <w:t>wget</w:t>
        </w:r>
        <w:proofErr w:type="spellEnd"/>
        <w:r>
          <w:rPr>
            <w:rStyle w:val="ok"/>
            <w:spacing w:val="-5"/>
            <w:sz w:val="24"/>
            <w:szCs w:val="24"/>
          </w:rPr>
          <w:t xml:space="preserve"> </w:t>
        </w:r>
      </w:ins>
      <w:ins w:id="4100"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101" w:author="Rajiv Bansal" w:date="2019-08-04T14:29:00Z">
        <w:r w:rsidR="00052EFA">
          <w:rPr>
            <w:rStyle w:val="ok"/>
            <w:spacing w:val="-5"/>
            <w:sz w:val="24"/>
            <w:szCs w:val="24"/>
          </w:rPr>
          <w:instrText>https://artifacts.elastic.co/downloads/elasticsearch/elasticsearch-5.1.1.zip</w:instrText>
        </w:r>
      </w:ins>
      <w:ins w:id="4102"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103" w:author="Rajiv Bansal" w:date="2019-08-04T14:29:00Z">
        <w:r w:rsidR="00052EFA" w:rsidRPr="003E7307">
          <w:rPr>
            <w:rStyle w:val="Hyperlink"/>
            <w:spacing w:val="-5"/>
            <w:sz w:val="24"/>
            <w:szCs w:val="24"/>
          </w:rPr>
          <w:t>https://artifacts.elastic.co/downloads/elasticsearch/elasticsearch-5.1.1.zip</w:t>
        </w:r>
      </w:ins>
      <w:ins w:id="4104"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105" w:author="Rajiv Bansal" w:date="2019-08-04T14:29:00Z"/>
        </w:rPr>
      </w:pPr>
      <w:ins w:id="4106"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4107" w:author="Rajiv Bansal" w:date="2019-08-04T14:29:00Z"/>
          <w:rFonts w:ascii="Georgia" w:hAnsi="Georgia"/>
          <w:spacing w:val="-1"/>
          <w:sz w:val="32"/>
          <w:szCs w:val="32"/>
        </w:rPr>
      </w:pPr>
      <w:ins w:id="4108"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109" w:author="Rajiv Bansal" w:date="2019-08-04T14:29:00Z"/>
        </w:rPr>
      </w:pPr>
      <w:ins w:id="4110"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111" w:author="Rajiv Bansal" w:date="2019-08-04T14:29:00Z"/>
          <w:rFonts w:ascii="Georgia" w:hAnsi="Georgia"/>
          <w:spacing w:val="-1"/>
          <w:sz w:val="32"/>
          <w:szCs w:val="32"/>
        </w:rPr>
      </w:pPr>
      <w:ins w:id="4112"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113" w:author="Rajiv Bansal" w:date="2019-08-04T14:29:00Z"/>
          <w:rFonts w:ascii="Times New Roman" w:hAnsi="Times New Roman"/>
        </w:rPr>
      </w:pPr>
    </w:p>
    <w:p w14:paraId="6A06BDDF" w14:textId="2591C989" w:rsidR="009054F3" w:rsidRDefault="009054F3" w:rsidP="009054F3">
      <w:pPr>
        <w:rPr>
          <w:ins w:id="4114" w:author="Rajiv Bansal" w:date="2019-08-04T14:29:00Z"/>
        </w:rPr>
      </w:pPr>
      <w:ins w:id="4115"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16" w:author="Rajiv Bansal" w:date="2019-08-04T14:29:00Z"/>
          <w:rFonts w:ascii="Lucida Sans Unicode" w:hAnsi="Lucida Sans Unicode" w:cs="Lucida Sans Unicode"/>
          <w:spacing w:val="-5"/>
          <w:sz w:val="51"/>
          <w:szCs w:val="51"/>
        </w:rPr>
        <w:pPrChange w:id="4117" w:author="Rajiv Bansal" w:date="2019-08-04T14:33:00Z">
          <w:pPr>
            <w:pStyle w:val="Heading1"/>
            <w:shd w:val="clear" w:color="auto" w:fill="FFFFFF"/>
            <w:spacing w:before="300"/>
          </w:pPr>
        </w:pPrChange>
      </w:pPr>
      <w:ins w:id="4118"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19" w:author="Rajiv Bansal" w:date="2019-08-04T14:29:00Z"/>
          <w:rFonts w:ascii="Georgia" w:hAnsi="Georgia" w:cs="Segoe UI"/>
          <w:spacing w:val="-1"/>
          <w:sz w:val="32"/>
          <w:szCs w:val="32"/>
        </w:rPr>
      </w:pPr>
      <w:ins w:id="4120"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21" w:author="Rajiv Bansal" w:date="2019-08-04T14:29:00Z"/>
          <w:rFonts w:ascii="Georgia" w:hAnsi="Georgia" w:cs="Segoe UI"/>
          <w:spacing w:val="-1"/>
          <w:sz w:val="32"/>
          <w:szCs w:val="32"/>
        </w:rPr>
      </w:pPr>
      <w:ins w:id="4122"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23" w:author="Rajiv Bansal" w:date="2019-08-04T14:29:00Z"/>
          <w:rFonts w:ascii="Georgia" w:hAnsi="Georgia" w:cs="Segoe UI"/>
          <w:spacing w:val="-1"/>
          <w:sz w:val="32"/>
          <w:szCs w:val="32"/>
        </w:rPr>
      </w:pPr>
      <w:ins w:id="4124"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4129" w:author="Rajiv Bansal" w:date="2019-08-04T14:29:00Z"/>
          <w:rFonts w:ascii="Georgia" w:hAnsi="Georgia"/>
          <w:spacing w:val="-1"/>
          <w:sz w:val="32"/>
          <w:szCs w:val="32"/>
        </w:rPr>
      </w:pPr>
      <w:ins w:id="4130"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31" w:author="Rajiv Bansal" w:date="2019-08-04T14:29:00Z"/>
        </w:rPr>
      </w:pPr>
      <w:proofErr w:type="spellStart"/>
      <w:ins w:id="4132"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4133" w:author="Rajiv Bansal" w:date="2019-08-04T14:29:00Z"/>
          <w:rFonts w:ascii="Georgia" w:hAnsi="Georgia"/>
          <w:spacing w:val="-1"/>
          <w:sz w:val="32"/>
          <w:szCs w:val="32"/>
        </w:rPr>
      </w:pPr>
      <w:ins w:id="4134"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35" w:author="Rajiv Bansal" w:date="2019-08-04T14:29:00Z"/>
        </w:rPr>
      </w:pPr>
      <w:ins w:id="4136"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37" w:author="Rajiv Bansal" w:date="2019-08-04T14:29:00Z"/>
          <w:rFonts w:ascii="Georgia" w:hAnsi="Georgia"/>
          <w:spacing w:val="-1"/>
          <w:sz w:val="32"/>
          <w:szCs w:val="32"/>
        </w:rPr>
      </w:pPr>
      <w:ins w:id="4138"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39" w:author="Rajiv Bansal" w:date="2019-08-04T14:29:00Z"/>
          <w:rFonts w:ascii="Georgia" w:hAnsi="Georgia" w:cs="Segoe UI"/>
          <w:spacing w:val="-1"/>
          <w:sz w:val="32"/>
          <w:szCs w:val="32"/>
        </w:rPr>
      </w:pPr>
      <w:ins w:id="4140"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41" w:author="Rajiv Bansal" w:date="2019-08-04T14:29:00Z"/>
          <w:rFonts w:ascii="Georgia" w:hAnsi="Georgia" w:cs="Segoe UI"/>
          <w:spacing w:val="-1"/>
          <w:sz w:val="32"/>
          <w:szCs w:val="32"/>
        </w:rPr>
      </w:pPr>
      <w:ins w:id="4142"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43" w:author="Rajiv Bansal" w:date="2019-08-04T14:29:00Z"/>
          <w:rFonts w:ascii="Georgia" w:hAnsi="Georgia" w:cs="Segoe UI"/>
          <w:spacing w:val="-1"/>
          <w:sz w:val="32"/>
          <w:szCs w:val="32"/>
        </w:rPr>
      </w:pPr>
      <w:ins w:id="4144"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45" w:author="Rajiv Bansal" w:date="2019-08-04T14:29:00Z"/>
          <w:rFonts w:ascii="Georgia" w:hAnsi="Georgia" w:cs="Segoe UI"/>
          <w:spacing w:val="-1"/>
          <w:sz w:val="32"/>
          <w:szCs w:val="32"/>
        </w:rPr>
      </w:pPr>
      <w:ins w:id="4146"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47" w:author="Rajiv Bansal" w:date="2019-08-04T14:29:00Z"/>
          <w:rFonts w:ascii="Georgia" w:hAnsi="Georgia" w:cs="Segoe UI"/>
          <w:spacing w:val="-1"/>
          <w:sz w:val="32"/>
          <w:szCs w:val="32"/>
        </w:rPr>
      </w:pPr>
      <w:ins w:id="4148"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49" w:author="Rajiv Bansal" w:date="2019-08-04T14:29:00Z"/>
          <w:rFonts w:ascii="Times New Roman" w:hAnsi="Times New Roman" w:cs="Times New Roman"/>
        </w:rPr>
      </w:pPr>
    </w:p>
    <w:p w14:paraId="520661B6" w14:textId="0C9833F9" w:rsidR="009054F3" w:rsidRDefault="009054F3" w:rsidP="009054F3">
      <w:pPr>
        <w:rPr>
          <w:ins w:id="4150" w:author="Rajiv Bansal" w:date="2019-08-04T14:29:00Z"/>
        </w:rPr>
      </w:pPr>
      <w:ins w:id="4151"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52" w:author="Rajiv Bansal" w:date="2019-08-04T14:29:00Z"/>
          <w:rFonts w:ascii="Lucida Sans Unicode" w:hAnsi="Lucida Sans Unicode" w:cs="Lucida Sans Unicode"/>
          <w:spacing w:val="-5"/>
          <w:sz w:val="51"/>
          <w:szCs w:val="51"/>
        </w:rPr>
        <w:pPrChange w:id="4153" w:author="Rajiv Bansal" w:date="2019-08-04T14:33:00Z">
          <w:pPr>
            <w:pStyle w:val="Heading1"/>
            <w:shd w:val="clear" w:color="auto" w:fill="FFFFFF"/>
            <w:spacing w:before="300"/>
          </w:pPr>
        </w:pPrChange>
      </w:pPr>
      <w:ins w:id="4154"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55" w:author="Rajiv Bansal" w:date="2019-08-04T14:29:00Z"/>
          <w:rFonts w:ascii="Georgia" w:hAnsi="Georgia"/>
          <w:spacing w:val="-1"/>
          <w:sz w:val="32"/>
          <w:szCs w:val="32"/>
        </w:rPr>
      </w:pPr>
      <w:ins w:id="4156"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57" w:author="Rajiv Bansal" w:date="2019-08-04T14:29:00Z"/>
        </w:rPr>
      </w:pPr>
      <w:ins w:id="4158"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59" w:author="Rajiv Bansal" w:date="2019-08-04T14:29:00Z"/>
          <w:rFonts w:ascii="Georgia" w:hAnsi="Georgia"/>
          <w:spacing w:val="-1"/>
          <w:sz w:val="32"/>
          <w:szCs w:val="32"/>
        </w:rPr>
      </w:pPr>
      <w:ins w:id="4160"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61" w:author="Rajiv Bansal" w:date="2019-08-04T14:29:00Z"/>
          <w:b/>
        </w:rPr>
      </w:pPr>
      <w:ins w:id="4162"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63" w:author="Rajiv Bansal" w:date="2019-11-29T08:57:00Z"/>
          <w:b/>
          <w:rPrChange w:id="4164" w:author="Rajiv Bansal" w:date="2019-11-29T08:57:00Z">
            <w:rPr>
              <w:ins w:id="4165"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66" w:author="Rajiv Bansal" w:date="2019-11-29T09:12:00Z"/>
        </w:rPr>
        <w:pPrChange w:id="4167" w:author="Rajiv Bansal" w:date="2019-11-29T09:10:00Z">
          <w:pPr/>
        </w:pPrChange>
      </w:pPr>
      <w:ins w:id="4168" w:author="Rajiv Bansal" w:date="2019-11-29T08:58:00Z">
        <w:r w:rsidRPr="002D70D5">
          <w:rPr>
            <w:b/>
          </w:rPr>
          <w:t>gateway-service</w:t>
        </w:r>
      </w:ins>
      <w:ins w:id="4169"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70" w:author="Rajiv Bansal" w:date="2019-11-24T12:56:00Z"/>
          <w:b/>
        </w:rPr>
      </w:pPr>
      <w:moveToRangeStart w:id="4171" w:author="Rajiv Bansal" w:date="2019-11-24T12:56:00Z" w:name="move25492617"/>
      <w:moveTo w:id="4172" w:author="Rajiv Bansal" w:date="2019-11-24T12:56:00Z">
        <w:r w:rsidRPr="006350C6">
          <w:rPr>
            <w:b/>
          </w:rPr>
          <w:t xml:space="preserve">user-mgmt-service: </w:t>
        </w:r>
      </w:moveTo>
    </w:p>
    <w:moveToRangeEnd w:id="4171"/>
    <w:p w14:paraId="71CFFF36" w14:textId="3E704BDE" w:rsidR="00BB4BB4" w:rsidRPr="006350C6" w:rsidDel="00BB4BB4" w:rsidRDefault="00BB4BB4" w:rsidP="006350C6">
      <w:pPr>
        <w:pStyle w:val="ListParagraph"/>
        <w:numPr>
          <w:ilvl w:val="0"/>
          <w:numId w:val="18"/>
        </w:numPr>
        <w:jc w:val="both"/>
        <w:rPr>
          <w:del w:id="4173"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74" w:author="Rajiv Bansal" w:date="2019-11-24T12:56:00Z"/>
          <w:b/>
        </w:rPr>
      </w:pPr>
      <w:moveFromRangeStart w:id="4175" w:author="Rajiv Bansal" w:date="2019-11-24T12:56:00Z" w:name="move25492617"/>
      <w:moveFrom w:id="4176"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75"/>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77" w:author="rkbansal" w:date="2020-04-26T16:21:00Z"/>
          <w:rFonts w:ascii="Georgia" w:hAnsi="Georgia"/>
          <w:b/>
          <w:sz w:val="28"/>
          <w:szCs w:val="24"/>
        </w:rPr>
      </w:pPr>
      <w:ins w:id="4178"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79" w:author="rkbansal" w:date="2020-04-28T00:34:00Z"/>
        </w:rPr>
      </w:pPr>
      <w:ins w:id="4180" w:author="rkbansal" w:date="2020-04-26T16:21:00Z">
        <w:r w:rsidRPr="006350C6">
          <w:t xml:space="preserve">This application is </w:t>
        </w:r>
      </w:ins>
      <w:ins w:id="4181" w:author="rkbansal" w:date="2020-04-28T00:34:00Z">
        <w:r w:rsidR="004C17AA">
          <w:t>used to</w:t>
        </w:r>
        <w:r w:rsidR="004C17AA" w:rsidRPr="004C17AA">
          <w:rPr>
            <w:rPrChange w:id="4182"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83"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84" w:author="rkbansal" w:date="2020-04-28T00:35:00Z"/>
        </w:rPr>
      </w:pPr>
      <w:ins w:id="4185" w:author="rkbansal" w:date="2020-04-28T00:35:00Z">
        <w:r w:rsidRPr="002134AC">
          <w:rPr>
            <w:color w:val="FF0000"/>
            <w:rPrChange w:id="4186" w:author="rkbansal" w:date="2020-04-28T00:58:00Z">
              <w:rPr/>
            </w:rPrChange>
          </w:rPr>
          <w:t>Create the config server</w:t>
        </w:r>
      </w:ins>
      <w:ins w:id="4187" w:author="rkbansal" w:date="2020-04-28T00:37:00Z">
        <w:r w:rsidR="00480ABB" w:rsidRPr="002134AC">
          <w:rPr>
            <w:color w:val="FF0000"/>
            <w:rPrChange w:id="4188" w:author="rkbansal" w:date="2020-04-28T00:58:00Z">
              <w:rPr/>
            </w:rPrChange>
          </w:rPr>
          <w:t xml:space="preserve"> </w:t>
        </w:r>
        <w:r w:rsidR="00480ABB">
          <w:t>– It will point to config server git repository and will provide the access of the all the prop</w:t>
        </w:r>
      </w:ins>
      <w:ins w:id="4189"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90" w:author="rkbansal" w:date="2020-04-28T00:36:00Z"/>
        </w:rPr>
      </w:pPr>
      <w:ins w:id="4191" w:author="rkbansal" w:date="2020-04-28T00:35:00Z">
        <w:r w:rsidRPr="002134AC">
          <w:rPr>
            <w:color w:val="FF0000"/>
            <w:rPrChange w:id="4192" w:author="rkbansal" w:date="2020-04-28T00:58:00Z">
              <w:rPr/>
            </w:rPrChange>
          </w:rPr>
          <w:t>Create the config se</w:t>
        </w:r>
      </w:ins>
      <w:ins w:id="4193" w:author="rkbansal" w:date="2020-04-28T00:36:00Z">
        <w:r w:rsidRPr="002134AC">
          <w:rPr>
            <w:color w:val="FF0000"/>
            <w:rPrChange w:id="4194" w:author="rkbansal" w:date="2020-04-28T00:58:00Z">
              <w:rPr/>
            </w:rPrChange>
          </w:rPr>
          <w:t xml:space="preserve">rver git repo </w:t>
        </w:r>
        <w:r>
          <w:t xml:space="preserve">– It will maintain the </w:t>
        </w:r>
      </w:ins>
      <w:proofErr w:type="gramStart"/>
      <w:ins w:id="4195" w:author="rkbansal" w:date="2020-04-28T00:37:00Z">
        <w:r>
          <w:t>application.</w:t>
        </w:r>
      </w:ins>
      <w:ins w:id="4196" w:author="rkbansal" w:date="2020-04-28T00:36:00Z">
        <w:r>
          <w:t>pr</w:t>
        </w:r>
      </w:ins>
      <w:ins w:id="4197" w:author="rkbansal" w:date="2020-04-28T00:37:00Z">
        <w:r>
          <w:t>operties</w:t>
        </w:r>
        <w:proofErr w:type="gramEnd"/>
        <w:r>
          <w:t xml:space="preserve"> of the microservices. </w:t>
        </w:r>
      </w:ins>
    </w:p>
    <w:p w14:paraId="33BCC490" w14:textId="63671299" w:rsidR="00480ABB" w:rsidRDefault="0001238D" w:rsidP="004C17AA">
      <w:pPr>
        <w:pStyle w:val="ListParagraph"/>
        <w:numPr>
          <w:ilvl w:val="0"/>
          <w:numId w:val="104"/>
        </w:numPr>
        <w:rPr>
          <w:ins w:id="4198" w:author="rkbansal" w:date="2020-04-28T01:06:00Z"/>
        </w:rPr>
      </w:pPr>
      <w:ins w:id="4199" w:author="rkbansal" w:date="2020-05-03T15:30:00Z">
        <w:r>
          <w:rPr>
            <w:color w:val="FF0000"/>
          </w:rPr>
          <w:t>Update the</w:t>
        </w:r>
      </w:ins>
      <w:ins w:id="4200" w:author="rkbansal" w:date="2020-04-28T00:42:00Z">
        <w:r w:rsidR="001C40C2" w:rsidRPr="002134AC">
          <w:rPr>
            <w:color w:val="FF0000"/>
            <w:rPrChange w:id="4201" w:author="rkbansal" w:date="2020-04-28T00:58:00Z">
              <w:rPr/>
            </w:rPrChange>
          </w:rPr>
          <w:t xml:space="preserve"> </w:t>
        </w:r>
      </w:ins>
      <w:ins w:id="4202" w:author="rkbansal" w:date="2020-04-28T00:36:00Z">
        <w:r w:rsidR="00480ABB" w:rsidRPr="002134AC">
          <w:rPr>
            <w:color w:val="FF0000"/>
            <w:rPrChange w:id="4203" w:author="rkbansal" w:date="2020-04-28T00:58:00Z">
              <w:rPr/>
            </w:rPrChange>
          </w:rPr>
          <w:t>microserv</w:t>
        </w:r>
      </w:ins>
      <w:ins w:id="4204" w:author="rkbansal" w:date="2020-04-28T00:38:00Z">
        <w:r w:rsidR="00480ABB" w:rsidRPr="002134AC">
          <w:rPr>
            <w:color w:val="FF0000"/>
            <w:rPrChange w:id="4205" w:author="rkbansal" w:date="2020-04-28T00:58:00Z">
              <w:rPr/>
            </w:rPrChange>
          </w:rPr>
          <w:t>ice</w:t>
        </w:r>
      </w:ins>
      <w:ins w:id="4206" w:author="rkbansal" w:date="2020-05-03T15:30:00Z">
        <w:r>
          <w:rPr>
            <w:color w:val="FF0000"/>
          </w:rPr>
          <w:t>s</w:t>
        </w:r>
      </w:ins>
      <w:ins w:id="4207" w:author="rkbansal" w:date="2020-05-03T15:31:00Z">
        <w:r w:rsidR="0047728F">
          <w:rPr>
            <w:color w:val="FF0000"/>
          </w:rPr>
          <w:t xml:space="preserve"> to point config server</w:t>
        </w:r>
      </w:ins>
      <w:ins w:id="4208" w:author="rkbansal" w:date="2020-04-28T00:39:00Z">
        <w:r w:rsidR="00480ABB" w:rsidRPr="002134AC">
          <w:rPr>
            <w:color w:val="FF0000"/>
            <w:rPrChange w:id="4209" w:author="rkbansal" w:date="2020-04-28T00:58:00Z">
              <w:rPr/>
            </w:rPrChange>
          </w:rPr>
          <w:t xml:space="preserve"> </w:t>
        </w:r>
        <w:r w:rsidR="00480ABB">
          <w:t xml:space="preserve">– </w:t>
        </w:r>
      </w:ins>
      <w:ins w:id="4210" w:author="rkbansal" w:date="2020-04-28T00:40:00Z">
        <w:r w:rsidR="00480ABB">
          <w:t xml:space="preserve">To </w:t>
        </w:r>
      </w:ins>
      <w:ins w:id="4211" w:author="rkbansal" w:date="2020-04-28T00:41:00Z">
        <w:r w:rsidR="007130D7">
          <w:t xml:space="preserve">make changes in </w:t>
        </w:r>
      </w:ins>
      <w:ins w:id="4212" w:author="rkbansal" w:date="2020-04-28T00:40:00Z">
        <w:r w:rsidR="00480ABB">
          <w:t xml:space="preserve">the </w:t>
        </w:r>
      </w:ins>
      <w:ins w:id="4213" w:author="rkbansal" w:date="2020-04-28T00:41:00Z">
        <w:r w:rsidR="007130D7">
          <w:t xml:space="preserve">new or existing </w:t>
        </w:r>
      </w:ins>
      <w:ins w:id="4214" w:author="rkbansal" w:date="2020-04-28T00:40:00Z">
        <w:r w:rsidR="00480ABB">
          <w:t>microservice so that i</w:t>
        </w:r>
      </w:ins>
      <w:ins w:id="4215" w:author="rkbansal" w:date="2020-04-28T00:39:00Z">
        <w:r w:rsidR="00480ABB">
          <w:t xml:space="preserve">t </w:t>
        </w:r>
      </w:ins>
      <w:ins w:id="4216" w:author="rkbansal" w:date="2020-04-28T00:40:00Z">
        <w:r w:rsidR="00480ABB">
          <w:t xml:space="preserve">can </w:t>
        </w:r>
      </w:ins>
      <w:ins w:id="4217" w:author="rkbansal" w:date="2020-04-28T00:39:00Z">
        <w:r w:rsidR="00480ABB">
          <w:t xml:space="preserve">access </w:t>
        </w:r>
      </w:ins>
      <w:ins w:id="4218" w:author="rkbansal" w:date="2020-04-28T00:40:00Z">
        <w:r w:rsidR="00480ABB">
          <w:t>its</w:t>
        </w:r>
      </w:ins>
      <w:ins w:id="4219" w:author="rkbansal" w:date="2020-04-28T00:39:00Z">
        <w:r w:rsidR="00480ABB">
          <w:t xml:space="preserve"> </w:t>
        </w:r>
        <w:proofErr w:type="gramStart"/>
        <w:r w:rsidR="00480ABB">
          <w:t>application</w:t>
        </w:r>
      </w:ins>
      <w:ins w:id="4220" w:author="rkbansal" w:date="2020-05-03T22:47:00Z">
        <w:r w:rsidR="00C24525">
          <w:t xml:space="preserve"> </w:t>
        </w:r>
      </w:ins>
      <w:ins w:id="4221" w:author="rkbansal" w:date="2020-04-28T00:39:00Z">
        <w:r w:rsidR="00480ABB">
          <w:t>.properties</w:t>
        </w:r>
        <w:proofErr w:type="gramEnd"/>
        <w:r w:rsidR="00480ABB">
          <w:t xml:space="preserve"> </w:t>
        </w:r>
      </w:ins>
      <w:ins w:id="4222" w:author="rkbansal" w:date="2020-04-28T00:40:00Z">
        <w:r w:rsidR="00480ABB">
          <w:t>using config server.</w:t>
        </w:r>
      </w:ins>
      <w:ins w:id="4223" w:author="rkbansal" w:date="2020-04-28T00:38:00Z">
        <w:r w:rsidR="00480ABB">
          <w:t xml:space="preserve"> </w:t>
        </w:r>
      </w:ins>
    </w:p>
    <w:p w14:paraId="614A5336" w14:textId="77777777" w:rsidR="00C213A6" w:rsidRDefault="00C213A6">
      <w:pPr>
        <w:pStyle w:val="ListParagraph"/>
        <w:rPr>
          <w:ins w:id="4224" w:author="rkbansal" w:date="2020-04-28T00:58:00Z"/>
        </w:rPr>
        <w:pPrChange w:id="4225"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26" w:author="rkbansal" w:date="2020-04-28T00:34:00Z"/>
          <w:b/>
          <w:bCs/>
          <w:rPrChange w:id="4227" w:author="rkbansal" w:date="2020-04-28T01:09:00Z">
            <w:rPr>
              <w:ins w:id="4228" w:author="rkbansal" w:date="2020-04-28T00:34:00Z"/>
            </w:rPr>
          </w:rPrChange>
        </w:rPr>
        <w:pPrChange w:id="4229" w:author="rkbansal" w:date="2020-04-28T01:11:00Z">
          <w:pPr/>
        </w:pPrChange>
      </w:pPr>
      <w:ins w:id="4230" w:author="rkbansal" w:date="2020-04-28T01:11:00Z">
        <w:r>
          <w:rPr>
            <w:b/>
            <w:bCs/>
          </w:rPr>
          <w:t xml:space="preserve">A. </w:t>
        </w:r>
      </w:ins>
      <w:ins w:id="4231" w:author="rkbansal" w:date="2020-04-28T01:05:00Z">
        <w:r w:rsidR="00C213A6" w:rsidRPr="002A1BA5">
          <w:rPr>
            <w:b/>
            <w:bCs/>
            <w:rPrChange w:id="4232" w:author="rkbansal" w:date="2020-04-28T01:09:00Z">
              <w:rPr/>
            </w:rPrChange>
          </w:rPr>
          <w:t>Create the config server</w:t>
        </w:r>
      </w:ins>
    </w:p>
    <w:p w14:paraId="330C262F" w14:textId="77777777" w:rsidR="004C17AA" w:rsidRPr="00E6630A" w:rsidRDefault="004C17AA" w:rsidP="00772C84">
      <w:pPr>
        <w:rPr>
          <w:ins w:id="4233" w:author="rkbansal" w:date="2020-04-26T16:21:00Z"/>
        </w:rPr>
      </w:pPr>
    </w:p>
    <w:p w14:paraId="52FE1A57" w14:textId="77777777" w:rsidR="00772C84" w:rsidRPr="00A94A8C" w:rsidRDefault="00772C84" w:rsidP="00772C84">
      <w:pPr>
        <w:pStyle w:val="ListParagraph"/>
        <w:numPr>
          <w:ilvl w:val="0"/>
          <w:numId w:val="19"/>
        </w:numPr>
        <w:rPr>
          <w:ins w:id="4234" w:author="rkbansal" w:date="2020-04-26T16:21:00Z"/>
        </w:rPr>
      </w:pPr>
      <w:ins w:id="4235" w:author="rkbansal" w:date="2020-04-26T16:21:00Z">
        <w:r w:rsidRPr="00A94A8C">
          <w:t>Create Spring Boot Project</w:t>
        </w:r>
      </w:ins>
    </w:p>
    <w:p w14:paraId="79455358" w14:textId="77777777" w:rsidR="00772C84" w:rsidRDefault="00772C84" w:rsidP="00772C84">
      <w:pPr>
        <w:pStyle w:val="ListParagraph"/>
        <w:rPr>
          <w:ins w:id="4236" w:author="rkbansal" w:date="2020-04-26T16:21:00Z"/>
          <w:b/>
        </w:rPr>
      </w:pPr>
      <w:ins w:id="4237"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38" w:author="rkbansal" w:date="2020-04-26T16:21:00Z"/>
        </w:rPr>
      </w:pPr>
      <w:ins w:id="4239" w:author="rkbansal" w:date="2020-04-26T16:21:00Z">
        <w:r w:rsidRPr="00A94A8C">
          <w:t>Click on next</w:t>
        </w:r>
      </w:ins>
    </w:p>
    <w:p w14:paraId="27B43898" w14:textId="145F1B36" w:rsidR="00772C84" w:rsidRDefault="00600CF8" w:rsidP="00772C84">
      <w:pPr>
        <w:ind w:left="720"/>
        <w:rPr>
          <w:ins w:id="4240" w:author="rkbansal" w:date="2020-04-26T16:27:00Z"/>
          <w:b/>
        </w:rPr>
      </w:pPr>
      <w:ins w:id="4241"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42" w:author="rkbansal" w:date="2020-04-26T16:28:00Z"/>
          <w:b/>
        </w:rPr>
      </w:pPr>
      <w:ins w:id="4243" w:author="rkbansal" w:date="2020-04-26T16:27:00Z">
        <w:r>
          <w:rPr>
            <w:b/>
          </w:rPr>
          <w:t>Select the depend</w:t>
        </w:r>
      </w:ins>
      <w:ins w:id="4244" w:author="rkbansal" w:date="2020-04-26T16:28:00Z">
        <w:r>
          <w:rPr>
            <w:b/>
          </w:rPr>
          <w:t>encies: Spring Cloud Config – Config Server</w:t>
        </w:r>
        <w:r w:rsidR="002C02F8">
          <w:rPr>
            <w:b/>
          </w:rPr>
          <w:t xml:space="preserve"> and </w:t>
        </w:r>
      </w:ins>
      <w:ins w:id="4245" w:author="rkbansal" w:date="2020-04-26T16:29:00Z">
        <w:r w:rsidR="002C02F8">
          <w:rPr>
            <w:b/>
          </w:rPr>
          <w:t>Click on Finish.</w:t>
        </w:r>
      </w:ins>
    </w:p>
    <w:p w14:paraId="31F1398E" w14:textId="572E2963" w:rsidR="00E23FD5" w:rsidRDefault="00E23FD5" w:rsidP="00E23FD5">
      <w:pPr>
        <w:pStyle w:val="ListParagraph"/>
        <w:rPr>
          <w:ins w:id="4246" w:author="rkbansal" w:date="2020-04-26T16:28:00Z"/>
          <w:b/>
        </w:rPr>
      </w:pPr>
      <w:ins w:id="4247"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48" w:author="rkbansal" w:date="2020-04-26T16:29:00Z"/>
          <w:b/>
        </w:rPr>
      </w:pPr>
      <w:ins w:id="4249" w:author="rkbansal" w:date="2020-04-26T16:28:00Z">
        <w:r>
          <w:rPr>
            <w:b/>
          </w:rPr>
          <w:t>Import the project</w:t>
        </w:r>
      </w:ins>
      <w:ins w:id="4250" w:author="rkbansal" w:date="2020-04-26T16:29:00Z">
        <w:r w:rsidR="006D6FCC">
          <w:rPr>
            <w:b/>
          </w:rPr>
          <w:t xml:space="preserve"> in eclipse.</w:t>
        </w:r>
      </w:ins>
    </w:p>
    <w:p w14:paraId="1C778076" w14:textId="700ABE2B" w:rsidR="00772C84" w:rsidRDefault="00043D8D" w:rsidP="00772C84">
      <w:pPr>
        <w:ind w:left="720"/>
        <w:rPr>
          <w:ins w:id="4251" w:author="rkbansal" w:date="2020-04-26T20:25:00Z"/>
          <w:b/>
        </w:rPr>
      </w:pPr>
      <w:ins w:id="4252"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53" w:author="rkbansal" w:date="2020-04-28T00:06:00Z"/>
          <w:bCs/>
          <w:rPrChange w:id="4254" w:author="rkbansal" w:date="2020-04-28T00:09:00Z">
            <w:rPr>
              <w:ins w:id="4255" w:author="rkbansal" w:date="2020-04-28T00:06:00Z"/>
              <w:b/>
            </w:rPr>
          </w:rPrChange>
        </w:rPr>
      </w:pPr>
      <w:ins w:id="4256" w:author="rkbansal" w:date="2020-04-26T20:25:00Z">
        <w:r w:rsidRPr="004B4847">
          <w:rPr>
            <w:bCs/>
            <w:rPrChange w:id="4257" w:author="rkbansal" w:date="2020-04-28T00:09:00Z">
              <w:rPr>
                <w:b/>
              </w:rPr>
            </w:rPrChange>
          </w:rPr>
          <w:t>Dependencies already importe</w:t>
        </w:r>
      </w:ins>
      <w:ins w:id="4258" w:author="rkbansal" w:date="2020-04-26T20:26:00Z">
        <w:r w:rsidRPr="004B4847">
          <w:rPr>
            <w:bCs/>
            <w:rPrChange w:id="4259" w:author="rkbansal" w:date="2020-04-28T00:09:00Z">
              <w:rPr>
                <w:b/>
              </w:rPr>
            </w:rPrChange>
          </w:rPr>
          <w:t>d can be seen in pom.xml</w:t>
        </w:r>
      </w:ins>
      <w:ins w:id="4260"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61" w:author="rkbansal" w:date="2020-04-28T00:09:00Z"/>
          <w:bCs/>
        </w:rPr>
      </w:pPr>
      <w:ins w:id="4262" w:author="rkbansal" w:date="2020-04-28T00:06:00Z">
        <w:r w:rsidRPr="004B4847">
          <w:rPr>
            <w:bCs/>
            <w:color w:val="FF0000"/>
            <w:rPrChange w:id="4263" w:author="rkbansal" w:date="2020-04-28T00:09:00Z">
              <w:rPr>
                <w:b/>
              </w:rPr>
            </w:rPrChange>
          </w:rPr>
          <w:t xml:space="preserve">Spring Cloud Config </w:t>
        </w:r>
      </w:ins>
      <w:ins w:id="4264" w:author="rkbansal" w:date="2020-04-28T00:09:00Z">
        <w:r w:rsidRPr="004B4847">
          <w:rPr>
            <w:bCs/>
            <w:color w:val="FF0000"/>
            <w:rPrChange w:id="4265" w:author="rkbansal" w:date="2020-04-28T00:09:00Z">
              <w:rPr>
                <w:b/>
                <w:color w:val="FF0000"/>
              </w:rPr>
            </w:rPrChange>
          </w:rPr>
          <w:t>server</w:t>
        </w:r>
        <w:r w:rsidRPr="004B4847">
          <w:rPr>
            <w:bCs/>
            <w:rPrChange w:id="4266" w:author="rkbansal" w:date="2020-04-28T00:09:00Z">
              <w:rPr>
                <w:b/>
              </w:rPr>
            </w:rPrChange>
          </w:rPr>
          <w:t>:</w:t>
        </w:r>
      </w:ins>
      <w:ins w:id="4267" w:author="rkbansal" w:date="2020-04-28T00:07:00Z">
        <w:r w:rsidRPr="004B4847">
          <w:rPr>
            <w:bCs/>
            <w:rPrChange w:id="4268" w:author="rkbansal" w:date="2020-04-28T00:09:00Z">
              <w:rPr>
                <w:b/>
              </w:rPr>
            </w:rPrChange>
          </w:rPr>
          <w:t xml:space="preserve"> This dependency is required to configure the </w:t>
        </w:r>
      </w:ins>
      <w:ins w:id="4269" w:author="rkbansal" w:date="2020-04-28T00:08:00Z">
        <w:r w:rsidRPr="004B4847">
          <w:rPr>
            <w:bCs/>
            <w:rPrChange w:id="4270" w:author="rkbansal" w:date="2020-04-28T00:09:00Z">
              <w:rPr>
                <w:b/>
              </w:rPr>
            </w:rPrChange>
          </w:rPr>
          <w:t xml:space="preserve">config </w:t>
        </w:r>
      </w:ins>
      <w:ins w:id="4271" w:author="rkbansal" w:date="2020-04-28T00:07:00Z">
        <w:r w:rsidRPr="004B4847">
          <w:rPr>
            <w:bCs/>
            <w:rPrChange w:id="4272" w:author="rkbansal" w:date="2020-04-28T00:09:00Z">
              <w:rPr>
                <w:b/>
              </w:rPr>
            </w:rPrChange>
          </w:rPr>
          <w:t>server</w:t>
        </w:r>
      </w:ins>
      <w:ins w:id="4273" w:author="rkbansal" w:date="2020-04-28T00:08:00Z">
        <w:r w:rsidRPr="004B4847">
          <w:rPr>
            <w:bCs/>
            <w:rPrChange w:id="4274" w:author="rkbansal" w:date="2020-04-28T00:09:00Z">
              <w:rPr>
                <w:b/>
              </w:rPr>
            </w:rPrChange>
          </w:rPr>
          <w:t xml:space="preserve"> along with dependency management circled </w:t>
        </w:r>
      </w:ins>
      <w:ins w:id="4275" w:author="rkbansal" w:date="2020-04-28T00:09:00Z">
        <w:r w:rsidR="009C01F8">
          <w:rPr>
            <w:bCs/>
          </w:rPr>
          <w:t xml:space="preserve">in blue colour </w:t>
        </w:r>
      </w:ins>
      <w:ins w:id="4276" w:author="rkbansal" w:date="2020-04-28T00:08:00Z">
        <w:r w:rsidRPr="004B4847">
          <w:rPr>
            <w:bCs/>
            <w:rPrChange w:id="4277"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78" w:author="rkbansal" w:date="2020-04-28T00:15:00Z"/>
          <w:bCs/>
        </w:rPr>
      </w:pPr>
      <w:ins w:id="4279" w:author="rkbansal" w:date="2020-04-28T00:09:00Z">
        <w:r>
          <w:rPr>
            <w:bCs/>
            <w:color w:val="FF0000"/>
          </w:rPr>
          <w:t>Spring Boot Starter Parent</w:t>
        </w:r>
        <w:r w:rsidRPr="009C01F8">
          <w:rPr>
            <w:bCs/>
            <w:rPrChange w:id="4280" w:author="rkbansal" w:date="2020-04-28T00:09:00Z">
              <w:rPr>
                <w:bCs/>
                <w:color w:val="FF0000"/>
              </w:rPr>
            </w:rPrChange>
          </w:rPr>
          <w:t>:</w:t>
        </w:r>
        <w:r>
          <w:rPr>
            <w:bCs/>
          </w:rPr>
          <w:t xml:space="preserve"> update the</w:t>
        </w:r>
      </w:ins>
      <w:ins w:id="4281" w:author="rkbansal" w:date="2020-04-28T00:10:00Z">
        <w:r>
          <w:rPr>
            <w:bCs/>
          </w:rPr>
          <w:t xml:space="preserve"> version - </w:t>
        </w:r>
        <w:r w:rsidRPr="009C01F8">
          <w:rPr>
            <w:bCs/>
            <w:color w:val="1F3864" w:themeColor="accent1" w:themeShade="80"/>
            <w:rPrChange w:id="4282" w:author="rkbansal" w:date="2020-04-28T00:11:00Z">
              <w:rPr>
                <w:bCs/>
              </w:rPr>
            </w:rPrChange>
          </w:rPr>
          <w:t>2.2.</w:t>
        </w:r>
        <w:proofErr w:type="gramStart"/>
        <w:r w:rsidRPr="009C01F8">
          <w:rPr>
            <w:bCs/>
            <w:color w:val="1F3864" w:themeColor="accent1" w:themeShade="80"/>
            <w:rPrChange w:id="4283" w:author="rkbansal" w:date="2020-04-28T00:11:00Z">
              <w:rPr>
                <w:bCs/>
              </w:rPr>
            </w:rPrChange>
          </w:rPr>
          <w:t>4.RELEASE</w:t>
        </w:r>
        <w:proofErr w:type="gramEnd"/>
        <w:r w:rsidRPr="009C01F8">
          <w:rPr>
            <w:bCs/>
            <w:color w:val="1F3864" w:themeColor="accent1" w:themeShade="80"/>
            <w:rPrChange w:id="4284" w:author="rkbansal" w:date="2020-04-28T00:11:00Z">
              <w:rPr>
                <w:bCs/>
              </w:rPr>
            </w:rPrChange>
          </w:rPr>
          <w:t xml:space="preserve"> </w:t>
        </w:r>
        <w:r>
          <w:rPr>
            <w:bCs/>
          </w:rPr>
          <w:t>highlighted in yellow colo</w:t>
        </w:r>
      </w:ins>
      <w:ins w:id="4285" w:author="rkbansal" w:date="2020-04-28T00:11:00Z">
        <w:r>
          <w:rPr>
            <w:bCs/>
          </w:rPr>
          <w:t>u</w:t>
        </w:r>
      </w:ins>
      <w:ins w:id="4286" w:author="rkbansal" w:date="2020-04-28T00:10:00Z">
        <w:r>
          <w:rPr>
            <w:bCs/>
          </w:rPr>
          <w:t>r</w:t>
        </w:r>
      </w:ins>
      <w:ins w:id="4287" w:author="rkbansal" w:date="2020-04-28T00:15:00Z">
        <w:r w:rsidR="00E42F0A">
          <w:rPr>
            <w:bCs/>
          </w:rPr>
          <w:t>.</w:t>
        </w:r>
      </w:ins>
    </w:p>
    <w:p w14:paraId="0E9B5425" w14:textId="5553EF6A" w:rsidR="00E42F0A" w:rsidRDefault="00E42F0A" w:rsidP="004B4847">
      <w:pPr>
        <w:pStyle w:val="ListParagraph"/>
        <w:numPr>
          <w:ilvl w:val="1"/>
          <w:numId w:val="19"/>
        </w:numPr>
        <w:rPr>
          <w:ins w:id="4288" w:author="rkbansal" w:date="2020-04-28T00:10:00Z"/>
          <w:bCs/>
        </w:rPr>
      </w:pPr>
      <w:ins w:id="4289" w:author="rkbansal" w:date="2020-04-28T00:15:00Z">
        <w:r>
          <w:rPr>
            <w:bCs/>
            <w:color w:val="FF0000"/>
          </w:rPr>
          <w:t>Spring Cloud version</w:t>
        </w:r>
        <w:r w:rsidRPr="00E42F0A">
          <w:rPr>
            <w:bCs/>
            <w:rPrChange w:id="4290" w:author="rkbansal" w:date="2020-04-28T00:15:00Z">
              <w:rPr>
                <w:bCs/>
                <w:color w:val="FF0000"/>
              </w:rPr>
            </w:rPrChange>
          </w:rPr>
          <w:t>:</w:t>
        </w:r>
        <w:r>
          <w:rPr>
            <w:bCs/>
          </w:rPr>
          <w:t xml:space="preserve"> upgraded to Hoston.SR4</w:t>
        </w:r>
        <w:r w:rsidR="00421D0B">
          <w:rPr>
            <w:bCs/>
          </w:rPr>
          <w:t>. It is highlighted in ye</w:t>
        </w:r>
      </w:ins>
      <w:ins w:id="4291" w:author="rkbansal" w:date="2020-04-28T00:16:00Z">
        <w:r w:rsidR="00421D0B">
          <w:rPr>
            <w:bCs/>
          </w:rPr>
          <w:t>llow colour.</w:t>
        </w:r>
      </w:ins>
    </w:p>
    <w:p w14:paraId="48C29805" w14:textId="522F104E" w:rsidR="009C01F8" w:rsidRDefault="00170078" w:rsidP="004B4847">
      <w:pPr>
        <w:pStyle w:val="ListParagraph"/>
        <w:numPr>
          <w:ilvl w:val="1"/>
          <w:numId w:val="19"/>
        </w:numPr>
        <w:rPr>
          <w:ins w:id="4292" w:author="rkbansal" w:date="2020-04-28T00:10:00Z"/>
          <w:bCs/>
        </w:rPr>
      </w:pPr>
      <w:ins w:id="4293" w:author="rkbansal" w:date="2020-04-28T00:12:00Z">
        <w:r w:rsidRPr="00170078">
          <w:rPr>
            <w:bCs/>
            <w:color w:val="FF0000"/>
            <w:rPrChange w:id="4294" w:author="rkbansal" w:date="2020-04-28T00:13:00Z">
              <w:rPr>
                <w:bCs/>
              </w:rPr>
            </w:rPrChange>
          </w:rPr>
          <w:t>Maven Jar Plugin Version</w:t>
        </w:r>
        <w:r>
          <w:rPr>
            <w:bCs/>
          </w:rPr>
          <w:t xml:space="preserve">: </w:t>
        </w:r>
      </w:ins>
      <w:ins w:id="4295" w:author="rkbansal" w:date="2020-04-28T00:13:00Z">
        <w:r>
          <w:rPr>
            <w:bCs/>
          </w:rPr>
          <w:t xml:space="preserve">After the above updates, </w:t>
        </w:r>
      </w:ins>
      <w:ins w:id="4296" w:author="rkbansal" w:date="2020-04-28T00:12:00Z">
        <w:r>
          <w:rPr>
            <w:bCs/>
          </w:rPr>
          <w:t xml:space="preserve">pom is giving compiler error in pom.xml so downgraded version of maven jar </w:t>
        </w:r>
      </w:ins>
      <w:ins w:id="4297" w:author="rkbansal" w:date="2020-04-28T00:13:00Z">
        <w:r>
          <w:rPr>
            <w:bCs/>
          </w:rPr>
          <w:t>plugin to 3.1.1.</w:t>
        </w:r>
        <w:r w:rsidR="00A419BC">
          <w:rPr>
            <w:bCs/>
          </w:rPr>
          <w:t xml:space="preserve"> It is highlight</w:t>
        </w:r>
      </w:ins>
      <w:ins w:id="4298" w:author="rkbansal" w:date="2020-04-28T00:14:00Z">
        <w:r w:rsidR="00A419BC">
          <w:rPr>
            <w:bCs/>
          </w:rPr>
          <w:t>ed in yellow colour.</w:t>
        </w:r>
      </w:ins>
    </w:p>
    <w:p w14:paraId="65964F39" w14:textId="741D0778" w:rsidR="004B4847" w:rsidRPr="004B4847" w:rsidRDefault="004B4847">
      <w:pPr>
        <w:pStyle w:val="ListParagraph"/>
        <w:ind w:left="1440"/>
        <w:rPr>
          <w:ins w:id="4299" w:author="rkbansal" w:date="2020-04-26T20:27:00Z"/>
          <w:bCs/>
          <w:rPrChange w:id="4300" w:author="rkbansal" w:date="2020-04-28T00:09:00Z">
            <w:rPr>
              <w:ins w:id="4301" w:author="rkbansal" w:date="2020-04-26T20:27:00Z"/>
              <w:b/>
            </w:rPr>
          </w:rPrChange>
        </w:rPr>
        <w:pPrChange w:id="4302" w:author="rkbansal" w:date="2020-04-28T00:10:00Z">
          <w:pPr>
            <w:pStyle w:val="ListParagraph"/>
            <w:numPr>
              <w:numId w:val="19"/>
            </w:numPr>
            <w:ind w:hanging="360"/>
          </w:pPr>
        </w:pPrChange>
      </w:pPr>
    </w:p>
    <w:p w14:paraId="40A3A771" w14:textId="4F597936" w:rsidR="00E1048C" w:rsidRDefault="007503D1" w:rsidP="00E1048C">
      <w:pPr>
        <w:pStyle w:val="ListParagraph"/>
        <w:rPr>
          <w:ins w:id="4303" w:author="rkbansal" w:date="2020-04-26T20:27:00Z"/>
          <w:b/>
        </w:rPr>
      </w:pPr>
      <w:ins w:id="4304"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305" w:author="rkbansal" w:date="2020-04-27T23:47:00Z"/>
          <w:b/>
        </w:rPr>
        <w:pPrChange w:id="4306"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307" w:author="rkbansal" w:date="2020-04-26T20:29:00Z"/>
          <w:b/>
        </w:rPr>
      </w:pPr>
      <w:ins w:id="4308" w:author="rkbansal" w:date="2020-04-26T20:27:00Z">
        <w:r>
          <w:rPr>
            <w:b/>
          </w:rPr>
          <w:t>Enable the a</w:t>
        </w:r>
      </w:ins>
      <w:ins w:id="4309" w:author="rkbansal" w:date="2020-04-26T20:28:00Z">
        <w:r>
          <w:rPr>
            <w:b/>
          </w:rPr>
          <w:t xml:space="preserve">nnotation </w:t>
        </w:r>
      </w:ins>
      <w:ins w:id="4310" w:author="rkbansal" w:date="2020-04-27T23:42:00Z">
        <w:r w:rsidR="00B21951" w:rsidRPr="00A77C72">
          <w:rPr>
            <w:b/>
            <w:color w:val="FF0000"/>
            <w:rPrChange w:id="4311" w:author="rkbansal" w:date="2020-04-27T23:47:00Z">
              <w:rPr>
                <w:b/>
              </w:rPr>
            </w:rPrChange>
          </w:rPr>
          <w:t>@</w:t>
        </w:r>
      </w:ins>
      <w:ins w:id="4312" w:author="rkbansal" w:date="2020-04-26T20:28:00Z">
        <w:r w:rsidRPr="00A77C72">
          <w:rPr>
            <w:b/>
            <w:color w:val="FF0000"/>
            <w:rPrChange w:id="4313" w:author="rkbansal" w:date="2020-04-27T23:47:00Z">
              <w:rPr>
                <w:b/>
              </w:rPr>
            </w:rPrChange>
          </w:rPr>
          <w:t>EnableConfigServer</w:t>
        </w:r>
      </w:ins>
    </w:p>
    <w:p w14:paraId="6B0D386A" w14:textId="3FEA7705" w:rsidR="008701A7" w:rsidRDefault="008701A7">
      <w:pPr>
        <w:pStyle w:val="ListParagraph"/>
        <w:rPr>
          <w:ins w:id="4314" w:author="rkbansal" w:date="2020-04-26T20:28:00Z"/>
          <w:b/>
        </w:rPr>
        <w:pPrChange w:id="4315" w:author="rkbansal" w:date="2020-04-26T20:29:00Z">
          <w:pPr>
            <w:pStyle w:val="ListParagraph"/>
            <w:numPr>
              <w:numId w:val="19"/>
            </w:numPr>
            <w:ind w:hanging="360"/>
          </w:pPr>
        </w:pPrChange>
      </w:pPr>
      <w:ins w:id="4316"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17" w:author="rkbansal" w:date="2020-04-26T20:43:00Z"/>
          <w:b/>
        </w:rPr>
      </w:pPr>
      <w:ins w:id="4318" w:author="rkbansal" w:date="2020-04-26T20:29:00Z">
        <w:r>
          <w:rPr>
            <w:b/>
          </w:rPr>
          <w:t xml:space="preserve">Update the </w:t>
        </w:r>
        <w:proofErr w:type="gramStart"/>
        <w:r>
          <w:rPr>
            <w:b/>
          </w:rPr>
          <w:t>application.properties</w:t>
        </w:r>
        <w:proofErr w:type="gramEnd"/>
        <w:r>
          <w:rPr>
            <w:b/>
          </w:rPr>
          <w:t xml:space="preserve"> with the git repository will be created in t</w:t>
        </w:r>
      </w:ins>
      <w:ins w:id="4319" w:author="rkbansal" w:date="2020-04-26T20:30:00Z">
        <w:r>
          <w:rPr>
            <w:b/>
          </w:rPr>
          <w:t>his section after this step.</w:t>
        </w:r>
      </w:ins>
    </w:p>
    <w:p w14:paraId="2E8F716F" w14:textId="0C20C415" w:rsidR="006602B3" w:rsidRDefault="00937306">
      <w:pPr>
        <w:pStyle w:val="ListParagraph"/>
        <w:rPr>
          <w:ins w:id="4320" w:author="rkbansal" w:date="2020-04-26T20:30:00Z"/>
          <w:b/>
        </w:rPr>
        <w:pPrChange w:id="4321" w:author="rkbansal" w:date="2020-04-26T20:43:00Z">
          <w:pPr>
            <w:pStyle w:val="ListParagraph"/>
            <w:numPr>
              <w:numId w:val="19"/>
            </w:numPr>
            <w:ind w:hanging="360"/>
          </w:pPr>
        </w:pPrChange>
      </w:pPr>
      <w:ins w:id="4322"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23" w:author="rkbansal" w:date="2020-04-28T01:17:00Z"/>
          <w:b/>
          <w:bCs/>
        </w:rPr>
      </w:pPr>
      <w:ins w:id="4324" w:author="rkbansal" w:date="2020-04-28T01:13:00Z">
        <w:r>
          <w:rPr>
            <w:b/>
            <w:bCs/>
          </w:rPr>
          <w:t xml:space="preserve">B. </w:t>
        </w:r>
      </w:ins>
      <w:ins w:id="4325" w:author="rkbansal" w:date="2020-04-28T01:12:00Z">
        <w:r w:rsidR="00A45AF7" w:rsidRPr="00FC297F">
          <w:rPr>
            <w:b/>
            <w:bCs/>
            <w:rPrChange w:id="4326" w:author="rkbansal" w:date="2020-04-28T01:13:00Z">
              <w:rPr>
                <w:color w:val="FF0000"/>
              </w:rPr>
            </w:rPrChange>
          </w:rPr>
          <w:t>Create the config server git repo</w:t>
        </w:r>
      </w:ins>
    </w:p>
    <w:p w14:paraId="4F58C4E8" w14:textId="7D8A3678" w:rsidR="006F7267" w:rsidRDefault="008E7A74" w:rsidP="00F61ED3">
      <w:pPr>
        <w:ind w:left="284"/>
        <w:jc w:val="both"/>
        <w:rPr>
          <w:ins w:id="4327" w:author="rkbansal" w:date="2020-04-28T01:21:00Z"/>
          <w:rFonts w:asciiTheme="minorHAnsi" w:hAnsiTheme="minorHAnsi" w:cstheme="minorHAnsi"/>
          <w:color w:val="272727"/>
          <w:shd w:val="clear" w:color="auto" w:fill="FFFFFF"/>
        </w:rPr>
      </w:pPr>
      <w:ins w:id="4328" w:author="rkbansal" w:date="2020-04-28T01:21:00Z">
        <w:r w:rsidRPr="00337D20">
          <w:rPr>
            <w:rFonts w:asciiTheme="minorHAnsi" w:hAnsiTheme="minorHAnsi" w:cstheme="minorHAnsi"/>
            <w:rPrChange w:id="4329" w:author="rkbansal" w:date="2020-04-28T01:21:00Z">
              <w:rPr/>
            </w:rPrChange>
          </w:rPr>
          <w:t>T</w:t>
        </w:r>
      </w:ins>
      <w:ins w:id="4330" w:author="rkbansal" w:date="2020-04-28T01:19:00Z">
        <w:r w:rsidR="006F7267" w:rsidRPr="00337D20">
          <w:rPr>
            <w:rFonts w:asciiTheme="minorHAnsi" w:hAnsiTheme="minorHAnsi" w:cstheme="minorHAnsi"/>
            <w:color w:val="272727"/>
            <w:shd w:val="clear" w:color="auto" w:fill="FFFFFF"/>
            <w:rPrChange w:id="4331" w:author="rkbansal" w:date="2020-04-28T01:21:00Z">
              <w:rPr>
                <w:rFonts w:ascii="Segoe UI" w:hAnsi="Segoe UI" w:cs="Segoe UI"/>
                <w:color w:val="272727"/>
                <w:shd w:val="clear" w:color="auto" w:fill="FFFFFF"/>
              </w:rPr>
            </w:rPrChange>
          </w:rPr>
          <w:t>he next essential step is to</w:t>
        </w:r>
      </w:ins>
      <w:ins w:id="4332" w:author="rkbansal" w:date="2020-04-28T01:18:00Z">
        <w:r w:rsidR="006F7267" w:rsidRPr="00337D20">
          <w:rPr>
            <w:rFonts w:asciiTheme="minorHAnsi" w:hAnsiTheme="minorHAnsi" w:cstheme="minorHAnsi"/>
            <w:rPrChange w:id="4333" w:author="rkbansal" w:date="2020-04-28T01:21:00Z">
              <w:rPr/>
            </w:rPrChange>
          </w:rPr>
          <w:t xml:space="preserve"> </w:t>
        </w:r>
        <w:r w:rsidR="006F7267" w:rsidRPr="00337D20">
          <w:rPr>
            <w:rFonts w:asciiTheme="minorHAnsi" w:hAnsiTheme="minorHAnsi" w:cstheme="minorHAnsi"/>
            <w:color w:val="272727"/>
            <w:shd w:val="clear" w:color="auto" w:fill="FFFFFF"/>
            <w:rPrChange w:id="4334"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35" w:author="rkbansal" w:date="2020-04-28T01:22:00Z"/>
          <w:rFonts w:asciiTheme="minorHAnsi" w:hAnsiTheme="minorHAnsi" w:cstheme="minorHAnsi"/>
          <w:rPrChange w:id="4336" w:author="rkbansal" w:date="2020-04-28T01:22:00Z">
            <w:rPr>
              <w:ins w:id="4337" w:author="rkbansal" w:date="2020-04-28T01:22:00Z"/>
              <w:rFonts w:ascii="Segoe UI" w:hAnsi="Segoe UI" w:cs="Segoe UI"/>
              <w:color w:val="272727"/>
              <w:shd w:val="clear" w:color="auto" w:fill="FFFFFF"/>
            </w:rPr>
          </w:rPrChange>
        </w:rPr>
      </w:pPr>
      <w:ins w:id="4338" w:author="rkbansal" w:date="2020-04-28T01:22:00Z">
        <w:r w:rsidRPr="00EE08DD">
          <w:rPr>
            <w:rFonts w:asciiTheme="minorHAnsi" w:hAnsiTheme="minorHAnsi" w:cstheme="minorHAnsi"/>
            <w:color w:val="272727"/>
            <w:shd w:val="clear" w:color="auto" w:fill="FFFFFF"/>
            <w:rPrChange w:id="4339"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40"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41"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42"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43"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44"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45" w:author="rkbansal" w:date="2020-04-28T01:28:00Z"/>
          <w:rFonts w:asciiTheme="minorHAnsi" w:hAnsiTheme="minorHAnsi" w:cstheme="minorHAnsi"/>
          <w:rPrChange w:id="4346" w:author="rkbansal" w:date="2020-04-28T01:28:00Z">
            <w:rPr>
              <w:ins w:id="4347" w:author="rkbansal" w:date="2020-04-28T01:28:00Z"/>
              <w:rFonts w:asciiTheme="minorHAnsi" w:hAnsiTheme="minorHAnsi" w:cstheme="minorHAnsi"/>
              <w:color w:val="2F5496" w:themeColor="accent1" w:themeShade="BF"/>
            </w:rPr>
          </w:rPrChange>
        </w:rPr>
      </w:pPr>
      <w:ins w:id="4348" w:author="rkbansal" w:date="2020-04-28T01:22:00Z">
        <w:r w:rsidRPr="00D548C6">
          <w:rPr>
            <w:rFonts w:asciiTheme="minorHAnsi" w:hAnsiTheme="minorHAnsi" w:cstheme="minorHAnsi"/>
            <w:color w:val="272727"/>
            <w:shd w:val="clear" w:color="auto" w:fill="FFFFFF"/>
            <w:rPrChange w:id="4349"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50" w:author="rkbansal" w:date="2020-04-28T01:24:00Z">
              <w:rPr>
                <w:shd w:val="clear" w:color="auto" w:fill="FFFFFF"/>
              </w:rPr>
            </w:rPrChange>
          </w:rPr>
          <w:t>Create a directory </w:t>
        </w:r>
      </w:ins>
      <w:ins w:id="4351" w:author="rkbansal" w:date="2020-05-03T15:11:00Z">
        <w:r w:rsidR="00FA0E9B" w:rsidRPr="00040EB7">
          <w:rPr>
            <w:rStyle w:val="Strong"/>
            <w:rPrChange w:id="4352" w:author="rkbansal" w:date="2020-05-03T15:11:00Z">
              <w:rPr>
                <w:rFonts w:ascii="Segoe UI" w:hAnsi="Segoe UI" w:cs="Segoe UI"/>
                <w:color w:val="272727"/>
                <w:shd w:val="clear" w:color="auto" w:fill="FFFFFF"/>
              </w:rPr>
            </w:rPrChange>
          </w:rPr>
          <w:t>bjjd-</w:t>
        </w:r>
      </w:ins>
      <w:ins w:id="4353"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54" w:author="rkbansal" w:date="2020-04-28T01:23:00Z">
        <w:r w:rsidRPr="00D548C6">
          <w:rPr>
            <w:rStyle w:val="Strong"/>
            <w:rFonts w:ascii="Segoe UI" w:hAnsi="Segoe UI" w:cs="Segoe UI"/>
            <w:color w:val="272727"/>
            <w:shd w:val="clear" w:color="auto" w:fill="FFFFFF"/>
          </w:rPr>
          <w:t>git-</w:t>
        </w:r>
      </w:ins>
      <w:ins w:id="4355"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56" w:author="rkbansal" w:date="2020-04-28T01:24:00Z">
              <w:rPr>
                <w:shd w:val="clear" w:color="auto" w:fill="FFFFFF"/>
              </w:rPr>
            </w:rPrChange>
          </w:rPr>
          <w:t xml:space="preserve"> in </w:t>
        </w:r>
      </w:ins>
      <w:ins w:id="4357"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58" w:author="rkbansal" w:date="2020-04-28T01:23:00Z">
        <w:r w:rsidR="00D548C6" w:rsidRPr="00D548C6">
          <w:rPr>
            <w:rFonts w:ascii="Segoe UI" w:hAnsi="Segoe UI" w:cs="Segoe UI"/>
            <w:color w:val="272727"/>
            <w:shd w:val="clear" w:color="auto" w:fill="FFFFFF"/>
            <w:rPrChange w:id="4359"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60" w:author="rkbansal" w:date="2020-04-28T01:24:00Z">
              <w:rPr>
                <w:rFonts w:asciiTheme="minorHAnsi" w:hAnsiTheme="minorHAnsi" w:cstheme="minorHAnsi"/>
              </w:rPr>
            </w:rPrChange>
          </w:rPr>
          <w:t>C:\Users\rkbansal\git\</w:t>
        </w:r>
      </w:ins>
      <w:ins w:id="4361" w:author="rkbansal" w:date="2020-05-03T15:11:00Z">
        <w:r w:rsidR="00FA0E9B">
          <w:rPr>
            <w:rFonts w:asciiTheme="minorHAnsi" w:hAnsiTheme="minorHAnsi" w:cstheme="minorHAnsi"/>
            <w:color w:val="2F5496" w:themeColor="accent1" w:themeShade="BF"/>
          </w:rPr>
          <w:t>bjjd-</w:t>
        </w:r>
      </w:ins>
      <w:ins w:id="4362" w:author="rkbansal" w:date="2020-04-28T01:23:00Z">
        <w:r w:rsidR="00D548C6" w:rsidRPr="00D548C6">
          <w:rPr>
            <w:rFonts w:asciiTheme="minorHAnsi" w:hAnsiTheme="minorHAnsi" w:cstheme="minorHAnsi"/>
            <w:color w:val="2F5496" w:themeColor="accent1" w:themeShade="BF"/>
            <w:rPrChange w:id="4363"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64" w:author="rkbansal" w:date="2020-04-28T01:29:00Z"/>
          <w:rFonts w:asciiTheme="minorHAnsi" w:hAnsiTheme="minorHAnsi" w:cstheme="minorHAnsi"/>
          <w:rPrChange w:id="4365" w:author="rkbansal" w:date="2020-04-28T01:29:00Z">
            <w:rPr>
              <w:ins w:id="4366" w:author="rkbansal" w:date="2020-04-28T01:29:00Z"/>
              <w:rFonts w:ascii="Segoe UI" w:hAnsi="Segoe UI" w:cs="Segoe UI"/>
              <w:color w:val="272727"/>
              <w:shd w:val="clear" w:color="auto" w:fill="FFFFFF"/>
            </w:rPr>
          </w:rPrChange>
        </w:rPr>
      </w:pPr>
      <w:ins w:id="4367" w:author="rkbansal" w:date="2020-04-28T01:28:00Z">
        <w:r>
          <w:rPr>
            <w:rFonts w:asciiTheme="minorHAnsi" w:hAnsiTheme="minorHAnsi" w:cstheme="minorHAnsi"/>
            <w:color w:val="272727"/>
            <w:shd w:val="clear" w:color="auto" w:fill="FFFFFF"/>
          </w:rPr>
          <w:t>Create microservice name</w:t>
        </w:r>
      </w:ins>
      <w:ins w:id="4368" w:author="rkbansal" w:date="2020-04-28T01:29:00Z">
        <w:r>
          <w:rPr>
            <w:rFonts w:asciiTheme="minorHAnsi" w:hAnsiTheme="minorHAnsi" w:cstheme="minorHAnsi"/>
            <w:color w:val="272727"/>
            <w:shd w:val="clear" w:color="auto" w:fill="FFFFFF"/>
          </w:rPr>
          <w:t xml:space="preserve"> wise folder in </w:t>
        </w:r>
      </w:ins>
      <w:ins w:id="4369" w:author="rkbansal" w:date="2020-05-03T15:11:00Z">
        <w:r w:rsidR="00040EB7" w:rsidRPr="00040EB7">
          <w:rPr>
            <w:rFonts w:asciiTheme="minorHAnsi" w:hAnsiTheme="minorHAnsi" w:cstheme="minorHAnsi"/>
            <w:b/>
            <w:bCs/>
            <w:color w:val="272727"/>
            <w:shd w:val="clear" w:color="auto" w:fill="FFFFFF"/>
            <w:rPrChange w:id="4370" w:author="rkbansal" w:date="2020-05-03T15:11:00Z">
              <w:rPr>
                <w:rFonts w:asciiTheme="minorHAnsi" w:hAnsiTheme="minorHAnsi" w:cstheme="minorHAnsi"/>
                <w:color w:val="272727"/>
                <w:shd w:val="clear" w:color="auto" w:fill="FFFFFF"/>
              </w:rPr>
            </w:rPrChange>
          </w:rPr>
          <w:t>bjjd</w:t>
        </w:r>
        <w:r w:rsidR="00040EB7" w:rsidRPr="00040EB7">
          <w:rPr>
            <w:rStyle w:val="Strong"/>
            <w:rPrChange w:id="4371" w:author="rkbansal" w:date="2020-05-03T15:11:00Z">
              <w:rPr>
                <w:rFonts w:asciiTheme="minorHAnsi" w:hAnsiTheme="minorHAnsi" w:cstheme="minorHAnsi"/>
                <w:color w:val="272727"/>
                <w:shd w:val="clear" w:color="auto" w:fill="FFFFFF"/>
              </w:rPr>
            </w:rPrChange>
          </w:rPr>
          <w:t>-</w:t>
        </w:r>
      </w:ins>
      <w:ins w:id="4372" w:author="rkbansal" w:date="2020-04-28T01:29:00Z">
        <w:r w:rsidRPr="00040EB7">
          <w:rPr>
            <w:rStyle w:val="Strong"/>
            <w:rPrChange w:id="4373"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74" w:author="rkbansal" w:date="2020-05-03T14:46:00Z"/>
          <w:rFonts w:asciiTheme="minorHAnsi" w:hAnsiTheme="minorHAnsi" w:cstheme="minorHAnsi"/>
        </w:rPr>
      </w:pPr>
      <w:ins w:id="4375"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76" w:author="rkbansal" w:date="2020-05-03T14:46:00Z"/>
          <w:rFonts w:asciiTheme="minorHAnsi" w:hAnsiTheme="minorHAnsi" w:cstheme="minorHAnsi"/>
        </w:rPr>
      </w:pPr>
      <w:ins w:id="4377"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78" w:author="rkbansal" w:date="2020-05-03T14:49:00Z"/>
          <w:rFonts w:asciiTheme="minorHAnsi" w:hAnsiTheme="minorHAnsi" w:cstheme="minorHAnsi"/>
        </w:rPr>
      </w:pPr>
      <w:ins w:id="4379"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80" w:author="rkbansal" w:date="2020-05-03T14:49:00Z"/>
          <w:rFonts w:asciiTheme="minorHAnsi" w:hAnsiTheme="minorHAnsi" w:cstheme="minorHAnsi"/>
        </w:rPr>
      </w:pPr>
      <w:ins w:id="4381" w:author="rkbansal" w:date="2020-05-03T14:49:00Z">
        <w:r>
          <w:rPr>
            <w:rFonts w:asciiTheme="minorHAnsi" w:hAnsiTheme="minorHAnsi" w:cstheme="minorHAnsi"/>
          </w:rPr>
          <w:t xml:space="preserve">Let’s look into any properties file. For e.g. </w:t>
        </w:r>
        <w:proofErr w:type="gramStart"/>
        <w:r>
          <w:rPr>
            <w:rFonts w:asciiTheme="minorHAnsi" w:hAnsiTheme="minorHAnsi" w:cstheme="minorHAnsi"/>
          </w:rPr>
          <w:t>application.properties</w:t>
        </w:r>
      </w:ins>
      <w:proofErr w:type="gramEnd"/>
      <w:ins w:id="4382"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83" w:author="rkbansal" w:date="2020-04-28T01:23:00Z"/>
          <w:rFonts w:asciiTheme="minorHAnsi" w:hAnsiTheme="minorHAnsi" w:cstheme="minorHAnsi"/>
        </w:rPr>
        <w:pPrChange w:id="4384" w:author="rkbansal" w:date="2020-05-03T14:49:00Z">
          <w:pPr>
            <w:ind w:left="720"/>
            <w:jc w:val="both"/>
          </w:pPr>
        </w:pPrChange>
      </w:pPr>
      <w:ins w:id="4385"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86" w:author="rkbansal" w:date="2020-05-03T14:53:00Z"/>
          <w:rFonts w:asciiTheme="minorHAnsi" w:hAnsiTheme="minorHAnsi" w:cstheme="minorHAnsi"/>
          <w:rPrChange w:id="4387" w:author="rkbansal" w:date="2020-05-03T14:53:00Z">
            <w:rPr>
              <w:ins w:id="4388" w:author="rkbansal" w:date="2020-05-03T14:53:00Z"/>
              <w:rFonts w:asciiTheme="minorHAnsi" w:hAnsiTheme="minorHAnsi" w:cstheme="minorHAnsi"/>
              <w:color w:val="2F5496" w:themeColor="accent1" w:themeShade="BF"/>
            </w:rPr>
          </w:rPrChange>
        </w:rPr>
      </w:pPr>
      <w:ins w:id="4389" w:author="rkbansal" w:date="2020-05-03T14:52:00Z">
        <w:r>
          <w:rPr>
            <w:rFonts w:asciiTheme="minorHAnsi" w:hAnsiTheme="minorHAnsi" w:cstheme="minorHAnsi"/>
          </w:rPr>
          <w:lastRenderedPageBreak/>
          <w:t xml:space="preserve">Open the command prompt and go to the </w:t>
        </w:r>
      </w:ins>
      <w:ins w:id="4390" w:author="rkbansal" w:date="2020-05-03T15:12:00Z">
        <w:r w:rsidR="00022C05" w:rsidRPr="00022C05">
          <w:rPr>
            <w:rStyle w:val="Strong"/>
            <w:rFonts w:ascii="Segoe UI" w:hAnsi="Segoe UI" w:cs="Segoe UI"/>
            <w:color w:val="272727"/>
            <w:shd w:val="clear" w:color="auto" w:fill="FFFFFF"/>
            <w:rPrChange w:id="4391" w:author="rkbansal" w:date="2020-05-03T15:12:00Z">
              <w:rPr>
                <w:rFonts w:asciiTheme="minorHAnsi" w:hAnsiTheme="minorHAnsi" w:cstheme="minorHAnsi"/>
              </w:rPr>
            </w:rPrChange>
          </w:rPr>
          <w:t>bjjd-</w:t>
        </w:r>
      </w:ins>
      <w:ins w:id="4392"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93" w:author="rkbansal" w:date="2020-05-03T15:12:00Z">
        <w:r w:rsidR="00022C05">
          <w:rPr>
            <w:rFonts w:asciiTheme="minorHAnsi" w:hAnsiTheme="minorHAnsi" w:cstheme="minorHAnsi"/>
            <w:color w:val="2F5496" w:themeColor="accent1" w:themeShade="BF"/>
          </w:rPr>
          <w:t>bjjd-</w:t>
        </w:r>
      </w:ins>
      <w:ins w:id="4394"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95" w:author="rkbansal" w:date="2020-05-03T14:55:00Z"/>
          <w:rFonts w:asciiTheme="minorHAnsi" w:hAnsiTheme="minorHAnsi" w:cstheme="minorHAnsi"/>
        </w:rPr>
      </w:pPr>
      <w:ins w:id="4396" w:author="rkbansal" w:date="2020-05-03T14:56:00Z">
        <w:r>
          <w:rPr>
            <w:rFonts w:asciiTheme="minorHAnsi" w:hAnsiTheme="minorHAnsi" w:cstheme="minorHAnsi"/>
          </w:rPr>
          <w:t xml:space="preserve">Git </w:t>
        </w:r>
      </w:ins>
      <w:ins w:id="4397" w:author="rkbansal" w:date="2020-05-03T14:55:00Z">
        <w:r>
          <w:rPr>
            <w:rFonts w:asciiTheme="minorHAnsi" w:hAnsiTheme="minorHAnsi" w:cstheme="minorHAnsi"/>
          </w:rPr>
          <w:t>Co</w:t>
        </w:r>
      </w:ins>
      <w:ins w:id="4398" w:author="rkbansal" w:date="2020-05-03T14:56:00Z">
        <w:r>
          <w:rPr>
            <w:rFonts w:asciiTheme="minorHAnsi" w:hAnsiTheme="minorHAnsi" w:cstheme="minorHAnsi"/>
          </w:rPr>
          <w:t>mmand to i</w:t>
        </w:r>
      </w:ins>
      <w:ins w:id="4399" w:author="rkbansal" w:date="2020-05-03T14:53:00Z">
        <w:r>
          <w:rPr>
            <w:rFonts w:asciiTheme="minorHAnsi" w:hAnsiTheme="minorHAnsi" w:cstheme="minorHAnsi"/>
          </w:rPr>
          <w:t xml:space="preserve">nitialize the </w:t>
        </w:r>
      </w:ins>
      <w:ins w:id="4400" w:author="rkbansal" w:date="2020-05-03T14:57:00Z">
        <w:r>
          <w:rPr>
            <w:rFonts w:asciiTheme="minorHAnsi" w:hAnsiTheme="minorHAnsi" w:cstheme="minorHAnsi"/>
          </w:rPr>
          <w:t xml:space="preserve">git </w:t>
        </w:r>
      </w:ins>
      <w:ins w:id="4401"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402" w:author="rkbansal" w:date="2020-05-03T14:55:00Z"/>
          <w:rFonts w:asciiTheme="minorHAnsi" w:hAnsiTheme="minorHAnsi" w:cstheme="minorHAnsi"/>
        </w:rPr>
        <w:pPrChange w:id="4403" w:author="rkbansal" w:date="2020-05-03T14:55:00Z">
          <w:pPr>
            <w:pStyle w:val="ListParagraph"/>
            <w:numPr>
              <w:ilvl w:val="1"/>
              <w:numId w:val="19"/>
            </w:numPr>
            <w:ind w:left="1440" w:hanging="360"/>
            <w:jc w:val="both"/>
          </w:pPr>
        </w:pPrChange>
      </w:pPr>
      <w:ins w:id="4404" w:author="rkbansal" w:date="2020-05-03T14:53:00Z">
        <w:r>
          <w:rPr>
            <w:rFonts w:asciiTheme="minorHAnsi" w:hAnsiTheme="minorHAnsi" w:cstheme="minorHAnsi"/>
          </w:rPr>
          <w:t xml:space="preserve">git </w:t>
        </w:r>
        <w:proofErr w:type="spellStart"/>
        <w:r>
          <w:rPr>
            <w:rFonts w:asciiTheme="minorHAnsi" w:hAnsiTheme="minorHAnsi" w:cstheme="minorHAnsi"/>
          </w:rPr>
          <w:t>ini</w:t>
        </w:r>
      </w:ins>
      <w:ins w:id="4405" w:author="rkbansal" w:date="2020-05-03T14:55:00Z">
        <w:r>
          <w:rPr>
            <w:rFonts w:asciiTheme="minorHAnsi" w:hAnsiTheme="minorHAnsi" w:cstheme="minorHAnsi"/>
          </w:rPr>
          <w:t>t</w:t>
        </w:r>
        <w:proofErr w:type="spellEnd"/>
      </w:ins>
    </w:p>
    <w:p w14:paraId="76805DEE" w14:textId="2F6167D8" w:rsidR="00B2485A" w:rsidRDefault="00B2485A" w:rsidP="00B2485A">
      <w:pPr>
        <w:pStyle w:val="ListParagraph"/>
        <w:numPr>
          <w:ilvl w:val="1"/>
          <w:numId w:val="19"/>
        </w:numPr>
        <w:jc w:val="both"/>
        <w:rPr>
          <w:ins w:id="4406" w:author="rkbansal" w:date="2020-05-03T14:56:00Z"/>
          <w:rFonts w:asciiTheme="minorHAnsi" w:hAnsiTheme="minorHAnsi" w:cstheme="minorHAnsi"/>
        </w:rPr>
      </w:pPr>
      <w:ins w:id="4407" w:author="rkbansal" w:date="2020-05-03T14:56:00Z">
        <w:r>
          <w:rPr>
            <w:rFonts w:asciiTheme="minorHAnsi" w:hAnsiTheme="minorHAnsi" w:cstheme="minorHAnsi"/>
          </w:rPr>
          <w:t>Git command to a</w:t>
        </w:r>
      </w:ins>
      <w:ins w:id="4408"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409" w:author="rkbansal" w:date="2020-05-03T14:56:00Z"/>
          <w:rFonts w:asciiTheme="minorHAnsi" w:hAnsiTheme="minorHAnsi" w:cstheme="minorHAnsi"/>
        </w:rPr>
      </w:pPr>
      <w:ins w:id="4410" w:author="rkbansal" w:date="2020-05-03T14:56:00Z">
        <w:r>
          <w:rPr>
            <w:rFonts w:asciiTheme="minorHAnsi" w:hAnsiTheme="minorHAnsi" w:cstheme="minorHAnsi"/>
          </w:rPr>
          <w:t xml:space="preserve">Git </w:t>
        </w:r>
        <w:proofErr w:type="gramStart"/>
        <w:r>
          <w:rPr>
            <w:rFonts w:asciiTheme="minorHAnsi" w:hAnsiTheme="minorHAnsi" w:cstheme="minorHAnsi"/>
          </w:rPr>
          <w:t>add .</w:t>
        </w:r>
        <w:proofErr w:type="gramEnd"/>
      </w:ins>
    </w:p>
    <w:p w14:paraId="4AB1207D" w14:textId="665261F0" w:rsidR="00B2485A" w:rsidRDefault="00B2485A" w:rsidP="00B2485A">
      <w:pPr>
        <w:pStyle w:val="ListParagraph"/>
        <w:numPr>
          <w:ilvl w:val="1"/>
          <w:numId w:val="19"/>
        </w:numPr>
        <w:jc w:val="both"/>
        <w:rPr>
          <w:ins w:id="4411" w:author="rkbansal" w:date="2020-05-03T14:57:00Z"/>
          <w:rFonts w:asciiTheme="minorHAnsi" w:hAnsiTheme="minorHAnsi" w:cstheme="minorHAnsi"/>
        </w:rPr>
      </w:pPr>
      <w:ins w:id="4412" w:author="rkbansal" w:date="2020-05-03T14:57:00Z">
        <w:r>
          <w:rPr>
            <w:rFonts w:asciiTheme="minorHAnsi" w:hAnsiTheme="minorHAnsi" w:cstheme="minorHAnsi"/>
          </w:rPr>
          <w:t>Git command to c</w:t>
        </w:r>
      </w:ins>
      <w:ins w:id="4413" w:author="rkbansal" w:date="2020-05-03T14:56:00Z">
        <w:r>
          <w:rPr>
            <w:rFonts w:asciiTheme="minorHAnsi" w:hAnsiTheme="minorHAnsi" w:cstheme="minorHAnsi"/>
          </w:rPr>
          <w:t>ommit the</w:t>
        </w:r>
      </w:ins>
      <w:ins w:id="4414" w:author="rkbansal" w:date="2020-05-03T14:57:00Z">
        <w:r>
          <w:rPr>
            <w:rFonts w:asciiTheme="minorHAnsi" w:hAnsiTheme="minorHAnsi" w:cstheme="minorHAnsi"/>
          </w:rPr>
          <w:t xml:space="preserve"> code in the git repository:</w:t>
        </w:r>
      </w:ins>
      <w:ins w:id="4415"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16" w:author="rkbansal" w:date="2020-05-03T15:02:00Z"/>
          <w:rFonts w:asciiTheme="minorHAnsi" w:hAnsiTheme="minorHAnsi" w:cstheme="minorHAnsi"/>
        </w:rPr>
      </w:pPr>
      <w:ins w:id="4417"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18" w:author="rkbansal" w:date="2020-05-03T15:02:00Z"/>
          <w:rFonts w:asciiTheme="minorHAnsi" w:hAnsiTheme="minorHAnsi" w:cstheme="minorHAnsi"/>
        </w:rPr>
      </w:pPr>
      <w:ins w:id="4419"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20" w:author="rkbansal" w:date="2020-05-04T00:19:00Z"/>
          <w:rFonts w:asciiTheme="minorHAnsi" w:hAnsiTheme="minorHAnsi" w:cstheme="minorHAnsi"/>
        </w:rPr>
      </w:pPr>
      <w:ins w:id="4421" w:author="rkbansal" w:date="2020-05-04T00:17:00Z">
        <w:r>
          <w:rPr>
            <w:rFonts w:asciiTheme="minorHAnsi" w:hAnsiTheme="minorHAnsi" w:cstheme="minorHAnsi"/>
          </w:rPr>
          <w:t>After creating the git repository</w:t>
        </w:r>
      </w:ins>
      <w:ins w:id="4422" w:author="rkbansal" w:date="2020-05-04T00:18:00Z">
        <w:r>
          <w:rPr>
            <w:rFonts w:asciiTheme="minorHAnsi" w:hAnsiTheme="minorHAnsi" w:cstheme="minorHAnsi"/>
          </w:rPr>
          <w:t>, it can be imported in Eclipse</w:t>
        </w:r>
      </w:ins>
      <w:ins w:id="4423" w:author="rkbansal" w:date="2020-05-04T00:19:00Z">
        <w:r>
          <w:rPr>
            <w:rFonts w:asciiTheme="minorHAnsi" w:hAnsiTheme="minorHAnsi" w:cstheme="minorHAnsi"/>
          </w:rPr>
          <w:t xml:space="preserve"> as GIT repository</w:t>
        </w:r>
      </w:ins>
      <w:ins w:id="4424" w:author="rkbansal" w:date="2020-05-04T00:22:00Z">
        <w:r w:rsidR="00AD6A24">
          <w:rPr>
            <w:rFonts w:asciiTheme="minorHAnsi" w:hAnsiTheme="minorHAnsi" w:cstheme="minorHAnsi"/>
          </w:rPr>
          <w:t xml:space="preserve"> and </w:t>
        </w:r>
      </w:ins>
      <w:ins w:id="4425"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26" w:author="rkbansal" w:date="2020-05-04T00:22:00Z"/>
          <w:rFonts w:asciiTheme="minorHAnsi" w:hAnsiTheme="minorHAnsi" w:cstheme="minorHAnsi"/>
        </w:rPr>
      </w:pPr>
      <w:ins w:id="4427"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28" w:author="rkbansal" w:date="2020-05-04T00:16:00Z"/>
          <w:rFonts w:asciiTheme="minorHAnsi" w:hAnsiTheme="minorHAnsi" w:cstheme="minorHAnsi"/>
        </w:rPr>
        <w:pPrChange w:id="4429"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30" w:author="rkbansal" w:date="2020-05-04T00:25:00Z"/>
          <w:rFonts w:asciiTheme="minorHAnsi" w:hAnsiTheme="minorHAnsi" w:cstheme="minorHAnsi"/>
        </w:rPr>
      </w:pPr>
      <w:ins w:id="4431"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32" w:author="rkbansal" w:date="2020-05-04T00:25:00Z"/>
          <w:rFonts w:asciiTheme="minorHAnsi" w:hAnsiTheme="minorHAnsi" w:cstheme="minorHAnsi"/>
        </w:rPr>
      </w:pPr>
      <w:ins w:id="4433"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34" w:author="rkbansal" w:date="2020-05-04T00:25:00Z"/>
          <w:rFonts w:asciiTheme="minorHAnsi" w:hAnsiTheme="minorHAnsi" w:cstheme="minorHAnsi"/>
          <w:rPrChange w:id="4435" w:author="rkbansal" w:date="2020-05-04T00:26:00Z">
            <w:rPr>
              <w:ins w:id="4436" w:author="rkbansal" w:date="2020-05-04T00:25:00Z"/>
            </w:rPr>
          </w:rPrChange>
        </w:rPr>
        <w:pPrChange w:id="4437"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38" w:author="rkbansal" w:date="2020-05-04T00:30:00Z"/>
          <w:rFonts w:asciiTheme="minorHAnsi" w:hAnsiTheme="minorHAnsi" w:cstheme="minorHAnsi"/>
        </w:rPr>
      </w:pPr>
      <w:ins w:id="4439"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40" w:author="rkbansal" w:date="2020-05-04T00:30:00Z"/>
          <w:rFonts w:asciiTheme="minorHAnsi" w:hAnsiTheme="minorHAnsi" w:cstheme="minorHAnsi"/>
        </w:rPr>
        <w:pPrChange w:id="4441" w:author="rkbansal" w:date="2020-05-04T00:30:00Z">
          <w:pPr>
            <w:pStyle w:val="ListParagraph"/>
            <w:numPr>
              <w:numId w:val="19"/>
            </w:numPr>
            <w:ind w:hanging="360"/>
            <w:jc w:val="both"/>
          </w:pPr>
        </w:pPrChange>
      </w:pPr>
      <w:ins w:id="4442"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43" w:author="rkbansal" w:date="2020-05-03T15:05:00Z"/>
          <w:rFonts w:asciiTheme="minorHAnsi" w:hAnsiTheme="minorHAnsi" w:cstheme="minorHAnsi"/>
        </w:rPr>
      </w:pPr>
      <w:ins w:id="4444"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proofErr w:type="spellStart"/>
        <w:r w:rsidRPr="00863912">
          <w:rPr>
            <w:rFonts w:asciiTheme="minorHAnsi" w:hAnsiTheme="minorHAnsi" w:cstheme="minorHAnsi"/>
            <w:rPrChange w:id="4445" w:author="rkbansal" w:date="2020-05-03T15:04:00Z">
              <w:rPr>
                <w:rFonts w:ascii="Segoe UI" w:hAnsi="Segoe UI" w:cs="Segoe UI"/>
                <w:b/>
                <w:bCs/>
                <w:color w:val="000000"/>
              </w:rPr>
            </w:rPrChange>
          </w:rPr>
          <w:t>git</w:t>
        </w:r>
        <w:proofErr w:type="spellEnd"/>
        <w:r w:rsidRPr="00863912">
          <w:rPr>
            <w:rFonts w:asciiTheme="minorHAnsi" w:hAnsiTheme="minorHAnsi" w:cstheme="minorHAnsi"/>
            <w:rPrChange w:id="4446" w:author="rkbansal" w:date="2020-05-03T15:04:00Z">
              <w:rPr>
                <w:rFonts w:ascii="Segoe UI" w:hAnsi="Segoe UI" w:cs="Segoe UI"/>
                <w:b/>
                <w:bCs/>
                <w:color w:val="000000"/>
              </w:rPr>
            </w:rPrChange>
          </w:rPr>
          <w:t xml:space="preserve"> repo from Config Server</w:t>
        </w:r>
      </w:ins>
    </w:p>
    <w:p w14:paraId="5FCB3CC6" w14:textId="6722756B" w:rsidR="00EA20F9" w:rsidRDefault="00697005" w:rsidP="00EA20F9">
      <w:pPr>
        <w:pStyle w:val="ListParagraph"/>
        <w:jc w:val="both"/>
        <w:rPr>
          <w:ins w:id="4447" w:author="rkbansal" w:date="2020-05-03T15:06:00Z"/>
          <w:rFonts w:asciiTheme="minorHAnsi" w:hAnsiTheme="minorHAnsi" w:cstheme="minorHAnsi"/>
          <w:color w:val="000000"/>
        </w:rPr>
      </w:pPr>
      <w:ins w:id="4448" w:author="rkbansal" w:date="2020-05-03T15:05:00Z">
        <w:r w:rsidRPr="00697005">
          <w:rPr>
            <w:rFonts w:asciiTheme="minorHAnsi" w:hAnsiTheme="minorHAnsi" w:cstheme="minorHAnsi"/>
            <w:color w:val="000000"/>
            <w:rPrChange w:id="4449"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50" w:author="rkbansal" w:date="2020-05-03T15:06:00Z">
              <w:rPr>
                <w:rFonts w:ascii="Segoe UI" w:hAnsi="Segoe UI" w:cs="Segoe UI"/>
                <w:color w:val="000000"/>
              </w:rPr>
            </w:rPrChange>
          </w:rPr>
          <w:t xml:space="preserve"> </w:t>
        </w:r>
        <w:proofErr w:type="gramStart"/>
        <w:r w:rsidR="00EA20F9" w:rsidRPr="00697005">
          <w:rPr>
            <w:rStyle w:val="HTMLCode"/>
            <w:rFonts w:asciiTheme="minorHAnsi" w:eastAsiaTheme="minorHAnsi" w:hAnsiTheme="minorHAnsi" w:cstheme="minorHAnsi"/>
            <w:color w:val="FF0779"/>
            <w:sz w:val="24"/>
            <w:szCs w:val="24"/>
            <w:rPrChange w:id="4451" w:author="rkbansal" w:date="2020-05-03T15:06:00Z">
              <w:rPr>
                <w:rStyle w:val="HTMLCode"/>
                <w:rFonts w:ascii="Consolas" w:eastAsiaTheme="minorHAnsi" w:hAnsi="Consolas"/>
                <w:color w:val="FF0779"/>
                <w:sz w:val="21"/>
                <w:szCs w:val="21"/>
              </w:rPr>
            </w:rPrChange>
          </w:rPr>
          <w:t>application.properties</w:t>
        </w:r>
        <w:proofErr w:type="gramEnd"/>
        <w:r w:rsidR="00EA20F9" w:rsidRPr="00697005">
          <w:rPr>
            <w:rFonts w:asciiTheme="minorHAnsi" w:hAnsiTheme="minorHAnsi" w:cstheme="minorHAnsi"/>
            <w:color w:val="000000"/>
            <w:rPrChange w:id="4452"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53"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54"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55"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56"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57" w:author="rkbansal" w:date="2020-05-03T15:22:00Z"/>
          <w:rFonts w:asciiTheme="minorHAnsi" w:hAnsiTheme="minorHAnsi" w:cstheme="minorHAnsi"/>
        </w:rPr>
      </w:pPr>
      <w:ins w:id="4458"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59" w:author="rkbansal" w:date="2020-05-03T15:26:00Z"/>
          <w:rFonts w:asciiTheme="minorHAnsi" w:hAnsiTheme="minorHAnsi" w:cstheme="minorHAnsi"/>
        </w:rPr>
      </w:pPr>
      <w:ins w:id="4460" w:author="rkbansal" w:date="2020-05-03T15:22:00Z">
        <w:r>
          <w:rPr>
            <w:rFonts w:asciiTheme="minorHAnsi" w:hAnsiTheme="minorHAnsi" w:cstheme="minorHAnsi"/>
          </w:rPr>
          <w:t>To verify the Config server configuration, run the Config</w:t>
        </w:r>
      </w:ins>
      <w:ins w:id="4461"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62" w:author="rkbansal" w:date="2020-05-03T15:26:00Z">
        <w:r w:rsidR="00D006B2">
          <w:rPr>
            <w:rFonts w:asciiTheme="minorHAnsi" w:hAnsiTheme="minorHAnsi" w:cstheme="minorHAnsi"/>
          </w:rPr>
          <w:t xml:space="preserve"> following</w:t>
        </w:r>
      </w:ins>
      <w:ins w:id="4463"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64" w:author="rkbansal" w:date="2020-05-03T15:27:00Z"/>
        </w:rPr>
      </w:pPr>
      <w:ins w:id="4465" w:author="rkbansal" w:date="2020-05-03T15:26:00Z">
        <w:r>
          <w:t>URL to check the dev properties of people-mgmt-</w:t>
        </w:r>
        <w:proofErr w:type="gramStart"/>
        <w:r>
          <w:t>service :</w:t>
        </w:r>
        <w:proofErr w:type="gramEnd"/>
        <w:r>
          <w:t xml:space="preserve"> </w:t>
        </w:r>
        <w:r>
          <w:fldChar w:fldCharType="begin"/>
        </w:r>
        <w:r>
          <w:instrText xml:space="preserve"> HYPERLINK "</w:instrText>
        </w:r>
        <w:r w:rsidRPr="00D006B2">
          <w:rPr>
            <w:rPrChange w:id="4466"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67" w:author="rkbansal" w:date="2020-05-03T15:26:00Z"/>
        </w:rPr>
        <w:pPrChange w:id="4468" w:author="rkbansal" w:date="2020-05-03T15:27:00Z">
          <w:pPr>
            <w:pStyle w:val="ListParagraph"/>
            <w:jc w:val="both"/>
          </w:pPr>
        </w:pPrChange>
      </w:pPr>
      <w:ins w:id="4469"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70" w:author="rkbansal" w:date="2020-05-03T15:28:00Z"/>
        </w:rPr>
      </w:pPr>
      <w:ins w:id="4471" w:author="rkbansal" w:date="2020-05-03T15:27:00Z">
        <w:r>
          <w:t>URL to check the prod properties of people-mgmt-</w:t>
        </w:r>
        <w:proofErr w:type="gramStart"/>
        <w:r>
          <w:t>service :</w:t>
        </w:r>
        <w:proofErr w:type="gramEnd"/>
        <w:r>
          <w:t xml:space="preserve"> </w:t>
        </w:r>
      </w:ins>
      <w:ins w:id="4472"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73" w:author="rkbansal" w:date="2020-05-03T15:27:00Z"/>
        </w:rPr>
        <w:pPrChange w:id="4474" w:author="rkbansal" w:date="2020-05-03T15:28:00Z">
          <w:pPr>
            <w:pStyle w:val="ListParagraph"/>
            <w:numPr>
              <w:ilvl w:val="1"/>
              <w:numId w:val="19"/>
            </w:numPr>
            <w:ind w:left="1440" w:hanging="360"/>
            <w:jc w:val="both"/>
          </w:pPr>
        </w:pPrChange>
      </w:pPr>
      <w:ins w:id="4475"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76" w:author="rkbansal" w:date="2020-05-03T15:22:00Z"/>
          <w:rFonts w:asciiTheme="minorHAnsi" w:hAnsiTheme="minorHAnsi" w:cstheme="minorHAnsi"/>
        </w:rPr>
        <w:pPrChange w:id="4477"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78" w:author="rkbansal" w:date="2020-06-21T17:30:00Z"/>
          <w:b/>
          <w:bCs/>
        </w:rPr>
      </w:pPr>
      <w:ins w:id="4479" w:author="rkbansal" w:date="2020-06-21T17:29:00Z">
        <w:r>
          <w:rPr>
            <w:b/>
            <w:bCs/>
          </w:rPr>
          <w:t xml:space="preserve">C. </w:t>
        </w:r>
      </w:ins>
      <w:ins w:id="4480" w:author="rkbansal" w:date="2020-06-21T17:30:00Z">
        <w:r>
          <w:rPr>
            <w:b/>
            <w:bCs/>
          </w:rPr>
          <w:t>[Optional]</w:t>
        </w:r>
      </w:ins>
      <w:ins w:id="4481"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82" w:author="rkbansal" w:date="2020-06-21T17:30:00Z">
        <w:r>
          <w:rPr>
            <w:b/>
            <w:bCs/>
          </w:rPr>
          <w:t>GitHub</w:t>
        </w:r>
      </w:ins>
    </w:p>
    <w:p w14:paraId="7A296D39" w14:textId="77B7D1CE" w:rsidR="00DA55D2" w:rsidRDefault="00DA55D2" w:rsidP="00DA55D2">
      <w:pPr>
        <w:pStyle w:val="ListParagraph"/>
        <w:numPr>
          <w:ilvl w:val="0"/>
          <w:numId w:val="110"/>
        </w:numPr>
        <w:rPr>
          <w:ins w:id="4483" w:author="rkbansal" w:date="2020-06-21T17:30:00Z"/>
        </w:rPr>
      </w:pPr>
      <w:ins w:id="4484" w:author="rkbansal" w:date="2020-06-21T17:30:00Z">
        <w:r>
          <w:t>After performing the step B.</w:t>
        </w:r>
      </w:ins>
    </w:p>
    <w:p w14:paraId="61F8B9E7" w14:textId="66243C88" w:rsidR="00DA55D2" w:rsidRDefault="00DA55D2" w:rsidP="00DA55D2">
      <w:pPr>
        <w:pStyle w:val="ListParagraph"/>
        <w:numPr>
          <w:ilvl w:val="0"/>
          <w:numId w:val="110"/>
        </w:numPr>
        <w:rPr>
          <w:ins w:id="4485" w:author="rkbansal" w:date="2020-06-21T17:34:00Z"/>
        </w:rPr>
      </w:pPr>
      <w:ins w:id="4486" w:author="rkbansal" w:date="2020-06-21T17:33:00Z">
        <w:r>
          <w:t>Follow the below steps to c</w:t>
        </w:r>
      </w:ins>
      <w:ins w:id="4487" w:author="rkbansal" w:date="2020-06-21T17:30:00Z">
        <w:r>
          <w:t>reate the remote</w:t>
        </w:r>
      </w:ins>
      <w:ins w:id="4488" w:author="rkbansal" w:date="2020-06-21T17:33:00Z">
        <w:r>
          <w:t>, empty folder/</w:t>
        </w:r>
      </w:ins>
      <w:ins w:id="4489" w:author="rkbansal" w:date="2020-06-21T17:30:00Z">
        <w:r>
          <w:t xml:space="preserve">repository in </w:t>
        </w:r>
      </w:ins>
      <w:ins w:id="4490" w:author="rkbansal" w:date="2020-06-21T17:37:00Z">
        <w:r w:rsidR="006B4C95">
          <w:t>GitHub</w:t>
        </w:r>
      </w:ins>
      <w:ins w:id="4491"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92" w:author="rkbansal" w:date="2020-06-21T17:34:00Z"/>
          <w:rFonts w:ascii="Segoe UI" w:hAnsi="Segoe UI" w:cs="Segoe UI"/>
          <w:color w:val="24292E"/>
        </w:rPr>
        <w:pPrChange w:id="4493" w:author="rkbansal" w:date="2020-06-21T17:34:00Z">
          <w:pPr>
            <w:pStyle w:val="NormalWeb"/>
            <w:numPr>
              <w:numId w:val="110"/>
            </w:numPr>
            <w:shd w:val="clear" w:color="auto" w:fill="FFFFFF"/>
            <w:spacing w:before="240" w:beforeAutospacing="0" w:after="240" w:afterAutospacing="0"/>
            <w:ind w:left="720" w:hanging="360"/>
          </w:pPr>
        </w:pPrChange>
      </w:pPr>
      <w:ins w:id="4494" w:author="rkbansal" w:date="2020-06-21T17:34:00Z">
        <w:r>
          <w:rPr>
            <w:rFonts w:ascii="Segoe UI" w:hAnsi="Segoe UI" w:cs="Segoe UI"/>
            <w:color w:val="24292E"/>
          </w:rPr>
          <w:t xml:space="preserve">Login to your </w:t>
        </w:r>
      </w:ins>
      <w:ins w:id="4495" w:author="rkbansal" w:date="2020-06-21T17:37:00Z">
        <w:r w:rsidR="006B4C95">
          <w:rPr>
            <w:rFonts w:ascii="Segoe UI" w:hAnsi="Segoe UI" w:cs="Segoe UI"/>
            <w:color w:val="24292E"/>
          </w:rPr>
          <w:t>GitHub</w:t>
        </w:r>
      </w:ins>
      <w:ins w:id="4496"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97" w:author="rkbansal" w:date="2020-06-21T17:34:00Z"/>
          <w:rFonts w:ascii="Segoe UI" w:hAnsi="Segoe UI" w:cs="Segoe UI"/>
          <w:color w:val="24292E"/>
        </w:rPr>
      </w:pPr>
      <w:ins w:id="4498" w:author="rkbansal" w:date="2020-06-21T17:34:00Z">
        <w:r>
          <w:rPr>
            <w:rFonts w:ascii="Segoe UI" w:hAnsi="Segoe UI" w:cs="Segoe UI"/>
            <w:color w:val="24292E"/>
          </w:rPr>
          <w:t xml:space="preserve">At the top right of any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501" w:author="rkbansal" w:date="2020-06-21T17:34:00Z"/>
          <w:rFonts w:ascii="Segoe UI" w:hAnsi="Segoe UI" w:cs="Segoe UI"/>
          <w:color w:val="24292E"/>
        </w:rPr>
        <w:pPrChange w:id="4502" w:author="rkbansal" w:date="2020-06-21T17:34:00Z">
          <w:pPr>
            <w:pStyle w:val="NormalWeb"/>
            <w:numPr>
              <w:numId w:val="110"/>
            </w:numPr>
            <w:shd w:val="clear" w:color="auto" w:fill="FFFFFF"/>
            <w:spacing w:before="240" w:beforeAutospacing="0" w:after="240" w:afterAutospacing="0"/>
            <w:ind w:left="720" w:hanging="360"/>
          </w:pPr>
        </w:pPrChange>
      </w:pPr>
      <w:ins w:id="4503" w:author="rkbansal" w:date="2020-06-21T17:34:00Z">
        <w:r>
          <w:rPr>
            <w:rFonts w:ascii="Segoe UI" w:hAnsi="Segoe UI" w:cs="Segoe UI"/>
            <w:color w:val="24292E"/>
          </w:rPr>
          <w:t xml:space="preserve">Give your repository a name--ideally the same name as your local project. If I'm building a </w:t>
        </w:r>
      </w:ins>
      <w:ins w:id="4504" w:author="rkbansal" w:date="2020-06-21T17:35:00Z">
        <w:r w:rsidRPr="00DA55D2">
          <w:rPr>
            <w:rStyle w:val="Strong"/>
            <w:rFonts w:ascii="Georgia" w:hAnsi="Georgia" w:cstheme="minorBidi"/>
            <w:b w:val="0"/>
            <w:bCs w:val="0"/>
            <w:rPrChange w:id="4505"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6" w:author="rkbansal" w:date="2020-06-21T17:35:00Z">
              <w:rPr>
                <w:rStyle w:val="Strong"/>
                <w:rFonts w:ascii="Segoe UI" w:hAnsi="Segoe UI" w:cs="Segoe UI"/>
                <w:color w:val="272727"/>
                <w:shd w:val="clear" w:color="auto" w:fill="FFFFFF"/>
              </w:rPr>
            </w:rPrChange>
          </w:rPr>
          <w:t>config-server-git-</w:t>
        </w:r>
        <w:proofErr w:type="gramStart"/>
        <w:r w:rsidRPr="00DA55D2">
          <w:rPr>
            <w:rStyle w:val="Strong"/>
            <w:rFonts w:ascii="Segoe UI" w:hAnsi="Segoe UI" w:cs="Segoe UI"/>
            <w:b w:val="0"/>
            <w:bCs w:val="0"/>
            <w:color w:val="272727"/>
            <w:shd w:val="clear" w:color="auto" w:fill="FFFFFF"/>
            <w:rPrChange w:id="4507" w:author="rkbansal" w:date="2020-06-21T17:35:00Z">
              <w:rPr>
                <w:rStyle w:val="Strong"/>
                <w:rFonts w:ascii="Segoe UI" w:hAnsi="Segoe UI" w:cs="Segoe UI"/>
                <w:color w:val="272727"/>
                <w:shd w:val="clear" w:color="auto" w:fill="FFFFFF"/>
              </w:rPr>
            </w:rPrChange>
          </w:rPr>
          <w:t>repo</w:t>
        </w:r>
        <w:r w:rsidRPr="00B32E2D">
          <w:rPr>
            <w:rFonts w:ascii="Segoe UI" w:hAnsi="Segoe UI" w:cs="Segoe UI"/>
            <w:color w:val="272727"/>
            <w:shd w:val="clear" w:color="auto" w:fill="FFFFFF"/>
          </w:rPr>
          <w:t> </w:t>
        </w:r>
        <w:r>
          <w:rPr>
            <w:rFonts w:ascii="Segoe UI" w:hAnsi="Segoe UI" w:cs="Segoe UI"/>
            <w:color w:val="24292E"/>
          </w:rPr>
          <w:t xml:space="preserve"> </w:t>
        </w:r>
      </w:ins>
      <w:ins w:id="4508" w:author="rkbansal" w:date="2020-06-21T17:34:00Z">
        <w:r>
          <w:rPr>
            <w:rFonts w:ascii="Segoe UI" w:hAnsi="Segoe UI" w:cs="Segoe UI"/>
            <w:color w:val="24292E"/>
          </w:rPr>
          <w:t>application</w:t>
        </w:r>
        <w:proofErr w:type="gramEnd"/>
        <w:r>
          <w:rPr>
            <w:rFonts w:ascii="Segoe UI" w:hAnsi="Segoe UI" w:cs="Segoe UI"/>
            <w:color w:val="24292E"/>
          </w:rPr>
          <w:t>, its folder will be called '</w:t>
        </w:r>
      </w:ins>
      <w:ins w:id="4509" w:author="rkbansal" w:date="2020-06-21T17:35:00Z">
        <w:r w:rsidRPr="00DA55D2">
          <w:rPr>
            <w:rStyle w:val="Strong"/>
            <w:rFonts w:ascii="Georgia" w:hAnsi="Georgia" w:cstheme="minorBidi"/>
            <w:b w:val="0"/>
            <w:bCs w:val="0"/>
            <w:rPrChange w:id="4510"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11" w:author="rkbansal" w:date="2020-06-21T17:35:00Z">
              <w:rPr>
                <w:rStyle w:val="Strong"/>
                <w:rFonts w:ascii="Segoe UI" w:hAnsi="Segoe UI" w:cs="Segoe UI"/>
                <w:color w:val="272727"/>
                <w:shd w:val="clear" w:color="auto" w:fill="FFFFFF"/>
              </w:rPr>
            </w:rPrChange>
          </w:rPr>
          <w:t>config-server-git-repo</w:t>
        </w:r>
      </w:ins>
      <w:ins w:id="4512" w:author="rkbansal" w:date="2020-06-21T17:34:00Z">
        <w:r>
          <w:rPr>
            <w:rFonts w:ascii="Segoe UI" w:hAnsi="Segoe UI" w:cs="Segoe UI"/>
            <w:color w:val="24292E"/>
          </w:rPr>
          <w:t>' on my computer, and '</w:t>
        </w:r>
      </w:ins>
      <w:ins w:id="4513"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514"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15" w:author="rkbansal" w:date="2020-06-21T17:35:00Z">
              <w:rPr>
                <w:rStyle w:val="Strong"/>
                <w:rFonts w:ascii="Segoe UI" w:hAnsi="Segoe UI" w:cs="Segoe UI"/>
                <w:color w:val="272727"/>
                <w:shd w:val="clear" w:color="auto" w:fill="FFFFFF"/>
              </w:rPr>
            </w:rPrChange>
          </w:rPr>
          <w:t>config-server-git-repo</w:t>
        </w:r>
      </w:ins>
      <w:ins w:id="4516" w:author="rkbansal" w:date="2020-06-21T17:34:00Z">
        <w:r>
          <w:rPr>
            <w:rFonts w:ascii="Segoe UI" w:hAnsi="Segoe UI" w:cs="Segoe UI"/>
            <w:color w:val="24292E"/>
          </w:rPr>
          <w:t xml:space="preserve">' will be the </w:t>
        </w:r>
      </w:ins>
      <w:ins w:id="4517" w:author="rkbansal" w:date="2020-06-21T17:37:00Z">
        <w:r w:rsidR="006B4C95">
          <w:rPr>
            <w:rFonts w:ascii="Segoe UI" w:hAnsi="Segoe UI" w:cs="Segoe UI"/>
            <w:color w:val="24292E"/>
          </w:rPr>
          <w:t>GitHub</w:t>
        </w:r>
      </w:ins>
      <w:ins w:id="4518"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19" w:author="rkbansal" w:date="2020-06-21T17:51:00Z"/>
          <w:rPrChange w:id="4520" w:author="rkbansal" w:date="2020-06-21T17:51:00Z">
            <w:rPr>
              <w:ins w:id="4521" w:author="rkbansal" w:date="2020-06-21T17:51:00Z"/>
              <w:rFonts w:ascii="Segoe UI" w:hAnsi="Segoe UI" w:cs="Segoe UI"/>
              <w:color w:val="24292E"/>
            </w:rPr>
          </w:rPrChange>
        </w:rPr>
      </w:pPr>
      <w:ins w:id="4522"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23" w:author="rkbansal" w:date="2020-06-21T17:32:00Z"/>
        </w:rPr>
        <w:pPrChange w:id="4524" w:author="rkbansal" w:date="2020-06-21T17:51:00Z">
          <w:pPr>
            <w:pStyle w:val="ListParagraph"/>
            <w:numPr>
              <w:numId w:val="110"/>
            </w:numPr>
            <w:ind w:hanging="360"/>
          </w:pPr>
        </w:pPrChange>
      </w:pPr>
      <w:ins w:id="4525"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26" w:author="rkbansal" w:date="2020-06-21T18:20:00Z"/>
        </w:rPr>
      </w:pPr>
      <w:ins w:id="4527" w:author="rkbansal" w:date="2020-06-21T17:46:00Z">
        <w:r>
          <w:t>Connect your local project folder to your empty folder/repository</w:t>
        </w:r>
      </w:ins>
      <w:ins w:id="4528" w:author="rkbansal" w:date="2020-06-21T17:52:00Z">
        <w:r w:rsidR="00E91FF6">
          <w:t>(</w:t>
        </w:r>
        <w:r w:rsidR="00E91FF6" w:rsidRPr="00797D24">
          <w:rPr>
            <w:color w:val="4472C4" w:themeColor="accent1"/>
            <w:rPrChange w:id="4529" w:author="rkbansal" w:date="2020-06-21T17:52:00Z">
              <w:rPr/>
            </w:rPrChange>
          </w:rPr>
          <w:t>https://github.com/rajivbansal2981/bjjd-config-server-git-repo.git</w:t>
        </w:r>
        <w:r w:rsidR="00E91FF6">
          <w:t>)</w:t>
        </w:r>
      </w:ins>
      <w:ins w:id="4530"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31" w:author="rkbansal" w:date="2020-06-21T17:53:00Z"/>
          <w:rPrChange w:id="4532" w:author="rkbansal" w:date="2020-06-21T17:53:00Z">
            <w:rPr>
              <w:ins w:id="4533" w:author="rkbansal" w:date="2020-06-21T17:53:00Z"/>
              <w:rFonts w:ascii="Segoe UI" w:hAnsi="Segoe UI" w:cs="Segoe UI"/>
              <w:color w:val="24292E"/>
              <w:shd w:val="clear" w:color="auto" w:fill="FFFFFF"/>
            </w:rPr>
          </w:rPrChange>
        </w:rPr>
      </w:pPr>
      <w:ins w:id="4534"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35" w:author="rkbansal" w:date="2020-06-21T17:55:00Z"/>
          <w:rFonts w:asciiTheme="minorHAnsi" w:hAnsiTheme="minorHAnsi" w:cstheme="minorHAnsi"/>
          <w:color w:val="4472C4" w:themeColor="accent1"/>
          <w:sz w:val="22"/>
          <w:szCs w:val="22"/>
          <w:shd w:val="clear" w:color="auto" w:fill="FFFFFF"/>
          <w:rPrChange w:id="4536" w:author="rkbansal" w:date="2020-06-21T17:55:00Z">
            <w:rPr>
              <w:ins w:id="4537" w:author="rkbansal" w:date="2020-06-21T17:55:00Z"/>
              <w:rFonts w:asciiTheme="minorHAnsi" w:hAnsiTheme="minorHAnsi" w:cstheme="minorHAnsi"/>
              <w:color w:val="24292E"/>
              <w:sz w:val="22"/>
              <w:szCs w:val="22"/>
              <w:shd w:val="clear" w:color="auto" w:fill="FFFFFF"/>
            </w:rPr>
          </w:rPrChange>
        </w:rPr>
      </w:pPr>
      <w:ins w:id="4538" w:author="rkbansal" w:date="2020-06-21T17:54:00Z">
        <w:r w:rsidRPr="00741322">
          <w:rPr>
            <w:rFonts w:asciiTheme="minorHAnsi" w:hAnsiTheme="minorHAnsi" w:cstheme="minorHAnsi"/>
            <w:color w:val="4472C4" w:themeColor="accent1"/>
            <w:sz w:val="22"/>
            <w:szCs w:val="22"/>
            <w:shd w:val="clear" w:color="auto" w:fill="FFFFFF"/>
            <w:rPrChange w:id="4539" w:author="rkbansal" w:date="2020-06-21T17:55:00Z">
              <w:rPr>
                <w:rFonts w:ascii="Segoe UI" w:hAnsi="Segoe UI" w:cs="Segoe UI"/>
                <w:color w:val="24292E"/>
                <w:shd w:val="clear" w:color="auto" w:fill="FFFFFF"/>
              </w:rPr>
            </w:rPrChange>
          </w:rPr>
          <w:t>c</w:t>
        </w:r>
      </w:ins>
      <w:ins w:id="4540" w:author="rkbansal" w:date="2020-06-21T17:53:00Z">
        <w:r w:rsidRPr="00741322">
          <w:rPr>
            <w:rFonts w:asciiTheme="minorHAnsi" w:hAnsiTheme="minorHAnsi" w:cstheme="minorHAnsi"/>
            <w:color w:val="4472C4" w:themeColor="accent1"/>
            <w:sz w:val="22"/>
            <w:szCs w:val="22"/>
            <w:shd w:val="clear" w:color="auto" w:fill="FFFFFF"/>
            <w:rPrChange w:id="4541" w:author="rkbansal" w:date="2020-06-21T17:55:00Z">
              <w:rPr>
                <w:rFonts w:ascii="Segoe UI" w:hAnsi="Segoe UI" w:cs="Segoe UI"/>
                <w:color w:val="24292E"/>
                <w:shd w:val="clear" w:color="auto" w:fill="FFFFFF"/>
              </w:rPr>
            </w:rPrChange>
          </w:rPr>
          <w:t xml:space="preserve">d </w:t>
        </w:r>
      </w:ins>
      <w:ins w:id="4542" w:author="rkbansal" w:date="2020-06-21T17:54:00Z">
        <w:r w:rsidRPr="00741322">
          <w:rPr>
            <w:rFonts w:asciiTheme="minorHAnsi" w:hAnsiTheme="minorHAnsi" w:cstheme="minorHAnsi"/>
            <w:color w:val="4472C4" w:themeColor="accent1"/>
            <w:sz w:val="22"/>
            <w:szCs w:val="22"/>
            <w:shd w:val="clear" w:color="auto" w:fill="FFFFFF"/>
            <w:rPrChange w:id="4543"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44" w:author="rkbansal" w:date="2020-06-21T17:55:00Z"/>
          <w:rStyle w:val="HTMLCode"/>
          <w:rFonts w:asciiTheme="minorHAnsi" w:eastAsiaTheme="minorHAnsi" w:hAnsiTheme="minorHAnsi" w:cstheme="minorHAnsi"/>
          <w:sz w:val="22"/>
          <w:szCs w:val="22"/>
          <w:rPrChange w:id="4545" w:author="rkbansal" w:date="2020-06-21T17:55:00Z">
            <w:rPr>
              <w:ins w:id="4546" w:author="rkbansal" w:date="2020-06-21T17:55:00Z"/>
              <w:rStyle w:val="HTMLCode"/>
              <w:rFonts w:ascii="Consolas" w:eastAsiaTheme="majorEastAsia" w:hAnsi="Consolas"/>
              <w:color w:val="24292E"/>
            </w:rPr>
          </w:rPrChange>
        </w:rPr>
      </w:pPr>
      <w:ins w:id="4547"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48" w:author="rkbansal" w:date="2020-06-21T17:56:00Z"/>
          <w:rFonts w:asciiTheme="minorHAnsi" w:hAnsiTheme="minorHAnsi" w:cstheme="minorHAnsi"/>
          <w:color w:val="4472C4" w:themeColor="accent1"/>
          <w:sz w:val="22"/>
          <w:szCs w:val="22"/>
          <w:shd w:val="clear" w:color="auto" w:fill="FFFFFF"/>
        </w:rPr>
      </w:pPr>
      <w:ins w:id="4549" w:author="rkbansal" w:date="2020-06-21T17:55:00Z">
        <w:r w:rsidRPr="00741322">
          <w:rPr>
            <w:rFonts w:asciiTheme="minorHAnsi" w:hAnsiTheme="minorHAnsi" w:cstheme="minorHAnsi"/>
            <w:color w:val="4472C4" w:themeColor="accent1"/>
            <w:sz w:val="22"/>
            <w:szCs w:val="22"/>
            <w:shd w:val="clear" w:color="auto" w:fill="FFFFFF"/>
            <w:rPrChange w:id="4550" w:author="rkbansal" w:date="2020-06-21T17:56:00Z">
              <w:rPr>
                <w:rFonts w:ascii="Segoe UI" w:hAnsi="Segoe UI" w:cs="Segoe UI"/>
                <w:color w:val="24292E"/>
                <w:shd w:val="clear" w:color="auto" w:fill="FFFFFF"/>
              </w:rPr>
            </w:rPrChange>
          </w:rPr>
          <w:t>git remo</w:t>
        </w:r>
      </w:ins>
      <w:ins w:id="4551" w:author="rkbansal" w:date="2020-06-21T17:56:00Z">
        <w:r w:rsidRPr="00741322">
          <w:rPr>
            <w:rFonts w:asciiTheme="minorHAnsi" w:hAnsiTheme="minorHAnsi" w:cstheme="minorHAnsi"/>
            <w:color w:val="4472C4" w:themeColor="accent1"/>
            <w:sz w:val="22"/>
            <w:szCs w:val="22"/>
            <w:shd w:val="clear" w:color="auto" w:fill="FFFFFF"/>
            <w:rPrChange w:id="4552"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53"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54"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55" w:author="rkbansal" w:date="2020-06-21T17:58:00Z"/>
          <w:rFonts w:ascii="Segoe UI" w:hAnsi="Segoe UI" w:cs="Segoe UI"/>
          <w:color w:val="24292E"/>
          <w:shd w:val="clear" w:color="auto" w:fill="FFFFFF"/>
          <w:rPrChange w:id="4556" w:author="rkbansal" w:date="2020-06-21T17:58:00Z">
            <w:rPr>
              <w:ins w:id="4557" w:author="rkbansal" w:date="2020-06-21T17:58:00Z"/>
              <w:rFonts w:ascii="Segoe UI" w:hAnsi="Segoe UI" w:cs="Segoe UI"/>
              <w:shd w:val="clear" w:color="auto" w:fill="FFFFFF"/>
            </w:rPr>
          </w:rPrChange>
        </w:rPr>
      </w:pPr>
      <w:ins w:id="4558"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59"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60" w:author="rkbansal" w:date="2020-06-21T18:06:00Z"/>
          <w:rFonts w:asciiTheme="minorHAnsi" w:hAnsiTheme="minorHAnsi" w:cstheme="minorHAnsi"/>
          <w:color w:val="4472C4" w:themeColor="accent1"/>
          <w:sz w:val="22"/>
          <w:szCs w:val="22"/>
          <w:shd w:val="clear" w:color="auto" w:fill="FFFFFF"/>
        </w:rPr>
      </w:pPr>
      <w:ins w:id="4561" w:author="rkbansal" w:date="2020-06-21T17:59:00Z">
        <w:r w:rsidRPr="00B52366">
          <w:rPr>
            <w:rFonts w:asciiTheme="minorHAnsi" w:hAnsiTheme="minorHAnsi" w:cstheme="minorHAnsi"/>
            <w:color w:val="4472C4" w:themeColor="accent1"/>
            <w:sz w:val="22"/>
            <w:szCs w:val="22"/>
            <w:shd w:val="clear" w:color="auto" w:fill="FFFFFF"/>
            <w:rPrChange w:id="4562"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63" w:author="rkbansal" w:date="2020-06-21T18:21:00Z"/>
          <w:rFonts w:asciiTheme="minorHAnsi" w:hAnsiTheme="minorHAnsi" w:cstheme="minorHAnsi"/>
          <w:color w:val="4472C4" w:themeColor="accent1"/>
          <w:sz w:val="22"/>
          <w:szCs w:val="22"/>
          <w:shd w:val="clear" w:color="auto" w:fill="FFFFFF"/>
          <w:rPrChange w:id="4564" w:author="rkbansal" w:date="2020-06-21T18:21:00Z">
            <w:rPr>
              <w:ins w:id="4565" w:author="rkbansal" w:date="2020-06-21T18:21:00Z"/>
              <w:rFonts w:ascii="Segoe UI" w:hAnsi="Segoe UI" w:cs="Segoe UI"/>
              <w:color w:val="24292E"/>
              <w:sz w:val="21"/>
              <w:szCs w:val="21"/>
            </w:rPr>
          </w:rPrChange>
        </w:rPr>
      </w:pPr>
      <w:ins w:id="4566"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67" w:author="rkbansal" w:date="2020-06-21T18:20:00Z"/>
          <w:rFonts w:asciiTheme="minorHAnsi" w:hAnsiTheme="minorHAnsi" w:cstheme="minorHAnsi"/>
          <w:color w:val="4472C4" w:themeColor="accent1"/>
          <w:sz w:val="22"/>
          <w:szCs w:val="22"/>
          <w:shd w:val="clear" w:color="auto" w:fill="FFFFFF"/>
          <w:rPrChange w:id="4568" w:author="rkbansal" w:date="2020-06-21T18:20:00Z">
            <w:rPr>
              <w:ins w:id="4569" w:author="rkbansal" w:date="2020-06-21T18:20:00Z"/>
              <w:rFonts w:ascii="Segoe UI" w:hAnsi="Segoe UI" w:cs="Segoe UI"/>
              <w:color w:val="24292E"/>
              <w:sz w:val="21"/>
              <w:szCs w:val="21"/>
            </w:rPr>
          </w:rPrChange>
        </w:rPr>
        <w:pPrChange w:id="4570" w:author="rkbansal" w:date="2020-06-21T18:21:00Z">
          <w:pPr>
            <w:pStyle w:val="NormalWeb"/>
            <w:numPr>
              <w:ilvl w:val="1"/>
              <w:numId w:val="110"/>
            </w:numPr>
            <w:shd w:val="clear" w:color="auto" w:fill="FFFFFF"/>
            <w:spacing w:before="240" w:beforeAutospacing="0" w:after="240" w:afterAutospacing="0"/>
            <w:ind w:left="1440" w:hanging="360"/>
          </w:pPr>
        </w:pPrChange>
      </w:pPr>
      <w:ins w:id="4571"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72" w:author="rkbansal" w:date="2020-06-21T18:24:00Z"/>
          <w:rFonts w:asciiTheme="minorHAnsi" w:hAnsiTheme="minorHAnsi" w:cstheme="minorHAnsi"/>
          <w:color w:val="4472C4" w:themeColor="accent1"/>
          <w:shd w:val="clear" w:color="auto" w:fill="FFFFFF"/>
          <w:rPrChange w:id="4573" w:author="rkbansal" w:date="2020-06-21T18:24:00Z">
            <w:rPr>
              <w:ins w:id="4574" w:author="rkbansal" w:date="2020-06-21T18:24:00Z"/>
              <w:rFonts w:ascii="Segoe UI" w:hAnsi="Segoe UI" w:cs="Segoe UI"/>
              <w:color w:val="24292E"/>
              <w:sz w:val="22"/>
              <w:szCs w:val="22"/>
            </w:rPr>
          </w:rPrChange>
        </w:rPr>
      </w:pPr>
      <w:ins w:id="4575" w:author="rkbansal" w:date="2020-06-21T18:20:00Z">
        <w:r w:rsidRPr="00D400D0">
          <w:rPr>
            <w:rFonts w:ascii="Segoe UI" w:hAnsi="Segoe UI" w:cs="Segoe UI"/>
            <w:color w:val="24292E"/>
            <w:sz w:val="22"/>
            <w:szCs w:val="22"/>
            <w:rPrChange w:id="4576" w:author="rkbansal" w:date="2020-06-21T18:21:00Z">
              <w:rPr>
                <w:rFonts w:ascii="Segoe UI" w:hAnsi="Segoe UI" w:cs="Segoe UI"/>
                <w:color w:val="24292E"/>
                <w:sz w:val="21"/>
                <w:szCs w:val="21"/>
              </w:rPr>
            </w:rPrChange>
          </w:rPr>
          <w:t xml:space="preserve">To update the </w:t>
        </w:r>
        <w:proofErr w:type="gramStart"/>
        <w:r w:rsidRPr="00D400D0">
          <w:rPr>
            <w:rFonts w:ascii="Segoe UI" w:hAnsi="Segoe UI" w:cs="Segoe UI"/>
            <w:color w:val="24292E"/>
            <w:sz w:val="22"/>
            <w:szCs w:val="22"/>
            <w:rPrChange w:id="4577" w:author="rkbansal" w:date="2020-06-21T18:21:00Z">
              <w:rPr>
                <w:rFonts w:ascii="Segoe UI" w:hAnsi="Segoe UI" w:cs="Segoe UI"/>
                <w:color w:val="24292E"/>
                <w:sz w:val="21"/>
                <w:szCs w:val="21"/>
              </w:rPr>
            </w:rPrChange>
          </w:rPr>
          <w:t>application.properties</w:t>
        </w:r>
        <w:proofErr w:type="gramEnd"/>
        <w:r w:rsidRPr="00D400D0">
          <w:rPr>
            <w:rFonts w:ascii="Segoe UI" w:hAnsi="Segoe UI" w:cs="Segoe UI"/>
            <w:color w:val="24292E"/>
            <w:sz w:val="22"/>
            <w:szCs w:val="22"/>
            <w:rPrChange w:id="4578" w:author="rkbansal" w:date="2020-06-21T18:21:00Z">
              <w:rPr>
                <w:rFonts w:ascii="Segoe UI" w:hAnsi="Segoe UI" w:cs="Segoe UI"/>
                <w:color w:val="24292E"/>
                <w:sz w:val="21"/>
                <w:szCs w:val="21"/>
              </w:rPr>
            </w:rPrChange>
          </w:rPr>
          <w:t xml:space="preserve"> </w:t>
        </w:r>
      </w:ins>
      <w:ins w:id="4579" w:author="rkbansal" w:date="2020-06-21T18:24:00Z">
        <w:r w:rsidR="00CD5CBB">
          <w:rPr>
            <w:rFonts w:ascii="Segoe UI" w:hAnsi="Segoe UI" w:cs="Segoe UI"/>
            <w:color w:val="24292E"/>
            <w:sz w:val="22"/>
            <w:szCs w:val="22"/>
          </w:rPr>
          <w:t xml:space="preserve">of project: config-server </w:t>
        </w:r>
      </w:ins>
      <w:ins w:id="4580" w:author="rkbansal" w:date="2020-06-21T18:20:00Z">
        <w:r w:rsidRPr="00D400D0">
          <w:rPr>
            <w:rFonts w:ascii="Segoe UI" w:hAnsi="Segoe UI" w:cs="Segoe UI"/>
            <w:color w:val="24292E"/>
            <w:sz w:val="22"/>
            <w:szCs w:val="22"/>
            <w:rPrChange w:id="4581" w:author="rkbansal" w:date="2020-06-21T18:21:00Z">
              <w:rPr>
                <w:rFonts w:ascii="Segoe UI" w:hAnsi="Segoe UI" w:cs="Segoe UI"/>
                <w:color w:val="24292E"/>
                <w:sz w:val="21"/>
                <w:szCs w:val="21"/>
              </w:rPr>
            </w:rPrChange>
          </w:rPr>
          <w:t xml:space="preserve">and enable the git </w:t>
        </w:r>
      </w:ins>
      <w:ins w:id="4582" w:author="rkbansal" w:date="2020-06-21T18:21:00Z">
        <w:r w:rsidR="00D400D0">
          <w:rPr>
            <w:rFonts w:ascii="Segoe UI" w:hAnsi="Segoe UI" w:cs="Segoe UI"/>
            <w:color w:val="24292E"/>
            <w:sz w:val="22"/>
            <w:szCs w:val="22"/>
          </w:rPr>
          <w:t>URI</w:t>
        </w:r>
      </w:ins>
      <w:ins w:id="4583" w:author="rkbansal" w:date="2020-06-21T18:20:00Z">
        <w:r w:rsidRPr="00D400D0">
          <w:rPr>
            <w:rFonts w:ascii="Segoe UI" w:hAnsi="Segoe UI" w:cs="Segoe UI"/>
            <w:color w:val="24292E"/>
            <w:sz w:val="22"/>
            <w:szCs w:val="22"/>
            <w:rPrChange w:id="4584" w:author="rkbansal" w:date="2020-06-21T18:21:00Z">
              <w:rPr>
                <w:rFonts w:ascii="Segoe UI" w:hAnsi="Segoe UI" w:cs="Segoe UI"/>
                <w:color w:val="24292E"/>
                <w:sz w:val="21"/>
                <w:szCs w:val="21"/>
              </w:rPr>
            </w:rPrChange>
          </w:rPr>
          <w:t xml:space="preserve"> path </w:t>
        </w:r>
      </w:ins>
      <w:ins w:id="4585" w:author="rkbansal" w:date="2020-06-21T18:21:00Z">
        <w:r w:rsidRPr="00D400D0">
          <w:rPr>
            <w:rFonts w:ascii="Segoe UI" w:hAnsi="Segoe UI" w:cs="Segoe UI"/>
            <w:color w:val="24292E"/>
            <w:sz w:val="22"/>
            <w:szCs w:val="22"/>
            <w:rPrChange w:id="458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8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88" w:author="rkbansal" w:date="2020-06-21T18:18:00Z"/>
          <w:rFonts w:asciiTheme="minorHAnsi" w:hAnsiTheme="minorHAnsi" w:cstheme="minorHAnsi"/>
          <w:color w:val="4472C4" w:themeColor="accent1"/>
          <w:shd w:val="clear" w:color="auto" w:fill="FFFFFF"/>
          <w:rPrChange w:id="4589" w:author="rkbansal" w:date="2020-06-21T18:21:00Z">
            <w:rPr>
              <w:ins w:id="4590" w:author="rkbansal" w:date="2020-06-21T18:18:00Z"/>
              <w:rFonts w:ascii="Segoe UI" w:hAnsi="Segoe UI" w:cs="Segoe UI"/>
              <w:color w:val="24292E"/>
              <w:sz w:val="21"/>
              <w:szCs w:val="21"/>
            </w:rPr>
          </w:rPrChange>
        </w:rPr>
        <w:pPrChange w:id="4591" w:author="rkbansal" w:date="2020-06-21T18:24:00Z">
          <w:pPr>
            <w:pStyle w:val="NormalWeb"/>
            <w:numPr>
              <w:ilvl w:val="1"/>
              <w:numId w:val="110"/>
            </w:numPr>
            <w:shd w:val="clear" w:color="auto" w:fill="FFFFFF"/>
            <w:spacing w:before="240" w:beforeAutospacing="0" w:after="240" w:afterAutospacing="0"/>
            <w:ind w:left="1440" w:hanging="360"/>
          </w:pPr>
        </w:pPrChange>
      </w:pPr>
      <w:ins w:id="459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93" w:author="rkbansal" w:date="2020-06-21T17:29:00Z"/>
          <w:rFonts w:asciiTheme="minorHAnsi" w:hAnsiTheme="minorHAnsi" w:cstheme="minorHAnsi"/>
          <w:color w:val="4472C4" w:themeColor="accent1"/>
          <w:sz w:val="22"/>
          <w:szCs w:val="22"/>
          <w:shd w:val="clear" w:color="auto" w:fill="FFFFFF"/>
          <w:rPrChange w:id="4594" w:author="rkbansal" w:date="2020-06-21T18:11:00Z">
            <w:rPr>
              <w:ins w:id="4595" w:author="rkbansal" w:date="2020-06-21T17:29:00Z"/>
              <w:b/>
              <w:bCs/>
            </w:rPr>
          </w:rPrChange>
        </w:rPr>
        <w:pPrChange w:id="4596" w:author="rkbansal" w:date="2020-06-21T18:18:00Z">
          <w:pPr>
            <w:pStyle w:val="Heading3"/>
            <w:ind w:left="284"/>
          </w:pPr>
        </w:pPrChange>
      </w:pPr>
    </w:p>
    <w:p w14:paraId="5015CBC8" w14:textId="16190C51" w:rsidR="00304D4A" w:rsidRDefault="00304D4A">
      <w:pPr>
        <w:rPr>
          <w:ins w:id="4597" w:author="rkbansal" w:date="2020-06-21T18:19:00Z"/>
          <w:b/>
          <w:bCs/>
        </w:rPr>
        <w:pPrChange w:id="4598" w:author="rkbansal" w:date="2020-06-21T18:20:00Z">
          <w:pPr>
            <w:pStyle w:val="Heading3"/>
          </w:pPr>
        </w:pPrChange>
      </w:pPr>
      <w:ins w:id="4599" w:author="rkbansal" w:date="2020-06-21T18:20:00Z">
        <w:r>
          <w:t xml:space="preserve">4. </w:t>
        </w:r>
      </w:ins>
      <w:ins w:id="4600" w:author="rkbansal" w:date="2020-06-21T18:19:00Z">
        <w:r>
          <w:t>Connect your l</w:t>
        </w:r>
      </w:ins>
    </w:p>
    <w:p w14:paraId="44DF5D12" w14:textId="44288C0A" w:rsidR="00D36B3B" w:rsidRDefault="00DA55D2">
      <w:pPr>
        <w:pStyle w:val="Heading3"/>
        <w:rPr>
          <w:ins w:id="4601" w:author="rkbansal" w:date="2020-05-03T15:32:00Z"/>
          <w:b/>
          <w:bCs/>
        </w:rPr>
        <w:pPrChange w:id="4602" w:author="rkbansal" w:date="2020-06-21T17:29:00Z">
          <w:pPr>
            <w:pStyle w:val="Heading3"/>
            <w:ind w:left="360"/>
          </w:pPr>
        </w:pPrChange>
      </w:pPr>
      <w:proofErr w:type="spellStart"/>
      <w:ins w:id="4603" w:author="rkbansal" w:date="2020-06-21T17:29:00Z">
        <w:r>
          <w:rPr>
            <w:b/>
            <w:bCs/>
          </w:rPr>
          <w:t>D</w:t>
        </w:r>
      </w:ins>
      <w:ins w:id="4604" w:author="rkbansal" w:date="2020-05-03T15:32:00Z">
        <w:r w:rsidR="00D36B3B">
          <w:rPr>
            <w:b/>
            <w:bCs/>
          </w:rPr>
          <w:t>.</w:t>
        </w:r>
        <w:r w:rsidR="0036261E">
          <w:rPr>
            <w:b/>
            <w:bCs/>
          </w:rPr>
          <w:t>Update</w:t>
        </w:r>
        <w:proofErr w:type="spellEnd"/>
        <w:r w:rsidR="0036261E">
          <w:rPr>
            <w:b/>
            <w:bCs/>
          </w:rPr>
          <w:t xml:space="preserve"> the microservices to point config server</w:t>
        </w:r>
      </w:ins>
    </w:p>
    <w:p w14:paraId="290ACE81" w14:textId="6AA54BBC" w:rsidR="00B573FF" w:rsidRDefault="00B573FF" w:rsidP="00B573FF">
      <w:pPr>
        <w:pStyle w:val="ListParagraph"/>
        <w:rPr>
          <w:ins w:id="4605" w:author="rkbansal" w:date="2020-05-03T15:33:00Z"/>
        </w:rPr>
      </w:pPr>
      <w:ins w:id="4606" w:author="rkbansal" w:date="2020-05-03T15:32:00Z">
        <w:r>
          <w:t>In this step, we need</w:t>
        </w:r>
      </w:ins>
      <w:ins w:id="4607" w:author="rkbansal" w:date="2020-05-03T15:33:00Z">
        <w:r>
          <w:t xml:space="preserve"> t</w:t>
        </w:r>
      </w:ins>
      <w:ins w:id="4608" w:author="rkbansal" w:date="2020-05-03T15:32:00Z">
        <w:r>
          <w:t>o make changes in the new or existing microservice</w:t>
        </w:r>
      </w:ins>
      <w:ins w:id="4609" w:author="rkbansal" w:date="2020-05-03T15:33:00Z">
        <w:r w:rsidR="00A36642">
          <w:t>s</w:t>
        </w:r>
      </w:ins>
      <w:ins w:id="4610" w:author="rkbansal" w:date="2020-05-03T15:32:00Z">
        <w:r>
          <w:t xml:space="preserve"> so that it can access its </w:t>
        </w:r>
        <w:proofErr w:type="gramStart"/>
        <w:r>
          <w:t>application.properties</w:t>
        </w:r>
        <w:proofErr w:type="gramEnd"/>
        <w:r>
          <w:t xml:space="preserve"> using config server. </w:t>
        </w:r>
      </w:ins>
    </w:p>
    <w:p w14:paraId="27753C5C" w14:textId="26A1BB88" w:rsidR="00A36642" w:rsidRDefault="00A36642" w:rsidP="00B573FF">
      <w:pPr>
        <w:pStyle w:val="ListParagraph"/>
        <w:rPr>
          <w:ins w:id="4611" w:author="rkbansal" w:date="2020-05-03T21:42:00Z"/>
        </w:rPr>
      </w:pPr>
      <w:ins w:id="4612" w:author="rkbansal" w:date="2020-05-03T15:33:00Z">
        <w:r w:rsidRPr="00DA738D">
          <w:rPr>
            <w:b/>
            <w:bCs/>
            <w:rPrChange w:id="4613" w:author="rkbansal" w:date="2020-05-03T15:33:00Z">
              <w:rPr/>
            </w:rPrChange>
          </w:rPr>
          <w:t>For example:</w:t>
        </w:r>
        <w:r>
          <w:t xml:space="preserve"> people-mgmt-service</w:t>
        </w:r>
      </w:ins>
    </w:p>
    <w:p w14:paraId="27EC7FAC" w14:textId="68EC69C8" w:rsidR="00C416A6" w:rsidRPr="00E16D9E" w:rsidRDefault="00C416A6">
      <w:pPr>
        <w:pStyle w:val="ListParagraph"/>
        <w:rPr>
          <w:ins w:id="4614" w:author="rkbansal" w:date="2020-05-03T21:43:00Z"/>
        </w:rPr>
        <w:pPrChange w:id="4615" w:author="rkbansal" w:date="2020-05-03T21:44:00Z">
          <w:pPr>
            <w:pStyle w:val="ListParagraph"/>
            <w:numPr>
              <w:numId w:val="19"/>
            </w:numPr>
            <w:ind w:hanging="360"/>
          </w:pPr>
        </w:pPrChange>
      </w:pPr>
      <w:ins w:id="4616" w:author="rkbansal" w:date="2020-05-03T21:43:00Z">
        <w:r>
          <w:rPr>
            <w:b/>
            <w:bCs/>
          </w:rPr>
          <w:t>Perquisite</w:t>
        </w:r>
      </w:ins>
      <w:ins w:id="4617" w:author="rkbansal" w:date="2020-05-03T21:42:00Z">
        <w:r w:rsidR="00490D76">
          <w:rPr>
            <w:b/>
            <w:bCs/>
          </w:rPr>
          <w:t>:</w:t>
        </w:r>
        <w:r w:rsidR="00490D76">
          <w:t xml:space="preserve"> people-mgmt-service</w:t>
        </w:r>
      </w:ins>
      <w:ins w:id="4618" w:author="rkbansal" w:date="2020-05-03T21:43:00Z">
        <w:r>
          <w:t xml:space="preserve">’s pom should be updated </w:t>
        </w:r>
      </w:ins>
      <w:ins w:id="4619" w:author="rkbansal" w:date="2020-05-03T21:44:00Z">
        <w:r>
          <w:t>with the following changes</w:t>
        </w:r>
      </w:ins>
      <w:ins w:id="4620" w:author="rkbansal" w:date="2020-05-03T21:43:00Z">
        <w:r>
          <w:t>:</w:t>
        </w:r>
      </w:ins>
    </w:p>
    <w:p w14:paraId="2F4E30FB" w14:textId="56F31597" w:rsidR="00864941" w:rsidRPr="00864941" w:rsidRDefault="00C416A6" w:rsidP="008279BB">
      <w:pPr>
        <w:pStyle w:val="ListParagraph"/>
        <w:numPr>
          <w:ilvl w:val="1"/>
          <w:numId w:val="19"/>
        </w:numPr>
        <w:ind w:left="924" w:hanging="357"/>
        <w:rPr>
          <w:ins w:id="4621" w:author="rkbansal" w:date="2020-05-03T22:07:00Z"/>
          <w:bCs/>
          <w:rPrChange w:id="4622" w:author="rkbansal" w:date="2020-05-03T22:07:00Z">
            <w:rPr>
              <w:ins w:id="4623" w:author="rkbansal" w:date="2020-05-03T22:07:00Z"/>
              <w:bCs/>
              <w:color w:val="FF0000"/>
            </w:rPr>
          </w:rPrChange>
        </w:rPr>
      </w:pPr>
      <w:ins w:id="4624" w:author="rkbansal" w:date="2020-05-03T21:43:00Z">
        <w:r w:rsidRPr="00864941">
          <w:rPr>
            <w:bCs/>
            <w:color w:val="FF0000"/>
          </w:rPr>
          <w:t xml:space="preserve">Spring Cloud </w:t>
        </w:r>
      </w:ins>
      <w:ins w:id="4625" w:author="rkbansal" w:date="2020-05-03T22:07:00Z">
        <w:r w:rsidR="00864941" w:rsidRPr="00864941">
          <w:rPr>
            <w:bCs/>
            <w:color w:val="FF0000"/>
          </w:rPr>
          <w:t>Starter Config</w:t>
        </w:r>
      </w:ins>
      <w:ins w:id="4626" w:author="rkbansal" w:date="2020-05-03T21:43:00Z">
        <w:r w:rsidRPr="00864941">
          <w:rPr>
            <w:bCs/>
          </w:rPr>
          <w:t xml:space="preserve">: This dependency is required to </w:t>
        </w:r>
      </w:ins>
      <w:ins w:id="4627" w:author="rkbansal" w:date="2020-05-03T22:07:00Z">
        <w:r w:rsidR="00864941" w:rsidRPr="0055701B">
          <w:rPr>
            <w:bCs/>
            <w:rPrChange w:id="4628" w:author="rkbansal" w:date="2020-05-03T22:52:00Z">
              <w:rPr>
                <w:rFonts w:ascii="Arial" w:hAnsi="Arial" w:cs="Arial"/>
                <w:color w:val="4D5156"/>
                <w:sz w:val="21"/>
                <w:szCs w:val="21"/>
                <w:shd w:val="clear" w:color="auto" w:fill="FFFFFF"/>
              </w:rPr>
            </w:rPrChange>
          </w:rPr>
          <w:t>connect to the </w:t>
        </w:r>
        <w:r w:rsidR="00864941" w:rsidRPr="0055701B">
          <w:rPr>
            <w:rPrChange w:id="462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3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31" w:author="rkbansal" w:date="2020-05-03T21:43:00Z"/>
          <w:bCs/>
        </w:rPr>
        <w:pPrChange w:id="4632" w:author="rkbansal" w:date="2020-05-03T21:44:00Z">
          <w:pPr>
            <w:pStyle w:val="ListParagraph"/>
            <w:numPr>
              <w:ilvl w:val="1"/>
              <w:numId w:val="19"/>
            </w:numPr>
            <w:ind w:left="1440" w:hanging="360"/>
          </w:pPr>
        </w:pPrChange>
      </w:pPr>
      <w:ins w:id="4633" w:author="rkbansal" w:date="2020-05-03T21:43:00Z">
        <w:r w:rsidRPr="00864941">
          <w:rPr>
            <w:bCs/>
            <w:color w:val="FF0000"/>
          </w:rPr>
          <w:t>Spring Boot Starter Parent</w:t>
        </w:r>
        <w:r w:rsidRPr="00864941">
          <w:rPr>
            <w:bCs/>
          </w:rPr>
          <w:t xml:space="preserve">: update the </w:t>
        </w:r>
        <w:proofErr w:type="gramStart"/>
        <w:r w:rsidRPr="00864941">
          <w:rPr>
            <w:bCs/>
          </w:rPr>
          <w:t>version</w:t>
        </w:r>
      </w:ins>
      <w:ins w:id="4634" w:author="rkbansal" w:date="2020-05-03T21:45:00Z">
        <w:r w:rsidR="00121243" w:rsidRPr="00864941">
          <w:rPr>
            <w:bCs/>
          </w:rPr>
          <w:t xml:space="preserve"> :</w:t>
        </w:r>
      </w:ins>
      <w:proofErr w:type="gramEnd"/>
      <w:ins w:id="463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36" w:author="rkbansal" w:date="2020-05-03T21:43:00Z"/>
          <w:bCs/>
        </w:rPr>
        <w:pPrChange w:id="4637" w:author="rkbansal" w:date="2020-05-03T21:45:00Z">
          <w:pPr>
            <w:pStyle w:val="ListParagraph"/>
            <w:numPr>
              <w:ilvl w:val="1"/>
              <w:numId w:val="19"/>
            </w:numPr>
            <w:ind w:left="1440" w:hanging="360"/>
          </w:pPr>
        </w:pPrChange>
      </w:pPr>
      <w:ins w:id="463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39" w:author="rkbansal" w:date="2020-05-03T22:04:00Z"/>
          <w:bCs/>
        </w:rPr>
      </w:pPr>
      <w:ins w:id="464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41" w:author="rkbansal" w:date="2020-05-03T22:04:00Z"/>
          <w:bCs/>
        </w:rPr>
        <w:pPrChange w:id="464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43" w:author="rkbansal" w:date="2020-05-03T22:13:00Z"/>
          <w:bCs/>
        </w:rPr>
      </w:pPr>
      <w:ins w:id="4644" w:author="rkbansal" w:date="2020-05-03T22:04:00Z">
        <w:r>
          <w:rPr>
            <w:bCs/>
          </w:rPr>
          <w:t>Need to make the changes in pom.xml of people-mgmt-service</w:t>
        </w:r>
      </w:ins>
    </w:p>
    <w:p w14:paraId="18D85210" w14:textId="30FFFBF4" w:rsidR="00105024" w:rsidRDefault="00105024" w:rsidP="00105024">
      <w:pPr>
        <w:pStyle w:val="ListParagraph"/>
        <w:rPr>
          <w:ins w:id="4645" w:author="rkbansal" w:date="2020-05-03T22:14:00Z"/>
          <w:bCs/>
        </w:rPr>
      </w:pPr>
      <w:ins w:id="464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47" w:author="rkbansal" w:date="2020-05-03T22:04:00Z"/>
          <w:bCs/>
        </w:rPr>
        <w:pPrChange w:id="4648" w:author="rkbansal" w:date="2020-05-03T22:13:00Z">
          <w:pPr>
            <w:pStyle w:val="ListParagraph"/>
            <w:numPr>
              <w:numId w:val="19"/>
            </w:numPr>
            <w:ind w:hanging="360"/>
          </w:pPr>
        </w:pPrChange>
      </w:pPr>
      <w:ins w:id="464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50" w:author="rkbansal" w:date="2020-05-03T21:43:00Z"/>
          <w:bCs/>
        </w:rPr>
        <w:pPrChange w:id="4651" w:author="rkbansal" w:date="2020-05-03T22:15:00Z">
          <w:pPr>
            <w:pStyle w:val="ListParagraph"/>
            <w:numPr>
              <w:ilvl w:val="1"/>
              <w:numId w:val="19"/>
            </w:numPr>
            <w:ind w:left="1440" w:hanging="360"/>
          </w:pPr>
        </w:pPrChange>
      </w:pPr>
      <w:ins w:id="4652" w:author="rkbansal" w:date="2020-05-03T22:15:00Z">
        <w:r>
          <w:rPr>
            <w:bCs/>
          </w:rPr>
          <w:t>Moved</w:t>
        </w:r>
      </w:ins>
      <w:ins w:id="4653" w:author="rkbansal" w:date="2020-05-03T22:16:00Z">
        <w:r>
          <w:rPr>
            <w:bCs/>
          </w:rPr>
          <w:t xml:space="preserve"> the </w:t>
        </w:r>
      </w:ins>
      <w:ins w:id="4654" w:author="rkbansal" w:date="2020-05-03T22:17:00Z">
        <w:r w:rsidR="00EC40B6">
          <w:rPr>
            <w:bCs/>
          </w:rPr>
          <w:t>main</w:t>
        </w:r>
      </w:ins>
      <w:ins w:id="4655" w:author="rkbansal" w:date="2020-05-03T22:16:00Z">
        <w:r>
          <w:rPr>
            <w:bCs/>
          </w:rPr>
          <w:t xml:space="preserve"> </w:t>
        </w:r>
        <w:proofErr w:type="gramStart"/>
        <w:r>
          <w:rPr>
            <w:bCs/>
          </w:rPr>
          <w:t>application.properties</w:t>
        </w:r>
        <w:proofErr w:type="gramEnd"/>
        <w:r>
          <w:rPr>
            <w:bCs/>
          </w:rPr>
          <w:t xml:space="preserve"> along with different profiles to </w:t>
        </w:r>
      </w:ins>
      <w:ins w:id="4656" w:author="rkbansal" w:date="2020-05-03T22:17:00Z">
        <w:r>
          <w:rPr>
            <w:bCs/>
          </w:rPr>
          <w:t xml:space="preserve">git repository: </w:t>
        </w:r>
      </w:ins>
      <w:ins w:id="4657" w:author="rkbansal" w:date="2020-05-03T22:16:00Z">
        <w:r w:rsidRPr="00711A70">
          <w:rPr>
            <w:b/>
            <w:rPrChange w:id="4658" w:author="rkbansal" w:date="2020-05-03T22:17:00Z">
              <w:rPr>
                <w:bCs/>
              </w:rPr>
            </w:rPrChange>
          </w:rPr>
          <w:t>bjjd-config-server-git-repo</w:t>
        </w:r>
      </w:ins>
    </w:p>
    <w:p w14:paraId="62245C0E" w14:textId="4FF27E0F" w:rsidR="00C416A6" w:rsidRDefault="003D121B">
      <w:pPr>
        <w:pStyle w:val="ListParagraph"/>
        <w:rPr>
          <w:ins w:id="4659" w:author="rkbansal" w:date="2020-05-03T15:32:00Z"/>
        </w:rPr>
        <w:pPrChange w:id="4660" w:author="rkbansal" w:date="2020-05-03T15:32:00Z">
          <w:pPr>
            <w:pStyle w:val="ListParagraph"/>
            <w:numPr>
              <w:numId w:val="104"/>
            </w:numPr>
            <w:ind w:hanging="360"/>
          </w:pPr>
        </w:pPrChange>
      </w:pPr>
      <w:ins w:id="466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62" w:author="rkbansal" w:date="2020-05-03T15:32:00Z"/>
          <w:rPrChange w:id="4663" w:author="rkbansal" w:date="2020-05-03T15:32:00Z">
            <w:rPr>
              <w:ins w:id="4664" w:author="rkbansal" w:date="2020-05-03T15:32:00Z"/>
              <w:b/>
              <w:bCs/>
            </w:rPr>
          </w:rPrChange>
        </w:rPr>
        <w:pPrChange w:id="466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66" w:author="rkbansal" w:date="2020-05-03T22:20:00Z"/>
          <w:rFonts w:asciiTheme="minorHAnsi" w:hAnsiTheme="minorHAnsi" w:cstheme="minorHAnsi"/>
        </w:rPr>
      </w:pPr>
      <w:ins w:id="4667" w:author="rkbansal" w:date="2020-05-03T22:18:00Z">
        <w:r>
          <w:rPr>
            <w:rFonts w:asciiTheme="minorHAnsi" w:hAnsiTheme="minorHAnsi" w:cstheme="minorHAnsi"/>
          </w:rPr>
          <w:t xml:space="preserve">In the people-mgmt-service,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w:t>
        </w:r>
      </w:ins>
      <w:ins w:id="4668" w:author="rkbansal" w:date="2020-05-03T22:19:00Z">
        <w:r w:rsidR="00B91AD7">
          <w:rPr>
            <w:rFonts w:asciiTheme="minorHAnsi" w:hAnsiTheme="minorHAnsi" w:cstheme="minorHAnsi"/>
          </w:rPr>
          <w:t xml:space="preserve">have </w:t>
        </w:r>
      </w:ins>
      <w:ins w:id="4669" w:author="rkbansal" w:date="2020-05-03T22:20:00Z">
        <w:r w:rsidR="00670971">
          <w:rPr>
            <w:rFonts w:asciiTheme="minorHAnsi" w:hAnsiTheme="minorHAnsi" w:cstheme="minorHAnsi"/>
          </w:rPr>
          <w:t xml:space="preserve">following </w:t>
        </w:r>
      </w:ins>
      <w:ins w:id="4670" w:author="rkbansal" w:date="2020-05-03T22:19:00Z">
        <w:r w:rsidR="00B91AD7">
          <w:rPr>
            <w:rFonts w:asciiTheme="minorHAnsi" w:hAnsiTheme="minorHAnsi" w:cstheme="minorHAnsi"/>
          </w:rPr>
          <w:t>minimum details</w:t>
        </w:r>
      </w:ins>
      <w:ins w:id="467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72" w:author="rkbansal" w:date="2020-05-03T22:20:00Z"/>
          <w:rFonts w:asciiTheme="minorHAnsi" w:hAnsiTheme="minorHAnsi" w:cstheme="minorHAnsi"/>
        </w:rPr>
      </w:pPr>
      <w:ins w:id="467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74" w:author="rkbansal" w:date="2020-05-03T22:21:00Z"/>
          <w:rFonts w:asciiTheme="minorHAnsi" w:hAnsiTheme="minorHAnsi" w:cstheme="minorHAnsi"/>
        </w:rPr>
      </w:pPr>
      <w:ins w:id="467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76" w:author="rkbansal" w:date="2020-05-03T22:22:00Z"/>
          <w:rFonts w:asciiTheme="minorHAnsi" w:hAnsiTheme="minorHAnsi" w:cstheme="minorHAnsi"/>
        </w:rPr>
      </w:pPr>
      <w:ins w:id="4677" w:author="rkbansal" w:date="2020-05-03T22:22:00Z">
        <w:r>
          <w:rPr>
            <w:rFonts w:asciiTheme="minorHAnsi" w:hAnsiTheme="minorHAnsi" w:cstheme="minorHAnsi"/>
          </w:rPr>
          <w:t>C</w:t>
        </w:r>
      </w:ins>
      <w:ins w:id="4678" w:author="rkbansal" w:date="2020-05-03T22:21:00Z">
        <w:r w:rsidRPr="00670971">
          <w:rPr>
            <w:rFonts w:asciiTheme="minorHAnsi" w:hAnsiTheme="minorHAnsi" w:cstheme="minorHAnsi"/>
            <w:rPrChange w:id="4679" w:author="rkbansal" w:date="2020-05-03T22:22:00Z">
              <w:rPr>
                <w:rFonts w:ascii="Consolas" w:hAnsi="Consolas" w:cs="Consolas"/>
                <w:color w:val="93A1A1"/>
                <w:sz w:val="20"/>
                <w:szCs w:val="20"/>
                <w:shd w:val="clear" w:color="auto" w:fill="E8F2FE"/>
              </w:rPr>
            </w:rPrChange>
          </w:rPr>
          <w:t xml:space="preserve">loud config server </w:t>
        </w:r>
      </w:ins>
      <w:ins w:id="4680" w:author="rkbansal" w:date="2020-05-03T22:22:00Z">
        <w:r>
          <w:rPr>
            <w:rFonts w:asciiTheme="minorHAnsi" w:hAnsiTheme="minorHAnsi" w:cstheme="minorHAnsi"/>
          </w:rPr>
          <w:t>URI</w:t>
        </w:r>
      </w:ins>
      <w:ins w:id="4681" w:author="rkbansal" w:date="2020-05-03T22:21:00Z">
        <w:r w:rsidRPr="00670971">
          <w:rPr>
            <w:rFonts w:asciiTheme="minorHAnsi" w:hAnsiTheme="minorHAnsi" w:cstheme="minorHAnsi"/>
            <w:rPrChange w:id="468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83" w:author="rkbansal" w:date="2020-05-03T22:24:00Z"/>
          <w:rFonts w:asciiTheme="minorHAnsi" w:hAnsiTheme="minorHAnsi" w:cstheme="minorHAnsi"/>
        </w:rPr>
      </w:pPr>
      <w:ins w:id="468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85" w:author="rkbansal" w:date="2020-05-03T15:04:00Z"/>
          <w:rFonts w:asciiTheme="minorHAnsi" w:hAnsiTheme="minorHAnsi" w:cstheme="minorHAnsi"/>
          <w:rPrChange w:id="4686" w:author="rkbansal" w:date="2020-05-03T22:22:00Z">
            <w:rPr>
              <w:ins w:id="4687" w:author="rkbansal" w:date="2020-05-03T15:04:00Z"/>
            </w:rPr>
          </w:rPrChange>
        </w:rPr>
      </w:pPr>
      <w:ins w:id="4688" w:author="rkbansal" w:date="2020-05-03T22:25:00Z">
        <w:r>
          <w:rPr>
            <w:rFonts w:asciiTheme="minorHAnsi" w:hAnsiTheme="minorHAnsi" w:cstheme="minorHAnsi"/>
          </w:rPr>
          <w:t xml:space="preserve">To </w:t>
        </w:r>
      </w:ins>
      <w:ins w:id="4689" w:author="rkbansal" w:date="2020-05-03T22:37:00Z">
        <w:r w:rsidR="004E69BC">
          <w:rPr>
            <w:rFonts w:asciiTheme="minorHAnsi" w:hAnsiTheme="minorHAnsi" w:cstheme="minorHAnsi"/>
          </w:rPr>
          <w:t>verify all the changes</w:t>
        </w:r>
      </w:ins>
      <w:ins w:id="4690" w:author="rkbansal" w:date="2020-05-03T22:38:00Z">
        <w:r w:rsidR="004E69BC">
          <w:rPr>
            <w:rFonts w:asciiTheme="minorHAnsi" w:hAnsiTheme="minorHAnsi" w:cstheme="minorHAnsi"/>
          </w:rPr>
          <w:t>,</w:t>
        </w:r>
      </w:ins>
      <w:ins w:id="4691" w:author="rkbansal" w:date="2020-05-03T22:39:00Z">
        <w:r w:rsidR="004351EA">
          <w:rPr>
            <w:rFonts w:asciiTheme="minorHAnsi" w:hAnsiTheme="minorHAnsi" w:cstheme="minorHAnsi"/>
          </w:rPr>
          <w:t xml:space="preserve"> </w:t>
        </w:r>
      </w:ins>
      <w:ins w:id="4692" w:author="rkbansal" w:date="2020-05-03T22:37:00Z">
        <w:r w:rsidR="004E69BC">
          <w:rPr>
            <w:rFonts w:asciiTheme="minorHAnsi" w:hAnsiTheme="minorHAnsi" w:cstheme="minorHAnsi"/>
          </w:rPr>
          <w:t xml:space="preserve">run the following </w:t>
        </w:r>
      </w:ins>
      <w:ins w:id="469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94" w:author="rkbansal" w:date="2020-05-03T22:25:00Z"/>
          <w:rFonts w:asciiTheme="minorHAnsi" w:hAnsiTheme="minorHAnsi" w:cstheme="minorHAnsi"/>
        </w:rPr>
        <w:pPrChange w:id="4695" w:author="rkbansal" w:date="2020-05-03T22:38:00Z">
          <w:pPr>
            <w:pStyle w:val="ListParagraph"/>
            <w:jc w:val="both"/>
          </w:pPr>
        </w:pPrChange>
      </w:pPr>
      <w:proofErr w:type="spellStart"/>
      <w:ins w:id="4696" w:author="rkbansal" w:date="2020-05-03T22:25:00Z">
        <w:r>
          <w:rPr>
            <w:rFonts w:asciiTheme="minorHAnsi" w:hAnsiTheme="minorHAnsi" w:cstheme="minorHAnsi"/>
          </w:rPr>
          <w:t>ConfigServerApplication</w:t>
        </w:r>
        <w:proofErr w:type="spellEnd"/>
      </w:ins>
    </w:p>
    <w:p w14:paraId="02A34578" w14:textId="380C7FDF" w:rsidR="008279BB" w:rsidRDefault="008279BB" w:rsidP="004E69BC">
      <w:pPr>
        <w:pStyle w:val="ListParagraph"/>
        <w:numPr>
          <w:ilvl w:val="1"/>
          <w:numId w:val="19"/>
        </w:numPr>
        <w:jc w:val="both"/>
        <w:rPr>
          <w:ins w:id="4697" w:author="rkbansal" w:date="2020-05-03T22:38:00Z"/>
          <w:rFonts w:asciiTheme="minorHAnsi" w:hAnsiTheme="minorHAnsi" w:cstheme="minorHAnsi"/>
        </w:rPr>
      </w:pPr>
      <w:proofErr w:type="spellStart"/>
      <w:ins w:id="4698" w:author="rkbansal" w:date="2020-05-03T22:25:00Z">
        <w:r>
          <w:rPr>
            <w:rFonts w:asciiTheme="minorHAnsi" w:hAnsiTheme="minorHAnsi" w:cstheme="minorHAnsi"/>
          </w:rPr>
          <w:t>Eureka</w:t>
        </w:r>
      </w:ins>
      <w:ins w:id="4699" w:author="rkbansal" w:date="2020-05-03T22:37:00Z">
        <w:r w:rsidR="004E69BC">
          <w:rPr>
            <w:rFonts w:asciiTheme="minorHAnsi" w:hAnsiTheme="minorHAnsi" w:cstheme="minorHAnsi"/>
          </w:rPr>
          <w:t>ServerApplication</w:t>
        </w:r>
      </w:ins>
      <w:proofErr w:type="spellEnd"/>
    </w:p>
    <w:p w14:paraId="529260BB" w14:textId="5EAAE633" w:rsidR="004E69BC" w:rsidRPr="00863912" w:rsidRDefault="004E69BC">
      <w:pPr>
        <w:pStyle w:val="ListParagraph"/>
        <w:numPr>
          <w:ilvl w:val="1"/>
          <w:numId w:val="19"/>
        </w:numPr>
        <w:jc w:val="both"/>
        <w:rPr>
          <w:ins w:id="4700" w:author="rkbansal" w:date="2020-05-03T15:02:00Z"/>
          <w:rFonts w:asciiTheme="minorHAnsi" w:hAnsiTheme="minorHAnsi" w:cstheme="minorHAnsi"/>
          <w:rPrChange w:id="4701" w:author="rkbansal" w:date="2020-05-03T15:04:00Z">
            <w:rPr>
              <w:ins w:id="4702" w:author="rkbansal" w:date="2020-05-03T15:02:00Z"/>
              <w:rFonts w:ascii="Segoe UI" w:hAnsi="Segoe UI" w:cs="Segoe UI"/>
              <w:b/>
              <w:bCs/>
              <w:color w:val="000000"/>
            </w:rPr>
          </w:rPrChange>
        </w:rPr>
        <w:pPrChange w:id="4703" w:author="rkbansal" w:date="2020-05-03T22:38:00Z">
          <w:pPr>
            <w:pStyle w:val="Heading6"/>
            <w:numPr>
              <w:numId w:val="101"/>
            </w:numPr>
            <w:ind w:left="360" w:hanging="360"/>
          </w:pPr>
        </w:pPrChange>
      </w:pPr>
      <w:proofErr w:type="spellStart"/>
      <w:ins w:id="4704" w:author="rkbansal" w:date="2020-05-03T22:38:00Z">
        <w:r>
          <w:rPr>
            <w:rFonts w:asciiTheme="minorHAnsi" w:hAnsiTheme="minorHAnsi" w:cstheme="minorHAnsi"/>
          </w:rPr>
          <w:t>PeopleMgmtRestApplication</w:t>
        </w:r>
      </w:ins>
      <w:proofErr w:type="spellEnd"/>
    </w:p>
    <w:p w14:paraId="3F27EF73" w14:textId="7FF97583" w:rsidR="00A12A3E" w:rsidRDefault="00A12A3E">
      <w:pPr>
        <w:ind w:left="1080"/>
        <w:rPr>
          <w:ins w:id="4705" w:author="rkbansal" w:date="2020-05-03T22:42:00Z"/>
        </w:rPr>
        <w:pPrChange w:id="4706" w:author="rkbansal" w:date="2020-05-03T22:42:00Z">
          <w:pPr>
            <w:pStyle w:val="ListParagraph"/>
            <w:numPr>
              <w:ilvl w:val="1"/>
              <w:numId w:val="19"/>
            </w:numPr>
            <w:ind w:left="1440" w:hanging="360"/>
          </w:pPr>
        </w:pPrChange>
      </w:pPr>
      <w:ins w:id="470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708" w:author="rkbansal" w:date="2020-05-03T22:42:00Z"/>
        </w:rPr>
      </w:pPr>
      <w:ins w:id="470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710" w:author="rkbansal" w:date="2020-04-28T01:23:00Z"/>
          <w:rFonts w:asciiTheme="minorHAnsi" w:hAnsiTheme="minorHAnsi" w:cstheme="minorHAnsi"/>
          <w:rPrChange w:id="4711" w:author="rkbansal" w:date="2020-05-03T15:02:00Z">
            <w:rPr>
              <w:ins w:id="4712" w:author="rkbansal" w:date="2020-04-28T01:23:00Z"/>
              <w:rFonts w:ascii="Segoe UI" w:hAnsi="Segoe UI" w:cs="Segoe UI"/>
              <w:color w:val="272727"/>
              <w:shd w:val="clear" w:color="auto" w:fill="FFFFFF"/>
            </w:rPr>
          </w:rPrChange>
        </w:rPr>
        <w:pPrChange w:id="4713" w:author="rkbansal" w:date="2020-05-03T15:03:00Z">
          <w:pPr>
            <w:pStyle w:val="ListParagraph"/>
            <w:numPr>
              <w:numId w:val="19"/>
            </w:numPr>
            <w:ind w:hanging="360"/>
            <w:jc w:val="both"/>
          </w:pPr>
        </w:pPrChange>
      </w:pPr>
    </w:p>
    <w:p w14:paraId="3CFE063A" w14:textId="38ED61EF" w:rsidR="00B12EFF" w:rsidRPr="00B12EFF" w:rsidRDefault="00B12EFF">
      <w:pPr>
        <w:rPr>
          <w:ins w:id="4714" w:author="rkbansal" w:date="2020-04-28T01:16:00Z"/>
          <w:rPrChange w:id="4715" w:author="rkbansal" w:date="2020-04-28T01:17:00Z">
            <w:rPr>
              <w:ins w:id="4716" w:author="rkbansal" w:date="2020-04-28T01:16:00Z"/>
              <w:b/>
              <w:bCs/>
            </w:rPr>
          </w:rPrChange>
        </w:rPr>
        <w:pPrChange w:id="4717" w:author="rkbansal" w:date="2020-04-28T01:17:00Z">
          <w:pPr>
            <w:pStyle w:val="Heading3"/>
            <w:ind w:left="360"/>
          </w:pPr>
        </w:pPrChange>
      </w:pPr>
    </w:p>
    <w:p w14:paraId="0969D5FA" w14:textId="734173BA" w:rsidR="00B12EFF" w:rsidRPr="00B12EFF" w:rsidRDefault="00B12EFF">
      <w:pPr>
        <w:rPr>
          <w:ins w:id="4718" w:author="rkbansal" w:date="2020-04-28T01:16:00Z"/>
          <w:rPrChange w:id="4719" w:author="rkbansal" w:date="2020-04-28T01:16:00Z">
            <w:rPr>
              <w:ins w:id="4720" w:author="rkbansal" w:date="2020-04-28T01:16:00Z"/>
              <w:b/>
              <w:bCs/>
            </w:rPr>
          </w:rPrChange>
        </w:rPr>
        <w:pPrChange w:id="4721" w:author="rkbansal" w:date="2020-04-28T01:16:00Z">
          <w:pPr>
            <w:pStyle w:val="Heading3"/>
            <w:ind w:left="360"/>
          </w:pPr>
        </w:pPrChange>
      </w:pPr>
    </w:p>
    <w:p w14:paraId="0F81EAC3" w14:textId="0E988956" w:rsidR="00B12EFF" w:rsidRDefault="00B12EFF" w:rsidP="00B12EFF">
      <w:pPr>
        <w:rPr>
          <w:ins w:id="4722" w:author="rkbansal" w:date="2020-04-28T01:16:00Z"/>
        </w:rPr>
      </w:pPr>
      <w:ins w:id="4723" w:author="rkbansal" w:date="2020-04-28T01:16:00Z">
        <w:r>
          <w:tab/>
        </w:r>
        <w:r>
          <w:tab/>
        </w:r>
      </w:ins>
    </w:p>
    <w:p w14:paraId="1FAB6D9B" w14:textId="77777777" w:rsidR="00B12EFF" w:rsidRPr="00B12EFF" w:rsidRDefault="00B12EFF">
      <w:pPr>
        <w:rPr>
          <w:ins w:id="4724" w:author="rkbansal" w:date="2020-04-28T01:12:00Z"/>
        </w:rPr>
        <w:pPrChange w:id="4725" w:author="rkbansal" w:date="2020-04-28T01:16:00Z">
          <w:pPr>
            <w:pStyle w:val="ListParagraph"/>
            <w:numPr>
              <w:numId w:val="19"/>
            </w:numPr>
            <w:ind w:hanging="360"/>
          </w:pPr>
        </w:pPrChange>
      </w:pPr>
    </w:p>
    <w:p w14:paraId="6F388418" w14:textId="77777777" w:rsidR="00A87A76" w:rsidRDefault="00A87A76">
      <w:pPr>
        <w:rPr>
          <w:ins w:id="4726" w:author="rkbansal" w:date="2020-04-28T01:15:00Z"/>
          <w:rFonts w:eastAsiaTheme="majorEastAsia" w:cstheme="majorBidi"/>
          <w:b/>
          <w:color w:val="2F5496" w:themeColor="accent1" w:themeShade="BF"/>
          <w:sz w:val="28"/>
        </w:rPr>
      </w:pPr>
      <w:ins w:id="4727" w:author="rkbansal" w:date="2020-04-28T01:15:00Z">
        <w:r>
          <w:rPr>
            <w:b/>
            <w:sz w:val="28"/>
          </w:rPr>
          <w:br w:type="page"/>
        </w:r>
      </w:ins>
    </w:p>
    <w:p w14:paraId="2F6B924D" w14:textId="2DD8BF88" w:rsidR="00F90050" w:rsidRDefault="00F90050" w:rsidP="006350C6">
      <w:pPr>
        <w:pStyle w:val="Heading2"/>
        <w:rPr>
          <w:ins w:id="472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29" w:author="Rajiv Bansal" w:date="2019-11-29T09:11:00Z">
            <w:rPr>
              <w:rFonts w:ascii="Georgia" w:hAnsi="Georgia"/>
              <w:b/>
              <w:sz w:val="28"/>
              <w:szCs w:val="24"/>
            </w:rPr>
          </w:rPrChange>
        </w:rPr>
        <w:pPrChange w:id="4730" w:author="Rajiv Bansal" w:date="2019-11-29T09:11:00Z">
          <w:pPr>
            <w:pStyle w:val="Heading2"/>
          </w:pPr>
        </w:pPrChange>
      </w:pPr>
      <w:ins w:id="4731" w:author="Rajiv Bansal" w:date="2019-11-29T09:11:00Z">
        <w:r w:rsidRPr="006350C6">
          <w:t>This application is developed to register all the microservices. So that every microservice can communicate with each other without knowing their IP address of the microservice</w:t>
        </w:r>
      </w:ins>
      <w:ins w:id="473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33" w:author="rkbansal" w:date="2020-05-16T20:18:00Z"/>
        </w:rPr>
      </w:pPr>
      <w:ins w:id="473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35" w:author="rkbansal" w:date="2020-05-16T20:18:00Z"/>
          <w:bCs/>
        </w:rPr>
      </w:pPr>
      <w:ins w:id="473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37" w:author="rkbansal" w:date="2020-05-16T20:18:00Z"/>
          <w:bCs/>
        </w:rPr>
      </w:pPr>
      <w:ins w:id="473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E66B897" w14:textId="77777777" w:rsidR="000C1495" w:rsidRDefault="000C1495" w:rsidP="000C1495">
      <w:pPr>
        <w:pStyle w:val="ListParagraph"/>
        <w:numPr>
          <w:ilvl w:val="1"/>
          <w:numId w:val="107"/>
        </w:numPr>
        <w:rPr>
          <w:ins w:id="4739" w:author="rkbansal" w:date="2020-05-16T20:18:00Z"/>
          <w:bCs/>
        </w:rPr>
      </w:pPr>
      <w:ins w:id="474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41" w:author="rkbansal" w:date="2020-05-16T20:18:00Z"/>
          <w:bCs/>
        </w:rPr>
      </w:pPr>
      <w:ins w:id="474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43" w:author="rkbansal" w:date="2020-05-16T20:19:00Z"/>
          <w:bCs/>
          <w:rPrChange w:id="4744" w:author="rkbansal" w:date="2020-05-16T20:19:00Z">
            <w:rPr>
              <w:ins w:id="4745" w:author="rkbansal" w:date="2020-05-16T20:19:00Z"/>
              <w:bCs/>
              <w:color w:val="FF0000"/>
            </w:rPr>
          </w:rPrChange>
        </w:rPr>
      </w:pPr>
      <w:ins w:id="4746" w:author="rkbansal" w:date="2020-05-16T20:18:00Z">
        <w:r>
          <w:rPr>
            <w:bCs/>
            <w:color w:val="FF0000"/>
          </w:rPr>
          <w:t>W</w:t>
        </w:r>
      </w:ins>
      <w:ins w:id="474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48" w:author="rkbansal" w:date="2020-05-16T20:19:00Z"/>
          <w:bCs/>
          <w:rPrChange w:id="4749" w:author="rkbansal" w:date="2020-05-16T20:19:00Z">
            <w:rPr>
              <w:ins w:id="4750" w:author="rkbansal" w:date="2020-05-16T20:19:00Z"/>
              <w:bCs/>
              <w:color w:val="FF0000"/>
            </w:rPr>
          </w:rPrChange>
        </w:rPr>
      </w:pPr>
      <w:ins w:id="475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52" w:author="rkbansal" w:date="2020-05-16T20:19:00Z"/>
          <w:bCs/>
          <w:rPrChange w:id="4753" w:author="rkbansal" w:date="2020-05-16T20:19:00Z">
            <w:rPr>
              <w:ins w:id="4754" w:author="rkbansal" w:date="2020-05-16T20:19:00Z"/>
              <w:bCs/>
              <w:color w:val="FF0000"/>
            </w:rPr>
          </w:rPrChange>
        </w:rPr>
      </w:pPr>
      <w:proofErr w:type="spellStart"/>
      <w:ins w:id="4755" w:author="rkbansal" w:date="2020-05-16T20:19:00Z">
        <w:r>
          <w:rPr>
            <w:bCs/>
            <w:color w:val="FF0000"/>
          </w:rPr>
          <w:t>DevTools</w:t>
        </w:r>
        <w:proofErr w:type="spellEnd"/>
        <w:r>
          <w:rPr>
            <w:bCs/>
            <w:color w:val="FF0000"/>
          </w:rPr>
          <w:t xml:space="preserve"> (optional)</w:t>
        </w:r>
      </w:ins>
    </w:p>
    <w:p w14:paraId="6F55705E" w14:textId="142E9FA5" w:rsidR="003B7071" w:rsidRPr="000162A4" w:rsidRDefault="003B7071">
      <w:pPr>
        <w:ind w:left="720"/>
        <w:rPr>
          <w:ins w:id="4756" w:author="rkbansal" w:date="2020-05-16T20:18:00Z"/>
          <w:bCs/>
        </w:rPr>
        <w:pPrChange w:id="4757" w:author="rkbansal" w:date="2020-05-16T21:43:00Z">
          <w:pPr>
            <w:pStyle w:val="ListParagraph"/>
            <w:numPr>
              <w:ilvl w:val="1"/>
              <w:numId w:val="107"/>
            </w:numPr>
            <w:ind w:left="1440" w:hanging="360"/>
          </w:pPr>
        </w:pPrChange>
      </w:pPr>
      <w:ins w:id="475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59" w:author="rkbansal" w:date="2020-05-16T20:19:00Z"/>
        </w:rPr>
      </w:pPr>
      <w:ins w:id="476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00400"/>
                      </a:xfrm>
                      <a:prstGeom prst="rect">
                        <a:avLst/>
                      </a:prstGeom>
                    </pic:spPr>
                  </pic:pic>
                </a:graphicData>
              </a:graphic>
            </wp:inline>
          </w:drawing>
        </w:r>
      </w:ins>
      <w:del w:id="476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62" w:author="rkbansal" w:date="2020-05-16T20:19:00Z"/>
          <w:rFonts w:asciiTheme="minorHAnsi" w:hAnsiTheme="minorHAnsi"/>
          <w:b/>
          <w:sz w:val="18"/>
          <w:szCs w:val="22"/>
        </w:rPr>
      </w:pPr>
      <w:del w:id="476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64" w:author="rkbansal" w:date="2020-05-16T20:19:00Z"/>
          <w:rFonts w:asciiTheme="minorHAnsi" w:hAnsiTheme="minorHAnsi"/>
          <w:b/>
          <w:sz w:val="18"/>
          <w:szCs w:val="22"/>
        </w:rPr>
      </w:pPr>
      <w:del w:id="476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66" w:author="rkbansal" w:date="2020-05-16T20:19:00Z"/>
          <w:rFonts w:asciiTheme="minorHAnsi" w:hAnsiTheme="minorHAnsi"/>
          <w:b/>
          <w:sz w:val="18"/>
          <w:szCs w:val="22"/>
        </w:rPr>
      </w:pPr>
      <w:del w:id="476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6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69" w:author="rkbansal" w:date="2020-05-16T21:45:00Z"/>
          <w:bCs/>
        </w:rPr>
      </w:pPr>
      <w:ins w:id="4770" w:author="rkbansal" w:date="2020-05-16T21:45: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71" w:author="rkbansal" w:date="2020-05-16T21:45:00Z"/>
        </w:rPr>
      </w:pPr>
      <w:ins w:id="4772" w:author="rkbansal" w:date="2020-05-16T21:45:00Z">
        <w:r>
          <w:rPr>
            <w:noProof/>
          </w:rPr>
          <w:t xml:space="preserve"> </w:t>
        </w:r>
      </w:ins>
      <w:ins w:id="477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74" w:author="rkbansal" w:date="2020-05-16T21:45:00Z"/>
        </w:rPr>
      </w:pPr>
    </w:p>
    <w:p w14:paraId="41457D8B" w14:textId="77777777" w:rsidR="002C5B29" w:rsidRDefault="002C5B29" w:rsidP="002C5B29">
      <w:pPr>
        <w:pStyle w:val="ListParagraph"/>
        <w:numPr>
          <w:ilvl w:val="0"/>
          <w:numId w:val="19"/>
        </w:numPr>
        <w:jc w:val="both"/>
        <w:rPr>
          <w:ins w:id="4775" w:author="rkbansal" w:date="2020-05-16T21:45:00Z"/>
          <w:rFonts w:asciiTheme="minorHAnsi" w:hAnsiTheme="minorHAnsi" w:cstheme="minorHAnsi"/>
        </w:rPr>
      </w:pPr>
      <w:ins w:id="4776" w:author="rkbansal" w:date="2020-05-16T21:4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77" w:author="rkbansal" w:date="2020-05-16T21:45:00Z"/>
          <w:rFonts w:asciiTheme="minorHAnsi" w:hAnsiTheme="minorHAnsi" w:cstheme="minorHAnsi"/>
        </w:rPr>
      </w:pPr>
      <w:ins w:id="477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79" w:author="rkbansal" w:date="2020-05-16T21:45:00Z"/>
          <w:rFonts w:asciiTheme="minorHAnsi" w:hAnsiTheme="minorHAnsi" w:cstheme="minorHAnsi"/>
        </w:rPr>
      </w:pPr>
      <w:ins w:id="478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81" w:author="rkbansal" w:date="2020-05-16T21:45:00Z"/>
          <w:rFonts w:asciiTheme="minorHAnsi" w:hAnsiTheme="minorHAnsi" w:cstheme="minorHAnsi"/>
        </w:rPr>
      </w:pPr>
      <w:ins w:id="478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83" w:author="rkbansal" w:date="2020-05-16T21:45:00Z"/>
          <w:rFonts w:asciiTheme="minorHAnsi" w:hAnsiTheme="minorHAnsi" w:cstheme="minorHAnsi"/>
        </w:rPr>
      </w:pPr>
    </w:p>
    <w:p w14:paraId="74DE1213" w14:textId="2004DBA9" w:rsidR="002C5B29" w:rsidRDefault="001F5DD4" w:rsidP="002C5B29">
      <w:pPr>
        <w:pStyle w:val="ListParagraph"/>
        <w:rPr>
          <w:ins w:id="4784" w:author="rkbansal" w:date="2020-05-16T21:45:00Z"/>
        </w:rPr>
      </w:pPr>
      <w:ins w:id="478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86" w:author="rkbansal" w:date="2020-05-16T21:45:00Z"/>
        </w:rPr>
      </w:pPr>
      <w:del w:id="478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88" w:author="rkbansal" w:date="2020-05-16T21:45:00Z"/>
          <w:b/>
          <w:sz w:val="18"/>
        </w:rPr>
      </w:pPr>
      <w:del w:id="478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58035"/>
                      </a:xfrm>
                      <a:prstGeom prst="rect">
                        <a:avLst/>
                      </a:prstGeom>
                    </pic:spPr>
                  </pic:pic>
                </a:graphicData>
              </a:graphic>
            </wp:inline>
          </w:drawing>
        </w:r>
      </w:del>
      <w:ins w:id="4790" w:author="Rajiv Bansal" w:date="2019-11-30T22:34:00Z">
        <w:del w:id="479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92" w:author="Rajiv Bansal" w:date="2019-11-30T21:54:00Z"/>
          <w:b/>
          <w:sz w:val="18"/>
          <w:rPrChange w:id="4793" w:author="Rajiv Bansal" w:date="2019-11-30T21:54:00Z">
            <w:rPr>
              <w:ins w:id="4794" w:author="Rajiv Bansal" w:date="2019-11-30T21:54:00Z"/>
              <w:b/>
            </w:rPr>
          </w:rPrChange>
        </w:rPr>
      </w:pPr>
      <w:r>
        <w:t>Run the application</w:t>
      </w:r>
      <w:r w:rsidR="007A6875">
        <w:t xml:space="preserve"> as </w:t>
      </w:r>
      <w:r w:rsidR="007A6875" w:rsidRPr="007A6875">
        <w:rPr>
          <w:b/>
        </w:rPr>
        <w:t>Spring Boot App</w:t>
      </w:r>
      <w:ins w:id="4795" w:author="Rajiv Bansal" w:date="2019-11-30T21:54:00Z">
        <w:r w:rsidR="004A202C" w:rsidRPr="00B7224E">
          <w:rPr>
            <w:rPrChange w:id="4796" w:author="Rajiv Bansal" w:date="2019-11-30T21:54:00Z">
              <w:rPr>
                <w:b/>
              </w:rPr>
            </w:rPrChange>
          </w:rPr>
          <w:t>:</w:t>
        </w:r>
        <w:r w:rsidR="004A202C" w:rsidRPr="00B7224E">
          <w:rPr>
            <w:rPrChange w:id="4797"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4798"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4799" w:author="Rajiv Bansal" w:date="2019-11-30T21:54:00Z">
          <w:pPr>
            <w:pStyle w:val="ListParagraph"/>
            <w:numPr>
              <w:numId w:val="19"/>
            </w:numPr>
            <w:ind w:hanging="360"/>
          </w:pPr>
        </w:pPrChange>
      </w:pPr>
      <w:ins w:id="4800"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801" w:author="Rajiv Bansal" w:date="2019-11-30T23:00:00Z">
        <w:r w:rsidR="004D71AC">
          <w:fldChar w:fldCharType="begin"/>
        </w:r>
        <w:r w:rsidR="004D71AC">
          <w:instrText xml:space="preserve"> HYPERLINK "</w:instrText>
        </w:r>
      </w:ins>
      <w:r w:rsidR="004D71AC" w:rsidRPr="004D71AC">
        <w:rPr>
          <w:rPrChange w:id="4802" w:author="Rajiv Bansal" w:date="2019-11-30T23:00:00Z">
            <w:rPr>
              <w:rStyle w:val="Hyperlink"/>
            </w:rPr>
          </w:rPrChange>
        </w:rPr>
        <w:instrText>http://localhost:</w:instrText>
      </w:r>
      <w:ins w:id="4803" w:author="Rajiv Bansal" w:date="2019-11-30T23:00:00Z">
        <w:r w:rsidR="004D71AC" w:rsidRPr="004D71AC">
          <w:rPr>
            <w:rPrChange w:id="4804" w:author="Rajiv Bansal" w:date="2019-11-30T23:00:00Z">
              <w:rPr>
                <w:rStyle w:val="Hyperlink"/>
              </w:rPr>
            </w:rPrChange>
          </w:rPr>
          <w:instrText>8761</w:instrText>
        </w:r>
      </w:ins>
      <w:r w:rsidR="004D71AC" w:rsidRPr="004D71AC">
        <w:rPr>
          <w:rPrChange w:id="4805" w:author="Rajiv Bansal" w:date="2019-11-30T23:00:00Z">
            <w:rPr>
              <w:rStyle w:val="Hyperlink"/>
            </w:rPr>
          </w:rPrChange>
        </w:rPr>
        <w:instrText>/</w:instrText>
      </w:r>
      <w:ins w:id="4806" w:author="Rajiv Bansal" w:date="2019-11-30T23:00:00Z">
        <w:r w:rsidR="004D71AC">
          <w:instrText xml:space="preserve">" </w:instrText>
        </w:r>
        <w:r w:rsidR="004D71AC">
          <w:fldChar w:fldCharType="separate"/>
        </w:r>
      </w:ins>
      <w:r w:rsidR="004D71AC" w:rsidRPr="00742A84">
        <w:rPr>
          <w:rStyle w:val="Hyperlink"/>
        </w:rPr>
        <w:t>http://localhost:</w:t>
      </w:r>
      <w:del w:id="4807" w:author="Rajiv Bansal" w:date="2019-11-29T09:46:00Z">
        <w:r w:rsidR="004D71AC" w:rsidRPr="00742A84" w:rsidDel="00C36626">
          <w:rPr>
            <w:rStyle w:val="Hyperlink"/>
          </w:rPr>
          <w:delText>9</w:delText>
        </w:r>
      </w:del>
      <w:del w:id="4808" w:author="Rajiv Bansal" w:date="2019-11-30T23:00:00Z">
        <w:r w:rsidR="004D71AC" w:rsidRPr="00742A84" w:rsidDel="00FC15F9">
          <w:rPr>
            <w:rStyle w:val="Hyperlink"/>
          </w:rPr>
          <w:delText>379</w:delText>
        </w:r>
      </w:del>
      <w:ins w:id="4809" w:author="Rajiv Bansal" w:date="2019-11-30T23:00:00Z">
        <w:r w:rsidR="004D71AC" w:rsidRPr="00742A84">
          <w:rPr>
            <w:rStyle w:val="Hyperlink"/>
          </w:rPr>
          <w:t>8761</w:t>
        </w:r>
      </w:ins>
      <w:r w:rsidR="004D71AC" w:rsidRPr="00742A84">
        <w:rPr>
          <w:rStyle w:val="Hyperlink"/>
        </w:rPr>
        <w:t>/</w:t>
      </w:r>
      <w:ins w:id="4810"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811" w:author="Rajiv Bansal" w:date="2019-11-29T09:01:00Z"/>
          <w:rFonts w:eastAsiaTheme="majorEastAsia" w:cstheme="majorBidi"/>
          <w:b/>
          <w:color w:val="2F5496" w:themeColor="accent1" w:themeShade="BF"/>
          <w:sz w:val="28"/>
          <w:szCs w:val="26"/>
        </w:rPr>
      </w:pPr>
      <w:ins w:id="4812" w:author="Rajiv Bansal" w:date="2019-11-29T09:01:00Z">
        <w:r>
          <w:rPr>
            <w:b/>
            <w:sz w:val="28"/>
          </w:rPr>
          <w:lastRenderedPageBreak/>
          <w:br w:type="page"/>
        </w:r>
      </w:ins>
    </w:p>
    <w:p w14:paraId="336EBD80" w14:textId="2F1ED21D" w:rsidR="00BE2E1A" w:rsidRDefault="00BE2E1A" w:rsidP="00BE2E1A">
      <w:pPr>
        <w:pStyle w:val="Heading2"/>
        <w:rPr>
          <w:ins w:id="4813" w:author="Rajiv Bansal" w:date="2019-11-29T09:10:00Z"/>
          <w:rFonts w:ascii="Georgia" w:hAnsi="Georgia"/>
          <w:b/>
          <w:sz w:val="28"/>
          <w:szCs w:val="24"/>
        </w:rPr>
      </w:pPr>
      <w:ins w:id="4814" w:author="Rajiv Bansal" w:date="2019-11-29T09:02:00Z">
        <w:r>
          <w:rPr>
            <w:rFonts w:ascii="Georgia" w:hAnsi="Georgia"/>
            <w:b/>
            <w:sz w:val="28"/>
            <w:szCs w:val="24"/>
          </w:rPr>
          <w:lastRenderedPageBreak/>
          <w:t>Gateway</w:t>
        </w:r>
      </w:ins>
      <w:ins w:id="4815" w:author="Rajiv Bansal" w:date="2019-11-29T09:01:00Z">
        <w:r w:rsidRPr="00C62AC7">
          <w:rPr>
            <w:rFonts w:ascii="Georgia" w:hAnsi="Georgia"/>
            <w:b/>
            <w:sz w:val="28"/>
            <w:szCs w:val="24"/>
          </w:rPr>
          <w:t>-</w:t>
        </w:r>
        <w:proofErr w:type="gramStart"/>
        <w:r w:rsidRPr="00C62AC7">
          <w:rPr>
            <w:rFonts w:ascii="Georgia" w:hAnsi="Georgia"/>
            <w:b/>
            <w:sz w:val="28"/>
            <w:szCs w:val="24"/>
          </w:rPr>
          <w:t>serv</w:t>
        </w:r>
      </w:ins>
      <w:ins w:id="4816" w:author="Rajiv Bansal" w:date="2019-11-29T09:02:00Z">
        <w:r>
          <w:rPr>
            <w:rFonts w:ascii="Georgia" w:hAnsi="Georgia"/>
            <w:b/>
            <w:sz w:val="28"/>
            <w:szCs w:val="24"/>
          </w:rPr>
          <w:t>ice</w:t>
        </w:r>
      </w:ins>
      <w:ins w:id="4817" w:author="rkbansal" w:date="2020-03-29T21:30:00Z">
        <w:r w:rsidR="005F1126">
          <w:rPr>
            <w:rFonts w:ascii="Georgia" w:hAnsi="Georgia"/>
            <w:b/>
            <w:sz w:val="28"/>
            <w:szCs w:val="24"/>
          </w:rPr>
          <w:t>(</w:t>
        </w:r>
        <w:proofErr w:type="gramEnd"/>
        <w:r w:rsidR="005F1126">
          <w:rPr>
            <w:rFonts w:ascii="Georgia" w:hAnsi="Georgia"/>
            <w:b/>
            <w:sz w:val="28"/>
            <w:szCs w:val="24"/>
          </w:rPr>
          <w:t>Zuul)</w:t>
        </w:r>
      </w:ins>
    </w:p>
    <w:p w14:paraId="1B56B93B" w14:textId="51E069A6" w:rsidR="00AE7F9B" w:rsidRDefault="00AE7F9B" w:rsidP="00AE7F9B">
      <w:pPr>
        <w:rPr>
          <w:ins w:id="4818" w:author="Rajiv Bansal" w:date="2019-11-29T09:10:00Z"/>
        </w:rPr>
      </w:pPr>
      <w:ins w:id="4819"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20" w:author="Rajiv Bansal" w:date="2019-11-29T09:10:00Z"/>
          <w:rFonts w:ascii="Georgia" w:hAnsi="Georgia"/>
          <w:spacing w:val="-1"/>
          <w:rPrChange w:id="4821" w:author="Rajiv Bansal" w:date="2019-11-29T09:10:00Z">
            <w:rPr>
              <w:ins w:id="4822" w:author="Rajiv Bansal" w:date="2019-11-29T09:10:00Z"/>
              <w:rFonts w:ascii="Georgia" w:hAnsi="Georgia"/>
              <w:spacing w:val="-1"/>
              <w:sz w:val="32"/>
              <w:szCs w:val="32"/>
            </w:rPr>
          </w:rPrChange>
        </w:rPr>
      </w:pPr>
      <w:ins w:id="4823" w:author="Rajiv Bansal" w:date="2019-11-29T09:10:00Z">
        <w:r w:rsidRPr="00AE7F9B">
          <w:rPr>
            <w:rFonts w:ascii="Georgia" w:hAnsi="Georgia"/>
            <w:spacing w:val="-1"/>
            <w:rPrChange w:id="4824"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25" w:author="Rajiv Bansal" w:date="2019-11-29T09:10:00Z"/>
          <w:rFonts w:ascii="Georgia" w:hAnsi="Georgia"/>
          <w:spacing w:val="-1"/>
          <w:rPrChange w:id="4826" w:author="Rajiv Bansal" w:date="2019-11-29T09:10:00Z">
            <w:rPr>
              <w:ins w:id="4827" w:author="Rajiv Bansal" w:date="2019-11-29T09:10:00Z"/>
              <w:rFonts w:ascii="Georgia" w:hAnsi="Georgia"/>
              <w:spacing w:val="-1"/>
              <w:sz w:val="32"/>
              <w:szCs w:val="32"/>
            </w:rPr>
          </w:rPrChange>
        </w:rPr>
      </w:pPr>
      <w:ins w:id="4828" w:author="Rajiv Bansal" w:date="2019-11-29T09:10:00Z">
        <w:r w:rsidRPr="00AE7F9B">
          <w:rPr>
            <w:rFonts w:ascii="Georgia" w:hAnsi="Georgia"/>
            <w:spacing w:val="-1"/>
            <w:rPrChange w:id="4829"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30" w:author="Rajiv Bansal" w:date="2019-11-29T09:10:00Z"/>
          <w:rFonts w:ascii="Georgia" w:hAnsi="Georgia"/>
          <w:spacing w:val="-1"/>
          <w:rPrChange w:id="4831" w:author="Rajiv Bansal" w:date="2019-11-29T09:10:00Z">
            <w:rPr>
              <w:ins w:id="4832" w:author="Rajiv Bansal" w:date="2019-11-29T09:10:00Z"/>
              <w:rFonts w:ascii="Georgia" w:hAnsi="Georgia"/>
              <w:spacing w:val="-1"/>
              <w:sz w:val="32"/>
              <w:szCs w:val="32"/>
            </w:rPr>
          </w:rPrChange>
        </w:rPr>
      </w:pPr>
      <w:ins w:id="4833" w:author="Rajiv Bansal" w:date="2019-11-29T09:10:00Z">
        <w:r w:rsidRPr="00AE7F9B">
          <w:rPr>
            <w:rFonts w:ascii="Georgia" w:hAnsi="Georgia"/>
            <w:spacing w:val="-1"/>
            <w:rPrChange w:id="4834"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35" w:author="Rajiv Bansal" w:date="2019-11-29T09:10:00Z"/>
          <w:rFonts w:ascii="Georgia" w:hAnsi="Georgia" w:cs="Segoe UI"/>
          <w:spacing w:val="-1"/>
          <w:rPrChange w:id="4836" w:author="Rajiv Bansal" w:date="2019-11-29T09:10:00Z">
            <w:rPr>
              <w:ins w:id="4837" w:author="Rajiv Bansal" w:date="2019-11-29T09:10:00Z"/>
              <w:rFonts w:ascii="Georgia" w:hAnsi="Georgia" w:cs="Segoe UI"/>
              <w:spacing w:val="-1"/>
              <w:sz w:val="32"/>
              <w:szCs w:val="32"/>
            </w:rPr>
          </w:rPrChange>
        </w:rPr>
      </w:pPr>
      <w:ins w:id="4838" w:author="Rajiv Bansal" w:date="2019-11-29T09:10:00Z">
        <w:r w:rsidRPr="00AE7F9B">
          <w:rPr>
            <w:rFonts w:ascii="Georgia" w:hAnsi="Georgia" w:cs="Segoe UI"/>
            <w:spacing w:val="-1"/>
            <w:rPrChange w:id="4839"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40" w:author="Rajiv Bansal" w:date="2019-11-29T09:10:00Z">
              <w:rPr>
                <w:rStyle w:val="HTMLCode"/>
                <w:rFonts w:eastAsiaTheme="majorEastAsia"/>
                <w:spacing w:val="-1"/>
              </w:rPr>
            </w:rPrChange>
          </w:rPr>
          <w:t>/gallery/**</w:t>
        </w:r>
        <w:r w:rsidRPr="00AE7F9B">
          <w:rPr>
            <w:rFonts w:ascii="Georgia" w:hAnsi="Georgia" w:cs="Segoe UI"/>
            <w:spacing w:val="-1"/>
            <w:rPrChange w:id="4841"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42" w:author="Rajiv Bansal" w:date="2019-11-29T09:10:00Z">
              <w:rPr>
                <w:rStyle w:val="HTMLCode"/>
                <w:rFonts w:eastAsiaTheme="majorEastAsia"/>
                <w:spacing w:val="-1"/>
              </w:rPr>
            </w:rPrChange>
          </w:rPr>
          <w:t>gallery-service</w:t>
        </w:r>
        <w:r w:rsidRPr="00AE7F9B">
          <w:rPr>
            <w:rFonts w:ascii="Georgia" w:hAnsi="Georgia" w:cs="Segoe UI"/>
            <w:spacing w:val="-1"/>
            <w:rPrChange w:id="4843"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44" w:author="Rajiv Bansal" w:date="2019-11-29T09:10:00Z"/>
          <w:rFonts w:ascii="Georgia" w:hAnsi="Georgia" w:cs="Segoe UI"/>
          <w:spacing w:val="-1"/>
          <w:rPrChange w:id="4845" w:author="Rajiv Bansal" w:date="2019-11-29T09:10:00Z">
            <w:rPr>
              <w:ins w:id="4846" w:author="Rajiv Bansal" w:date="2019-11-29T09:10:00Z"/>
              <w:rFonts w:ascii="Georgia" w:hAnsi="Georgia" w:cs="Segoe UI"/>
              <w:spacing w:val="-1"/>
              <w:sz w:val="32"/>
              <w:szCs w:val="32"/>
            </w:rPr>
          </w:rPrChange>
        </w:rPr>
      </w:pPr>
      <w:ins w:id="4847" w:author="Rajiv Bansal" w:date="2019-11-29T09:10:00Z">
        <w:r w:rsidRPr="00AE7F9B">
          <w:rPr>
            <w:rFonts w:ascii="Georgia" w:hAnsi="Georgia" w:cs="Segoe UI"/>
            <w:spacing w:val="-1"/>
            <w:rPrChange w:id="4848" w:author="Rajiv Bansal" w:date="2019-11-29T09:10:00Z">
              <w:rPr>
                <w:rFonts w:ascii="Georgia" w:hAnsi="Georgia" w:cs="Segoe UI"/>
                <w:spacing w:val="-1"/>
                <w:sz w:val="32"/>
                <w:szCs w:val="32"/>
              </w:rPr>
            </w:rPrChange>
          </w:rPr>
          <w:t>It load</w:t>
        </w:r>
      </w:ins>
      <w:ins w:id="4849" w:author="Rajiv Bansal" w:date="2019-11-29T09:11:00Z">
        <w:r w:rsidR="00A00D41">
          <w:rPr>
            <w:rFonts w:ascii="Georgia" w:hAnsi="Georgia" w:cs="Segoe UI"/>
            <w:spacing w:val="-1"/>
          </w:rPr>
          <w:t>s</w:t>
        </w:r>
      </w:ins>
      <w:ins w:id="4850" w:author="Rajiv Bansal" w:date="2019-11-29T09:10:00Z">
        <w:r w:rsidRPr="00AE7F9B">
          <w:rPr>
            <w:rFonts w:ascii="Georgia" w:hAnsi="Georgia" w:cs="Segoe UI"/>
            <w:spacing w:val="-1"/>
            <w:rPrChange w:id="4851"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52" w:author="Rajiv Bansal" w:date="2019-11-29T09:15:00Z"/>
          <w:rFonts w:ascii="Georgia" w:hAnsi="Georgia" w:cs="Segoe UI"/>
          <w:spacing w:val="-1"/>
        </w:rPr>
      </w:pPr>
      <w:ins w:id="4853" w:author="Rajiv Bansal" w:date="2019-11-29T09:10:00Z">
        <w:r w:rsidRPr="00AE7F9B">
          <w:rPr>
            <w:rStyle w:val="Emphasis"/>
            <w:rFonts w:ascii="Georgia" w:eastAsiaTheme="majorEastAsia" w:hAnsi="Georgia" w:cs="Segoe UI"/>
            <w:spacing w:val="-1"/>
            <w:rPrChange w:id="4854"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55"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56" w:author="Rajiv Bansal" w:date="2019-11-29T09:11:00Z"/>
          <w:rFonts w:ascii="Georgia" w:hAnsi="Georgia" w:cs="Segoe UI"/>
          <w:color w:val="8EAADB" w:themeColor="accent1" w:themeTint="99"/>
          <w:spacing w:val="-1"/>
          <w:rPrChange w:id="4857" w:author="Rajiv Bansal" w:date="2019-11-29T09:15:00Z">
            <w:rPr>
              <w:ins w:id="4858" w:author="Rajiv Bansal" w:date="2019-11-29T09:11:00Z"/>
              <w:rFonts w:ascii="Georgia" w:hAnsi="Georgia" w:cs="Segoe UI"/>
              <w:spacing w:val="-1"/>
            </w:rPr>
          </w:rPrChange>
        </w:rPr>
      </w:pPr>
      <w:ins w:id="4859" w:author="Rajiv Bansal" w:date="2019-11-29T09:15:00Z">
        <w:r w:rsidRPr="00230A57">
          <w:rPr>
            <w:rFonts w:ascii="Georgia" w:hAnsi="Georgia"/>
            <w:i/>
            <w:iCs/>
            <w:color w:val="8EAADB" w:themeColor="accent1" w:themeTint="99"/>
            <w:spacing w:val="-1"/>
            <w:sz w:val="32"/>
            <w:szCs w:val="32"/>
            <w:shd w:val="clear" w:color="auto" w:fill="FFFFFF"/>
            <w:rPrChange w:id="4860"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61" w:author="Rajiv Bansal" w:date="2019-11-29T09:10:00Z"/>
          <w:rFonts w:ascii="Georgia" w:hAnsi="Georgia" w:cs="Segoe UI"/>
          <w:spacing w:val="-1"/>
          <w:rPrChange w:id="4862" w:author="Rajiv Bansal" w:date="2019-11-29T09:11:00Z">
            <w:rPr>
              <w:ins w:id="4863" w:author="Rajiv Bansal" w:date="2019-11-29T09:10:00Z"/>
              <w:rFonts w:ascii="Georgia" w:hAnsi="Georgia" w:cs="Segoe UI"/>
              <w:spacing w:val="-1"/>
              <w:sz w:val="32"/>
              <w:szCs w:val="32"/>
            </w:rPr>
          </w:rPrChange>
        </w:rPr>
      </w:pPr>
      <w:ins w:id="4864"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65" w:author="Rajiv Bansal" w:date="2019-11-29T09:01:00Z"/>
          <w:rPrChange w:id="4866" w:author="Rajiv Bansal" w:date="2019-11-29T09:10:00Z">
            <w:rPr>
              <w:ins w:id="4867" w:author="Rajiv Bansal" w:date="2019-11-29T09:01:00Z"/>
              <w:rFonts w:ascii="Georgia" w:hAnsi="Georgia"/>
              <w:b/>
              <w:sz w:val="28"/>
              <w:szCs w:val="24"/>
            </w:rPr>
          </w:rPrChange>
        </w:rPr>
        <w:pPrChange w:id="4868"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69" w:author="Rajiv Bansal" w:date="2019-11-29T09:01:00Z"/>
        </w:rPr>
      </w:pPr>
      <w:ins w:id="4870" w:author="Rajiv Bansal" w:date="2019-11-29T09:01:00Z">
        <w:r w:rsidRPr="00A94A8C">
          <w:t>Create Spring Boot Project</w:t>
        </w:r>
      </w:ins>
    </w:p>
    <w:p w14:paraId="5C9091FA" w14:textId="77777777" w:rsidR="00BE2E1A" w:rsidRDefault="00BE2E1A" w:rsidP="00BE2E1A">
      <w:pPr>
        <w:pStyle w:val="ListParagraph"/>
        <w:rPr>
          <w:ins w:id="4871" w:author="Rajiv Bansal" w:date="2019-11-29T09:01:00Z"/>
          <w:b/>
        </w:rPr>
      </w:pPr>
      <w:ins w:id="4872"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73" w:author="Rajiv Bansal" w:date="2019-11-29T09:14:00Z"/>
        </w:rPr>
      </w:pPr>
      <w:ins w:id="4874" w:author="Rajiv Bansal" w:date="2019-11-29T09:01:00Z">
        <w:r w:rsidRPr="00A94A8C">
          <w:t>Click on next</w:t>
        </w:r>
      </w:ins>
      <w:ins w:id="4875" w:author="Rajiv Bansal" w:date="2019-11-29T09:13:00Z">
        <w:r w:rsidR="00B07AAB">
          <w:t xml:space="preserve"> and fill the required details shown in the </w:t>
        </w:r>
      </w:ins>
      <w:ins w:id="4876" w:author="Rajiv Bansal" w:date="2019-11-29T09:14:00Z">
        <w:r w:rsidR="00B07AAB">
          <w:t>below screen:</w:t>
        </w:r>
      </w:ins>
    </w:p>
    <w:p w14:paraId="2ABAA04A" w14:textId="4FF52D38" w:rsidR="00B07AAB" w:rsidRDefault="00B07AAB" w:rsidP="00B07AAB">
      <w:pPr>
        <w:pStyle w:val="ListParagraph"/>
        <w:rPr>
          <w:ins w:id="4877" w:author="Rajiv Bansal" w:date="2019-11-29T09:14:00Z"/>
        </w:rPr>
      </w:pPr>
      <w:ins w:id="4878"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79" w:author="rkbansal" w:date="2020-05-17T01:18:00Z"/>
        </w:rPr>
      </w:pPr>
      <w:ins w:id="4880"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81" w:author="rkbansal" w:date="2020-05-17T01:18:00Z"/>
          <w:bCs/>
        </w:rPr>
      </w:pPr>
      <w:ins w:id="4882"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83" w:author="rkbansal" w:date="2020-05-17T01:18:00Z"/>
          <w:bCs/>
        </w:rPr>
      </w:pPr>
      <w:ins w:id="4884"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7225395" w14:textId="77777777" w:rsidR="00A34908" w:rsidRDefault="00A34908" w:rsidP="00A34908">
      <w:pPr>
        <w:pStyle w:val="ListParagraph"/>
        <w:numPr>
          <w:ilvl w:val="1"/>
          <w:numId w:val="107"/>
        </w:numPr>
        <w:rPr>
          <w:ins w:id="4885" w:author="rkbansal" w:date="2020-05-17T01:18:00Z"/>
          <w:bCs/>
        </w:rPr>
      </w:pPr>
      <w:ins w:id="4886"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87" w:author="rkbansal" w:date="2020-05-17T01:18:00Z"/>
          <w:bCs/>
        </w:rPr>
      </w:pPr>
      <w:ins w:id="4888"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89" w:author="rkbansal" w:date="2020-05-17T01:18:00Z"/>
          <w:bCs/>
          <w:rPrChange w:id="4890" w:author="rkbansal" w:date="2020-05-17T01:18:00Z">
            <w:rPr>
              <w:ins w:id="4891" w:author="rkbansal" w:date="2020-05-17T01:18:00Z"/>
              <w:bCs/>
              <w:color w:val="FF0000"/>
            </w:rPr>
          </w:rPrChange>
        </w:rPr>
      </w:pPr>
      <w:ins w:id="4892"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93" w:author="rkbansal" w:date="2020-05-17T01:18:00Z"/>
          <w:bCs/>
          <w:rPrChange w:id="4894" w:author="rkbansal" w:date="2020-05-17T01:18:00Z">
            <w:rPr>
              <w:ins w:id="4895" w:author="rkbansal" w:date="2020-05-17T01:18:00Z"/>
              <w:bCs/>
              <w:color w:val="FF0000"/>
            </w:rPr>
          </w:rPrChange>
        </w:rPr>
      </w:pPr>
      <w:ins w:id="4896"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97" w:author="rkbansal" w:date="2020-05-17T01:18:00Z"/>
          <w:bCs/>
        </w:rPr>
      </w:pPr>
      <w:ins w:id="4898"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99" w:author="Rajiv Bansal" w:date="2019-11-29T09:31:00Z"/>
          <w:del w:id="4900" w:author="rkbansal" w:date="2020-05-17T01:18:00Z"/>
          <w:rPrChange w:id="4901" w:author="Rajiv Bansal" w:date="2019-11-29T09:31:00Z">
            <w:rPr>
              <w:ins w:id="4902" w:author="Rajiv Bansal" w:date="2019-11-29T09:31:00Z"/>
              <w:del w:id="4903" w:author="rkbansal" w:date="2020-05-17T01:18:00Z"/>
              <w:spacing w:val="-1"/>
              <w:sz w:val="32"/>
              <w:szCs w:val="32"/>
              <w:shd w:val="clear" w:color="auto" w:fill="FFFFFF"/>
            </w:rPr>
          </w:rPrChange>
        </w:rPr>
      </w:pPr>
      <w:ins w:id="4904" w:author="Rajiv Bansal" w:date="2019-11-29T09:14:00Z">
        <w:del w:id="490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906" w:author="Rajiv Bansal" w:date="2019-11-29T09:31:00Z"/>
          <w:del w:id="4907" w:author="rkbansal" w:date="2020-05-17T01:18:00Z"/>
          <w:rPrChange w:id="4908" w:author="Rajiv Bansal" w:date="2019-11-29T09:31:00Z">
            <w:rPr>
              <w:ins w:id="4909" w:author="Rajiv Bansal" w:date="2019-11-29T09:31:00Z"/>
              <w:del w:id="4910" w:author="rkbansal" w:date="2020-05-17T01:18:00Z"/>
              <w:spacing w:val="-1"/>
              <w:sz w:val="32"/>
              <w:szCs w:val="32"/>
              <w:shd w:val="clear" w:color="auto" w:fill="FFFFFF"/>
            </w:rPr>
          </w:rPrChange>
        </w:rPr>
      </w:pPr>
      <w:ins w:id="4911" w:author="Rajiv Bansal" w:date="2019-11-29T09:14:00Z">
        <w:del w:id="4912"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913" w:author="Rajiv Bansal" w:date="2019-11-29T09:31:00Z"/>
          <w:del w:id="4914" w:author="rkbansal" w:date="2020-05-17T01:18:00Z"/>
          <w:rPrChange w:id="4915" w:author="Rajiv Bansal" w:date="2019-11-29T09:31:00Z">
            <w:rPr>
              <w:ins w:id="4916" w:author="Rajiv Bansal" w:date="2019-11-29T09:31:00Z"/>
              <w:del w:id="4917" w:author="rkbansal" w:date="2020-05-17T01:18:00Z"/>
              <w:spacing w:val="-1"/>
              <w:sz w:val="32"/>
              <w:szCs w:val="32"/>
              <w:shd w:val="clear" w:color="auto" w:fill="FFFFFF"/>
            </w:rPr>
          </w:rPrChange>
        </w:rPr>
      </w:pPr>
      <w:ins w:id="4918" w:author="Rajiv Bansal" w:date="2019-11-29T09:14:00Z">
        <w:del w:id="4919"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20" w:author="Rajiv Bansal" w:date="2019-11-29T09:19:00Z"/>
          <w:rPrChange w:id="4921" w:author="Rajiv Bansal" w:date="2019-11-29T09:19:00Z">
            <w:rPr>
              <w:ins w:id="4922" w:author="Rajiv Bansal" w:date="2019-11-29T09:19:00Z"/>
              <w:spacing w:val="-1"/>
              <w:sz w:val="32"/>
              <w:szCs w:val="32"/>
              <w:shd w:val="clear" w:color="auto" w:fill="FFFFFF"/>
            </w:rPr>
          </w:rPrChange>
        </w:rPr>
        <w:pPrChange w:id="4923" w:author="rkbansal" w:date="2020-05-17T01:18:00Z">
          <w:pPr>
            <w:pStyle w:val="ListParagraph"/>
            <w:numPr>
              <w:numId w:val="19"/>
            </w:numPr>
            <w:ind w:hanging="360"/>
          </w:pPr>
        </w:pPrChange>
      </w:pPr>
      <w:ins w:id="4924" w:author="Rajiv Bansal" w:date="2019-11-29T09:14:00Z">
        <w:del w:id="4925" w:author="rkbansal" w:date="2020-05-17T01:18:00Z">
          <w:r w:rsidRPr="00A34908" w:rsidDel="00A34908">
            <w:rPr>
              <w:spacing w:val="-1"/>
              <w:sz w:val="32"/>
              <w:szCs w:val="32"/>
              <w:shd w:val="clear" w:color="auto" w:fill="FFFFFF"/>
              <w:rPrChange w:id="4926" w:author="rkbansal" w:date="2020-05-17T01:18:00Z">
                <w:rPr>
                  <w:shd w:val="clear" w:color="auto" w:fill="FFFFFF"/>
                </w:rPr>
              </w:rPrChange>
            </w:rPr>
            <w:delText>Zuul</w:delText>
          </w:r>
        </w:del>
      </w:ins>
      <w:ins w:id="4927" w:author="Rajiv Bansal" w:date="2019-11-29T09:19:00Z">
        <w:del w:id="4928" w:author="rkbansal" w:date="2020-05-17T01:18:00Z">
          <w:r w:rsidR="00C01C3E" w:rsidRPr="00A34908" w:rsidDel="00A34908">
            <w:rPr>
              <w:spacing w:val="-1"/>
              <w:sz w:val="32"/>
              <w:szCs w:val="32"/>
              <w:shd w:val="clear" w:color="auto" w:fill="FFFFFF"/>
              <w:rPrChange w:id="4929" w:author="rkbansal" w:date="2020-05-17T01:18:00Z">
                <w:rPr>
                  <w:shd w:val="clear" w:color="auto" w:fill="FFFFFF"/>
                </w:rPr>
              </w:rPrChange>
            </w:rPr>
            <w:delText>.</w:delText>
          </w:r>
        </w:del>
      </w:ins>
    </w:p>
    <w:p w14:paraId="282E1090" w14:textId="77777777" w:rsidR="00C01C3E" w:rsidRPr="008E05C7" w:rsidRDefault="00C01C3E">
      <w:pPr>
        <w:ind w:left="720"/>
        <w:rPr>
          <w:ins w:id="4930" w:author="Rajiv Bansal" w:date="2019-11-29T09:19:00Z"/>
          <w:color w:val="2F5496" w:themeColor="accent1" w:themeShade="BF"/>
          <w:rPrChange w:id="4931" w:author="Rajiv Bansal" w:date="2019-11-29T09:20:00Z">
            <w:rPr>
              <w:ins w:id="4932" w:author="Rajiv Bansal" w:date="2019-11-29T09:19:00Z"/>
            </w:rPr>
          </w:rPrChange>
        </w:rPr>
        <w:pPrChange w:id="4933" w:author="Rajiv Bansal" w:date="2019-11-29T09:19:00Z">
          <w:pPr>
            <w:pStyle w:val="ListParagraph"/>
            <w:numPr>
              <w:numId w:val="19"/>
            </w:numPr>
            <w:ind w:hanging="360"/>
          </w:pPr>
        </w:pPrChange>
      </w:pPr>
      <w:ins w:id="4934" w:author="Rajiv Bansal" w:date="2019-11-29T09:19:00Z">
        <w:r w:rsidRPr="008E05C7">
          <w:rPr>
            <w:color w:val="2F5496" w:themeColor="accent1" w:themeShade="BF"/>
            <w:rPrChange w:id="4935"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36" w:author="Rajiv Bansal" w:date="2019-11-29T09:26:00Z"/>
        </w:rPr>
      </w:pPr>
      <w:ins w:id="4937"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38" w:author="Rajiv Bansal" w:date="2019-11-29T09:01:00Z"/>
        </w:rPr>
        <w:pPrChange w:id="4939" w:author="Rajiv Bansal" w:date="2019-11-29T09:14:00Z">
          <w:pPr>
            <w:pStyle w:val="ListParagraph"/>
            <w:numPr>
              <w:numId w:val="19"/>
            </w:numPr>
            <w:ind w:hanging="360"/>
          </w:pPr>
        </w:pPrChange>
      </w:pPr>
      <w:ins w:id="4940"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29275" cy="5048250"/>
                      </a:xfrm>
                      <a:prstGeom prst="rect">
                        <a:avLst/>
                      </a:prstGeom>
                    </pic:spPr>
                  </pic:pic>
                </a:graphicData>
              </a:graphic>
            </wp:inline>
          </w:drawing>
        </w:r>
      </w:ins>
      <w:ins w:id="4941" w:author="Rajiv Bansal" w:date="2019-11-29T09:25:00Z">
        <w:del w:id="4942"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43"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44" w:author="Rajiv Bansal" w:date="2019-11-29T09:31:00Z"/>
          <w:del w:id="4945" w:author="rkbansal" w:date="2020-05-17T01:23:00Z"/>
        </w:rPr>
      </w:pPr>
      <w:ins w:id="4946" w:author="Rajiv Bansal" w:date="2019-11-29T09:31:00Z">
        <w:del w:id="494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48" w:author="Rajiv Bansal" w:date="2019-11-29T09:38:00Z"/>
          <w:del w:id="4949" w:author="rkbansal" w:date="2020-05-17T01:23:00Z"/>
          <w:b/>
          <w:sz w:val="28"/>
        </w:rPr>
      </w:pPr>
      <w:ins w:id="4950" w:author="Rajiv Bansal" w:date="2019-11-30T22:33:00Z">
        <w:del w:id="4951"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52" w:author="rkbansal" w:date="2020-05-17T01:23:00Z"/>
          <w:bCs/>
        </w:rPr>
      </w:pPr>
      <w:ins w:id="4953" w:author="rkbansal" w:date="2020-05-17T01:23: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6C8C54B0" w14:textId="0852D92F" w:rsidR="00567FF8" w:rsidRDefault="00567FF8" w:rsidP="00567FF8">
      <w:pPr>
        <w:pStyle w:val="ListParagraph"/>
        <w:rPr>
          <w:ins w:id="4954" w:author="rkbansal" w:date="2020-05-17T01:23:00Z"/>
        </w:rPr>
      </w:pPr>
      <w:ins w:id="4955" w:author="rkbansal" w:date="2020-05-17T01:23:00Z">
        <w:r>
          <w:rPr>
            <w:noProof/>
          </w:rPr>
          <w:lastRenderedPageBreak/>
          <w:t xml:space="preserve"> </w:t>
        </w:r>
      </w:ins>
      <w:ins w:id="4956" w:author="rkbansal" w:date="2020-05-17T01:25:00Z">
        <w:r w:rsidR="00227477">
          <w:rPr>
            <w:noProof/>
          </w:rPr>
          <w:drawing>
            <wp:inline distT="0" distB="0" distL="0" distR="0" wp14:anchorId="6D6287EF" wp14:editId="7805CDF0">
              <wp:extent cx="7905750" cy="833437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0" cy="8334375"/>
                      </a:xfrm>
                      <a:prstGeom prst="rect">
                        <a:avLst/>
                      </a:prstGeom>
                    </pic:spPr>
                  </pic:pic>
                </a:graphicData>
              </a:graphic>
            </wp:inline>
          </w:drawing>
        </w:r>
      </w:ins>
    </w:p>
    <w:p w14:paraId="5E99C412" w14:textId="77777777" w:rsidR="00567FF8" w:rsidRDefault="00567FF8" w:rsidP="00567FF8">
      <w:pPr>
        <w:pStyle w:val="ListParagraph"/>
        <w:rPr>
          <w:ins w:id="4957" w:author="rkbansal" w:date="2020-05-17T01:23:00Z"/>
        </w:rPr>
      </w:pPr>
    </w:p>
    <w:p w14:paraId="4C03C22D" w14:textId="77777777" w:rsidR="00567FF8" w:rsidRDefault="00567FF8" w:rsidP="00567FF8">
      <w:pPr>
        <w:pStyle w:val="ListParagraph"/>
        <w:numPr>
          <w:ilvl w:val="0"/>
          <w:numId w:val="19"/>
        </w:numPr>
        <w:jc w:val="both"/>
        <w:rPr>
          <w:ins w:id="4958" w:author="rkbansal" w:date="2020-05-17T01:23:00Z"/>
          <w:rFonts w:asciiTheme="minorHAnsi" w:hAnsiTheme="minorHAnsi" w:cstheme="minorHAnsi"/>
        </w:rPr>
      </w:pPr>
      <w:ins w:id="4959" w:author="rkbansal" w:date="2020-05-17T01:23: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60" w:author="rkbansal" w:date="2020-05-17T01:23:00Z"/>
          <w:rFonts w:asciiTheme="minorHAnsi" w:hAnsiTheme="minorHAnsi" w:cstheme="minorHAnsi"/>
        </w:rPr>
      </w:pPr>
      <w:ins w:id="4961"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62" w:author="rkbansal" w:date="2020-05-17T01:23:00Z"/>
          <w:rFonts w:asciiTheme="minorHAnsi" w:hAnsiTheme="minorHAnsi" w:cstheme="minorHAnsi"/>
        </w:rPr>
      </w:pPr>
      <w:ins w:id="4963"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64" w:author="rkbansal" w:date="2020-05-17T01:23:00Z"/>
          <w:rFonts w:asciiTheme="minorHAnsi" w:hAnsiTheme="minorHAnsi" w:cstheme="minorHAnsi"/>
        </w:rPr>
      </w:pPr>
      <w:ins w:id="4965"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66" w:author="rkbansal" w:date="2020-05-17T01:23:00Z"/>
          <w:rFonts w:asciiTheme="minorHAnsi" w:hAnsiTheme="minorHAnsi" w:cstheme="minorHAnsi"/>
        </w:rPr>
      </w:pPr>
    </w:p>
    <w:p w14:paraId="2AA09090" w14:textId="6F0EEB2A" w:rsidR="00567FF8" w:rsidRDefault="00777AF2" w:rsidP="00567FF8">
      <w:pPr>
        <w:pStyle w:val="ListParagraph"/>
        <w:rPr>
          <w:ins w:id="4967" w:author="rkbansal" w:date="2020-05-17T01:23:00Z"/>
        </w:rPr>
      </w:pPr>
      <w:ins w:id="4968"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69" w:author="Rajiv Bansal" w:date="2019-11-29T09:38:00Z"/>
          <w:b/>
          <w:sz w:val="28"/>
        </w:rPr>
      </w:pPr>
    </w:p>
    <w:p w14:paraId="1683458F" w14:textId="49C249B3" w:rsidR="001A4B42" w:rsidRPr="00FC184D" w:rsidRDefault="00E52024" w:rsidP="001A4B42">
      <w:pPr>
        <w:pStyle w:val="ListParagraph"/>
        <w:numPr>
          <w:ilvl w:val="0"/>
          <w:numId w:val="19"/>
        </w:numPr>
        <w:rPr>
          <w:ins w:id="4970" w:author="Rajiv Bansal" w:date="2019-11-29T09:40:00Z"/>
          <w:b/>
          <w:sz w:val="28"/>
          <w:rPrChange w:id="4971" w:author="Rajiv Bansal" w:date="2019-11-29T09:40:00Z">
            <w:rPr>
              <w:ins w:id="4972" w:author="Rajiv Bansal" w:date="2019-11-29T09:40:00Z"/>
              <w:spacing w:val="-1"/>
              <w:sz w:val="32"/>
              <w:szCs w:val="32"/>
              <w:shd w:val="clear" w:color="auto" w:fill="FFFFFF"/>
            </w:rPr>
          </w:rPrChange>
        </w:rPr>
      </w:pPr>
      <w:ins w:id="4973" w:author="Rajiv Bansal" w:date="2019-11-29T09:39:00Z">
        <w:r>
          <w:rPr>
            <w:spacing w:val="-1"/>
            <w:sz w:val="32"/>
            <w:szCs w:val="32"/>
            <w:shd w:val="clear" w:color="auto" w:fill="FFFFFF"/>
          </w:rPr>
          <w:t xml:space="preserve">Finally, </w:t>
        </w:r>
      </w:ins>
      <w:ins w:id="4974"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4975"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4976" w:author="Rajiv Bansal" w:date="2019-11-29T09:41:00Z">
              <w:rPr>
                <w:rFonts w:ascii="Consolas" w:hAnsi="Consolas" w:cs="Consolas"/>
                <w:color w:val="000000"/>
                <w:sz w:val="20"/>
                <w:szCs w:val="20"/>
                <w:shd w:val="clear" w:color="auto" w:fill="D4D4D4"/>
              </w:rPr>
            </w:rPrChange>
          </w:rPr>
          <w:t xml:space="preserve"> to </w:t>
        </w:r>
      </w:ins>
      <w:ins w:id="4977"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4978" w:author="Rajiv Bansal" w:date="2019-11-29T09:44:00Z"/>
          <w:bCs/>
          <w:sz w:val="28"/>
        </w:rPr>
      </w:pPr>
      <w:ins w:id="4979" w:author="Rajiv Bansal" w:date="2019-11-29T09:44:00Z">
        <w:r>
          <w:rPr>
            <w:noProof/>
          </w:rPr>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4980" w:author="Rajiv Bansal" w:date="2019-11-29T09:50:00Z"/>
          <w:b/>
          <w:sz w:val="18"/>
          <w:rPrChange w:id="4981" w:author="Rajiv Bansal" w:date="2019-11-29T09:50:00Z">
            <w:rPr>
              <w:ins w:id="4982" w:author="Rajiv Bansal" w:date="2019-11-29T09:50:00Z"/>
              <w:bCs/>
            </w:rPr>
          </w:rPrChange>
        </w:rPr>
      </w:pPr>
      <w:ins w:id="4983" w:author="Rajiv Bansal" w:date="2019-11-29T09:45:00Z">
        <w:r>
          <w:lastRenderedPageBreak/>
          <w:t xml:space="preserve">Run the application as </w:t>
        </w:r>
        <w:r w:rsidRPr="007A6875">
          <w:rPr>
            <w:b/>
          </w:rPr>
          <w:t>Spring Boot App</w:t>
        </w:r>
        <w:r>
          <w:rPr>
            <w:b/>
          </w:rPr>
          <w:t xml:space="preserve"> </w:t>
        </w:r>
      </w:ins>
      <w:ins w:id="4984"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85" w:author="Rajiv Bansal" w:date="2019-11-29T09:50:00Z"/>
          <w:b/>
          <w:sz w:val="18"/>
          <w:rPrChange w:id="4986" w:author="Rajiv Bansal" w:date="2019-11-29T09:50:00Z">
            <w:rPr>
              <w:ins w:id="4987" w:author="Rajiv Bansal" w:date="2019-11-29T09:50:00Z"/>
              <w:bCs/>
            </w:rPr>
          </w:rPrChange>
        </w:rPr>
        <w:pPrChange w:id="4988" w:author="Rajiv Bansal" w:date="2019-11-29T09:50:00Z">
          <w:pPr>
            <w:pStyle w:val="ListParagraph"/>
            <w:numPr>
              <w:numId w:val="19"/>
            </w:numPr>
            <w:ind w:hanging="360"/>
          </w:pPr>
        </w:pPrChange>
      </w:pPr>
      <w:proofErr w:type="spellStart"/>
      <w:ins w:id="4989"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4990" w:author="Rajiv Bansal" w:date="2019-11-29T09:49:00Z"/>
          <w:b/>
          <w:sz w:val="18"/>
          <w:rPrChange w:id="4991" w:author="Rajiv Bansal" w:date="2019-11-29T09:49:00Z">
            <w:rPr>
              <w:ins w:id="4992" w:author="Rajiv Bansal" w:date="2019-11-29T09:49:00Z"/>
              <w:spacing w:val="-1"/>
              <w:sz w:val="32"/>
              <w:szCs w:val="32"/>
              <w:shd w:val="clear" w:color="auto" w:fill="FFFFFF"/>
            </w:rPr>
          </w:rPrChange>
        </w:rPr>
        <w:pPrChange w:id="4993" w:author="Rajiv Bansal" w:date="2019-11-29T09:50:00Z">
          <w:pPr>
            <w:pStyle w:val="ListParagraph"/>
            <w:numPr>
              <w:numId w:val="19"/>
            </w:numPr>
            <w:ind w:hanging="360"/>
          </w:pPr>
        </w:pPrChange>
      </w:pPr>
      <w:ins w:id="4994" w:author="Rajiv Bansal" w:date="2019-11-29T09:45:00Z">
        <w:r>
          <w:rPr>
            <w:b/>
          </w:rPr>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4995" w:author="Rajiv Bansal" w:date="2019-11-29T09:45:00Z"/>
          <w:b/>
          <w:sz w:val="18"/>
        </w:rPr>
        <w:pPrChange w:id="4996" w:author="Rajiv Bansal" w:date="2019-11-29T09:49:00Z">
          <w:pPr>
            <w:pStyle w:val="ListParagraph"/>
            <w:numPr>
              <w:numId w:val="19"/>
            </w:numPr>
            <w:ind w:hanging="360"/>
          </w:pPr>
        </w:pPrChange>
      </w:pPr>
      <w:ins w:id="4997"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4998" w:author="Rajiv Bansal" w:date="2019-11-29T09:49:00Z"/>
          <w:sz w:val="18"/>
          <w:rPrChange w:id="4999" w:author="Rajiv Bansal" w:date="2019-11-29T09:49:00Z">
            <w:rPr>
              <w:ins w:id="5000" w:author="Rajiv Bansal" w:date="2019-11-29T09:49:00Z"/>
            </w:rPr>
          </w:rPrChange>
        </w:rPr>
        <w:pPrChange w:id="5001"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02" w:author="Rajiv Bansal" w:date="2019-11-29T09:46:00Z"/>
          <w:sz w:val="18"/>
        </w:rPr>
      </w:pPr>
      <w:ins w:id="5003" w:author="Rajiv Bansal" w:date="2019-11-29T09:46:00Z">
        <w:r w:rsidRPr="007A6875">
          <w:t xml:space="preserve">Open the browser </w:t>
        </w:r>
      </w:ins>
      <w:ins w:id="5004" w:author="Rajiv Bansal" w:date="2019-11-30T22:28:00Z">
        <w:r w:rsidR="00AA312E">
          <w:t xml:space="preserve">of Eureka Server </w:t>
        </w:r>
      </w:ins>
      <w:ins w:id="5005" w:author="Rajiv Bansal" w:date="2019-11-30T22:30:00Z">
        <w:r w:rsidR="00ED6871">
          <w:t>a</w:t>
        </w:r>
        <w:r w:rsidR="00ED6871" w:rsidRPr="00ED6871">
          <w:rPr>
            <w:rPrChange w:id="5006" w:author="Rajiv Bansal" w:date="2019-11-30T22:30:00Z">
              <w:rPr>
                <w:spacing w:val="-1"/>
                <w:sz w:val="32"/>
                <w:szCs w:val="32"/>
                <w:shd w:val="clear" w:color="auto" w:fill="FFFFFF"/>
              </w:rPr>
            </w:rPrChange>
          </w:rPr>
          <w:t>t </w:t>
        </w:r>
        <w:r w:rsidR="00ED6871" w:rsidRPr="00ED6871">
          <w:rPr>
            <w:rPrChange w:id="5007" w:author="Rajiv Bansal" w:date="2019-11-30T22:30:00Z">
              <w:rPr>
                <w:rStyle w:val="HTMLCode"/>
                <w:rFonts w:eastAsiaTheme="majorEastAsia"/>
                <w:spacing w:val="-1"/>
                <w:sz w:val="24"/>
                <w:szCs w:val="24"/>
              </w:rPr>
            </w:rPrChange>
          </w:rPr>
          <w:t>localhost:8761</w:t>
        </w:r>
        <w:r w:rsidR="00ED6871" w:rsidRPr="00ED6871">
          <w:rPr>
            <w:rPrChange w:id="5008" w:author="Rajiv Bansal" w:date="2019-11-30T22:30:00Z">
              <w:rPr>
                <w:spacing w:val="-1"/>
                <w:sz w:val="32"/>
                <w:szCs w:val="32"/>
                <w:shd w:val="clear" w:color="auto" w:fill="FFFFFF"/>
              </w:rPr>
            </w:rPrChange>
          </w:rPr>
          <w:t xml:space="preserve">, you should see the running </w:t>
        </w:r>
        <w:proofErr w:type="spellStart"/>
        <w:r w:rsidR="00ED6871" w:rsidRPr="00ED6871">
          <w:rPr>
            <w:rPrChange w:id="5009" w:author="Rajiv Bansal" w:date="2019-11-30T22:30:00Z">
              <w:rPr>
                <w:spacing w:val="-1"/>
                <w:sz w:val="32"/>
                <w:szCs w:val="32"/>
                <w:shd w:val="clear" w:color="auto" w:fill="FFFFFF"/>
              </w:rPr>
            </w:rPrChange>
          </w:rPr>
          <w:t>zuul</w:t>
        </w:r>
        <w:proofErr w:type="spellEnd"/>
        <w:r w:rsidR="00ED6871" w:rsidRPr="00ED6871">
          <w:rPr>
            <w:rPrChange w:id="5010" w:author="Rajiv Bansal" w:date="2019-11-30T22:30:00Z">
              <w:rPr>
                <w:spacing w:val="-1"/>
                <w:sz w:val="32"/>
                <w:szCs w:val="32"/>
                <w:shd w:val="clear" w:color="auto" w:fill="FFFFFF"/>
              </w:rPr>
            </w:rPrChange>
          </w:rPr>
          <w:t xml:space="preserve">-gateway microservices </w:t>
        </w:r>
      </w:ins>
      <w:ins w:id="5011" w:author="Rajiv Bansal" w:date="2019-11-29T09:46:00Z">
        <w:r w:rsidRPr="007A6875">
          <w:t xml:space="preserve">and enter the url: </w:t>
        </w:r>
      </w:ins>
      <w:ins w:id="5012" w:author="Rajiv Bansal" w:date="2019-11-30T22:29:00Z">
        <w:r w:rsidR="00ED6871">
          <w:fldChar w:fldCharType="begin"/>
        </w:r>
        <w:r w:rsidR="00ED6871">
          <w:instrText xml:space="preserve"> HYPERLINK "</w:instrText>
        </w:r>
      </w:ins>
      <w:ins w:id="5013" w:author="Rajiv Bansal" w:date="2019-11-29T09:46:00Z">
        <w:r w:rsidR="00ED6871" w:rsidRPr="00ED6871">
          <w:rPr>
            <w:rPrChange w:id="5014" w:author="Rajiv Bansal" w:date="2019-11-30T22:29:00Z">
              <w:rPr>
                <w:rStyle w:val="Hyperlink"/>
              </w:rPr>
            </w:rPrChange>
          </w:rPr>
          <w:instrText>http://localhost:</w:instrText>
        </w:r>
      </w:ins>
      <w:ins w:id="5015" w:author="Rajiv Bansal" w:date="2019-11-30T22:28:00Z">
        <w:r w:rsidR="00ED6871" w:rsidRPr="00ED6871">
          <w:rPr>
            <w:rPrChange w:id="5016" w:author="Rajiv Bansal" w:date="2019-11-30T22:29:00Z">
              <w:rPr>
                <w:rStyle w:val="Hyperlink"/>
              </w:rPr>
            </w:rPrChange>
          </w:rPr>
          <w:instrText>8761</w:instrText>
        </w:r>
      </w:ins>
      <w:ins w:id="5017" w:author="Rajiv Bansal" w:date="2019-11-29T09:46:00Z">
        <w:r w:rsidR="00ED6871" w:rsidRPr="00ED6871">
          <w:rPr>
            <w:rPrChange w:id="5018" w:author="Rajiv Bansal" w:date="2019-11-30T22:29:00Z">
              <w:rPr>
                <w:rStyle w:val="Hyperlink"/>
              </w:rPr>
            </w:rPrChange>
          </w:rPr>
          <w:instrText>/</w:instrText>
        </w:r>
      </w:ins>
      <w:ins w:id="5019" w:author="Rajiv Bansal" w:date="2019-11-30T22:29:00Z">
        <w:r w:rsidR="00ED6871">
          <w:instrText xml:space="preserve">" </w:instrText>
        </w:r>
        <w:r w:rsidR="00ED6871">
          <w:fldChar w:fldCharType="separate"/>
        </w:r>
      </w:ins>
      <w:ins w:id="5020" w:author="Rajiv Bansal" w:date="2019-11-29T09:46:00Z">
        <w:r w:rsidR="00ED6871" w:rsidRPr="00742A84">
          <w:rPr>
            <w:rStyle w:val="Hyperlink"/>
          </w:rPr>
          <w:t>http://localhost:</w:t>
        </w:r>
      </w:ins>
      <w:ins w:id="5021" w:author="Rajiv Bansal" w:date="2019-11-30T22:28:00Z">
        <w:r w:rsidR="00ED6871" w:rsidRPr="00742A84">
          <w:rPr>
            <w:rStyle w:val="Hyperlink"/>
          </w:rPr>
          <w:t>8761</w:t>
        </w:r>
      </w:ins>
      <w:ins w:id="5022" w:author="Rajiv Bansal" w:date="2019-11-29T09:46:00Z">
        <w:r w:rsidR="00ED6871" w:rsidRPr="00742A84">
          <w:rPr>
            <w:rStyle w:val="Hyperlink"/>
          </w:rPr>
          <w:t>/</w:t>
        </w:r>
      </w:ins>
      <w:ins w:id="5023" w:author="Rajiv Bansal" w:date="2019-11-30T22:29:00Z">
        <w:r w:rsidR="00ED6871">
          <w:fldChar w:fldCharType="end"/>
        </w:r>
      </w:ins>
    </w:p>
    <w:p w14:paraId="1047DA6F" w14:textId="7AF53C02" w:rsidR="00824C4E" w:rsidRPr="00824C4E" w:rsidRDefault="00ED6871">
      <w:pPr>
        <w:pStyle w:val="ListParagraph"/>
        <w:rPr>
          <w:ins w:id="5024" w:author="Rajiv Bansal" w:date="2019-11-29T09:39:00Z"/>
          <w:bCs/>
          <w:sz w:val="28"/>
          <w:rPrChange w:id="5025" w:author="Rajiv Bansal" w:date="2019-11-29T09:44:00Z">
            <w:rPr>
              <w:ins w:id="5026" w:author="Rajiv Bansal" w:date="2019-11-29T09:39:00Z"/>
              <w:spacing w:val="-1"/>
              <w:sz w:val="32"/>
              <w:szCs w:val="32"/>
              <w:shd w:val="clear" w:color="auto" w:fill="FFFFFF"/>
            </w:rPr>
          </w:rPrChange>
        </w:rPr>
        <w:pPrChange w:id="5027" w:author="Rajiv Bansal" w:date="2019-11-29T09:46:00Z">
          <w:pPr>
            <w:pStyle w:val="ListParagraph"/>
            <w:numPr>
              <w:numId w:val="19"/>
            </w:numPr>
            <w:ind w:hanging="360"/>
          </w:pPr>
        </w:pPrChange>
      </w:pPr>
      <w:ins w:id="5028"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29" w:author="Rajiv Bansal" w:date="2019-11-29T09:26:00Z"/>
          <w:b/>
          <w:sz w:val="28"/>
          <w:rPrChange w:id="5030" w:author="Rajiv Bansal" w:date="2019-11-29T09:39:00Z">
            <w:rPr>
              <w:ins w:id="5031" w:author="Rajiv Bansal" w:date="2019-11-29T09:26:00Z"/>
            </w:rPr>
          </w:rPrChange>
        </w:rPr>
        <w:pPrChange w:id="5032" w:author="Rajiv Bansal" w:date="2019-11-29T09:39:00Z">
          <w:pPr/>
        </w:pPrChange>
      </w:pPr>
    </w:p>
    <w:p w14:paraId="582438E8" w14:textId="77777777" w:rsidR="00176254" w:rsidRDefault="00176254" w:rsidP="00176254">
      <w:pPr>
        <w:rPr>
          <w:ins w:id="5033" w:author="Rajiv Bansal" w:date="2019-11-29T09:26:00Z"/>
          <w:b/>
          <w:sz w:val="28"/>
        </w:rPr>
      </w:pPr>
    </w:p>
    <w:p w14:paraId="5741BE3B" w14:textId="6BE1FFEE" w:rsidR="00BE2E1A" w:rsidRPr="00176254" w:rsidRDefault="00BE2E1A">
      <w:pPr>
        <w:rPr>
          <w:ins w:id="5034" w:author="Rajiv Bansal" w:date="2019-11-29T09:25:00Z"/>
          <w:rFonts w:eastAsiaTheme="majorEastAsia" w:cstheme="majorBidi"/>
          <w:b/>
          <w:color w:val="2F5496" w:themeColor="accent1" w:themeShade="BF"/>
          <w:sz w:val="28"/>
          <w:szCs w:val="26"/>
          <w:rPrChange w:id="5035" w:author="Rajiv Bansal" w:date="2019-11-29T09:26:00Z">
            <w:rPr>
              <w:ins w:id="5036" w:author="Rajiv Bansal" w:date="2019-11-29T09:25:00Z"/>
              <w:b/>
              <w:sz w:val="28"/>
            </w:rPr>
          </w:rPrChange>
        </w:rPr>
        <w:pPrChange w:id="5037" w:author="Rajiv Bansal" w:date="2019-11-29T09:26:00Z">
          <w:pPr>
            <w:pStyle w:val="ListParagraph"/>
            <w:numPr>
              <w:numId w:val="19"/>
            </w:numPr>
            <w:ind w:hanging="360"/>
          </w:pPr>
        </w:pPrChange>
      </w:pPr>
      <w:ins w:id="5038" w:author="Rajiv Bansal" w:date="2019-11-29T09:01:00Z">
        <w:r w:rsidRPr="00176254">
          <w:rPr>
            <w:b/>
            <w:sz w:val="28"/>
            <w:rPrChange w:id="5039"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40" w:author="rkbansal" w:date="2020-02-15T11:50:00Z">
        <w:r w:rsidR="00711EA1">
          <w:t>people-mgmt-service</w:t>
        </w:r>
      </w:ins>
      <w:del w:id="5041"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42" w:author="rkbansal" w:date="2020-04-23T15:37:00Z">
          <w:tblPr>
            <w:tblW w:w="0" w:type="auto"/>
            <w:tblLook w:val="04A0" w:firstRow="1" w:lastRow="0" w:firstColumn="1" w:lastColumn="0" w:noHBand="0" w:noVBand="1"/>
          </w:tblPr>
        </w:tblPrChange>
      </w:tblPr>
      <w:tblGrid>
        <w:gridCol w:w="4508"/>
        <w:gridCol w:w="4508"/>
        <w:tblGridChange w:id="5043">
          <w:tblGrid>
            <w:gridCol w:w="4508"/>
            <w:gridCol w:w="4508"/>
          </w:tblGrid>
        </w:tblGridChange>
      </w:tblGrid>
      <w:tr w:rsidR="00047E66" w14:paraId="2E2E54A2" w14:textId="77777777" w:rsidTr="00C9181B">
        <w:tc>
          <w:tcPr>
            <w:tcW w:w="4508" w:type="dxa"/>
            <w:tcPrChange w:id="5044" w:author="rkbansal" w:date="2020-04-23T15:37:00Z">
              <w:tcPr>
                <w:tcW w:w="4508" w:type="dxa"/>
              </w:tcPr>
            </w:tcPrChange>
          </w:tcPr>
          <w:p w14:paraId="16BC95B7" w14:textId="126EBB28" w:rsidR="00047E66" w:rsidRDefault="00047E66" w:rsidP="00047E66">
            <w:r>
              <w:t>Database/Schema Name</w:t>
            </w:r>
          </w:p>
        </w:tc>
        <w:tc>
          <w:tcPr>
            <w:tcW w:w="4508" w:type="dxa"/>
            <w:tcPrChange w:id="5045"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46" w:author="rkbansal" w:date="2020-04-23T15:37:00Z">
              <w:tcPr>
                <w:tcW w:w="4508" w:type="dxa"/>
              </w:tcPr>
            </w:tcPrChange>
          </w:tcPr>
          <w:p w14:paraId="42718B4A" w14:textId="6F5DB39B" w:rsidR="00047E66" w:rsidRDefault="00047E66" w:rsidP="00047E66">
            <w:r>
              <w:t>User name</w:t>
            </w:r>
          </w:p>
        </w:tc>
        <w:tc>
          <w:tcPr>
            <w:tcW w:w="4508" w:type="dxa"/>
            <w:tcPrChange w:id="5047"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48" w:author="rkbansal" w:date="2020-04-23T15:37:00Z">
              <w:tcPr>
                <w:tcW w:w="4508" w:type="dxa"/>
              </w:tcPr>
            </w:tcPrChange>
          </w:tcPr>
          <w:p w14:paraId="16E48652" w14:textId="1AEA1EC2" w:rsidR="00047E66" w:rsidRDefault="00047E66" w:rsidP="00047E66">
            <w:r>
              <w:t>Password</w:t>
            </w:r>
          </w:p>
        </w:tc>
        <w:tc>
          <w:tcPr>
            <w:tcW w:w="4508" w:type="dxa"/>
            <w:tcPrChange w:id="5049"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50" w:author="rkbansal" w:date="2020-04-23T15:37:00Z"/>
        </w:rPr>
      </w:pPr>
    </w:p>
    <w:p w14:paraId="75260C62" w14:textId="77777777" w:rsidR="00C9181B" w:rsidRPr="00A66355" w:rsidRDefault="00C9181B" w:rsidP="00C9181B">
      <w:pPr>
        <w:rPr>
          <w:ins w:id="5051" w:author="rkbansal" w:date="2020-04-23T15:37:00Z"/>
          <w:b/>
          <w:bCs/>
        </w:rPr>
      </w:pPr>
      <w:ins w:id="5052"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53" w:author="rkbansal" w:date="2020-04-23T15:37:00Z"/>
          <w:rFonts w:cstheme="minorHAnsi"/>
          <w:lang w:val="en-US"/>
        </w:rPr>
      </w:pPr>
      <w:ins w:id="5054"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55" w:author="rkbansal" w:date="2020-04-23T15:37:00Z"/>
          <w:rFonts w:ascii="Helvetica" w:eastAsia="Times New Roman" w:hAnsi="Helvetica" w:cs="Times New Roman"/>
          <w:color w:val="333333"/>
          <w:sz w:val="21"/>
          <w:szCs w:val="21"/>
          <w:lang w:eastAsia="en-IN"/>
        </w:rPr>
      </w:pPr>
      <w:ins w:id="5056"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57" w:author="rkbansal" w:date="2020-04-23T15:37:00Z"/>
          <w:rFonts w:ascii="Helvetica" w:eastAsia="Times New Roman" w:hAnsi="Helvetica" w:cs="Times New Roman"/>
          <w:color w:val="333333"/>
          <w:sz w:val="21"/>
          <w:szCs w:val="21"/>
          <w:lang w:eastAsia="en-IN"/>
        </w:rPr>
      </w:pPr>
      <w:ins w:id="5058"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59" w:author="rkbansal" w:date="2020-04-23T15:37:00Z"/>
        </w:rPr>
      </w:pPr>
    </w:p>
    <w:p w14:paraId="1209E633" w14:textId="3AEA061F" w:rsidR="00C9181B" w:rsidRDefault="00C9181B" w:rsidP="00C9181B">
      <w:pPr>
        <w:pStyle w:val="ListParagraph"/>
        <w:numPr>
          <w:ilvl w:val="0"/>
          <w:numId w:val="88"/>
        </w:numPr>
        <w:rPr>
          <w:ins w:id="5060" w:author="rkbansal" w:date="2020-04-23T15:37:00Z"/>
        </w:rPr>
      </w:pPr>
      <w:ins w:id="5061"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62" w:author="rkbansal" w:date="2020-04-23T15:37:00Z"/>
        </w:rPr>
      </w:pPr>
    </w:p>
    <w:p w14:paraId="0CDA5A96" w14:textId="2032678C" w:rsidR="00C9181B" w:rsidRDefault="00C9181B" w:rsidP="00C9181B">
      <w:pPr>
        <w:pStyle w:val="ListParagraph"/>
        <w:numPr>
          <w:ilvl w:val="0"/>
          <w:numId w:val="88"/>
        </w:numPr>
        <w:rPr>
          <w:ins w:id="5063" w:author="rkbansal" w:date="2020-04-23T15:37:00Z"/>
        </w:rPr>
      </w:pPr>
      <w:ins w:id="5064" w:author="rkbansal" w:date="2020-04-23T15:37:00Z">
        <w:r>
          <w:t xml:space="preserve">create database </w:t>
        </w:r>
        <w:r w:rsidR="0034276A">
          <w:t>users</w:t>
        </w:r>
        <w:r>
          <w:t>_schema;</w:t>
        </w:r>
      </w:ins>
    </w:p>
    <w:p w14:paraId="2FD1DBEC" w14:textId="77777777" w:rsidR="00C9181B" w:rsidRDefault="00C9181B" w:rsidP="00C9181B">
      <w:pPr>
        <w:pStyle w:val="ListParagraph"/>
        <w:rPr>
          <w:ins w:id="5065" w:author="rkbansal" w:date="2020-04-23T15:37:00Z"/>
        </w:rPr>
      </w:pPr>
    </w:p>
    <w:p w14:paraId="20EEC5C0" w14:textId="13C7ECBF" w:rsidR="00C9181B" w:rsidRDefault="00C9181B" w:rsidP="00C9181B">
      <w:pPr>
        <w:pStyle w:val="ListParagraph"/>
        <w:numPr>
          <w:ilvl w:val="0"/>
          <w:numId w:val="88"/>
        </w:numPr>
        <w:rPr>
          <w:ins w:id="5066" w:author="rkbansal" w:date="2020-04-23T15:37:00Z"/>
        </w:rPr>
      </w:pPr>
      <w:ins w:id="5067" w:author="rkbansal" w:date="2020-04-23T15:37:00Z">
        <w:r>
          <w:t xml:space="preserve">grant all on </w:t>
        </w:r>
      </w:ins>
      <w:ins w:id="5068" w:author="rkbansal" w:date="2020-04-23T15:38:00Z">
        <w:r w:rsidR="0034276A">
          <w:t>users</w:t>
        </w:r>
      </w:ins>
      <w:ins w:id="5069" w:author="rkbansal" w:date="2020-04-23T15:37:00Z">
        <w:r>
          <w:t>_</w:t>
        </w:r>
        <w:proofErr w:type="gramStart"/>
        <w:r>
          <w:t>schema.*</w:t>
        </w:r>
        <w:proofErr w:type="gramEnd"/>
        <w:r>
          <w:t xml:space="preserve"> to </w:t>
        </w:r>
      </w:ins>
      <w:ins w:id="5070" w:author="rkbansal" w:date="2020-04-23T15:38:00Z">
        <w:r w:rsidR="0034276A">
          <w:t>users</w:t>
        </w:r>
      </w:ins>
      <w:ins w:id="5071"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 xml:space="preserve">Use the following document related to the swagger, database scripts, ER </w:t>
      </w:r>
      <w:proofErr w:type="gramStart"/>
      <w:r>
        <w:t>diagram  of</w:t>
      </w:r>
      <w:proofErr w:type="gramEnd"/>
      <w:r>
        <w:t xml:space="preserve"> Users:</w:t>
      </w:r>
    </w:p>
    <w:p w14:paraId="1518B102" w14:textId="59637975" w:rsidR="00057A97" w:rsidRDefault="00732FE7" w:rsidP="00057A97">
      <w:pPr>
        <w:pStyle w:val="ListParagraph"/>
        <w:rPr>
          <w:ins w:id="5072"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6" o:title=""/>
          </v:shape>
          <o:OLEObject Type="Embed" ProgID="AcroExch.Document.DC" ShapeID="_x0000_i1025" DrawAspect="Icon" ObjectID="_1667510849" r:id="rId147"/>
        </w:object>
      </w:r>
      <w:r w:rsidR="00057A97">
        <w:object w:dxaOrig="1538" w:dyaOrig="993" w14:anchorId="3A9932E1">
          <v:shape id="_x0000_i1026" type="#_x0000_t75" style="width:79.5pt;height:51pt" o:ole="">
            <v:imagedata r:id="rId148" o:title=""/>
          </v:shape>
          <o:OLEObject Type="Embed" ProgID="Package" ShapeID="_x0000_i1026" DrawAspect="Icon" ObjectID="_1667510850" r:id="rId149"/>
        </w:object>
      </w:r>
      <w:r w:rsidR="00057A97">
        <w:object w:dxaOrig="1538" w:dyaOrig="993" w14:anchorId="2241C5D8">
          <v:shape id="_x0000_i1027" type="#_x0000_t75" style="width:79.5pt;height:51pt" o:ole="">
            <v:imagedata r:id="rId150" o:title=""/>
          </v:shape>
          <o:OLEObject Type="Embed" ProgID="Package" ShapeID="_x0000_i1027" DrawAspect="Icon" ObjectID="_1667510851" r:id="rId151"/>
        </w:object>
      </w:r>
      <w:r w:rsidR="00057A97">
        <w:object w:dxaOrig="1538" w:dyaOrig="993" w14:anchorId="504FBCB8">
          <v:shape id="_x0000_i1028" type="#_x0000_t75" style="width:79.5pt;height:51pt" o:ole="">
            <v:imagedata r:id="rId152" o:title=""/>
          </v:shape>
          <o:OLEObject Type="Embed" ProgID="Package" ShapeID="_x0000_i1028" DrawAspect="Icon" ObjectID="_1667510852" r:id="rId153"/>
        </w:object>
      </w:r>
      <w:r w:rsidR="00057A97">
        <w:object w:dxaOrig="1538" w:dyaOrig="993" w14:anchorId="1E07C31A">
          <v:shape id="_x0000_i1029" type="#_x0000_t75" style="width:79.5pt;height:51pt" o:ole="">
            <v:imagedata r:id="rId154" o:title=""/>
          </v:shape>
          <o:OLEObject Type="Embed" ProgID="Package" ShapeID="_x0000_i1029" DrawAspect="Icon" ObjectID="_1667510853" r:id="rId155"/>
        </w:object>
      </w:r>
    </w:p>
    <w:p w14:paraId="58376AAC" w14:textId="61043B46" w:rsidR="002F35C0" w:rsidRDefault="002F35C0" w:rsidP="00057A97">
      <w:pPr>
        <w:pStyle w:val="ListParagraph"/>
        <w:rPr>
          <w:ins w:id="5073" w:author="rkbansal" w:date="2020-05-17T01:28:00Z"/>
        </w:rPr>
      </w:pPr>
    </w:p>
    <w:p w14:paraId="3BEF84A2" w14:textId="77777777" w:rsidR="002F35C0" w:rsidRDefault="002F35C0" w:rsidP="002F35C0">
      <w:pPr>
        <w:pStyle w:val="ListParagraph"/>
        <w:numPr>
          <w:ilvl w:val="0"/>
          <w:numId w:val="74"/>
        </w:numPr>
        <w:rPr>
          <w:ins w:id="5074" w:author="rkbansal" w:date="2020-05-17T01:28:00Z"/>
        </w:rPr>
      </w:pPr>
      <w:ins w:id="5075"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76" w:author="rkbansal" w:date="2020-05-17T01:28:00Z"/>
        </w:rPr>
      </w:pPr>
      <w:ins w:id="5077"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78" w:author="rkbansal" w:date="2020-05-17T01:28:00Z"/>
        </w:rPr>
      </w:pPr>
    </w:p>
    <w:p w14:paraId="28608B9F" w14:textId="77777777" w:rsidR="002F35C0" w:rsidRDefault="002F35C0" w:rsidP="002F35C0">
      <w:pPr>
        <w:pStyle w:val="ListParagraph"/>
        <w:numPr>
          <w:ilvl w:val="0"/>
          <w:numId w:val="74"/>
        </w:numPr>
        <w:rPr>
          <w:ins w:id="5079" w:author="rkbansal" w:date="2020-05-17T01:28:00Z"/>
        </w:rPr>
      </w:pPr>
      <w:ins w:id="5080"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081" w:author="rkbansal" w:date="2020-05-17T01:28:00Z"/>
          <w:bCs/>
        </w:rPr>
      </w:pPr>
      <w:ins w:id="5082"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083" w:author="rkbansal" w:date="2020-05-17T01:28:00Z"/>
          <w:bCs/>
        </w:rPr>
      </w:pPr>
      <w:ins w:id="5084"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2B17385" w14:textId="77777777" w:rsidR="002F35C0" w:rsidRDefault="002F35C0" w:rsidP="002F35C0">
      <w:pPr>
        <w:pStyle w:val="ListParagraph"/>
        <w:numPr>
          <w:ilvl w:val="1"/>
          <w:numId w:val="107"/>
        </w:numPr>
        <w:rPr>
          <w:ins w:id="5085" w:author="rkbansal" w:date="2020-05-17T01:28:00Z"/>
          <w:bCs/>
        </w:rPr>
      </w:pPr>
      <w:ins w:id="5086"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087" w:author="rkbansal" w:date="2020-05-17T01:28:00Z"/>
          <w:bCs/>
        </w:rPr>
      </w:pPr>
      <w:ins w:id="5088"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089"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090" w:author="rkbansal" w:date="2020-05-17T01:27:00Z"/>
        </w:rPr>
      </w:pPr>
      <w:ins w:id="5091"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2125" cy="8324850"/>
                      </a:xfrm>
                      <a:prstGeom prst="rect">
                        <a:avLst/>
                      </a:prstGeom>
                    </pic:spPr>
                  </pic:pic>
                </a:graphicData>
              </a:graphic>
            </wp:inline>
          </w:drawing>
        </w:r>
      </w:ins>
      <w:del w:id="5092"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093" w:author="rkbansal" w:date="2020-01-09T20:59:00Z"/>
        </w:rPr>
      </w:pPr>
      <w:ins w:id="5094" w:author="rkbansal" w:date="2020-02-15T12:06:00Z">
        <w:r w:rsidRPr="00DA00CA">
          <w:rPr>
            <w:rPrChange w:id="5095"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PrChange w:id="5096" w:author="rkbansal" w:date="2020-02-15T12:06:00Z">
              <w:rPr>
                <w:rFonts w:ascii="Consolas" w:hAnsi="Consolas" w:cs="Consolas"/>
                <w:color w:val="008080"/>
                <w:sz w:val="20"/>
                <w:szCs w:val="20"/>
              </w:rPr>
            </w:rPrChange>
          </w:rPr>
          <w:t>io.swagger</w:t>
        </w:r>
        <w:proofErr w:type="spellEnd"/>
        <w:proofErr w:type="gramEnd"/>
        <w:r w:rsidRPr="00DA00CA">
          <w:rPr>
            <w:rPrChange w:id="5097" w:author="rkbansal" w:date="2020-02-15T12:06:00Z">
              <w:rPr>
                <w:rFonts w:ascii="Consolas" w:hAnsi="Consolas" w:cs="Consolas"/>
                <w:color w:val="008080"/>
                <w:sz w:val="20"/>
                <w:szCs w:val="20"/>
              </w:rPr>
            </w:rPrChange>
          </w:rPr>
          <w:t xml:space="preserve"> to </w:t>
        </w:r>
        <w:proofErr w:type="spellStart"/>
        <w:r w:rsidRPr="00DA00CA">
          <w:rPr>
            <w:rPrChange w:id="5098" w:author="rkbansal" w:date="2020-02-15T12:06:00Z">
              <w:rPr>
                <w:rFonts w:ascii="Consolas" w:hAnsi="Consolas" w:cs="Consolas"/>
                <w:color w:val="008080"/>
                <w:sz w:val="20"/>
                <w:szCs w:val="20"/>
              </w:rPr>
            </w:rPrChange>
          </w:rPr>
          <w:t>com.jmk.user</w:t>
        </w:r>
      </w:ins>
      <w:proofErr w:type="spellEnd"/>
      <w:del w:id="5099" w:author="rkbansal" w:date="2020-01-09T20:59:00Z">
        <w:r w:rsidR="00A776C8" w:rsidRPr="00DA00CA" w:rsidDel="00310FC3">
          <w:rPr>
            <w:rPrChange w:id="5100" w:author="rkbansal" w:date="2020-02-15T12:06:00Z">
              <w:rPr>
                <w:color w:val="008080"/>
              </w:rPr>
            </w:rPrChange>
          </w:rPr>
          <w:delText>&lt;</w:delText>
        </w:r>
        <w:r w:rsidR="00A776C8" w:rsidRPr="00DA00CA" w:rsidDel="00310FC3">
          <w:delText>dependency</w:delText>
        </w:r>
        <w:r w:rsidR="00A776C8" w:rsidRPr="00DA00CA" w:rsidDel="00310FC3">
          <w:rPr>
            <w:rPrChange w:id="5101"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102" w:author="rkbansal" w:date="2020-02-15T12:06:00Z"/>
        </w:rPr>
        <w:pPrChange w:id="510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104" w:author="rkbansal" w:date="2020-01-09T20:59:00Z"/>
        </w:rPr>
        <w:pPrChange w:id="510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106" w:author="rkbansal" w:date="2020-01-09T20:59:00Z">
        <w:r w:rsidRPr="00DA00CA" w:rsidDel="00310FC3">
          <w:rPr>
            <w:rPrChange w:id="5107" w:author="rkbansal" w:date="2020-02-15T12:06:00Z">
              <w:rPr>
                <w:color w:val="008080"/>
              </w:rPr>
            </w:rPrChange>
          </w:rPr>
          <w:delText>&lt;</w:delText>
        </w:r>
        <w:r w:rsidDel="00310FC3">
          <w:delText>groupId</w:delText>
        </w:r>
        <w:r w:rsidRPr="00DA00CA" w:rsidDel="00310FC3">
          <w:rPr>
            <w:rPrChange w:id="5108" w:author="rkbansal" w:date="2020-02-15T12:06:00Z">
              <w:rPr>
                <w:color w:val="008080"/>
              </w:rPr>
            </w:rPrChange>
          </w:rPr>
          <w:delText>&gt;</w:delText>
        </w:r>
        <w:r w:rsidRPr="00DA00CA" w:rsidDel="00310FC3">
          <w:rPr>
            <w:rPrChange w:id="5109" w:author="rkbansal" w:date="2020-02-15T12:06:00Z">
              <w:rPr>
                <w:color w:val="000000"/>
              </w:rPr>
            </w:rPrChange>
          </w:rPr>
          <w:delText>org.springframework.cloud</w:delText>
        </w:r>
        <w:r w:rsidRPr="00DA00CA" w:rsidDel="00310FC3">
          <w:rPr>
            <w:rPrChange w:id="5110" w:author="rkbansal" w:date="2020-02-15T12:06:00Z">
              <w:rPr>
                <w:color w:val="008080"/>
              </w:rPr>
            </w:rPrChange>
          </w:rPr>
          <w:delText>&lt;/</w:delText>
        </w:r>
        <w:r w:rsidDel="00310FC3">
          <w:delText>groupId</w:delText>
        </w:r>
        <w:r w:rsidRPr="00DA00CA" w:rsidDel="00310FC3">
          <w:rPr>
            <w:rPrChange w:id="5111" w:author="rkbansal" w:date="2020-02-15T12:06:00Z">
              <w:rPr>
                <w:color w:val="008080"/>
              </w:rPr>
            </w:rPrChange>
          </w:rPr>
          <w:delText>&gt;</w:delText>
        </w:r>
      </w:del>
    </w:p>
    <w:p w14:paraId="68E45F20" w14:textId="0AA0AD00" w:rsidR="00A776C8" w:rsidDel="00310FC3" w:rsidRDefault="00A776C8">
      <w:pPr>
        <w:pStyle w:val="ListParagraph"/>
        <w:rPr>
          <w:del w:id="5112" w:author="rkbansal" w:date="2020-01-09T20:59:00Z"/>
        </w:rPr>
        <w:pPrChange w:id="51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14" w:author="rkbansal" w:date="2020-01-09T20:59:00Z">
        <w:r w:rsidRPr="00DA00CA" w:rsidDel="00310FC3">
          <w:rPr>
            <w:rPrChange w:id="5115" w:author="rkbansal" w:date="2020-02-15T12:06:00Z">
              <w:rPr>
                <w:color w:val="000000"/>
              </w:rPr>
            </w:rPrChange>
          </w:rPr>
          <w:tab/>
        </w:r>
        <w:r w:rsidRPr="00DA00CA" w:rsidDel="00310FC3">
          <w:rPr>
            <w:rPrChange w:id="5116" w:author="rkbansal" w:date="2020-02-15T12:06:00Z">
              <w:rPr>
                <w:color w:val="008080"/>
              </w:rPr>
            </w:rPrChange>
          </w:rPr>
          <w:delText>&lt;</w:delText>
        </w:r>
        <w:r w:rsidDel="00310FC3">
          <w:delText>artifactId</w:delText>
        </w:r>
        <w:r w:rsidRPr="00DA00CA" w:rsidDel="00310FC3">
          <w:rPr>
            <w:rPrChange w:id="5117" w:author="rkbansal" w:date="2020-02-15T12:06:00Z">
              <w:rPr>
                <w:color w:val="008080"/>
              </w:rPr>
            </w:rPrChange>
          </w:rPr>
          <w:delText>&gt;</w:delText>
        </w:r>
        <w:r w:rsidRPr="00DA00CA" w:rsidDel="00310FC3">
          <w:rPr>
            <w:rPrChange w:id="5118" w:author="rkbansal" w:date="2020-02-15T12:06:00Z">
              <w:rPr>
                <w:color w:val="000000"/>
              </w:rPr>
            </w:rPrChange>
          </w:rPr>
          <w:delText>spring-cloud-starter-netflix-eureka-client</w:delText>
        </w:r>
        <w:r w:rsidRPr="00DA00CA" w:rsidDel="00310FC3">
          <w:rPr>
            <w:rPrChange w:id="5119" w:author="rkbansal" w:date="2020-02-15T12:06:00Z">
              <w:rPr>
                <w:color w:val="008080"/>
              </w:rPr>
            </w:rPrChange>
          </w:rPr>
          <w:delText>&lt;/</w:delText>
        </w:r>
        <w:r w:rsidDel="00310FC3">
          <w:delText>artifactId</w:delText>
        </w:r>
        <w:r w:rsidRPr="00DA00CA" w:rsidDel="00310FC3">
          <w:rPr>
            <w:rPrChange w:id="5120" w:author="rkbansal" w:date="2020-02-15T12:06:00Z">
              <w:rPr>
                <w:color w:val="008080"/>
              </w:rPr>
            </w:rPrChange>
          </w:rPr>
          <w:delText>&gt;</w:delText>
        </w:r>
      </w:del>
    </w:p>
    <w:p w14:paraId="1C2243E4" w14:textId="3A91C037" w:rsidR="00A776C8" w:rsidDel="00310FC3" w:rsidRDefault="00A776C8">
      <w:pPr>
        <w:pStyle w:val="ListParagraph"/>
        <w:rPr>
          <w:del w:id="5121" w:author="rkbansal" w:date="2020-01-09T20:59:00Z"/>
        </w:rPr>
        <w:pPrChange w:id="51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3" w:author="rkbansal" w:date="2020-01-09T20:59:00Z">
        <w:r w:rsidRPr="00DA00CA" w:rsidDel="00310FC3">
          <w:rPr>
            <w:rPrChange w:id="5124" w:author="rkbansal" w:date="2020-02-15T12:06:00Z">
              <w:rPr>
                <w:color w:val="008080"/>
              </w:rPr>
            </w:rPrChange>
          </w:rPr>
          <w:delText>&lt;/</w:delText>
        </w:r>
        <w:r w:rsidDel="00310FC3">
          <w:delText>dependency</w:delText>
        </w:r>
        <w:r w:rsidRPr="00DA00CA" w:rsidDel="00310FC3">
          <w:rPr>
            <w:rPrChange w:id="5125" w:author="rkbansal" w:date="2020-02-15T12:06:00Z">
              <w:rPr>
                <w:color w:val="008080"/>
              </w:rPr>
            </w:rPrChange>
          </w:rPr>
          <w:delText>&gt;</w:delText>
        </w:r>
      </w:del>
    </w:p>
    <w:p w14:paraId="69933F91" w14:textId="67CEC339" w:rsidR="00A776C8" w:rsidDel="00310FC3" w:rsidRDefault="00A776C8">
      <w:pPr>
        <w:pStyle w:val="ListParagraph"/>
        <w:rPr>
          <w:del w:id="5126" w:author="rkbansal" w:date="2020-01-09T20:59:00Z"/>
        </w:rPr>
        <w:pPrChange w:id="51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28" w:author="rkbansal" w:date="2020-01-09T20:59:00Z">
        <w:r w:rsidRPr="00DA00CA" w:rsidDel="00310FC3">
          <w:rPr>
            <w:rPrChange w:id="5129" w:author="rkbansal" w:date="2020-02-15T12:06:00Z">
              <w:rPr>
                <w:color w:val="000000"/>
              </w:rPr>
            </w:rPrChange>
          </w:rPr>
          <w:tab/>
        </w:r>
        <w:r w:rsidRPr="00DA00CA" w:rsidDel="00310FC3">
          <w:rPr>
            <w:rPrChange w:id="5130" w:author="rkbansal" w:date="2020-02-15T12:06:00Z">
              <w:rPr>
                <w:color w:val="000000"/>
              </w:rPr>
            </w:rPrChange>
          </w:rPr>
          <w:tab/>
        </w:r>
      </w:del>
    </w:p>
    <w:p w14:paraId="50FA914A" w14:textId="26DFE951" w:rsidR="00A776C8" w:rsidDel="00310FC3" w:rsidRDefault="00A776C8">
      <w:pPr>
        <w:pStyle w:val="ListParagraph"/>
        <w:rPr>
          <w:del w:id="5131" w:author="rkbansal" w:date="2020-01-09T20:59:00Z"/>
        </w:rPr>
        <w:pPrChange w:id="51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3" w:author="rkbansal" w:date="2020-01-09T20:59:00Z">
        <w:r w:rsidRPr="00DA00CA" w:rsidDel="00310FC3">
          <w:rPr>
            <w:rPrChange w:id="5134" w:author="rkbansal" w:date="2020-02-15T12:06:00Z">
              <w:rPr>
                <w:color w:val="008080"/>
              </w:rPr>
            </w:rPrChange>
          </w:rPr>
          <w:delText>&lt;</w:delText>
        </w:r>
        <w:r w:rsidDel="00310FC3">
          <w:delText>dependency</w:delText>
        </w:r>
        <w:r w:rsidRPr="00DA00CA" w:rsidDel="00310FC3">
          <w:rPr>
            <w:rPrChange w:id="5135" w:author="rkbansal" w:date="2020-02-15T12:06:00Z">
              <w:rPr>
                <w:color w:val="008080"/>
              </w:rPr>
            </w:rPrChange>
          </w:rPr>
          <w:delText>&gt;</w:delText>
        </w:r>
      </w:del>
    </w:p>
    <w:p w14:paraId="37A4A823" w14:textId="52A46508" w:rsidR="00A776C8" w:rsidDel="00310FC3" w:rsidRDefault="00A776C8">
      <w:pPr>
        <w:pStyle w:val="ListParagraph"/>
        <w:rPr>
          <w:del w:id="5136" w:author="rkbansal" w:date="2020-01-09T20:59:00Z"/>
        </w:rPr>
        <w:pPrChange w:id="513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8" w:author="rkbansal" w:date="2020-01-09T20:59:00Z">
        <w:r w:rsidRPr="00DA00CA" w:rsidDel="00310FC3">
          <w:rPr>
            <w:rPrChange w:id="5139" w:author="rkbansal" w:date="2020-02-15T12:06:00Z">
              <w:rPr>
                <w:color w:val="000000"/>
              </w:rPr>
            </w:rPrChange>
          </w:rPr>
          <w:tab/>
        </w:r>
        <w:r w:rsidRPr="00DA00CA" w:rsidDel="00310FC3">
          <w:rPr>
            <w:rPrChange w:id="5140" w:author="rkbansal" w:date="2020-02-15T12:06:00Z">
              <w:rPr>
                <w:color w:val="008080"/>
              </w:rPr>
            </w:rPrChange>
          </w:rPr>
          <w:delText>&lt;</w:delText>
        </w:r>
        <w:r w:rsidDel="00310FC3">
          <w:delText>groupId</w:delText>
        </w:r>
        <w:r w:rsidRPr="00DA00CA" w:rsidDel="00310FC3">
          <w:rPr>
            <w:rPrChange w:id="5141" w:author="rkbansal" w:date="2020-02-15T12:06:00Z">
              <w:rPr>
                <w:color w:val="008080"/>
              </w:rPr>
            </w:rPrChange>
          </w:rPr>
          <w:delText>&gt;</w:delText>
        </w:r>
        <w:r w:rsidRPr="00DA00CA" w:rsidDel="00310FC3">
          <w:rPr>
            <w:rPrChange w:id="5142" w:author="rkbansal" w:date="2020-02-15T12:06:00Z">
              <w:rPr>
                <w:color w:val="000000"/>
              </w:rPr>
            </w:rPrChange>
          </w:rPr>
          <w:delText>org.springframework.cloud</w:delText>
        </w:r>
        <w:r w:rsidRPr="00DA00CA" w:rsidDel="00310FC3">
          <w:rPr>
            <w:rPrChange w:id="5143" w:author="rkbansal" w:date="2020-02-15T12:06:00Z">
              <w:rPr>
                <w:color w:val="008080"/>
              </w:rPr>
            </w:rPrChange>
          </w:rPr>
          <w:delText>&lt;/</w:delText>
        </w:r>
        <w:r w:rsidDel="00310FC3">
          <w:delText>groupId</w:delText>
        </w:r>
        <w:r w:rsidRPr="00DA00CA" w:rsidDel="00310FC3">
          <w:rPr>
            <w:rPrChange w:id="5144" w:author="rkbansal" w:date="2020-02-15T12:06:00Z">
              <w:rPr>
                <w:color w:val="008080"/>
              </w:rPr>
            </w:rPrChange>
          </w:rPr>
          <w:delText>&gt;</w:delText>
        </w:r>
      </w:del>
    </w:p>
    <w:p w14:paraId="42D321E7" w14:textId="0AAF6E28" w:rsidR="00A776C8" w:rsidDel="00310FC3" w:rsidRDefault="00A776C8">
      <w:pPr>
        <w:pStyle w:val="ListParagraph"/>
        <w:rPr>
          <w:del w:id="5145" w:author="rkbansal" w:date="2020-01-09T20:59:00Z"/>
        </w:rPr>
        <w:pPrChange w:id="51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7" w:author="rkbansal" w:date="2020-01-09T20:59:00Z">
        <w:r w:rsidRPr="00DA00CA" w:rsidDel="00310FC3">
          <w:rPr>
            <w:rPrChange w:id="5148" w:author="rkbansal" w:date="2020-02-15T12:06:00Z">
              <w:rPr>
                <w:color w:val="000000"/>
              </w:rPr>
            </w:rPrChange>
          </w:rPr>
          <w:tab/>
        </w:r>
        <w:r w:rsidRPr="00DA00CA" w:rsidDel="00310FC3">
          <w:rPr>
            <w:rPrChange w:id="5149" w:author="rkbansal" w:date="2020-02-15T12:06:00Z">
              <w:rPr>
                <w:color w:val="008080"/>
              </w:rPr>
            </w:rPrChange>
          </w:rPr>
          <w:delText>&lt;</w:delText>
        </w:r>
        <w:r w:rsidDel="00310FC3">
          <w:delText>artifactId</w:delText>
        </w:r>
        <w:r w:rsidRPr="00DA00CA" w:rsidDel="00310FC3">
          <w:rPr>
            <w:rPrChange w:id="5150" w:author="rkbansal" w:date="2020-02-15T12:06:00Z">
              <w:rPr>
                <w:color w:val="008080"/>
              </w:rPr>
            </w:rPrChange>
          </w:rPr>
          <w:delText>&gt;</w:delText>
        </w:r>
        <w:r w:rsidRPr="00DA00CA" w:rsidDel="00310FC3">
          <w:rPr>
            <w:rPrChange w:id="5151" w:author="rkbansal" w:date="2020-02-15T12:06:00Z">
              <w:rPr>
                <w:color w:val="000000"/>
              </w:rPr>
            </w:rPrChange>
          </w:rPr>
          <w:delText>spring-cloud-starter-netflix-hystrix</w:delText>
        </w:r>
        <w:r w:rsidRPr="00DA00CA" w:rsidDel="00310FC3">
          <w:rPr>
            <w:rPrChange w:id="5152" w:author="rkbansal" w:date="2020-02-15T12:06:00Z">
              <w:rPr>
                <w:color w:val="008080"/>
              </w:rPr>
            </w:rPrChange>
          </w:rPr>
          <w:delText>&lt;/</w:delText>
        </w:r>
        <w:r w:rsidDel="00310FC3">
          <w:delText>artifactId</w:delText>
        </w:r>
        <w:r w:rsidRPr="00DA00CA" w:rsidDel="00310FC3">
          <w:rPr>
            <w:rPrChange w:id="5153" w:author="rkbansal" w:date="2020-02-15T12:06:00Z">
              <w:rPr>
                <w:color w:val="008080"/>
              </w:rPr>
            </w:rPrChange>
          </w:rPr>
          <w:delText>&gt;</w:delText>
        </w:r>
      </w:del>
    </w:p>
    <w:p w14:paraId="38C876EE" w14:textId="61423C27" w:rsidR="00A776C8" w:rsidDel="00310FC3" w:rsidRDefault="00A776C8">
      <w:pPr>
        <w:pStyle w:val="ListParagraph"/>
        <w:rPr>
          <w:del w:id="5154" w:author="rkbansal" w:date="2020-01-09T20:59:00Z"/>
        </w:rPr>
        <w:pPrChange w:id="51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6" w:author="rkbansal" w:date="2020-01-09T20:59:00Z">
        <w:r w:rsidRPr="00DA00CA" w:rsidDel="00310FC3">
          <w:rPr>
            <w:rPrChange w:id="5157" w:author="rkbansal" w:date="2020-02-15T12:06:00Z">
              <w:rPr>
                <w:color w:val="008080"/>
              </w:rPr>
            </w:rPrChange>
          </w:rPr>
          <w:delText>&lt;/</w:delText>
        </w:r>
        <w:r w:rsidDel="00310FC3">
          <w:delText>dependency</w:delText>
        </w:r>
        <w:r w:rsidRPr="00DA00CA" w:rsidDel="00310FC3">
          <w:rPr>
            <w:rPrChange w:id="5158" w:author="rkbansal" w:date="2020-02-15T12:06:00Z">
              <w:rPr>
                <w:color w:val="008080"/>
              </w:rPr>
            </w:rPrChange>
          </w:rPr>
          <w:delText>&gt;</w:delText>
        </w:r>
      </w:del>
    </w:p>
    <w:p w14:paraId="7D876465" w14:textId="4308F0ED" w:rsidR="00A776C8" w:rsidDel="00310FC3" w:rsidRDefault="00A776C8">
      <w:pPr>
        <w:pStyle w:val="ListParagraph"/>
        <w:rPr>
          <w:del w:id="5159" w:author="rkbansal" w:date="2020-01-09T20:59:00Z"/>
        </w:rPr>
        <w:pPrChange w:id="51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1" w:author="rkbansal" w:date="2020-01-09T20:59:00Z">
        <w:r w:rsidRPr="00DA00CA" w:rsidDel="00310FC3">
          <w:rPr>
            <w:rPrChange w:id="5162" w:author="rkbansal" w:date="2020-02-15T12:06:00Z">
              <w:rPr>
                <w:color w:val="000000"/>
              </w:rPr>
            </w:rPrChange>
          </w:rPr>
          <w:tab/>
        </w:r>
        <w:r w:rsidRPr="00DA00CA" w:rsidDel="00310FC3">
          <w:rPr>
            <w:rPrChange w:id="5163" w:author="rkbansal" w:date="2020-02-15T12:06:00Z">
              <w:rPr>
                <w:color w:val="000000"/>
              </w:rPr>
            </w:rPrChange>
          </w:rPr>
          <w:tab/>
        </w:r>
      </w:del>
    </w:p>
    <w:p w14:paraId="4E237206" w14:textId="32F419B2" w:rsidR="00A776C8" w:rsidDel="00310FC3" w:rsidRDefault="00A776C8">
      <w:pPr>
        <w:pStyle w:val="ListParagraph"/>
        <w:rPr>
          <w:del w:id="5164" w:author="rkbansal" w:date="2020-01-09T20:59:00Z"/>
        </w:rPr>
        <w:pPrChange w:id="51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6" w:author="rkbansal" w:date="2020-01-09T20:59:00Z">
        <w:r w:rsidRPr="00DA00CA" w:rsidDel="00310FC3">
          <w:rPr>
            <w:rPrChange w:id="5167" w:author="rkbansal" w:date="2020-02-15T12:06:00Z">
              <w:rPr>
                <w:color w:val="008080"/>
              </w:rPr>
            </w:rPrChange>
          </w:rPr>
          <w:delText>&lt;</w:delText>
        </w:r>
        <w:r w:rsidDel="00310FC3">
          <w:delText>dependency</w:delText>
        </w:r>
        <w:r w:rsidRPr="00DA00CA" w:rsidDel="00310FC3">
          <w:rPr>
            <w:rPrChange w:id="5168" w:author="rkbansal" w:date="2020-02-15T12:06:00Z">
              <w:rPr>
                <w:color w:val="008080"/>
              </w:rPr>
            </w:rPrChange>
          </w:rPr>
          <w:delText>&gt;</w:delText>
        </w:r>
      </w:del>
    </w:p>
    <w:p w14:paraId="40DA296B" w14:textId="2B40D92D" w:rsidR="00A776C8" w:rsidDel="00310FC3" w:rsidRDefault="00A776C8">
      <w:pPr>
        <w:pStyle w:val="ListParagraph"/>
        <w:rPr>
          <w:del w:id="5169" w:author="rkbansal" w:date="2020-01-09T20:59:00Z"/>
        </w:rPr>
        <w:pPrChange w:id="517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1" w:author="rkbansal" w:date="2020-01-09T20:59:00Z">
        <w:r w:rsidRPr="00DA00CA" w:rsidDel="00310FC3">
          <w:rPr>
            <w:rPrChange w:id="5172" w:author="rkbansal" w:date="2020-02-15T12:06:00Z">
              <w:rPr>
                <w:color w:val="000000"/>
              </w:rPr>
            </w:rPrChange>
          </w:rPr>
          <w:tab/>
        </w:r>
        <w:r w:rsidRPr="00DA00CA" w:rsidDel="00310FC3">
          <w:rPr>
            <w:rPrChange w:id="5173" w:author="rkbansal" w:date="2020-02-15T12:06:00Z">
              <w:rPr>
                <w:color w:val="008080"/>
              </w:rPr>
            </w:rPrChange>
          </w:rPr>
          <w:delText>&lt;</w:delText>
        </w:r>
        <w:r w:rsidDel="00310FC3">
          <w:delText>groupId</w:delText>
        </w:r>
        <w:r w:rsidRPr="00DA00CA" w:rsidDel="00310FC3">
          <w:rPr>
            <w:rPrChange w:id="5174" w:author="rkbansal" w:date="2020-02-15T12:06:00Z">
              <w:rPr>
                <w:color w:val="008080"/>
              </w:rPr>
            </w:rPrChange>
          </w:rPr>
          <w:delText>&gt;</w:delText>
        </w:r>
        <w:r w:rsidRPr="00DA00CA" w:rsidDel="00310FC3">
          <w:rPr>
            <w:rPrChange w:id="5175" w:author="rkbansal" w:date="2020-02-15T12:06:00Z">
              <w:rPr>
                <w:color w:val="000000"/>
              </w:rPr>
            </w:rPrChange>
          </w:rPr>
          <w:delText>org.springframework.cloud</w:delText>
        </w:r>
        <w:r w:rsidRPr="00DA00CA" w:rsidDel="00310FC3">
          <w:rPr>
            <w:rPrChange w:id="5176" w:author="rkbansal" w:date="2020-02-15T12:06:00Z">
              <w:rPr>
                <w:color w:val="008080"/>
              </w:rPr>
            </w:rPrChange>
          </w:rPr>
          <w:delText>&lt;/</w:delText>
        </w:r>
        <w:r w:rsidDel="00310FC3">
          <w:delText>groupId</w:delText>
        </w:r>
        <w:r w:rsidRPr="00DA00CA" w:rsidDel="00310FC3">
          <w:rPr>
            <w:rPrChange w:id="5177" w:author="rkbansal" w:date="2020-02-15T12:06:00Z">
              <w:rPr>
                <w:color w:val="008080"/>
              </w:rPr>
            </w:rPrChange>
          </w:rPr>
          <w:delText>&gt;</w:delText>
        </w:r>
      </w:del>
    </w:p>
    <w:p w14:paraId="0C73D487" w14:textId="0BDC95E7" w:rsidR="00A776C8" w:rsidDel="00310FC3" w:rsidRDefault="00A776C8">
      <w:pPr>
        <w:pStyle w:val="ListParagraph"/>
        <w:rPr>
          <w:del w:id="5178" w:author="rkbansal" w:date="2020-01-09T20:59:00Z"/>
        </w:rPr>
        <w:pPrChange w:id="51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0" w:author="rkbansal" w:date="2020-01-09T20:59:00Z">
        <w:r w:rsidRPr="00DA00CA" w:rsidDel="00310FC3">
          <w:rPr>
            <w:rPrChange w:id="5181" w:author="rkbansal" w:date="2020-02-15T12:06:00Z">
              <w:rPr>
                <w:color w:val="000000"/>
              </w:rPr>
            </w:rPrChange>
          </w:rPr>
          <w:tab/>
        </w:r>
        <w:r w:rsidRPr="00DA00CA" w:rsidDel="00310FC3">
          <w:rPr>
            <w:rPrChange w:id="5182" w:author="rkbansal" w:date="2020-02-15T12:06:00Z">
              <w:rPr>
                <w:color w:val="008080"/>
              </w:rPr>
            </w:rPrChange>
          </w:rPr>
          <w:delText>&lt;</w:delText>
        </w:r>
        <w:r w:rsidDel="00310FC3">
          <w:delText>artifactId</w:delText>
        </w:r>
        <w:r w:rsidRPr="00DA00CA" w:rsidDel="00310FC3">
          <w:rPr>
            <w:rPrChange w:id="5183" w:author="rkbansal" w:date="2020-02-15T12:06:00Z">
              <w:rPr>
                <w:color w:val="008080"/>
              </w:rPr>
            </w:rPrChange>
          </w:rPr>
          <w:delText>&gt;</w:delText>
        </w:r>
        <w:r w:rsidRPr="00DA00CA" w:rsidDel="00310FC3">
          <w:rPr>
            <w:rPrChange w:id="5184" w:author="rkbansal" w:date="2020-02-15T12:06:00Z">
              <w:rPr>
                <w:color w:val="000000"/>
              </w:rPr>
            </w:rPrChange>
          </w:rPr>
          <w:delText>spring-cloud-starter-sleuth</w:delText>
        </w:r>
        <w:r w:rsidRPr="00DA00CA" w:rsidDel="00310FC3">
          <w:rPr>
            <w:rPrChange w:id="5185" w:author="rkbansal" w:date="2020-02-15T12:06:00Z">
              <w:rPr>
                <w:color w:val="008080"/>
              </w:rPr>
            </w:rPrChange>
          </w:rPr>
          <w:delText>&lt;/</w:delText>
        </w:r>
        <w:r w:rsidDel="00310FC3">
          <w:delText>artifactId</w:delText>
        </w:r>
        <w:r w:rsidRPr="00DA00CA" w:rsidDel="00310FC3">
          <w:rPr>
            <w:rPrChange w:id="5186" w:author="rkbansal" w:date="2020-02-15T12:06:00Z">
              <w:rPr>
                <w:color w:val="008080"/>
              </w:rPr>
            </w:rPrChange>
          </w:rPr>
          <w:delText>&gt;</w:delText>
        </w:r>
      </w:del>
    </w:p>
    <w:p w14:paraId="52ACECAC" w14:textId="6B1D2AE8" w:rsidR="00A776C8" w:rsidDel="00310FC3" w:rsidRDefault="00A776C8">
      <w:pPr>
        <w:pStyle w:val="ListParagraph"/>
        <w:rPr>
          <w:del w:id="5187" w:author="rkbansal" w:date="2020-01-09T20:59:00Z"/>
        </w:rPr>
        <w:pPrChange w:id="51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9" w:author="rkbansal" w:date="2020-01-09T20:59:00Z">
        <w:r w:rsidRPr="00DA00CA" w:rsidDel="00310FC3">
          <w:rPr>
            <w:rPrChange w:id="5190" w:author="rkbansal" w:date="2020-02-15T12:06:00Z">
              <w:rPr>
                <w:color w:val="008080"/>
              </w:rPr>
            </w:rPrChange>
          </w:rPr>
          <w:delText>&lt;/</w:delText>
        </w:r>
        <w:r w:rsidDel="00310FC3">
          <w:delText>dependency</w:delText>
        </w:r>
        <w:r w:rsidRPr="00DA00CA" w:rsidDel="00310FC3">
          <w:rPr>
            <w:rPrChange w:id="5191" w:author="rkbansal" w:date="2020-02-15T12:06:00Z">
              <w:rPr>
                <w:color w:val="008080"/>
              </w:rPr>
            </w:rPrChange>
          </w:rPr>
          <w:delText>&gt;</w:delText>
        </w:r>
      </w:del>
    </w:p>
    <w:p w14:paraId="3C6174A9" w14:textId="0800F567" w:rsidR="00A776C8" w:rsidRDefault="00A776C8">
      <w:pPr>
        <w:pStyle w:val="ListParagraph"/>
      </w:pPr>
      <w:del w:id="5192" w:author="rkbansal" w:date="2020-02-15T12:03:00Z">
        <w:r w:rsidRPr="00DA00CA" w:rsidDel="00B43681">
          <w:rPr>
            <w:rPrChange w:id="5193" w:author="rkbansal" w:date="2020-02-15T12:06:00Z">
              <w:rPr>
                <w:color w:val="000000"/>
              </w:rPr>
            </w:rPrChange>
          </w:rPr>
          <w:tab/>
        </w:r>
      </w:del>
    </w:p>
    <w:p w14:paraId="072C7A9B" w14:textId="5233C502" w:rsidR="00A776C8" w:rsidDel="007D7D65" w:rsidRDefault="00A776C8" w:rsidP="00A776C8">
      <w:pPr>
        <w:pStyle w:val="ListParagraph"/>
        <w:rPr>
          <w:del w:id="5194" w:author="Rajiv Bansal" w:date="2019-11-24T13:00:00Z"/>
        </w:rPr>
      </w:pPr>
    </w:p>
    <w:p w14:paraId="4A7DC985" w14:textId="2719AE47" w:rsidR="00A776C8" w:rsidDel="007D7D65" w:rsidRDefault="00A776C8" w:rsidP="00A776C8">
      <w:pPr>
        <w:pStyle w:val="ListParagraph"/>
        <w:rPr>
          <w:del w:id="5195" w:author="Rajiv Bansal" w:date="2019-11-24T13:00:00Z"/>
        </w:rPr>
      </w:pPr>
    </w:p>
    <w:p w14:paraId="270C6F99" w14:textId="1F3F9763" w:rsidR="00A776C8" w:rsidDel="007D7D65" w:rsidRDefault="00A776C8" w:rsidP="00A776C8">
      <w:pPr>
        <w:pStyle w:val="ListParagraph"/>
        <w:rPr>
          <w:del w:id="5196" w:author="Rajiv Bansal" w:date="2019-11-24T13:00:00Z"/>
        </w:rPr>
      </w:pPr>
    </w:p>
    <w:p w14:paraId="6CBE8587" w14:textId="659F7047" w:rsidR="00A776C8" w:rsidDel="007D7D65" w:rsidRDefault="00A776C8" w:rsidP="00A776C8">
      <w:pPr>
        <w:pStyle w:val="ListParagraph"/>
        <w:rPr>
          <w:del w:id="5197" w:author="Rajiv Bansal" w:date="2019-11-24T13:00:00Z"/>
        </w:rPr>
      </w:pPr>
    </w:p>
    <w:p w14:paraId="26930297" w14:textId="30A3404A" w:rsidR="00A776C8" w:rsidDel="007D7D65" w:rsidRDefault="00A776C8" w:rsidP="00A776C8">
      <w:pPr>
        <w:pStyle w:val="ListParagraph"/>
        <w:rPr>
          <w:del w:id="5198" w:author="Rajiv Bansal" w:date="2019-11-24T13:00:00Z"/>
        </w:rPr>
      </w:pPr>
    </w:p>
    <w:p w14:paraId="057E825B" w14:textId="01E63153" w:rsidR="00A776C8" w:rsidDel="007D7D65" w:rsidRDefault="00A776C8" w:rsidP="00A776C8">
      <w:pPr>
        <w:pStyle w:val="ListParagraph"/>
        <w:rPr>
          <w:del w:id="5199" w:author="Rajiv Bansal" w:date="2019-11-24T13:00:00Z"/>
        </w:rPr>
      </w:pPr>
    </w:p>
    <w:p w14:paraId="11B61E95" w14:textId="76FEF9D7" w:rsidR="00A776C8" w:rsidDel="007D7D65" w:rsidRDefault="00A776C8" w:rsidP="00A776C8">
      <w:pPr>
        <w:pStyle w:val="ListParagraph"/>
        <w:rPr>
          <w:del w:id="5200" w:author="Rajiv Bansal" w:date="2019-11-24T13:00:00Z"/>
        </w:rPr>
      </w:pPr>
    </w:p>
    <w:p w14:paraId="67D7674E" w14:textId="2EC3B242" w:rsidR="00A776C8" w:rsidDel="007D7D65" w:rsidRDefault="00A776C8" w:rsidP="00A776C8">
      <w:pPr>
        <w:pStyle w:val="ListParagraph"/>
        <w:rPr>
          <w:del w:id="5201" w:author="Rajiv Bansal" w:date="2019-11-24T13:00:00Z"/>
        </w:rPr>
      </w:pPr>
    </w:p>
    <w:p w14:paraId="04F153FB" w14:textId="249A4FD7" w:rsidR="00A776C8" w:rsidDel="007D7D65" w:rsidRDefault="00A776C8" w:rsidP="00A776C8">
      <w:pPr>
        <w:pStyle w:val="ListParagraph"/>
        <w:rPr>
          <w:del w:id="5202" w:author="Rajiv Bansal" w:date="2019-11-24T13:00:00Z"/>
        </w:rPr>
      </w:pPr>
    </w:p>
    <w:p w14:paraId="6EB20D2F" w14:textId="4EF5B7FB" w:rsidR="00A776C8" w:rsidDel="007D7D65" w:rsidRDefault="00A776C8" w:rsidP="00A776C8">
      <w:pPr>
        <w:pStyle w:val="ListParagraph"/>
        <w:rPr>
          <w:del w:id="5203" w:author="Rajiv Bansal" w:date="2019-11-24T13:00:00Z"/>
        </w:rPr>
      </w:pPr>
    </w:p>
    <w:p w14:paraId="77675794" w14:textId="439FFFF6" w:rsidR="00A776C8" w:rsidDel="007D7D65" w:rsidRDefault="00A776C8" w:rsidP="00A776C8">
      <w:pPr>
        <w:pStyle w:val="ListParagraph"/>
        <w:rPr>
          <w:del w:id="5204" w:author="Rajiv Bansal" w:date="2019-11-24T13:00:00Z"/>
        </w:rPr>
      </w:pPr>
    </w:p>
    <w:p w14:paraId="20A46AD8" w14:textId="6C2B49CB" w:rsidR="00A776C8" w:rsidDel="007D7D65" w:rsidRDefault="00A776C8" w:rsidP="00A776C8">
      <w:pPr>
        <w:pStyle w:val="ListParagraph"/>
        <w:rPr>
          <w:del w:id="5205" w:author="Rajiv Bansal" w:date="2019-11-24T13:00:00Z"/>
        </w:rPr>
      </w:pPr>
    </w:p>
    <w:p w14:paraId="48606F31" w14:textId="53BAF13F" w:rsidR="00A776C8" w:rsidDel="007D7D65" w:rsidRDefault="00A776C8" w:rsidP="00A776C8">
      <w:pPr>
        <w:pStyle w:val="ListParagraph"/>
        <w:rPr>
          <w:del w:id="5206" w:author="Rajiv Bansal" w:date="2019-11-24T13:00:00Z"/>
        </w:rPr>
      </w:pPr>
    </w:p>
    <w:p w14:paraId="490C267F" w14:textId="45C5EB82" w:rsidR="00A776C8" w:rsidDel="007D7D65" w:rsidRDefault="00A776C8" w:rsidP="00A776C8">
      <w:pPr>
        <w:pStyle w:val="ListParagraph"/>
        <w:rPr>
          <w:del w:id="5207" w:author="Rajiv Bansal" w:date="2019-11-24T13:00:00Z"/>
        </w:rPr>
      </w:pPr>
    </w:p>
    <w:p w14:paraId="60236034" w14:textId="54E8AA19" w:rsidR="00A776C8" w:rsidDel="007D7D65" w:rsidRDefault="00A776C8" w:rsidP="00A776C8">
      <w:pPr>
        <w:pStyle w:val="ListParagraph"/>
        <w:rPr>
          <w:del w:id="5208" w:author="Rajiv Bansal" w:date="2019-11-24T13:00:00Z"/>
        </w:rPr>
      </w:pPr>
    </w:p>
    <w:p w14:paraId="3D83F623" w14:textId="7CD2730B" w:rsidR="00A776C8" w:rsidDel="007D7D65" w:rsidRDefault="00A776C8" w:rsidP="00A776C8">
      <w:pPr>
        <w:pStyle w:val="ListParagraph"/>
        <w:rPr>
          <w:del w:id="5209" w:author="Rajiv Bansal" w:date="2019-11-24T13:00:00Z"/>
        </w:rPr>
      </w:pPr>
    </w:p>
    <w:p w14:paraId="4287DCB5" w14:textId="63ABDB6F" w:rsidR="00057A97" w:rsidRPr="00442CA1" w:rsidRDefault="0051448D" w:rsidP="00057A97">
      <w:pPr>
        <w:pStyle w:val="ListParagraph"/>
        <w:numPr>
          <w:ilvl w:val="0"/>
          <w:numId w:val="23"/>
        </w:numPr>
        <w:rPr>
          <w:ins w:id="5210" w:author="rkbansal" w:date="2020-04-11T13:39:00Z"/>
          <w:rPrChange w:id="5211" w:author="rkbansal" w:date="2020-04-11T13:39:00Z">
            <w:rPr>
              <w:ins w:id="521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13" w:author="rkbansal" w:date="2020-04-11T13:40:00Z"/>
        </w:rPr>
      </w:pPr>
      <w:ins w:id="5214"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15" w:author="rkbansal" w:date="2020-04-11T13:40:00Z"/>
        </w:rPr>
      </w:pPr>
      <w:ins w:id="5216" w:author="rkbansal" w:date="2020-04-11T13:40:00Z">
        <w:r>
          <w:t xml:space="preserve">Enable </w:t>
        </w:r>
        <w:proofErr w:type="spellStart"/>
        <w:r>
          <w:t>JpaRepositories</w:t>
        </w:r>
        <w:proofErr w:type="spellEnd"/>
      </w:ins>
    </w:p>
    <w:p w14:paraId="7875D1FD" w14:textId="589E799E" w:rsidR="00836418" w:rsidRPr="001A4DA1" w:rsidRDefault="00836418">
      <w:pPr>
        <w:ind w:left="720"/>
        <w:pPrChange w:id="5217" w:author="rkbansal" w:date="2020-05-17T01:45:00Z">
          <w:pPr>
            <w:pStyle w:val="ListParagraph"/>
            <w:numPr>
              <w:numId w:val="23"/>
            </w:numPr>
            <w:ind w:hanging="360"/>
          </w:pPr>
        </w:pPrChange>
      </w:pPr>
      <w:ins w:id="5218"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19" w:author="rkbansal" w:date="2020-05-17T01:46:00Z"/>
          <w:bCs/>
        </w:rPr>
      </w:pPr>
      <w:ins w:id="5220" w:author="rkbansal" w:date="2020-05-17T01:46: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21" w:author="rkbansal" w:date="2020-05-17T01:46:00Z"/>
        </w:rPr>
      </w:pPr>
      <w:ins w:id="5222" w:author="rkbansal" w:date="2020-05-17T01:46:00Z">
        <w:r>
          <w:rPr>
            <w:noProof/>
          </w:rPr>
          <w:lastRenderedPageBreak/>
          <w:t xml:space="preserve"> </w:t>
        </w:r>
      </w:ins>
      <w:ins w:id="5223"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24" w:author="rkbansal" w:date="2020-05-17T01:46:00Z"/>
        </w:rPr>
      </w:pPr>
    </w:p>
    <w:p w14:paraId="555A3CB2" w14:textId="77777777" w:rsidR="00F409D7" w:rsidRDefault="00F409D7" w:rsidP="00F409D7">
      <w:pPr>
        <w:pStyle w:val="ListParagraph"/>
        <w:numPr>
          <w:ilvl w:val="0"/>
          <w:numId w:val="19"/>
        </w:numPr>
        <w:jc w:val="both"/>
        <w:rPr>
          <w:ins w:id="5225" w:author="rkbansal" w:date="2020-05-17T01:46:00Z"/>
          <w:rFonts w:asciiTheme="minorHAnsi" w:hAnsiTheme="minorHAnsi" w:cstheme="minorHAnsi"/>
        </w:rPr>
      </w:pPr>
      <w:ins w:id="5226" w:author="rkbansal" w:date="2020-05-17T01:4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27" w:author="rkbansal" w:date="2020-05-17T01:46:00Z"/>
          <w:rFonts w:asciiTheme="minorHAnsi" w:hAnsiTheme="minorHAnsi" w:cstheme="minorHAnsi"/>
        </w:rPr>
      </w:pPr>
      <w:ins w:id="5228"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29" w:author="rkbansal" w:date="2020-05-17T01:46:00Z"/>
          <w:rFonts w:asciiTheme="minorHAnsi" w:hAnsiTheme="minorHAnsi" w:cstheme="minorHAnsi"/>
        </w:rPr>
      </w:pPr>
      <w:ins w:id="5230"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31" w:author="rkbansal" w:date="2020-05-17T01:46:00Z"/>
          <w:rFonts w:asciiTheme="minorHAnsi" w:hAnsiTheme="minorHAnsi" w:cstheme="minorHAnsi"/>
        </w:rPr>
      </w:pPr>
      <w:ins w:id="5232"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33" w:author="rkbansal" w:date="2020-05-17T01:46:00Z"/>
          <w:rFonts w:asciiTheme="minorHAnsi" w:hAnsiTheme="minorHAnsi" w:cstheme="minorHAnsi"/>
        </w:rPr>
      </w:pPr>
    </w:p>
    <w:p w14:paraId="613FC3D8" w14:textId="7B6C4808" w:rsidR="00F409D7" w:rsidRDefault="00536830" w:rsidP="00F409D7">
      <w:pPr>
        <w:pStyle w:val="ListParagraph"/>
        <w:rPr>
          <w:ins w:id="5234" w:author="rkbansal" w:date="2020-05-17T01:46:00Z"/>
        </w:rPr>
      </w:pPr>
      <w:ins w:id="5235"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6" w:author="rkbansal" w:date="2020-02-15T12:07:00Z"/>
          <w:rFonts w:ascii="Consolas" w:hAnsi="Consolas" w:cs="Consolas"/>
          <w:sz w:val="20"/>
          <w:szCs w:val="20"/>
        </w:rPr>
      </w:pPr>
      <w:del w:id="5237"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38" w:author="rkbansal" w:date="2020-02-15T12:07:00Z"/>
          <w:rFonts w:ascii="Consolas" w:hAnsi="Consolas" w:cs="Consolas"/>
          <w:sz w:val="20"/>
          <w:szCs w:val="20"/>
        </w:rPr>
      </w:pPr>
      <w:del w:id="5239"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0" w:author="rkbansal" w:date="2020-02-15T12:07:00Z"/>
          <w:rFonts w:ascii="Consolas" w:hAnsi="Consolas" w:cs="Consolas"/>
          <w:sz w:val="20"/>
          <w:szCs w:val="20"/>
        </w:rPr>
      </w:pPr>
      <w:del w:id="5241"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2" w:author="rkbansal" w:date="2020-02-15T12:07:00Z"/>
          <w:rFonts w:ascii="Consolas" w:hAnsi="Consolas" w:cs="Consolas"/>
          <w:sz w:val="20"/>
          <w:szCs w:val="20"/>
        </w:rPr>
      </w:pPr>
      <w:del w:id="5243"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4" w:author="rkbansal" w:date="2020-02-15T12:07:00Z"/>
          <w:rFonts w:ascii="Consolas" w:hAnsi="Consolas" w:cs="Consolas"/>
          <w:sz w:val="20"/>
          <w:szCs w:val="20"/>
        </w:rPr>
      </w:pPr>
      <w:del w:id="5245"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6" w:author="rkbansal" w:date="2020-02-15T12:07:00Z"/>
          <w:rFonts w:ascii="Consolas" w:hAnsi="Consolas" w:cs="Consolas"/>
          <w:sz w:val="20"/>
          <w:szCs w:val="20"/>
        </w:rPr>
      </w:pPr>
      <w:del w:id="5247"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8"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49" w:author="rkbansal" w:date="2020-02-15T12:07:00Z"/>
          <w:rFonts w:ascii="Consolas" w:hAnsi="Consolas" w:cs="Consolas"/>
          <w:sz w:val="20"/>
          <w:szCs w:val="20"/>
        </w:rPr>
      </w:pPr>
      <w:del w:id="5250"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1" w:author="rkbansal" w:date="2020-02-15T12:07:00Z"/>
          <w:rFonts w:ascii="Consolas" w:hAnsi="Consolas" w:cs="Consolas"/>
          <w:sz w:val="20"/>
          <w:szCs w:val="20"/>
        </w:rPr>
      </w:pPr>
      <w:del w:id="5252"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3" w:author="rkbansal" w:date="2020-02-15T12:07:00Z"/>
          <w:rFonts w:ascii="Consolas" w:hAnsi="Consolas" w:cs="Consolas"/>
          <w:sz w:val="20"/>
          <w:szCs w:val="20"/>
        </w:rPr>
      </w:pPr>
      <w:del w:id="5254"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5"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56" w:author="rkbansal" w:date="2020-02-15T12:07:00Z"/>
        </w:rPr>
      </w:pPr>
      <w:del w:id="5257"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58" w:author="rkbansal" w:date="2019-12-22T12:57:00Z"/>
        </w:rPr>
      </w:pPr>
      <w:ins w:id="5259" w:author="rkbansal" w:date="2019-12-22T12:57:00Z">
        <w:r>
          <w:t>Service should be exposed as following:</w:t>
        </w:r>
      </w:ins>
    </w:p>
    <w:p w14:paraId="12A617A6" w14:textId="2A16E3F8" w:rsidR="00392C47" w:rsidRDefault="005060B9">
      <w:pPr>
        <w:pStyle w:val="ListParagraph"/>
        <w:rPr>
          <w:ins w:id="5260" w:author="rkbansal" w:date="2019-12-22T12:56:00Z"/>
        </w:rPr>
        <w:pPrChange w:id="5261" w:author="rkbansal" w:date="2019-12-22T12:57:00Z">
          <w:pPr>
            <w:pStyle w:val="ListParagraph"/>
            <w:numPr>
              <w:numId w:val="23"/>
            </w:numPr>
            <w:ind w:hanging="360"/>
          </w:pPr>
        </w:pPrChange>
      </w:pPr>
      <w:ins w:id="5262"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63" w:author="rkbansal" w:date="2020-04-23T13:21:00Z"/>
        </w:rPr>
      </w:pPr>
      <w:ins w:id="5264" w:author="rkbansal" w:date="2020-04-23T13:21:00Z">
        <w:r>
          <w:t xml:space="preserve">Custom Exception Handling where EntityNotFoundException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2C27742F" w14:textId="2789C795" w:rsidR="003F333B" w:rsidRDefault="006A2D3B">
      <w:pPr>
        <w:pStyle w:val="ListParagraph"/>
        <w:rPr>
          <w:ins w:id="5265" w:author="rkbansal" w:date="2020-04-23T13:21:00Z"/>
        </w:rPr>
        <w:pPrChange w:id="5266" w:author="rkbansal" w:date="2020-04-23T13:21:00Z">
          <w:pPr>
            <w:pStyle w:val="ListParagraph"/>
            <w:numPr>
              <w:numId w:val="23"/>
            </w:numPr>
            <w:ind w:hanging="360"/>
          </w:pPr>
        </w:pPrChange>
      </w:pPr>
      <w:ins w:id="5267"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68" w:author="rkbansal" w:date="2020-04-04T20:58:00Z"/>
        </w:rPr>
      </w:pPr>
      <w:ins w:id="5269" w:author="rkbansal" w:date="2019-12-22T12:58:00Z">
        <w:r>
          <w:t xml:space="preserve">Made changes </w:t>
        </w:r>
      </w:ins>
      <w:ins w:id="5270"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71" w:author="rkbansal" w:date="2019-12-22T12:58:00Z"/>
          <w:rFonts w:eastAsia="Times New Roman" w:cs="Times New Roman"/>
          <w:color w:val="333333"/>
          <w:sz w:val="30"/>
          <w:szCs w:val="30"/>
          <w:lang w:eastAsia="en-IN"/>
        </w:rPr>
        <w:pPrChange w:id="5272" w:author="rkbansal" w:date="2020-04-04T20:58:00Z">
          <w:pPr>
            <w:pStyle w:val="ListParagraph"/>
          </w:pPr>
        </w:pPrChange>
      </w:pPr>
      <w:ins w:id="5273"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5274" w:author="rkbansal" w:date="2020-04-04T20:58:00Z">
        <w:r w:rsidR="00720E4D">
          <w:rPr>
            <w:rFonts w:ascii="Consolas" w:hAnsi="Consolas" w:cs="Consolas"/>
            <w:color w:val="000000"/>
            <w:sz w:val="20"/>
            <w:szCs w:val="20"/>
            <w:shd w:val="clear" w:color="auto" w:fill="E8F2FE"/>
          </w:rPr>
          <w:t xml:space="preserve">, </w:t>
        </w:r>
      </w:ins>
      <w:ins w:id="5275"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76" w:author="rkbansal" w:date="2019-12-22T12:59:00Z"/>
          <w:rFonts w:ascii="Consolas" w:hAnsi="Consolas" w:cs="Consolas"/>
          <w:sz w:val="20"/>
          <w:szCs w:val="20"/>
        </w:rPr>
        <w:pPrChange w:id="5277" w:author="rkbansal" w:date="2019-12-22T13:00:00Z">
          <w:pPr>
            <w:autoSpaceDE w:val="0"/>
            <w:autoSpaceDN w:val="0"/>
            <w:adjustRightInd w:val="0"/>
            <w:spacing w:after="0" w:line="240" w:lineRule="auto"/>
          </w:pPr>
        </w:pPrChange>
      </w:pPr>
      <w:ins w:id="5278" w:author="rkbansal" w:date="2019-12-22T12:59:00Z">
        <w:r w:rsidRPr="00870F04">
          <w:rPr>
            <w:rFonts w:ascii="Consolas" w:hAnsi="Consolas" w:cs="Consolas"/>
            <w:color w:val="646464"/>
            <w:sz w:val="20"/>
            <w:szCs w:val="20"/>
            <w:highlight w:val="yellow"/>
            <w:rPrChange w:id="5279"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280"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1" w:author="rkbansal" w:date="2019-12-22T12:59:00Z"/>
          <w:rFonts w:ascii="Consolas" w:hAnsi="Consolas" w:cs="Consolas"/>
          <w:sz w:val="20"/>
          <w:szCs w:val="20"/>
        </w:rPr>
        <w:pPrChange w:id="5282" w:author="rkbansal" w:date="2019-12-22T13:00:00Z">
          <w:pPr>
            <w:autoSpaceDE w:val="0"/>
            <w:autoSpaceDN w:val="0"/>
            <w:adjustRightInd w:val="0"/>
            <w:spacing w:after="0" w:line="240" w:lineRule="auto"/>
          </w:pPr>
        </w:pPrChange>
      </w:pPr>
      <w:ins w:id="5283"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4" w:author="rkbansal" w:date="2019-12-22T12:59:00Z"/>
          <w:rFonts w:ascii="Consolas" w:hAnsi="Consolas" w:cs="Consolas"/>
          <w:sz w:val="20"/>
          <w:szCs w:val="20"/>
        </w:rPr>
        <w:pPrChange w:id="5285" w:author="rkbansal" w:date="2019-12-22T13:00:00Z">
          <w:pPr>
            <w:autoSpaceDE w:val="0"/>
            <w:autoSpaceDN w:val="0"/>
            <w:adjustRightInd w:val="0"/>
            <w:spacing w:after="0" w:line="240" w:lineRule="auto"/>
          </w:pPr>
        </w:pPrChange>
      </w:pPr>
      <w:ins w:id="5286"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7" w:author="rkbansal" w:date="2019-12-22T12:59:00Z"/>
          <w:rFonts w:ascii="Consolas" w:hAnsi="Consolas" w:cs="Consolas"/>
          <w:sz w:val="20"/>
          <w:szCs w:val="20"/>
        </w:rPr>
        <w:pPrChange w:id="5288"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89" w:author="rkbansal" w:date="2019-12-22T12:59:00Z"/>
          <w:rFonts w:ascii="Consolas" w:hAnsi="Consolas" w:cs="Consolas"/>
          <w:sz w:val="20"/>
          <w:szCs w:val="20"/>
        </w:rPr>
        <w:pPrChange w:id="5290" w:author="rkbansal" w:date="2019-12-22T13:00:00Z">
          <w:pPr>
            <w:autoSpaceDE w:val="0"/>
            <w:autoSpaceDN w:val="0"/>
            <w:adjustRightInd w:val="0"/>
            <w:spacing w:after="0" w:line="240" w:lineRule="auto"/>
          </w:pPr>
        </w:pPrChange>
      </w:pPr>
      <w:ins w:id="5291"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2" w:author="rkbansal" w:date="2019-12-22T12:59:00Z"/>
          <w:rFonts w:ascii="Consolas" w:hAnsi="Consolas" w:cs="Consolas"/>
          <w:sz w:val="20"/>
          <w:szCs w:val="20"/>
        </w:rPr>
        <w:pPrChange w:id="5293" w:author="rkbansal" w:date="2019-12-22T13:00:00Z">
          <w:pPr>
            <w:autoSpaceDE w:val="0"/>
            <w:autoSpaceDN w:val="0"/>
            <w:adjustRightInd w:val="0"/>
            <w:spacing w:after="0" w:line="240" w:lineRule="auto"/>
          </w:pPr>
        </w:pPrChange>
      </w:pPr>
      <w:ins w:id="529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5" w:author="rkbansal" w:date="2019-12-22T12:59:00Z"/>
          <w:rFonts w:ascii="Consolas" w:hAnsi="Consolas" w:cs="Consolas"/>
          <w:sz w:val="20"/>
          <w:szCs w:val="20"/>
        </w:rPr>
        <w:pPrChange w:id="5296" w:author="rkbansal" w:date="2019-12-22T13:00:00Z">
          <w:pPr>
            <w:autoSpaceDE w:val="0"/>
            <w:autoSpaceDN w:val="0"/>
            <w:adjustRightInd w:val="0"/>
            <w:spacing w:after="0" w:line="240" w:lineRule="auto"/>
          </w:pPr>
        </w:pPrChange>
      </w:pPr>
      <w:ins w:id="529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8" w:author="rkbansal" w:date="2019-12-22T12:59:00Z"/>
          <w:rFonts w:ascii="Consolas" w:hAnsi="Consolas" w:cs="Consolas"/>
          <w:sz w:val="20"/>
          <w:szCs w:val="20"/>
        </w:rPr>
        <w:pPrChange w:id="5299" w:author="rkbansal" w:date="2019-12-22T13:00:00Z">
          <w:pPr>
            <w:autoSpaceDE w:val="0"/>
            <w:autoSpaceDN w:val="0"/>
            <w:adjustRightInd w:val="0"/>
            <w:spacing w:after="0" w:line="240" w:lineRule="auto"/>
          </w:pPr>
        </w:pPrChange>
      </w:pPr>
      <w:ins w:id="530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1" w:author="rkbansal" w:date="2019-12-22T12:59:00Z"/>
          <w:rFonts w:ascii="Consolas" w:hAnsi="Consolas" w:cs="Consolas"/>
          <w:sz w:val="20"/>
          <w:szCs w:val="20"/>
        </w:rPr>
        <w:pPrChange w:id="5302" w:author="rkbansal" w:date="2019-12-22T13:00:00Z">
          <w:pPr>
            <w:autoSpaceDE w:val="0"/>
            <w:autoSpaceDN w:val="0"/>
            <w:adjustRightInd w:val="0"/>
            <w:spacing w:after="0" w:line="240" w:lineRule="auto"/>
          </w:pPr>
        </w:pPrChange>
      </w:pPr>
      <w:ins w:id="530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4" w:author="rkbansal" w:date="2019-12-22T12:59:00Z"/>
          <w:rFonts w:ascii="Consolas" w:hAnsi="Consolas" w:cs="Consolas"/>
          <w:sz w:val="20"/>
          <w:szCs w:val="20"/>
        </w:rPr>
        <w:pPrChange w:id="5305" w:author="rkbansal" w:date="2019-12-22T13:00:00Z">
          <w:pPr>
            <w:autoSpaceDE w:val="0"/>
            <w:autoSpaceDN w:val="0"/>
            <w:adjustRightInd w:val="0"/>
            <w:spacing w:after="0" w:line="240" w:lineRule="auto"/>
          </w:pPr>
        </w:pPrChange>
      </w:pPr>
      <w:ins w:id="530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7" w:author="rkbansal" w:date="2019-12-22T12:59:00Z"/>
          <w:rFonts w:ascii="Consolas" w:hAnsi="Consolas" w:cs="Consolas"/>
          <w:sz w:val="20"/>
          <w:szCs w:val="20"/>
        </w:rPr>
        <w:pPrChange w:id="5308" w:author="rkbansal" w:date="2019-12-22T13:00:00Z">
          <w:pPr>
            <w:autoSpaceDE w:val="0"/>
            <w:autoSpaceDN w:val="0"/>
            <w:adjustRightInd w:val="0"/>
            <w:spacing w:after="0" w:line="240" w:lineRule="auto"/>
          </w:pPr>
        </w:pPrChange>
      </w:pPr>
      <w:ins w:id="530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0" w:author="rkbansal" w:date="2019-12-22T12:59:00Z"/>
          <w:rFonts w:ascii="Consolas" w:hAnsi="Consolas" w:cs="Consolas"/>
          <w:sz w:val="20"/>
          <w:szCs w:val="20"/>
        </w:rPr>
        <w:pPrChange w:id="5311" w:author="rkbansal" w:date="2019-12-22T13:00:00Z">
          <w:pPr>
            <w:autoSpaceDE w:val="0"/>
            <w:autoSpaceDN w:val="0"/>
            <w:adjustRightInd w:val="0"/>
            <w:spacing w:after="0" w:line="240" w:lineRule="auto"/>
          </w:pPr>
        </w:pPrChange>
      </w:pPr>
      <w:ins w:id="531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3" w:author="rkbansal" w:date="2019-12-22T12:59:00Z"/>
          <w:rFonts w:ascii="Consolas" w:hAnsi="Consolas" w:cs="Consolas"/>
          <w:sz w:val="20"/>
          <w:szCs w:val="20"/>
        </w:rPr>
        <w:pPrChange w:id="5314" w:author="rkbansal" w:date="2019-12-22T13:00:00Z">
          <w:pPr>
            <w:autoSpaceDE w:val="0"/>
            <w:autoSpaceDN w:val="0"/>
            <w:adjustRightInd w:val="0"/>
            <w:spacing w:after="0" w:line="240" w:lineRule="auto"/>
          </w:pPr>
        </w:pPrChange>
      </w:pPr>
      <w:ins w:id="531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6" w:author="rkbansal" w:date="2019-12-22T12:59:00Z"/>
          <w:rFonts w:ascii="Consolas" w:hAnsi="Consolas" w:cs="Consolas"/>
          <w:sz w:val="20"/>
          <w:szCs w:val="20"/>
        </w:rPr>
        <w:pPrChange w:id="5317" w:author="rkbansal" w:date="2019-12-22T13:00:00Z">
          <w:pPr>
            <w:autoSpaceDE w:val="0"/>
            <w:autoSpaceDN w:val="0"/>
            <w:adjustRightInd w:val="0"/>
            <w:spacing w:after="0" w:line="240" w:lineRule="auto"/>
          </w:pPr>
        </w:pPrChange>
      </w:pPr>
      <w:ins w:id="531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9" w:author="rkbansal" w:date="2019-12-22T12:59:00Z"/>
          <w:rFonts w:ascii="Consolas" w:hAnsi="Consolas" w:cs="Consolas"/>
          <w:sz w:val="20"/>
          <w:szCs w:val="20"/>
        </w:rPr>
        <w:pPrChange w:id="5320" w:author="rkbansal" w:date="2019-12-22T13:00:00Z">
          <w:pPr>
            <w:autoSpaceDE w:val="0"/>
            <w:autoSpaceDN w:val="0"/>
            <w:adjustRightInd w:val="0"/>
            <w:spacing w:after="0" w:line="240" w:lineRule="auto"/>
          </w:pPr>
        </w:pPrChange>
      </w:pPr>
      <w:ins w:id="5321"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2" w:author="rkbansal" w:date="2019-12-22T12:59:00Z"/>
          <w:rFonts w:ascii="Consolas" w:hAnsi="Consolas" w:cs="Consolas"/>
          <w:sz w:val="20"/>
          <w:szCs w:val="20"/>
        </w:rPr>
        <w:pPrChange w:id="5323"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4" w:author="rkbansal" w:date="2019-12-22T12:59:00Z"/>
          <w:rFonts w:ascii="Consolas" w:hAnsi="Consolas" w:cs="Consolas"/>
          <w:sz w:val="20"/>
          <w:szCs w:val="20"/>
        </w:rPr>
        <w:pPrChange w:id="5325" w:author="rkbansal" w:date="2019-12-22T13:00:00Z">
          <w:pPr>
            <w:autoSpaceDE w:val="0"/>
            <w:autoSpaceDN w:val="0"/>
            <w:adjustRightInd w:val="0"/>
            <w:spacing w:after="0" w:line="240" w:lineRule="auto"/>
          </w:pPr>
        </w:pPrChange>
      </w:pPr>
      <w:ins w:id="5326"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7" w:author="rkbansal" w:date="2019-12-22T12:59:00Z"/>
          <w:rFonts w:ascii="Consolas" w:hAnsi="Consolas" w:cs="Consolas"/>
          <w:sz w:val="20"/>
          <w:szCs w:val="20"/>
        </w:rPr>
        <w:pPrChange w:id="5328" w:author="rkbansal" w:date="2019-12-22T13:00:00Z">
          <w:pPr>
            <w:autoSpaceDE w:val="0"/>
            <w:autoSpaceDN w:val="0"/>
            <w:adjustRightInd w:val="0"/>
            <w:spacing w:after="0" w:line="240" w:lineRule="auto"/>
          </w:pPr>
        </w:pPrChange>
      </w:pPr>
      <w:ins w:id="532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0" w:author="rkbansal" w:date="2019-12-22T12:59:00Z"/>
          <w:rFonts w:ascii="Consolas" w:hAnsi="Consolas" w:cs="Consolas"/>
          <w:sz w:val="20"/>
          <w:szCs w:val="20"/>
        </w:rPr>
        <w:pPrChange w:id="5331" w:author="rkbansal" w:date="2019-12-22T13:00:00Z">
          <w:pPr>
            <w:autoSpaceDE w:val="0"/>
            <w:autoSpaceDN w:val="0"/>
            <w:adjustRightInd w:val="0"/>
            <w:spacing w:after="0" w:line="240" w:lineRule="auto"/>
          </w:pPr>
        </w:pPrChange>
      </w:pPr>
      <w:ins w:id="5332"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3" w:author="rkbansal" w:date="2019-12-22T12:59:00Z"/>
          <w:rFonts w:ascii="Consolas" w:hAnsi="Consolas" w:cs="Consolas"/>
          <w:sz w:val="20"/>
          <w:szCs w:val="20"/>
        </w:rPr>
        <w:pPrChange w:id="5334" w:author="rkbansal" w:date="2019-12-22T13:00:00Z">
          <w:pPr>
            <w:autoSpaceDE w:val="0"/>
            <w:autoSpaceDN w:val="0"/>
            <w:adjustRightInd w:val="0"/>
            <w:spacing w:after="0" w:line="240" w:lineRule="auto"/>
          </w:pPr>
        </w:pPrChange>
      </w:pPr>
      <w:ins w:id="533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6" w:author="rkbansal" w:date="2019-12-22T12:59:00Z"/>
          <w:rFonts w:ascii="Consolas" w:hAnsi="Consolas" w:cs="Consolas"/>
          <w:sz w:val="20"/>
          <w:szCs w:val="20"/>
        </w:rPr>
        <w:pPrChange w:id="5337" w:author="rkbansal" w:date="2019-12-22T13:00:00Z">
          <w:pPr>
            <w:autoSpaceDE w:val="0"/>
            <w:autoSpaceDN w:val="0"/>
            <w:adjustRightInd w:val="0"/>
            <w:spacing w:after="0" w:line="240" w:lineRule="auto"/>
          </w:pPr>
        </w:pPrChange>
      </w:pPr>
      <w:ins w:id="533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39"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40"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41"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42"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43"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4" w:author="rkbansal" w:date="2019-12-22T12:59:00Z"/>
          <w:rFonts w:ascii="Consolas" w:hAnsi="Consolas" w:cs="Consolas"/>
          <w:sz w:val="20"/>
          <w:szCs w:val="20"/>
        </w:rPr>
        <w:pPrChange w:id="5345" w:author="rkbansal" w:date="2019-12-22T13:00:00Z">
          <w:pPr>
            <w:autoSpaceDE w:val="0"/>
            <w:autoSpaceDN w:val="0"/>
            <w:adjustRightInd w:val="0"/>
            <w:spacing w:after="0" w:line="240" w:lineRule="auto"/>
          </w:pPr>
        </w:pPrChange>
      </w:pPr>
      <w:ins w:id="534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7" w:author="rkbansal" w:date="2019-12-22T12:59:00Z"/>
          <w:rFonts w:ascii="Consolas" w:hAnsi="Consolas" w:cs="Consolas"/>
          <w:sz w:val="20"/>
          <w:szCs w:val="20"/>
        </w:rPr>
        <w:pPrChange w:id="5348" w:author="rkbansal" w:date="2019-12-22T13:00:00Z">
          <w:pPr>
            <w:autoSpaceDE w:val="0"/>
            <w:autoSpaceDN w:val="0"/>
            <w:adjustRightInd w:val="0"/>
            <w:spacing w:after="0" w:line="240" w:lineRule="auto"/>
          </w:pPr>
        </w:pPrChange>
      </w:pPr>
      <w:ins w:id="534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0" w:author="rkbansal" w:date="2019-12-22T12:59:00Z"/>
          <w:rFonts w:ascii="Consolas" w:hAnsi="Consolas" w:cs="Consolas"/>
          <w:sz w:val="20"/>
          <w:szCs w:val="20"/>
        </w:rPr>
        <w:pPrChange w:id="5351" w:author="rkbansal" w:date="2019-12-22T13:00:00Z">
          <w:pPr>
            <w:autoSpaceDE w:val="0"/>
            <w:autoSpaceDN w:val="0"/>
            <w:adjustRightInd w:val="0"/>
            <w:spacing w:after="0" w:line="240" w:lineRule="auto"/>
          </w:pPr>
        </w:pPrChange>
      </w:pPr>
      <w:ins w:id="535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3" w:author="rkbansal" w:date="2019-12-22T12:59:00Z"/>
          <w:rFonts w:ascii="Consolas" w:hAnsi="Consolas" w:cs="Consolas"/>
          <w:sz w:val="20"/>
          <w:szCs w:val="20"/>
        </w:rPr>
        <w:pPrChange w:id="5354" w:author="rkbansal" w:date="2019-12-22T13:00:00Z">
          <w:pPr>
            <w:autoSpaceDE w:val="0"/>
            <w:autoSpaceDN w:val="0"/>
            <w:adjustRightInd w:val="0"/>
            <w:spacing w:after="0" w:line="240" w:lineRule="auto"/>
          </w:pPr>
        </w:pPrChange>
      </w:pPr>
      <w:ins w:id="535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6" w:author="rkbansal" w:date="2019-12-22T12:59:00Z"/>
          <w:rFonts w:ascii="Consolas" w:hAnsi="Consolas" w:cs="Consolas"/>
          <w:sz w:val="20"/>
          <w:szCs w:val="20"/>
        </w:rPr>
        <w:pPrChange w:id="5357" w:author="rkbansal" w:date="2019-12-22T13:00:00Z">
          <w:pPr>
            <w:autoSpaceDE w:val="0"/>
            <w:autoSpaceDN w:val="0"/>
            <w:adjustRightInd w:val="0"/>
            <w:spacing w:after="0" w:line="240" w:lineRule="auto"/>
          </w:pPr>
        </w:pPrChange>
      </w:pPr>
      <w:ins w:id="5358"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9" w:author="rkbansal" w:date="2019-12-22T12:59:00Z"/>
          <w:rFonts w:ascii="Consolas" w:hAnsi="Consolas" w:cs="Consolas"/>
          <w:sz w:val="20"/>
          <w:szCs w:val="20"/>
        </w:rPr>
        <w:pPrChange w:id="5360"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61" w:author="rkbansal" w:date="2019-12-22T12:58:00Z"/>
        </w:rPr>
        <w:pPrChange w:id="5362" w:author="rkbansal" w:date="2019-12-22T13:00:00Z">
          <w:pPr>
            <w:pStyle w:val="ListParagraph"/>
            <w:numPr>
              <w:numId w:val="23"/>
            </w:numPr>
            <w:ind w:hanging="360"/>
          </w:pPr>
        </w:pPrChange>
      </w:pPr>
      <w:ins w:id="5363" w:author="rkbansal" w:date="2019-12-22T12:59:00Z">
        <w:r w:rsidRPr="00870F04">
          <w:rPr>
            <w:rFonts w:ascii="Consolas" w:hAnsi="Consolas" w:cs="Consolas"/>
            <w:color w:val="000000"/>
            <w:sz w:val="20"/>
            <w:szCs w:val="20"/>
            <w:rPrChange w:id="5364" w:author="rkbansal" w:date="2019-12-22T13:00:00Z">
              <w:rPr/>
            </w:rPrChange>
          </w:rPr>
          <w:t>}</w:t>
        </w:r>
      </w:ins>
    </w:p>
    <w:p w14:paraId="16E40514" w14:textId="36FA19CA" w:rsidR="00187DD7" w:rsidRPr="00E16D9E" w:rsidRDefault="00187DD7">
      <w:pPr>
        <w:pStyle w:val="ListParagraph"/>
        <w:numPr>
          <w:ilvl w:val="1"/>
          <w:numId w:val="23"/>
        </w:numPr>
        <w:rPr>
          <w:ins w:id="5365" w:author="rkbansal" w:date="2020-04-04T19:42:00Z"/>
          <w:bCs/>
        </w:rPr>
        <w:pPrChange w:id="5366" w:author="rkbansal" w:date="2020-04-04T20:59:00Z">
          <w:pPr>
            <w:pStyle w:val="ListParagraph"/>
            <w:numPr>
              <w:numId w:val="74"/>
            </w:numPr>
            <w:ind w:hanging="360"/>
          </w:pPr>
        </w:pPrChange>
      </w:pPr>
      <w:ins w:id="5367"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4A3882A" w14:textId="77777777" w:rsidR="00187DD7" w:rsidRPr="009B1315" w:rsidRDefault="00187DD7" w:rsidP="00187DD7">
      <w:pPr>
        <w:pStyle w:val="ListParagraph"/>
        <w:rPr>
          <w:ins w:id="5368" w:author="rkbansal" w:date="2020-04-04T19:42:00Z"/>
          <w:bCs/>
        </w:rPr>
      </w:pPr>
    </w:p>
    <w:p w14:paraId="50AB7A10" w14:textId="57B660AB" w:rsidR="00187DD7" w:rsidRPr="007D5DE0" w:rsidRDefault="005D78AA" w:rsidP="00187DD7">
      <w:pPr>
        <w:ind w:firstLine="720"/>
        <w:rPr>
          <w:ins w:id="5369" w:author="rkbansal" w:date="2020-04-04T19:42:00Z"/>
          <w:b/>
          <w:sz w:val="18"/>
        </w:rPr>
      </w:pPr>
      <w:ins w:id="5370"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71" w:author="rkbansal" w:date="2020-04-04T19:42:00Z"/>
          <w:b/>
          <w:sz w:val="18"/>
          <w:rPrChange w:id="5372" w:author="rkbansal" w:date="2020-04-04T19:42:00Z">
            <w:rPr>
              <w:ins w:id="5373" w:author="rkbansal" w:date="2020-04-04T19:42:00Z"/>
            </w:rPr>
          </w:rPrChange>
        </w:rPr>
        <w:pPrChange w:id="5374"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75" w:author="rkbansal" w:date="2019-12-22T14:08:00Z"/>
          <w:b/>
          <w:sz w:val="18"/>
        </w:rPr>
      </w:pPr>
      <w:ins w:id="5376"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77" w:author="rkbansal" w:date="2019-12-22T14:08:00Z"/>
          <w:b/>
          <w:sz w:val="18"/>
          <w:rPrChange w:id="5378" w:author="rkbansal" w:date="2019-12-22T14:08:00Z">
            <w:rPr>
              <w:ins w:id="5379" w:author="rkbansal" w:date="2019-12-22T14:08:00Z"/>
              <w:bCs/>
            </w:rPr>
          </w:rPrChange>
        </w:rPr>
      </w:pPr>
      <w:proofErr w:type="spellStart"/>
      <w:ins w:id="5380"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5381" w:author="rkbansal" w:date="2019-12-22T14:08:00Z"/>
          <w:b/>
          <w:sz w:val="18"/>
        </w:rPr>
      </w:pPr>
      <w:proofErr w:type="spellStart"/>
      <w:ins w:id="5382" w:author="rkbansal" w:date="2019-12-22T14:08:00Z">
        <w:r>
          <w:rPr>
            <w:bCs/>
          </w:rPr>
          <w:t>UserMgmt</w:t>
        </w:r>
      </w:ins>
      <w:ins w:id="5383" w:author="rkbansal" w:date="2020-02-25T00:41:00Z">
        <w:r w:rsidR="005E5806">
          <w:rPr>
            <w:bCs/>
          </w:rPr>
          <w:t>Rest</w:t>
        </w:r>
      </w:ins>
      <w:ins w:id="5384" w:author="rkbansal" w:date="2019-12-22T14:08:00Z">
        <w:r>
          <w:rPr>
            <w:bCs/>
          </w:rPr>
          <w:t>Application</w:t>
        </w:r>
        <w:proofErr w:type="spellEnd"/>
      </w:ins>
    </w:p>
    <w:p w14:paraId="4E5EA42C" w14:textId="77777777" w:rsidR="00A54484" w:rsidRPr="00A54484" w:rsidRDefault="00A54484">
      <w:pPr>
        <w:pStyle w:val="ListParagraph"/>
        <w:rPr>
          <w:ins w:id="5385" w:author="rkbansal" w:date="2019-12-22T14:08:00Z"/>
          <w:rPrChange w:id="5386" w:author="rkbansal" w:date="2019-12-22T14:08:00Z">
            <w:rPr>
              <w:ins w:id="5387" w:author="rkbansal" w:date="2019-12-22T14:08:00Z"/>
              <w:rFonts w:ascii="Cambria" w:hAnsi="Cambria"/>
              <w:color w:val="222635"/>
              <w:sz w:val="29"/>
              <w:szCs w:val="29"/>
              <w:shd w:val="clear" w:color="auto" w:fill="FFFFFF"/>
            </w:rPr>
          </w:rPrChange>
        </w:rPr>
        <w:pPrChange w:id="5388" w:author="rkbansal" w:date="2019-12-22T14:08:00Z">
          <w:pPr>
            <w:pStyle w:val="ListParagraph"/>
            <w:numPr>
              <w:numId w:val="23"/>
            </w:numPr>
            <w:ind w:hanging="360"/>
          </w:pPr>
        </w:pPrChange>
      </w:pPr>
    </w:p>
    <w:p w14:paraId="4AA2872D" w14:textId="2C079691" w:rsidR="002B6106" w:rsidRDefault="002B6106" w:rsidP="002B6106">
      <w:pPr>
        <w:ind w:firstLine="720"/>
        <w:rPr>
          <w:ins w:id="5389" w:author="rkbansal" w:date="2019-12-22T14:10:00Z"/>
        </w:rPr>
      </w:pPr>
      <w:ins w:id="5390"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5391"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392" w:author="rkbansal" w:date="2019-12-22T14:10:00Z"/>
          <w:bCs/>
        </w:rPr>
      </w:pPr>
      <w:ins w:id="5393"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394" w:author="rkbansal" w:date="2019-12-22T14:09:00Z"/>
          <w:b/>
          <w:sz w:val="18"/>
          <w:rPrChange w:id="5395" w:author="rkbansal" w:date="2019-12-22T14:10:00Z">
            <w:rPr>
              <w:ins w:id="5396" w:author="rkbansal" w:date="2019-12-22T14:09:00Z"/>
              <w:bCs/>
            </w:rPr>
          </w:rPrChange>
        </w:rPr>
        <w:pPrChange w:id="5397"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398" w:author="rkbansal" w:date="2020-04-04T19:44:00Z"/>
        </w:rPr>
      </w:pPr>
      <w:ins w:id="5399" w:author="rkbansal" w:date="2020-04-04T19:44:00Z">
        <w:r>
          <w:t>After running the application, should be visible following functions for the following url:</w:t>
        </w:r>
        <w:r w:rsidRPr="00B51A16">
          <w:t xml:space="preserve"> </w:t>
        </w:r>
      </w:ins>
      <w:ins w:id="5400" w:author="rkbansal" w:date="2020-04-04T20:22:00Z">
        <w:r w:rsidR="00961DD5">
          <w:fldChar w:fldCharType="begin"/>
        </w:r>
        <w:r w:rsidR="00961DD5">
          <w:instrText xml:space="preserve"> HYPERLINK "</w:instrText>
        </w:r>
      </w:ins>
      <w:ins w:id="5401" w:author="rkbansal" w:date="2020-04-04T19:44:00Z">
        <w:r w:rsidR="00961DD5" w:rsidRPr="00961DD5">
          <w:rPr>
            <w:rPrChange w:id="5402" w:author="rkbansal" w:date="2020-04-04T20:22:00Z">
              <w:rPr>
                <w:rStyle w:val="Hyperlink"/>
              </w:rPr>
            </w:rPrChange>
          </w:rPr>
          <w:instrText>http://localhost:</w:instrText>
        </w:r>
      </w:ins>
      <w:ins w:id="5403" w:author="rkbansal" w:date="2020-04-04T20:22:00Z">
        <w:r w:rsidR="00961DD5" w:rsidRPr="00961DD5">
          <w:rPr>
            <w:rPrChange w:id="5404" w:author="rkbansal" w:date="2020-04-04T20:22:00Z">
              <w:rPr>
                <w:rStyle w:val="Hyperlink"/>
              </w:rPr>
            </w:rPrChange>
          </w:rPr>
          <w:instrText>3</w:instrText>
        </w:r>
      </w:ins>
      <w:ins w:id="5405" w:author="rkbansal" w:date="2020-04-04T19:44:00Z">
        <w:r w:rsidR="00961DD5" w:rsidRPr="00961DD5">
          <w:rPr>
            <w:rPrChange w:id="5406" w:author="rkbansal" w:date="2020-04-04T20:22:00Z">
              <w:rPr>
                <w:rStyle w:val="Hyperlink"/>
              </w:rPr>
            </w:rPrChange>
          </w:rPr>
          <w:instrText>379/api/user-mgmt-service/swagger-ui.html</w:instrText>
        </w:r>
      </w:ins>
      <w:ins w:id="5407" w:author="rkbansal" w:date="2020-04-04T20:22:00Z">
        <w:r w:rsidR="00961DD5">
          <w:instrText xml:space="preserve">" </w:instrText>
        </w:r>
        <w:r w:rsidR="00961DD5">
          <w:fldChar w:fldCharType="separate"/>
        </w:r>
      </w:ins>
      <w:ins w:id="5408" w:author="rkbansal" w:date="2020-04-04T19:44:00Z">
        <w:r w:rsidR="00961DD5" w:rsidRPr="00B85784">
          <w:rPr>
            <w:rStyle w:val="Hyperlink"/>
          </w:rPr>
          <w:t>http://localhost:</w:t>
        </w:r>
      </w:ins>
      <w:ins w:id="5409" w:author="rkbansal" w:date="2020-04-04T20:22:00Z">
        <w:r w:rsidR="00961DD5" w:rsidRPr="00B85784">
          <w:rPr>
            <w:rStyle w:val="Hyperlink"/>
          </w:rPr>
          <w:t>3</w:t>
        </w:r>
      </w:ins>
      <w:ins w:id="5410" w:author="rkbansal" w:date="2020-04-04T19:44:00Z">
        <w:r w:rsidR="00961DD5" w:rsidRPr="00B85784">
          <w:rPr>
            <w:rStyle w:val="Hyperlink"/>
          </w:rPr>
          <w:t>379/api/user-mgmt-service/swagger-ui.html</w:t>
        </w:r>
      </w:ins>
      <w:ins w:id="5411" w:author="rkbansal" w:date="2020-04-04T20:22:00Z">
        <w:r w:rsidR="00961DD5">
          <w:fldChar w:fldCharType="end"/>
        </w:r>
      </w:ins>
    </w:p>
    <w:p w14:paraId="0EEB8E85" w14:textId="77777777" w:rsidR="00187DD7" w:rsidRDefault="00187DD7">
      <w:pPr>
        <w:pStyle w:val="ListParagraph"/>
        <w:rPr>
          <w:ins w:id="5412" w:author="rkbansal" w:date="2020-04-04T19:44:00Z"/>
        </w:rPr>
        <w:pPrChange w:id="5413" w:author="rkbansal" w:date="2020-04-04T19:45:00Z">
          <w:pPr>
            <w:pStyle w:val="ListParagraph"/>
            <w:numPr>
              <w:numId w:val="23"/>
            </w:numPr>
            <w:ind w:hanging="360"/>
          </w:pPr>
        </w:pPrChange>
      </w:pPr>
    </w:p>
    <w:p w14:paraId="7DC72D60" w14:textId="77777777" w:rsidR="00187DD7" w:rsidRDefault="00187DD7">
      <w:pPr>
        <w:pStyle w:val="ListParagraph"/>
        <w:rPr>
          <w:ins w:id="5414" w:author="rkbansal" w:date="2020-04-04T19:44:00Z"/>
        </w:rPr>
        <w:pPrChange w:id="5415" w:author="rkbansal" w:date="2020-04-04T19:45:00Z">
          <w:pPr>
            <w:pStyle w:val="ListParagraph"/>
            <w:numPr>
              <w:numId w:val="23"/>
            </w:numPr>
            <w:ind w:hanging="360"/>
          </w:pPr>
        </w:pPrChange>
      </w:pPr>
      <w:ins w:id="5416" w:author="rkbansal" w:date="2020-04-04T19:44:00Z">
        <w:r>
          <w:t>Or</w:t>
        </w:r>
      </w:ins>
    </w:p>
    <w:p w14:paraId="5D24AA65" w14:textId="0697B40C" w:rsidR="00187DD7" w:rsidRDefault="00320B40">
      <w:pPr>
        <w:pStyle w:val="ListParagraph"/>
        <w:rPr>
          <w:ins w:id="5417" w:author="rkbansal" w:date="2020-04-04T19:44:00Z"/>
        </w:rPr>
        <w:pPrChange w:id="5418" w:author="rkbansal" w:date="2020-04-04T19:45:00Z">
          <w:pPr>
            <w:pStyle w:val="ListParagraph"/>
            <w:numPr>
              <w:numId w:val="23"/>
            </w:numPr>
            <w:ind w:hanging="360"/>
          </w:pPr>
        </w:pPrChange>
      </w:pPr>
      <w:ins w:id="5419" w:author="rkbansal" w:date="2020-04-04T20:22:00Z">
        <w:r>
          <w:fldChar w:fldCharType="begin"/>
        </w:r>
        <w:r>
          <w:instrText xml:space="preserve"> HYPERLINK "</w:instrText>
        </w:r>
      </w:ins>
      <w:ins w:id="5420" w:author="rkbansal" w:date="2020-04-04T19:44:00Z">
        <w:r w:rsidRPr="00320B40">
          <w:rPr>
            <w:rPrChange w:id="5421" w:author="rkbansal" w:date="2020-04-04T20:22:00Z">
              <w:rPr>
                <w:rStyle w:val="Hyperlink"/>
              </w:rPr>
            </w:rPrChange>
          </w:rPr>
          <w:instrText>http://localhost:</w:instrText>
        </w:r>
      </w:ins>
      <w:ins w:id="5422" w:author="rkbansal" w:date="2020-04-04T20:22:00Z">
        <w:r w:rsidRPr="00320B40">
          <w:rPr>
            <w:rPrChange w:id="5423" w:author="rkbansal" w:date="2020-04-04T20:22:00Z">
              <w:rPr>
                <w:rStyle w:val="Hyperlink"/>
              </w:rPr>
            </w:rPrChange>
          </w:rPr>
          <w:instrText>3</w:instrText>
        </w:r>
      </w:ins>
      <w:ins w:id="5424" w:author="rkbansal" w:date="2020-04-04T19:44:00Z">
        <w:r w:rsidRPr="00320B40">
          <w:rPr>
            <w:rPrChange w:id="5425" w:author="rkbansal" w:date="2020-04-04T20:22:00Z">
              <w:rPr>
                <w:rStyle w:val="Hyperlink"/>
              </w:rPr>
            </w:rPrChange>
          </w:rPr>
          <w:instrText>379/api/user-mgmt-service/api-docs</w:instrText>
        </w:r>
      </w:ins>
      <w:ins w:id="5426" w:author="rkbansal" w:date="2020-04-04T20:22:00Z">
        <w:r>
          <w:instrText xml:space="preserve">" </w:instrText>
        </w:r>
        <w:r>
          <w:fldChar w:fldCharType="separate"/>
        </w:r>
      </w:ins>
      <w:ins w:id="5427" w:author="rkbansal" w:date="2020-04-04T19:44:00Z">
        <w:r w:rsidRPr="00B85784">
          <w:rPr>
            <w:rStyle w:val="Hyperlink"/>
          </w:rPr>
          <w:t>http://localhost:</w:t>
        </w:r>
      </w:ins>
      <w:ins w:id="5428" w:author="rkbansal" w:date="2020-04-04T20:22:00Z">
        <w:r w:rsidRPr="00B85784">
          <w:rPr>
            <w:rStyle w:val="Hyperlink"/>
          </w:rPr>
          <w:t>3</w:t>
        </w:r>
      </w:ins>
      <w:ins w:id="5429" w:author="rkbansal" w:date="2020-04-04T19:44:00Z">
        <w:r w:rsidRPr="00B85784">
          <w:rPr>
            <w:rStyle w:val="Hyperlink"/>
          </w:rPr>
          <w:t>379/api/user-mgmt-service/api-docs</w:t>
        </w:r>
      </w:ins>
      <w:ins w:id="5430" w:author="rkbansal" w:date="2020-04-04T20:22:00Z">
        <w:r>
          <w:fldChar w:fldCharType="end"/>
        </w:r>
      </w:ins>
    </w:p>
    <w:p w14:paraId="44170DD8" w14:textId="2FEF5518" w:rsidR="00057A97" w:rsidRDefault="00A836BE">
      <w:pPr>
        <w:pStyle w:val="ListParagraph"/>
        <w:rPr>
          <w:ins w:id="5431" w:author="rkbansal" w:date="2019-12-22T14:13:00Z"/>
        </w:rPr>
        <w:pPrChange w:id="5432" w:author="rkbansal" w:date="2020-04-04T19:45:00Z">
          <w:pPr>
            <w:pStyle w:val="ListParagraph"/>
            <w:numPr>
              <w:numId w:val="23"/>
            </w:numPr>
            <w:ind w:hanging="360"/>
          </w:pPr>
        </w:pPrChange>
      </w:pPr>
      <w:ins w:id="5433" w:author="Rajiv Bansal" w:date="2019-11-27T20:48:00Z">
        <w:del w:id="5434" w:author="rkbansal" w:date="2020-04-04T19:45:00Z">
          <w:r w:rsidDel="00187DD7">
            <w:delText xml:space="preserve">After </w:delText>
          </w:r>
        </w:del>
        <w:del w:id="5435" w:author="rkbansal" w:date="2019-12-22T14:12:00Z">
          <w:r w:rsidDel="00B51A16">
            <w:delText>creating</w:delText>
          </w:r>
        </w:del>
        <w:del w:id="5436" w:author="rkbansal" w:date="2020-04-04T19:45:00Z">
          <w:r w:rsidDel="00187DD7">
            <w:delText xml:space="preserve"> the application, should be visible following functions:</w:delText>
          </w:r>
        </w:del>
      </w:ins>
    </w:p>
    <w:p w14:paraId="05C84717" w14:textId="761BF8FB" w:rsidR="00486B98" w:rsidRDefault="00320B40">
      <w:pPr>
        <w:rPr>
          <w:ins w:id="5437" w:author="rkbansal" w:date="2019-12-22T14:13:00Z"/>
        </w:rPr>
        <w:pPrChange w:id="5438" w:author="rkbansal" w:date="2019-12-22T14:13:00Z">
          <w:pPr>
            <w:pStyle w:val="ListParagraph"/>
            <w:numPr>
              <w:numId w:val="23"/>
            </w:numPr>
            <w:ind w:hanging="360"/>
          </w:pPr>
        </w:pPrChange>
      </w:pPr>
      <w:ins w:id="5439"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40" w:author="Rajiv Bansal" w:date="2019-11-27T20:48:00Z"/>
        </w:rPr>
      </w:pPr>
      <w:ins w:id="5441" w:author="rkbansal" w:date="2019-12-22T14:14:00Z">
        <w:r>
          <w:t>Test</w:t>
        </w:r>
      </w:ins>
      <w:ins w:id="5442"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5443"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686800" cy="8477250"/>
                      </a:xfrm>
                      <a:prstGeom prst="rect">
                        <a:avLst/>
                      </a:prstGeom>
                    </pic:spPr>
                  </pic:pic>
                </a:graphicData>
              </a:graphic>
            </wp:inline>
          </w:drawing>
        </w:r>
      </w:ins>
      <w:ins w:id="5444" w:author="Rajiv Bansal" w:date="2019-11-27T20:50:00Z">
        <w:del w:id="5445"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46" w:author="rkbansal" w:date="2020-04-23T13:24:00Z"/>
        </w:rPr>
      </w:pPr>
      <w:ins w:id="5447" w:author="rkbansal" w:date="2020-04-04T20:56:00Z">
        <w:r>
          <w:t>Test</w:t>
        </w:r>
      </w:ins>
      <w:ins w:id="5448" w:author="rkbansal" w:date="2020-04-23T13:24:00Z">
        <w:r w:rsidR="008E3DB0">
          <w:t>ing</w:t>
        </w:r>
      </w:ins>
    </w:p>
    <w:p w14:paraId="1CFAD7BC" w14:textId="21BC459B" w:rsidR="004D59D5" w:rsidRDefault="001900B4">
      <w:pPr>
        <w:pStyle w:val="ListParagraph"/>
        <w:numPr>
          <w:ilvl w:val="0"/>
          <w:numId w:val="19"/>
        </w:numPr>
        <w:rPr>
          <w:ins w:id="5449" w:author="rkbansal" w:date="2020-04-04T20:56:00Z"/>
        </w:rPr>
        <w:pPrChange w:id="5450" w:author="rkbansal" w:date="2020-04-23T13:24:00Z">
          <w:pPr>
            <w:pStyle w:val="ListParagraph"/>
            <w:numPr>
              <w:numId w:val="23"/>
            </w:numPr>
            <w:ind w:hanging="360"/>
          </w:pPr>
        </w:pPrChange>
      </w:pPr>
      <w:ins w:id="5451" w:author="rkbansal" w:date="2020-04-23T13:24:00Z">
        <w:r>
          <w:t>Getting user details based on the username using</w:t>
        </w:r>
      </w:ins>
      <w:ins w:id="5452" w:author="rkbansal" w:date="2020-04-04T20:56:00Z">
        <w:r w:rsidR="003B34F3">
          <w:t xml:space="preserve"> Postman</w:t>
        </w:r>
      </w:ins>
    </w:p>
    <w:p w14:paraId="5E83B7E7" w14:textId="0FD195F0" w:rsidR="003B34F3" w:rsidRPr="004D59D5" w:rsidRDefault="003B34F3">
      <w:pPr>
        <w:pStyle w:val="ListParagraph"/>
        <w:pPrChange w:id="5453" w:author="rkbansal" w:date="2020-04-04T20:56:00Z">
          <w:pPr/>
        </w:pPrChange>
      </w:pPr>
      <w:ins w:id="5454"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55" w:author="rkbansal" w:date="2020-04-23T13:28:00Z"/>
        </w:rPr>
      </w:pPr>
      <w:ins w:id="5456"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57" w:author="rkbansal" w:date="2020-04-23T13:25:00Z"/>
        </w:rPr>
        <w:pPrChange w:id="5458" w:author="rkbansal" w:date="2020-04-23T13:29:00Z">
          <w:pPr>
            <w:pStyle w:val="ListParagraph"/>
            <w:numPr>
              <w:numId w:val="19"/>
            </w:numPr>
            <w:ind w:hanging="360"/>
          </w:pPr>
        </w:pPrChange>
      </w:pPr>
      <w:ins w:id="5459"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60" w:author="rkbansal" w:date="2020-04-23T13:25:00Z"/>
          <w:rFonts w:eastAsiaTheme="majorEastAsia" w:cstheme="majorBidi"/>
          <w:b/>
          <w:color w:val="2F5496" w:themeColor="accent1" w:themeShade="BF"/>
          <w:sz w:val="28"/>
          <w:szCs w:val="26"/>
          <w:rPrChange w:id="5461" w:author="rkbansal" w:date="2020-04-23T13:25:00Z">
            <w:rPr>
              <w:ins w:id="5462" w:author="rkbansal" w:date="2020-04-23T13:25:00Z"/>
              <w:rFonts w:eastAsiaTheme="majorEastAsia" w:cstheme="majorBidi"/>
              <w:color w:val="2F5496" w:themeColor="accent1" w:themeShade="BF"/>
              <w:szCs w:val="26"/>
            </w:rPr>
          </w:rPrChange>
        </w:rPr>
        <w:pPrChange w:id="5463" w:author="rkbansal" w:date="2020-04-23T13:25:00Z">
          <w:pPr/>
        </w:pPrChange>
      </w:pPr>
      <w:ins w:id="5464" w:author="rkbansal" w:date="2020-04-23T13:25:00Z">
        <w:r w:rsidRPr="001662EB">
          <w:rPr>
            <w:b/>
            <w:sz w:val="28"/>
            <w:rPrChange w:id="5465" w:author="rkbansal" w:date="2020-04-23T13:25:00Z">
              <w:rPr/>
            </w:rPrChange>
          </w:rPr>
          <w:br w:type="page"/>
        </w:r>
      </w:ins>
    </w:p>
    <w:p w14:paraId="3C7AA05D" w14:textId="12EBC7D5" w:rsidR="008F6496" w:rsidRDefault="008F6496" w:rsidP="008F6496">
      <w:pPr>
        <w:pStyle w:val="Heading2"/>
        <w:rPr>
          <w:ins w:id="5466" w:author="rkbansal" w:date="2019-12-04T09:26:00Z"/>
          <w:rFonts w:ascii="Georgia" w:hAnsi="Georgia"/>
          <w:b/>
          <w:sz w:val="28"/>
        </w:rPr>
      </w:pPr>
      <w:moveToRangeStart w:id="5467" w:author="rkbansal" w:date="2019-12-04T09:26:00Z" w:name="move26343988"/>
      <w:moveTo w:id="5468" w:author="rkbansal" w:date="2019-12-04T09:26:00Z">
        <w:r>
          <w:rPr>
            <w:rFonts w:ascii="Georgia" w:hAnsi="Georgia"/>
            <w:b/>
            <w:sz w:val="28"/>
          </w:rPr>
          <w:lastRenderedPageBreak/>
          <w:t>Auth</w:t>
        </w:r>
      </w:moveTo>
      <w:ins w:id="5469" w:author="rkbansal" w:date="2019-12-04T09:28:00Z">
        <w:r w:rsidR="00360505">
          <w:rPr>
            <w:rFonts w:ascii="Georgia" w:hAnsi="Georgia"/>
            <w:b/>
            <w:sz w:val="28"/>
          </w:rPr>
          <w:t>entication</w:t>
        </w:r>
      </w:ins>
      <w:moveTo w:id="5470" w:author="rkbansal" w:date="2019-12-04T09:26:00Z">
        <w:del w:id="5471"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72" w:author="rkbansal" w:date="2019-12-04T09:26:00Z"/>
        </w:rPr>
        <w:pPrChange w:id="5473" w:author="rkbansal" w:date="2019-12-04T09:26:00Z">
          <w:pPr>
            <w:numPr>
              <w:numId w:val="67"/>
            </w:numPr>
            <w:tabs>
              <w:tab w:val="num" w:pos="720"/>
            </w:tabs>
            <w:ind w:left="720" w:hanging="360"/>
          </w:pPr>
        </w:pPrChange>
      </w:pPr>
      <w:ins w:id="5474" w:author="rkbansal" w:date="2019-12-04T09:26:00Z">
        <w:r w:rsidRPr="001C239E">
          <w:t>Authentication Service is used for validating user credentials, and issuing tokens.</w:t>
        </w:r>
      </w:ins>
    </w:p>
    <w:p w14:paraId="069495EC" w14:textId="77777777" w:rsidR="001C239E" w:rsidRPr="001C239E" w:rsidRDefault="001C239E">
      <w:pPr>
        <w:rPr>
          <w:ins w:id="5475" w:author="rkbansal" w:date="2019-12-04T09:26:00Z"/>
        </w:rPr>
        <w:pPrChange w:id="5476" w:author="rkbansal" w:date="2019-12-04T09:27:00Z">
          <w:pPr>
            <w:numPr>
              <w:numId w:val="67"/>
            </w:numPr>
            <w:tabs>
              <w:tab w:val="num" w:pos="720"/>
            </w:tabs>
            <w:ind w:left="720" w:hanging="360"/>
          </w:pPr>
        </w:pPrChange>
      </w:pPr>
      <w:ins w:id="5477" w:author="rkbansal" w:date="2019-12-04T09:26:00Z">
        <w:r w:rsidRPr="001C239E">
          <w:t>The authentication flow is simple as:</w:t>
        </w:r>
      </w:ins>
    </w:p>
    <w:p w14:paraId="0D483729" w14:textId="77777777" w:rsidR="001C239E" w:rsidRPr="001C239E" w:rsidRDefault="001C239E" w:rsidP="001C239E">
      <w:pPr>
        <w:numPr>
          <w:ilvl w:val="1"/>
          <w:numId w:val="67"/>
        </w:numPr>
        <w:rPr>
          <w:ins w:id="5478" w:author="rkbansal" w:date="2019-12-04T09:26:00Z"/>
        </w:rPr>
      </w:pPr>
      <w:ins w:id="5479"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480" w:author="rkbansal" w:date="2019-12-04T09:26:00Z"/>
        </w:rPr>
      </w:pPr>
      <w:ins w:id="5481"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482" w:author="rkbansal" w:date="2019-12-04T09:26:00Z"/>
        </w:rPr>
      </w:pPr>
      <w:ins w:id="5483"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484" w:author="rkbansal" w:date="2019-12-04T09:26:00Z"/>
        </w:rPr>
        <w:pPrChange w:id="5485" w:author="rkbansal" w:date="2019-12-04T09:27:00Z">
          <w:pPr>
            <w:numPr>
              <w:numId w:val="67"/>
            </w:numPr>
            <w:tabs>
              <w:tab w:val="num" w:pos="720"/>
            </w:tabs>
            <w:ind w:left="720" w:hanging="360"/>
          </w:pPr>
        </w:pPrChange>
      </w:pPr>
      <w:ins w:id="5486"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487" w:author="rkbansal" w:date="2019-12-04T09:26:00Z"/>
        </w:rPr>
      </w:pPr>
      <w:ins w:id="5488" w:author="rkbansal" w:date="2019-12-04T09:26:00Z">
        <w:r w:rsidRPr="001C239E">
          <w:t>Authentication Service Tools</w:t>
        </w:r>
      </w:ins>
    </w:p>
    <w:p w14:paraId="2F236FD4" w14:textId="77777777" w:rsidR="001C239E" w:rsidRPr="001C239E" w:rsidRDefault="001C239E" w:rsidP="001C239E">
      <w:pPr>
        <w:numPr>
          <w:ilvl w:val="1"/>
          <w:numId w:val="67"/>
        </w:numPr>
        <w:rPr>
          <w:ins w:id="5489" w:author="rkbansal" w:date="2019-12-04T09:26:00Z"/>
        </w:rPr>
      </w:pPr>
      <w:ins w:id="5490" w:author="rkbansal" w:date="2019-12-04T09:26:00Z">
        <w:r w:rsidRPr="001C239E">
          <w:t>Spring Cloud Security</w:t>
        </w:r>
      </w:ins>
    </w:p>
    <w:p w14:paraId="7D85D202" w14:textId="77777777" w:rsidR="001C239E" w:rsidRPr="001C239E" w:rsidRDefault="001C239E" w:rsidP="001C239E">
      <w:pPr>
        <w:numPr>
          <w:ilvl w:val="1"/>
          <w:numId w:val="67"/>
        </w:numPr>
        <w:rPr>
          <w:ins w:id="5491" w:author="rkbansal" w:date="2019-12-04T09:26:00Z"/>
        </w:rPr>
      </w:pPr>
      <w:ins w:id="5492" w:author="rkbansal" w:date="2019-12-04T09:26:00Z">
        <w:r w:rsidRPr="001C239E">
          <w:t>OAuth2</w:t>
        </w:r>
      </w:ins>
    </w:p>
    <w:p w14:paraId="11D68732" w14:textId="77777777" w:rsidR="001C239E" w:rsidRPr="001C239E" w:rsidRDefault="001C239E" w:rsidP="001C239E">
      <w:pPr>
        <w:numPr>
          <w:ilvl w:val="1"/>
          <w:numId w:val="67"/>
        </w:numPr>
        <w:rPr>
          <w:ins w:id="5493" w:author="rkbansal" w:date="2019-12-04T09:26:00Z"/>
        </w:rPr>
      </w:pPr>
      <w:ins w:id="5494" w:author="rkbansal" w:date="2019-12-04T09:26:00Z">
        <w:r w:rsidRPr="001C239E">
          <w:t>JWT</w:t>
        </w:r>
      </w:ins>
    </w:p>
    <w:p w14:paraId="6E0D555D" w14:textId="5DA71A80" w:rsidR="001C239E" w:rsidRDefault="001C239E" w:rsidP="001C239E">
      <w:pPr>
        <w:numPr>
          <w:ilvl w:val="0"/>
          <w:numId w:val="67"/>
        </w:numPr>
        <w:rPr>
          <w:ins w:id="5495" w:author="rkbansal" w:date="2019-12-04T09:47:00Z"/>
        </w:rPr>
      </w:pPr>
      <w:ins w:id="5496"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497" w:author="rkbansal" w:date="2019-12-04T09:47:00Z"/>
          <w:rFonts w:ascii="Georgia" w:hAnsi="Georgia"/>
          <w:spacing w:val="-1"/>
          <w:rPrChange w:id="5498" w:author="rkbansal" w:date="2019-12-04T09:48:00Z">
            <w:rPr>
              <w:ins w:id="5499" w:author="rkbansal" w:date="2019-12-04T09:47:00Z"/>
              <w:rFonts w:ascii="Georgia" w:hAnsi="Georgia"/>
              <w:spacing w:val="-1"/>
              <w:sz w:val="32"/>
              <w:szCs w:val="32"/>
            </w:rPr>
          </w:rPrChange>
        </w:rPr>
        <w:pPrChange w:id="550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01" w:author="rkbansal" w:date="2019-12-04T09:47:00Z">
        <w:r w:rsidRPr="00281BAC">
          <w:rPr>
            <w:rFonts w:ascii="Georgia" w:hAnsi="Georgia"/>
            <w:spacing w:val="-1"/>
            <w:rPrChange w:id="5502"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503" w:author="rkbansal" w:date="2019-12-04T09:47:00Z"/>
          <w:rFonts w:ascii="Georgia" w:hAnsi="Georgia"/>
          <w:spacing w:val="-1"/>
          <w:rPrChange w:id="5504" w:author="rkbansal" w:date="2019-12-04T09:48:00Z">
            <w:rPr>
              <w:ins w:id="5505" w:author="rkbansal" w:date="2019-12-04T09:47:00Z"/>
              <w:rFonts w:ascii="Georgia" w:hAnsi="Georgia"/>
              <w:spacing w:val="-1"/>
              <w:sz w:val="32"/>
              <w:szCs w:val="32"/>
            </w:rPr>
          </w:rPrChange>
        </w:rPr>
        <w:pPrChange w:id="550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07" w:author="rkbansal" w:date="2019-12-04T09:47:00Z">
        <w:r w:rsidRPr="00281BAC">
          <w:rPr>
            <w:rFonts w:ascii="Georgia" w:hAnsi="Georgia"/>
            <w:spacing w:val="-1"/>
            <w:rPrChange w:id="5508"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09" w:author="rkbansal" w:date="2019-12-04T09:47:00Z"/>
          <w:rFonts w:ascii="Georgia" w:hAnsi="Georgia"/>
          <w:spacing w:val="-1"/>
          <w:rPrChange w:id="5510" w:author="rkbansal" w:date="2019-12-04T09:48:00Z">
            <w:rPr>
              <w:ins w:id="5511" w:author="rkbansal" w:date="2019-12-04T09:47:00Z"/>
              <w:rFonts w:ascii="Georgia" w:hAnsi="Georgia"/>
              <w:spacing w:val="-1"/>
              <w:sz w:val="32"/>
              <w:szCs w:val="32"/>
            </w:rPr>
          </w:rPrChange>
        </w:rPr>
        <w:pPrChange w:id="551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3" w:author="rkbansal" w:date="2019-12-04T09:47:00Z">
        <w:r w:rsidRPr="00281BAC">
          <w:rPr>
            <w:rFonts w:ascii="Georgia" w:hAnsi="Georgia"/>
            <w:spacing w:val="-1"/>
            <w:rPrChange w:id="5514"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15" w:author="rkbansal" w:date="2019-12-04T09:47:00Z"/>
          <w:rFonts w:ascii="Georgia" w:hAnsi="Georgia"/>
          <w:spacing w:val="-1"/>
          <w:rPrChange w:id="5516" w:author="rkbansal" w:date="2019-12-04T09:48:00Z">
            <w:rPr>
              <w:ins w:id="5517" w:author="rkbansal" w:date="2019-12-04T09:47:00Z"/>
              <w:rFonts w:ascii="Georgia" w:hAnsi="Georgia"/>
              <w:spacing w:val="-1"/>
              <w:sz w:val="32"/>
              <w:szCs w:val="32"/>
            </w:rPr>
          </w:rPrChange>
        </w:rPr>
        <w:pPrChange w:id="551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19" w:author="rkbansal" w:date="2019-12-04T09:47:00Z">
        <w:r w:rsidRPr="00281BAC">
          <w:rPr>
            <w:rFonts w:ascii="Georgia" w:hAnsi="Georgia"/>
            <w:spacing w:val="-1"/>
            <w:rPrChange w:id="5520"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21" w:author="rkbansal" w:date="2019-12-04T09:48:00Z"/>
        </w:rPr>
      </w:pPr>
    </w:p>
    <w:p w14:paraId="785EFBBC" w14:textId="472BFBCA" w:rsidR="00281BAC" w:rsidRPr="00281BAC" w:rsidRDefault="00281BAC">
      <w:pPr>
        <w:rPr>
          <w:ins w:id="5522" w:author="rkbansal" w:date="2019-12-04T09:47:00Z"/>
          <w:b/>
          <w:bCs/>
          <w:rPrChange w:id="5523" w:author="rkbansal" w:date="2019-12-04T09:49:00Z">
            <w:rPr>
              <w:ins w:id="5524" w:author="rkbansal" w:date="2019-12-04T09:47:00Z"/>
              <w:rFonts w:ascii="Lucida Sans Unicode" w:hAnsi="Lucida Sans Unicode" w:cs="Lucida Sans Unicode"/>
              <w:spacing w:val="-5"/>
              <w:sz w:val="51"/>
              <w:szCs w:val="51"/>
            </w:rPr>
          </w:rPrChange>
        </w:rPr>
        <w:pPrChange w:id="5525" w:author="rkbansal" w:date="2019-12-04T09:48:00Z">
          <w:pPr>
            <w:pStyle w:val="Heading1"/>
            <w:numPr>
              <w:numId w:val="67"/>
            </w:numPr>
            <w:shd w:val="clear" w:color="auto" w:fill="FFFFFF"/>
            <w:tabs>
              <w:tab w:val="num" w:pos="720"/>
            </w:tabs>
            <w:spacing w:before="468"/>
            <w:ind w:left="720" w:hanging="360"/>
          </w:pPr>
        </w:pPrChange>
      </w:pPr>
      <w:ins w:id="5526" w:author="rkbansal" w:date="2019-12-04T09:47:00Z">
        <w:r w:rsidRPr="00281BAC">
          <w:rPr>
            <w:b/>
            <w:bCs/>
            <w:rPrChange w:id="5527"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28" w:author="rkbansal" w:date="2019-12-04T09:47:00Z"/>
          <w:rFonts w:ascii="Georgia" w:hAnsi="Georgia"/>
          <w:spacing w:val="-1"/>
          <w:sz w:val="28"/>
          <w:szCs w:val="28"/>
          <w:rPrChange w:id="5529" w:author="rkbansal" w:date="2019-12-04T09:49:00Z">
            <w:rPr>
              <w:ins w:id="5530" w:author="rkbansal" w:date="2019-12-04T09:47:00Z"/>
              <w:rFonts w:ascii="Georgia" w:hAnsi="Georgia"/>
              <w:spacing w:val="-1"/>
              <w:sz w:val="32"/>
              <w:szCs w:val="32"/>
            </w:rPr>
          </w:rPrChange>
        </w:rPr>
      </w:pPr>
      <w:ins w:id="5531" w:author="rkbansal" w:date="2019-12-04T09:47:00Z">
        <w:r w:rsidRPr="00281BAC">
          <w:rPr>
            <w:rFonts w:ascii="Georgia" w:hAnsi="Georgia"/>
            <w:spacing w:val="-1"/>
            <w:sz w:val="28"/>
            <w:szCs w:val="28"/>
            <w:rPrChange w:id="5532"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33" w:author="rkbansal" w:date="2019-12-04T09:47:00Z"/>
          <w:rFonts w:ascii="Georgia" w:hAnsi="Georgia"/>
          <w:spacing w:val="-1"/>
          <w:sz w:val="28"/>
          <w:szCs w:val="28"/>
          <w:rPrChange w:id="5534" w:author="rkbansal" w:date="2019-12-04T09:49:00Z">
            <w:rPr>
              <w:ins w:id="5535" w:author="rkbansal" w:date="2019-12-04T09:47:00Z"/>
              <w:rFonts w:ascii="Georgia" w:hAnsi="Georgia"/>
              <w:spacing w:val="-1"/>
              <w:sz w:val="32"/>
              <w:szCs w:val="32"/>
            </w:rPr>
          </w:rPrChange>
        </w:rPr>
      </w:pPr>
      <w:ins w:id="5536" w:author="rkbansal" w:date="2019-12-04T09:47:00Z">
        <w:r w:rsidRPr="00281BAC">
          <w:rPr>
            <w:rFonts w:ascii="Georgia" w:hAnsi="Georgia"/>
            <w:spacing w:val="-1"/>
            <w:sz w:val="28"/>
            <w:szCs w:val="28"/>
            <w:rPrChange w:id="5537"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38" w:author="rkbansal" w:date="2019-12-04T09:47:00Z"/>
          <w:rFonts w:ascii="Georgia" w:hAnsi="Georgia"/>
          <w:spacing w:val="-1"/>
          <w:sz w:val="28"/>
          <w:szCs w:val="28"/>
          <w:rPrChange w:id="5539" w:author="rkbansal" w:date="2019-12-04T09:49:00Z">
            <w:rPr>
              <w:ins w:id="5540" w:author="rkbansal" w:date="2019-12-04T09:47:00Z"/>
              <w:rFonts w:ascii="Georgia" w:hAnsi="Georgia"/>
              <w:spacing w:val="-1"/>
              <w:sz w:val="32"/>
              <w:szCs w:val="32"/>
            </w:rPr>
          </w:rPrChange>
        </w:rPr>
      </w:pPr>
      <w:ins w:id="5541" w:author="rkbansal" w:date="2019-12-04T09:47:00Z">
        <w:r w:rsidRPr="00281BAC">
          <w:rPr>
            <w:rFonts w:ascii="Georgia" w:hAnsi="Georgia"/>
            <w:spacing w:val="-1"/>
            <w:sz w:val="28"/>
            <w:szCs w:val="28"/>
            <w:rPrChange w:id="5542"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43" w:author="rkbansal" w:date="2019-12-04T09:47:00Z"/>
          <w:sz w:val="18"/>
          <w:szCs w:val="18"/>
          <w:rPrChange w:id="5544" w:author="rkbansal" w:date="2019-12-04T09:49:00Z">
            <w:rPr>
              <w:ins w:id="5545" w:author="rkbansal" w:date="2019-12-04T09:47:00Z"/>
            </w:rPr>
          </w:rPrChange>
        </w:rPr>
        <w:pPrChange w:id="5546" w:author="rkbansal" w:date="2019-12-04T09:49:00Z">
          <w:pPr>
            <w:pStyle w:val="HTMLPreformatted"/>
            <w:numPr>
              <w:numId w:val="67"/>
            </w:numPr>
            <w:tabs>
              <w:tab w:val="num" w:pos="720"/>
            </w:tabs>
            <w:ind w:left="720" w:hanging="360"/>
          </w:pPr>
        </w:pPrChange>
      </w:pPr>
      <w:ins w:id="5547" w:author="rkbansal" w:date="2019-12-04T09:49:00Z">
        <w:r>
          <w:rPr>
            <w:rStyle w:val="lb"/>
            <w:rFonts w:eastAsiaTheme="majorEastAsia"/>
            <w:spacing w:val="-5"/>
            <w:sz w:val="22"/>
            <w:szCs w:val="22"/>
          </w:rPr>
          <w:tab/>
        </w:r>
      </w:ins>
      <w:ins w:id="5548" w:author="rkbansal" w:date="2019-12-04T09:47:00Z">
        <w:r w:rsidRPr="00281BAC">
          <w:rPr>
            <w:rStyle w:val="lb"/>
            <w:rFonts w:eastAsiaTheme="majorEastAsia"/>
            <w:spacing w:val="-5"/>
            <w:sz w:val="22"/>
            <w:szCs w:val="22"/>
            <w:rPrChange w:id="5549"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50" w:author="rkbansal" w:date="2019-12-04T09:47:00Z"/>
          <w:rFonts w:ascii="Georgia" w:hAnsi="Georgia"/>
          <w:spacing w:val="-1"/>
          <w:sz w:val="28"/>
          <w:szCs w:val="28"/>
          <w:rPrChange w:id="5551" w:author="rkbansal" w:date="2019-12-04T09:49:00Z">
            <w:rPr>
              <w:ins w:id="5552" w:author="rkbansal" w:date="2019-12-04T09:47:00Z"/>
              <w:rFonts w:ascii="Georgia" w:hAnsi="Georgia"/>
              <w:spacing w:val="-1"/>
              <w:sz w:val="32"/>
              <w:szCs w:val="32"/>
            </w:rPr>
          </w:rPrChange>
        </w:rPr>
      </w:pPr>
      <w:ins w:id="5553" w:author="rkbansal" w:date="2019-12-04T09:47:00Z">
        <w:r w:rsidRPr="00281BAC">
          <w:rPr>
            <w:rFonts w:ascii="Georgia" w:hAnsi="Georgia"/>
            <w:spacing w:val="-1"/>
            <w:sz w:val="28"/>
            <w:szCs w:val="28"/>
            <w:rPrChange w:id="5554"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55" w:author="rkbansal" w:date="2019-12-04T09:47:00Z"/>
          <w:sz w:val="18"/>
          <w:szCs w:val="18"/>
          <w:rPrChange w:id="5556" w:author="rkbansal" w:date="2019-12-04T09:49:00Z">
            <w:rPr>
              <w:ins w:id="5557" w:author="rkbansal" w:date="2019-12-04T09:47:00Z"/>
            </w:rPr>
          </w:rPrChange>
        </w:rPr>
        <w:pPrChange w:id="5558" w:author="rkbansal" w:date="2019-12-04T09:49:00Z">
          <w:pPr>
            <w:pStyle w:val="HTMLPreformatted"/>
            <w:numPr>
              <w:numId w:val="67"/>
            </w:numPr>
            <w:tabs>
              <w:tab w:val="num" w:pos="720"/>
            </w:tabs>
            <w:ind w:left="720" w:hanging="360"/>
          </w:pPr>
        </w:pPrChange>
      </w:pPr>
      <w:ins w:id="5559" w:author="rkbansal" w:date="2019-12-04T09:49:00Z">
        <w:r>
          <w:rPr>
            <w:rStyle w:val="lb"/>
            <w:rFonts w:eastAsiaTheme="majorEastAsia"/>
            <w:spacing w:val="-5"/>
            <w:sz w:val="22"/>
            <w:szCs w:val="22"/>
          </w:rPr>
          <w:tab/>
        </w:r>
      </w:ins>
      <w:ins w:id="5560" w:author="rkbansal" w:date="2019-12-04T09:47:00Z">
        <w:r w:rsidRPr="00281BAC">
          <w:rPr>
            <w:rStyle w:val="lb"/>
            <w:rFonts w:eastAsiaTheme="majorEastAsia"/>
            <w:spacing w:val="-5"/>
            <w:sz w:val="22"/>
            <w:szCs w:val="22"/>
            <w:rPrChange w:id="5561"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5562" w:author="rkbansal" w:date="2019-12-04T09:49:00Z">
              <w:rPr>
                <w:rStyle w:val="lb"/>
                <w:rFonts w:eastAsiaTheme="majorEastAsia"/>
                <w:spacing w:val="-5"/>
                <w:sz w:val="24"/>
                <w:szCs w:val="24"/>
              </w:rPr>
            </w:rPrChange>
          </w:rPr>
          <w:t>true }</w:t>
        </w:r>
        <w:proofErr w:type="gramEnd"/>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63" w:author="rkbansal" w:date="2019-12-04T09:47:00Z"/>
          <w:rFonts w:ascii="Georgia" w:hAnsi="Georgia"/>
          <w:spacing w:val="-1"/>
          <w:sz w:val="28"/>
          <w:szCs w:val="28"/>
          <w:rPrChange w:id="5564" w:author="rkbansal" w:date="2019-12-04T09:49:00Z">
            <w:rPr>
              <w:ins w:id="5565" w:author="rkbansal" w:date="2019-12-04T09:47:00Z"/>
              <w:rFonts w:ascii="Georgia" w:hAnsi="Georgia"/>
              <w:spacing w:val="-1"/>
              <w:sz w:val="32"/>
              <w:szCs w:val="32"/>
            </w:rPr>
          </w:rPrChange>
        </w:rPr>
      </w:pPr>
      <w:ins w:id="5566" w:author="rkbansal" w:date="2019-12-04T09:47:00Z">
        <w:r w:rsidRPr="00281BAC">
          <w:rPr>
            <w:rFonts w:ascii="Georgia" w:hAnsi="Georgia"/>
            <w:spacing w:val="-1"/>
            <w:sz w:val="28"/>
            <w:szCs w:val="28"/>
            <w:rPrChange w:id="5567" w:author="rkbansal" w:date="2019-12-04T09:49:00Z">
              <w:rPr>
                <w:rFonts w:ascii="Georgia" w:hAnsi="Georgia"/>
                <w:spacing w:val="-1"/>
                <w:sz w:val="32"/>
                <w:szCs w:val="32"/>
              </w:rPr>
            </w:rPrChange>
          </w:rPr>
          <w:t>The signature is hashing of: </w:t>
        </w:r>
        <w:r w:rsidRPr="00281BAC">
          <w:rPr>
            <w:rStyle w:val="HTMLCode"/>
            <w:spacing w:val="-1"/>
            <w:sz w:val="18"/>
            <w:szCs w:val="18"/>
            <w:rPrChange w:id="5568" w:author="rkbansal" w:date="2019-12-04T09:49:00Z">
              <w:rPr>
                <w:rStyle w:val="HTMLCode"/>
                <w:spacing w:val="-1"/>
              </w:rPr>
            </w:rPrChange>
          </w:rPr>
          <w:t>Header + “.” + Payload + Secret key</w:t>
        </w:r>
      </w:ins>
    </w:p>
    <w:p w14:paraId="6EB09037" w14:textId="77777777" w:rsidR="00281BAC" w:rsidRDefault="00281BAC">
      <w:pPr>
        <w:ind w:left="720"/>
        <w:rPr>
          <w:ins w:id="5569" w:author="rkbansal" w:date="2019-12-04T09:27:00Z"/>
        </w:rPr>
        <w:pPrChange w:id="5570" w:author="rkbansal" w:date="2019-12-04T09:49:00Z">
          <w:pPr>
            <w:numPr>
              <w:numId w:val="67"/>
            </w:numPr>
            <w:tabs>
              <w:tab w:val="num" w:pos="720"/>
            </w:tabs>
            <w:ind w:left="720" w:hanging="360"/>
          </w:pPr>
        </w:pPrChange>
      </w:pPr>
    </w:p>
    <w:p w14:paraId="52D411EA" w14:textId="7594C6FD" w:rsidR="001C239E" w:rsidRDefault="00457EC3" w:rsidP="00457EC3">
      <w:pPr>
        <w:rPr>
          <w:ins w:id="5571" w:author="rkbansal" w:date="2019-12-04T09:49:00Z"/>
          <w:b/>
          <w:bCs/>
        </w:rPr>
      </w:pPr>
      <w:ins w:id="5572" w:author="rkbansal" w:date="2019-12-04T09:27:00Z">
        <w:r w:rsidRPr="00281BAC">
          <w:rPr>
            <w:b/>
            <w:bCs/>
            <w:rPrChange w:id="5573" w:author="rkbansal" w:date="2019-12-04T09:49:00Z">
              <w:rPr/>
            </w:rPrChange>
          </w:rPr>
          <w:t>Steps:</w:t>
        </w:r>
      </w:ins>
    </w:p>
    <w:p w14:paraId="7861859B" w14:textId="313766D3" w:rsidR="00281BAC" w:rsidRDefault="00281BAC" w:rsidP="00457EC3">
      <w:pPr>
        <w:rPr>
          <w:ins w:id="5574" w:author="rkbansal" w:date="2019-12-04T09:51:00Z"/>
          <w:b/>
          <w:bCs/>
        </w:rPr>
      </w:pPr>
      <w:ins w:id="5575" w:author="rkbansal" w:date="2019-12-04T09:50:00Z">
        <w:r>
          <w:rPr>
            <w:b/>
            <w:bCs/>
          </w:rPr>
          <w:t xml:space="preserve">To implement the Authentication Service </w:t>
        </w:r>
      </w:ins>
      <w:ins w:id="5576" w:author="rkbansal" w:date="2019-12-04T09:51:00Z">
        <w:r>
          <w:rPr>
            <w:b/>
            <w:bCs/>
          </w:rPr>
          <w:t xml:space="preserve">there are two major </w:t>
        </w:r>
        <w:proofErr w:type="gramStart"/>
        <w:r>
          <w:rPr>
            <w:b/>
            <w:bCs/>
          </w:rPr>
          <w:t xml:space="preserve">steps </w:t>
        </w:r>
      </w:ins>
      <w:ins w:id="5577" w:author="rkbansal" w:date="2019-12-04T09:57:00Z">
        <w:r w:rsidR="00C404D2">
          <w:rPr>
            <w:b/>
            <w:bCs/>
          </w:rPr>
          <w:t>:</w:t>
        </w:r>
      </w:ins>
      <w:proofErr w:type="gramEnd"/>
    </w:p>
    <w:p w14:paraId="1647706A" w14:textId="4039BE32" w:rsidR="00281BAC" w:rsidRDefault="00281BAC" w:rsidP="00281BAC">
      <w:pPr>
        <w:pStyle w:val="ListParagraph"/>
        <w:numPr>
          <w:ilvl w:val="0"/>
          <w:numId w:val="68"/>
        </w:numPr>
        <w:rPr>
          <w:ins w:id="5578" w:author="rkbansal" w:date="2019-12-04T09:57:00Z"/>
        </w:rPr>
      </w:pPr>
      <w:ins w:id="5579" w:author="rkbansal" w:date="2019-12-04T09:51:00Z">
        <w:r w:rsidRPr="00281BAC">
          <w:rPr>
            <w:rPrChange w:id="5580" w:author="rkbansal" w:date="2019-12-04T09:52:00Z">
              <w:rPr>
                <w:b/>
                <w:bCs/>
              </w:rPr>
            </w:rPrChange>
          </w:rPr>
          <w:t>N</w:t>
        </w:r>
      </w:ins>
      <w:ins w:id="5581" w:author="rkbansal" w:date="2019-12-04T09:50:00Z">
        <w:r w:rsidRPr="00281BAC">
          <w:t>eed to change in the gateway-service(gatew</w:t>
        </w:r>
      </w:ins>
      <w:ins w:id="5582" w:author="rkbansal" w:date="2019-12-04T09:51:00Z">
        <w:r w:rsidRPr="00281BAC">
          <w:t>ay-</w:t>
        </w:r>
        <w:proofErr w:type="spellStart"/>
        <w:r w:rsidRPr="00281BAC">
          <w:t>zuul</w:t>
        </w:r>
        <w:proofErr w:type="spellEnd"/>
        <w:r w:rsidRPr="00281BAC">
          <w:t xml:space="preserve">) </w:t>
        </w:r>
      </w:ins>
      <w:ins w:id="5583" w:author="rkbansal" w:date="2019-12-04T09:52:00Z">
        <w:r w:rsidRPr="00281BAC">
          <w:rPr>
            <w:rPrChange w:id="5584"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585" w:author="rkbansal" w:date="2019-12-04T09:51:00Z"/>
          <w:rPrChange w:id="5586" w:author="rkbansal" w:date="2019-12-04T09:52:00Z">
            <w:rPr>
              <w:ins w:id="5587" w:author="rkbansal" w:date="2019-12-04T09:51:00Z"/>
              <w:b/>
              <w:bCs/>
            </w:rPr>
          </w:rPrChange>
        </w:rPr>
        <w:pPrChange w:id="5588" w:author="rkbansal" w:date="2019-12-04T09:52:00Z">
          <w:pPr>
            <w:pStyle w:val="ListParagraph"/>
            <w:numPr>
              <w:numId w:val="19"/>
            </w:numPr>
            <w:ind w:hanging="360"/>
          </w:pPr>
        </w:pPrChange>
      </w:pPr>
      <w:ins w:id="5589" w:author="rkbansal" w:date="2019-12-04T09:57:00Z">
        <w:r>
          <w:t>Create Authentication Ser</w:t>
        </w:r>
      </w:ins>
      <w:ins w:id="5590" w:author="rkbansal" w:date="2019-12-04T09:58:00Z">
        <w:r>
          <w:t>vice</w:t>
        </w:r>
      </w:ins>
    </w:p>
    <w:p w14:paraId="4CFEC1D6" w14:textId="2FD17F0D" w:rsidR="00281BAC" w:rsidRDefault="00281BAC" w:rsidP="00457EC3">
      <w:pPr>
        <w:rPr>
          <w:ins w:id="5591" w:author="rkbansal" w:date="2019-12-04T09:52:00Z"/>
          <w:b/>
          <w:bCs/>
        </w:rPr>
      </w:pPr>
    </w:p>
    <w:p w14:paraId="65AB09E6" w14:textId="3E8B2683" w:rsidR="00281BAC" w:rsidRPr="00955D2A" w:rsidRDefault="00955D2A">
      <w:pPr>
        <w:rPr>
          <w:ins w:id="5592" w:author="rkbansal" w:date="2019-12-04T09:57:00Z"/>
          <w:b/>
          <w:bCs/>
          <w:color w:val="4472C4" w:themeColor="accent1"/>
          <w:rPrChange w:id="5593" w:author="rkbansal" w:date="2019-12-04T10:00:00Z">
            <w:rPr>
              <w:ins w:id="5594" w:author="rkbansal" w:date="2019-12-04T09:57:00Z"/>
            </w:rPr>
          </w:rPrChange>
        </w:rPr>
        <w:pPrChange w:id="5595" w:author="rkbansal" w:date="2019-12-04T10:00:00Z">
          <w:pPr>
            <w:pStyle w:val="ListParagraph"/>
            <w:numPr>
              <w:numId w:val="70"/>
            </w:numPr>
            <w:ind w:left="1080" w:hanging="720"/>
          </w:pPr>
        </w:pPrChange>
      </w:pPr>
      <w:ins w:id="5596" w:author="rkbansal" w:date="2019-12-04T10:00:00Z">
        <w:r>
          <w:rPr>
            <w:b/>
            <w:bCs/>
            <w:color w:val="4472C4" w:themeColor="accent1"/>
          </w:rPr>
          <w:t xml:space="preserve">I.  </w:t>
        </w:r>
      </w:ins>
      <w:ins w:id="5597" w:author="rkbansal" w:date="2019-12-04T09:53:00Z">
        <w:r w:rsidR="00281BAC" w:rsidRPr="00955D2A">
          <w:rPr>
            <w:b/>
            <w:bCs/>
            <w:color w:val="4472C4" w:themeColor="accent1"/>
            <w:rPrChange w:id="5598" w:author="rkbansal" w:date="2019-12-04T10:00:00Z">
              <w:rPr/>
            </w:rPrChange>
          </w:rPr>
          <w:t>Need to change in the gateway-service(gateway-</w:t>
        </w:r>
        <w:proofErr w:type="spellStart"/>
        <w:r w:rsidR="00281BAC" w:rsidRPr="00955D2A">
          <w:rPr>
            <w:b/>
            <w:bCs/>
            <w:color w:val="4472C4" w:themeColor="accent1"/>
            <w:rPrChange w:id="5599" w:author="rkbansal" w:date="2019-12-04T10:00:00Z">
              <w:rPr/>
            </w:rPrChange>
          </w:rPr>
          <w:t>zuul</w:t>
        </w:r>
        <w:proofErr w:type="spellEnd"/>
        <w:r w:rsidR="00281BAC" w:rsidRPr="00955D2A">
          <w:rPr>
            <w:b/>
            <w:bCs/>
            <w:color w:val="4472C4" w:themeColor="accent1"/>
            <w:rPrChange w:id="5600"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5601" w:author="rkbansal" w:date="2019-12-11T09:39:00Z"/>
          <w:rFonts w:ascii="Georgia" w:hAnsi="Georgia"/>
          <w:spacing w:val="-1"/>
        </w:rPr>
      </w:pPr>
      <w:ins w:id="560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603" w:author="rkbansal" w:date="2019-12-11T09:39:00Z"/>
          <w:rFonts w:ascii="Georgia" w:hAnsi="Georgia"/>
          <w:spacing w:val="-1"/>
        </w:rPr>
      </w:pPr>
      <w:ins w:id="560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605" w:author="rkbansal" w:date="2019-12-04T09:57:00Z"/>
          <w:rFonts w:ascii="Georgia" w:hAnsi="Georgia"/>
          <w:spacing w:val="-1"/>
        </w:rPr>
        <w:pPrChange w:id="5606" w:author="rkbansal" w:date="2019-12-11T09:39:00Z">
          <w:pPr>
            <w:pStyle w:val="is"/>
            <w:numPr>
              <w:numId w:val="70"/>
            </w:numPr>
            <w:shd w:val="clear" w:color="auto" w:fill="FFFFFF"/>
            <w:spacing w:before="206" w:beforeAutospacing="0" w:after="0" w:afterAutospacing="0"/>
            <w:ind w:left="1080" w:hanging="720"/>
          </w:pPr>
        </w:pPrChange>
      </w:pPr>
      <w:ins w:id="560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608" w:author="rkbansal" w:date="2019-12-04T10:01:00Z"/>
          <w:b/>
          <w:bCs/>
          <w:color w:val="C45911" w:themeColor="accent2" w:themeShade="BF"/>
        </w:rPr>
      </w:pPr>
      <w:ins w:id="5609" w:author="rkbansal" w:date="2019-12-04T09:53:00Z">
        <w:r w:rsidRPr="006B4980">
          <w:rPr>
            <w:b/>
            <w:bCs/>
            <w:color w:val="C45911" w:themeColor="accent2" w:themeShade="BF"/>
            <w:rPrChange w:id="5610" w:author="rkbansal" w:date="2019-12-04T09:53:00Z">
              <w:rPr>
                <w:b/>
                <w:bCs/>
                <w:color w:val="4472C4" w:themeColor="accent1"/>
              </w:rPr>
            </w:rPrChange>
          </w:rPr>
          <w:sym w:font="Wingdings" w:char="F0E0"/>
        </w:r>
        <w:r w:rsidR="00281BAC" w:rsidRPr="006B4980">
          <w:rPr>
            <w:b/>
            <w:bCs/>
            <w:color w:val="C45911" w:themeColor="accent2" w:themeShade="BF"/>
            <w:rPrChange w:id="561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12" w:author="rkbansal" w:date="2019-12-04T10:03:00Z"/>
          <w:spacing w:val="-1"/>
        </w:rPr>
      </w:pPr>
      <w:ins w:id="5613" w:author="rkbansal" w:date="2019-12-04T09:57:00Z">
        <w:r w:rsidRPr="001C6375">
          <w:rPr>
            <w:spacing w:val="-1"/>
            <w:rPrChange w:id="561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15" w:author="rkbansal" w:date="2019-12-04T10:01:00Z">
              <w:rPr/>
            </w:rPrChange>
          </w:rPr>
          <w:t> add spring security and JWT dependencies.</w:t>
        </w:r>
      </w:ins>
    </w:p>
    <w:p w14:paraId="4509F2AC" w14:textId="5C32784E" w:rsidR="003E03B0" w:rsidRDefault="003E03B0" w:rsidP="003E03B0">
      <w:pPr>
        <w:pStyle w:val="ListParagraph"/>
        <w:rPr>
          <w:ins w:id="5616" w:author="rkbansal" w:date="2019-12-04T10:03:00Z"/>
          <w:spacing w:val="-1"/>
        </w:rPr>
      </w:pPr>
      <w:ins w:id="561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18" w:author="rkbansal" w:date="2019-12-05T10:11:00Z"/>
          <w:spacing w:val="-1"/>
        </w:rPr>
      </w:pPr>
      <w:ins w:id="5619" w:author="rkbansal" w:date="2019-12-04T10:04:00Z">
        <w:r>
          <w:rPr>
            <w:spacing w:val="-1"/>
          </w:rPr>
          <w:t xml:space="preserve">Made changes in the </w:t>
        </w:r>
        <w:proofErr w:type="gramStart"/>
        <w:r>
          <w:rPr>
            <w:spacing w:val="-1"/>
          </w:rPr>
          <w:t>application.properties</w:t>
        </w:r>
      </w:ins>
      <w:proofErr w:type="gramEnd"/>
    </w:p>
    <w:p w14:paraId="7B278E35" w14:textId="0C87C6E6" w:rsidR="00AB7131" w:rsidRPr="001C6375" w:rsidRDefault="000E23E5">
      <w:pPr>
        <w:pStyle w:val="ListParagraph"/>
        <w:rPr>
          <w:ins w:id="5620" w:author="rkbansal" w:date="2019-12-04T09:57:00Z"/>
          <w:spacing w:val="-1"/>
          <w:rPrChange w:id="5621" w:author="rkbansal" w:date="2019-12-04T10:01:00Z">
            <w:rPr>
              <w:ins w:id="5622" w:author="rkbansal" w:date="2019-12-04T09:57:00Z"/>
            </w:rPr>
          </w:rPrChange>
        </w:rPr>
        <w:pPrChange w:id="5623" w:author="rkbansal" w:date="2019-12-05T10:11:00Z">
          <w:pPr>
            <w:pStyle w:val="is"/>
            <w:numPr>
              <w:numId w:val="70"/>
            </w:numPr>
            <w:shd w:val="clear" w:color="auto" w:fill="FFFFFF"/>
            <w:spacing w:before="480" w:beforeAutospacing="0" w:after="0" w:afterAutospacing="0"/>
            <w:ind w:left="1080" w:hanging="720"/>
          </w:pPr>
        </w:pPrChange>
      </w:pPr>
      <w:ins w:id="5624"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25" w:author="rkbansal" w:date="2019-12-20T21:20:00Z"/>
          <w:spacing w:val="-1"/>
          <w:shd w:val="clear" w:color="auto" w:fill="FFFFFF"/>
        </w:rPr>
      </w:pPr>
      <w:ins w:id="562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27" w:author="rkbansal" w:date="2020-02-15T12:35:00Z"/>
          <w:spacing w:val="-1"/>
          <w:shd w:val="clear" w:color="auto" w:fill="FFFFFF"/>
        </w:rPr>
      </w:pPr>
      <w:proofErr w:type="spellStart"/>
      <w:ins w:id="5628"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5629" w:author="rkbansal" w:date="2019-12-20T21:20:00Z"/>
          <w:spacing w:val="-1"/>
          <w:shd w:val="clear" w:color="auto" w:fill="FFFFFF"/>
          <w:rPrChange w:id="5630" w:author="rkbansal" w:date="2019-12-20T21:20:00Z">
            <w:rPr>
              <w:ins w:id="5631" w:author="rkbansal" w:date="2019-12-20T21:20:00Z"/>
              <w:rFonts w:asciiTheme="minorHAnsi" w:hAnsiTheme="minorHAnsi" w:cstheme="minorHAnsi"/>
              <w:b/>
              <w:bCs/>
              <w:spacing w:val="-1"/>
              <w:sz w:val="22"/>
              <w:szCs w:val="22"/>
              <w:shd w:val="clear" w:color="auto" w:fill="FFFFFF"/>
            </w:rPr>
          </w:rPrChange>
        </w:rPr>
      </w:pPr>
      <w:proofErr w:type="spellStart"/>
      <w:ins w:id="5632"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5633" w:author="rkbansal" w:date="2020-02-15T12:36:00Z"/>
          <w:spacing w:val="-1"/>
          <w:shd w:val="clear" w:color="auto" w:fill="FFFFFF"/>
          <w:rPrChange w:id="5634" w:author="rkbansal" w:date="2020-02-15T12:36:00Z">
            <w:rPr>
              <w:ins w:id="5635" w:author="rkbansal" w:date="2020-02-15T12:36:00Z"/>
              <w:rFonts w:asciiTheme="minorHAnsi" w:hAnsiTheme="minorHAnsi" w:cstheme="minorHAnsi"/>
              <w:b/>
              <w:bCs/>
              <w:spacing w:val="-1"/>
              <w:shd w:val="clear" w:color="auto" w:fill="FFFFFF"/>
            </w:rPr>
          </w:rPrChange>
        </w:rPr>
      </w:pPr>
      <w:proofErr w:type="spellStart"/>
      <w:ins w:id="5636"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5637" w:author="rkbansal" w:date="2020-02-15T12:36:00Z"/>
          <w:spacing w:val="-1"/>
          <w:shd w:val="clear" w:color="auto" w:fill="FFFFFF"/>
        </w:rPr>
      </w:pPr>
      <w:proofErr w:type="spellStart"/>
      <w:ins w:id="5638"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w:t>
        </w:r>
        <w:proofErr w:type="gramStart"/>
        <w:r>
          <w:rPr>
            <w:spacing w:val="-1"/>
            <w:shd w:val="clear" w:color="auto" w:fill="FFFFFF"/>
          </w:rPr>
          <w:t>authorized attempts</w:t>
        </w:r>
        <w:proofErr w:type="gramEnd"/>
      </w:ins>
    </w:p>
    <w:p w14:paraId="537F8EEE" w14:textId="77777777" w:rsidR="00723EB8" w:rsidRPr="00632EED" w:rsidRDefault="00723EB8" w:rsidP="00723EB8">
      <w:pPr>
        <w:pStyle w:val="ListParagraph"/>
        <w:numPr>
          <w:ilvl w:val="0"/>
          <w:numId w:val="19"/>
        </w:numPr>
        <w:rPr>
          <w:ins w:id="5639" w:author="rkbansal" w:date="2019-12-20T21:21:00Z"/>
          <w:b/>
          <w:bCs/>
          <w:color w:val="C45911" w:themeColor="accent2" w:themeShade="BF"/>
          <w:sz w:val="20"/>
          <w:szCs w:val="20"/>
        </w:rPr>
      </w:pPr>
      <w:ins w:id="564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4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42" w:author="rkbansal" w:date="2019-12-20T21:21:00Z"/>
          <w:b/>
          <w:bCs/>
          <w:color w:val="C45911" w:themeColor="accent2" w:themeShade="BF"/>
          <w:sz w:val="20"/>
          <w:szCs w:val="20"/>
        </w:rPr>
      </w:pPr>
      <w:ins w:id="5643"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44" w:author="rkbansal" w:date="2019-12-20T21:21:00Z"/>
          <w:rFonts w:eastAsia="Times New Roman" w:cs="Times New Roman"/>
          <w:spacing w:val="-1"/>
          <w:lang w:eastAsia="en-IN"/>
        </w:rPr>
      </w:pPr>
      <w:ins w:id="5645"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5646" w:author="rkbansal" w:date="2019-12-20T21:21:00Z"/>
          <w:rFonts w:eastAsia="Times New Roman" w:cs="Times New Roman"/>
          <w:spacing w:val="-1"/>
          <w:sz w:val="22"/>
          <w:szCs w:val="22"/>
          <w:lang w:eastAsia="en-IN"/>
        </w:rPr>
      </w:pPr>
      <w:ins w:id="564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48" w:author="rkbansal" w:date="2019-12-20T21:21:00Z"/>
          <w:rFonts w:eastAsia="Times New Roman" w:cs="Times New Roman"/>
          <w:spacing w:val="-1"/>
          <w:sz w:val="22"/>
          <w:szCs w:val="22"/>
          <w:lang w:eastAsia="en-IN"/>
        </w:rPr>
      </w:pPr>
      <w:ins w:id="564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5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51" w:author="rkbansal" w:date="2019-12-20T21:21:00Z"/>
          <w:b/>
          <w:bCs/>
          <w:color w:val="C45911" w:themeColor="accent2" w:themeShade="BF"/>
          <w:sz w:val="22"/>
          <w:szCs w:val="22"/>
        </w:rPr>
      </w:pPr>
      <w:ins w:id="5652"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xml:space="preserve">. It </w:t>
        </w:r>
        <w:proofErr w:type="gramStart"/>
        <w:r w:rsidRPr="00632EED">
          <w:rPr>
            <w:spacing w:val="-1"/>
            <w:sz w:val="22"/>
            <w:szCs w:val="22"/>
            <w:shd w:val="clear" w:color="auto" w:fill="FFFFFF"/>
          </w:rPr>
          <w:t>guarantee</w:t>
        </w:r>
        <w:proofErr w:type="gramEnd"/>
        <w:r w:rsidRPr="00632EED">
          <w:rPr>
            <w:spacing w:val="-1"/>
            <w:sz w:val="22"/>
            <w:szCs w:val="22"/>
            <w:shd w:val="clear" w:color="auto" w:fill="FFFFFF"/>
          </w:rPr>
          <w:t xml:space="preserve"> a single execution per request (since you can have a filter on the filter chain more than once).</w:t>
        </w:r>
      </w:ins>
    </w:p>
    <w:p w14:paraId="48674B31" w14:textId="0CE10A1F" w:rsidR="00723EB8" w:rsidRPr="00632EED" w:rsidRDefault="004637DA" w:rsidP="00723EB8">
      <w:pPr>
        <w:pStyle w:val="ListParagraph"/>
        <w:rPr>
          <w:ins w:id="5653" w:author="rkbansal" w:date="2019-12-20T21:21:00Z"/>
          <w:b/>
          <w:bCs/>
          <w:color w:val="C45911" w:themeColor="accent2" w:themeShade="BF"/>
          <w:sz w:val="20"/>
          <w:szCs w:val="20"/>
        </w:rPr>
      </w:pPr>
      <w:ins w:id="565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55" w:author="rkbansal" w:date="2019-12-20T21:21:00Z"/>
          <w:spacing w:val="-1"/>
          <w:shd w:val="clear" w:color="auto" w:fill="FFFFFF"/>
        </w:rPr>
        <w:pPrChange w:id="565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57" w:author="rkbansal" w:date="2019-12-08T23:27:00Z"/>
          <w:spacing w:val="-1"/>
          <w:shd w:val="clear" w:color="auto" w:fill="FFFFFF"/>
        </w:rPr>
      </w:pPr>
      <w:ins w:id="5658" w:author="rkbansal" w:date="2019-12-06T20:16:00Z">
        <w:r w:rsidRPr="00EF6DAA">
          <w:rPr>
            <w:spacing w:val="-1"/>
            <w:shd w:val="clear" w:color="auto" w:fill="FFFFFF"/>
            <w:rPrChange w:id="5659"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5660"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5661" w:author="rkbansal" w:date="2019-12-08T23:27:00Z">
              <w:rPr>
                <w:b/>
                <w:bCs/>
                <w:color w:val="C45911" w:themeColor="accent2" w:themeShade="BF"/>
                <w:sz w:val="20"/>
                <w:szCs w:val="20"/>
              </w:rPr>
            </w:rPrChange>
          </w:rPr>
          <w:t xml:space="preserve"> Class first</w:t>
        </w:r>
      </w:ins>
      <w:ins w:id="5662" w:author="rkbansal" w:date="2019-12-08T23:26:00Z">
        <w:r w:rsidR="00EF6DAA" w:rsidRPr="00EF6DAA">
          <w:rPr>
            <w:spacing w:val="-1"/>
            <w:shd w:val="clear" w:color="auto" w:fill="FFFFFF"/>
            <w:rPrChange w:id="5663" w:author="rkbansal" w:date="2019-12-08T23:27:00Z">
              <w:rPr>
                <w:b/>
                <w:bCs/>
                <w:color w:val="C45911" w:themeColor="accent2" w:themeShade="BF"/>
                <w:sz w:val="20"/>
                <w:szCs w:val="20"/>
              </w:rPr>
            </w:rPrChange>
          </w:rPr>
          <w:t xml:space="preserve"> which contains configuration variables</w:t>
        </w:r>
      </w:ins>
      <w:ins w:id="566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65" w:author="rkbansal" w:date="2019-12-08T23:24:00Z"/>
          <w:spacing w:val="-1"/>
          <w:shd w:val="clear" w:color="auto" w:fill="FFFFFF"/>
          <w:rPrChange w:id="5666" w:author="rkbansal" w:date="2019-12-08T23:27:00Z">
            <w:rPr>
              <w:ins w:id="5667" w:author="rkbansal" w:date="2019-12-08T23:24:00Z"/>
              <w:b/>
              <w:bCs/>
              <w:color w:val="C45911" w:themeColor="accent2" w:themeShade="BF"/>
              <w:sz w:val="20"/>
              <w:szCs w:val="20"/>
            </w:rPr>
          </w:rPrChange>
        </w:rPr>
        <w:pPrChange w:id="5668" w:author="rkbansal" w:date="2019-12-08T23:27:00Z">
          <w:pPr>
            <w:pStyle w:val="ListParagraph"/>
            <w:numPr>
              <w:numId w:val="19"/>
            </w:numPr>
            <w:ind w:hanging="360"/>
          </w:pPr>
        </w:pPrChange>
      </w:pPr>
      <w:ins w:id="566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7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71" w:author="rkbansal" w:date="2020-02-15T12:46:00Z"/>
          <w:spacing w:val="-1"/>
          <w:shd w:val="clear" w:color="auto" w:fill="FFFFFF"/>
        </w:rPr>
      </w:pPr>
      <w:ins w:id="5672" w:author="rkbansal" w:date="2020-02-15T12:44:00Z">
        <w:r w:rsidRPr="004D1DC4">
          <w:rPr>
            <w:spacing w:val="-1"/>
            <w:shd w:val="clear" w:color="auto" w:fill="FFFFFF"/>
            <w:rPrChange w:id="5673"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5674"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567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76" w:author="rkbansal" w:date="2020-02-15T12:46:00Z"/>
          <w:spacing w:val="-1"/>
          <w:shd w:val="clear" w:color="auto" w:fill="FFFFFF"/>
          <w:rPrChange w:id="5677" w:author="rkbansal" w:date="2020-02-15T12:47:00Z">
            <w:rPr>
              <w:ins w:id="5678" w:author="rkbansal" w:date="2020-02-15T12:46:00Z"/>
              <w:rFonts w:ascii="Arial" w:hAnsi="Arial" w:cs="Arial"/>
              <w:color w:val="222222"/>
              <w:shd w:val="clear" w:color="auto" w:fill="FFFFFF"/>
            </w:rPr>
          </w:rPrChange>
        </w:rPr>
      </w:pPr>
      <w:ins w:id="5679" w:author="rkbansal" w:date="2020-02-15T12:46:00Z">
        <w:r w:rsidRPr="004D1DC4">
          <w:rPr>
            <w:spacing w:val="-1"/>
            <w:shd w:val="clear" w:color="auto" w:fill="FFFFFF"/>
            <w:rPrChange w:id="5680"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5681"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5682"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5683" w:author="rkbansal" w:date="2019-12-06T20:16:00Z"/>
          <w:spacing w:val="-1"/>
          <w:shd w:val="clear" w:color="auto" w:fill="FFFFFF"/>
        </w:rPr>
        <w:pPrChange w:id="5684" w:author="rkbansal" w:date="2020-02-15T12:46:00Z">
          <w:pPr>
            <w:pStyle w:val="ListParagraph"/>
            <w:numPr>
              <w:numId w:val="19"/>
            </w:numPr>
            <w:ind w:hanging="360"/>
          </w:pPr>
        </w:pPrChange>
      </w:pPr>
      <w:ins w:id="5685"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686" w:author="rkbansal" w:date="2019-12-11T09:33:00Z"/>
          <w:b/>
          <w:bCs/>
          <w:color w:val="4472C4" w:themeColor="accent1"/>
          <w:rPrChange w:id="5687" w:author="rkbansal" w:date="2019-12-11T09:33:00Z">
            <w:rPr>
              <w:ins w:id="5688" w:author="rkbansal" w:date="2019-12-11T09:33:00Z"/>
            </w:rPr>
          </w:rPrChange>
        </w:rPr>
        <w:pPrChange w:id="5689" w:author="rkbansal" w:date="2019-12-11T09:33:00Z">
          <w:pPr/>
        </w:pPrChange>
      </w:pPr>
      <w:ins w:id="5690" w:author="rkbansal" w:date="2019-12-04T09:54:00Z">
        <w:r w:rsidRPr="006C6BD7">
          <w:rPr>
            <w:b/>
            <w:bCs/>
            <w:color w:val="4472C4" w:themeColor="accent1"/>
            <w:rPrChange w:id="5691" w:author="rkbansal" w:date="2019-12-11T09:33:00Z">
              <w:rPr/>
            </w:rPrChange>
          </w:rPr>
          <w:t>Create Authentication Service</w:t>
        </w:r>
      </w:ins>
    </w:p>
    <w:p w14:paraId="5514ABB9" w14:textId="77777777" w:rsidR="00474967" w:rsidRDefault="006C6BD7" w:rsidP="00474967">
      <w:pPr>
        <w:pStyle w:val="ListParagraph"/>
        <w:ind w:left="360"/>
        <w:rPr>
          <w:ins w:id="5692" w:author="rkbansal" w:date="2019-12-11T09:34:00Z"/>
          <w:spacing w:val="-1"/>
          <w:shd w:val="clear" w:color="auto" w:fill="FFFFFF"/>
        </w:rPr>
      </w:pPr>
      <w:ins w:id="5693" w:author="rkbansal" w:date="2019-12-11T09:33:00Z">
        <w:r w:rsidRPr="00F83186">
          <w:rPr>
            <w:spacing w:val="-1"/>
            <w:shd w:val="clear" w:color="auto" w:fill="FFFFFF"/>
            <w:rPrChange w:id="5694"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695" w:author="rkbansal" w:date="2019-12-11T09:34:00Z"/>
          <w:spacing w:val="-1"/>
          <w:shd w:val="clear" w:color="auto" w:fill="FFFFFF"/>
          <w:rPrChange w:id="5696" w:author="rkbansal" w:date="2019-12-27T10:11:00Z">
            <w:rPr>
              <w:ins w:id="5697" w:author="rkbansal" w:date="2019-12-11T09:34:00Z"/>
              <w:shd w:val="clear" w:color="auto" w:fill="FFFFFF"/>
            </w:rPr>
          </w:rPrChange>
        </w:rPr>
        <w:pPrChange w:id="5698" w:author="rkbansal" w:date="2019-12-27T10:11:00Z">
          <w:pPr>
            <w:pStyle w:val="ListParagraph"/>
            <w:numPr>
              <w:ilvl w:val="1"/>
              <w:numId w:val="54"/>
            </w:numPr>
            <w:ind w:left="1440" w:hanging="360"/>
          </w:pPr>
        </w:pPrChange>
      </w:pPr>
      <w:ins w:id="5699" w:author="rkbansal" w:date="2020-02-15T12:47:00Z">
        <w:r>
          <w:rPr>
            <w:spacing w:val="-1"/>
            <w:shd w:val="clear" w:color="auto" w:fill="FFFFFF"/>
          </w:rPr>
          <w:t>V</w:t>
        </w:r>
      </w:ins>
      <w:ins w:id="5700" w:author="rkbansal" w:date="2019-12-11T09:33:00Z">
        <w:r w:rsidR="006C6BD7" w:rsidRPr="00055591">
          <w:rPr>
            <w:spacing w:val="-1"/>
            <w:shd w:val="clear" w:color="auto" w:fill="FFFFFF"/>
            <w:rPrChange w:id="5701" w:author="rkbansal" w:date="2019-12-27T10:11:00Z">
              <w:rPr>
                <w:spacing w:val="-1"/>
                <w:sz w:val="32"/>
                <w:szCs w:val="32"/>
                <w:shd w:val="clear" w:color="auto" w:fill="FFFFFF"/>
              </w:rPr>
            </w:rPrChange>
          </w:rPr>
          <w:t>alidate the user credentials, and if valid</w:t>
        </w:r>
      </w:ins>
      <w:ins w:id="5702" w:author="rkbansal" w:date="2019-12-27T10:12:00Z">
        <w:r w:rsidR="00287190">
          <w:rPr>
            <w:spacing w:val="-1"/>
            <w:shd w:val="clear" w:color="auto" w:fill="FFFFFF"/>
          </w:rPr>
          <w:t xml:space="preserve">: </w:t>
        </w:r>
      </w:ins>
      <w:ins w:id="5703" w:author="rkbansal" w:date="2019-12-27T10:11:00Z">
        <w:r w:rsidR="00287190">
          <w:rPr>
            <w:spacing w:val="-1"/>
            <w:shd w:val="clear" w:color="auto" w:fill="FFFFFF"/>
          </w:rPr>
          <w:t xml:space="preserve"> by call</w:t>
        </w:r>
      </w:ins>
      <w:ins w:id="5704"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570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706" w:author="rkbansal" w:date="2019-12-04T09:54:00Z"/>
          <w:spacing w:val="-1"/>
          <w:shd w:val="clear" w:color="auto" w:fill="FFFFFF"/>
          <w:rPrChange w:id="5707" w:author="rkbansal" w:date="2019-12-27T10:11:00Z">
            <w:rPr>
              <w:ins w:id="5708" w:author="rkbansal" w:date="2019-12-04T09:54:00Z"/>
            </w:rPr>
          </w:rPrChange>
        </w:rPr>
        <w:pPrChange w:id="5709" w:author="rkbansal" w:date="2019-12-27T10:11:00Z">
          <w:pPr>
            <w:pStyle w:val="ListParagraph"/>
            <w:numPr>
              <w:numId w:val="69"/>
            </w:numPr>
            <w:ind w:hanging="360"/>
          </w:pPr>
        </w:pPrChange>
      </w:pPr>
      <w:ins w:id="5710" w:author="rkbansal" w:date="2019-12-11T09:33:00Z">
        <w:r w:rsidRPr="00055591">
          <w:rPr>
            <w:spacing w:val="-1"/>
            <w:shd w:val="clear" w:color="auto" w:fill="FFFFFF"/>
            <w:rPrChange w:id="571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12" w:author="rkbansal" w:date="2019-12-04T09:54:00Z"/>
          <w:b/>
          <w:bCs/>
          <w:color w:val="4472C4" w:themeColor="accent1"/>
        </w:rPr>
      </w:pPr>
      <w:ins w:id="571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14" w:author="rkbansal" w:date="2019-12-04T09:28:00Z"/>
        </w:rPr>
      </w:pPr>
      <w:ins w:id="5715" w:author="rkbansal" w:date="2019-12-04T09:28:00Z">
        <w:r w:rsidRPr="00A94A8C">
          <w:lastRenderedPageBreak/>
          <w:t>Create Spring Boot Project</w:t>
        </w:r>
      </w:ins>
    </w:p>
    <w:p w14:paraId="769AA64D" w14:textId="77777777" w:rsidR="00173805" w:rsidRDefault="00173805" w:rsidP="00173805">
      <w:pPr>
        <w:pStyle w:val="ListParagraph"/>
        <w:rPr>
          <w:ins w:id="5716" w:author="rkbansal" w:date="2019-12-04T09:28:00Z"/>
          <w:b/>
        </w:rPr>
      </w:pPr>
      <w:ins w:id="571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18" w:author="rkbansal" w:date="2019-12-04T09:28:00Z"/>
        </w:rPr>
      </w:pPr>
      <w:ins w:id="571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20" w:author="rkbansal" w:date="2019-12-04T09:26:00Z"/>
        </w:rPr>
        <w:pPrChange w:id="5721" w:author="rkbansal" w:date="2019-12-04T09:32:00Z">
          <w:pPr>
            <w:numPr>
              <w:numId w:val="67"/>
            </w:numPr>
            <w:tabs>
              <w:tab w:val="num" w:pos="720"/>
            </w:tabs>
            <w:ind w:left="720" w:hanging="360"/>
          </w:pPr>
        </w:pPrChange>
      </w:pPr>
      <w:ins w:id="5722"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23" w:author="rkbansal" w:date="2020-05-17T01:53:00Z"/>
        </w:rPr>
      </w:pPr>
      <w:ins w:id="5724"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25" w:author="rkbansal" w:date="2020-05-17T01:53:00Z"/>
          <w:bCs/>
        </w:rPr>
      </w:pPr>
      <w:ins w:id="5726"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27" w:author="rkbansal" w:date="2020-05-17T01:53:00Z"/>
          <w:bCs/>
        </w:rPr>
      </w:pPr>
      <w:ins w:id="5728"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427415A" w14:textId="77777777" w:rsidR="001D5882" w:rsidRDefault="001D5882" w:rsidP="001D5882">
      <w:pPr>
        <w:pStyle w:val="ListParagraph"/>
        <w:numPr>
          <w:ilvl w:val="1"/>
          <w:numId w:val="107"/>
        </w:numPr>
        <w:rPr>
          <w:ins w:id="5729" w:author="rkbansal" w:date="2020-05-17T01:53:00Z"/>
          <w:bCs/>
        </w:rPr>
      </w:pPr>
      <w:ins w:id="5730"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31" w:author="rkbansal" w:date="2020-05-17T01:53:00Z"/>
          <w:bCs/>
        </w:rPr>
      </w:pPr>
      <w:ins w:id="5732"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33" w:author="rkbansal" w:date="2020-05-17T01:53:00Z"/>
          <w:bCs/>
          <w:rPrChange w:id="5734" w:author="rkbansal" w:date="2020-05-17T01:53:00Z">
            <w:rPr>
              <w:ins w:id="5735" w:author="rkbansal" w:date="2020-05-17T01:53:00Z"/>
              <w:bCs/>
              <w:color w:val="FF0000"/>
            </w:rPr>
          </w:rPrChange>
        </w:rPr>
      </w:pPr>
      <w:ins w:id="5736"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37" w:author="rkbansal" w:date="2020-05-17T01:53:00Z"/>
          <w:bCs/>
          <w:rPrChange w:id="5738" w:author="rkbansal" w:date="2020-05-17T01:53:00Z">
            <w:rPr>
              <w:ins w:id="5739" w:author="rkbansal" w:date="2020-05-17T01:53:00Z"/>
              <w:bCs/>
              <w:color w:val="FF0000"/>
            </w:rPr>
          </w:rPrChange>
        </w:rPr>
      </w:pPr>
      <w:ins w:id="5740"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41" w:author="rkbansal" w:date="2020-05-17T01:53:00Z"/>
          <w:bCs/>
          <w:rPrChange w:id="5742" w:author="rkbansal" w:date="2020-05-17T01:53:00Z">
            <w:rPr>
              <w:ins w:id="5743" w:author="rkbansal" w:date="2020-05-17T01:53:00Z"/>
              <w:bCs/>
              <w:color w:val="FF0000"/>
            </w:rPr>
          </w:rPrChange>
        </w:rPr>
      </w:pPr>
      <w:ins w:id="5744"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45" w:author="rkbansal" w:date="2020-05-17T01:53:00Z"/>
          <w:bCs/>
          <w:rPrChange w:id="5746" w:author="rkbansal" w:date="2020-05-17T01:53:00Z">
            <w:rPr>
              <w:ins w:id="5747" w:author="rkbansal" w:date="2020-05-17T01:53:00Z"/>
              <w:bCs/>
              <w:color w:val="FF0000"/>
            </w:rPr>
          </w:rPrChange>
        </w:rPr>
      </w:pPr>
      <w:ins w:id="5748"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49" w:author="rkbansal" w:date="2020-05-17T01:53:00Z"/>
          <w:bCs/>
        </w:rPr>
      </w:pPr>
      <w:ins w:id="5750" w:author="rkbansal" w:date="2020-05-17T01:53:00Z">
        <w:r>
          <w:rPr>
            <w:bCs/>
            <w:color w:val="FF0000"/>
          </w:rPr>
          <w:t>Common-</w:t>
        </w:r>
        <w:proofErr w:type="gramStart"/>
        <w:r>
          <w:rPr>
            <w:bCs/>
            <w:color w:val="FF0000"/>
          </w:rPr>
          <w:t>service</w:t>
        </w:r>
      </w:ins>
      <w:ins w:id="5751" w:author="rkbansal" w:date="2020-05-17T01:54:00Z">
        <w:r>
          <w:rPr>
            <w:bCs/>
            <w:color w:val="FF0000"/>
          </w:rPr>
          <w:t xml:space="preserve"> :</w:t>
        </w:r>
        <w:proofErr w:type="gramEnd"/>
        <w:r>
          <w:rPr>
            <w:bCs/>
            <w:color w:val="FF0000"/>
          </w:rPr>
          <w:t xml:space="preserve"> </w:t>
        </w:r>
        <w:r w:rsidRPr="001D5882">
          <w:rPr>
            <w:bCs/>
            <w:rPrChange w:id="5752" w:author="rkbansal" w:date="2020-05-17T01:54:00Z">
              <w:rPr>
                <w:bCs/>
                <w:color w:val="FF0000"/>
              </w:rPr>
            </w:rPrChange>
          </w:rPr>
          <w:t xml:space="preserve">user created service of reusing the </w:t>
        </w:r>
        <w:proofErr w:type="spellStart"/>
        <w:r w:rsidRPr="001D5882">
          <w:rPr>
            <w:bCs/>
            <w:rPrChange w:id="5753" w:author="rkbansal" w:date="2020-05-17T01:54:00Z">
              <w:rPr>
                <w:bCs/>
                <w:color w:val="FF0000"/>
              </w:rPr>
            </w:rPrChange>
          </w:rPr>
          <w:t>enums</w:t>
        </w:r>
        <w:proofErr w:type="spellEnd"/>
        <w:r w:rsidRPr="001D5882">
          <w:rPr>
            <w:bCs/>
            <w:rPrChange w:id="5754" w:author="rkbansal" w:date="2020-05-17T01:54:00Z">
              <w:rPr>
                <w:bCs/>
                <w:color w:val="FF0000"/>
              </w:rPr>
            </w:rPrChange>
          </w:rPr>
          <w:t>, model and utility classes</w:t>
        </w:r>
      </w:ins>
    </w:p>
    <w:p w14:paraId="07E1AAFD" w14:textId="025331A7" w:rsidR="00B01E44" w:rsidRPr="00AD1B49" w:rsidRDefault="00734B30">
      <w:pPr>
        <w:ind w:left="720"/>
        <w:rPr>
          <w:ins w:id="5755" w:author="rkbansal" w:date="2019-12-11T09:35:00Z"/>
          <w:rPrChange w:id="5756" w:author="rkbansal" w:date="2019-12-11T09:35:00Z">
            <w:rPr>
              <w:ins w:id="5757" w:author="rkbansal" w:date="2019-12-11T09:35:00Z"/>
              <w:spacing w:val="-1"/>
              <w:shd w:val="clear" w:color="auto" w:fill="FFFFFF"/>
            </w:rPr>
          </w:rPrChange>
        </w:rPr>
        <w:pPrChange w:id="5758" w:author="rkbansal" w:date="2019-12-27T10:21:00Z">
          <w:pPr>
            <w:pStyle w:val="ListParagraph"/>
            <w:numPr>
              <w:ilvl w:val="1"/>
              <w:numId w:val="19"/>
            </w:numPr>
            <w:ind w:left="1440" w:hanging="360"/>
          </w:pPr>
        </w:pPrChange>
      </w:pPr>
      <w:ins w:id="5759"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60" w:author="rkbansal" w:date="2020-05-17T02:03:00Z"/>
          <w:rPrChange w:id="5761" w:author="rkbansal" w:date="2020-05-17T02:03:00Z">
            <w:rPr>
              <w:ins w:id="5762" w:author="rkbansal" w:date="2020-05-17T02:03:00Z"/>
              <w:spacing w:val="-1"/>
              <w:shd w:val="clear" w:color="auto" w:fill="FFFFFF"/>
            </w:rPr>
          </w:rPrChange>
        </w:rPr>
        <w:pPrChange w:id="5763" w:author="rkbansal" w:date="2020-05-17T02:03:00Z">
          <w:pPr>
            <w:pStyle w:val="ListParagraph"/>
            <w:numPr>
              <w:numId w:val="19"/>
            </w:numPr>
            <w:ind w:hanging="360"/>
          </w:pPr>
        </w:pPrChange>
      </w:pPr>
      <w:ins w:id="5764"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65" w:author="rkbansal" w:date="2020-05-17T02:04:00Z"/>
          <w:bCs/>
        </w:rPr>
      </w:pPr>
      <w:ins w:id="5766" w:author="rkbansal" w:date="2020-05-17T02:04: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67" w:author="rkbansal" w:date="2020-05-17T02:04:00Z"/>
        </w:rPr>
      </w:pPr>
      <w:ins w:id="5768" w:author="rkbansal" w:date="2020-05-17T02:04:00Z">
        <w:r>
          <w:rPr>
            <w:noProof/>
          </w:rPr>
          <w:lastRenderedPageBreak/>
          <w:t xml:space="preserve"> </w:t>
        </w:r>
      </w:ins>
      <w:ins w:id="5769"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70" w:author="rkbansal" w:date="2020-05-17T02:04:00Z"/>
        </w:rPr>
      </w:pPr>
    </w:p>
    <w:p w14:paraId="161F8EA3" w14:textId="77777777" w:rsidR="000328A0" w:rsidRDefault="000328A0" w:rsidP="000328A0">
      <w:pPr>
        <w:pStyle w:val="ListParagraph"/>
        <w:numPr>
          <w:ilvl w:val="0"/>
          <w:numId w:val="19"/>
        </w:numPr>
        <w:jc w:val="both"/>
        <w:rPr>
          <w:ins w:id="5771" w:author="rkbansal" w:date="2020-05-17T02:04:00Z"/>
          <w:rFonts w:asciiTheme="minorHAnsi" w:hAnsiTheme="minorHAnsi" w:cstheme="minorHAnsi"/>
        </w:rPr>
      </w:pPr>
      <w:ins w:id="5772" w:author="rkbansal" w:date="2020-05-17T02:04: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73" w:author="rkbansal" w:date="2020-05-17T02:04:00Z"/>
          <w:rFonts w:asciiTheme="minorHAnsi" w:hAnsiTheme="minorHAnsi" w:cstheme="minorHAnsi"/>
        </w:rPr>
      </w:pPr>
      <w:ins w:id="5774"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75" w:author="rkbansal" w:date="2020-05-17T02:04:00Z"/>
          <w:rFonts w:asciiTheme="minorHAnsi" w:hAnsiTheme="minorHAnsi" w:cstheme="minorHAnsi"/>
        </w:rPr>
      </w:pPr>
      <w:ins w:id="5776"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77" w:author="rkbansal" w:date="2020-05-17T02:04:00Z"/>
          <w:rFonts w:asciiTheme="minorHAnsi" w:hAnsiTheme="minorHAnsi" w:cstheme="minorHAnsi"/>
        </w:rPr>
      </w:pPr>
      <w:ins w:id="5778"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79" w:author="rkbansal" w:date="2020-05-17T02:04:00Z"/>
          <w:rFonts w:asciiTheme="minorHAnsi" w:hAnsiTheme="minorHAnsi" w:cstheme="minorHAnsi"/>
        </w:rPr>
      </w:pPr>
    </w:p>
    <w:p w14:paraId="57965AB1" w14:textId="0B058E12" w:rsidR="000328A0" w:rsidRDefault="000328A0" w:rsidP="000328A0">
      <w:pPr>
        <w:pStyle w:val="ListParagraph"/>
        <w:rPr>
          <w:ins w:id="5780" w:author="rkbansal" w:date="2020-05-17T02:04:00Z"/>
        </w:rPr>
      </w:pPr>
      <w:ins w:id="5781"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782" w:author="rkbansal" w:date="2020-05-17T02:04:00Z"/>
        </w:rPr>
        <w:pPrChange w:id="5783"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784" w:author="rkbansal" w:date="2020-04-11T13:43:00Z"/>
        </w:rPr>
      </w:pPr>
      <w:ins w:id="5785" w:author="rkbansal" w:date="2020-02-15T12:55:00Z">
        <w:r>
          <w:t xml:space="preserve">Update the </w:t>
        </w:r>
      </w:ins>
      <w:ins w:id="5786" w:author="rkbansal" w:date="2020-02-15T12:56:00Z">
        <w:r w:rsidR="00CA2F6E">
          <w:t xml:space="preserve">main </w:t>
        </w:r>
      </w:ins>
      <w:proofErr w:type="spellStart"/>
      <w:ins w:id="5787" w:author="rkbansal" w:date="2020-02-15T12:55:00Z">
        <w:r w:rsidRPr="00871DEA">
          <w:rPr>
            <w:b/>
            <w:bCs/>
            <w:rPrChange w:id="5788"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5789" w:author="rkbansal" w:date="2020-02-15T12:55:00Z">
              <w:rPr>
                <w:rFonts w:ascii="Consolas" w:hAnsi="Consolas" w:cs="Consolas"/>
                <w:color w:val="000000"/>
                <w:sz w:val="20"/>
                <w:szCs w:val="20"/>
                <w:shd w:val="clear" w:color="auto" w:fill="D4D4D4"/>
              </w:rPr>
            </w:rPrChange>
          </w:rPr>
          <w:t xml:space="preserve"> application</w:t>
        </w:r>
      </w:ins>
      <w:ins w:id="5790"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791" w:author="rkbansal" w:date="2020-04-11T13:44:00Z"/>
        </w:rPr>
      </w:pPr>
      <w:ins w:id="5792"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793" w:author="rkbansal" w:date="2020-04-11T13:44:00Z"/>
        </w:rPr>
      </w:pPr>
      <w:ins w:id="5794" w:author="rkbansal" w:date="2020-04-11T13:44:00Z">
        <w:r>
          <w:t xml:space="preserve">Enable </w:t>
        </w:r>
      </w:ins>
      <w:proofErr w:type="spellStart"/>
      <w:ins w:id="5795" w:author="rkbansal" w:date="2020-04-11T15:10:00Z">
        <w:r w:rsidR="009F1FE9">
          <w:t>FeignClient</w:t>
        </w:r>
        <w:proofErr w:type="spellEnd"/>
        <w:r w:rsidR="009F1FE9">
          <w:t xml:space="preserve"> to interact with user-mgmt-service</w:t>
        </w:r>
      </w:ins>
    </w:p>
    <w:p w14:paraId="573E2FC9" w14:textId="198D0F26" w:rsidR="00841BD8" w:rsidRDefault="00841BD8">
      <w:pPr>
        <w:pStyle w:val="ListParagraph"/>
        <w:numPr>
          <w:ilvl w:val="1"/>
          <w:numId w:val="19"/>
        </w:numPr>
        <w:rPr>
          <w:ins w:id="5796" w:author="rkbansal" w:date="2020-02-15T12:56:00Z"/>
        </w:rPr>
        <w:pPrChange w:id="5797" w:author="rkbansal" w:date="2020-04-11T13:44:00Z">
          <w:pPr>
            <w:pStyle w:val="ListParagraph"/>
            <w:numPr>
              <w:numId w:val="19"/>
            </w:numPr>
            <w:ind w:hanging="360"/>
          </w:pPr>
        </w:pPrChange>
      </w:pPr>
      <w:ins w:id="5798" w:author="rkbansal" w:date="2020-04-11T13:44:00Z">
        <w:r>
          <w:t xml:space="preserve">Enable </w:t>
        </w:r>
        <w:proofErr w:type="spellStart"/>
        <w:r>
          <w:t>JpaRepositories</w:t>
        </w:r>
      </w:ins>
      <w:proofErr w:type="spellEnd"/>
    </w:p>
    <w:p w14:paraId="74ABA08A" w14:textId="64C930CD" w:rsidR="00CA2F6E" w:rsidRDefault="004D0EEC">
      <w:pPr>
        <w:pStyle w:val="ListParagraph"/>
        <w:rPr>
          <w:ins w:id="5799" w:author="rkbansal" w:date="2020-02-15T12:54:00Z"/>
        </w:rPr>
        <w:pPrChange w:id="5800" w:author="rkbansal" w:date="2020-02-15T12:56:00Z">
          <w:pPr>
            <w:pStyle w:val="ListParagraph"/>
            <w:numPr>
              <w:numId w:val="19"/>
            </w:numPr>
            <w:ind w:hanging="360"/>
          </w:pPr>
        </w:pPrChange>
      </w:pPr>
      <w:ins w:id="5801"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802" w:author="rkbansal" w:date="2019-12-20T21:22:00Z"/>
        </w:rPr>
      </w:pPr>
      <w:ins w:id="5803" w:author="rkbansal" w:date="2020-02-15T12:54:00Z">
        <w:r>
          <w:t>Following</w:t>
        </w:r>
      </w:ins>
      <w:ins w:id="5804"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805" w:author="rkbansal" w:date="2020-02-15T12:58:00Z"/>
          <w:rPrChange w:id="5806" w:author="rkbansal" w:date="2020-02-15T12:58:00Z">
            <w:rPr>
              <w:ins w:id="5807" w:author="rkbansal" w:date="2020-02-15T12:58:00Z"/>
              <w:sz w:val="20"/>
              <w:szCs w:val="20"/>
            </w:rPr>
          </w:rPrChange>
        </w:rPr>
      </w:pPr>
      <w:proofErr w:type="spellStart"/>
      <w:ins w:id="5808" w:author="rkbansal" w:date="2020-02-15T12:58:00Z">
        <w:r w:rsidRPr="00080419">
          <w:rPr>
            <w:rPrChange w:id="5809"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5810" w:author="rkbansal" w:date="2020-02-15T12:54:00Z"/>
          <w:rPrChange w:id="5811" w:author="rkbansal" w:date="2020-02-15T12:58:00Z">
            <w:rPr>
              <w:ins w:id="5812" w:author="rkbansal" w:date="2020-02-15T12:54:00Z"/>
              <w:shd w:val="clear" w:color="auto" w:fill="FFFFFF"/>
            </w:rPr>
          </w:rPrChange>
        </w:rPr>
      </w:pPr>
      <w:proofErr w:type="spellStart"/>
      <w:ins w:id="5813" w:author="rkbansal" w:date="2019-12-27T20:16:00Z">
        <w:r w:rsidRPr="00080419">
          <w:rPr>
            <w:spacing w:val="-1"/>
            <w:shd w:val="clear" w:color="auto" w:fill="FFFFFF"/>
            <w:rPrChange w:id="5814" w:author="rkbansal" w:date="2020-02-15T12:58:00Z">
              <w:rPr>
                <w:rFonts w:ascii="Consolas" w:hAnsi="Consolas"/>
                <w:color w:val="6F42C1"/>
                <w:sz w:val="18"/>
                <w:szCs w:val="18"/>
                <w:shd w:val="clear" w:color="auto" w:fill="FFFFFF"/>
              </w:rPr>
            </w:rPrChange>
          </w:rPr>
          <w:t>UserDetailsServiceImpl</w:t>
        </w:r>
      </w:ins>
      <w:proofErr w:type="spellEnd"/>
      <w:ins w:id="5815" w:author="rkbansal" w:date="2020-02-15T12:57:00Z">
        <w:r w:rsidR="00080419" w:rsidRPr="00080419">
          <w:rPr>
            <w:spacing w:val="-1"/>
            <w:shd w:val="clear" w:color="auto" w:fill="FFFFFF"/>
          </w:rPr>
          <w:t xml:space="preserve"> – It will call </w:t>
        </w:r>
        <w:proofErr w:type="gramStart"/>
        <w:r w:rsidR="00080419" w:rsidRPr="00080419">
          <w:rPr>
            <w:spacing w:val="-1"/>
            <w:shd w:val="clear" w:color="auto" w:fill="FFFFFF"/>
          </w:rPr>
          <w:t>microservice :</w:t>
        </w:r>
        <w:proofErr w:type="gramEnd"/>
        <w:r w:rsidR="00080419" w:rsidRPr="00080419">
          <w:rPr>
            <w:spacing w:val="-1"/>
            <w:shd w:val="clear" w:color="auto" w:fill="FFFFFF"/>
          </w:rPr>
          <w:t xml:space="preserve"> user-mgmt-service to validate the credentials using feign clie</w:t>
        </w:r>
      </w:ins>
      <w:ins w:id="5816" w:author="rkbansal" w:date="2020-02-15T12:58:00Z">
        <w:r w:rsidR="00080419" w:rsidRPr="00080419">
          <w:rPr>
            <w:spacing w:val="-1"/>
            <w:shd w:val="clear" w:color="auto" w:fill="FFFFFF"/>
          </w:rPr>
          <w:t>nt</w:t>
        </w:r>
      </w:ins>
      <w:ins w:id="5817"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18" w:author="rkbansal" w:date="2020-02-15T12:54:00Z"/>
          <w:rPrChange w:id="5819" w:author="rkbansal" w:date="2020-02-15T12:58:00Z">
            <w:rPr>
              <w:ins w:id="5820" w:author="rkbansal" w:date="2020-02-15T12:54:00Z"/>
              <w:sz w:val="20"/>
              <w:szCs w:val="20"/>
            </w:rPr>
          </w:rPrChange>
        </w:rPr>
      </w:pPr>
      <w:proofErr w:type="spellStart"/>
      <w:ins w:id="5821"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5822" w:author="rkbansal" w:date="2019-12-27T20:16:00Z"/>
          <w:spacing w:val="-1"/>
          <w:shd w:val="clear" w:color="auto" w:fill="FFFFFF"/>
          <w:rPrChange w:id="5823" w:author="rkbansal" w:date="2020-02-15T12:58:00Z">
            <w:rPr>
              <w:ins w:id="5824" w:author="rkbansal" w:date="2019-12-27T20:16:00Z"/>
              <w:rFonts w:ascii="Consolas" w:hAnsi="Consolas"/>
              <w:color w:val="6F42C1"/>
              <w:sz w:val="18"/>
              <w:szCs w:val="18"/>
              <w:shd w:val="clear" w:color="auto" w:fill="FFFFFF"/>
            </w:rPr>
          </w:rPrChange>
        </w:rPr>
      </w:pPr>
      <w:proofErr w:type="spellStart"/>
      <w:ins w:id="5825" w:author="rkbansal" w:date="2019-12-27T20:16:00Z">
        <w:r w:rsidRPr="00080419">
          <w:rPr>
            <w:spacing w:val="-1"/>
            <w:shd w:val="clear" w:color="auto" w:fill="FFFFFF"/>
            <w:rPrChange w:id="5826"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5827" w:author="rkbansal" w:date="2019-12-20T21:22:00Z"/>
          <w:spacing w:val="-1"/>
          <w:shd w:val="clear" w:color="auto" w:fill="FFFFFF"/>
          <w:rPrChange w:id="5828" w:author="rkbansal" w:date="2020-02-15T12:58:00Z">
            <w:rPr>
              <w:ins w:id="5829" w:author="rkbansal" w:date="2019-12-20T21:22:00Z"/>
              <w:spacing w:val="-1"/>
              <w:sz w:val="32"/>
              <w:szCs w:val="32"/>
              <w:shd w:val="clear" w:color="auto" w:fill="FFFFFF"/>
            </w:rPr>
          </w:rPrChange>
        </w:rPr>
        <w:pPrChange w:id="5830" w:author="rkbansal" w:date="2019-12-20T21:22:00Z">
          <w:pPr>
            <w:pStyle w:val="ListParagraph"/>
            <w:numPr>
              <w:numId w:val="19"/>
            </w:numPr>
            <w:ind w:hanging="360"/>
          </w:pPr>
        </w:pPrChange>
      </w:pPr>
      <w:proofErr w:type="spellStart"/>
      <w:ins w:id="5831" w:author="rkbansal" w:date="2019-12-27T20:16:00Z">
        <w:r w:rsidRPr="00080419">
          <w:rPr>
            <w:spacing w:val="-1"/>
            <w:shd w:val="clear" w:color="auto" w:fill="FFFFFF"/>
            <w:rPrChange w:id="5832" w:author="rkbansal" w:date="2020-02-15T12:58:00Z">
              <w:rPr>
                <w:rFonts w:ascii="Consolas" w:hAnsi="Consolas"/>
                <w:color w:val="6F42C1"/>
                <w:sz w:val="18"/>
                <w:szCs w:val="18"/>
                <w:shd w:val="clear" w:color="auto" w:fill="FFFFFF"/>
              </w:rPr>
            </w:rPrChange>
          </w:rPr>
          <w:t>JwtConfig</w:t>
        </w:r>
      </w:ins>
      <w:proofErr w:type="spellEnd"/>
      <w:ins w:id="5833" w:author="rkbansal" w:date="2020-02-15T12:52:00Z">
        <w:r w:rsidR="00987F13" w:rsidRPr="00080419">
          <w:rPr>
            <w:spacing w:val="-1"/>
            <w:shd w:val="clear" w:color="auto" w:fill="FFFFFF"/>
          </w:rPr>
          <w:t xml:space="preserve"> </w:t>
        </w:r>
      </w:ins>
      <w:ins w:id="5834" w:author="rkbansal" w:date="2019-12-27T20:16:00Z">
        <w:r w:rsidR="00BB17C3" w:rsidRPr="00080419">
          <w:rPr>
            <w:spacing w:val="-1"/>
            <w:highlight w:val="yellow"/>
            <w:shd w:val="clear" w:color="auto" w:fill="FFFFFF"/>
            <w:rPrChange w:id="5835" w:author="rkbansal" w:date="2020-02-15T12:58:00Z">
              <w:rPr>
                <w:rFonts w:ascii="Consolas" w:hAnsi="Consolas"/>
                <w:color w:val="6F42C1"/>
                <w:sz w:val="18"/>
                <w:szCs w:val="18"/>
                <w:shd w:val="clear" w:color="auto" w:fill="FFFFFF"/>
              </w:rPr>
            </w:rPrChange>
          </w:rPr>
          <w:t>(</w:t>
        </w:r>
      </w:ins>
      <w:ins w:id="5836" w:author="rkbansal" w:date="2019-12-27T20:17:00Z">
        <w:r w:rsidR="00BB17C3" w:rsidRPr="00080419">
          <w:rPr>
            <w:spacing w:val="-1"/>
            <w:highlight w:val="yellow"/>
            <w:shd w:val="clear" w:color="auto" w:fill="FFFFFF"/>
            <w:rPrChange w:id="5837"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38" w:author="rkbansal" w:date="2020-02-15T12:59:00Z"/>
        </w:rPr>
      </w:pPr>
    </w:p>
    <w:p w14:paraId="688299C4" w14:textId="1B04EDC5" w:rsidR="00E677DF" w:rsidRDefault="00E677DF" w:rsidP="00E677DF">
      <w:pPr>
        <w:pStyle w:val="ListParagraph"/>
        <w:numPr>
          <w:ilvl w:val="0"/>
          <w:numId w:val="19"/>
        </w:numPr>
        <w:rPr>
          <w:ins w:id="5839" w:author="rkbansal" w:date="2020-02-15T13:01:00Z"/>
        </w:rPr>
      </w:pPr>
      <w:proofErr w:type="spellStart"/>
      <w:ins w:id="5840" w:author="rkbansal" w:date="2020-02-15T13:00:00Z">
        <w:r w:rsidRPr="00541A22">
          <w:t>UserMgmtServiceClient</w:t>
        </w:r>
        <w:proofErr w:type="spellEnd"/>
        <w:r>
          <w:t>- Feign Client for user-mgmt-service</w:t>
        </w:r>
      </w:ins>
      <w:ins w:id="5841"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42" w:author="rkbansal" w:date="2020-02-15T13:01:00Z"/>
          <w:rFonts w:eastAsia="Times New Roman" w:cs="Times New Roman"/>
          <w:color w:val="222635"/>
          <w:lang w:eastAsia="en-IN"/>
          <w:rPrChange w:id="5843" w:author="rkbansal" w:date="2020-02-15T13:01:00Z">
            <w:rPr>
              <w:ins w:id="5844" w:author="rkbansal" w:date="2020-02-15T13:01:00Z"/>
              <w:rFonts w:ascii="Cambria" w:eastAsia="Times New Roman" w:hAnsi="Cambria" w:cs="Times New Roman"/>
              <w:color w:val="222635"/>
              <w:sz w:val="29"/>
              <w:szCs w:val="29"/>
              <w:lang w:eastAsia="en-IN"/>
            </w:rPr>
          </w:rPrChange>
        </w:rPr>
        <w:pPrChange w:id="5845" w:author="rkbansal" w:date="2020-02-15T13:01:00Z">
          <w:pPr>
            <w:pStyle w:val="ListParagraph"/>
            <w:numPr>
              <w:numId w:val="19"/>
            </w:numPr>
            <w:shd w:val="clear" w:color="auto" w:fill="FFFFFF"/>
            <w:spacing w:before="75" w:after="225" w:line="240" w:lineRule="auto"/>
            <w:ind w:hanging="360"/>
          </w:pPr>
        </w:pPrChange>
      </w:pPr>
      <w:ins w:id="5846" w:author="rkbansal" w:date="2020-02-15T13:01:00Z">
        <w:r w:rsidRPr="00C5338C">
          <w:rPr>
            <w:rFonts w:eastAsia="Times New Roman" w:cs="Times New Roman"/>
            <w:color w:val="222635"/>
            <w:lang w:eastAsia="en-IN"/>
            <w:rPrChange w:id="5847"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5848"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49"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eastAsia="Times New Roman" w:cs="Times New Roman"/>
            <w:color w:val="222635"/>
            <w:lang w:eastAsia="en-IN"/>
            <w:rPrChange w:id="5850"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5851"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eastAsia="Times New Roman" w:cs="Times New Roman"/>
            <w:color w:val="222635"/>
            <w:lang w:eastAsia="en-IN"/>
            <w:rPrChange w:id="5852"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53"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54" w:author="rkbansal" w:date="2020-02-15T13:02:00Z"/>
          <w:rFonts w:eastAsia="Times New Roman" w:cs="Times New Roman"/>
          <w:color w:val="222635"/>
          <w:lang w:eastAsia="en-IN"/>
        </w:rPr>
        <w:pPrChange w:id="5855"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56" w:author="rkbansal" w:date="2020-02-15T13:02:00Z"/>
          <w:rFonts w:eastAsia="Times New Roman" w:cs="Times New Roman"/>
          <w:color w:val="222635"/>
          <w:lang w:eastAsia="en-IN"/>
        </w:rPr>
      </w:pPr>
      <w:ins w:id="5857" w:author="rkbansal" w:date="2020-02-15T13:01:00Z">
        <w:r w:rsidRPr="00C5338C">
          <w:rPr>
            <w:rFonts w:eastAsia="Times New Roman" w:cs="Times New Roman"/>
            <w:color w:val="222635"/>
            <w:lang w:eastAsia="en-IN"/>
            <w:rPrChange w:id="5858"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59" w:author="rkbansal" w:date="2020-02-15T13:02:00Z">
        <w:r>
          <w:rPr>
            <w:rFonts w:eastAsia="Times New Roman" w:cs="Times New Roman"/>
            <w:b/>
            <w:bCs/>
            <w:color w:val="222635"/>
            <w:lang w:eastAsia="en-IN"/>
          </w:rPr>
          <w:t>user-mgmt-</w:t>
        </w:r>
      </w:ins>
      <w:ins w:id="5860" w:author="rkbansal" w:date="2020-02-15T13:01:00Z">
        <w:r w:rsidRPr="00C5338C">
          <w:rPr>
            <w:rFonts w:eastAsia="Times New Roman" w:cs="Times New Roman"/>
            <w:b/>
            <w:bCs/>
            <w:color w:val="222635"/>
            <w:lang w:eastAsia="en-IN"/>
            <w:rPrChange w:id="5861"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62"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63"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64" w:author="rkbansal" w:date="2020-02-15T13:02:00Z"/>
          <w:rFonts w:eastAsia="Times New Roman" w:cs="Times New Roman"/>
          <w:color w:val="222635"/>
          <w:lang w:eastAsia="en-IN"/>
          <w:rPrChange w:id="5865" w:author="rkbansal" w:date="2020-02-15T13:02:00Z">
            <w:rPr>
              <w:ins w:id="5866" w:author="rkbansal" w:date="2020-02-15T13:02:00Z"/>
              <w:lang w:eastAsia="en-IN"/>
            </w:rPr>
          </w:rPrChange>
        </w:rPr>
        <w:pPrChange w:id="5867" w:author="rkbansal" w:date="2020-02-15T13:04:00Z">
          <w:pPr>
            <w:pStyle w:val="ListParagraph"/>
            <w:numPr>
              <w:numId w:val="76"/>
            </w:numPr>
            <w:shd w:val="clear" w:color="auto" w:fill="FFFFFF"/>
            <w:spacing w:before="75" w:after="225" w:line="240" w:lineRule="auto"/>
            <w:ind w:left="1080" w:hanging="360"/>
          </w:pPr>
        </w:pPrChange>
      </w:pPr>
      <w:ins w:id="5868"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69" w:author="rkbansal" w:date="2020-02-15T13:01:00Z"/>
          <w:rFonts w:eastAsia="Times New Roman" w:cs="Times New Roman"/>
          <w:color w:val="222635"/>
          <w:lang w:eastAsia="en-IN"/>
          <w:rPrChange w:id="5870" w:author="rkbansal" w:date="2020-02-15T13:01:00Z">
            <w:rPr>
              <w:ins w:id="5871" w:author="rkbansal" w:date="2020-02-15T13:01:00Z"/>
              <w:rFonts w:ascii="Cambria" w:eastAsia="Times New Roman" w:hAnsi="Cambria" w:cs="Times New Roman"/>
              <w:color w:val="222635"/>
              <w:sz w:val="29"/>
              <w:szCs w:val="29"/>
              <w:lang w:eastAsia="en-IN"/>
            </w:rPr>
          </w:rPrChange>
        </w:rPr>
        <w:pPrChange w:id="5872"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73" w:author="rkbansal" w:date="2020-02-15T12:59:00Z"/>
          <w:rPrChange w:id="5874" w:author="rkbansal" w:date="2020-02-15T12:59:00Z">
            <w:rPr>
              <w:ins w:id="5875" w:author="rkbansal" w:date="2020-02-15T12:59:00Z"/>
              <w:spacing w:val="-1"/>
              <w:sz w:val="32"/>
              <w:szCs w:val="32"/>
              <w:shd w:val="clear" w:color="auto" w:fill="FFFFFF"/>
            </w:rPr>
          </w:rPrChange>
        </w:rPr>
        <w:pPrChange w:id="5876"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77" w:author="rkbansal" w:date="2020-02-15T13:12:00Z"/>
          <w:rPrChange w:id="5878" w:author="rkbansal" w:date="2020-02-15T13:12:00Z">
            <w:rPr>
              <w:ins w:id="5879" w:author="rkbansal" w:date="2020-02-15T13:12:00Z"/>
              <w:spacing w:val="-1"/>
              <w:shd w:val="clear" w:color="auto" w:fill="FFFFFF"/>
            </w:rPr>
          </w:rPrChange>
        </w:rPr>
      </w:pPr>
      <w:proofErr w:type="spellStart"/>
      <w:ins w:id="5880" w:author="rkbansal" w:date="2020-02-15T13:05:00Z">
        <w:r w:rsidRPr="00730A62">
          <w:rPr>
            <w:spacing w:val="-1"/>
            <w:shd w:val="clear" w:color="auto" w:fill="FFFFFF"/>
            <w:rPrChange w:id="5881" w:author="rkbansal" w:date="2020-02-15T13:06:00Z">
              <w:rPr>
                <w:shd w:val="clear" w:color="auto" w:fill="FFFFFF"/>
              </w:rPr>
            </w:rPrChange>
          </w:rPr>
          <w:t>UserDetailsServiceImpl</w:t>
        </w:r>
        <w:proofErr w:type="spellEnd"/>
        <w:r w:rsidRPr="00730A62">
          <w:rPr>
            <w:spacing w:val="-1"/>
            <w:shd w:val="clear" w:color="auto" w:fill="FFFFFF"/>
            <w:rPrChange w:id="5882"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5883" w:author="rkbansal" w:date="2020-02-15T13:13:00Z"/>
          <w:spacing w:val="-1"/>
          <w:shd w:val="clear" w:color="auto" w:fill="FFFFFF"/>
        </w:rPr>
      </w:pPr>
      <w:ins w:id="5884" w:author="rkbansal" w:date="2020-02-15T13:12:00Z">
        <w:r>
          <w:rPr>
            <w:spacing w:val="-1"/>
            <w:shd w:val="clear" w:color="auto" w:fill="FFFFFF"/>
          </w:rPr>
          <w:t xml:space="preserve">It will implement </w:t>
        </w:r>
        <w:proofErr w:type="spellStart"/>
        <w:proofErr w:type="gramStart"/>
        <w:r w:rsidRPr="009A38F7">
          <w:rPr>
            <w:shd w:val="clear" w:color="auto" w:fill="FFFFFF"/>
            <w:rPrChange w:id="5885" w:author="rkbansal" w:date="2020-02-15T13:13:00Z">
              <w:rPr>
                <w:rStyle w:val="HTMLCode"/>
                <w:rFonts w:eastAsiaTheme="majorEastAsia"/>
                <w:spacing w:val="-1"/>
              </w:rPr>
            </w:rPrChange>
          </w:rPr>
          <w:t>UserDetailsService</w:t>
        </w:r>
      </w:ins>
      <w:proofErr w:type="spellEnd"/>
      <w:ins w:id="5886" w:author="rkbansal" w:date="2020-02-15T13:14:00Z">
        <w:r w:rsidR="00382F38">
          <w:rPr>
            <w:shd w:val="clear" w:color="auto" w:fill="FFFFFF"/>
          </w:rPr>
          <w:t>(</w:t>
        </w:r>
        <w:proofErr w:type="gramEnd"/>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887" w:author="rkbansal" w:date="2020-02-15T13:12:00Z">
        <w:r w:rsidRPr="009A38F7">
          <w:rPr>
            <w:spacing w:val="-1"/>
            <w:shd w:val="clear" w:color="auto" w:fill="FFFFFF"/>
            <w:rPrChange w:id="5888" w:author="rkbansal" w:date="2020-02-15T13:13:00Z">
              <w:rPr>
                <w:spacing w:val="-1"/>
                <w:sz w:val="32"/>
                <w:szCs w:val="32"/>
              </w:rPr>
            </w:rPrChange>
          </w:rPr>
          <w:t> interface</w:t>
        </w:r>
      </w:ins>
      <w:ins w:id="5889" w:author="rkbansal" w:date="2020-02-15T13:13:00Z">
        <w:r w:rsidRPr="009A38F7">
          <w:rPr>
            <w:spacing w:val="-1"/>
            <w:shd w:val="clear" w:color="auto" w:fill="FFFFFF"/>
            <w:rPrChange w:id="5890" w:author="rkbansal" w:date="2020-02-15T13:13:00Z">
              <w:rPr>
                <w:spacing w:val="-1"/>
                <w:sz w:val="32"/>
                <w:szCs w:val="32"/>
              </w:rPr>
            </w:rPrChange>
          </w:rPr>
          <w:t xml:space="preserve"> and will</w:t>
        </w:r>
      </w:ins>
      <w:ins w:id="5891" w:author="rkbansal" w:date="2020-02-15T13:05:00Z">
        <w:r w:rsidR="00730A62" w:rsidRPr="00730A62">
          <w:rPr>
            <w:spacing w:val="-1"/>
            <w:shd w:val="clear" w:color="auto" w:fill="FFFFFF"/>
            <w:rPrChange w:id="5892" w:author="rkbansal" w:date="2020-02-15T13:06:00Z">
              <w:rPr>
                <w:shd w:val="clear" w:color="auto" w:fill="FFFFFF"/>
              </w:rPr>
            </w:rPrChange>
          </w:rPr>
          <w:t xml:space="preserve"> call </w:t>
        </w:r>
      </w:ins>
      <w:ins w:id="5893" w:author="rkbansal" w:date="2020-02-15T13:13:00Z">
        <w:r w:rsidR="0021176C" w:rsidRPr="00730A62">
          <w:rPr>
            <w:spacing w:val="-1"/>
            <w:shd w:val="clear" w:color="auto" w:fill="FFFFFF"/>
          </w:rPr>
          <w:t>microservice:</w:t>
        </w:r>
      </w:ins>
      <w:ins w:id="5894" w:author="rkbansal" w:date="2020-02-15T13:05:00Z">
        <w:r w:rsidR="00730A62" w:rsidRPr="00730A62">
          <w:rPr>
            <w:spacing w:val="-1"/>
            <w:shd w:val="clear" w:color="auto" w:fill="FFFFFF"/>
            <w:rPrChange w:id="5895"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896" w:author="rkbansal" w:date="2020-02-15T13:12:00Z"/>
          <w:spacing w:val="-1"/>
          <w:rPrChange w:id="5897" w:author="rkbansal" w:date="2020-02-15T13:13:00Z">
            <w:rPr>
              <w:ins w:id="5898" w:author="rkbansal" w:date="2020-02-15T13:12:00Z"/>
              <w:rFonts w:ascii="Georgia" w:hAnsi="Georgia"/>
              <w:spacing w:val="-1"/>
              <w:sz w:val="32"/>
              <w:szCs w:val="32"/>
            </w:rPr>
          </w:rPrChange>
        </w:rPr>
        <w:pPrChange w:id="5899" w:author="rkbansal" w:date="2020-02-15T13:13:00Z">
          <w:pPr>
            <w:pStyle w:val="ji"/>
            <w:numPr>
              <w:numId w:val="76"/>
            </w:numPr>
            <w:shd w:val="clear" w:color="auto" w:fill="FFFFFF"/>
            <w:spacing w:before="480" w:beforeAutospacing="0" w:after="0" w:afterAutospacing="0"/>
            <w:ind w:left="1080" w:hanging="360"/>
          </w:pPr>
        </w:pPrChange>
      </w:pPr>
      <w:ins w:id="5900" w:author="rkbansal" w:date="2020-02-15T13:12:00Z">
        <w:r w:rsidRPr="009A38F7">
          <w:rPr>
            <w:spacing w:val="-1"/>
            <w:rPrChange w:id="5901"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902" w:author="rkbansal" w:date="2020-02-15T13:06:00Z"/>
          <w:rPrChange w:id="5903" w:author="rkbansal" w:date="2020-02-15T13:06:00Z">
            <w:rPr>
              <w:ins w:id="5904" w:author="rkbansal" w:date="2020-02-15T13:06:00Z"/>
              <w:spacing w:val="-1"/>
              <w:shd w:val="clear" w:color="auto" w:fill="FFFFFF"/>
            </w:rPr>
          </w:rPrChange>
        </w:rPr>
        <w:pPrChange w:id="5905"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906" w:author="rkbansal" w:date="2020-02-15T13:05:00Z"/>
        </w:rPr>
        <w:pPrChange w:id="5907" w:author="rkbansal" w:date="2020-02-15T13:06:00Z">
          <w:pPr>
            <w:pStyle w:val="ListParagraph"/>
            <w:numPr>
              <w:ilvl w:val="1"/>
              <w:numId w:val="19"/>
            </w:numPr>
            <w:ind w:left="1440" w:hanging="360"/>
          </w:pPr>
        </w:pPrChange>
      </w:pPr>
      <w:ins w:id="5908"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909" w:author="rkbansal" w:date="2020-02-15T13:05:00Z"/>
          <w:rPrChange w:id="5910" w:author="rkbansal" w:date="2020-02-15T13:05:00Z">
            <w:rPr>
              <w:ins w:id="5911" w:author="rkbansal" w:date="2020-02-15T13:05:00Z"/>
              <w:spacing w:val="-1"/>
              <w:sz w:val="32"/>
              <w:szCs w:val="32"/>
              <w:shd w:val="clear" w:color="auto" w:fill="FFFFFF"/>
            </w:rPr>
          </w:rPrChange>
        </w:rPr>
        <w:pPrChange w:id="5912"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913" w:author="rkbansal" w:date="2020-02-15T13:17:00Z"/>
          <w:rPrChange w:id="5914" w:author="rkbansal" w:date="2020-02-15T13:17:00Z">
            <w:rPr>
              <w:ins w:id="5915" w:author="rkbansal" w:date="2020-02-15T13:17:00Z"/>
              <w:spacing w:val="-1"/>
              <w:sz w:val="32"/>
              <w:szCs w:val="32"/>
              <w:shd w:val="clear" w:color="auto" w:fill="FFFFFF"/>
            </w:rPr>
          </w:rPrChange>
        </w:rPr>
      </w:pPr>
      <w:proofErr w:type="spellStart"/>
      <w:proofErr w:type="gramStart"/>
      <w:ins w:id="5916"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6ACBE88A" w14:textId="24F65672" w:rsidR="009C2890" w:rsidRPr="003F102C" w:rsidRDefault="00365E46">
      <w:pPr>
        <w:pStyle w:val="ListParagraph"/>
        <w:rPr>
          <w:ins w:id="5917" w:author="rkbansal" w:date="2019-12-27T20:17:00Z"/>
          <w:rStyle w:val="HTMLCode"/>
          <w:rFonts w:ascii="Georgia" w:eastAsiaTheme="minorHAnsi" w:hAnsi="Georgia" w:cstheme="minorBidi"/>
          <w:sz w:val="24"/>
          <w:szCs w:val="24"/>
          <w:rPrChange w:id="5918" w:author="rkbansal" w:date="2020-02-15T13:17:00Z">
            <w:rPr>
              <w:ins w:id="5919" w:author="rkbansal" w:date="2019-12-27T20:17:00Z"/>
              <w:rStyle w:val="HTMLCode"/>
              <w:rFonts w:eastAsiaTheme="majorEastAsia"/>
              <w:spacing w:val="-1"/>
              <w:sz w:val="24"/>
              <w:szCs w:val="24"/>
            </w:rPr>
          </w:rPrChange>
        </w:rPr>
        <w:pPrChange w:id="5920" w:author="rkbansal" w:date="2020-02-15T13:17:00Z">
          <w:pPr>
            <w:pStyle w:val="ListParagraph"/>
            <w:numPr>
              <w:numId w:val="19"/>
            </w:numPr>
            <w:ind w:hanging="360"/>
          </w:pPr>
        </w:pPrChange>
      </w:pPr>
      <w:ins w:id="5921" w:author="rkbansal" w:date="2019-12-16T10:08:00Z">
        <w:r w:rsidRPr="003F102C">
          <w:rPr>
            <w:spacing w:val="-1"/>
            <w:shd w:val="clear" w:color="auto" w:fill="FFFFFF"/>
            <w:rPrChange w:id="5922"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5923"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5924"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hd w:val="clear" w:color="auto" w:fill="FFFFFF"/>
            <w:rPrChange w:id="5925"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5926" w:author="rkbansal" w:date="2019-12-27T20:19:00Z"/>
        </w:rPr>
      </w:pPr>
    </w:p>
    <w:p w14:paraId="18941919" w14:textId="4DC5B8AC" w:rsidR="005A2BED" w:rsidRPr="00057484" w:rsidRDefault="0000141D">
      <w:pPr>
        <w:pStyle w:val="ListParagraph"/>
        <w:rPr>
          <w:ins w:id="5927" w:author="rkbansal" w:date="2019-12-04T09:32:00Z"/>
        </w:rPr>
        <w:pPrChange w:id="5928" w:author="rkbansal" w:date="2019-12-27T20:17:00Z">
          <w:pPr>
            <w:pStyle w:val="ListParagraph"/>
            <w:numPr>
              <w:ilvl w:val="1"/>
              <w:numId w:val="19"/>
            </w:numPr>
            <w:ind w:left="1440" w:hanging="360"/>
          </w:pPr>
        </w:pPrChange>
      </w:pPr>
      <w:ins w:id="5929"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30" w:author="rkbansal" w:date="2019-12-11T09:35:00Z"/>
        </w:rPr>
        <w:pPrChange w:id="5931" w:author="rkbansal" w:date="2019-12-28T09:56:00Z">
          <w:pPr/>
        </w:pPrChange>
      </w:pPr>
    </w:p>
    <w:p w14:paraId="67192E1F" w14:textId="77777777" w:rsidR="00D00675" w:rsidRPr="00D00675" w:rsidRDefault="00D00675">
      <w:pPr>
        <w:pStyle w:val="ListParagraph"/>
        <w:rPr>
          <w:ins w:id="5932" w:author="rkbansal" w:date="2019-12-28T09:56:00Z"/>
          <w:rPrChange w:id="5933" w:author="rkbansal" w:date="2019-12-28T09:56:00Z">
            <w:rPr>
              <w:ins w:id="5934" w:author="rkbansal" w:date="2019-12-28T09:56:00Z"/>
              <w:shd w:val="clear" w:color="auto" w:fill="FFFFFF"/>
            </w:rPr>
          </w:rPrChange>
        </w:rPr>
        <w:pPrChange w:id="5935"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36" w:author="rkbansal" w:date="2020-02-15T13:19:00Z"/>
          <w:shd w:val="clear" w:color="auto" w:fill="FFFFFF"/>
        </w:rPr>
      </w:pPr>
      <w:proofErr w:type="spellStart"/>
      <w:ins w:id="5937" w:author="rkbansal" w:date="2020-02-15T13:19:00Z">
        <w:r w:rsidRPr="00341D56">
          <w:rPr>
            <w:shd w:val="clear" w:color="auto" w:fill="FFFFFF"/>
            <w:rPrChange w:id="5938"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5939" w:author="rkbansal" w:date="2020-02-15T13:22:00Z"/>
          <w:shd w:val="clear" w:color="auto" w:fill="FFFFFF"/>
        </w:rPr>
      </w:pPr>
      <w:ins w:id="5940" w:author="rkbansal" w:date="2019-12-28T09:56:00Z">
        <w:r w:rsidRPr="00D00675">
          <w:rPr>
            <w:shd w:val="clear" w:color="auto" w:fill="FFFFFF"/>
            <w:rPrChange w:id="594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5942"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594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44" w:author="rkbansal" w:date="2019-12-27T20:19:00Z"/>
        </w:rPr>
        <w:pPrChange w:id="5945" w:author="rkbansal" w:date="2020-02-15T13:19:00Z">
          <w:pPr>
            <w:pStyle w:val="Heading2"/>
          </w:pPr>
        </w:pPrChange>
      </w:pPr>
      <w:ins w:id="5946" w:author="rkbansal" w:date="2020-02-15T13:22:00Z">
        <w:r>
          <w:rPr>
            <w:shd w:val="clear" w:color="auto" w:fill="FFFFFF"/>
          </w:rPr>
          <w:t>NOTE: we can complete the followi</w:t>
        </w:r>
      </w:ins>
      <w:ins w:id="5947"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5948" w:author="rkbansal" w:date="2019-12-28T09:58:00Z"/>
        </w:rPr>
      </w:pPr>
      <w:ins w:id="5949"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50" w:author="rkbansal" w:date="2019-12-30T11:16:00Z"/>
          <w:rFonts w:ascii="Cambria" w:eastAsia="Times New Roman" w:hAnsi="Cambria" w:cs="Times New Roman"/>
          <w:color w:val="222635"/>
          <w:sz w:val="29"/>
          <w:szCs w:val="29"/>
          <w:lang w:eastAsia="en-IN"/>
        </w:rPr>
        <w:pPrChange w:id="5951"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52" w:author="rkbansal" w:date="2019-12-30T11:15:00Z"/>
          <w:rFonts w:ascii="Cambria" w:eastAsia="Times New Roman" w:hAnsi="Cambria" w:cs="Times New Roman"/>
          <w:color w:val="222635"/>
          <w:sz w:val="29"/>
          <w:szCs w:val="29"/>
          <w:lang w:eastAsia="en-IN"/>
        </w:rPr>
        <w:pPrChange w:id="5953"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54" w:author="rkbansal" w:date="2020-02-15T13:19:00Z"/>
          <w:spacing w:val="-1"/>
          <w:shd w:val="clear" w:color="auto" w:fill="FFFFFF"/>
        </w:rPr>
      </w:pPr>
      <w:ins w:id="5955"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56" w:author="rkbansal" w:date="2020-02-15T13:19:00Z"/>
          <w:spacing w:val="-1"/>
          <w:shd w:val="clear" w:color="auto" w:fill="FFFFFF"/>
        </w:rPr>
      </w:pPr>
      <w:ins w:id="5957"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58"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59" w:author="rkbansal" w:date="2020-02-15T13:29:00Z"/>
          <w:b/>
          <w:rPrChange w:id="5960" w:author="rkbansal" w:date="2020-02-15T13:31:00Z">
            <w:rPr>
              <w:ins w:id="5961" w:author="rkbansal" w:date="2020-02-15T13:29:00Z"/>
              <w:b/>
              <w:sz w:val="18"/>
            </w:rPr>
          </w:rPrChange>
        </w:rPr>
        <w:pPrChange w:id="5962" w:author="rkbansal" w:date="2020-02-15T13:31:00Z">
          <w:pPr>
            <w:pStyle w:val="ListParagraph"/>
            <w:numPr>
              <w:numId w:val="23"/>
            </w:numPr>
            <w:ind w:hanging="360"/>
          </w:pPr>
        </w:pPrChange>
      </w:pPr>
      <w:ins w:id="596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64" w:author="rkbansal" w:date="2020-02-15T13:29:00Z"/>
          <w:rFonts w:cs="Consolas"/>
          <w:color w:val="000000"/>
          <w:shd w:val="clear" w:color="auto" w:fill="E8F2FE"/>
          <w:rPrChange w:id="5965" w:author="rkbansal" w:date="2020-02-15T13:30:00Z">
            <w:rPr>
              <w:ins w:id="5966" w:author="rkbansal" w:date="2020-02-15T13:29:00Z"/>
              <w:b/>
              <w:sz w:val="18"/>
            </w:rPr>
          </w:rPrChange>
        </w:rPr>
      </w:pPr>
      <w:proofErr w:type="spellStart"/>
      <w:ins w:id="5967" w:author="rkbansal" w:date="2020-02-15T13:29:00Z">
        <w:r w:rsidRPr="00AB54CB">
          <w:rPr>
            <w:rFonts w:cs="Consolas"/>
            <w:color w:val="000000"/>
            <w:shd w:val="clear" w:color="auto" w:fill="E8F2FE"/>
            <w:rPrChange w:id="5968"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5969" w:author="rkbansal" w:date="2020-02-15T13:29:00Z"/>
          <w:rFonts w:cs="Consolas"/>
          <w:color w:val="000000"/>
          <w:shd w:val="clear" w:color="auto" w:fill="E8F2FE"/>
          <w:rPrChange w:id="5970" w:author="rkbansal" w:date="2020-02-15T13:30:00Z">
            <w:rPr>
              <w:ins w:id="5971" w:author="rkbansal" w:date="2020-02-15T13:29:00Z"/>
              <w:bCs/>
            </w:rPr>
          </w:rPrChange>
        </w:rPr>
      </w:pPr>
      <w:proofErr w:type="spellStart"/>
      <w:ins w:id="5972" w:author="rkbansal" w:date="2020-02-15T13:29:00Z">
        <w:r w:rsidRPr="00AB54CB">
          <w:rPr>
            <w:rFonts w:cs="Consolas"/>
            <w:color w:val="000000"/>
            <w:shd w:val="clear" w:color="auto" w:fill="E8F2FE"/>
            <w:rPrChange w:id="5973" w:author="rkbansal" w:date="2020-02-15T13:30:00Z">
              <w:rPr>
                <w:bCs/>
              </w:rPr>
            </w:rPrChange>
          </w:rPr>
          <w:t>UserMgmt</w:t>
        </w:r>
      </w:ins>
      <w:ins w:id="5974" w:author="rkbansal" w:date="2020-02-25T00:42:00Z">
        <w:r w:rsidR="00B339CB">
          <w:rPr>
            <w:rFonts w:cs="Consolas"/>
            <w:color w:val="000000"/>
            <w:shd w:val="clear" w:color="auto" w:fill="E8F2FE"/>
          </w:rPr>
          <w:t>Rest</w:t>
        </w:r>
      </w:ins>
      <w:ins w:id="5975" w:author="rkbansal" w:date="2020-02-15T13:29:00Z">
        <w:r w:rsidRPr="00AB54CB">
          <w:rPr>
            <w:rFonts w:cs="Consolas"/>
            <w:color w:val="000000"/>
            <w:shd w:val="clear" w:color="auto" w:fill="E8F2FE"/>
            <w:rPrChange w:id="5976"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5977" w:author="rkbansal" w:date="2020-02-15T13:30:00Z"/>
          <w:rFonts w:cs="Consolas"/>
          <w:color w:val="000000"/>
          <w:shd w:val="clear" w:color="auto" w:fill="E8F2FE"/>
          <w:rPrChange w:id="5978" w:author="rkbansal" w:date="2020-02-15T13:30:00Z">
            <w:rPr>
              <w:ins w:id="5979" w:author="rkbansal" w:date="2020-02-15T13:30:00Z"/>
              <w:rFonts w:ascii="Consolas" w:hAnsi="Consolas" w:cs="Consolas"/>
              <w:color w:val="000000"/>
              <w:sz w:val="20"/>
              <w:szCs w:val="20"/>
              <w:shd w:val="clear" w:color="auto" w:fill="E8F2FE"/>
            </w:rPr>
          </w:rPrChange>
        </w:rPr>
      </w:pPr>
      <w:proofErr w:type="spellStart"/>
      <w:ins w:id="5980" w:author="rkbansal" w:date="2020-02-15T13:30:00Z">
        <w:r w:rsidRPr="00AB54CB">
          <w:rPr>
            <w:rFonts w:cs="Consolas"/>
            <w:color w:val="000000"/>
            <w:shd w:val="clear" w:color="auto" w:fill="E8F2FE"/>
            <w:rPrChange w:id="5981"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5982" w:author="rkbansal" w:date="2020-02-15T13:29:00Z"/>
          <w:b/>
          <w:rPrChange w:id="5983" w:author="rkbansal" w:date="2020-02-15T13:30:00Z">
            <w:rPr>
              <w:ins w:id="5984" w:author="rkbansal" w:date="2020-02-15T13:29:00Z"/>
              <w:b/>
              <w:sz w:val="18"/>
            </w:rPr>
          </w:rPrChange>
        </w:rPr>
      </w:pPr>
      <w:proofErr w:type="spellStart"/>
      <w:ins w:id="5985" w:author="rkbansal" w:date="2020-02-15T13:30:00Z">
        <w:r w:rsidRPr="00AB54CB">
          <w:rPr>
            <w:rFonts w:cs="Consolas"/>
            <w:color w:val="000000"/>
            <w:shd w:val="clear" w:color="auto" w:fill="E8F2FE"/>
            <w:rPrChange w:id="5986"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5987" w:author="rkbansal" w:date="2019-12-28T10:07:00Z"/>
          <w:rFonts w:ascii="Cambria" w:eastAsia="Times New Roman" w:hAnsi="Cambria" w:cs="Times New Roman"/>
          <w:color w:val="222635"/>
          <w:sz w:val="29"/>
          <w:szCs w:val="29"/>
          <w:lang w:eastAsia="en-IN"/>
        </w:rPr>
        <w:pPrChange w:id="5988"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5989" w:author="rkbansal" w:date="2020-02-17T21:38:00Z"/>
          <w:sz w:val="18"/>
        </w:rPr>
      </w:pPr>
      <w:ins w:id="5990" w:author="rkbansal" w:date="2020-02-15T13:31:00Z">
        <w:r>
          <w:t xml:space="preserve">Open </w:t>
        </w:r>
        <w:proofErr w:type="gramStart"/>
        <w:r>
          <w:t>the</w:t>
        </w:r>
      </w:ins>
      <w:ins w:id="5991" w:author="rkbansal" w:date="2020-02-17T21:37:00Z">
        <w:r w:rsidR="009844F6">
          <w:t xml:space="preserve"> </w:t>
        </w:r>
      </w:ins>
      <w:ins w:id="5992" w:author="rkbansal" w:date="2020-02-15T13:31:00Z">
        <w:r>
          <w:t xml:space="preserve"> </w:t>
        </w:r>
      </w:ins>
      <w:moveToRangeEnd w:id="5467"/>
      <w:ins w:id="5993" w:author="rkbansal" w:date="2020-02-17T21:38:00Z">
        <w:r w:rsidR="009844F6">
          <w:t>browser</w:t>
        </w:r>
        <w:proofErr w:type="gramEnd"/>
        <w:r w:rsidR="009844F6">
          <w:t xml:space="preserve"> of Eureka Server a</w:t>
        </w:r>
        <w:r w:rsidR="009844F6" w:rsidRPr="0056374F">
          <w:t xml:space="preserve">t localhost:8761, you should see the </w:t>
        </w:r>
      </w:ins>
      <w:ins w:id="5994" w:author="rkbansal" w:date="2020-02-17T21:47:00Z">
        <w:r w:rsidR="00DE2A39">
          <w:t xml:space="preserve">all the microservices </w:t>
        </w:r>
      </w:ins>
      <w:ins w:id="5995"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5996" w:author="rkbansal" w:date="2020-02-17T21:43:00Z"/>
          <w:b/>
          <w:sz w:val="28"/>
        </w:rPr>
      </w:pPr>
    </w:p>
    <w:p w14:paraId="2A251811" w14:textId="025DCD09" w:rsidR="00DE2A39" w:rsidRDefault="00DE2A39" w:rsidP="009A06CB">
      <w:pPr>
        <w:pStyle w:val="ListParagraph"/>
        <w:rPr>
          <w:ins w:id="5997" w:author="rkbansal" w:date="2020-02-17T21:48:00Z"/>
          <w:noProof/>
        </w:rPr>
      </w:pPr>
    </w:p>
    <w:p w14:paraId="2FA514C7" w14:textId="77777777" w:rsidR="00DE2A39" w:rsidRDefault="00DE2A39" w:rsidP="009A06CB">
      <w:pPr>
        <w:pStyle w:val="ListParagraph"/>
        <w:rPr>
          <w:ins w:id="5998" w:author="rkbansal" w:date="2020-02-17T21:48:00Z"/>
          <w:noProof/>
        </w:rPr>
      </w:pPr>
    </w:p>
    <w:p w14:paraId="7F8187CD" w14:textId="77777777" w:rsidR="00DE2A39" w:rsidRDefault="00DE2A39" w:rsidP="009A06CB">
      <w:pPr>
        <w:pStyle w:val="ListParagraph"/>
        <w:rPr>
          <w:ins w:id="5999" w:author="rkbansal" w:date="2020-02-17T21:48:00Z"/>
          <w:noProof/>
        </w:rPr>
      </w:pPr>
    </w:p>
    <w:p w14:paraId="779F21A3" w14:textId="77777777" w:rsidR="00DE2A39" w:rsidRDefault="00DE2A39">
      <w:pPr>
        <w:rPr>
          <w:ins w:id="6000" w:author="rkbansal" w:date="2020-02-17T21:48:00Z"/>
          <w:noProof/>
        </w:rPr>
        <w:pPrChange w:id="6001" w:author="rkbansal" w:date="2020-02-25T00:42:00Z">
          <w:pPr>
            <w:pStyle w:val="ListParagraph"/>
          </w:pPr>
        </w:pPrChange>
      </w:pPr>
    </w:p>
    <w:p w14:paraId="0DC101A6" w14:textId="77777777" w:rsidR="00DE2A39" w:rsidRDefault="00DE2A39" w:rsidP="009A06CB">
      <w:pPr>
        <w:pStyle w:val="ListParagraph"/>
        <w:rPr>
          <w:ins w:id="6002" w:author="rkbansal" w:date="2020-02-17T21:49:00Z"/>
          <w:noProof/>
        </w:rPr>
      </w:pPr>
    </w:p>
    <w:p w14:paraId="14ECDA34" w14:textId="77777777" w:rsidR="00DE2A39" w:rsidRDefault="00DE2A39" w:rsidP="009A06CB">
      <w:pPr>
        <w:pStyle w:val="ListParagraph"/>
        <w:rPr>
          <w:ins w:id="6003" w:author="rkbansal" w:date="2020-02-17T21:49:00Z"/>
          <w:noProof/>
        </w:rPr>
      </w:pPr>
    </w:p>
    <w:p w14:paraId="6C7A7FB5" w14:textId="77777777" w:rsidR="00DE2A39" w:rsidRDefault="00DE2A39" w:rsidP="009A06CB">
      <w:pPr>
        <w:pStyle w:val="ListParagraph"/>
        <w:rPr>
          <w:ins w:id="6004" w:author="rkbansal" w:date="2020-02-17T21:49:00Z"/>
          <w:noProof/>
        </w:rPr>
      </w:pPr>
    </w:p>
    <w:p w14:paraId="47AC0111" w14:textId="77777777" w:rsidR="00DE2A39" w:rsidRDefault="00DE2A39" w:rsidP="009A06CB">
      <w:pPr>
        <w:pStyle w:val="ListParagraph"/>
        <w:rPr>
          <w:ins w:id="6005" w:author="rkbansal" w:date="2020-02-17T21:49:00Z"/>
          <w:noProof/>
        </w:rPr>
      </w:pPr>
    </w:p>
    <w:p w14:paraId="3BE952BC" w14:textId="77777777" w:rsidR="00DE2A39" w:rsidRDefault="00DE2A39" w:rsidP="009A06CB">
      <w:pPr>
        <w:pStyle w:val="ListParagraph"/>
        <w:rPr>
          <w:ins w:id="6006" w:author="rkbansal" w:date="2020-02-17T21:49:00Z"/>
          <w:noProof/>
        </w:rPr>
      </w:pPr>
    </w:p>
    <w:p w14:paraId="0AC672D0" w14:textId="77777777" w:rsidR="00DE2A39" w:rsidRDefault="00DE2A39" w:rsidP="009A06CB">
      <w:pPr>
        <w:pStyle w:val="ListParagraph"/>
        <w:rPr>
          <w:ins w:id="6007" w:author="rkbansal" w:date="2020-02-17T21:49:00Z"/>
          <w:noProof/>
        </w:rPr>
      </w:pPr>
    </w:p>
    <w:p w14:paraId="01659514" w14:textId="77777777" w:rsidR="00DE2A39" w:rsidRDefault="00DE2A39" w:rsidP="009A06CB">
      <w:pPr>
        <w:pStyle w:val="ListParagraph"/>
        <w:rPr>
          <w:ins w:id="6008" w:author="rkbansal" w:date="2020-02-17T21:49:00Z"/>
          <w:noProof/>
        </w:rPr>
      </w:pPr>
    </w:p>
    <w:p w14:paraId="0939989C" w14:textId="77777777" w:rsidR="00DE2A39" w:rsidRDefault="00DE2A39" w:rsidP="009A06CB">
      <w:pPr>
        <w:pStyle w:val="ListParagraph"/>
        <w:rPr>
          <w:ins w:id="6009" w:author="rkbansal" w:date="2020-02-17T21:49:00Z"/>
          <w:noProof/>
        </w:rPr>
      </w:pPr>
    </w:p>
    <w:p w14:paraId="0029D1CD" w14:textId="77777777" w:rsidR="00DE2A39" w:rsidRDefault="00DE2A39" w:rsidP="009A06CB">
      <w:pPr>
        <w:pStyle w:val="ListParagraph"/>
        <w:rPr>
          <w:ins w:id="6010" w:author="rkbansal" w:date="2020-02-17T21:49:00Z"/>
          <w:noProof/>
        </w:rPr>
      </w:pPr>
    </w:p>
    <w:p w14:paraId="5A085A60" w14:textId="77777777" w:rsidR="00DE2A39" w:rsidRDefault="00DE2A39" w:rsidP="009A06CB">
      <w:pPr>
        <w:pStyle w:val="ListParagraph"/>
        <w:rPr>
          <w:ins w:id="6011" w:author="rkbansal" w:date="2020-02-17T21:49:00Z"/>
          <w:noProof/>
        </w:rPr>
      </w:pPr>
    </w:p>
    <w:p w14:paraId="02629839" w14:textId="77777777" w:rsidR="00DE2A39" w:rsidRDefault="00DE2A39" w:rsidP="009A06CB">
      <w:pPr>
        <w:pStyle w:val="ListParagraph"/>
        <w:rPr>
          <w:ins w:id="6012" w:author="rkbansal" w:date="2020-02-17T21:49:00Z"/>
          <w:noProof/>
        </w:rPr>
      </w:pPr>
    </w:p>
    <w:p w14:paraId="296488FA" w14:textId="77777777" w:rsidR="00DE2A39" w:rsidRDefault="00DE2A39" w:rsidP="009A06CB">
      <w:pPr>
        <w:pStyle w:val="ListParagraph"/>
        <w:rPr>
          <w:ins w:id="6013" w:author="rkbansal" w:date="2020-02-17T21:49:00Z"/>
          <w:noProof/>
        </w:rPr>
      </w:pPr>
    </w:p>
    <w:p w14:paraId="21374483" w14:textId="77777777" w:rsidR="00DE2A39" w:rsidRDefault="00DE2A39" w:rsidP="009A06CB">
      <w:pPr>
        <w:pStyle w:val="ListParagraph"/>
        <w:rPr>
          <w:ins w:id="6014" w:author="rkbansal" w:date="2020-02-17T21:49:00Z"/>
          <w:noProof/>
        </w:rPr>
      </w:pPr>
    </w:p>
    <w:p w14:paraId="6457510E" w14:textId="61464496" w:rsidR="00DE2A39" w:rsidRDefault="004F21B9" w:rsidP="009A06CB">
      <w:pPr>
        <w:pStyle w:val="ListParagraph"/>
        <w:rPr>
          <w:ins w:id="6015" w:author="rkbansal" w:date="2020-02-17T21:49:00Z"/>
          <w:noProof/>
        </w:rPr>
      </w:pPr>
      <w:ins w:id="6016"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017" w:author="rkbansal" w:date="2020-02-17T21:49:00Z"/>
          <w:noProof/>
        </w:rPr>
      </w:pPr>
    </w:p>
    <w:p w14:paraId="36C174B9" w14:textId="275CCEE9" w:rsidR="00DE2A39" w:rsidRDefault="00DE2A39" w:rsidP="00DE2A39">
      <w:pPr>
        <w:pStyle w:val="ListParagraph"/>
        <w:numPr>
          <w:ilvl w:val="0"/>
          <w:numId w:val="19"/>
        </w:numPr>
        <w:rPr>
          <w:ins w:id="6018" w:author="rkbansal" w:date="2020-02-17T21:51:00Z"/>
          <w:noProof/>
        </w:rPr>
      </w:pPr>
      <w:ins w:id="6019" w:author="rkbansal" w:date="2020-02-17T21:49:00Z">
        <w:r>
          <w:rPr>
            <w:noProof/>
          </w:rPr>
          <w:t>To use any microservices</w:t>
        </w:r>
      </w:ins>
      <w:ins w:id="6020"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021" w:author="rkbansal" w:date="2020-02-17T21:52:00Z"/>
          <w:noProof/>
          <w:rPrChange w:id="6022" w:author="rkbansal" w:date="2020-02-17T21:55:00Z">
            <w:rPr>
              <w:ins w:id="6023" w:author="rkbansal" w:date="2020-02-17T21:52:00Z"/>
              <w:rFonts w:ascii="Georgia" w:hAnsi="Georgia" w:cs="Segoe UI"/>
              <w:spacing w:val="-1"/>
              <w:sz w:val="32"/>
              <w:szCs w:val="32"/>
            </w:rPr>
          </w:rPrChange>
        </w:rPr>
        <w:pPrChange w:id="6024"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25" w:author="rkbansal" w:date="2020-02-17T21:52:00Z">
        <w:r>
          <w:rPr>
            <w:noProof/>
          </w:rPr>
          <w:t xml:space="preserve">To get the token, user will </w:t>
        </w:r>
      </w:ins>
      <w:ins w:id="6026" w:author="rkbansal" w:date="2020-02-17T21:53:00Z">
        <w:r>
          <w:rPr>
            <w:noProof/>
          </w:rPr>
          <w:t xml:space="preserve">pass his </w:t>
        </w:r>
      </w:ins>
      <w:ins w:id="6027" w:author="rkbansal" w:date="2020-02-17T21:54:00Z">
        <w:r>
          <w:rPr>
            <w:noProof/>
          </w:rPr>
          <w:t xml:space="preserve">credentials and </w:t>
        </w:r>
      </w:ins>
      <w:ins w:id="6028" w:author="rkbansal" w:date="2020-02-17T21:53:00Z">
        <w:r>
          <w:rPr>
            <w:noProof/>
          </w:rPr>
          <w:t xml:space="preserve">call auth service via zuul-gateway </w:t>
        </w:r>
      </w:ins>
      <w:ins w:id="6029" w:author="rkbansal" w:date="2020-02-17T21:54:00Z">
        <w:r>
          <w:rPr>
            <w:noProof/>
          </w:rPr>
          <w:t>service.</w:t>
        </w:r>
      </w:ins>
    </w:p>
    <w:p w14:paraId="0511884E" w14:textId="3D949DF4" w:rsidR="00DE2A39" w:rsidRPr="00DE2A39" w:rsidRDefault="00DE2A39">
      <w:pPr>
        <w:pStyle w:val="ListParagraph"/>
        <w:numPr>
          <w:ilvl w:val="1"/>
          <w:numId w:val="19"/>
        </w:numPr>
        <w:rPr>
          <w:ins w:id="6030" w:author="rkbansal" w:date="2020-02-17T21:52:00Z"/>
          <w:noProof/>
          <w:rPrChange w:id="6031" w:author="rkbansal" w:date="2020-02-17T21:55:00Z">
            <w:rPr>
              <w:ins w:id="6032" w:author="rkbansal" w:date="2020-02-17T21:52:00Z"/>
              <w:rFonts w:ascii="Georgia" w:hAnsi="Georgia" w:cs="Segoe UI"/>
              <w:spacing w:val="-1"/>
              <w:sz w:val="32"/>
              <w:szCs w:val="32"/>
            </w:rPr>
          </w:rPrChange>
        </w:rPr>
        <w:pPrChange w:id="6033"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34" w:author="rkbansal" w:date="2020-02-17T21:52:00Z">
        <w:r w:rsidRPr="00DE2A39">
          <w:rPr>
            <w:noProof/>
            <w:rPrChange w:id="6035" w:author="rkbansal" w:date="2020-02-17T21:55:00Z">
              <w:rPr>
                <w:rFonts w:cs="Segoe UI"/>
                <w:spacing w:val="-1"/>
                <w:sz w:val="32"/>
                <w:szCs w:val="32"/>
              </w:rPr>
            </w:rPrChange>
          </w:rPr>
          <w:t xml:space="preserve">The </w:t>
        </w:r>
      </w:ins>
      <w:ins w:id="6036" w:author="rkbansal" w:date="2020-02-17T21:54:00Z">
        <w:r w:rsidRPr="00DE2A39">
          <w:rPr>
            <w:noProof/>
            <w:rPrChange w:id="6037" w:author="rkbansal" w:date="2020-02-17T21:55:00Z">
              <w:rPr>
                <w:rFonts w:cs="Segoe UI"/>
                <w:spacing w:val="-1"/>
                <w:sz w:val="32"/>
                <w:szCs w:val="32"/>
              </w:rPr>
            </w:rPrChange>
          </w:rPr>
          <w:t xml:space="preserve">Auth </w:t>
        </w:r>
      </w:ins>
      <w:ins w:id="6038" w:author="rkbansal" w:date="2020-02-17T21:52:00Z">
        <w:r w:rsidRPr="00DE2A39">
          <w:rPr>
            <w:noProof/>
            <w:rPrChange w:id="6039" w:author="rkbansal" w:date="2020-02-17T21:55:00Z">
              <w:rPr>
                <w:rFonts w:cs="Segoe UI"/>
                <w:spacing w:val="-1"/>
                <w:sz w:val="32"/>
                <w:szCs w:val="32"/>
              </w:rPr>
            </w:rPrChange>
          </w:rPr>
          <w:t>serv</w:t>
        </w:r>
      </w:ins>
      <w:ins w:id="6040" w:author="rkbansal" w:date="2020-02-17T21:55:00Z">
        <w:r w:rsidRPr="00DE2A39">
          <w:rPr>
            <w:noProof/>
            <w:rPrChange w:id="6041" w:author="rkbansal" w:date="2020-02-17T21:55:00Z">
              <w:rPr>
                <w:rFonts w:cs="Segoe UI"/>
                <w:spacing w:val="-1"/>
                <w:sz w:val="32"/>
                <w:szCs w:val="32"/>
              </w:rPr>
            </w:rPrChange>
          </w:rPr>
          <w:t>ice</w:t>
        </w:r>
      </w:ins>
      <w:ins w:id="6042" w:author="rkbansal" w:date="2020-02-17T21:52:00Z">
        <w:r w:rsidRPr="00DE2A39">
          <w:rPr>
            <w:noProof/>
            <w:rPrChange w:id="6043"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44" w:author="rkbansal" w:date="2020-02-17T21:56:00Z"/>
          <w:noProof/>
        </w:rPr>
      </w:pPr>
      <w:ins w:id="6045" w:author="rkbansal" w:date="2020-02-17T21:54:00Z">
        <w:r w:rsidRPr="00DE2A39">
          <w:rPr>
            <w:noProof/>
            <w:rPrChange w:id="6046"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47" w:author="rkbansal" w:date="2020-02-17T21:55:00Z"/>
          <w:b/>
          <w:bCs/>
          <w:noProof/>
          <w:rPrChange w:id="6048" w:author="rkbansal" w:date="2020-02-17T21:56:00Z">
            <w:rPr>
              <w:ins w:id="6049" w:author="rkbansal" w:date="2020-02-17T21:55:00Z"/>
              <w:noProof/>
            </w:rPr>
          </w:rPrChange>
        </w:rPr>
        <w:pPrChange w:id="6050" w:author="rkbansal" w:date="2020-02-17T21:59:00Z">
          <w:pPr>
            <w:pStyle w:val="ListParagraph"/>
            <w:numPr>
              <w:ilvl w:val="1"/>
              <w:numId w:val="19"/>
            </w:numPr>
            <w:ind w:left="1440" w:hanging="360"/>
          </w:pPr>
        </w:pPrChange>
      </w:pPr>
      <w:ins w:id="6051" w:author="rkbansal" w:date="2020-02-17T21:56:00Z">
        <w:r w:rsidRPr="00DE2A39">
          <w:rPr>
            <w:b/>
            <w:bCs/>
            <w:noProof/>
            <w:rPrChange w:id="6052" w:author="rkbansal" w:date="2020-02-17T21:56:00Z">
              <w:rPr>
                <w:noProof/>
              </w:rPr>
            </w:rPrChange>
          </w:rPr>
          <w:t>Request</w:t>
        </w:r>
      </w:ins>
      <w:ins w:id="6053" w:author="rkbansal" w:date="2020-02-17T21:57:00Z">
        <w:r w:rsidR="008A06C3">
          <w:rPr>
            <w:b/>
            <w:bCs/>
            <w:noProof/>
          </w:rPr>
          <w:t xml:space="preserve"> </w:t>
        </w:r>
      </w:ins>
    </w:p>
    <w:p w14:paraId="05FCAC25" w14:textId="56A9A204" w:rsidR="00DE2A39" w:rsidRDefault="005E2B64" w:rsidP="00DE2A39">
      <w:pPr>
        <w:pStyle w:val="ListParagraph"/>
        <w:rPr>
          <w:ins w:id="6054" w:author="rkbansal" w:date="2020-02-17T21:56:00Z"/>
          <w:noProof/>
        </w:rPr>
      </w:pPr>
      <w:ins w:id="6055"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56" w:author="rkbansal" w:date="2020-02-17T21:56:00Z"/>
          <w:noProof/>
        </w:rPr>
      </w:pPr>
    </w:p>
    <w:p w14:paraId="5F9BBC60" w14:textId="74DA1DAA" w:rsidR="00DE2A39" w:rsidRDefault="00DE2A39" w:rsidP="00DE2A39">
      <w:pPr>
        <w:pStyle w:val="ListParagraph"/>
        <w:rPr>
          <w:ins w:id="6057" w:author="rkbansal" w:date="2020-02-17T21:59:00Z"/>
          <w:noProof/>
        </w:rPr>
      </w:pPr>
      <w:ins w:id="6058" w:author="rkbansal" w:date="2020-02-17T21:56:00Z">
        <w:r w:rsidRPr="00DE2A39">
          <w:rPr>
            <w:b/>
            <w:bCs/>
            <w:noProof/>
            <w:rPrChange w:id="6059" w:author="rkbansal" w:date="2020-02-17T21:56:00Z">
              <w:rPr>
                <w:noProof/>
              </w:rPr>
            </w:rPrChange>
          </w:rPr>
          <w:t>Response</w:t>
        </w:r>
      </w:ins>
      <w:ins w:id="6060" w:author="rkbansal" w:date="2020-02-17T21:57:00Z">
        <w:r w:rsidR="008A06C3">
          <w:rPr>
            <w:b/>
            <w:bCs/>
            <w:noProof/>
          </w:rPr>
          <w:t xml:space="preserve"> – </w:t>
        </w:r>
        <w:r w:rsidR="008A06C3" w:rsidRPr="008A06C3">
          <w:rPr>
            <w:noProof/>
            <w:rPrChange w:id="6061" w:author="rkbansal" w:date="2020-02-17T21:58:00Z">
              <w:rPr>
                <w:b/>
                <w:bCs/>
                <w:noProof/>
              </w:rPr>
            </w:rPrChange>
          </w:rPr>
          <w:t>see the response</w:t>
        </w:r>
      </w:ins>
      <w:ins w:id="6062" w:author="rkbansal" w:date="2020-02-17T21:58:00Z">
        <w:r w:rsidR="008A06C3" w:rsidRPr="008A06C3">
          <w:rPr>
            <w:noProof/>
            <w:rPrChange w:id="6063"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64" w:author="rkbansal" w:date="2020-02-17T21:58:00Z"/>
          <w:noProof/>
        </w:rPr>
      </w:pPr>
    </w:p>
    <w:p w14:paraId="1F244B71" w14:textId="7CC5C9D2" w:rsidR="008A06C3" w:rsidRPr="00DE2A39" w:rsidRDefault="00702225">
      <w:pPr>
        <w:pStyle w:val="ListParagraph"/>
        <w:rPr>
          <w:ins w:id="6065" w:author="rkbansal" w:date="2020-02-17T21:49:00Z"/>
          <w:b/>
          <w:bCs/>
          <w:noProof/>
          <w:rPrChange w:id="6066" w:author="rkbansal" w:date="2020-02-17T21:56:00Z">
            <w:rPr>
              <w:ins w:id="6067" w:author="rkbansal" w:date="2020-02-17T21:49:00Z"/>
              <w:noProof/>
            </w:rPr>
          </w:rPrChange>
        </w:rPr>
      </w:pPr>
      <w:ins w:id="6068"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69" w:author="rkbansal" w:date="2020-02-17T21:49:00Z"/>
          <w:noProof/>
        </w:rPr>
      </w:pPr>
    </w:p>
    <w:p w14:paraId="3FAA5D03" w14:textId="77777777" w:rsidR="00DE2A39" w:rsidRDefault="00DE2A39" w:rsidP="009A06CB">
      <w:pPr>
        <w:pStyle w:val="ListParagraph"/>
        <w:rPr>
          <w:ins w:id="6070" w:author="rkbansal" w:date="2020-02-17T21:49:00Z"/>
          <w:noProof/>
        </w:rPr>
      </w:pPr>
    </w:p>
    <w:p w14:paraId="0B9FC0D5" w14:textId="77777777" w:rsidR="00DE2A39" w:rsidRDefault="00DE2A39" w:rsidP="009A06CB">
      <w:pPr>
        <w:pStyle w:val="ListParagraph"/>
        <w:rPr>
          <w:ins w:id="6071" w:author="rkbansal" w:date="2020-02-17T21:49:00Z"/>
          <w:noProof/>
        </w:rPr>
      </w:pPr>
    </w:p>
    <w:p w14:paraId="531901AD" w14:textId="3E45438E" w:rsidR="00F0589E" w:rsidRDefault="00F0589E" w:rsidP="009A06CB">
      <w:pPr>
        <w:pStyle w:val="ListParagraph"/>
        <w:rPr>
          <w:ins w:id="6072" w:author="rkbansal" w:date="2020-02-17T21:43:00Z"/>
          <w:b/>
          <w:sz w:val="28"/>
        </w:rPr>
      </w:pPr>
      <w:ins w:id="6073" w:author="rkbansal" w:date="2020-02-15T13:29:00Z">
        <w:r w:rsidRPr="009844F6">
          <w:rPr>
            <w:b/>
            <w:sz w:val="28"/>
            <w:rPrChange w:id="6074" w:author="rkbansal" w:date="2020-02-17T21:38:00Z">
              <w:rPr/>
            </w:rPrChange>
          </w:rPr>
          <w:br w:type="page"/>
        </w:r>
      </w:ins>
    </w:p>
    <w:p w14:paraId="1F5C40DD" w14:textId="77777777" w:rsidR="009A06CB" w:rsidRPr="009A06CB" w:rsidRDefault="009A06CB">
      <w:pPr>
        <w:pStyle w:val="ListParagraph"/>
        <w:rPr>
          <w:ins w:id="6075" w:author="rkbansal" w:date="2020-02-17T21:43:00Z"/>
          <w:rPrChange w:id="6076" w:author="rkbansal" w:date="2020-02-17T21:43:00Z">
            <w:rPr>
              <w:ins w:id="6077" w:author="rkbansal" w:date="2020-02-17T21:43:00Z"/>
              <w:b/>
              <w:sz w:val="28"/>
            </w:rPr>
          </w:rPrChange>
        </w:rPr>
        <w:pPrChange w:id="6078" w:author="rkbansal" w:date="2020-02-17T21:43:00Z">
          <w:pPr>
            <w:pStyle w:val="ListParagraph"/>
            <w:numPr>
              <w:numId w:val="19"/>
            </w:numPr>
            <w:ind w:hanging="360"/>
          </w:pPr>
        </w:pPrChange>
      </w:pPr>
    </w:p>
    <w:p w14:paraId="4635A199" w14:textId="77777777" w:rsidR="009A06CB" w:rsidRPr="009844F6" w:rsidRDefault="009A06CB">
      <w:pPr>
        <w:pStyle w:val="ListParagraph"/>
        <w:rPr>
          <w:ins w:id="6079" w:author="rkbansal" w:date="2020-02-15T13:29:00Z"/>
          <w:rPrChange w:id="6080" w:author="rkbansal" w:date="2020-02-17T21:38:00Z">
            <w:rPr>
              <w:ins w:id="6081" w:author="rkbansal" w:date="2020-02-15T13:29:00Z"/>
              <w:rFonts w:eastAsiaTheme="majorEastAsia" w:cstheme="majorBidi"/>
              <w:color w:val="2F5496" w:themeColor="accent1" w:themeShade="BF"/>
              <w:szCs w:val="26"/>
            </w:rPr>
          </w:rPrChange>
        </w:rPr>
        <w:pPrChange w:id="6082" w:author="rkbansal" w:date="2020-02-17T21:43:00Z">
          <w:pPr/>
        </w:pPrChange>
      </w:pPr>
    </w:p>
    <w:p w14:paraId="3727EEE7" w14:textId="1D409ECE" w:rsidR="000F2DCB" w:rsidRDefault="000F2DCB" w:rsidP="000F2DCB">
      <w:pPr>
        <w:pStyle w:val="Heading2"/>
        <w:rPr>
          <w:ins w:id="6083" w:author="rkbansal" w:date="2019-12-28T12:52:00Z"/>
          <w:rFonts w:ascii="Georgia" w:hAnsi="Georgia"/>
          <w:b/>
          <w:sz w:val="28"/>
        </w:rPr>
      </w:pPr>
      <w:ins w:id="6084"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085" w:author="rkbansal" w:date="2019-12-28T13:03:00Z"/>
        </w:rPr>
      </w:pPr>
      <w:ins w:id="6086" w:author="rkbansal" w:date="2019-12-28T12:52:00Z">
        <w:r w:rsidRPr="00144CC6">
          <w:t xml:space="preserve">When we have common configuration variables, classes, </w:t>
        </w:r>
      </w:ins>
      <w:proofErr w:type="spellStart"/>
      <w:ins w:id="6087" w:author="rkbansal" w:date="2020-05-17T20:31:00Z">
        <w:r w:rsidR="00171DAB">
          <w:t>enum</w:t>
        </w:r>
      </w:ins>
      <w:proofErr w:type="spellEnd"/>
      <w:ins w:id="6088" w:author="rkbansal" w:date="2019-12-28T12:52:00Z">
        <w:r w:rsidRPr="00144CC6">
          <w:t xml:space="preserve"> classes, or logic, used by multiple microservices, like the one we had </w:t>
        </w:r>
      </w:ins>
      <w:proofErr w:type="spellStart"/>
      <w:ins w:id="6089" w:author="rkbansal" w:date="2019-12-28T12:53:00Z">
        <w:r w:rsidRPr="00144CC6">
          <w:t>JwtConfig</w:t>
        </w:r>
        <w:proofErr w:type="spellEnd"/>
        <w:r w:rsidRPr="00144CC6">
          <w:t xml:space="preserve">, Status Enum, User Model related classes used in the Authentication Services and User </w:t>
        </w:r>
      </w:ins>
      <w:ins w:id="6090"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091" w:author="rkbansal" w:date="2019-12-28T13:04:00Z"/>
          <w:spacing w:val="-1"/>
          <w:shd w:val="clear" w:color="auto" w:fill="FFFFFF"/>
          <w:rPrChange w:id="6092" w:author="rkbansal" w:date="2020-02-15T13:24:00Z">
            <w:rPr>
              <w:ins w:id="6093" w:author="rkbansal" w:date="2019-12-28T13:04:00Z"/>
              <w:shd w:val="clear" w:color="auto" w:fill="FFFFFF"/>
            </w:rPr>
          </w:rPrChange>
        </w:rPr>
        <w:pPrChange w:id="6094" w:author="rkbansal" w:date="2019-12-28T13:10:00Z">
          <w:pPr/>
        </w:pPrChange>
      </w:pPr>
      <w:ins w:id="6095" w:author="rkbansal" w:date="2019-12-28T13:03:00Z">
        <w:r w:rsidRPr="00144CC6">
          <w:rPr>
            <w:spacing w:val="-1"/>
            <w:shd w:val="clear" w:color="auto" w:fill="FFFFFF"/>
            <w:rPrChange w:id="6096"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097" w:author="rkbansal" w:date="2020-02-15T13:24:00Z">
              <w:rPr>
                <w:shd w:val="clear" w:color="auto" w:fill="FFFFFF"/>
              </w:rPr>
            </w:rPrChange>
          </w:rPr>
          <w:t> file</w:t>
        </w:r>
      </w:ins>
    </w:p>
    <w:p w14:paraId="59C95AEB" w14:textId="30DF7138" w:rsidR="0087633C" w:rsidRDefault="002418C6" w:rsidP="002418C6">
      <w:pPr>
        <w:ind w:left="720"/>
        <w:rPr>
          <w:ins w:id="6098" w:author="rkbansal" w:date="2020-05-17T20:34:00Z"/>
        </w:rPr>
      </w:pPr>
      <w:ins w:id="6099"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100" w:author="rkbansal" w:date="2019-12-28T13:10:00Z"/>
        </w:rPr>
        <w:pPrChange w:id="6101" w:author="rkbansal" w:date="2020-05-17T20:31:00Z">
          <w:pPr/>
        </w:pPrChange>
      </w:pPr>
      <w:ins w:id="6102"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05325" cy="2828925"/>
                      </a:xfrm>
                      <a:prstGeom prst="rect">
                        <a:avLst/>
                      </a:prstGeom>
                    </pic:spPr>
                  </pic:pic>
                </a:graphicData>
              </a:graphic>
            </wp:inline>
          </w:drawing>
        </w:r>
      </w:ins>
    </w:p>
    <w:p w14:paraId="75B7D336" w14:textId="4B24C63A" w:rsidR="0087633C" w:rsidRDefault="0087633C" w:rsidP="0087633C">
      <w:pPr>
        <w:pStyle w:val="ListParagraph"/>
        <w:numPr>
          <w:ilvl w:val="0"/>
          <w:numId w:val="19"/>
        </w:numPr>
        <w:rPr>
          <w:ins w:id="6103" w:author="rkbansal" w:date="2019-12-28T13:11:00Z"/>
        </w:rPr>
      </w:pPr>
      <w:ins w:id="6104" w:author="rkbansal" w:date="2019-12-28T13:10:00Z">
        <w:r>
          <w:t>In Application.properties</w:t>
        </w:r>
      </w:ins>
      <w:ins w:id="6105" w:author="rkbansal" w:date="2020-05-17T20:35:00Z">
        <w:r w:rsidR="00E52E91">
          <w:t>, specify the name of the application only.</w:t>
        </w:r>
      </w:ins>
    </w:p>
    <w:p w14:paraId="45E83160" w14:textId="7DC32699" w:rsidR="00D949EE" w:rsidRDefault="0022314F" w:rsidP="00D949EE">
      <w:pPr>
        <w:pStyle w:val="ListParagraph"/>
        <w:rPr>
          <w:ins w:id="6106" w:author="rkbansal" w:date="2019-12-28T13:11:00Z"/>
        </w:rPr>
      </w:pPr>
      <w:ins w:id="6107" w:author="rkbansal" w:date="2020-05-17T20:35:00Z">
        <w:r>
          <w:rPr>
            <w:noProof/>
          </w:rPr>
          <w:drawing>
            <wp:inline distT="0" distB="0" distL="0" distR="0" wp14:anchorId="42ACCA19" wp14:editId="79D1E723">
              <wp:extent cx="2752725" cy="390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52725" cy="39052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6108" w:author="rkbansal" w:date="2019-12-28T13:12:00Z"/>
        </w:rPr>
      </w:pPr>
      <w:ins w:id="6109" w:author="rkbansal" w:date="2019-12-28T13:12:00Z">
        <w:r>
          <w:t>Changes in the main application</w:t>
        </w:r>
      </w:ins>
    </w:p>
    <w:p w14:paraId="078F6BCC" w14:textId="068A2CA7" w:rsidR="00132AFB" w:rsidRDefault="00241B01" w:rsidP="00132AFB">
      <w:pPr>
        <w:pStyle w:val="ListParagraph"/>
        <w:rPr>
          <w:ins w:id="6110" w:author="rkbansal" w:date="2019-12-28T13:13:00Z"/>
        </w:rPr>
      </w:pPr>
      <w:ins w:id="6111" w:author="rkbansal" w:date="2020-05-17T21:35:00Z">
        <w:r>
          <w:rPr>
            <w:noProof/>
          </w:rPr>
          <w:lastRenderedPageBreak/>
          <w:drawing>
            <wp:inline distT="0" distB="0" distL="0" distR="0" wp14:anchorId="7DDFB564" wp14:editId="0A3EBC69">
              <wp:extent cx="5629275" cy="37623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9275" cy="376237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6112" w:author="rkbansal" w:date="2019-12-28T13:14:00Z"/>
        </w:rPr>
      </w:pPr>
      <w:ins w:id="6113" w:author="rkbansal" w:date="2019-12-28T13:13:00Z">
        <w:r>
          <w:t xml:space="preserve">Put all the </w:t>
        </w:r>
      </w:ins>
    </w:p>
    <w:p w14:paraId="0A7AE5CB" w14:textId="77777777" w:rsidR="009D3528" w:rsidRDefault="009D3528" w:rsidP="009D3528">
      <w:pPr>
        <w:pStyle w:val="ListParagraph"/>
        <w:numPr>
          <w:ilvl w:val="1"/>
          <w:numId w:val="19"/>
        </w:numPr>
        <w:rPr>
          <w:ins w:id="6114" w:author="rkbansal" w:date="2019-12-28T13:14:00Z"/>
        </w:rPr>
      </w:pPr>
      <w:ins w:id="6115" w:author="rkbansal" w:date="2019-12-28T13:14:00Z">
        <w:r>
          <w:t>common configuration variables,</w:t>
        </w:r>
      </w:ins>
    </w:p>
    <w:p w14:paraId="30D72D28" w14:textId="77777777" w:rsidR="009D3528" w:rsidRDefault="009D3528" w:rsidP="009D3528">
      <w:pPr>
        <w:pStyle w:val="ListParagraph"/>
        <w:numPr>
          <w:ilvl w:val="1"/>
          <w:numId w:val="19"/>
        </w:numPr>
        <w:rPr>
          <w:ins w:id="6116" w:author="rkbansal" w:date="2019-12-28T13:14:00Z"/>
        </w:rPr>
      </w:pPr>
      <w:ins w:id="6117" w:author="rkbansal" w:date="2019-12-28T13:14:00Z">
        <w:r>
          <w:t xml:space="preserve"> classes, </w:t>
        </w:r>
        <w:proofErr w:type="spellStart"/>
        <w:r>
          <w:t>enum</w:t>
        </w:r>
        <w:proofErr w:type="spellEnd"/>
        <w:r>
          <w:t xml:space="preserve"> classes, or logic, used by multiple microservices, </w:t>
        </w:r>
      </w:ins>
    </w:p>
    <w:p w14:paraId="30574511" w14:textId="4762C836" w:rsidR="009D3528" w:rsidRDefault="009D3528" w:rsidP="009D3528">
      <w:pPr>
        <w:pStyle w:val="ListParagraph"/>
        <w:numPr>
          <w:ilvl w:val="1"/>
          <w:numId w:val="19"/>
        </w:numPr>
        <w:rPr>
          <w:ins w:id="6118" w:author="rkbansal" w:date="2020-05-17T21:35:00Z"/>
        </w:rPr>
      </w:pPr>
      <w:ins w:id="6119"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120" w:author="rkbansal" w:date="2019-12-28T13:17:00Z"/>
        </w:rPr>
      </w:pPr>
      <w:ins w:id="6121" w:author="rkbansal" w:date="2020-05-17T21:35:00Z">
        <w:r>
          <w:t xml:space="preserve">Model classes of </w:t>
        </w:r>
      </w:ins>
      <w:ins w:id="6122" w:author="rkbansal" w:date="2020-05-17T21:36:00Z">
        <w:r>
          <w:t>all the microservices.</w:t>
        </w:r>
      </w:ins>
    </w:p>
    <w:p w14:paraId="0C5A0C1C" w14:textId="421684A7" w:rsidR="009E6746" w:rsidRPr="0087295E" w:rsidRDefault="009E6746" w:rsidP="009E6746">
      <w:pPr>
        <w:pStyle w:val="ListParagraph"/>
        <w:numPr>
          <w:ilvl w:val="0"/>
          <w:numId w:val="19"/>
        </w:numPr>
        <w:rPr>
          <w:ins w:id="6123" w:author="rkbansal" w:date="2019-12-28T13:18:00Z"/>
          <w:rPrChange w:id="6124" w:author="rkbansal" w:date="2020-02-15T13:27:00Z">
            <w:rPr>
              <w:ins w:id="6125" w:author="rkbansal" w:date="2019-12-28T13:18:00Z"/>
              <w:spacing w:val="-1"/>
              <w:sz w:val="32"/>
              <w:szCs w:val="32"/>
              <w:shd w:val="clear" w:color="auto" w:fill="FFFFFF"/>
            </w:rPr>
          </w:rPrChange>
        </w:rPr>
      </w:pPr>
      <w:ins w:id="6126" w:author="rkbansal" w:date="2019-12-28T13:17:00Z">
        <w:r w:rsidRPr="0087295E">
          <w:rPr>
            <w:spacing w:val="-1"/>
            <w:shd w:val="clear" w:color="auto" w:fill="FFFFFF"/>
            <w:rPrChange w:id="6127"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6128" w:author="rkbansal" w:date="2020-02-15T13:27:00Z">
              <w:rPr>
                <w:spacing w:val="-1"/>
                <w:sz w:val="32"/>
                <w:szCs w:val="32"/>
                <w:shd w:val="clear" w:color="auto" w:fill="FFFFFF"/>
              </w:rPr>
            </w:rPrChange>
          </w:rPr>
          <w:t> class</w:t>
        </w:r>
      </w:ins>
      <w:ins w:id="6129" w:author="rkbansal" w:date="2019-12-28T13:18:00Z">
        <w:r w:rsidRPr="0087295E">
          <w:rPr>
            <w:spacing w:val="-1"/>
            <w:shd w:val="clear" w:color="auto" w:fill="FFFFFF"/>
            <w:rPrChange w:id="6130" w:author="rkbansal" w:date="2020-02-15T13:27:00Z">
              <w:rPr>
                <w:spacing w:val="-1"/>
                <w:sz w:val="32"/>
                <w:szCs w:val="32"/>
                <w:shd w:val="clear" w:color="auto" w:fill="FFFFFF"/>
              </w:rPr>
            </w:rPrChange>
          </w:rPr>
          <w:t>,</w:t>
        </w:r>
        <w:r w:rsidRPr="0087295E">
          <w:t xml:space="preserve"> User Model related classes</w:t>
        </w:r>
      </w:ins>
      <w:ins w:id="6131" w:author="rkbansal" w:date="2019-12-28T13:17:00Z">
        <w:r w:rsidRPr="0087295E">
          <w:rPr>
            <w:spacing w:val="-1"/>
            <w:shd w:val="clear" w:color="auto" w:fill="FFFFFF"/>
            <w:rPrChange w:id="6132"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33"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34" w:author="rkbansal" w:date="2019-12-28T13:19:00Z"/>
          <w:rPrChange w:id="6135" w:author="rkbansal" w:date="2020-02-15T13:27:00Z">
            <w:rPr>
              <w:ins w:id="6136" w:author="rkbansal" w:date="2019-12-28T13:19:00Z"/>
              <w:spacing w:val="-1"/>
              <w:sz w:val="32"/>
              <w:szCs w:val="32"/>
              <w:shd w:val="clear" w:color="auto" w:fill="FFFFFF"/>
            </w:rPr>
          </w:rPrChange>
        </w:rPr>
      </w:pPr>
      <w:ins w:id="6137" w:author="rkbansal" w:date="2019-12-28T13:18:00Z">
        <w:r w:rsidRPr="0087295E">
          <w:rPr>
            <w:spacing w:val="-1"/>
            <w:shd w:val="clear" w:color="auto" w:fill="FFFFFF"/>
            <w:rPrChange w:id="6138" w:author="rkbansal" w:date="2020-02-15T13:27:00Z">
              <w:rPr>
                <w:spacing w:val="-1"/>
                <w:sz w:val="32"/>
                <w:szCs w:val="32"/>
                <w:shd w:val="clear" w:color="auto" w:fill="FFFFFF"/>
              </w:rPr>
            </w:rPrChange>
          </w:rPr>
          <w:t>Add the dependency of common-service in auth-service</w:t>
        </w:r>
      </w:ins>
      <w:ins w:id="6139" w:author="rkbansal" w:date="2019-12-28T13:19:00Z">
        <w:r w:rsidRPr="0087295E">
          <w:rPr>
            <w:spacing w:val="-1"/>
            <w:shd w:val="clear" w:color="auto" w:fill="FFFFFF"/>
            <w:rPrChange w:id="6140"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41" w:author="rkbansal" w:date="2019-12-28T13:21:00Z"/>
        </w:rPr>
        <w:pPrChange w:id="6142" w:author="rkbansal" w:date="2019-12-28T13:21:00Z">
          <w:pPr>
            <w:pStyle w:val="ListParagraph"/>
            <w:numPr>
              <w:numId w:val="19"/>
            </w:numPr>
            <w:ind w:hanging="360"/>
          </w:pPr>
        </w:pPrChange>
      </w:pPr>
      <w:ins w:id="6143"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44" w:author="rkbansal" w:date="2020-04-21T17:53:00Z"/>
        </w:rPr>
      </w:pPr>
      <w:ins w:id="6145" w:author="rkbansal" w:date="2019-12-28T13:19:00Z">
        <w:r>
          <w:t>Now we can use the common configurations and classes.</w:t>
        </w:r>
      </w:ins>
    </w:p>
    <w:p w14:paraId="3DCFD92F" w14:textId="77777777" w:rsidR="00F626F3" w:rsidRPr="000F2DCB" w:rsidRDefault="00F626F3">
      <w:pPr>
        <w:pStyle w:val="ListParagraph"/>
        <w:rPr>
          <w:ins w:id="6146" w:author="rkbansal" w:date="2019-12-28T12:50:00Z"/>
          <w:rPrChange w:id="6147" w:author="rkbansal" w:date="2019-12-28T12:52:00Z">
            <w:rPr>
              <w:ins w:id="6148" w:author="rkbansal" w:date="2019-12-28T12:50:00Z"/>
              <w:rFonts w:ascii="Georgia" w:hAnsi="Georgia"/>
              <w:b/>
              <w:sz w:val="28"/>
            </w:rPr>
          </w:rPrChange>
        </w:rPr>
        <w:pPrChange w:id="6149" w:author="rkbansal" w:date="2020-04-21T17:53:00Z">
          <w:pPr>
            <w:pStyle w:val="Heading2"/>
          </w:pPr>
        </w:pPrChange>
      </w:pPr>
    </w:p>
    <w:p w14:paraId="0FF9452F" w14:textId="77777777" w:rsidR="00693592" w:rsidRDefault="00F626F3" w:rsidP="00CC3C0A">
      <w:pPr>
        <w:pStyle w:val="Heading3"/>
        <w:rPr>
          <w:ins w:id="6150" w:author="rkbansal" w:date="2020-04-21T17:55:00Z"/>
          <w:b/>
          <w:bCs/>
        </w:rPr>
      </w:pPr>
      <w:ins w:id="6151" w:author="rkbansal" w:date="2020-04-21T17:53:00Z">
        <w:r w:rsidRPr="00CC3C0A">
          <w:rPr>
            <w:b/>
            <w:bCs/>
            <w:sz w:val="36"/>
            <w:szCs w:val="36"/>
            <w:rPrChange w:id="6152" w:author="rkbansal" w:date="2020-04-21T17:54:00Z">
              <w:rPr/>
            </w:rPrChange>
          </w:rPr>
          <w:t>Exception Handling</w:t>
        </w:r>
      </w:ins>
    </w:p>
    <w:p w14:paraId="20210737" w14:textId="77777777" w:rsidR="009B2C6E" w:rsidRDefault="00693592" w:rsidP="00693592">
      <w:pPr>
        <w:rPr>
          <w:ins w:id="6153" w:author="rkbansal" w:date="2020-04-21T17:57:00Z"/>
          <w:shd w:val="clear" w:color="auto" w:fill="FFFFFF"/>
        </w:rPr>
      </w:pPr>
      <w:ins w:id="6154"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55" w:author="rkbansal" w:date="2020-04-21T17:57:00Z"/>
          <w:b/>
          <w:bCs/>
          <w:sz w:val="28"/>
          <w:szCs w:val="28"/>
          <w:rPrChange w:id="6156" w:author="rkbansal" w:date="2020-04-21T19:44:00Z">
            <w:rPr>
              <w:ins w:id="6157" w:author="rkbansal" w:date="2020-04-21T17:57:00Z"/>
            </w:rPr>
          </w:rPrChange>
        </w:rPr>
        <w:pPrChange w:id="6158" w:author="rkbansal" w:date="2020-04-21T19:44:00Z">
          <w:pPr>
            <w:pStyle w:val="Heading2"/>
            <w:spacing w:before="480" w:after="480" w:line="525" w:lineRule="atLeast"/>
            <w:textAlignment w:val="baseline"/>
          </w:pPr>
        </w:pPrChange>
      </w:pPr>
      <w:ins w:id="6159" w:author="rkbansal" w:date="2020-04-21T17:57:00Z">
        <w:r w:rsidRPr="00EB4F74">
          <w:rPr>
            <w:b/>
            <w:bCs/>
            <w:i w:val="0"/>
            <w:iCs w:val="0"/>
            <w:sz w:val="28"/>
            <w:szCs w:val="28"/>
            <w:rPrChange w:id="6160"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61" w:author="rkbansal" w:date="2020-04-21T17:57:00Z"/>
          <w:rFonts w:ascii="Georgia" w:hAnsi="Georgia"/>
          <w:color w:val="262D3D"/>
          <w:sz w:val="27"/>
          <w:szCs w:val="27"/>
        </w:rPr>
      </w:pPr>
      <w:ins w:id="6162"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63" w:author="rkbansal" w:date="2020-04-21T17:58:00Z"/>
          <w:b/>
          <w:bCs/>
        </w:rPr>
      </w:pPr>
      <w:ins w:id="6164"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65" w:author="rkbansal" w:date="2020-04-21T17:58:00Z"/>
          <w:rFonts w:eastAsia="Times New Roman" w:cs="Times New Roman"/>
          <w:color w:val="262D3D"/>
          <w:sz w:val="27"/>
          <w:szCs w:val="27"/>
          <w:lang w:eastAsia="en-IN"/>
        </w:rPr>
      </w:pPr>
      <w:ins w:id="6166"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67" w:author="rkbansal" w:date="2020-04-21T17:58:00Z"/>
          <w:rFonts w:eastAsia="Times New Roman" w:cs="Times New Roman"/>
          <w:color w:val="262D3D"/>
          <w:sz w:val="27"/>
          <w:szCs w:val="27"/>
          <w:lang w:eastAsia="en-IN"/>
        </w:rPr>
      </w:pPr>
      <w:ins w:id="6168"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w:t>
        </w:r>
        <w:proofErr w:type="gramStart"/>
        <w:r w:rsidRPr="009B682F">
          <w:rPr>
            <w:rFonts w:ascii="Courier New" w:eastAsia="Times New Roman" w:hAnsi="Courier New" w:cs="Courier New"/>
            <w:color w:val="455065"/>
            <w:sz w:val="21"/>
            <w:szCs w:val="21"/>
            <w:bdr w:val="single" w:sz="6" w:space="3" w:color="EBECED" w:frame="1"/>
            <w:shd w:val="clear" w:color="auto" w:fill="FBFBFB"/>
            <w:lang w:eastAsia="en-IN"/>
          </w:rPr>
          <w:t>birds</w:t>
        </w:r>
        <w:proofErr w:type="gramEnd"/>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69"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70"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71" w:author="rkbansal" w:date="2020-04-21T17:59:00Z"/>
          <w:rFonts w:eastAsia="Times New Roman" w:cs="Times New Roman"/>
          <w:color w:val="262D3D"/>
          <w:sz w:val="27"/>
          <w:szCs w:val="27"/>
          <w:lang w:eastAsia="en-IN"/>
        </w:rPr>
      </w:pPr>
      <w:ins w:id="6172" w:author="rkbansal" w:date="2020-04-21T17:58:00Z">
        <w:r w:rsidRPr="009B682F">
          <w:rPr>
            <w:rFonts w:eastAsia="Times New Roman" w:cs="Times New Roman"/>
            <w:color w:val="262D3D"/>
            <w:sz w:val="27"/>
            <w:szCs w:val="27"/>
            <w:lang w:eastAsia="en-IN"/>
          </w:rPr>
          <w:lastRenderedPageBreak/>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73" w:author="rkbansal" w:date="2020-04-21T17:58:00Z"/>
          <w:rFonts w:eastAsia="Times New Roman" w:cs="Times New Roman"/>
          <w:color w:val="262D3D"/>
          <w:sz w:val="27"/>
          <w:szCs w:val="27"/>
          <w:lang w:eastAsia="en-IN"/>
        </w:rPr>
      </w:pPr>
      <w:ins w:id="6174"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75" w:author="rkbansal" w:date="2020-04-21T17:58:00Z"/>
          <w:rFonts w:eastAsia="Times New Roman" w:cs="Times New Roman"/>
          <w:color w:val="262D3D"/>
          <w:sz w:val="27"/>
          <w:szCs w:val="27"/>
          <w:lang w:eastAsia="en-IN"/>
        </w:rPr>
      </w:pPr>
      <w:ins w:id="6176"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Pr="009B682F">
          <w:rPr>
            <w:rFonts w:eastAsia="Times New Roman" w:cs="Times New Roman"/>
            <w:color w:val="262D3D"/>
            <w:sz w:val="27"/>
            <w:szCs w:val="27"/>
            <w:lang w:eastAsia="en-IN"/>
          </w:rPr>
          <w:t>So</w:t>
        </w:r>
        <w:proofErr w:type="gramEnd"/>
        <w:r w:rsidRPr="009B682F">
          <w:rPr>
            <w:rFonts w:eastAsia="Times New Roman" w:cs="Times New Roman"/>
            <w:color w:val="262D3D"/>
            <w:sz w:val="27"/>
            <w:szCs w:val="27"/>
            <w:lang w:eastAsia="en-IN"/>
          </w:rPr>
          <w:t xml:space="preserve">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77" w:author="rkbansal" w:date="2020-04-21T18:01:00Z"/>
          <w:rFonts w:ascii="Georgia" w:hAnsi="Georgia"/>
          <w:color w:val="262D3D"/>
          <w:sz w:val="27"/>
          <w:szCs w:val="27"/>
        </w:rPr>
      </w:pPr>
      <w:ins w:id="6178" w:author="rkbansal" w:date="2020-02-15T13:27:00Z">
        <w:r w:rsidRPr="00CC3C0A">
          <w:rPr>
            <w:b/>
            <w:bCs/>
            <w:rPrChange w:id="6179" w:author="rkbansal" w:date="2020-04-21T17:54:00Z">
              <w:rPr/>
            </w:rPrChange>
          </w:rPr>
          <w:br w:type="page"/>
        </w:r>
      </w:ins>
      <w:ins w:id="6180"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002B5FC7"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002B5FC7" w:rsidRPr="002B5FC7">
          <w:rPr>
            <w:rFonts w:ascii="Georgia" w:hAnsi="Georgia"/>
            <w:color w:val="262D3D"/>
            <w:sz w:val="27"/>
            <w:szCs w:val="27"/>
          </w:rPr>
          <w:t>So</w:t>
        </w:r>
        <w:proofErr w:type="gramEnd"/>
        <w:r w:rsidR="002B5FC7" w:rsidRPr="002B5FC7">
          <w:rPr>
            <w:rFonts w:ascii="Georgia" w:hAnsi="Georgia"/>
            <w:color w:val="262D3D"/>
            <w:sz w:val="27"/>
            <w:szCs w:val="27"/>
          </w:rPr>
          <w:t xml:space="preserve">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81" w:author="rkbansal" w:date="2020-04-21T18:01:00Z"/>
          <w:rFonts w:eastAsia="Times New Roman" w:cs="Times New Roman"/>
          <w:color w:val="262D3D"/>
          <w:sz w:val="27"/>
          <w:szCs w:val="27"/>
          <w:lang w:eastAsia="en-IN"/>
        </w:rPr>
      </w:pPr>
      <w:ins w:id="6182"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183" w:author="rkbansal" w:date="2020-04-21T18:01:00Z"/>
          <w:b/>
          <w:bCs/>
          <w:color w:val="2F5496" w:themeColor="accent1" w:themeShade="BF"/>
          <w:szCs w:val="26"/>
        </w:rPr>
      </w:pPr>
      <w:ins w:id="6184"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185" w:author="rkbansal" w:date="2020-04-21T18:02:00Z"/>
          <w:color w:val="262D3D"/>
          <w:shd w:val="clear" w:color="auto" w:fill="FFFFFF"/>
        </w:rPr>
      </w:pPr>
      <w:ins w:id="6186" w:author="rkbansal" w:date="2020-04-21T18:01:00Z">
        <w:r>
          <w:rPr>
            <w:color w:val="262D3D"/>
            <w:shd w:val="clear" w:color="auto" w:fill="FFFFFF"/>
          </w:rPr>
          <w:t>Ok, so let’s define a class for representing API errors. We’ll be creating a class called </w:t>
        </w:r>
        <w:proofErr w:type="gramStart"/>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and</w:t>
        </w:r>
        <w:proofErr w:type="gramEnd"/>
        <w:r>
          <w:rPr>
            <w:color w:val="262D3D"/>
            <w:shd w:val="clear" w:color="auto" w:fill="FFFFFF"/>
          </w:rPr>
          <w:t xml:space="preserve"> its </w:t>
        </w:r>
      </w:ins>
      <w:ins w:id="6187" w:author="rkbansal" w:date="2020-04-21T18:02:00Z">
        <w:r>
          <w:rPr>
            <w:color w:val="262D3D"/>
            <w:shd w:val="clear" w:color="auto" w:fill="FFFFFF"/>
          </w:rPr>
          <w:t xml:space="preserve">associated classes </w:t>
        </w:r>
      </w:ins>
      <w:ins w:id="6188"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189" w:author="rkbansal" w:date="2020-02-15T13:27:00Z"/>
          <w:b/>
          <w:bCs/>
          <w:color w:val="2F5496" w:themeColor="accent1" w:themeShade="BF"/>
          <w:szCs w:val="26"/>
          <w:rPrChange w:id="6190" w:author="rkbansal" w:date="2020-04-21T17:54:00Z">
            <w:rPr>
              <w:ins w:id="6191" w:author="rkbansal" w:date="2020-02-15T13:27:00Z"/>
              <w:color w:val="2F5496" w:themeColor="accent1" w:themeShade="BF"/>
              <w:szCs w:val="26"/>
            </w:rPr>
          </w:rPrChange>
        </w:rPr>
      </w:pPr>
      <w:ins w:id="6192"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193" w:author="rkbansal" w:date="2020-04-21T19:37:00Z"/>
          <w:b/>
          <w:sz w:val="28"/>
        </w:rPr>
      </w:pPr>
      <w:ins w:id="6194" w:author="rkbansal" w:date="2020-04-21T19:37:00Z">
        <w:r>
          <w:rPr>
            <w:b/>
            <w:sz w:val="28"/>
          </w:rPr>
          <w:t>ApiError Class:</w:t>
        </w:r>
      </w:ins>
    </w:p>
    <w:p w14:paraId="7EB2DFC3" w14:textId="23241E68" w:rsidR="00424FB4" w:rsidRDefault="00424FB4">
      <w:pPr>
        <w:rPr>
          <w:ins w:id="6195" w:author="rkbansal" w:date="2020-04-21T18:02:00Z"/>
          <w:rFonts w:eastAsiaTheme="majorEastAsia" w:cstheme="majorBidi"/>
          <w:b/>
          <w:color w:val="2F5496" w:themeColor="accent1" w:themeShade="BF"/>
          <w:sz w:val="28"/>
          <w:szCs w:val="26"/>
        </w:rPr>
      </w:pPr>
      <w:ins w:id="6196"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97" w:author="rkbansal" w:date="2020-04-21T19:40:00Z"/>
          <w:rFonts w:ascii="Georgia" w:hAnsi="Georgia"/>
          <w:color w:val="262D3D"/>
        </w:rPr>
      </w:pPr>
      <w:ins w:id="619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199" w:author="rkbansal" w:date="2020-04-21T19:40:00Z"/>
          <w:rFonts w:ascii="Georgia" w:hAnsi="Georgia"/>
          <w:color w:val="262D3D"/>
        </w:rPr>
      </w:pPr>
      <w:ins w:id="620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1" w:author="rkbansal" w:date="2020-04-21T19:40:00Z"/>
          <w:rFonts w:ascii="Georgia" w:hAnsi="Georgia"/>
          <w:color w:val="262D3D"/>
        </w:rPr>
      </w:pPr>
      <w:ins w:id="620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3" w:author="rkbansal" w:date="2020-04-21T19:40:00Z"/>
          <w:rFonts w:ascii="Georgia" w:hAnsi="Georgia"/>
          <w:color w:val="262D3D"/>
        </w:rPr>
      </w:pPr>
      <w:ins w:id="6204"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05" w:author="rkbansal" w:date="2020-04-21T19:40:00Z"/>
          <w:rFonts w:ascii="Georgia" w:hAnsi="Georgia"/>
          <w:color w:val="262D3D"/>
        </w:rPr>
      </w:pPr>
      <w:ins w:id="6206"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980233D" w14:textId="77777777" w:rsidR="00EB4F74" w:rsidRDefault="00EB4F74">
      <w:pPr>
        <w:rPr>
          <w:ins w:id="6207" w:author="rkbansal" w:date="2020-04-21T19:42:00Z"/>
          <w:b/>
          <w:sz w:val="28"/>
        </w:rPr>
      </w:pPr>
      <w:ins w:id="6208"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209" w:author="rkbansal" w:date="2020-04-21T19:42:00Z"/>
          <w:b/>
          <w:sz w:val="28"/>
        </w:rPr>
      </w:pPr>
      <w:ins w:id="6210"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211" w:author="rkbansal" w:date="2020-04-21T19:42:00Z"/>
          <w:rFonts w:eastAsia="Times New Roman" w:cs="Times New Roman"/>
          <w:color w:val="262D3D"/>
          <w:sz w:val="27"/>
          <w:szCs w:val="27"/>
          <w:lang w:eastAsia="en-IN"/>
        </w:rPr>
      </w:pPr>
      <w:proofErr w:type="gramStart"/>
      <w:ins w:id="6212" w:author="rkbansal" w:date="2020-04-21T19:42:00Z">
        <w:r w:rsidRPr="00EB4F74">
          <w:rPr>
            <w:rFonts w:eastAsia="Times New Roman" w:cs="Times New Roman"/>
            <w:color w:val="262D3D"/>
            <w:sz w:val="27"/>
            <w:szCs w:val="27"/>
            <w:lang w:eastAsia="en-IN"/>
          </w:rPr>
          <w:t>So</w:t>
        </w:r>
        <w:proofErr w:type="gramEnd"/>
        <w:r w:rsidRPr="00EB4F74">
          <w:rPr>
            <w:rFonts w:eastAsia="Times New Roman" w:cs="Times New Roman"/>
            <w:color w:val="262D3D"/>
            <w:sz w:val="27"/>
            <w:szCs w:val="27"/>
            <w:lang w:eastAsia="en-IN"/>
          </w:rPr>
          <w:t xml:space="preserve">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213" w:author="rkbansal" w:date="2020-04-21T19:42:00Z"/>
          <w:rFonts w:eastAsia="Times New Roman" w:cs="Times New Roman"/>
          <w:color w:val="262D3D"/>
          <w:sz w:val="27"/>
          <w:szCs w:val="27"/>
          <w:lang w:eastAsia="en-IN"/>
        </w:rPr>
      </w:pPr>
      <w:ins w:id="6214"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215" w:author="rkbansal" w:date="2020-04-21T19:42:00Z"/>
          <w:rFonts w:eastAsia="Times New Roman" w:cs="Times New Roman"/>
          <w:color w:val="262D3D"/>
          <w:sz w:val="27"/>
          <w:szCs w:val="27"/>
          <w:lang w:eastAsia="en-IN"/>
        </w:rPr>
      </w:pPr>
      <w:ins w:id="6216"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217" w:author="rkbansal" w:date="2020-04-21T19:43:00Z"/>
          <w:b/>
          <w:sz w:val="28"/>
        </w:rPr>
      </w:pPr>
      <w:ins w:id="6218"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219" w:author="rkbansal" w:date="2020-04-21T19:43:00Z"/>
          <w:b/>
          <w:bCs/>
          <w:sz w:val="28"/>
          <w:szCs w:val="28"/>
          <w:rPrChange w:id="6220" w:author="rkbansal" w:date="2020-04-21T19:44:00Z">
            <w:rPr>
              <w:ins w:id="6221" w:author="rkbansal" w:date="2020-04-21T19:43:00Z"/>
            </w:rPr>
          </w:rPrChange>
        </w:rPr>
        <w:pPrChange w:id="6222" w:author="rkbansal" w:date="2020-04-21T19:44:00Z">
          <w:pPr>
            <w:pStyle w:val="Heading2"/>
            <w:spacing w:before="480" w:after="480" w:line="525" w:lineRule="atLeast"/>
            <w:textAlignment w:val="baseline"/>
          </w:pPr>
        </w:pPrChange>
      </w:pPr>
      <w:ins w:id="6223" w:author="rkbansal" w:date="2020-04-21T19:43:00Z">
        <w:r w:rsidRPr="00EB4F74">
          <w:rPr>
            <w:b/>
            <w:bCs/>
            <w:i w:val="0"/>
            <w:iCs w:val="0"/>
            <w:sz w:val="28"/>
            <w:szCs w:val="28"/>
            <w:rPrChange w:id="6224"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25" w:author="rkbansal" w:date="2020-04-21T19:43:00Z"/>
          <w:rFonts w:ascii="Georgia" w:hAnsi="Georgia"/>
          <w:color w:val="262D3D"/>
          <w:sz w:val="27"/>
          <w:szCs w:val="27"/>
        </w:rPr>
      </w:pPr>
      <w:ins w:id="6226"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27" w:author="rkbansal" w:date="2020-04-21T19:43:00Z"/>
          <w:rFonts w:ascii="Georgia" w:hAnsi="Georgia"/>
          <w:color w:val="262D3D"/>
          <w:sz w:val="27"/>
          <w:szCs w:val="27"/>
        </w:rPr>
      </w:pPr>
      <w:ins w:id="622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29" w:author="rkbansal" w:date="2020-04-21T19:43:00Z"/>
          <w:rFonts w:ascii="Georgia" w:hAnsi="Georgia"/>
          <w:color w:val="262D3D"/>
          <w:sz w:val="27"/>
          <w:szCs w:val="27"/>
        </w:rPr>
      </w:pPr>
      <w:ins w:id="623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31" w:author="rkbansal" w:date="2020-04-21T19:43:00Z"/>
          <w:rFonts w:ascii="Georgia" w:hAnsi="Georgia"/>
          <w:color w:val="262D3D"/>
          <w:sz w:val="27"/>
          <w:szCs w:val="27"/>
        </w:rPr>
      </w:pPr>
      <w:ins w:id="6232"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proofErr w:type="gramStart"/>
        <w:r>
          <w:rPr>
            <w:rStyle w:val="HTMLCode"/>
            <w:rFonts w:eastAsiaTheme="majorEastAsia"/>
            <w:color w:val="455065"/>
            <w:sz w:val="21"/>
            <w:szCs w:val="21"/>
            <w:bdr w:val="single" w:sz="6" w:space="3" w:color="EBECED" w:frame="1"/>
            <w:shd w:val="clear" w:color="auto" w:fill="FBFBFB"/>
          </w:rPr>
          <w:t>annotations(</w:t>
        </w:r>
        <w:proofErr w:type="gram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33" w:author="rkbansal" w:date="2020-04-21T23:45:00Z"/>
          <w:rFonts w:ascii="Georgia" w:hAnsi="Georgia"/>
          <w:color w:val="262D3D"/>
          <w:sz w:val="27"/>
          <w:szCs w:val="27"/>
        </w:rPr>
      </w:pPr>
      <w:proofErr w:type="gramStart"/>
      <w:ins w:id="6234" w:author="rkbansal" w:date="2020-04-21T19:43:00Z">
        <w:r>
          <w:rPr>
            <w:rFonts w:ascii="Georgia" w:hAnsi="Georgia"/>
            <w:color w:val="262D3D"/>
            <w:sz w:val="27"/>
            <w:szCs w:val="27"/>
          </w:rPr>
          <w:t>So</w:t>
        </w:r>
        <w:proofErr w:type="gramEnd"/>
        <w:r>
          <w:rPr>
            <w:rFonts w:ascii="Georgia" w:hAnsi="Georgia"/>
            <w:color w:val="262D3D"/>
            <w:sz w:val="27"/>
            <w:szCs w:val="27"/>
          </w:rPr>
          <w:t xml:space="preserve">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35" w:author="rkbansal" w:date="2020-04-21T23:45:00Z"/>
          <w:b/>
          <w:bCs/>
          <w:sz w:val="28"/>
          <w:szCs w:val="28"/>
          <w:rPrChange w:id="6236" w:author="rkbansal" w:date="2020-04-21T23:48:00Z">
            <w:rPr>
              <w:ins w:id="6237" w:author="rkbansal" w:date="2020-04-21T23:45:00Z"/>
            </w:rPr>
          </w:rPrChange>
        </w:rPr>
        <w:pPrChange w:id="6238" w:author="rkbansal" w:date="2020-04-21T23:48:00Z">
          <w:pPr>
            <w:pStyle w:val="Heading2"/>
            <w:spacing w:before="480" w:after="480" w:line="525" w:lineRule="atLeast"/>
            <w:textAlignment w:val="baseline"/>
          </w:pPr>
        </w:pPrChange>
      </w:pPr>
      <w:ins w:id="6239" w:author="rkbansal" w:date="2020-04-21T23:45:00Z">
        <w:r w:rsidRPr="00F26480">
          <w:rPr>
            <w:b/>
            <w:bCs/>
            <w:i w:val="0"/>
            <w:iCs w:val="0"/>
            <w:sz w:val="28"/>
            <w:szCs w:val="28"/>
            <w:rPrChange w:id="6240"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41" w:author="rkbansal" w:date="2020-04-21T23:47:00Z"/>
          <w:rFonts w:ascii="Georgia" w:hAnsi="Georgia"/>
          <w:color w:val="262D3D"/>
          <w:sz w:val="27"/>
          <w:szCs w:val="27"/>
        </w:rPr>
      </w:pPr>
      <w:ins w:id="6242"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43" w:author="rkbansal" w:date="2020-04-21T23:47:00Z"/>
          <w:rFonts w:eastAsia="Times New Roman" w:cs="Times New Roman"/>
          <w:color w:val="262D3D"/>
          <w:sz w:val="27"/>
          <w:szCs w:val="27"/>
          <w:lang w:eastAsia="en-IN"/>
        </w:rPr>
      </w:pPr>
      <w:ins w:id="6244"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45" w:author="rkbansal" w:date="2020-04-21T23:47:00Z"/>
          <w:rFonts w:eastAsia="Times New Roman" w:cs="Times New Roman"/>
          <w:color w:val="262D3D"/>
          <w:sz w:val="27"/>
          <w:szCs w:val="27"/>
          <w:lang w:eastAsia="en-IN"/>
        </w:rPr>
      </w:pPr>
      <w:ins w:id="6246" w:author="rkbansal" w:date="2020-04-21T23:47:00Z">
        <w:r w:rsidRPr="00FD4F82">
          <w:rPr>
            <w:rFonts w:eastAsia="Times New Roman" w:cs="Times New Roman"/>
            <w:color w:val="262D3D"/>
            <w:sz w:val="27"/>
            <w:szCs w:val="27"/>
            <w:lang w:eastAsia="en-IN"/>
          </w:rPr>
          <w:t xml:space="preserve">Overriding Exceptions Handled </w:t>
        </w:r>
        <w:proofErr w:type="gramStart"/>
        <w:r w:rsidRPr="00FD4F82">
          <w:rPr>
            <w:rFonts w:eastAsia="Times New Roman" w:cs="Times New Roman"/>
            <w:color w:val="262D3D"/>
            <w:sz w:val="27"/>
            <w:szCs w:val="27"/>
            <w:lang w:eastAsia="en-IN"/>
          </w:rPr>
          <w:t>In</w:t>
        </w:r>
        <w:proofErr w:type="gramEnd"/>
        <w:r w:rsidRPr="00FD4F82">
          <w:rPr>
            <w:rFonts w:eastAsia="Times New Roman" w:cs="Times New Roman"/>
            <w:color w:val="262D3D"/>
            <w:sz w:val="27"/>
            <w:szCs w:val="27"/>
            <w:lang w:eastAsia="en-IN"/>
          </w:rPr>
          <w:t xml:space="preserve"> </w:t>
        </w:r>
        <w:proofErr w:type="spellStart"/>
        <w:r w:rsidRPr="00FD4F82">
          <w:rPr>
            <w:rFonts w:eastAsia="Times New Roman" w:cs="Times New Roman"/>
            <w:color w:val="262D3D"/>
            <w:sz w:val="27"/>
            <w:szCs w:val="27"/>
            <w:lang w:eastAsia="en-IN"/>
          </w:rPr>
          <w:t>ResponseEntityExceptionHandler</w:t>
        </w:r>
        <w:proofErr w:type="spellEnd"/>
      </w:ins>
    </w:p>
    <w:p w14:paraId="32778099" w14:textId="77777777" w:rsidR="00FD4F82" w:rsidRPr="00FD4F82" w:rsidRDefault="00FD4F82" w:rsidP="00FD4F82">
      <w:pPr>
        <w:spacing w:after="0" w:line="450" w:lineRule="atLeast"/>
        <w:textAlignment w:val="baseline"/>
        <w:rPr>
          <w:ins w:id="6247" w:author="rkbansal" w:date="2020-04-21T23:47:00Z"/>
          <w:rFonts w:eastAsia="Times New Roman" w:cs="Times New Roman"/>
          <w:color w:val="262D3D"/>
          <w:sz w:val="27"/>
          <w:szCs w:val="27"/>
          <w:lang w:eastAsia="en-IN"/>
        </w:rPr>
      </w:pPr>
      <w:ins w:id="6248"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49" w:author="rkbansal" w:date="2020-04-21T23:50:00Z"/>
          <w:rFonts w:ascii="Georgia" w:hAnsi="Georgia"/>
          <w:color w:val="262D3D"/>
          <w:sz w:val="27"/>
          <w:szCs w:val="27"/>
        </w:rPr>
      </w:pPr>
      <w:ins w:id="6250"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51" w:author="rkbansal" w:date="2020-04-21T23:50:00Z"/>
          <w:rFonts w:ascii="Georgia" w:hAnsi="Georgia"/>
          <w:color w:val="262D3D"/>
          <w:shd w:val="clear" w:color="auto" w:fill="FFFFFF"/>
        </w:rPr>
      </w:pPr>
      <w:ins w:id="6252"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53" w:author="rkbansal" w:date="2020-04-21T23:50:00Z"/>
          <w:rFonts w:ascii="Georgia" w:hAnsi="Georgia"/>
          <w:color w:val="262D3D"/>
          <w:sz w:val="27"/>
          <w:szCs w:val="27"/>
        </w:rPr>
      </w:pPr>
      <w:ins w:id="6254"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55" w:author="rkbansal" w:date="2020-04-21T23:50:00Z"/>
          <w:b/>
          <w:bCs/>
          <w:sz w:val="28"/>
          <w:szCs w:val="28"/>
          <w:rPrChange w:id="6256" w:author="rkbansal" w:date="2020-04-21T23:51:00Z">
            <w:rPr>
              <w:ins w:id="6257" w:author="rkbansal" w:date="2020-04-21T23:50:00Z"/>
            </w:rPr>
          </w:rPrChange>
        </w:rPr>
        <w:pPrChange w:id="6258" w:author="rkbansal" w:date="2020-04-21T23:51:00Z">
          <w:pPr>
            <w:pStyle w:val="Heading3"/>
            <w:spacing w:before="480" w:after="480" w:line="450" w:lineRule="atLeast"/>
            <w:textAlignment w:val="baseline"/>
          </w:pPr>
        </w:pPrChange>
      </w:pPr>
      <w:ins w:id="6259" w:author="rkbansal" w:date="2020-04-21T23:50:00Z">
        <w:r w:rsidRPr="00B22671">
          <w:rPr>
            <w:b/>
            <w:bCs/>
            <w:sz w:val="28"/>
            <w:szCs w:val="28"/>
            <w:rPrChange w:id="6260" w:author="rkbansal" w:date="2020-04-21T23:51:00Z">
              <w:rPr/>
            </w:rPrChange>
          </w:rPr>
          <w:t xml:space="preserve">Handling </w:t>
        </w:r>
      </w:ins>
      <w:ins w:id="6261" w:author="rkbansal" w:date="2020-04-21T23:59:00Z">
        <w:r w:rsidR="007267E6">
          <w:rPr>
            <w:b/>
            <w:bCs/>
            <w:sz w:val="28"/>
            <w:szCs w:val="28"/>
          </w:rPr>
          <w:t xml:space="preserve">Rest </w:t>
        </w:r>
      </w:ins>
      <w:ins w:id="6262" w:author="rkbansal" w:date="2020-04-21T23:50:00Z">
        <w:r w:rsidRPr="00B22671">
          <w:rPr>
            <w:b/>
            <w:bCs/>
            <w:sz w:val="28"/>
            <w:szCs w:val="28"/>
            <w:rPrChange w:id="6263"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64" w:author="rkbansal" w:date="2020-04-21T23:50:00Z"/>
          <w:rFonts w:ascii="Georgia" w:hAnsi="Georgia"/>
          <w:color w:val="262D3D"/>
          <w:sz w:val="27"/>
          <w:szCs w:val="27"/>
        </w:rPr>
      </w:pPr>
      <w:ins w:id="6265"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66" w:author="rkbansal" w:date="2020-04-21T23:50:00Z"/>
          <w:rFonts w:ascii="Georgia" w:hAnsi="Georgia"/>
          <w:color w:val="262D3D"/>
          <w:sz w:val="27"/>
          <w:szCs w:val="27"/>
        </w:rPr>
      </w:pPr>
      <w:ins w:id="6267"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68" w:author="rkbansal" w:date="2020-04-21T23:50:00Z"/>
          <w:rFonts w:ascii="Georgia" w:hAnsi="Georgia"/>
          <w:color w:val="262D3D"/>
          <w:sz w:val="27"/>
          <w:szCs w:val="27"/>
        </w:rPr>
      </w:pPr>
      <w:ins w:id="6269"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proofErr w:type="spellStart"/>
        <w:proofErr w:type="gramStart"/>
        <w:r>
          <w:rPr>
            <w:rStyle w:val="HTMLCode"/>
            <w:rFonts w:eastAsiaTheme="majorEastAsia"/>
            <w:color w:val="455065"/>
            <w:sz w:val="21"/>
            <w:szCs w:val="21"/>
            <w:bdr w:val="single" w:sz="6" w:space="3" w:color="EBECED" w:frame="1"/>
            <w:shd w:val="clear" w:color="auto" w:fill="FBFBFB"/>
          </w:rPr>
          <w:t>javax.persistence</w:t>
        </w:r>
        <w:proofErr w:type="gramEnd"/>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70" w:author="rkbansal" w:date="2020-04-21T19:43:00Z"/>
          <w:rFonts w:ascii="Georgia" w:hAnsi="Georgia"/>
          <w:color w:val="262D3D"/>
          <w:sz w:val="27"/>
          <w:szCs w:val="27"/>
        </w:rPr>
      </w:pPr>
      <w:ins w:id="6271"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72" w:author="rkbansal" w:date="2020-04-21T19:40:00Z"/>
          <w:b/>
          <w:sz w:val="28"/>
          <w:rPrChange w:id="6273" w:author="rkbansal" w:date="2020-04-21T23:55:00Z">
            <w:rPr>
              <w:ins w:id="6274"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75" w:author="rkbansal" w:date="2020-04-22T15:38:00Z"/>
          <w:color w:val="262D3D"/>
          <w:shd w:val="clear" w:color="auto" w:fill="FFFFFF"/>
        </w:rPr>
      </w:pPr>
      <w:ins w:id="6276"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5FA31AD" w14:textId="7DDB7176" w:rsidR="00913740" w:rsidRDefault="00913740">
      <w:pPr>
        <w:rPr>
          <w:ins w:id="6277" w:author="rkbansal" w:date="2020-04-22T15:38:00Z"/>
          <w:color w:val="262D3D"/>
          <w:shd w:val="clear" w:color="auto" w:fill="FFFFFF"/>
        </w:rPr>
      </w:pPr>
      <w:ins w:id="6278" w:author="rkbansal" w:date="2020-04-22T15:38:00Z">
        <w:r>
          <w:rPr>
            <w:color w:val="262D3D"/>
            <w:shd w:val="clear" w:color="auto" w:fill="FFFFFF"/>
          </w:rPr>
          <w:t>S</w:t>
        </w:r>
      </w:ins>
      <w:ins w:id="6279" w:author="rkbansal" w:date="2020-04-22T15:39:00Z">
        <w:r>
          <w:rPr>
            <w:color w:val="262D3D"/>
            <w:shd w:val="clear" w:color="auto" w:fill="FFFFFF"/>
          </w:rPr>
          <w:t xml:space="preserve">ource Code of the </w:t>
        </w:r>
      </w:ins>
      <w:ins w:id="6280" w:author="rkbansal" w:date="2020-04-25T15:26:00Z">
        <w:r w:rsidR="00837257">
          <w:rPr>
            <w:color w:val="262D3D"/>
            <w:shd w:val="clear" w:color="auto" w:fill="FFFFFF"/>
          </w:rPr>
          <w:t>Custom exception</w:t>
        </w:r>
        <w:r w:rsidR="00B5104D">
          <w:rPr>
            <w:color w:val="262D3D"/>
            <w:shd w:val="clear" w:color="auto" w:fill="FFFFFF"/>
          </w:rPr>
          <w:t xml:space="preserve"> </w:t>
        </w:r>
      </w:ins>
      <w:ins w:id="6281"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82" w:author="rkbansal" w:date="2020-04-25T15:27:00Z"/>
          <w:b/>
          <w:bCs/>
          <w:shd w:val="clear" w:color="auto" w:fill="FFFFFF"/>
          <w:rPrChange w:id="6283" w:author="rkbansal" w:date="2020-04-25T15:28:00Z">
            <w:rPr>
              <w:ins w:id="6284" w:author="rkbansal" w:date="2020-04-25T15:27:00Z"/>
              <w:b/>
              <w:bCs/>
              <w:color w:val="262D3D"/>
              <w:shd w:val="clear" w:color="auto" w:fill="FFFFFF"/>
            </w:rPr>
          </w:rPrChange>
        </w:rPr>
        <w:pPrChange w:id="6285" w:author="rkbansal" w:date="2020-04-25T15:28:00Z">
          <w:pPr>
            <w:pStyle w:val="ListParagraph"/>
            <w:numPr>
              <w:numId w:val="19"/>
            </w:numPr>
            <w:ind w:hanging="360"/>
          </w:pPr>
        </w:pPrChange>
      </w:pPr>
      <w:ins w:id="6286" w:author="rkbansal" w:date="2020-04-22T15:38:00Z">
        <w:r w:rsidRPr="005C4336">
          <w:rPr>
            <w:rFonts w:eastAsiaTheme="minorHAnsi"/>
            <w:b/>
            <w:bCs/>
            <w:shd w:val="clear" w:color="auto" w:fill="FFFFFF"/>
            <w:rPrChange w:id="6287"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288" w:author="rkbansal" w:date="2020-04-25T15:28:00Z">
              <w:rPr>
                <w:color w:val="262D3D"/>
                <w:shd w:val="clear" w:color="auto" w:fill="FFFFFF"/>
              </w:rPr>
            </w:rPrChange>
          </w:rPr>
          <w:t> </w:t>
        </w:r>
      </w:ins>
    </w:p>
    <w:p w14:paraId="323C1AF3" w14:textId="0B8ED581" w:rsidR="00496A03" w:rsidRPr="006E18BE" w:rsidRDefault="00496A03">
      <w:pPr>
        <w:pStyle w:val="ListParagraph"/>
        <w:rPr>
          <w:ins w:id="6289" w:author="rkbansal" w:date="2020-04-22T15:38:00Z"/>
          <w:color w:val="262D3D"/>
          <w:shd w:val="clear" w:color="auto" w:fill="FFFFFF"/>
        </w:rPr>
        <w:pPrChange w:id="6290" w:author="rkbansal" w:date="2020-04-22T15:40:00Z">
          <w:pPr/>
        </w:pPrChange>
      </w:pPr>
      <w:ins w:id="6291"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292" w:author="rkbansal" w:date="2020-04-25T15:30:00Z"/>
          <w:b/>
          <w:bCs/>
          <w:shd w:val="clear" w:color="auto" w:fill="FFFFFF"/>
          <w:rPrChange w:id="6293" w:author="rkbansal" w:date="2020-04-25T15:30:00Z">
            <w:rPr>
              <w:ins w:id="6294" w:author="rkbansal" w:date="2020-04-25T15:30:00Z"/>
              <w:b/>
              <w:bCs/>
              <w:color w:val="262D3D"/>
              <w:shd w:val="clear" w:color="auto" w:fill="FFFFFF"/>
            </w:rPr>
          </w:rPrChange>
        </w:rPr>
        <w:pPrChange w:id="6295" w:author="rkbansal" w:date="2020-04-25T15:30:00Z">
          <w:pPr>
            <w:pStyle w:val="ListParagraph"/>
            <w:numPr>
              <w:ilvl w:val="1"/>
              <w:numId w:val="19"/>
            </w:numPr>
            <w:ind w:left="924" w:hanging="357"/>
          </w:pPr>
        </w:pPrChange>
      </w:pPr>
      <w:ins w:id="6296" w:author="rkbansal" w:date="2020-04-25T15:29:00Z">
        <w:r w:rsidRPr="002F7AB3">
          <w:rPr>
            <w:b/>
            <w:bCs/>
            <w:shd w:val="clear" w:color="auto" w:fill="FFFFFF"/>
            <w:rPrChange w:id="6297"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298" w:author="rkbansal" w:date="2020-04-25T15:29:00Z"/>
          <w:color w:val="262D3D"/>
          <w:shd w:val="clear" w:color="auto" w:fill="FFFFFF"/>
          <w:rPrChange w:id="6299" w:author="rkbansal" w:date="2020-04-25T15:29:00Z">
            <w:rPr>
              <w:ins w:id="6300" w:author="rkbansal" w:date="2020-04-25T15:29:00Z"/>
              <w:b/>
              <w:bCs/>
              <w:color w:val="262D3D"/>
              <w:shd w:val="clear" w:color="auto" w:fill="FFFFFF"/>
            </w:rPr>
          </w:rPrChange>
        </w:rPr>
        <w:pPrChange w:id="6301" w:author="rkbansal" w:date="2020-04-25T15:30:00Z">
          <w:pPr>
            <w:pStyle w:val="ListParagraph"/>
            <w:numPr>
              <w:ilvl w:val="1"/>
              <w:numId w:val="19"/>
            </w:numPr>
            <w:ind w:left="1440" w:hanging="360"/>
          </w:pPr>
        </w:pPrChange>
      </w:pPr>
      <w:ins w:id="6302"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303" w:author="rkbansal" w:date="2020-04-25T15:29:00Z"/>
          <w:color w:val="262D3D"/>
          <w:shd w:val="clear" w:color="auto" w:fill="FFFFFF"/>
        </w:rPr>
        <w:pPrChange w:id="6304" w:author="rkbansal" w:date="2020-04-25T15:29:00Z">
          <w:pPr>
            <w:pStyle w:val="ListParagraph"/>
            <w:numPr>
              <w:numId w:val="19"/>
            </w:numPr>
            <w:ind w:hanging="360"/>
          </w:pPr>
        </w:pPrChange>
      </w:pPr>
    </w:p>
    <w:p w14:paraId="1B121CF9" w14:textId="77777777" w:rsidR="005C4336" w:rsidRDefault="005C4336">
      <w:pPr>
        <w:pStyle w:val="ListParagraph"/>
        <w:rPr>
          <w:ins w:id="6305" w:author="rkbansal" w:date="2020-04-25T15:29:00Z"/>
          <w:b/>
          <w:bCs/>
          <w:color w:val="262D3D"/>
          <w:shd w:val="clear" w:color="auto" w:fill="FFFFFF"/>
        </w:rPr>
        <w:pPrChange w:id="6306"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307" w:author="rkbansal" w:date="2020-04-21T23:57:00Z"/>
          <w:b/>
          <w:bCs/>
          <w:color w:val="262D3D"/>
          <w:shd w:val="clear" w:color="auto" w:fill="FFFFFF"/>
          <w:rPrChange w:id="6308" w:author="rkbansal" w:date="2020-04-22T15:39:00Z">
            <w:rPr>
              <w:ins w:id="6309" w:author="rkbansal" w:date="2020-04-21T23:57:00Z"/>
              <w:color w:val="262D3D"/>
              <w:shd w:val="clear" w:color="auto" w:fill="FFFFFF"/>
            </w:rPr>
          </w:rPrChange>
        </w:rPr>
        <w:pPrChange w:id="6310" w:author="rkbansal" w:date="2020-04-22T15:39:00Z">
          <w:pPr/>
        </w:pPrChange>
      </w:pPr>
      <w:proofErr w:type="spellStart"/>
      <w:ins w:id="6311" w:author="rkbansal" w:date="2020-04-22T15:38:00Z">
        <w:r w:rsidRPr="006E18BE">
          <w:rPr>
            <w:b/>
            <w:bCs/>
            <w:color w:val="262D3D"/>
            <w:shd w:val="clear" w:color="auto" w:fill="FFFFFF"/>
            <w:rPrChange w:id="6312" w:author="rkbansal" w:date="2020-04-22T15:39:00Z">
              <w:rPr>
                <w:color w:val="262D3D"/>
                <w:shd w:val="clear" w:color="auto" w:fill="FFFFFF"/>
              </w:rPr>
            </w:rPrChange>
          </w:rPr>
          <w:t>RestExceptionHandler</w:t>
        </w:r>
      </w:ins>
      <w:proofErr w:type="spellEnd"/>
    </w:p>
    <w:p w14:paraId="5035B09A" w14:textId="6C525C4F" w:rsidR="007267E6" w:rsidRDefault="00C17E40">
      <w:pPr>
        <w:rPr>
          <w:ins w:id="6313" w:author="rkbansal" w:date="2020-04-21T23:58:00Z"/>
          <w:b/>
          <w:sz w:val="28"/>
        </w:rPr>
      </w:pPr>
      <w:ins w:id="6314"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315" w:author="rkbansal" w:date="2020-04-21T23:58:00Z"/>
          <w:color w:val="262D3D"/>
          <w:shd w:val="clear" w:color="auto" w:fill="FFFFFF"/>
        </w:rPr>
      </w:pPr>
      <w:ins w:id="6316" w:author="rkbansal" w:date="2020-04-21T23:58:00Z">
        <w:r>
          <w:rPr>
            <w:color w:val="262D3D"/>
            <w:shd w:val="clear" w:color="auto" w:fill="FFFFFF"/>
          </w:rPr>
          <w:t>Great! In the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317" w:author="rkbansal" w:date="2020-04-21T23:58:00Z"/>
          <w:color w:val="262D3D"/>
          <w:shd w:val="clear" w:color="auto" w:fill="FFFFFF"/>
        </w:rPr>
      </w:pPr>
      <w:ins w:id="6318"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319" w:author="rkbansal" w:date="2020-04-22T00:05:00Z"/>
          <w:b/>
          <w:bCs/>
          <w:sz w:val="28"/>
          <w:szCs w:val="28"/>
        </w:rPr>
      </w:pPr>
      <w:ins w:id="6320"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321" w:author="rkbansal" w:date="2020-04-22T00:05:00Z"/>
          <w:spacing w:val="-3"/>
          <w:sz w:val="26"/>
          <w:szCs w:val="26"/>
          <w:shd w:val="clear" w:color="auto" w:fill="FFFFFF"/>
          <w:rPrChange w:id="6322" w:author="rkbansal" w:date="2020-04-22T00:06:00Z">
            <w:rPr>
              <w:ins w:id="6323" w:author="rkbansal" w:date="2020-04-22T00:05:00Z"/>
              <w:rFonts w:ascii="Roboto" w:hAnsi="Roboto"/>
              <w:spacing w:val="-3"/>
              <w:sz w:val="26"/>
              <w:szCs w:val="26"/>
              <w:shd w:val="clear" w:color="auto" w:fill="FFFFFF"/>
            </w:rPr>
          </w:rPrChange>
        </w:rPr>
      </w:pPr>
      <w:proofErr w:type="spellStart"/>
      <w:ins w:id="6324" w:author="rkbansal" w:date="2020-04-22T00:05:00Z">
        <w:r w:rsidRPr="00133514">
          <w:rPr>
            <w:spacing w:val="-3"/>
            <w:sz w:val="26"/>
            <w:szCs w:val="26"/>
            <w:shd w:val="clear" w:color="auto" w:fill="FFFFFF"/>
            <w:rPrChange w:id="6325" w:author="rkbansal" w:date="2020-04-22T00:06:00Z">
              <w:rPr>
                <w:rFonts w:ascii="Roboto" w:hAnsi="Roboto"/>
                <w:spacing w:val="-3"/>
                <w:sz w:val="26"/>
                <w:szCs w:val="26"/>
                <w:shd w:val="clear" w:color="auto" w:fill="FFFFFF"/>
              </w:rPr>
            </w:rPrChange>
          </w:rPr>
          <w:t>OpenFeign’s</w:t>
        </w:r>
        <w:proofErr w:type="spellEnd"/>
        <w:r w:rsidRPr="00133514">
          <w:rPr>
            <w:spacing w:val="-3"/>
            <w:sz w:val="26"/>
            <w:szCs w:val="26"/>
            <w:shd w:val="clear" w:color="auto" w:fill="FFFFFF"/>
            <w:rPrChange w:id="6326" w:author="rkbansal" w:date="2020-04-22T00:06:00Z">
              <w:rPr>
                <w:rFonts w:ascii="Roboto" w:hAnsi="Roboto"/>
                <w:spacing w:val="-3"/>
                <w:sz w:val="26"/>
                <w:szCs w:val="26"/>
                <w:shd w:val="clear" w:color="auto" w:fill="FFFFFF"/>
              </w:rPr>
            </w:rPrChange>
          </w:rPr>
          <w:t xml:space="preserve">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327" w:author="rkbansal" w:date="2020-04-22T00:05:00Z"/>
          <w:i/>
          <w:iCs/>
          <w:color w:val="7A2518"/>
          <w:shd w:val="clear" w:color="auto" w:fill="FFFFFF"/>
        </w:rPr>
      </w:pPr>
      <w:ins w:id="6328"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29" w:author="rkbansal" w:date="2020-04-22T00:05:00Z"/>
        </w:rPr>
      </w:pPr>
      <w:ins w:id="6330"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31" w:author="rkbansal" w:date="2020-04-22T00:06:00Z"/>
          <w:rFonts w:eastAsia="Times New Roman" w:cs="Times New Roman"/>
          <w:spacing w:val="-2"/>
          <w:lang w:eastAsia="en-IN"/>
          <w:rPrChange w:id="6332" w:author="rkbansal" w:date="2020-04-22T00:06:00Z">
            <w:rPr>
              <w:ins w:id="6333" w:author="rkbansal" w:date="2020-04-22T00:06:00Z"/>
              <w:rFonts w:ascii="inherit" w:eastAsia="Times New Roman" w:hAnsi="inherit" w:cs="Times New Roman"/>
              <w:spacing w:val="-2"/>
              <w:lang w:eastAsia="en-IN"/>
            </w:rPr>
          </w:rPrChange>
        </w:rPr>
      </w:pPr>
      <w:ins w:id="6334" w:author="rkbansal" w:date="2020-04-22T00:06:00Z">
        <w:r w:rsidRPr="00133514">
          <w:rPr>
            <w:rFonts w:eastAsia="Times New Roman" w:cs="Times New Roman"/>
            <w:spacing w:val="-2"/>
            <w:lang w:eastAsia="en-IN"/>
            <w:rPrChange w:id="6335"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36"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37"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38" w:author="rkbansal" w:date="2020-04-22T00:08:00Z"/>
          <w:rFonts w:eastAsia="Times New Roman" w:cs="Times New Roman"/>
          <w:spacing w:val="-2"/>
          <w:lang w:eastAsia="en-IN"/>
        </w:rPr>
      </w:pPr>
      <w:ins w:id="6339" w:author="rkbansal" w:date="2020-04-22T00:06:00Z">
        <w:r w:rsidRPr="00133514">
          <w:rPr>
            <w:rFonts w:eastAsia="Times New Roman" w:cs="Times New Roman"/>
            <w:spacing w:val="-2"/>
            <w:lang w:eastAsia="en-IN"/>
            <w:rPrChange w:id="6340"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eastAsia="Times New Roman" w:cs="Times New Roman"/>
            <w:spacing w:val="-2"/>
            <w:lang w:eastAsia="en-IN"/>
            <w:rPrChange w:id="6341" w:author="rkbansal" w:date="2020-04-22T00:06:00Z">
              <w:rPr>
                <w:rFonts w:ascii="inherit" w:eastAsia="Times New Roman" w:hAnsi="inherit" w:cs="Times New Roman"/>
                <w:spacing w:val="-2"/>
                <w:lang w:eastAsia="en-IN"/>
              </w:rPr>
            </w:rPrChange>
          </w:rPr>
          <w:t>ExceptionHandler</w:t>
        </w:r>
        <w:proofErr w:type="spellEnd"/>
        <w:r w:rsidRPr="00133514">
          <w:rPr>
            <w:rFonts w:eastAsia="Times New Roman" w:cs="Times New Roman"/>
            <w:spacing w:val="-2"/>
            <w:lang w:eastAsia="en-IN"/>
            <w:rPrChange w:id="6342" w:author="rkbansal" w:date="2020-04-22T00:06:00Z">
              <w:rPr>
                <w:rFonts w:ascii="inherit" w:eastAsia="Times New Roman" w:hAnsi="inherit" w:cs="Times New Roman"/>
                <w:spacing w:val="-2"/>
                <w:lang w:eastAsia="en-IN"/>
              </w:rPr>
            </w:rPrChange>
          </w:rPr>
          <w:t xml:space="preserve"> using a </w:t>
        </w:r>
        <w:proofErr w:type="spellStart"/>
        <w:r w:rsidRPr="00133514">
          <w:rPr>
            <w:rFonts w:eastAsia="Times New Roman" w:cs="Times New Roman"/>
            <w:spacing w:val="-2"/>
            <w:lang w:eastAsia="en-IN"/>
            <w:rPrChange w:id="6343" w:author="rkbansal" w:date="2020-04-22T00:06:00Z">
              <w:rPr>
                <w:rFonts w:ascii="inherit" w:eastAsia="Times New Roman" w:hAnsi="inherit" w:cs="Times New Roman"/>
                <w:spacing w:val="-2"/>
                <w:lang w:eastAsia="en-IN"/>
              </w:rPr>
            </w:rPrChange>
          </w:rPr>
          <w:t>ControllerAdvice</w:t>
        </w:r>
        <w:proofErr w:type="spellEnd"/>
        <w:r w:rsidRPr="00133514">
          <w:rPr>
            <w:rFonts w:eastAsia="Times New Roman" w:cs="Times New Roman"/>
            <w:spacing w:val="-2"/>
            <w:lang w:eastAsia="en-IN"/>
            <w:rPrChange w:id="6344" w:author="rkbansal" w:date="2020-04-22T00:06:00Z">
              <w:rPr>
                <w:rFonts w:ascii="inherit" w:eastAsia="Times New Roman" w:hAnsi="inherit" w:cs="Times New Roman"/>
                <w:spacing w:val="-2"/>
                <w:lang w:eastAsia="en-IN"/>
              </w:rPr>
            </w:rPrChange>
          </w:rPr>
          <w:t>.</w:t>
        </w:r>
      </w:ins>
    </w:p>
    <w:p w14:paraId="46203D2D" w14:textId="78666849" w:rsidR="00133514" w:rsidRDefault="00133514" w:rsidP="00133514">
      <w:pPr>
        <w:shd w:val="clear" w:color="auto" w:fill="FFFFFF"/>
        <w:spacing w:before="100" w:beforeAutospacing="1" w:after="100" w:afterAutospacing="1" w:line="240" w:lineRule="auto"/>
        <w:rPr>
          <w:ins w:id="6345" w:author="rkbansal" w:date="2020-04-22T00:08:00Z"/>
          <w:rFonts w:eastAsia="Times New Roman" w:cs="Times New Roman"/>
          <w:spacing w:val="-2"/>
          <w:lang w:eastAsia="en-IN"/>
        </w:rPr>
      </w:pPr>
      <w:ins w:id="6346"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47" w:author="rkbansal" w:date="2020-04-22T00:10:00Z"/>
          <w:rFonts w:eastAsia="Times New Roman" w:cs="Times New Roman"/>
          <w:spacing w:val="-2"/>
          <w:lang w:eastAsia="en-IN"/>
        </w:rPr>
      </w:pPr>
      <w:ins w:id="6348"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49" w:author="rkbansal" w:date="2020-04-22T00:06:00Z"/>
          <w:rFonts w:eastAsia="Times New Roman" w:cs="Times New Roman"/>
          <w:spacing w:val="-2"/>
          <w:lang w:eastAsia="en-IN"/>
          <w:rPrChange w:id="6350" w:author="rkbansal" w:date="2020-04-22T00:06:00Z">
            <w:rPr>
              <w:ins w:id="6351" w:author="rkbansal" w:date="2020-04-22T00:06:00Z"/>
              <w:rFonts w:ascii="inherit" w:eastAsia="Times New Roman" w:hAnsi="inherit" w:cs="Times New Roman"/>
              <w:spacing w:val="-2"/>
              <w:lang w:eastAsia="en-IN"/>
            </w:rPr>
          </w:rPrChange>
        </w:rPr>
      </w:pPr>
      <w:ins w:id="6352"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53" w:author="rkbansal" w:date="2020-04-22T00:00:00Z"/>
          <w:rPrChange w:id="6354" w:author="rkbansal" w:date="2020-04-22T00:05:00Z">
            <w:rPr>
              <w:ins w:id="6355" w:author="rkbansal" w:date="2020-04-22T00:00:00Z"/>
              <w:b/>
              <w:bCs/>
              <w:sz w:val="28"/>
              <w:szCs w:val="28"/>
            </w:rPr>
          </w:rPrChange>
        </w:rPr>
        <w:pPrChange w:id="6356" w:author="rkbansal" w:date="2020-04-22T00:05:00Z">
          <w:pPr>
            <w:pStyle w:val="Heading5"/>
          </w:pPr>
        </w:pPrChange>
      </w:pPr>
    </w:p>
    <w:p w14:paraId="5FE48891" w14:textId="65E50919" w:rsidR="002041EA" w:rsidRDefault="002041EA">
      <w:pPr>
        <w:rPr>
          <w:ins w:id="6357" w:author="rkbansal" w:date="2020-04-21T23:55:00Z"/>
          <w:rFonts w:eastAsiaTheme="majorEastAsia" w:cstheme="majorBidi"/>
          <w:b/>
          <w:color w:val="2F5496" w:themeColor="accent1" w:themeShade="BF"/>
          <w:sz w:val="28"/>
          <w:szCs w:val="26"/>
        </w:rPr>
      </w:pPr>
      <w:ins w:id="6358" w:author="rkbansal" w:date="2020-04-21T23:55:00Z">
        <w:r>
          <w:rPr>
            <w:b/>
            <w:sz w:val="28"/>
          </w:rPr>
          <w:br w:type="page"/>
        </w:r>
      </w:ins>
    </w:p>
    <w:p w14:paraId="316FCB38" w14:textId="5614328F" w:rsidR="000D70BE" w:rsidRDefault="00D92041" w:rsidP="000D70BE">
      <w:pPr>
        <w:pStyle w:val="Heading2"/>
        <w:rPr>
          <w:ins w:id="6359" w:author="rkbansal" w:date="2020-01-09T12:08:00Z"/>
          <w:rFonts w:ascii="Georgia" w:hAnsi="Georgia"/>
          <w:b/>
          <w:sz w:val="28"/>
        </w:rPr>
      </w:pPr>
      <w:ins w:id="6360"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61" w:author="rkbansal" w:date="2020-01-09T12:08:00Z"/>
        </w:rPr>
      </w:pPr>
      <w:ins w:id="6362" w:author="rkbansal" w:date="2020-01-09T12:08:00Z">
        <w:r>
          <w:t xml:space="preserve">Create the </w:t>
        </w:r>
      </w:ins>
      <w:ins w:id="6363" w:author="rkbansal" w:date="2020-02-15T13:27:00Z">
        <w:r w:rsidR="00FA42C7">
          <w:t>project</w:t>
        </w:r>
      </w:ins>
      <w:ins w:id="6364"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65" w:author="rkbansal" w:date="2020-01-09T12:08:00Z"/>
        </w:rPr>
        <w:pPrChange w:id="6366" w:author="rkbansal" w:date="2020-01-09T12:09:00Z">
          <w:pPr>
            <w:pStyle w:val="ListParagraph"/>
            <w:numPr>
              <w:numId w:val="22"/>
            </w:numPr>
            <w:ind w:hanging="360"/>
          </w:pPr>
        </w:pPrChange>
      </w:pPr>
      <w:ins w:id="6367" w:author="rkbansal" w:date="2020-01-09T12:08:00Z">
        <w:r w:rsidRPr="00FC7C32">
          <w:t xml:space="preserve">Create the </w:t>
        </w:r>
      </w:ins>
      <w:ins w:id="6368" w:author="rkbansal" w:date="2020-01-09T12:09:00Z">
        <w:r w:rsidR="003D7BF4">
          <w:t>project</w:t>
        </w:r>
      </w:ins>
      <w:ins w:id="6369" w:author="rkbansal" w:date="2020-01-09T12:08:00Z">
        <w:r>
          <w:t>:</w:t>
        </w:r>
      </w:ins>
    </w:p>
    <w:p w14:paraId="193664BA" w14:textId="2822659A" w:rsidR="000D70BE" w:rsidRDefault="000D70BE">
      <w:pPr>
        <w:pStyle w:val="ListParagraph"/>
        <w:numPr>
          <w:ilvl w:val="0"/>
          <w:numId w:val="73"/>
        </w:numPr>
        <w:rPr>
          <w:ins w:id="6370" w:author="rkbansal" w:date="2020-01-09T12:08:00Z"/>
        </w:rPr>
        <w:pPrChange w:id="6371" w:author="rkbansal" w:date="2020-01-09T12:09:00Z">
          <w:pPr>
            <w:pStyle w:val="ListParagraph"/>
            <w:numPr>
              <w:numId w:val="22"/>
            </w:numPr>
            <w:ind w:hanging="360"/>
          </w:pPr>
        </w:pPrChange>
      </w:pPr>
      <w:ins w:id="6372" w:author="rkbansal" w:date="2020-01-09T12:08:00Z">
        <w:r>
          <w:t xml:space="preserve">Update the </w:t>
        </w:r>
      </w:ins>
      <w:ins w:id="6373" w:author="rkbansal" w:date="2020-01-09T12:09:00Z">
        <w:r w:rsidR="003D7BF4">
          <w:t>project</w:t>
        </w:r>
      </w:ins>
      <w:ins w:id="6374"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75" w:author="rkbansal" w:date="2020-01-09T12:09:00Z"/>
        </w:rPr>
      </w:pPr>
      <w:ins w:id="6376" w:author="rkbansal" w:date="2020-01-09T12:08:00Z">
        <w:r>
          <w:t>Get the list of all the</w:t>
        </w:r>
      </w:ins>
      <w:ins w:id="6377"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78" w:author="rkbansal" w:date="2020-01-09T12:08:00Z"/>
        </w:rPr>
        <w:pPrChange w:id="6379" w:author="rkbansal" w:date="2020-01-09T12:09:00Z">
          <w:pPr>
            <w:pStyle w:val="ListParagraph"/>
            <w:numPr>
              <w:numId w:val="22"/>
            </w:numPr>
            <w:ind w:hanging="360"/>
          </w:pPr>
        </w:pPrChange>
      </w:pPr>
      <w:ins w:id="6380" w:author="rkbansal" w:date="2020-01-09T12:09:00Z">
        <w:r>
          <w:t>Ge</w:t>
        </w:r>
      </w:ins>
      <w:ins w:id="6381" w:author="rkbansal" w:date="2020-01-09T12:10:00Z">
        <w:r>
          <w:t>t the project based on the project id</w:t>
        </w:r>
      </w:ins>
    </w:p>
    <w:p w14:paraId="12737781" w14:textId="3F160EA5" w:rsidR="000D70BE" w:rsidRDefault="000D70BE">
      <w:pPr>
        <w:pStyle w:val="ListParagraph"/>
        <w:numPr>
          <w:ilvl w:val="0"/>
          <w:numId w:val="73"/>
        </w:numPr>
        <w:rPr>
          <w:ins w:id="6382" w:author="rkbansal" w:date="2020-01-09T12:08:00Z"/>
        </w:rPr>
        <w:pPrChange w:id="6383" w:author="rkbansal" w:date="2020-01-09T12:09:00Z">
          <w:pPr>
            <w:pStyle w:val="ListParagraph"/>
            <w:numPr>
              <w:numId w:val="22"/>
            </w:numPr>
            <w:ind w:hanging="360"/>
          </w:pPr>
        </w:pPrChange>
      </w:pPr>
      <w:ins w:id="6384" w:author="rkbansal" w:date="2020-01-09T12:08:00Z">
        <w:r>
          <w:t xml:space="preserve">Delete the </w:t>
        </w:r>
      </w:ins>
      <w:ins w:id="6385" w:author="rkbansal" w:date="2020-01-09T12:10:00Z">
        <w:r w:rsidR="003D7BF4">
          <w:t>project based on the project id</w:t>
        </w:r>
      </w:ins>
    </w:p>
    <w:p w14:paraId="72BC3D6B" w14:textId="307ECB64" w:rsidR="000D70BE" w:rsidRDefault="000D70BE">
      <w:pPr>
        <w:pStyle w:val="ListParagraph"/>
        <w:rPr>
          <w:ins w:id="6386" w:author="rkbansal" w:date="2020-01-09T12:08:00Z"/>
        </w:rPr>
        <w:pPrChange w:id="6387"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388" w:author="rkbansal" w:date="2020-03-05T22:46:00Z"/>
        </w:rPr>
      </w:pPr>
      <w:ins w:id="6389" w:author="rkbansal" w:date="2020-01-09T12:08:00Z">
        <w:r>
          <w:t xml:space="preserve">Follow the document to implement </w:t>
        </w:r>
      </w:ins>
      <w:ins w:id="6390" w:author="rkbansal" w:date="2020-01-09T12:10:00Z">
        <w:r w:rsidR="002D4E05">
          <w:t>project</w:t>
        </w:r>
      </w:ins>
      <w:ins w:id="6391"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392" w:author="rkbansal" w:date="2020-04-23T15:33:00Z">
          <w:tblPr>
            <w:tblW w:w="0" w:type="auto"/>
            <w:tblLook w:val="04A0" w:firstRow="1" w:lastRow="0" w:firstColumn="1" w:lastColumn="0" w:noHBand="0" w:noVBand="1"/>
          </w:tblPr>
        </w:tblPrChange>
      </w:tblPr>
      <w:tblGrid>
        <w:gridCol w:w="4508"/>
        <w:gridCol w:w="4508"/>
        <w:tblGridChange w:id="6393">
          <w:tblGrid>
            <w:gridCol w:w="4508"/>
            <w:gridCol w:w="4508"/>
          </w:tblGrid>
        </w:tblGridChange>
      </w:tblGrid>
      <w:tr w:rsidR="000D70BE" w14:paraId="5EF9DB24" w14:textId="77777777" w:rsidTr="008D3715">
        <w:trPr>
          <w:ins w:id="6394" w:author="rkbansal" w:date="2020-01-09T12:08:00Z"/>
        </w:trPr>
        <w:tc>
          <w:tcPr>
            <w:tcW w:w="4508" w:type="dxa"/>
            <w:tcPrChange w:id="6395" w:author="rkbansal" w:date="2020-04-23T15:33:00Z">
              <w:tcPr>
                <w:tcW w:w="4508" w:type="dxa"/>
              </w:tcPr>
            </w:tcPrChange>
          </w:tcPr>
          <w:p w14:paraId="38A1A427" w14:textId="77777777" w:rsidR="000D70BE" w:rsidRDefault="000D70BE" w:rsidP="00AA4966">
            <w:pPr>
              <w:rPr>
                <w:ins w:id="6396" w:author="rkbansal" w:date="2020-01-09T12:08:00Z"/>
              </w:rPr>
            </w:pPr>
            <w:ins w:id="6397" w:author="rkbansal" w:date="2020-01-09T12:08:00Z">
              <w:r>
                <w:t>Database/Schema Name</w:t>
              </w:r>
            </w:ins>
          </w:p>
        </w:tc>
        <w:tc>
          <w:tcPr>
            <w:tcW w:w="4508" w:type="dxa"/>
            <w:tcPrChange w:id="6398" w:author="rkbansal" w:date="2020-04-23T15:33:00Z">
              <w:tcPr>
                <w:tcW w:w="4508" w:type="dxa"/>
              </w:tcPr>
            </w:tcPrChange>
          </w:tcPr>
          <w:p w14:paraId="2C233D77" w14:textId="4EE60970" w:rsidR="000D70BE" w:rsidRDefault="00DD071F" w:rsidP="00AA4966">
            <w:pPr>
              <w:rPr>
                <w:ins w:id="6399" w:author="rkbansal" w:date="2020-01-09T12:08:00Z"/>
              </w:rPr>
            </w:pPr>
            <w:proofErr w:type="spellStart"/>
            <w:ins w:id="6400" w:author="rkbansal" w:date="2020-01-09T12:10:00Z">
              <w:r>
                <w:t>project</w:t>
              </w:r>
            </w:ins>
            <w:ins w:id="6401" w:author="rkbansal" w:date="2020-01-09T12:08:00Z">
              <w:r w:rsidR="000D70BE">
                <w:t>_schema</w:t>
              </w:r>
              <w:proofErr w:type="spellEnd"/>
            </w:ins>
          </w:p>
        </w:tc>
      </w:tr>
      <w:tr w:rsidR="000D70BE" w14:paraId="57EB5C44" w14:textId="77777777" w:rsidTr="008D3715">
        <w:trPr>
          <w:ins w:id="6402" w:author="rkbansal" w:date="2020-01-09T12:08:00Z"/>
        </w:trPr>
        <w:tc>
          <w:tcPr>
            <w:tcW w:w="4508" w:type="dxa"/>
            <w:tcPrChange w:id="6403" w:author="rkbansal" w:date="2020-04-23T15:33:00Z">
              <w:tcPr>
                <w:tcW w:w="4508" w:type="dxa"/>
              </w:tcPr>
            </w:tcPrChange>
          </w:tcPr>
          <w:p w14:paraId="3258D6E9" w14:textId="77777777" w:rsidR="000D70BE" w:rsidRDefault="000D70BE" w:rsidP="00AA4966">
            <w:pPr>
              <w:rPr>
                <w:ins w:id="6404" w:author="rkbansal" w:date="2020-01-09T12:08:00Z"/>
              </w:rPr>
            </w:pPr>
            <w:ins w:id="6405" w:author="rkbansal" w:date="2020-01-09T12:08:00Z">
              <w:r>
                <w:t>User name</w:t>
              </w:r>
            </w:ins>
          </w:p>
        </w:tc>
        <w:tc>
          <w:tcPr>
            <w:tcW w:w="4508" w:type="dxa"/>
            <w:tcPrChange w:id="6406" w:author="rkbansal" w:date="2020-04-23T15:33:00Z">
              <w:tcPr>
                <w:tcW w:w="4508" w:type="dxa"/>
              </w:tcPr>
            </w:tcPrChange>
          </w:tcPr>
          <w:p w14:paraId="15397287" w14:textId="2E09FA03" w:rsidR="000D70BE" w:rsidRDefault="00AA4966" w:rsidP="00AA4966">
            <w:pPr>
              <w:rPr>
                <w:ins w:id="6407" w:author="rkbansal" w:date="2020-01-09T12:08:00Z"/>
              </w:rPr>
            </w:pPr>
            <w:ins w:id="6408" w:author="rkbansal" w:date="2020-01-09T12:11:00Z">
              <w:r>
                <w:t>P</w:t>
              </w:r>
              <w:r w:rsidR="001707FC">
                <w:t>roject</w:t>
              </w:r>
            </w:ins>
          </w:p>
        </w:tc>
      </w:tr>
      <w:tr w:rsidR="000D70BE" w14:paraId="41748869" w14:textId="77777777" w:rsidTr="008D3715">
        <w:trPr>
          <w:ins w:id="6409" w:author="rkbansal" w:date="2020-01-09T12:08:00Z"/>
        </w:trPr>
        <w:tc>
          <w:tcPr>
            <w:tcW w:w="4508" w:type="dxa"/>
            <w:tcPrChange w:id="6410" w:author="rkbansal" w:date="2020-04-23T15:33:00Z">
              <w:tcPr>
                <w:tcW w:w="4508" w:type="dxa"/>
              </w:tcPr>
            </w:tcPrChange>
          </w:tcPr>
          <w:p w14:paraId="7B3F7185" w14:textId="77777777" w:rsidR="000D70BE" w:rsidRDefault="000D70BE" w:rsidP="00AA4966">
            <w:pPr>
              <w:rPr>
                <w:ins w:id="6411" w:author="rkbansal" w:date="2020-01-09T12:08:00Z"/>
              </w:rPr>
            </w:pPr>
            <w:ins w:id="6412" w:author="rkbansal" w:date="2020-01-09T12:08:00Z">
              <w:r>
                <w:t>Password</w:t>
              </w:r>
            </w:ins>
          </w:p>
        </w:tc>
        <w:tc>
          <w:tcPr>
            <w:tcW w:w="4508" w:type="dxa"/>
            <w:tcPrChange w:id="6413" w:author="rkbansal" w:date="2020-04-23T15:33:00Z">
              <w:tcPr>
                <w:tcW w:w="4508" w:type="dxa"/>
              </w:tcPr>
            </w:tcPrChange>
          </w:tcPr>
          <w:p w14:paraId="0E3D134A" w14:textId="77777777" w:rsidR="000D70BE" w:rsidRDefault="00AA4966" w:rsidP="00AA4966">
            <w:pPr>
              <w:rPr>
                <w:ins w:id="6414" w:author="rkbansal" w:date="2020-03-05T22:46:00Z"/>
              </w:rPr>
            </w:pPr>
            <w:ins w:id="6415" w:author="rkbansal" w:date="2020-01-09T12:11:00Z">
              <w:r>
                <w:t>P</w:t>
              </w:r>
              <w:r w:rsidR="001707FC">
                <w:t>roject</w:t>
              </w:r>
            </w:ins>
          </w:p>
          <w:p w14:paraId="70451F18" w14:textId="77777777" w:rsidR="0008588E" w:rsidRDefault="0008588E" w:rsidP="00AA4966">
            <w:pPr>
              <w:rPr>
                <w:ins w:id="6416" w:author="rkbansal" w:date="2020-03-05T22:46:00Z"/>
              </w:rPr>
            </w:pPr>
          </w:p>
          <w:p w14:paraId="4BF2ECD5" w14:textId="5819C91C" w:rsidR="0008588E" w:rsidRDefault="0008588E" w:rsidP="00AA4966">
            <w:pPr>
              <w:rPr>
                <w:ins w:id="6417" w:author="rkbansal" w:date="2020-01-09T12:08:00Z"/>
              </w:rPr>
            </w:pPr>
          </w:p>
        </w:tc>
      </w:tr>
    </w:tbl>
    <w:p w14:paraId="2EA2069A" w14:textId="2E29C219" w:rsidR="000D70BE" w:rsidRDefault="000D70BE" w:rsidP="000D70BE">
      <w:pPr>
        <w:rPr>
          <w:ins w:id="6418" w:author="rkbansal" w:date="2020-04-23T15:33:00Z"/>
        </w:rPr>
      </w:pPr>
    </w:p>
    <w:p w14:paraId="13081433" w14:textId="64B34DA8" w:rsidR="008D3715" w:rsidRPr="008D3715" w:rsidRDefault="008D3715" w:rsidP="000D70BE">
      <w:pPr>
        <w:rPr>
          <w:ins w:id="6419" w:author="rkbansal" w:date="2020-01-09T12:08:00Z"/>
          <w:b/>
          <w:bCs/>
          <w:rPrChange w:id="6420" w:author="rkbansal" w:date="2020-04-23T15:33:00Z">
            <w:rPr>
              <w:ins w:id="6421" w:author="rkbansal" w:date="2020-01-09T12:08:00Z"/>
            </w:rPr>
          </w:rPrChange>
        </w:rPr>
      </w:pPr>
      <w:ins w:id="6422" w:author="rkbansal" w:date="2020-04-23T15:33:00Z">
        <w:r>
          <w:tab/>
        </w:r>
        <w:r w:rsidRPr="008D3715">
          <w:rPr>
            <w:b/>
            <w:bCs/>
            <w:rPrChange w:id="6423" w:author="rkbansal" w:date="2020-04-23T15:33:00Z">
              <w:rPr/>
            </w:rPrChange>
          </w:rPr>
          <w:t>Commands:</w:t>
        </w:r>
      </w:ins>
    </w:p>
    <w:p w14:paraId="0D738E8B" w14:textId="23AF8D84" w:rsidR="008D3715" w:rsidRPr="00A66355" w:rsidRDefault="008D3715" w:rsidP="008D3715">
      <w:pPr>
        <w:ind w:left="360" w:firstLine="360"/>
        <w:jc w:val="both"/>
        <w:rPr>
          <w:ins w:id="6424" w:author="rkbansal" w:date="2020-04-23T15:32:00Z"/>
          <w:rFonts w:cstheme="minorHAnsi"/>
          <w:lang w:val="en-US"/>
        </w:rPr>
      </w:pPr>
      <w:ins w:id="6425" w:author="rkbansal" w:date="2020-04-23T15:34:00Z">
        <w:r>
          <w:rPr>
            <w:rFonts w:cstheme="minorHAnsi"/>
            <w:lang w:val="en-US"/>
          </w:rPr>
          <w:t xml:space="preserve">Connect with </w:t>
        </w:r>
      </w:ins>
      <w:ins w:id="6426" w:author="rkbansal" w:date="2020-04-23T15:32:00Z">
        <w:r w:rsidRPr="00A66355">
          <w:rPr>
            <w:rFonts w:cstheme="minorHAnsi"/>
            <w:lang w:val="en-US"/>
          </w:rPr>
          <w:t xml:space="preserve">the </w:t>
        </w:r>
      </w:ins>
      <w:ins w:id="6427" w:author="rkbansal" w:date="2020-04-23T15:34:00Z">
        <w:r>
          <w:rPr>
            <w:rFonts w:cstheme="minorHAnsi"/>
            <w:lang w:val="en-US"/>
          </w:rPr>
          <w:t xml:space="preserve">root with the </w:t>
        </w:r>
      </w:ins>
      <w:ins w:id="6428" w:author="rkbansal" w:date="2020-04-23T15:35:00Z">
        <w:r>
          <w:rPr>
            <w:rFonts w:cstheme="minorHAnsi"/>
            <w:lang w:val="en-US"/>
          </w:rPr>
          <w:t xml:space="preserve">following credentials in </w:t>
        </w:r>
      </w:ins>
      <w:ins w:id="6429" w:author="rkbansal" w:date="2020-04-23T15:36:00Z">
        <w:r>
          <w:rPr>
            <w:rFonts w:cstheme="minorHAnsi"/>
            <w:lang w:val="en-US"/>
          </w:rPr>
          <w:t>MySQL database</w:t>
        </w:r>
      </w:ins>
      <w:ins w:id="6430"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431" w:author="rkbansal" w:date="2020-04-23T15:32:00Z"/>
          <w:rFonts w:ascii="Helvetica" w:eastAsia="Times New Roman" w:hAnsi="Helvetica" w:cs="Times New Roman"/>
          <w:color w:val="333333"/>
          <w:sz w:val="21"/>
          <w:szCs w:val="21"/>
          <w:lang w:eastAsia="en-IN"/>
        </w:rPr>
      </w:pPr>
      <w:ins w:id="6432"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433" w:author="rkbansal" w:date="2020-04-23T15:32:00Z"/>
          <w:rFonts w:ascii="Helvetica" w:eastAsia="Times New Roman" w:hAnsi="Helvetica" w:cs="Times New Roman"/>
          <w:color w:val="333333"/>
          <w:sz w:val="21"/>
          <w:szCs w:val="21"/>
          <w:lang w:eastAsia="en-IN"/>
        </w:rPr>
      </w:pPr>
      <w:ins w:id="6434"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435" w:author="rkbansal" w:date="2020-04-23T15:32:00Z"/>
        </w:rPr>
      </w:pPr>
    </w:p>
    <w:p w14:paraId="37302C1E" w14:textId="0171742F" w:rsidR="008D3715" w:rsidRDefault="008D3715">
      <w:pPr>
        <w:pStyle w:val="ListParagraph"/>
        <w:numPr>
          <w:ilvl w:val="3"/>
          <w:numId w:val="65"/>
        </w:numPr>
        <w:ind w:left="1080"/>
        <w:rPr>
          <w:ins w:id="6436" w:author="rkbansal" w:date="2020-04-23T15:32:00Z"/>
        </w:rPr>
        <w:pPrChange w:id="6437" w:author="rkbansal" w:date="2020-04-23T15:44:00Z">
          <w:pPr>
            <w:pStyle w:val="ListParagraph"/>
          </w:pPr>
        </w:pPrChange>
      </w:pPr>
      <w:ins w:id="6438" w:author="rkbansal" w:date="2020-04-23T15:32:00Z">
        <w:r>
          <w:t xml:space="preserve">create user 'project'@'%' identified by 'project'; </w:t>
        </w:r>
      </w:ins>
    </w:p>
    <w:p w14:paraId="4E195BEE" w14:textId="77777777" w:rsidR="008D3715" w:rsidRDefault="008D3715">
      <w:pPr>
        <w:pStyle w:val="ListParagraph"/>
        <w:ind w:left="1080"/>
        <w:rPr>
          <w:ins w:id="6439" w:author="rkbansal" w:date="2020-04-23T15:32:00Z"/>
        </w:rPr>
        <w:pPrChange w:id="6440" w:author="rkbansal" w:date="2020-04-23T15:44:00Z">
          <w:pPr>
            <w:pStyle w:val="ListParagraph"/>
          </w:pPr>
        </w:pPrChange>
      </w:pPr>
    </w:p>
    <w:p w14:paraId="3DE89BEB" w14:textId="0421379C" w:rsidR="008D3715" w:rsidRDefault="008D3715">
      <w:pPr>
        <w:pStyle w:val="ListParagraph"/>
        <w:numPr>
          <w:ilvl w:val="3"/>
          <w:numId w:val="65"/>
        </w:numPr>
        <w:ind w:left="1080"/>
        <w:rPr>
          <w:ins w:id="6441" w:author="rkbansal" w:date="2020-04-23T15:32:00Z"/>
        </w:rPr>
        <w:pPrChange w:id="6442" w:author="rkbansal" w:date="2020-04-23T15:44:00Z">
          <w:pPr>
            <w:pStyle w:val="ListParagraph"/>
          </w:pPr>
        </w:pPrChange>
      </w:pPr>
      <w:ins w:id="6443" w:author="rkbansal" w:date="2020-04-23T15:32:00Z">
        <w:r>
          <w:t xml:space="preserve">create database </w:t>
        </w:r>
        <w:proofErr w:type="spellStart"/>
        <w:r>
          <w:t>project_schema</w:t>
        </w:r>
        <w:proofErr w:type="spellEnd"/>
        <w:r>
          <w:t>;</w:t>
        </w:r>
      </w:ins>
    </w:p>
    <w:p w14:paraId="1FB253C6" w14:textId="77777777" w:rsidR="008D3715" w:rsidRDefault="008D3715">
      <w:pPr>
        <w:pStyle w:val="ListParagraph"/>
        <w:ind w:left="1080"/>
        <w:rPr>
          <w:ins w:id="6444" w:author="rkbansal" w:date="2020-04-23T15:32:00Z"/>
        </w:rPr>
        <w:pPrChange w:id="6445" w:author="rkbansal" w:date="2020-04-23T15:44:00Z">
          <w:pPr>
            <w:pStyle w:val="ListParagraph"/>
          </w:pPr>
        </w:pPrChange>
      </w:pPr>
    </w:p>
    <w:p w14:paraId="17449EC3" w14:textId="202F0296" w:rsidR="008D3715" w:rsidRDefault="008D3715">
      <w:pPr>
        <w:pStyle w:val="ListParagraph"/>
        <w:numPr>
          <w:ilvl w:val="3"/>
          <w:numId w:val="65"/>
        </w:numPr>
        <w:ind w:left="1080"/>
        <w:rPr>
          <w:ins w:id="6446" w:author="rkbansal" w:date="2020-04-23T15:32:00Z"/>
        </w:rPr>
        <w:pPrChange w:id="6447" w:author="rkbansal" w:date="2020-04-23T15:44:00Z">
          <w:pPr>
            <w:pStyle w:val="ListParagraph"/>
          </w:pPr>
        </w:pPrChange>
      </w:pPr>
      <w:ins w:id="6448" w:author="rkbansal" w:date="2020-04-23T15:32:00Z">
        <w:r>
          <w:t>grant all on project_</w:t>
        </w:r>
        <w:proofErr w:type="gramStart"/>
        <w:r>
          <w:t>schema.*</w:t>
        </w:r>
        <w:proofErr w:type="gramEnd"/>
        <w:r>
          <w:t xml:space="preserve"> to project@'%';</w:t>
        </w:r>
      </w:ins>
    </w:p>
    <w:p w14:paraId="7D748008" w14:textId="77777777" w:rsidR="008D3715" w:rsidRDefault="008D3715">
      <w:pPr>
        <w:pStyle w:val="ListParagraph"/>
        <w:rPr>
          <w:ins w:id="6449" w:author="rkbansal" w:date="2020-04-23T15:32:00Z"/>
        </w:rPr>
        <w:pPrChange w:id="6450"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51" w:author="rkbansal" w:date="2020-01-09T12:08:00Z"/>
        </w:rPr>
        <w:pPrChange w:id="6452" w:author="rkbansal" w:date="2020-01-09T12:12:00Z">
          <w:pPr>
            <w:pStyle w:val="ListParagraph"/>
            <w:numPr>
              <w:numId w:val="23"/>
            </w:numPr>
            <w:ind w:hanging="360"/>
          </w:pPr>
        </w:pPrChange>
      </w:pPr>
      <w:ins w:id="6453"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54" w:author="rkbansal" w:date="2020-01-09T12:08:00Z"/>
        </w:rPr>
      </w:pPr>
      <w:ins w:id="6455" w:author="rkbansal" w:date="2020-01-09T12:16:00Z">
        <w:r>
          <w:object w:dxaOrig="1538" w:dyaOrig="993" w14:anchorId="5612DBA9">
            <v:shape id="_x0000_i1030" type="#_x0000_t75" style="width:79.5pt;height:51pt" o:ole="">
              <v:imagedata r:id="rId217" o:title=""/>
            </v:shape>
            <o:OLEObject Type="Embed" ProgID="Package" ShapeID="_x0000_i1030" DrawAspect="Icon" ObjectID="_1667510854" r:id="rId218"/>
          </w:object>
        </w:r>
      </w:ins>
      <w:ins w:id="6456" w:author="rkbansal" w:date="2020-01-09T12:16:00Z">
        <w:r w:rsidR="00A302C9">
          <w:object w:dxaOrig="1538" w:dyaOrig="993" w14:anchorId="2C81B425">
            <v:shape id="_x0000_i1031" type="#_x0000_t75" style="width:79.5pt;height:51pt" o:ole="">
              <v:imagedata r:id="rId219" o:title=""/>
            </v:shape>
            <o:OLEObject Type="Embed" ProgID="AcroExch.Document.DC" ShapeID="_x0000_i1031" DrawAspect="Icon" ObjectID="_1667510855" r:id="rId220"/>
          </w:object>
        </w:r>
      </w:ins>
      <w:ins w:id="6457" w:author="rkbansal" w:date="2020-01-09T12:16:00Z">
        <w:r w:rsidR="00A302C9">
          <w:object w:dxaOrig="1538" w:dyaOrig="993" w14:anchorId="06E8A971">
            <v:shape id="_x0000_i1032" type="#_x0000_t75" style="width:79.5pt;height:51pt" o:ole="">
              <v:imagedata r:id="rId221" o:title=""/>
            </v:shape>
            <o:OLEObject Type="Embed" ProgID="Package" ShapeID="_x0000_i1032" DrawAspect="Icon" ObjectID="_1667510856" r:id="rId222"/>
          </w:object>
        </w:r>
      </w:ins>
      <w:ins w:id="6458" w:author="rkbansal" w:date="2020-01-09T12:16:00Z">
        <w:r w:rsidR="00A302C9">
          <w:object w:dxaOrig="1538" w:dyaOrig="993" w14:anchorId="26B8F7CB">
            <v:shape id="_x0000_i1033" type="#_x0000_t75" style="width:79.5pt;height:51pt" o:ole="">
              <v:imagedata r:id="rId223" o:title=""/>
            </v:shape>
            <o:OLEObject Type="Embed" ProgID="Package" ShapeID="_x0000_i1033" DrawAspect="Icon" ObjectID="_1667510857" r:id="rId224"/>
          </w:object>
        </w:r>
      </w:ins>
    </w:p>
    <w:p w14:paraId="093D36DF" w14:textId="77777777" w:rsidR="00B63907" w:rsidRDefault="00B63907" w:rsidP="00B63907">
      <w:pPr>
        <w:pStyle w:val="ListParagraph"/>
        <w:numPr>
          <w:ilvl w:val="0"/>
          <w:numId w:val="74"/>
        </w:numPr>
        <w:rPr>
          <w:ins w:id="6459" w:author="rkbansal" w:date="2020-05-10T16:31:00Z"/>
        </w:rPr>
      </w:pPr>
      <w:ins w:id="6460"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61" w:author="rkbansal" w:date="2020-05-10T16:31:00Z"/>
        </w:rPr>
      </w:pPr>
      <w:ins w:id="6462"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63" w:author="rkbansal" w:date="2020-05-10T16:31:00Z"/>
        </w:rPr>
        <w:pPrChange w:id="6464"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65" w:author="rkbansal" w:date="2020-05-05T00:09:00Z"/>
        </w:rPr>
      </w:pPr>
      <w:ins w:id="6466" w:author="rkbansal" w:date="2020-01-09T12:08:00Z">
        <w:r>
          <w:t xml:space="preserve">Add the following </w:t>
        </w:r>
      </w:ins>
      <w:ins w:id="6467" w:author="rkbansal" w:date="2020-05-05T00:09:00Z">
        <w:r w:rsidR="00643255">
          <w:t>dependencies</w:t>
        </w:r>
      </w:ins>
      <w:ins w:id="6468" w:author="rkbansal" w:date="2020-05-17T01:18:00Z">
        <w:r w:rsidR="00CD5C4A">
          <w:t xml:space="preserve"> in the pom.xml</w:t>
        </w:r>
      </w:ins>
      <w:ins w:id="6469"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70" w:author="rkbansal" w:date="2020-05-05T00:09:00Z"/>
          <w:bCs/>
        </w:rPr>
      </w:pPr>
      <w:ins w:id="6471"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72" w:author="rkbansal" w:date="2020-05-05T00:09:00Z"/>
          <w:bCs/>
        </w:rPr>
      </w:pPr>
      <w:ins w:id="6473"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AE96358" w14:textId="77777777" w:rsidR="00643255" w:rsidRDefault="00643255" w:rsidP="00643255">
      <w:pPr>
        <w:pStyle w:val="ListParagraph"/>
        <w:numPr>
          <w:ilvl w:val="1"/>
          <w:numId w:val="107"/>
        </w:numPr>
        <w:rPr>
          <w:ins w:id="6474" w:author="rkbansal" w:date="2020-05-05T00:09:00Z"/>
          <w:bCs/>
        </w:rPr>
      </w:pPr>
      <w:ins w:id="6475"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76" w:author="rkbansal" w:date="2020-05-05T00:09:00Z"/>
          <w:bCs/>
        </w:rPr>
      </w:pPr>
      <w:ins w:id="6477"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78" w:author="rkbansal" w:date="2020-01-09T12:08:00Z"/>
        </w:rPr>
        <w:pPrChange w:id="6479" w:author="rkbansal" w:date="2020-05-05T00:09:00Z">
          <w:pPr>
            <w:pStyle w:val="ListParagraph"/>
            <w:numPr>
              <w:numId w:val="23"/>
            </w:numPr>
            <w:ind w:hanging="360"/>
          </w:pPr>
        </w:pPrChange>
      </w:pPr>
      <w:ins w:id="6480"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481" w:author="rkbansal" w:date="2020-01-09T12:08:00Z"/>
        </w:rPr>
      </w:pPr>
    </w:p>
    <w:p w14:paraId="210F7729" w14:textId="4752CFCC" w:rsidR="000D70BE" w:rsidRDefault="00FB6D18" w:rsidP="000D70BE">
      <w:pPr>
        <w:pStyle w:val="ListParagraph"/>
        <w:rPr>
          <w:ins w:id="6482" w:author="rkbansal" w:date="2020-01-09T12:08:00Z"/>
        </w:rPr>
      </w:pPr>
      <w:ins w:id="6483" w:author="rkbansal" w:date="2020-05-05T00:41:00Z">
        <w:r>
          <w:rPr>
            <w:noProof/>
          </w:rPr>
          <w:lastRenderedPageBreak/>
          <w:drawing>
            <wp:inline distT="0" distB="0" distL="0" distR="0" wp14:anchorId="4EFAAA56" wp14:editId="01658E4C">
              <wp:extent cx="8029575" cy="81629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029575" cy="8162925"/>
                      </a:xfrm>
                      <a:prstGeom prst="rect">
                        <a:avLst/>
                      </a:prstGeom>
                    </pic:spPr>
                  </pic:pic>
                </a:graphicData>
              </a:graphic>
            </wp:inline>
          </w:drawing>
        </w:r>
      </w:ins>
      <w:ins w:id="6484"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485" w:author="rkbansal" w:date="2020-02-24T19:45:00Z"/>
        </w:rPr>
      </w:pPr>
      <w:ins w:id="6486"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6487" w:author="rkbansal" w:date="2020-04-11T13:44:00Z"/>
          <w:rPrChange w:id="6488" w:author="rkbansal" w:date="2020-04-11T13:44:00Z">
            <w:rPr>
              <w:ins w:id="6489" w:author="rkbansal" w:date="2020-04-11T13:44:00Z"/>
              <w:rFonts w:ascii="Consolas" w:hAnsi="Consolas" w:cs="Consolas"/>
              <w:color w:val="000000"/>
              <w:sz w:val="20"/>
              <w:szCs w:val="20"/>
              <w:shd w:val="clear" w:color="auto" w:fill="E8F2FE"/>
            </w:rPr>
          </w:rPrChange>
        </w:rPr>
      </w:pPr>
      <w:ins w:id="6490"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491" w:author="rkbansal" w:date="2020-01-09T18:31:00Z">
        <w:r w:rsidR="004F7A1A">
          <w:rPr>
            <w:rFonts w:ascii="Consolas" w:hAnsi="Consolas" w:cs="Consolas"/>
            <w:color w:val="000000"/>
            <w:sz w:val="20"/>
            <w:szCs w:val="20"/>
            <w:shd w:val="clear" w:color="auto" w:fill="D4D4D4"/>
          </w:rPr>
          <w:t>Project</w:t>
        </w:r>
      </w:ins>
      <w:ins w:id="6492"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493" w:author="rkbansal" w:date="2020-04-11T13:44:00Z"/>
        </w:rPr>
      </w:pPr>
      <w:ins w:id="6494" w:author="rkbansal" w:date="2020-04-11T13:44:00Z">
        <w:r>
          <w:t xml:space="preserve">Enable Eureka Client so that it can </w:t>
        </w:r>
      </w:ins>
      <w:ins w:id="6495" w:author="rkbansal" w:date="2020-04-11T15:11:00Z">
        <w:r w:rsidR="00E62684">
          <w:t xml:space="preserve">be </w:t>
        </w:r>
      </w:ins>
      <w:ins w:id="6496" w:author="rkbansal" w:date="2020-04-11T13:44:00Z">
        <w:r>
          <w:t>register with Eureka Server</w:t>
        </w:r>
      </w:ins>
    </w:p>
    <w:p w14:paraId="31D9459A" w14:textId="385BC35B" w:rsidR="00C84AF7" w:rsidRDefault="00FC4C7F" w:rsidP="00C84AF7">
      <w:pPr>
        <w:pStyle w:val="ListParagraph"/>
        <w:numPr>
          <w:ilvl w:val="1"/>
          <w:numId w:val="74"/>
        </w:numPr>
        <w:rPr>
          <w:ins w:id="6497" w:author="rkbansal" w:date="2020-04-11T13:44:00Z"/>
        </w:rPr>
      </w:pPr>
      <w:ins w:id="6498" w:author="rkbansal" w:date="2020-04-27T21:50:00Z">
        <w:r>
          <w:t>E</w:t>
        </w:r>
      </w:ins>
      <w:ins w:id="6499" w:author="rkbansal" w:date="2020-04-11T13:44:00Z">
        <w:r w:rsidR="00C84AF7">
          <w:t xml:space="preserve">nable </w:t>
        </w:r>
        <w:proofErr w:type="spellStart"/>
        <w:r w:rsidR="00C84AF7">
          <w:t>JpaRepositories</w:t>
        </w:r>
        <w:proofErr w:type="spellEnd"/>
      </w:ins>
    </w:p>
    <w:p w14:paraId="0116FE4A" w14:textId="6712CB32" w:rsidR="00445F55" w:rsidRPr="001A4DA1" w:rsidRDefault="00445F55">
      <w:pPr>
        <w:pStyle w:val="ListParagraph"/>
        <w:numPr>
          <w:ilvl w:val="1"/>
          <w:numId w:val="74"/>
        </w:numPr>
        <w:rPr>
          <w:ins w:id="6500" w:author="rkbansal" w:date="2020-01-09T12:08:00Z"/>
        </w:rPr>
        <w:pPrChange w:id="6501" w:author="rkbansal" w:date="2020-04-11T13:44:00Z">
          <w:pPr>
            <w:pStyle w:val="ListParagraph"/>
            <w:numPr>
              <w:numId w:val="23"/>
            </w:numPr>
            <w:ind w:hanging="360"/>
          </w:pPr>
        </w:pPrChange>
      </w:pPr>
      <w:ins w:id="6502" w:author="rkbansal" w:date="2020-04-11T13:44:00Z">
        <w:r>
          <w:t>Enable swagger2 so that we can view the document</w:t>
        </w:r>
      </w:ins>
    </w:p>
    <w:p w14:paraId="3E716F98" w14:textId="19AE1CF7" w:rsidR="000D70BE" w:rsidRDefault="0077126F">
      <w:pPr>
        <w:ind w:left="720"/>
        <w:rPr>
          <w:ins w:id="6503" w:author="rkbansal" w:date="2020-01-09T12:08:00Z"/>
        </w:rPr>
        <w:pPrChange w:id="6504" w:author="rkbansal" w:date="2020-04-27T21:50:00Z">
          <w:pPr/>
        </w:pPrChange>
      </w:pPr>
      <w:ins w:id="6505" w:author="rkbansal" w:date="2020-04-27T21:50:00Z">
        <w:r>
          <w:rPr>
            <w:noProof/>
          </w:rPr>
          <w:drawing>
            <wp:inline distT="0" distB="0" distL="0" distR="0" wp14:anchorId="4799FD48" wp14:editId="79968CEB">
              <wp:extent cx="5153025" cy="23526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53025" cy="2352675"/>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506" w:author="rkbansal" w:date="2020-05-05T00:55:00Z"/>
          <w:bCs/>
        </w:rPr>
      </w:pPr>
      <w:ins w:id="6507" w:author="rkbansal" w:date="2020-05-05T00:55: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508" w:author="rkbansal" w:date="2020-05-05T00:55:00Z"/>
        </w:rPr>
      </w:pPr>
      <w:ins w:id="6509" w:author="rkbansal" w:date="2020-05-05T00:55:00Z">
        <w:r>
          <w:rPr>
            <w:noProof/>
          </w:rPr>
          <w:lastRenderedPageBreak/>
          <w:t xml:space="preserve"> </w:t>
        </w:r>
      </w:ins>
      <w:ins w:id="6510"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511" w:author="rkbansal" w:date="2020-05-05T00:55:00Z"/>
        </w:rPr>
      </w:pPr>
    </w:p>
    <w:p w14:paraId="6B7E973E" w14:textId="77777777" w:rsidR="00FB2262" w:rsidRDefault="00FB2262" w:rsidP="00FB2262">
      <w:pPr>
        <w:pStyle w:val="ListParagraph"/>
        <w:numPr>
          <w:ilvl w:val="0"/>
          <w:numId w:val="19"/>
        </w:numPr>
        <w:jc w:val="both"/>
        <w:rPr>
          <w:ins w:id="6512" w:author="rkbansal" w:date="2020-05-05T00:55:00Z"/>
          <w:rFonts w:asciiTheme="minorHAnsi" w:hAnsiTheme="minorHAnsi" w:cstheme="minorHAnsi"/>
        </w:rPr>
      </w:pPr>
      <w:ins w:id="6513" w:author="rkbansal" w:date="2020-05-05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514" w:author="rkbansal" w:date="2020-05-05T00:55:00Z"/>
          <w:rFonts w:asciiTheme="minorHAnsi" w:hAnsiTheme="minorHAnsi" w:cstheme="minorHAnsi"/>
        </w:rPr>
      </w:pPr>
      <w:ins w:id="6515"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516" w:author="rkbansal" w:date="2020-05-05T00:55:00Z"/>
          <w:rFonts w:asciiTheme="minorHAnsi" w:hAnsiTheme="minorHAnsi" w:cstheme="minorHAnsi"/>
        </w:rPr>
      </w:pPr>
      <w:ins w:id="6517"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518" w:author="rkbansal" w:date="2020-05-05T00:55:00Z"/>
          <w:rFonts w:asciiTheme="minorHAnsi" w:hAnsiTheme="minorHAnsi" w:cstheme="minorHAnsi"/>
        </w:rPr>
      </w:pPr>
      <w:ins w:id="6519"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520" w:author="rkbansal" w:date="2020-05-05T00:55:00Z"/>
          <w:rFonts w:asciiTheme="minorHAnsi" w:hAnsiTheme="minorHAnsi" w:cstheme="minorHAnsi"/>
        </w:rPr>
      </w:pPr>
    </w:p>
    <w:p w14:paraId="56981388" w14:textId="6CE9039A" w:rsidR="00FB2262" w:rsidRDefault="00E766AC" w:rsidP="00FB2262">
      <w:pPr>
        <w:pStyle w:val="ListParagraph"/>
        <w:rPr>
          <w:ins w:id="6521" w:author="rkbansal" w:date="2020-05-05T00:55:00Z"/>
        </w:rPr>
      </w:pPr>
      <w:ins w:id="6522"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523" w:author="rkbansal" w:date="2020-01-09T12:08:00Z"/>
        </w:rPr>
      </w:pPr>
    </w:p>
    <w:p w14:paraId="207B181E" w14:textId="77777777" w:rsidR="000D70BE" w:rsidRDefault="000D70BE">
      <w:pPr>
        <w:pStyle w:val="ListParagraph"/>
        <w:numPr>
          <w:ilvl w:val="0"/>
          <w:numId w:val="74"/>
        </w:numPr>
        <w:rPr>
          <w:ins w:id="6524" w:author="rkbansal" w:date="2020-01-09T12:08:00Z"/>
        </w:rPr>
        <w:pPrChange w:id="6525" w:author="rkbansal" w:date="2020-01-09T12:12:00Z">
          <w:pPr>
            <w:pStyle w:val="ListParagraph"/>
            <w:numPr>
              <w:numId w:val="23"/>
            </w:numPr>
            <w:ind w:hanging="360"/>
          </w:pPr>
        </w:pPrChange>
      </w:pPr>
      <w:ins w:id="6526" w:author="rkbansal" w:date="2020-01-09T12:08:00Z">
        <w:r>
          <w:t>Service should be exposed as following:</w:t>
        </w:r>
      </w:ins>
    </w:p>
    <w:p w14:paraId="2D5900C7" w14:textId="3217C532" w:rsidR="000D70BE" w:rsidRDefault="00111FFF" w:rsidP="000D70BE">
      <w:pPr>
        <w:pStyle w:val="ListParagraph"/>
        <w:rPr>
          <w:ins w:id="6527" w:author="rkbansal" w:date="2020-01-09T12:08:00Z"/>
        </w:rPr>
      </w:pPr>
      <w:ins w:id="6528"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529" w:author="rkbansal" w:date="2020-04-23T15:01:00Z"/>
        </w:rPr>
      </w:pPr>
      <w:ins w:id="6530" w:author="rkbansal" w:date="2020-04-23T15:01:00Z">
        <w:r>
          <w:t xml:space="preserve">Custom Exception Handling where EntityNotFoundException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7201ED4A" w14:textId="1218803D" w:rsidR="001D3766" w:rsidRDefault="00977C9B">
      <w:pPr>
        <w:pStyle w:val="ListParagraph"/>
        <w:rPr>
          <w:ins w:id="6531" w:author="rkbansal" w:date="2020-04-23T15:01:00Z"/>
        </w:rPr>
        <w:pPrChange w:id="6532" w:author="rkbansal" w:date="2020-04-23T15:01:00Z">
          <w:pPr>
            <w:pStyle w:val="ListParagraph"/>
            <w:numPr>
              <w:numId w:val="74"/>
            </w:numPr>
            <w:ind w:hanging="360"/>
          </w:pPr>
        </w:pPrChange>
      </w:pPr>
      <w:ins w:id="6533"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534" w:author="rkbansal" w:date="2020-01-09T12:08:00Z"/>
        </w:rPr>
        <w:pPrChange w:id="6535" w:author="rkbansal" w:date="2020-01-09T12:12:00Z">
          <w:pPr>
            <w:pStyle w:val="ListParagraph"/>
            <w:numPr>
              <w:numId w:val="23"/>
            </w:numPr>
            <w:ind w:hanging="360"/>
          </w:pPr>
        </w:pPrChange>
      </w:pPr>
      <w:ins w:id="6536"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6537" w:author="rkbansal" w:date="2020-01-09T12:08:00Z"/>
          <w:rFonts w:eastAsia="Times New Roman" w:cs="Times New Roman"/>
          <w:color w:val="333333"/>
          <w:sz w:val="30"/>
          <w:szCs w:val="30"/>
          <w:lang w:eastAsia="en-IN"/>
        </w:rPr>
      </w:pPr>
      <w:ins w:id="653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39" w:author="rkbansal" w:date="2020-02-25T00:14:00Z"/>
          <w:rFonts w:ascii="Consolas" w:hAnsi="Consolas" w:cs="Consolas"/>
          <w:sz w:val="20"/>
          <w:szCs w:val="20"/>
        </w:rPr>
        <w:pPrChange w:id="6540" w:author="rkbansal" w:date="2020-02-25T00:14:00Z">
          <w:pPr>
            <w:autoSpaceDE w:val="0"/>
            <w:autoSpaceDN w:val="0"/>
            <w:adjustRightInd w:val="0"/>
            <w:spacing w:after="0" w:line="240" w:lineRule="auto"/>
          </w:pPr>
        </w:pPrChange>
      </w:pPr>
      <w:ins w:id="6541" w:author="rkbansal" w:date="2020-02-25T00:14:00Z">
        <w:r w:rsidRPr="007B537E">
          <w:rPr>
            <w:rFonts w:ascii="Consolas" w:hAnsi="Consolas" w:cs="Consolas"/>
            <w:color w:val="646464"/>
            <w:sz w:val="20"/>
            <w:szCs w:val="20"/>
            <w:highlight w:val="yellow"/>
            <w:rPrChange w:id="654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4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4" w:author="rkbansal" w:date="2020-02-25T00:14:00Z"/>
          <w:rFonts w:ascii="Consolas" w:hAnsi="Consolas" w:cs="Consolas"/>
          <w:sz w:val="20"/>
          <w:szCs w:val="20"/>
        </w:rPr>
        <w:pPrChange w:id="6545" w:author="rkbansal" w:date="2020-02-25T00:14:00Z">
          <w:pPr>
            <w:autoSpaceDE w:val="0"/>
            <w:autoSpaceDN w:val="0"/>
            <w:adjustRightInd w:val="0"/>
            <w:spacing w:after="0" w:line="240" w:lineRule="auto"/>
          </w:pPr>
        </w:pPrChange>
      </w:pPr>
      <w:ins w:id="654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47" w:author="rkbansal" w:date="2020-02-25T00:14:00Z"/>
          <w:rFonts w:ascii="Consolas" w:hAnsi="Consolas" w:cs="Consolas"/>
          <w:sz w:val="20"/>
          <w:szCs w:val="20"/>
        </w:rPr>
        <w:pPrChange w:id="6548" w:author="rkbansal" w:date="2020-02-25T00:14:00Z">
          <w:pPr>
            <w:autoSpaceDE w:val="0"/>
            <w:autoSpaceDN w:val="0"/>
            <w:adjustRightInd w:val="0"/>
            <w:spacing w:after="0" w:line="240" w:lineRule="auto"/>
          </w:pPr>
        </w:pPrChange>
      </w:pPr>
      <w:ins w:id="654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0" w:author="rkbansal" w:date="2020-02-25T00:14:00Z"/>
          <w:rFonts w:ascii="Consolas" w:hAnsi="Consolas" w:cs="Consolas"/>
          <w:sz w:val="20"/>
          <w:szCs w:val="20"/>
        </w:rPr>
        <w:pPrChange w:id="655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2" w:author="rkbansal" w:date="2020-02-25T00:14:00Z"/>
          <w:rFonts w:ascii="Consolas" w:hAnsi="Consolas" w:cs="Consolas"/>
          <w:sz w:val="20"/>
          <w:szCs w:val="20"/>
        </w:rPr>
        <w:pPrChange w:id="6553" w:author="rkbansal" w:date="2020-02-25T00:14:00Z">
          <w:pPr>
            <w:autoSpaceDE w:val="0"/>
            <w:autoSpaceDN w:val="0"/>
            <w:adjustRightInd w:val="0"/>
            <w:spacing w:after="0" w:line="240" w:lineRule="auto"/>
          </w:pPr>
        </w:pPrChange>
      </w:pPr>
      <w:ins w:id="6554"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5" w:author="rkbansal" w:date="2020-02-25T00:14:00Z"/>
          <w:rFonts w:ascii="Consolas" w:hAnsi="Consolas" w:cs="Consolas"/>
          <w:sz w:val="20"/>
          <w:szCs w:val="20"/>
        </w:rPr>
        <w:pPrChange w:id="6556" w:author="rkbansal" w:date="2020-02-25T00:14:00Z">
          <w:pPr>
            <w:autoSpaceDE w:val="0"/>
            <w:autoSpaceDN w:val="0"/>
            <w:adjustRightInd w:val="0"/>
            <w:spacing w:after="0" w:line="240" w:lineRule="auto"/>
          </w:pPr>
        </w:pPrChange>
      </w:pPr>
      <w:ins w:id="655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58" w:author="rkbansal" w:date="2020-02-25T00:14:00Z"/>
          <w:rFonts w:ascii="Consolas" w:hAnsi="Consolas" w:cs="Consolas"/>
          <w:sz w:val="20"/>
          <w:szCs w:val="20"/>
        </w:rPr>
        <w:pPrChange w:id="6559" w:author="rkbansal" w:date="2020-02-25T00:14:00Z">
          <w:pPr>
            <w:autoSpaceDE w:val="0"/>
            <w:autoSpaceDN w:val="0"/>
            <w:adjustRightInd w:val="0"/>
            <w:spacing w:after="0" w:line="240" w:lineRule="auto"/>
          </w:pPr>
        </w:pPrChange>
      </w:pPr>
      <w:ins w:id="656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1" w:author="rkbansal" w:date="2020-02-25T00:14:00Z"/>
          <w:rFonts w:ascii="Consolas" w:hAnsi="Consolas" w:cs="Consolas"/>
          <w:sz w:val="20"/>
          <w:szCs w:val="20"/>
        </w:rPr>
        <w:pPrChange w:id="6562" w:author="rkbansal" w:date="2020-02-25T00:14:00Z">
          <w:pPr>
            <w:autoSpaceDE w:val="0"/>
            <w:autoSpaceDN w:val="0"/>
            <w:adjustRightInd w:val="0"/>
            <w:spacing w:after="0" w:line="240" w:lineRule="auto"/>
          </w:pPr>
        </w:pPrChange>
      </w:pPr>
      <w:ins w:id="656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4" w:author="rkbansal" w:date="2020-02-25T00:14:00Z"/>
          <w:rFonts w:ascii="Consolas" w:hAnsi="Consolas" w:cs="Consolas"/>
          <w:sz w:val="20"/>
          <w:szCs w:val="20"/>
        </w:rPr>
        <w:pPrChange w:id="6565" w:author="rkbansal" w:date="2020-02-25T00:14:00Z">
          <w:pPr>
            <w:autoSpaceDE w:val="0"/>
            <w:autoSpaceDN w:val="0"/>
            <w:adjustRightInd w:val="0"/>
            <w:spacing w:after="0" w:line="240" w:lineRule="auto"/>
          </w:pPr>
        </w:pPrChange>
      </w:pPr>
      <w:ins w:id="656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67" w:author="rkbansal" w:date="2020-02-25T00:14:00Z"/>
          <w:rFonts w:ascii="Consolas" w:hAnsi="Consolas" w:cs="Consolas"/>
          <w:sz w:val="20"/>
          <w:szCs w:val="20"/>
        </w:rPr>
        <w:pPrChange w:id="6568" w:author="rkbansal" w:date="2020-02-25T00:14:00Z">
          <w:pPr>
            <w:autoSpaceDE w:val="0"/>
            <w:autoSpaceDN w:val="0"/>
            <w:adjustRightInd w:val="0"/>
            <w:spacing w:after="0" w:line="240" w:lineRule="auto"/>
          </w:pPr>
        </w:pPrChange>
      </w:pPr>
      <w:ins w:id="656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0" w:author="rkbansal" w:date="2020-02-25T00:14:00Z"/>
          <w:rFonts w:ascii="Consolas" w:hAnsi="Consolas" w:cs="Consolas"/>
          <w:sz w:val="20"/>
          <w:szCs w:val="20"/>
        </w:rPr>
        <w:pPrChange w:id="6571" w:author="rkbansal" w:date="2020-02-25T00:14:00Z">
          <w:pPr>
            <w:autoSpaceDE w:val="0"/>
            <w:autoSpaceDN w:val="0"/>
            <w:adjustRightInd w:val="0"/>
            <w:spacing w:after="0" w:line="240" w:lineRule="auto"/>
          </w:pPr>
        </w:pPrChange>
      </w:pPr>
      <w:ins w:id="657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3" w:author="rkbansal" w:date="2020-02-25T00:14:00Z"/>
          <w:rFonts w:ascii="Consolas" w:hAnsi="Consolas" w:cs="Consolas"/>
          <w:sz w:val="20"/>
          <w:szCs w:val="20"/>
        </w:rPr>
        <w:pPrChange w:id="6574" w:author="rkbansal" w:date="2020-02-25T00:14:00Z">
          <w:pPr>
            <w:autoSpaceDE w:val="0"/>
            <w:autoSpaceDN w:val="0"/>
            <w:adjustRightInd w:val="0"/>
            <w:spacing w:after="0" w:line="240" w:lineRule="auto"/>
          </w:pPr>
        </w:pPrChange>
      </w:pPr>
      <w:ins w:id="657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6" w:author="rkbansal" w:date="2020-02-25T00:14:00Z"/>
          <w:rFonts w:ascii="Consolas" w:hAnsi="Consolas" w:cs="Consolas"/>
          <w:sz w:val="20"/>
          <w:szCs w:val="20"/>
        </w:rPr>
        <w:pPrChange w:id="6577" w:author="rkbansal" w:date="2020-02-25T00:14:00Z">
          <w:pPr>
            <w:autoSpaceDE w:val="0"/>
            <w:autoSpaceDN w:val="0"/>
            <w:adjustRightInd w:val="0"/>
            <w:spacing w:after="0" w:line="240" w:lineRule="auto"/>
          </w:pPr>
        </w:pPrChange>
      </w:pPr>
      <w:ins w:id="657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9" w:author="rkbansal" w:date="2020-02-25T00:14:00Z"/>
          <w:rFonts w:ascii="Consolas" w:hAnsi="Consolas" w:cs="Consolas"/>
          <w:sz w:val="20"/>
          <w:szCs w:val="20"/>
        </w:rPr>
        <w:pPrChange w:id="6580" w:author="rkbansal" w:date="2020-02-25T00:14:00Z">
          <w:pPr>
            <w:autoSpaceDE w:val="0"/>
            <w:autoSpaceDN w:val="0"/>
            <w:adjustRightInd w:val="0"/>
            <w:spacing w:after="0" w:line="240" w:lineRule="auto"/>
          </w:pPr>
        </w:pPrChange>
      </w:pPr>
      <w:ins w:id="658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2" w:author="rkbansal" w:date="2020-02-25T00:14:00Z"/>
          <w:rFonts w:ascii="Consolas" w:hAnsi="Consolas" w:cs="Consolas"/>
          <w:sz w:val="20"/>
          <w:szCs w:val="20"/>
        </w:rPr>
        <w:pPrChange w:id="6583" w:author="rkbansal" w:date="2020-02-25T00:14:00Z">
          <w:pPr>
            <w:autoSpaceDE w:val="0"/>
            <w:autoSpaceDN w:val="0"/>
            <w:adjustRightInd w:val="0"/>
            <w:spacing w:after="0" w:line="240" w:lineRule="auto"/>
          </w:pPr>
        </w:pPrChange>
      </w:pPr>
      <w:ins w:id="658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5" w:author="rkbansal" w:date="2020-02-25T00:14:00Z"/>
          <w:rFonts w:ascii="Consolas" w:hAnsi="Consolas" w:cs="Consolas"/>
          <w:sz w:val="20"/>
          <w:szCs w:val="20"/>
        </w:rPr>
        <w:pPrChange w:id="658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7" w:author="rkbansal" w:date="2020-02-25T00:14:00Z"/>
          <w:rFonts w:ascii="Consolas" w:hAnsi="Consolas" w:cs="Consolas"/>
          <w:sz w:val="20"/>
          <w:szCs w:val="20"/>
        </w:rPr>
        <w:pPrChange w:id="6588" w:author="rkbansal" w:date="2020-02-25T00:14:00Z">
          <w:pPr>
            <w:autoSpaceDE w:val="0"/>
            <w:autoSpaceDN w:val="0"/>
            <w:adjustRightInd w:val="0"/>
            <w:spacing w:after="0" w:line="240" w:lineRule="auto"/>
          </w:pPr>
        </w:pPrChange>
      </w:pPr>
      <w:ins w:id="658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0" w:author="rkbansal" w:date="2020-02-25T00:14:00Z"/>
          <w:rFonts w:ascii="Consolas" w:hAnsi="Consolas" w:cs="Consolas"/>
          <w:sz w:val="20"/>
          <w:szCs w:val="20"/>
        </w:rPr>
        <w:pPrChange w:id="6591" w:author="rkbansal" w:date="2020-02-25T00:14:00Z">
          <w:pPr>
            <w:autoSpaceDE w:val="0"/>
            <w:autoSpaceDN w:val="0"/>
            <w:adjustRightInd w:val="0"/>
            <w:spacing w:after="0" w:line="240" w:lineRule="auto"/>
          </w:pPr>
        </w:pPrChange>
      </w:pPr>
      <w:ins w:id="659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3" w:author="rkbansal" w:date="2020-02-25T00:14:00Z"/>
          <w:rFonts w:ascii="Consolas" w:hAnsi="Consolas" w:cs="Consolas"/>
          <w:sz w:val="20"/>
          <w:szCs w:val="20"/>
        </w:rPr>
        <w:pPrChange w:id="6594" w:author="rkbansal" w:date="2020-02-25T00:14:00Z">
          <w:pPr>
            <w:autoSpaceDE w:val="0"/>
            <w:autoSpaceDN w:val="0"/>
            <w:adjustRightInd w:val="0"/>
            <w:spacing w:after="0" w:line="240" w:lineRule="auto"/>
          </w:pPr>
        </w:pPrChange>
      </w:pPr>
      <w:ins w:id="659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6" w:author="rkbansal" w:date="2020-02-25T00:14:00Z"/>
          <w:rFonts w:ascii="Consolas" w:hAnsi="Consolas" w:cs="Consolas"/>
          <w:sz w:val="20"/>
          <w:szCs w:val="20"/>
        </w:rPr>
        <w:pPrChange w:id="6597" w:author="rkbansal" w:date="2020-02-25T00:14:00Z">
          <w:pPr>
            <w:autoSpaceDE w:val="0"/>
            <w:autoSpaceDN w:val="0"/>
            <w:adjustRightInd w:val="0"/>
            <w:spacing w:after="0" w:line="240" w:lineRule="auto"/>
          </w:pPr>
        </w:pPrChange>
      </w:pPr>
      <w:ins w:id="659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9" w:author="rkbansal" w:date="2020-02-25T00:14:00Z"/>
          <w:rFonts w:ascii="Consolas" w:hAnsi="Consolas" w:cs="Consolas"/>
          <w:sz w:val="20"/>
          <w:szCs w:val="20"/>
        </w:rPr>
        <w:pPrChange w:id="6600" w:author="rkbansal" w:date="2020-02-25T00:14:00Z">
          <w:pPr>
            <w:autoSpaceDE w:val="0"/>
            <w:autoSpaceDN w:val="0"/>
            <w:adjustRightInd w:val="0"/>
            <w:spacing w:after="0" w:line="240" w:lineRule="auto"/>
          </w:pPr>
        </w:pPrChange>
      </w:pPr>
      <w:ins w:id="660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60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60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60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60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60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7" w:author="rkbansal" w:date="2020-02-25T00:14:00Z"/>
          <w:rFonts w:ascii="Consolas" w:hAnsi="Consolas" w:cs="Consolas"/>
          <w:sz w:val="20"/>
          <w:szCs w:val="20"/>
        </w:rPr>
        <w:pPrChange w:id="6608" w:author="rkbansal" w:date="2020-02-25T00:14:00Z">
          <w:pPr>
            <w:autoSpaceDE w:val="0"/>
            <w:autoSpaceDN w:val="0"/>
            <w:adjustRightInd w:val="0"/>
            <w:spacing w:after="0" w:line="240" w:lineRule="auto"/>
          </w:pPr>
        </w:pPrChange>
      </w:pPr>
      <w:ins w:id="660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0" w:author="rkbansal" w:date="2020-02-25T00:14:00Z"/>
          <w:rFonts w:ascii="Consolas" w:hAnsi="Consolas" w:cs="Consolas"/>
          <w:sz w:val="20"/>
          <w:szCs w:val="20"/>
        </w:rPr>
        <w:pPrChange w:id="6611" w:author="rkbansal" w:date="2020-02-25T00:14:00Z">
          <w:pPr>
            <w:autoSpaceDE w:val="0"/>
            <w:autoSpaceDN w:val="0"/>
            <w:adjustRightInd w:val="0"/>
            <w:spacing w:after="0" w:line="240" w:lineRule="auto"/>
          </w:pPr>
        </w:pPrChange>
      </w:pPr>
      <w:ins w:id="661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3" w:author="rkbansal" w:date="2020-02-25T00:14:00Z"/>
          <w:rFonts w:ascii="Consolas" w:hAnsi="Consolas" w:cs="Consolas"/>
          <w:sz w:val="20"/>
          <w:szCs w:val="20"/>
        </w:rPr>
        <w:pPrChange w:id="6614" w:author="rkbansal" w:date="2020-02-25T00:14:00Z">
          <w:pPr>
            <w:autoSpaceDE w:val="0"/>
            <w:autoSpaceDN w:val="0"/>
            <w:adjustRightInd w:val="0"/>
            <w:spacing w:after="0" w:line="240" w:lineRule="auto"/>
          </w:pPr>
        </w:pPrChange>
      </w:pPr>
      <w:ins w:id="661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6" w:author="rkbansal" w:date="2020-02-25T00:14:00Z"/>
          <w:rFonts w:ascii="Consolas" w:hAnsi="Consolas" w:cs="Consolas"/>
          <w:sz w:val="20"/>
          <w:szCs w:val="20"/>
        </w:rPr>
        <w:pPrChange w:id="6617" w:author="rkbansal" w:date="2020-02-25T00:14:00Z">
          <w:pPr>
            <w:autoSpaceDE w:val="0"/>
            <w:autoSpaceDN w:val="0"/>
            <w:adjustRightInd w:val="0"/>
            <w:spacing w:after="0" w:line="240" w:lineRule="auto"/>
          </w:pPr>
        </w:pPrChange>
      </w:pPr>
      <w:ins w:id="661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9" w:author="rkbansal" w:date="2020-02-25T00:14:00Z"/>
          <w:rFonts w:ascii="Consolas" w:hAnsi="Consolas" w:cs="Consolas"/>
          <w:sz w:val="20"/>
          <w:szCs w:val="20"/>
        </w:rPr>
        <w:pPrChange w:id="6620" w:author="rkbansal" w:date="2020-02-25T00:14:00Z">
          <w:pPr>
            <w:autoSpaceDE w:val="0"/>
            <w:autoSpaceDN w:val="0"/>
            <w:adjustRightInd w:val="0"/>
            <w:spacing w:after="0" w:line="240" w:lineRule="auto"/>
          </w:pPr>
        </w:pPrChange>
      </w:pPr>
      <w:ins w:id="662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2" w:author="rkbansal" w:date="2020-02-25T00:14:00Z"/>
          <w:rFonts w:ascii="Consolas" w:hAnsi="Consolas" w:cs="Consolas"/>
          <w:sz w:val="20"/>
          <w:szCs w:val="20"/>
        </w:rPr>
        <w:pPrChange w:id="6623"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4" w:author="rkbansal" w:date="2020-01-09T12:08:00Z"/>
        </w:rPr>
        <w:pPrChange w:id="6625" w:author="rkbansal" w:date="2020-03-30T20:39:00Z">
          <w:pPr>
            <w:pBdr>
              <w:top w:val="single" w:sz="4" w:space="1" w:color="auto"/>
              <w:left w:val="single" w:sz="4" w:space="4" w:color="auto"/>
              <w:bottom w:val="single" w:sz="4" w:space="1" w:color="auto"/>
              <w:right w:val="single" w:sz="4" w:space="4" w:color="auto"/>
            </w:pBdr>
          </w:pPr>
        </w:pPrChange>
      </w:pPr>
      <w:ins w:id="6626"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627" w:author="rkbansal" w:date="2020-03-30T20:39:00Z"/>
          <w:bCs/>
        </w:rPr>
      </w:pPr>
      <w:ins w:id="6628" w:author="rkbansal" w:date="2020-03-30T20:39:00Z">
        <w:r>
          <w:rPr>
            <w:bCs/>
          </w:rPr>
          <w:t xml:space="preserve">Made changes in the Swagger’s </w:t>
        </w:r>
        <w:proofErr w:type="spellStart"/>
        <w:r>
          <w:rPr>
            <w:bCs/>
          </w:rPr>
          <w:t>HomeController</w:t>
        </w:r>
        <w:proofErr w:type="spellEnd"/>
      </w:ins>
    </w:p>
    <w:p w14:paraId="45B7C1E6" w14:textId="77777777" w:rsidR="00A74323" w:rsidRPr="0068706D" w:rsidRDefault="00A74323">
      <w:pPr>
        <w:pStyle w:val="ListParagraph"/>
        <w:rPr>
          <w:ins w:id="6629" w:author="rkbansal" w:date="2020-01-09T12:08:00Z"/>
          <w:bCs/>
        </w:rPr>
        <w:pPrChange w:id="6630" w:author="rkbansal" w:date="2020-03-30T20:39:00Z">
          <w:pPr>
            <w:ind w:firstLine="720"/>
          </w:pPr>
        </w:pPrChange>
      </w:pPr>
    </w:p>
    <w:p w14:paraId="4382954B" w14:textId="7750EEFD" w:rsidR="000D70BE" w:rsidRPr="007D5DE0" w:rsidRDefault="0016127D" w:rsidP="000D70BE">
      <w:pPr>
        <w:ind w:firstLine="720"/>
        <w:rPr>
          <w:ins w:id="6631" w:author="rkbansal" w:date="2020-01-09T12:08:00Z"/>
          <w:b/>
          <w:sz w:val="18"/>
        </w:rPr>
      </w:pPr>
      <w:ins w:id="6632"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633" w:author="rkbansal" w:date="2020-03-31T01:18:00Z"/>
        </w:rPr>
      </w:pPr>
      <w:ins w:id="6634" w:author="rkbansal" w:date="2020-01-09T12:08:00Z">
        <w:r>
          <w:t>After running the application, should be visible following functions for the following url:</w:t>
        </w:r>
        <w:r w:rsidRPr="00B51A16">
          <w:t xml:space="preserve"> </w:t>
        </w:r>
      </w:ins>
      <w:ins w:id="6635"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636" w:author="rkbansal" w:date="2020-03-30T20:40:00Z"/>
        </w:rPr>
        <w:pPrChange w:id="6637" w:author="rkbansal" w:date="2020-03-31T01:18:00Z">
          <w:pPr>
            <w:pStyle w:val="ListParagraph"/>
            <w:numPr>
              <w:numId w:val="74"/>
            </w:numPr>
            <w:ind w:hanging="360"/>
          </w:pPr>
        </w:pPrChange>
      </w:pPr>
    </w:p>
    <w:p w14:paraId="6D581E38" w14:textId="449F0FDF" w:rsidR="00A74323" w:rsidRDefault="00A74323" w:rsidP="00A74323">
      <w:pPr>
        <w:pStyle w:val="ListParagraph"/>
        <w:rPr>
          <w:ins w:id="6638" w:author="rkbansal" w:date="2020-03-30T20:46:00Z"/>
        </w:rPr>
      </w:pPr>
      <w:ins w:id="6639" w:author="rkbansal" w:date="2020-03-30T20:41:00Z">
        <w:r>
          <w:t>Or</w:t>
        </w:r>
      </w:ins>
    </w:p>
    <w:p w14:paraId="38E05D38" w14:textId="22EC094B" w:rsidR="00A74323" w:rsidRDefault="006E2911" w:rsidP="00A74323">
      <w:pPr>
        <w:pStyle w:val="ListParagraph"/>
        <w:rPr>
          <w:ins w:id="6640" w:author="rkbansal" w:date="2020-03-31T01:19:00Z"/>
        </w:rPr>
      </w:pPr>
      <w:ins w:id="6641"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642" w:author="rkbansal" w:date="2020-03-29T22:11:00Z"/>
        </w:rPr>
        <w:pPrChange w:id="6643" w:author="rkbansal" w:date="2020-03-30T20:40:00Z">
          <w:pPr>
            <w:pStyle w:val="ListParagraph"/>
            <w:numPr>
              <w:numId w:val="74"/>
            </w:numPr>
            <w:ind w:hanging="360"/>
          </w:pPr>
        </w:pPrChange>
      </w:pPr>
    </w:p>
    <w:p w14:paraId="0BA65717" w14:textId="730BC292" w:rsidR="00F534A1" w:rsidRDefault="00AF032E">
      <w:pPr>
        <w:pStyle w:val="ListParagraph"/>
        <w:rPr>
          <w:ins w:id="6644" w:author="rkbansal" w:date="2020-01-09T12:08:00Z"/>
        </w:rPr>
        <w:pPrChange w:id="6645" w:author="rkbansal" w:date="2020-03-29T22:11:00Z">
          <w:pPr>
            <w:pStyle w:val="ListParagraph"/>
            <w:numPr>
              <w:numId w:val="23"/>
            </w:numPr>
            <w:ind w:hanging="360"/>
          </w:pPr>
        </w:pPrChange>
      </w:pPr>
      <w:ins w:id="6646"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47" w:author="rkbansal" w:date="2020-01-09T12:08:00Z"/>
        </w:rPr>
      </w:pPr>
    </w:p>
    <w:p w14:paraId="7A5367F7" w14:textId="3F8F0F22" w:rsidR="000D70BE" w:rsidRDefault="000D70BE">
      <w:pPr>
        <w:pStyle w:val="ListParagraph"/>
        <w:numPr>
          <w:ilvl w:val="0"/>
          <w:numId w:val="74"/>
        </w:numPr>
        <w:rPr>
          <w:ins w:id="6648" w:author="rkbansal" w:date="2020-01-09T12:08:00Z"/>
        </w:rPr>
        <w:pPrChange w:id="6649" w:author="rkbansal" w:date="2020-01-09T12:12:00Z">
          <w:pPr>
            <w:pStyle w:val="ListParagraph"/>
            <w:numPr>
              <w:numId w:val="23"/>
            </w:numPr>
            <w:ind w:hanging="360"/>
          </w:pPr>
        </w:pPrChange>
      </w:pPr>
      <w:ins w:id="6650" w:author="rkbansal" w:date="2020-01-09T12:08:00Z">
        <w:r>
          <w:t xml:space="preserve">Test the </w:t>
        </w:r>
      </w:ins>
      <w:ins w:id="6651" w:author="rkbansal" w:date="2020-03-29T21:50:00Z">
        <w:r w:rsidR="00773D9D">
          <w:t>Project</w:t>
        </w:r>
      </w:ins>
      <w:ins w:id="6652"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6653" w:author="rkbansal" w:date="2020-01-09T12:08:00Z"/>
        </w:rPr>
      </w:pPr>
      <w:ins w:id="6654"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55" w:author="rkbansal" w:date="2020-02-25T00:17:00Z"/>
          <w:b/>
        </w:rPr>
      </w:pPr>
      <w:ins w:id="6656"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57" w:author="rkbansal" w:date="2020-02-25T00:17:00Z"/>
          <w:rFonts w:cs="Consolas"/>
          <w:color w:val="000000"/>
          <w:shd w:val="clear" w:color="auto" w:fill="E8F2FE"/>
        </w:rPr>
      </w:pPr>
      <w:proofErr w:type="spellStart"/>
      <w:ins w:id="6658"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6659" w:author="rkbansal" w:date="2020-02-25T00:17:00Z"/>
          <w:rFonts w:cs="Consolas"/>
          <w:color w:val="000000"/>
          <w:shd w:val="clear" w:color="auto" w:fill="E8F2FE"/>
        </w:rPr>
      </w:pPr>
      <w:proofErr w:type="spellStart"/>
      <w:ins w:id="6660" w:author="rkbansal" w:date="2020-02-25T00:17:00Z">
        <w:r w:rsidRPr="004F63DB">
          <w:rPr>
            <w:rFonts w:cs="Consolas"/>
            <w:color w:val="000000"/>
            <w:shd w:val="clear" w:color="auto" w:fill="E8F2FE"/>
          </w:rPr>
          <w:t>UserMgmt</w:t>
        </w:r>
      </w:ins>
      <w:ins w:id="6661" w:author="rkbansal" w:date="2020-02-25T00:42:00Z">
        <w:r w:rsidR="00C57FE3">
          <w:rPr>
            <w:rFonts w:cs="Consolas"/>
            <w:color w:val="000000"/>
            <w:shd w:val="clear" w:color="auto" w:fill="E8F2FE"/>
          </w:rPr>
          <w:t>Rest</w:t>
        </w:r>
      </w:ins>
      <w:ins w:id="6662"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6663" w:author="rkbansal" w:date="2020-02-25T00:17:00Z"/>
          <w:rFonts w:cs="Consolas"/>
          <w:color w:val="000000"/>
          <w:shd w:val="clear" w:color="auto" w:fill="E8F2FE"/>
        </w:rPr>
      </w:pPr>
      <w:proofErr w:type="spellStart"/>
      <w:ins w:id="6664"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6665" w:author="rkbansal" w:date="2020-02-25T00:18:00Z"/>
          <w:b/>
          <w:rPrChange w:id="6666" w:author="rkbansal" w:date="2020-02-25T00:18:00Z">
            <w:rPr>
              <w:ins w:id="6667" w:author="rkbansal" w:date="2020-02-25T00:18:00Z"/>
              <w:rFonts w:cs="Consolas"/>
              <w:color w:val="000000"/>
              <w:shd w:val="clear" w:color="auto" w:fill="E8F2FE"/>
            </w:rPr>
          </w:rPrChange>
        </w:rPr>
      </w:pPr>
      <w:proofErr w:type="spellStart"/>
      <w:ins w:id="6668"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6669" w:author="rkbansal" w:date="2020-02-25T00:17:00Z"/>
          <w:b/>
        </w:rPr>
      </w:pPr>
      <w:proofErr w:type="spellStart"/>
      <w:ins w:id="6670" w:author="rkbansal" w:date="2020-02-25T00:18:00Z">
        <w:r>
          <w:rPr>
            <w:rFonts w:cs="Consolas"/>
            <w:color w:val="000000"/>
            <w:shd w:val="clear" w:color="auto" w:fill="E8F2FE"/>
          </w:rPr>
          <w:t>ProjectM</w:t>
        </w:r>
      </w:ins>
      <w:ins w:id="6671"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6672"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673" w:author="rkbansal" w:date="2020-02-25T00:46:00Z"/>
          <w:sz w:val="18"/>
          <w:rPrChange w:id="6674" w:author="rkbansal" w:date="2020-02-25T00:46:00Z">
            <w:rPr>
              <w:ins w:id="6675" w:author="rkbansal" w:date="2020-02-25T00:46:00Z"/>
            </w:rPr>
          </w:rPrChange>
        </w:rPr>
      </w:pPr>
      <w:ins w:id="6676"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677" w:author="rkbansal" w:date="2020-02-25T00:17:00Z"/>
          <w:sz w:val="18"/>
        </w:rPr>
        <w:pPrChange w:id="6678" w:author="rkbansal" w:date="2020-02-25T00:46:00Z">
          <w:pPr>
            <w:pStyle w:val="ListParagraph"/>
            <w:numPr>
              <w:numId w:val="19"/>
            </w:numPr>
            <w:ind w:hanging="360"/>
          </w:pPr>
        </w:pPrChange>
      </w:pPr>
      <w:ins w:id="6679"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680" w:author="rkbansal" w:date="2020-02-25T01:05:00Z"/>
        </w:rPr>
      </w:pPr>
      <w:ins w:id="6681" w:author="rkbansal" w:date="2020-02-25T00:59:00Z">
        <w:r>
          <w:t xml:space="preserve">Testing </w:t>
        </w:r>
      </w:ins>
    </w:p>
    <w:p w14:paraId="31B6C268" w14:textId="3A439917" w:rsidR="00247050" w:rsidRDefault="00247050">
      <w:pPr>
        <w:pStyle w:val="ListParagraph"/>
        <w:numPr>
          <w:ilvl w:val="1"/>
          <w:numId w:val="19"/>
        </w:numPr>
        <w:rPr>
          <w:ins w:id="6682" w:author="rkbansal" w:date="2020-04-23T15:04:00Z"/>
        </w:rPr>
      </w:pPr>
      <w:ins w:id="6683" w:author="rkbansal" w:date="2020-02-25T01:05:00Z">
        <w:r>
          <w:t>Without authentication</w:t>
        </w:r>
      </w:ins>
      <w:ins w:id="6684" w:author="rkbansal" w:date="2020-02-25T01:06:00Z">
        <w:r w:rsidR="001F55B5" w:rsidRPr="001F55B5">
          <w:t xml:space="preserve"> </w:t>
        </w:r>
        <w:r w:rsidR="001F55B5">
          <w:t>means directly hitting the project-mgmt-project running on 5379</w:t>
        </w:r>
      </w:ins>
      <w:ins w:id="6685"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686" w:author="rkbansal" w:date="2020-02-25T01:05:00Z"/>
        </w:rPr>
        <w:pPrChange w:id="6687" w:author="rkbansal" w:date="2020-04-23T15:04:00Z">
          <w:pPr>
            <w:pStyle w:val="ListParagraph"/>
            <w:numPr>
              <w:ilvl w:val="1"/>
              <w:numId w:val="19"/>
            </w:numPr>
            <w:ind w:left="1440" w:hanging="360"/>
          </w:pPr>
        </w:pPrChange>
      </w:pPr>
      <w:ins w:id="6688"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689" w:author="rkbansal" w:date="2020-04-23T15:06:00Z"/>
        </w:rPr>
      </w:pPr>
      <w:ins w:id="6690"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691" w:author="rkbansal" w:date="2020-04-23T15:06:00Z"/>
        </w:rPr>
        <w:pPrChange w:id="6692" w:author="rkbansal" w:date="2020-04-23T15:06:00Z">
          <w:pPr>
            <w:pStyle w:val="ListParagraph"/>
            <w:numPr>
              <w:ilvl w:val="1"/>
              <w:numId w:val="19"/>
            </w:numPr>
            <w:ind w:left="1440" w:hanging="360"/>
          </w:pPr>
        </w:pPrChange>
      </w:pPr>
      <w:ins w:id="6693"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694" w:author="rkbansal" w:date="2020-02-25T01:03:00Z"/>
        </w:rPr>
        <w:pPrChange w:id="6695" w:author="rkbansal" w:date="2020-02-25T01:05:00Z">
          <w:pPr>
            <w:pStyle w:val="ListParagraph"/>
            <w:numPr>
              <w:numId w:val="19"/>
            </w:numPr>
            <w:ind w:hanging="360"/>
          </w:pPr>
        </w:pPrChange>
      </w:pPr>
      <w:ins w:id="6696" w:author="rkbansal" w:date="2020-02-25T01:05:00Z">
        <w:r>
          <w:t xml:space="preserve">With authentication means every request to </w:t>
        </w:r>
      </w:ins>
      <w:ins w:id="6697" w:author="rkbansal" w:date="2020-02-25T01:09:00Z">
        <w:r w:rsidR="001F55B5">
          <w:t xml:space="preserve">project-mgmt-service </w:t>
        </w:r>
      </w:ins>
      <w:ins w:id="6698" w:author="rkbansal" w:date="2020-02-25T01:05:00Z">
        <w:r>
          <w:t>microservice will be hit via gateway running 1379</w:t>
        </w:r>
      </w:ins>
    </w:p>
    <w:p w14:paraId="51C11210" w14:textId="76DED6B0" w:rsidR="00247050" w:rsidRDefault="00247050" w:rsidP="00247050">
      <w:pPr>
        <w:pStyle w:val="ListParagraph"/>
        <w:rPr>
          <w:ins w:id="6699" w:author="rkbansal" w:date="2020-02-25T01:04:00Z"/>
          <w:b/>
          <w:sz w:val="28"/>
        </w:rPr>
      </w:pPr>
    </w:p>
    <w:p w14:paraId="5DDF06D6" w14:textId="3F68858C" w:rsidR="00247050" w:rsidRPr="00ED1246" w:rsidRDefault="001F55B5">
      <w:pPr>
        <w:pStyle w:val="ListParagraph"/>
        <w:numPr>
          <w:ilvl w:val="2"/>
          <w:numId w:val="19"/>
        </w:numPr>
        <w:rPr>
          <w:ins w:id="6700" w:author="rkbansal" w:date="2020-02-25T01:10:00Z"/>
          <w:b/>
          <w:sz w:val="28"/>
          <w:rPrChange w:id="6701" w:author="rkbansal" w:date="2020-02-25T01:10:00Z">
            <w:rPr>
              <w:ins w:id="6702" w:author="rkbansal" w:date="2020-02-25T01:10:00Z"/>
            </w:rPr>
          </w:rPrChange>
        </w:rPr>
      </w:pPr>
      <w:ins w:id="6703" w:author="rkbansal" w:date="2020-02-25T01:07:00Z">
        <w:r>
          <w:t xml:space="preserve">with authentication means every request to </w:t>
        </w:r>
      </w:ins>
      <w:ins w:id="6704" w:author="rkbansal" w:date="2020-02-25T01:09:00Z">
        <w:r>
          <w:t>project-mgmt-</w:t>
        </w:r>
      </w:ins>
      <w:ins w:id="6705" w:author="rkbansal" w:date="2020-02-25T01:10:00Z">
        <w:r>
          <w:t>service</w:t>
        </w:r>
      </w:ins>
      <w:ins w:id="6706" w:author="rkbansal" w:date="2020-02-25T01:07:00Z">
        <w:r>
          <w:t xml:space="preserve"> microservice will be hit via gateway running</w:t>
        </w:r>
      </w:ins>
      <w:ins w:id="6707" w:author="rkbansal" w:date="2020-04-04T21:18:00Z">
        <w:r w:rsidR="00716CEC">
          <w:t xml:space="preserve"> on</w:t>
        </w:r>
      </w:ins>
      <w:ins w:id="6708" w:author="rkbansal" w:date="2020-02-25T01:07:00Z">
        <w:r>
          <w:t xml:space="preserve"> 1379</w:t>
        </w:r>
      </w:ins>
    </w:p>
    <w:p w14:paraId="3BB7D837" w14:textId="031B5A62" w:rsidR="00ED1246" w:rsidRPr="001C387C" w:rsidRDefault="00CF518B" w:rsidP="00ED1246">
      <w:pPr>
        <w:pStyle w:val="ListParagraph"/>
        <w:numPr>
          <w:ilvl w:val="3"/>
          <w:numId w:val="19"/>
        </w:numPr>
        <w:rPr>
          <w:ins w:id="6709" w:author="rkbansal" w:date="2020-02-25T01:15:00Z"/>
          <w:b/>
          <w:sz w:val="28"/>
          <w:rPrChange w:id="6710" w:author="rkbansal" w:date="2020-02-25T01:15:00Z">
            <w:rPr>
              <w:ins w:id="6711" w:author="rkbansal" w:date="2020-02-25T01:15:00Z"/>
            </w:rPr>
          </w:rPrChange>
        </w:rPr>
      </w:pPr>
      <w:ins w:id="6712" w:author="rkbansal" w:date="2020-02-25T01:13:00Z">
        <w:r>
          <w:lastRenderedPageBreak/>
          <w:t xml:space="preserve">getting project details with status “A” but </w:t>
        </w:r>
      </w:ins>
      <w:ins w:id="6713" w:author="rkbansal" w:date="2020-02-25T01:10:00Z">
        <w:r w:rsidR="00ED1246">
          <w:t>without token</w:t>
        </w:r>
      </w:ins>
      <w:ins w:id="6714" w:author="rkbansal" w:date="2020-02-25T01:11:00Z">
        <w:r>
          <w:t xml:space="preserve"> means no </w:t>
        </w:r>
      </w:ins>
      <w:ins w:id="6715" w:author="rkbansal" w:date="2020-02-25T01:13:00Z">
        <w:r>
          <w:t xml:space="preserve">authorization </w:t>
        </w:r>
        <w:proofErr w:type="gramStart"/>
        <w:r>
          <w:t>code(</w:t>
        </w:r>
        <w:proofErr w:type="gramEnd"/>
        <w:r>
          <w:t>Bearer token) in the header</w:t>
        </w:r>
      </w:ins>
      <w:ins w:id="6716" w:author="rkbansal" w:date="2020-02-25T01:14:00Z">
        <w:r>
          <w:t xml:space="preserve"> will give the error.</w:t>
        </w:r>
      </w:ins>
    </w:p>
    <w:p w14:paraId="4B67093D" w14:textId="7B6F1F56" w:rsidR="001C387C" w:rsidRPr="001C387C" w:rsidRDefault="00957C11">
      <w:pPr>
        <w:pStyle w:val="ListParagraph"/>
        <w:ind w:left="2160"/>
        <w:rPr>
          <w:ins w:id="6717" w:author="rkbansal" w:date="2020-02-25T01:15:00Z"/>
          <w:b/>
          <w:sz w:val="28"/>
          <w:rPrChange w:id="6718" w:author="rkbansal" w:date="2020-02-25T01:15:00Z">
            <w:rPr>
              <w:ins w:id="6719" w:author="rkbansal" w:date="2020-02-25T01:15:00Z"/>
            </w:rPr>
          </w:rPrChange>
        </w:rPr>
        <w:pPrChange w:id="6720" w:author="rkbansal" w:date="2020-02-25T01:15:00Z">
          <w:pPr>
            <w:pStyle w:val="ListParagraph"/>
            <w:numPr>
              <w:ilvl w:val="3"/>
              <w:numId w:val="19"/>
            </w:numPr>
            <w:ind w:left="2880" w:hanging="360"/>
          </w:pPr>
        </w:pPrChange>
      </w:pPr>
      <w:ins w:id="6721"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722" w:author="rkbansal" w:date="2020-02-25T01:13:00Z"/>
          <w:b/>
          <w:sz w:val="28"/>
          <w:rPrChange w:id="6723" w:author="rkbansal" w:date="2020-02-25T01:15:00Z">
            <w:rPr>
              <w:ins w:id="6724" w:author="rkbansal" w:date="2020-02-25T01:13:00Z"/>
            </w:rPr>
          </w:rPrChange>
        </w:rPr>
        <w:pPrChange w:id="6725"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726" w:author="rkbansal" w:date="2020-02-25T01:18:00Z"/>
          <w:b/>
          <w:sz w:val="28"/>
          <w:rPrChange w:id="6727" w:author="rkbansal" w:date="2020-02-25T01:18:00Z">
            <w:rPr>
              <w:ins w:id="6728" w:author="rkbansal" w:date="2020-02-25T01:18:00Z"/>
            </w:rPr>
          </w:rPrChange>
        </w:rPr>
      </w:pPr>
      <w:ins w:id="6729" w:author="rkbansal" w:date="2020-02-25T01:17:00Z">
        <w:r>
          <w:t xml:space="preserve">getting project details with status “A” but with token means authorization </w:t>
        </w:r>
        <w:proofErr w:type="gramStart"/>
        <w:r>
          <w:t>code(</w:t>
        </w:r>
        <w:proofErr w:type="gramEnd"/>
        <w:r>
          <w:t>Bearer token) in the header wil</w:t>
        </w:r>
      </w:ins>
      <w:ins w:id="6730"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731" w:author="rkbansal" w:date="2020-02-25T01:25:00Z"/>
          <w:b/>
          <w:sz w:val="28"/>
        </w:rPr>
        <w:pPrChange w:id="6732" w:author="rkbansal" w:date="2020-04-23T15:05:00Z">
          <w:pPr>
            <w:pStyle w:val="ListParagraph"/>
            <w:numPr>
              <w:numId w:val="79"/>
            </w:numPr>
            <w:ind w:left="3960" w:hanging="360"/>
          </w:pPr>
        </w:pPrChange>
      </w:pPr>
      <w:ins w:id="6733"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734" w:author="rkbansal" w:date="2020-02-25T01:19:00Z">
        <w:r w:rsidR="00511C1C">
          <w:rPr>
            <w:b/>
            <w:sz w:val="28"/>
          </w:rPr>
          <w:t xml:space="preserve">To get authentication code </w:t>
        </w:r>
      </w:ins>
      <w:ins w:id="6735" w:author="rkbansal" w:date="2020-04-04T21:20:00Z">
        <w:r w:rsidR="00BD4EDA">
          <w:rPr>
            <w:b/>
            <w:sz w:val="28"/>
          </w:rPr>
          <w:t xml:space="preserve">in response header </w:t>
        </w:r>
      </w:ins>
      <w:ins w:id="6736" w:author="rkbansal" w:date="2020-02-25T01:19:00Z">
        <w:r w:rsidR="00511C1C">
          <w:rPr>
            <w:b/>
            <w:sz w:val="28"/>
          </w:rPr>
          <w:t>using authentication service</w:t>
        </w:r>
      </w:ins>
    </w:p>
    <w:p w14:paraId="5D335295" w14:textId="78BD3F0F" w:rsidR="00D76B85" w:rsidRDefault="00D76B85">
      <w:pPr>
        <w:pStyle w:val="ListParagraph"/>
        <w:ind w:left="3960"/>
        <w:rPr>
          <w:ins w:id="6737" w:author="rkbansal" w:date="2020-02-25T01:19:00Z"/>
          <w:b/>
          <w:sz w:val="28"/>
        </w:rPr>
        <w:pPrChange w:id="6738"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739" w:author="rkbansal" w:date="2020-02-25T01:32:00Z"/>
          <w:b/>
          <w:sz w:val="28"/>
          <w:rPrChange w:id="6740" w:author="rkbansal" w:date="2020-02-25T01:32:00Z">
            <w:rPr>
              <w:ins w:id="6741" w:author="rkbansal" w:date="2020-02-25T01:32:00Z"/>
            </w:rPr>
          </w:rPrChange>
        </w:rPr>
        <w:pPrChange w:id="6742" w:author="rkbansal" w:date="2020-04-23T15:05:00Z">
          <w:pPr>
            <w:pStyle w:val="ListParagraph"/>
            <w:numPr>
              <w:numId w:val="79"/>
            </w:numPr>
            <w:ind w:left="3960" w:hanging="360"/>
          </w:pPr>
        </w:pPrChange>
      </w:pPr>
      <w:ins w:id="6743"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44" w:author="rkbansal" w:date="2020-02-25T01:26:00Z">
        <w:r w:rsidR="00D76B85">
          <w:rPr>
            <w:b/>
            <w:sz w:val="28"/>
          </w:rPr>
          <w:t>Now hit the proje</w:t>
        </w:r>
      </w:ins>
      <w:ins w:id="6745" w:author="rkbansal" w:date="2020-02-26T20:34:00Z">
        <w:r w:rsidR="00683812">
          <w:rPr>
            <w:b/>
            <w:sz w:val="28"/>
          </w:rPr>
          <w:t>c</w:t>
        </w:r>
      </w:ins>
      <w:ins w:id="6746" w:author="rkbansal" w:date="2020-02-25T01:26:00Z">
        <w:r w:rsidR="00D76B85">
          <w:rPr>
            <w:b/>
            <w:sz w:val="28"/>
          </w:rPr>
          <w:t>t</w:t>
        </w:r>
      </w:ins>
      <w:ins w:id="6747" w:author="rkbansal" w:date="2020-02-25T01:27:00Z">
        <w:r w:rsidR="00D76B85">
          <w:rPr>
            <w:b/>
            <w:sz w:val="28"/>
          </w:rPr>
          <w:t xml:space="preserve">-mgmt-service to </w:t>
        </w:r>
        <w:r w:rsidR="00D76B85">
          <w:t xml:space="preserve">get project details with status “A” </w:t>
        </w:r>
      </w:ins>
      <w:ins w:id="6748" w:author="rkbansal" w:date="2020-02-25T01:32:00Z">
        <w:r w:rsidR="001A0DFC">
          <w:t>by providing the</w:t>
        </w:r>
      </w:ins>
      <w:ins w:id="6749" w:author="rkbansal" w:date="2020-02-25T01:27:00Z">
        <w:r w:rsidR="00D76B85">
          <w:t xml:space="preserve"> token means authorization </w:t>
        </w:r>
        <w:proofErr w:type="gramStart"/>
        <w:r w:rsidR="00D76B85">
          <w:t>code(</w:t>
        </w:r>
        <w:proofErr w:type="gramEnd"/>
        <w:r w:rsidR="00D76B85">
          <w:t>Bearer token) in the header</w:t>
        </w:r>
      </w:ins>
      <w:ins w:id="6750" w:author="rkbansal" w:date="2020-02-25T01:30:00Z">
        <w:r w:rsidR="00A775D7">
          <w:t xml:space="preserve"> received in above step</w:t>
        </w:r>
      </w:ins>
    </w:p>
    <w:p w14:paraId="351050D1" w14:textId="6CD00DAF" w:rsidR="001A0DFC" w:rsidRPr="00A775D7" w:rsidRDefault="001A0DFC">
      <w:pPr>
        <w:pStyle w:val="ListParagraph"/>
        <w:ind w:left="3960"/>
        <w:rPr>
          <w:ins w:id="6751" w:author="rkbansal" w:date="2020-02-25T01:30:00Z"/>
          <w:b/>
          <w:sz w:val="28"/>
          <w:rPrChange w:id="6752" w:author="rkbansal" w:date="2020-02-25T01:30:00Z">
            <w:rPr>
              <w:ins w:id="6753" w:author="rkbansal" w:date="2020-02-25T01:30:00Z"/>
            </w:rPr>
          </w:rPrChange>
        </w:rPr>
        <w:pPrChange w:id="6754"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55" w:author="rkbansal" w:date="2020-02-25T01:10:00Z"/>
          <w:b/>
          <w:sz w:val="28"/>
          <w:rPrChange w:id="6756" w:author="rkbansal" w:date="2020-02-25T01:10:00Z">
            <w:rPr>
              <w:ins w:id="6757" w:author="rkbansal" w:date="2020-02-25T01:10:00Z"/>
            </w:rPr>
          </w:rPrChange>
        </w:rPr>
        <w:pPrChange w:id="6758"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59" w:author="rkbansal" w:date="2020-02-25T01:04:00Z"/>
          <w:b/>
          <w:sz w:val="28"/>
        </w:rPr>
        <w:pPrChange w:id="6760" w:author="rkbansal" w:date="2020-02-25T01:10:00Z">
          <w:pPr>
            <w:pStyle w:val="ListParagraph"/>
          </w:pPr>
        </w:pPrChange>
      </w:pPr>
    </w:p>
    <w:p w14:paraId="6B9CFDEB" w14:textId="77777777" w:rsidR="00247050" w:rsidRDefault="00247050" w:rsidP="00247050">
      <w:pPr>
        <w:pStyle w:val="ListParagraph"/>
        <w:rPr>
          <w:ins w:id="6761" w:author="rkbansal" w:date="2020-02-25T01:04:00Z"/>
          <w:b/>
          <w:sz w:val="28"/>
        </w:rPr>
      </w:pPr>
    </w:p>
    <w:p w14:paraId="7F667FF1" w14:textId="39932E17" w:rsidR="00247050" w:rsidRPr="00247050" w:rsidRDefault="00247050">
      <w:pPr>
        <w:pStyle w:val="ListParagraph"/>
        <w:rPr>
          <w:ins w:id="6762" w:author="rkbansal" w:date="2020-02-25T01:02:00Z"/>
          <w:rPrChange w:id="6763" w:author="rkbansal" w:date="2020-02-25T01:03:00Z">
            <w:rPr>
              <w:ins w:id="6764" w:author="rkbansal" w:date="2020-02-25T01:02:00Z"/>
              <w:rFonts w:eastAsiaTheme="majorEastAsia" w:cstheme="majorBidi"/>
              <w:color w:val="2F5496" w:themeColor="accent1" w:themeShade="BF"/>
              <w:szCs w:val="26"/>
            </w:rPr>
          </w:rPrChange>
        </w:rPr>
        <w:pPrChange w:id="6765" w:author="rkbansal" w:date="2020-02-25T01:03:00Z">
          <w:pPr/>
        </w:pPrChange>
      </w:pPr>
      <w:ins w:id="6766" w:author="rkbansal" w:date="2020-02-25T01:02:00Z">
        <w:r w:rsidRPr="00247050">
          <w:rPr>
            <w:b/>
            <w:sz w:val="28"/>
            <w:rPrChange w:id="6767" w:author="rkbansal" w:date="2020-02-25T01:03:00Z">
              <w:rPr/>
            </w:rPrChange>
          </w:rPr>
          <w:br w:type="page"/>
        </w:r>
      </w:ins>
    </w:p>
    <w:p w14:paraId="38186FDF" w14:textId="1FD13AE8" w:rsidR="006A39B1" w:rsidRDefault="00C62AC7" w:rsidP="00C62AC7">
      <w:pPr>
        <w:pStyle w:val="Heading2"/>
        <w:rPr>
          <w:rFonts w:ascii="Georgia" w:hAnsi="Georgia"/>
          <w:b/>
          <w:sz w:val="28"/>
        </w:rPr>
      </w:pPr>
      <w:del w:id="6768" w:author="rkbansal" w:date="2020-01-09T12:08:00Z">
        <w:r w:rsidRPr="00981242" w:rsidDel="003759CB">
          <w:rPr>
            <w:rFonts w:ascii="Georgia" w:hAnsi="Georgia"/>
            <w:b/>
            <w:sz w:val="28"/>
          </w:rPr>
          <w:lastRenderedPageBreak/>
          <w:delText>Member</w:delText>
        </w:r>
      </w:del>
      <w:ins w:id="6769"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770" w:author="rkbansal" w:date="2020-04-19T23:41:00Z">
          <w:pPr>
            <w:pStyle w:val="ListParagraph"/>
            <w:numPr>
              <w:numId w:val="22"/>
            </w:numPr>
            <w:ind w:hanging="360"/>
          </w:pPr>
        </w:pPrChange>
      </w:pPr>
      <w:ins w:id="6771"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772" w:author="rkbansal" w:date="2020-04-19T23:41:00Z">
          <w:pPr>
            <w:pStyle w:val="ListParagraph"/>
            <w:numPr>
              <w:numId w:val="22"/>
            </w:numPr>
            <w:ind w:hanging="360"/>
          </w:pPr>
        </w:pPrChange>
      </w:pPr>
      <w:ins w:id="6773" w:author="rkbansal" w:date="2020-04-19T23:41:00Z">
        <w:r>
          <w:t>2</w:t>
        </w:r>
      </w:ins>
      <w:ins w:id="6774" w:author="rkbansal" w:date="2020-04-19T23:42:00Z">
        <w:r>
          <w:t xml:space="preserve">. </w:t>
        </w:r>
      </w:ins>
      <w:r w:rsidR="002F4616">
        <w:t>Update the member</w:t>
      </w:r>
    </w:p>
    <w:p w14:paraId="6936FF80" w14:textId="63433F93" w:rsidR="002F4616" w:rsidRDefault="006810F3">
      <w:pPr>
        <w:ind w:left="360"/>
        <w:pPrChange w:id="6775" w:author="rkbansal" w:date="2020-04-19T23:43:00Z">
          <w:pPr>
            <w:pStyle w:val="ListParagraph"/>
            <w:numPr>
              <w:numId w:val="22"/>
            </w:numPr>
            <w:ind w:hanging="360"/>
          </w:pPr>
        </w:pPrChange>
      </w:pPr>
      <w:ins w:id="6776" w:author="rkbansal" w:date="2020-04-19T23:43:00Z">
        <w:r>
          <w:t xml:space="preserve">3. </w:t>
        </w:r>
      </w:ins>
      <w:r w:rsidR="002F4616">
        <w:t>Get the list of all the members</w:t>
      </w:r>
    </w:p>
    <w:p w14:paraId="32C4DF89" w14:textId="0C6010A0" w:rsidR="002F4616" w:rsidRDefault="006810F3">
      <w:pPr>
        <w:ind w:left="360"/>
        <w:pPrChange w:id="6777" w:author="rkbansal" w:date="2020-04-19T23:43:00Z">
          <w:pPr>
            <w:pStyle w:val="ListParagraph"/>
            <w:numPr>
              <w:numId w:val="22"/>
            </w:numPr>
            <w:ind w:hanging="360"/>
          </w:pPr>
        </w:pPrChange>
      </w:pPr>
      <w:ins w:id="6778" w:author="rkbansal" w:date="2020-04-19T23:43:00Z">
        <w:r>
          <w:t>4.</w:t>
        </w:r>
      </w:ins>
      <w:r w:rsidR="002F4616">
        <w:t>Delete the member</w:t>
      </w:r>
    </w:p>
    <w:p w14:paraId="0B4AEFDF" w14:textId="7B65A398" w:rsidR="002F4616" w:rsidRDefault="006810F3">
      <w:pPr>
        <w:ind w:left="360"/>
        <w:pPrChange w:id="6779" w:author="rkbansal" w:date="2020-04-19T23:43:00Z">
          <w:pPr>
            <w:pStyle w:val="ListParagraph"/>
            <w:numPr>
              <w:numId w:val="22"/>
            </w:numPr>
            <w:ind w:hanging="360"/>
          </w:pPr>
        </w:pPrChange>
      </w:pPr>
      <w:ins w:id="6780"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781"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782" w:author="rkbansal" w:date="2020-04-19T23:54:00Z"/>
        </w:rPr>
      </w:pPr>
      <w:ins w:id="6783" w:author="rkbansal" w:date="2020-04-19T23:51:00Z">
        <w:r>
          <w:t>In this microservice, we will create</w:t>
        </w:r>
      </w:ins>
      <w:ins w:id="6784" w:author="rkbansal" w:date="2020-04-19T23:53:00Z">
        <w:r>
          <w:t xml:space="preserve"> parent class </w:t>
        </w:r>
      </w:ins>
      <w:ins w:id="6785" w:author="rkbansal" w:date="2020-04-19T23:54:00Z">
        <w:r>
          <w:t>P</w:t>
        </w:r>
      </w:ins>
      <w:ins w:id="6786" w:author="rkbansal" w:date="2020-04-19T23:53:00Z">
        <w:r>
          <w:t>erson ha</w:t>
        </w:r>
      </w:ins>
      <w:ins w:id="6787" w:author="rkbansal" w:date="2020-04-19T23:54:00Z">
        <w:r>
          <w:t>ving three subclasses Member, Sevadar and Devotee:</w:t>
        </w:r>
      </w:ins>
    </w:p>
    <w:p w14:paraId="0E8C5287" w14:textId="0CF4CD59" w:rsidR="00B66C98" w:rsidRDefault="00003037">
      <w:pPr>
        <w:pPrChange w:id="6788" w:author="rkbansal" w:date="2020-04-19T23:51:00Z">
          <w:pPr>
            <w:pStyle w:val="ListParagraph"/>
          </w:pPr>
        </w:pPrChange>
      </w:pPr>
      <w:ins w:id="6789"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790"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791" w:author="rkbansal" w:date="2020-04-19T23:37:00Z"/>
        </w:rPr>
        <w:pPrChange w:id="6792" w:author="rkbansal" w:date="2020-04-20T00:00:00Z">
          <w:pPr>
            <w:pStyle w:val="ListParagraph"/>
            <w:numPr>
              <w:numId w:val="74"/>
            </w:numPr>
            <w:ind w:hanging="360"/>
            <w:jc w:val="both"/>
          </w:pPr>
        </w:pPrChange>
      </w:pPr>
      <w:ins w:id="6793"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794"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795">
          <w:tblGrid>
            <w:gridCol w:w="4508"/>
            <w:gridCol w:w="4508"/>
          </w:tblGrid>
        </w:tblGridChange>
      </w:tblGrid>
      <w:tr w:rsidR="00CF6C1A" w14:paraId="2F6D42B1" w14:textId="77777777" w:rsidTr="004F755A">
        <w:trPr>
          <w:ins w:id="6796" w:author="rkbansal" w:date="2020-04-19T23:37:00Z"/>
        </w:trPr>
        <w:tc>
          <w:tcPr>
            <w:tcW w:w="4508" w:type="dxa"/>
            <w:tcPrChange w:id="6797" w:author="rkbansal" w:date="2020-04-23T15:46:00Z">
              <w:tcPr>
                <w:tcW w:w="4508" w:type="dxa"/>
              </w:tcPr>
            </w:tcPrChange>
          </w:tcPr>
          <w:p w14:paraId="7720DE6B" w14:textId="77777777" w:rsidR="00CF6C1A" w:rsidRDefault="00CF6C1A" w:rsidP="00125E38">
            <w:pPr>
              <w:rPr>
                <w:ins w:id="6798" w:author="rkbansal" w:date="2020-04-19T23:37:00Z"/>
              </w:rPr>
            </w:pPr>
            <w:ins w:id="6799" w:author="rkbansal" w:date="2020-04-19T23:37:00Z">
              <w:r>
                <w:t>Database/Schema Name</w:t>
              </w:r>
            </w:ins>
          </w:p>
        </w:tc>
        <w:tc>
          <w:tcPr>
            <w:tcW w:w="4508" w:type="dxa"/>
            <w:tcPrChange w:id="6800" w:author="rkbansal" w:date="2020-04-23T15:46:00Z">
              <w:tcPr>
                <w:tcW w:w="4508" w:type="dxa"/>
              </w:tcPr>
            </w:tcPrChange>
          </w:tcPr>
          <w:p w14:paraId="43019992" w14:textId="59B0DBA3" w:rsidR="00CF6C1A" w:rsidRDefault="00CF6C1A" w:rsidP="00125E38">
            <w:pPr>
              <w:rPr>
                <w:ins w:id="6801" w:author="rkbansal" w:date="2020-04-19T23:37:00Z"/>
              </w:rPr>
            </w:pPr>
            <w:proofErr w:type="spellStart"/>
            <w:ins w:id="6802" w:author="rkbansal" w:date="2020-04-19T23:37:00Z">
              <w:r>
                <w:t>p</w:t>
              </w:r>
            </w:ins>
            <w:ins w:id="6803" w:author="rkbansal" w:date="2020-04-19T23:40:00Z">
              <w:r w:rsidR="00811EF5">
                <w:t>erson</w:t>
              </w:r>
            </w:ins>
            <w:ins w:id="6804" w:author="rkbansal" w:date="2020-04-19T23:37:00Z">
              <w:r>
                <w:t>_schema</w:t>
              </w:r>
              <w:proofErr w:type="spellEnd"/>
            </w:ins>
          </w:p>
        </w:tc>
      </w:tr>
      <w:tr w:rsidR="00CF6C1A" w14:paraId="47B36F4F" w14:textId="77777777" w:rsidTr="004F755A">
        <w:trPr>
          <w:ins w:id="6805" w:author="rkbansal" w:date="2020-04-19T23:37:00Z"/>
        </w:trPr>
        <w:tc>
          <w:tcPr>
            <w:tcW w:w="4508" w:type="dxa"/>
            <w:tcPrChange w:id="6806" w:author="rkbansal" w:date="2020-04-23T15:46:00Z">
              <w:tcPr>
                <w:tcW w:w="4508" w:type="dxa"/>
              </w:tcPr>
            </w:tcPrChange>
          </w:tcPr>
          <w:p w14:paraId="0DA4532D" w14:textId="77777777" w:rsidR="00CF6C1A" w:rsidRDefault="00CF6C1A" w:rsidP="00125E38">
            <w:pPr>
              <w:rPr>
                <w:ins w:id="6807" w:author="rkbansal" w:date="2020-04-19T23:37:00Z"/>
              </w:rPr>
            </w:pPr>
            <w:ins w:id="6808" w:author="rkbansal" w:date="2020-04-19T23:37:00Z">
              <w:r>
                <w:t>User name</w:t>
              </w:r>
            </w:ins>
          </w:p>
        </w:tc>
        <w:tc>
          <w:tcPr>
            <w:tcW w:w="4508" w:type="dxa"/>
            <w:tcPrChange w:id="6809" w:author="rkbansal" w:date="2020-04-23T15:46:00Z">
              <w:tcPr>
                <w:tcW w:w="4508" w:type="dxa"/>
              </w:tcPr>
            </w:tcPrChange>
          </w:tcPr>
          <w:p w14:paraId="741794C6" w14:textId="032C9348" w:rsidR="00CF6C1A" w:rsidRDefault="00811EF5" w:rsidP="00125E38">
            <w:pPr>
              <w:rPr>
                <w:ins w:id="6810" w:author="rkbansal" w:date="2020-04-19T23:37:00Z"/>
              </w:rPr>
            </w:pPr>
            <w:ins w:id="6811" w:author="rkbansal" w:date="2020-04-19T23:40:00Z">
              <w:r>
                <w:t>person</w:t>
              </w:r>
            </w:ins>
          </w:p>
        </w:tc>
      </w:tr>
      <w:tr w:rsidR="00CF6C1A" w14:paraId="418ADC83" w14:textId="77777777" w:rsidTr="004F755A">
        <w:trPr>
          <w:ins w:id="6812" w:author="rkbansal" w:date="2020-04-19T23:37:00Z"/>
        </w:trPr>
        <w:tc>
          <w:tcPr>
            <w:tcW w:w="4508" w:type="dxa"/>
            <w:tcPrChange w:id="6813" w:author="rkbansal" w:date="2020-04-23T15:46:00Z">
              <w:tcPr>
                <w:tcW w:w="4508" w:type="dxa"/>
              </w:tcPr>
            </w:tcPrChange>
          </w:tcPr>
          <w:p w14:paraId="49C1FB72" w14:textId="77777777" w:rsidR="00CF6C1A" w:rsidRDefault="00CF6C1A" w:rsidP="00125E38">
            <w:pPr>
              <w:rPr>
                <w:ins w:id="6814" w:author="rkbansal" w:date="2020-04-19T23:37:00Z"/>
              </w:rPr>
            </w:pPr>
            <w:ins w:id="6815" w:author="rkbansal" w:date="2020-04-19T23:37:00Z">
              <w:r>
                <w:t>Password</w:t>
              </w:r>
            </w:ins>
          </w:p>
        </w:tc>
        <w:tc>
          <w:tcPr>
            <w:tcW w:w="4508" w:type="dxa"/>
            <w:tcPrChange w:id="6816" w:author="rkbansal" w:date="2020-04-23T15:46:00Z">
              <w:tcPr>
                <w:tcW w:w="4508" w:type="dxa"/>
              </w:tcPr>
            </w:tcPrChange>
          </w:tcPr>
          <w:p w14:paraId="58474765" w14:textId="55DC980F" w:rsidR="00CF6C1A" w:rsidRDefault="00811EF5">
            <w:pPr>
              <w:rPr>
                <w:ins w:id="6817" w:author="rkbansal" w:date="2020-04-19T23:37:00Z"/>
              </w:rPr>
            </w:pPr>
            <w:ins w:id="6818" w:author="rkbansal" w:date="2020-04-19T23:40:00Z">
              <w:r>
                <w:t>person</w:t>
              </w:r>
            </w:ins>
          </w:p>
        </w:tc>
      </w:tr>
    </w:tbl>
    <w:p w14:paraId="073A59DF" w14:textId="0AC25916" w:rsidR="00CF6C1A" w:rsidRDefault="00CF6C1A" w:rsidP="00CF6C1A">
      <w:pPr>
        <w:rPr>
          <w:ins w:id="6819" w:author="rkbansal" w:date="2020-04-23T15:45:00Z"/>
        </w:rPr>
      </w:pPr>
    </w:p>
    <w:p w14:paraId="233B069B" w14:textId="77777777" w:rsidR="009A6BD3" w:rsidRPr="00A66355" w:rsidRDefault="009A6BD3">
      <w:pPr>
        <w:ind w:firstLine="720"/>
        <w:rPr>
          <w:ins w:id="6820" w:author="rkbansal" w:date="2020-04-23T15:45:00Z"/>
          <w:b/>
          <w:bCs/>
        </w:rPr>
        <w:pPrChange w:id="6821" w:author="rkbansal" w:date="2020-04-23T15:46:00Z">
          <w:pPr/>
        </w:pPrChange>
      </w:pPr>
      <w:ins w:id="6822" w:author="rkbansal" w:date="2020-04-23T15:45:00Z">
        <w:r w:rsidRPr="00A66355">
          <w:rPr>
            <w:b/>
            <w:bCs/>
          </w:rPr>
          <w:t>Commands:</w:t>
        </w:r>
      </w:ins>
    </w:p>
    <w:p w14:paraId="2A793723" w14:textId="77777777" w:rsidR="009A6BD3" w:rsidRPr="00A66355" w:rsidRDefault="009A6BD3" w:rsidP="009A6BD3">
      <w:pPr>
        <w:ind w:left="360" w:firstLine="360"/>
        <w:jc w:val="both"/>
        <w:rPr>
          <w:ins w:id="6823" w:author="rkbansal" w:date="2020-04-23T15:45:00Z"/>
          <w:rFonts w:cstheme="minorHAnsi"/>
          <w:lang w:val="en-US"/>
        </w:rPr>
      </w:pPr>
      <w:ins w:id="6824"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825" w:author="rkbansal" w:date="2020-04-23T15:45:00Z"/>
          <w:rFonts w:ascii="Helvetica" w:eastAsia="Times New Roman" w:hAnsi="Helvetica" w:cs="Times New Roman"/>
          <w:color w:val="333333"/>
          <w:sz w:val="21"/>
          <w:szCs w:val="21"/>
          <w:lang w:eastAsia="en-IN"/>
        </w:rPr>
      </w:pPr>
      <w:ins w:id="6826"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827" w:author="rkbansal" w:date="2020-04-23T15:45:00Z"/>
          <w:rFonts w:ascii="Helvetica" w:eastAsia="Times New Roman" w:hAnsi="Helvetica" w:cs="Times New Roman"/>
          <w:color w:val="333333"/>
          <w:sz w:val="21"/>
          <w:szCs w:val="21"/>
          <w:lang w:eastAsia="en-IN"/>
        </w:rPr>
      </w:pPr>
      <w:ins w:id="6828"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829" w:author="rkbansal" w:date="2020-04-23T15:45:00Z"/>
        </w:rPr>
      </w:pPr>
    </w:p>
    <w:p w14:paraId="579A5B18" w14:textId="77777777" w:rsidR="009A6BD3" w:rsidRDefault="009A6BD3">
      <w:pPr>
        <w:pStyle w:val="ListParagraph"/>
        <w:numPr>
          <w:ilvl w:val="0"/>
          <w:numId w:val="89"/>
        </w:numPr>
        <w:jc w:val="both"/>
        <w:rPr>
          <w:ins w:id="6830" w:author="rkbansal" w:date="2020-04-23T15:45:00Z"/>
        </w:rPr>
        <w:pPrChange w:id="6831" w:author="rkbansal" w:date="2020-04-23T15:46:00Z">
          <w:pPr>
            <w:pStyle w:val="ListParagraph"/>
            <w:jc w:val="both"/>
          </w:pPr>
        </w:pPrChange>
      </w:pPr>
      <w:ins w:id="6832"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833" w:author="rkbansal" w:date="2020-04-23T15:45:00Z"/>
        </w:rPr>
      </w:pPr>
    </w:p>
    <w:p w14:paraId="046DB0DB" w14:textId="77777777" w:rsidR="009A6BD3" w:rsidRDefault="009A6BD3">
      <w:pPr>
        <w:pStyle w:val="ListParagraph"/>
        <w:numPr>
          <w:ilvl w:val="0"/>
          <w:numId w:val="89"/>
        </w:numPr>
        <w:jc w:val="both"/>
        <w:rPr>
          <w:ins w:id="6834" w:author="rkbansal" w:date="2020-04-23T15:45:00Z"/>
        </w:rPr>
        <w:pPrChange w:id="6835" w:author="rkbansal" w:date="2020-04-23T15:46:00Z">
          <w:pPr>
            <w:pStyle w:val="ListParagraph"/>
            <w:jc w:val="both"/>
          </w:pPr>
        </w:pPrChange>
      </w:pPr>
      <w:ins w:id="6836" w:author="rkbansal" w:date="2020-04-23T15:45:00Z">
        <w:r>
          <w:t xml:space="preserve">create database </w:t>
        </w:r>
        <w:proofErr w:type="spellStart"/>
        <w:r>
          <w:t>person_schema</w:t>
        </w:r>
        <w:proofErr w:type="spellEnd"/>
        <w:r>
          <w:t>;</w:t>
        </w:r>
      </w:ins>
    </w:p>
    <w:p w14:paraId="7F267D33" w14:textId="77777777" w:rsidR="009A6BD3" w:rsidRDefault="009A6BD3" w:rsidP="009A6BD3">
      <w:pPr>
        <w:pStyle w:val="ListParagraph"/>
        <w:jc w:val="both"/>
        <w:rPr>
          <w:ins w:id="6837" w:author="rkbansal" w:date="2020-04-23T15:45:00Z"/>
        </w:rPr>
      </w:pPr>
    </w:p>
    <w:p w14:paraId="029DFDD9" w14:textId="77777777" w:rsidR="009A6BD3" w:rsidRDefault="009A6BD3">
      <w:pPr>
        <w:pStyle w:val="ListParagraph"/>
        <w:numPr>
          <w:ilvl w:val="0"/>
          <w:numId w:val="89"/>
        </w:numPr>
        <w:jc w:val="both"/>
        <w:rPr>
          <w:ins w:id="6838" w:author="rkbansal" w:date="2020-04-23T15:45:00Z"/>
        </w:rPr>
        <w:pPrChange w:id="6839" w:author="rkbansal" w:date="2020-04-23T15:46:00Z">
          <w:pPr>
            <w:pStyle w:val="ListParagraph"/>
            <w:jc w:val="both"/>
          </w:pPr>
        </w:pPrChange>
      </w:pPr>
      <w:ins w:id="6840" w:author="rkbansal" w:date="2020-04-23T15:45:00Z">
        <w:r>
          <w:t>grant all on person_</w:t>
        </w:r>
        <w:proofErr w:type="gramStart"/>
        <w:r>
          <w:t>schema.*</w:t>
        </w:r>
        <w:proofErr w:type="gramEnd"/>
        <w:r>
          <w:t xml:space="preserve"> to person@'%';</w:t>
        </w:r>
      </w:ins>
    </w:p>
    <w:p w14:paraId="5CE0481A" w14:textId="77777777" w:rsidR="009A6BD3" w:rsidRDefault="009A6BD3" w:rsidP="00CF6C1A">
      <w:pPr>
        <w:rPr>
          <w:ins w:id="6841" w:author="rkbansal" w:date="2020-04-19T23:37:00Z"/>
        </w:rPr>
      </w:pPr>
    </w:p>
    <w:p w14:paraId="6496700A" w14:textId="781962A1" w:rsidR="00CF6C1A" w:rsidRDefault="00CF6C1A" w:rsidP="00CF6C1A">
      <w:pPr>
        <w:pStyle w:val="ListParagraph"/>
        <w:numPr>
          <w:ilvl w:val="0"/>
          <w:numId w:val="74"/>
        </w:numPr>
        <w:rPr>
          <w:ins w:id="6842" w:author="rkbansal" w:date="2020-04-20T00:00:00Z"/>
        </w:rPr>
      </w:pPr>
      <w:ins w:id="6843" w:author="rkbansal" w:date="2020-04-19T23:37:00Z">
        <w:r>
          <w:t>Use the following document related to the swagger, database scripts, ER diagram of Users:</w:t>
        </w:r>
      </w:ins>
    </w:p>
    <w:p w14:paraId="00E9B3BA" w14:textId="7E63681F" w:rsidR="003D1D1F" w:rsidRDefault="003D1D1F">
      <w:pPr>
        <w:pStyle w:val="ListParagraph"/>
        <w:rPr>
          <w:ins w:id="6844" w:author="rkbansal" w:date="2020-04-19T23:37:00Z"/>
        </w:rPr>
        <w:pPrChange w:id="6845" w:author="rkbansal" w:date="2020-04-20T00:00:00Z">
          <w:pPr>
            <w:pStyle w:val="ListParagraph"/>
            <w:numPr>
              <w:numId w:val="74"/>
            </w:numPr>
            <w:ind w:hanging="360"/>
          </w:pPr>
        </w:pPrChange>
      </w:pPr>
      <w:ins w:id="6846" w:author="rkbansal" w:date="2020-04-20T00:00:00Z">
        <w:r w:rsidRPr="003D1D1F">
          <w:object w:dxaOrig="3196" w:dyaOrig="811" w14:anchorId="49F5BA25">
            <v:shape id="_x0000_i1034" type="#_x0000_t75" style="width:158.25pt;height:43.5pt" o:ole="">
              <v:imagedata r:id="rId242" o:title=""/>
            </v:shape>
            <o:OLEObject Type="Embed" ProgID="Package" ShapeID="_x0000_i1034" DrawAspect="Content" ObjectID="_1667510858" r:id="rId243"/>
          </w:object>
        </w:r>
      </w:ins>
      <w:ins w:id="6847" w:author="rkbansal" w:date="2020-04-20T00:00:00Z">
        <w:r w:rsidRPr="003D1D1F">
          <w:object w:dxaOrig="3631" w:dyaOrig="811" w14:anchorId="089810D2">
            <v:shape id="_x0000_i1035" type="#_x0000_t75" style="width:179.25pt;height:43.5pt" o:ole="">
              <v:imagedata r:id="rId244" o:title=""/>
            </v:shape>
            <o:OLEObject Type="Embed" ProgID="Package" ShapeID="_x0000_i1035" DrawAspect="Content" ObjectID="_1667510859" r:id="rId245"/>
          </w:object>
        </w:r>
      </w:ins>
      <w:ins w:id="6848" w:author="rkbansal" w:date="2020-04-20T00:00:00Z">
        <w:r w:rsidRPr="003D1D1F">
          <w:object w:dxaOrig="3616" w:dyaOrig="811" w14:anchorId="552EC5B4">
            <v:shape id="_x0000_i1036" type="#_x0000_t75" style="width:180.75pt;height:43.5pt" o:ole="">
              <v:imagedata r:id="rId246" o:title=""/>
            </v:shape>
            <o:OLEObject Type="Embed" ProgID="Package" ShapeID="_x0000_i1036" DrawAspect="Content" ObjectID="_1667510860" r:id="rId247"/>
          </w:object>
        </w:r>
      </w:ins>
    </w:p>
    <w:p w14:paraId="7A551A07" w14:textId="35BBD811" w:rsidR="00CF6C1A" w:rsidRDefault="00CF6C1A" w:rsidP="00CF6C1A">
      <w:pPr>
        <w:pStyle w:val="ListParagraph"/>
        <w:rPr>
          <w:ins w:id="6849" w:author="rkbansal" w:date="2020-04-19T23:37:00Z"/>
        </w:rPr>
      </w:pPr>
    </w:p>
    <w:p w14:paraId="3F5CC831" w14:textId="01635D02" w:rsidR="002D3283" w:rsidRDefault="0085326C" w:rsidP="00CF6C1A">
      <w:pPr>
        <w:pStyle w:val="ListParagraph"/>
        <w:numPr>
          <w:ilvl w:val="0"/>
          <w:numId w:val="74"/>
        </w:numPr>
        <w:rPr>
          <w:ins w:id="6850" w:author="rkbansal" w:date="2020-04-20T00:07:00Z"/>
        </w:rPr>
      </w:pPr>
      <w:ins w:id="6851"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52" w:author="rkbansal" w:date="2020-04-20T00:03:00Z">
        <w:r w:rsidR="002D3283">
          <w:t xml:space="preserve">Move the following </w:t>
        </w:r>
      </w:ins>
      <w:ins w:id="6853" w:author="rkbansal" w:date="2020-04-20T00:04:00Z">
        <w:r w:rsidR="002D3283">
          <w:t xml:space="preserve">maven </w:t>
        </w:r>
      </w:ins>
      <w:ins w:id="6854" w:author="rkbansal" w:date="2020-04-20T00:03:00Z">
        <w:r w:rsidR="002D3283">
          <w:t xml:space="preserve">dependency from project-mgmt-service to </w:t>
        </w:r>
      </w:ins>
      <w:ins w:id="6855" w:author="rkbansal" w:date="2020-04-20T00:04:00Z">
        <w:r w:rsidR="002D3283">
          <w:t xml:space="preserve">common-service to make it centralize and </w:t>
        </w:r>
      </w:ins>
      <w:ins w:id="6856" w:author="rkbansal" w:date="2020-04-20T00:05:00Z">
        <w:r w:rsidR="002D3283">
          <w:t>create the bean in common service for these features so that these can be used in various microservices</w:t>
        </w:r>
      </w:ins>
      <w:ins w:id="6857" w:author="rkbansal" w:date="2020-04-20T00:06:00Z">
        <w:r w:rsidR="002D3283">
          <w:t>.</w:t>
        </w:r>
      </w:ins>
    </w:p>
    <w:p w14:paraId="136745EF" w14:textId="0B456C96" w:rsidR="00304F24" w:rsidRDefault="00304F24">
      <w:pPr>
        <w:pStyle w:val="ListParagraph"/>
        <w:rPr>
          <w:ins w:id="6858" w:author="rkbansal" w:date="2020-04-20T00:14:00Z"/>
        </w:rPr>
        <w:pPrChange w:id="6859" w:author="rkbansal" w:date="2020-04-20T00:14:00Z">
          <w:pPr>
            <w:pStyle w:val="ListParagraph"/>
            <w:numPr>
              <w:numId w:val="74"/>
            </w:numPr>
            <w:ind w:hanging="360"/>
          </w:pPr>
        </w:pPrChange>
      </w:pPr>
      <w:ins w:id="6860"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61" w:author="rkbansal" w:date="2020-05-03T22:56:00Z"/>
        </w:rPr>
      </w:pPr>
      <w:ins w:id="6862" w:author="rkbansal" w:date="2020-04-19T23:37:00Z">
        <w:r>
          <w:t>Add the following dependencies</w:t>
        </w:r>
      </w:ins>
      <w:ins w:id="6863" w:author="rkbansal" w:date="2020-05-17T02:26:00Z">
        <w:r w:rsidR="00783327">
          <w:t xml:space="preserve"> in pom.xml</w:t>
        </w:r>
      </w:ins>
      <w:ins w:id="6864"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65" w:author="rkbansal" w:date="2020-05-03T22:56:00Z"/>
          <w:bCs/>
        </w:rPr>
        <w:pPrChange w:id="6866" w:author="rkbansal" w:date="2020-05-03T22:56:00Z">
          <w:pPr>
            <w:pStyle w:val="ListParagraph"/>
            <w:numPr>
              <w:ilvl w:val="1"/>
              <w:numId w:val="74"/>
            </w:numPr>
            <w:ind w:left="1440" w:hanging="360"/>
          </w:pPr>
        </w:pPrChange>
      </w:pPr>
      <w:ins w:id="6867"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68" w:author="rkbansal" w:date="2020-05-03T22:56:00Z"/>
          <w:bCs/>
        </w:rPr>
        <w:pPrChange w:id="6869" w:author="rkbansal" w:date="2020-05-03T22:56:00Z">
          <w:pPr>
            <w:pStyle w:val="ListParagraph"/>
            <w:numPr>
              <w:ilvl w:val="1"/>
              <w:numId w:val="74"/>
            </w:numPr>
            <w:ind w:left="1440" w:hanging="360"/>
          </w:pPr>
        </w:pPrChange>
      </w:pPr>
      <w:ins w:id="6870"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6871" w:author="rkbansal" w:date="2020-05-03T22:56:00Z"/>
          <w:bCs/>
        </w:rPr>
        <w:pPrChange w:id="6872" w:author="rkbansal" w:date="2020-05-03T22:56:00Z">
          <w:pPr>
            <w:pStyle w:val="ListParagraph"/>
            <w:numPr>
              <w:ilvl w:val="1"/>
              <w:numId w:val="74"/>
            </w:numPr>
            <w:ind w:left="1440" w:hanging="360"/>
          </w:pPr>
        </w:pPrChange>
      </w:pPr>
      <w:ins w:id="6873"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874" w:author="rkbansal" w:date="2020-05-03T22:56:00Z"/>
          <w:bCs/>
        </w:rPr>
        <w:pPrChange w:id="6875" w:author="rkbansal" w:date="2020-05-03T22:56:00Z">
          <w:pPr>
            <w:pStyle w:val="ListParagraph"/>
            <w:numPr>
              <w:ilvl w:val="1"/>
              <w:numId w:val="74"/>
            </w:numPr>
            <w:ind w:left="1440" w:hanging="360"/>
          </w:pPr>
        </w:pPrChange>
      </w:pPr>
      <w:ins w:id="6876"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877" w:author="rkbansal" w:date="2020-04-19T23:37:00Z"/>
        </w:rPr>
        <w:pPrChange w:id="6878" w:author="rkbansal" w:date="2020-05-03T22:56:00Z">
          <w:pPr>
            <w:pStyle w:val="ListParagraph"/>
            <w:numPr>
              <w:numId w:val="74"/>
            </w:numPr>
            <w:ind w:hanging="360"/>
          </w:pPr>
        </w:pPrChange>
      </w:pPr>
      <w:ins w:id="6879"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762750" cy="8286750"/>
                      </a:xfrm>
                      <a:prstGeom prst="rect">
                        <a:avLst/>
                      </a:prstGeom>
                    </pic:spPr>
                  </pic:pic>
                </a:graphicData>
              </a:graphic>
            </wp:inline>
          </w:drawing>
        </w:r>
      </w:ins>
    </w:p>
    <w:p w14:paraId="4BA7BBCA" w14:textId="6816B7C7" w:rsidR="00CF6C1A" w:rsidRDefault="00B66F3A" w:rsidP="00CF6C1A">
      <w:pPr>
        <w:pStyle w:val="ListParagraph"/>
        <w:rPr>
          <w:ins w:id="6880" w:author="rkbansal" w:date="2020-04-19T23:37:00Z"/>
        </w:rPr>
      </w:pPr>
      <w:ins w:id="6881" w:author="rkbansal" w:date="2020-05-05T00:47:00Z">
        <w:r>
          <w:rPr>
            <w:noProof/>
          </w:rPr>
          <w:lastRenderedPageBreak/>
          <w:drawing>
            <wp:inline distT="0" distB="0" distL="0" distR="0" wp14:anchorId="4A954E65" wp14:editId="5CED5141">
              <wp:extent cx="8039100" cy="81629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7CDC0FA4" w14:textId="5B9D0620" w:rsidR="00CF6C1A" w:rsidRDefault="00CF6C1A" w:rsidP="00CF6C1A">
      <w:pPr>
        <w:pStyle w:val="ListParagraph"/>
        <w:rPr>
          <w:ins w:id="6882" w:author="rkbansal" w:date="2020-04-19T23:37:00Z"/>
        </w:rPr>
      </w:pPr>
      <w:ins w:id="6883"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884" w:author="rkbansal" w:date="2020-04-19T23:37:00Z"/>
        </w:rPr>
      </w:pPr>
      <w:ins w:id="6885"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6886"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6887" w:author="rkbansal" w:date="2020-04-19T23:37:00Z"/>
        </w:rPr>
      </w:pPr>
      <w:ins w:id="6888" w:author="rkbansal" w:date="2020-04-19T23:37:00Z">
        <w:r>
          <w:t xml:space="preserve">Rename and refactor the </w:t>
        </w:r>
        <w:r w:rsidRPr="00A955C2">
          <w:rPr>
            <w:rPrChange w:id="6889" w:author="rkbansal" w:date="2020-05-03T22:57:00Z">
              <w:rPr>
                <w:rFonts w:ascii="Consolas" w:hAnsi="Consolas" w:cs="Consolas"/>
                <w:color w:val="000000"/>
                <w:sz w:val="20"/>
                <w:szCs w:val="20"/>
                <w:shd w:val="clear" w:color="auto" w:fill="D4D4D4"/>
              </w:rPr>
            </w:rPrChange>
          </w:rPr>
          <w:t>Swagger2SpringBoot.java to P</w:t>
        </w:r>
      </w:ins>
      <w:ins w:id="6890" w:author="rkbansal" w:date="2020-04-20T00:19:00Z">
        <w:r w:rsidR="00DC2907" w:rsidRPr="00A955C2">
          <w:rPr>
            <w:rPrChange w:id="6891" w:author="rkbansal" w:date="2020-05-03T22:57:00Z">
              <w:rPr>
                <w:rFonts w:ascii="Consolas" w:hAnsi="Consolas" w:cs="Consolas"/>
                <w:color w:val="000000"/>
                <w:sz w:val="20"/>
                <w:szCs w:val="20"/>
                <w:shd w:val="clear" w:color="auto" w:fill="D4D4D4"/>
              </w:rPr>
            </w:rPrChange>
          </w:rPr>
          <w:t>eople</w:t>
        </w:r>
      </w:ins>
      <w:ins w:id="6892" w:author="rkbansal" w:date="2020-04-19T23:37:00Z">
        <w:r w:rsidRPr="00A955C2">
          <w:rPr>
            <w:rPrChange w:id="6893" w:author="rkbansal" w:date="2020-05-03T22:57:00Z">
              <w:rPr>
                <w:rFonts w:ascii="Consolas" w:hAnsi="Consolas" w:cs="Consolas"/>
                <w:color w:val="000000"/>
                <w:sz w:val="20"/>
                <w:szCs w:val="20"/>
                <w:shd w:val="clear" w:color="auto" w:fill="E8F2FE"/>
              </w:rPr>
            </w:rPrChange>
          </w:rPr>
          <w:t>Mgmt</w:t>
        </w:r>
      </w:ins>
      <w:ins w:id="6894" w:author="rkbansal" w:date="2020-04-23T15:19:00Z">
        <w:r w:rsidR="00EE344C" w:rsidRPr="00A955C2">
          <w:rPr>
            <w:rPrChange w:id="6895" w:author="rkbansal" w:date="2020-05-03T22:57:00Z">
              <w:rPr>
                <w:rFonts w:ascii="Consolas" w:hAnsi="Consolas" w:cs="Consolas"/>
                <w:color w:val="000000"/>
                <w:sz w:val="20"/>
                <w:szCs w:val="20"/>
                <w:shd w:val="clear" w:color="auto" w:fill="E8F2FE"/>
              </w:rPr>
            </w:rPrChange>
          </w:rPr>
          <w:t>Rest</w:t>
        </w:r>
      </w:ins>
      <w:ins w:id="6896" w:author="rkbansal" w:date="2020-04-19T23:37:00Z">
        <w:r w:rsidRPr="00A955C2">
          <w:rPr>
            <w:rPrChange w:id="6897"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898" w:author="rkbansal" w:date="2020-04-19T23:37:00Z"/>
        </w:rPr>
      </w:pPr>
      <w:ins w:id="6899"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900" w:author="rkbansal" w:date="2020-04-19T23:37:00Z"/>
        </w:rPr>
      </w:pPr>
      <w:ins w:id="6901" w:author="rkbansal" w:date="2020-04-19T23:37:00Z">
        <w:r>
          <w:t xml:space="preserve">Enable </w:t>
        </w:r>
        <w:proofErr w:type="spellStart"/>
        <w:r>
          <w:t>JpaRepositories</w:t>
        </w:r>
        <w:proofErr w:type="spellEnd"/>
      </w:ins>
    </w:p>
    <w:p w14:paraId="21A6D61E" w14:textId="1D46F9E0" w:rsidR="00CF6C1A" w:rsidRDefault="00CF6C1A" w:rsidP="00CF6C1A">
      <w:pPr>
        <w:pStyle w:val="ListParagraph"/>
        <w:numPr>
          <w:ilvl w:val="1"/>
          <w:numId w:val="74"/>
        </w:numPr>
        <w:rPr>
          <w:ins w:id="6902" w:author="rkbansal" w:date="2020-05-17T02:27:00Z"/>
        </w:rPr>
      </w:pPr>
      <w:ins w:id="6903" w:author="rkbansal" w:date="2020-04-19T23:37:00Z">
        <w:r>
          <w:t xml:space="preserve">Enable </w:t>
        </w:r>
      </w:ins>
      <w:ins w:id="6904" w:author="rkbansal" w:date="2020-04-20T01:05:00Z">
        <w:r w:rsidR="00A421A9">
          <w:t>EnableS</w:t>
        </w:r>
      </w:ins>
      <w:ins w:id="6905" w:author="rkbansal" w:date="2020-04-19T23:37:00Z">
        <w:r>
          <w:t>wagger2 so that we can view the document</w:t>
        </w:r>
      </w:ins>
      <w:ins w:id="6906" w:author="rkbansal" w:date="2020-04-20T01:05:00Z">
        <w:r w:rsidR="000209FC">
          <w:t xml:space="preserve"> </w:t>
        </w:r>
        <w:proofErr w:type="spellStart"/>
        <w:r w:rsidR="000209FC">
          <w:t>api</w:t>
        </w:r>
      </w:ins>
      <w:proofErr w:type="spellEnd"/>
    </w:p>
    <w:p w14:paraId="46ECCC82" w14:textId="45E72F59" w:rsidR="00630271" w:rsidRPr="001A4DA1" w:rsidRDefault="00630271">
      <w:pPr>
        <w:pStyle w:val="ListParagraph"/>
        <w:rPr>
          <w:ins w:id="6907" w:author="rkbansal" w:date="2020-04-19T23:37:00Z"/>
        </w:rPr>
        <w:pPrChange w:id="6908" w:author="rkbansal" w:date="2020-05-17T02:27:00Z">
          <w:pPr>
            <w:pStyle w:val="ListParagraph"/>
            <w:numPr>
              <w:ilvl w:val="1"/>
              <w:numId w:val="74"/>
            </w:numPr>
            <w:ind w:left="1440" w:hanging="360"/>
          </w:pPr>
        </w:pPrChange>
      </w:pPr>
      <w:ins w:id="6909" w:author="rkbansal" w:date="2020-05-17T02:27:00Z">
        <w:r>
          <w:rPr>
            <w:noProof/>
          </w:rPr>
          <w:drawing>
            <wp:inline distT="0" distB="0" distL="0" distR="0" wp14:anchorId="51103AA1" wp14:editId="76A60F65">
              <wp:extent cx="4838700" cy="2286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38700" cy="2286000"/>
                      </a:xfrm>
                      <a:prstGeom prst="rect">
                        <a:avLst/>
                      </a:prstGeom>
                    </pic:spPr>
                  </pic:pic>
                </a:graphicData>
              </a:graphic>
            </wp:inline>
          </w:drawing>
        </w:r>
      </w:ins>
    </w:p>
    <w:p w14:paraId="18710788" w14:textId="3AF67DDA" w:rsidR="00CF6C1A" w:rsidRDefault="00CF6C1A" w:rsidP="00CF6C1A">
      <w:pPr>
        <w:rPr>
          <w:ins w:id="6910" w:author="rkbansal" w:date="2020-04-19T23:37:00Z"/>
        </w:rPr>
      </w:pPr>
    </w:p>
    <w:p w14:paraId="131FBFF9" w14:textId="77777777" w:rsidR="00CF6C1A" w:rsidRDefault="00CF6C1A" w:rsidP="00CF6C1A">
      <w:pPr>
        <w:pStyle w:val="ListParagraph"/>
        <w:rPr>
          <w:ins w:id="6911" w:author="rkbansal" w:date="2020-04-19T23:37:00Z"/>
        </w:rPr>
      </w:pPr>
    </w:p>
    <w:p w14:paraId="54CF1869" w14:textId="77777777" w:rsidR="00CF6C1A" w:rsidRDefault="00CF6C1A" w:rsidP="00CF6C1A">
      <w:pPr>
        <w:pStyle w:val="ListParagraph"/>
        <w:rPr>
          <w:ins w:id="6912" w:author="rkbansal" w:date="2020-04-19T23:37:00Z"/>
        </w:rPr>
      </w:pPr>
    </w:p>
    <w:p w14:paraId="27E85ACC" w14:textId="608AFB1F" w:rsidR="00CF6C1A" w:rsidRPr="000162A4" w:rsidRDefault="00417011">
      <w:pPr>
        <w:pStyle w:val="ListParagraph"/>
        <w:numPr>
          <w:ilvl w:val="0"/>
          <w:numId w:val="74"/>
        </w:numPr>
        <w:rPr>
          <w:ins w:id="6913" w:author="rkbansal" w:date="2020-04-19T23:37:00Z"/>
          <w:bCs/>
        </w:rPr>
      </w:pPr>
      <w:ins w:id="6914" w:author="rkbansal" w:date="2020-05-03T23:02:00Z">
        <w:r w:rsidRPr="00C409F2">
          <w:rPr>
            <w:bCs/>
            <w:color w:val="FF0000"/>
            <w:rPrChange w:id="6915" w:author="rkbansal" w:date="2020-05-03T23:05:00Z">
              <w:rPr>
                <w:bCs/>
              </w:rPr>
            </w:rPrChange>
          </w:rPr>
          <w:t>Move</w:t>
        </w:r>
        <w:r w:rsidRPr="00C75094">
          <w:rPr>
            <w:bCs/>
            <w:color w:val="FF0000"/>
            <w:rPrChange w:id="6916" w:author="rkbansal" w:date="2020-05-03T23:05:00Z">
              <w:rPr>
                <w:bCs/>
              </w:rPr>
            </w:rPrChange>
          </w:rPr>
          <w:t xml:space="preserve">d the </w:t>
        </w:r>
      </w:ins>
      <w:ins w:id="6917" w:author="rkbansal" w:date="2020-05-03T23:03:00Z">
        <w:r w:rsidRPr="00C75094">
          <w:rPr>
            <w:bCs/>
            <w:color w:val="FF0000"/>
            <w:rPrChange w:id="6918" w:author="rkbansal" w:date="2020-05-03T23:05:00Z">
              <w:rPr>
                <w:bCs/>
              </w:rPr>
            </w:rPrChange>
          </w:rPr>
          <w:t xml:space="preserve">following </w:t>
        </w:r>
      </w:ins>
      <w:ins w:id="6919" w:author="rkbansal" w:date="2020-05-03T23:02:00Z">
        <w:r w:rsidRPr="00C75094">
          <w:rPr>
            <w:bCs/>
            <w:color w:val="FF0000"/>
            <w:rPrChange w:id="6920" w:author="rkbansal" w:date="2020-05-03T23:05:00Z">
              <w:rPr>
                <w:bCs/>
              </w:rPr>
            </w:rPrChange>
          </w:rPr>
          <w:t xml:space="preserve">main </w:t>
        </w:r>
        <w:proofErr w:type="gramStart"/>
        <w:r w:rsidRPr="00C75094">
          <w:rPr>
            <w:bCs/>
            <w:color w:val="FF0000"/>
            <w:rPrChange w:id="6921" w:author="rkbansal" w:date="2020-05-03T23:05:00Z">
              <w:rPr>
                <w:bCs/>
              </w:rPr>
            </w:rPrChange>
          </w:rPr>
          <w:t>application.properties</w:t>
        </w:r>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922" w:author="rkbansal" w:date="2020-04-19T23:37:00Z"/>
        </w:rPr>
      </w:pPr>
      <w:ins w:id="6923" w:author="rkbansal" w:date="2020-05-03T23:17:00Z">
        <w:r>
          <w:rPr>
            <w:noProof/>
          </w:rPr>
          <w:lastRenderedPageBreak/>
          <w:t xml:space="preserve"> </w:t>
        </w:r>
      </w:ins>
      <w:ins w:id="6924"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925" w:author="rkbansal" w:date="2020-05-04T00:55:00Z"/>
        </w:rPr>
      </w:pPr>
    </w:p>
    <w:p w14:paraId="6077912D" w14:textId="1B068E5C" w:rsidR="00446989" w:rsidRDefault="00446989" w:rsidP="00446989">
      <w:pPr>
        <w:pStyle w:val="ListParagraph"/>
        <w:numPr>
          <w:ilvl w:val="0"/>
          <w:numId w:val="19"/>
        </w:numPr>
        <w:jc w:val="both"/>
        <w:rPr>
          <w:ins w:id="6926" w:author="rkbansal" w:date="2020-05-04T00:55:00Z"/>
          <w:rFonts w:asciiTheme="minorHAnsi" w:hAnsiTheme="minorHAnsi" w:cstheme="minorHAnsi"/>
        </w:rPr>
      </w:pPr>
      <w:ins w:id="6927" w:author="rkbansal" w:date="2020-05-04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w:t>
        </w:r>
      </w:ins>
      <w:ins w:id="6928" w:author="rkbansal" w:date="2020-05-04T01:15:00Z">
        <w:r w:rsidR="00181AC2">
          <w:rPr>
            <w:rFonts w:asciiTheme="minorHAnsi" w:hAnsiTheme="minorHAnsi" w:cstheme="minorHAnsi"/>
          </w:rPr>
          <w:t xml:space="preserve">the </w:t>
        </w:r>
      </w:ins>
      <w:ins w:id="6929"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930" w:author="rkbansal" w:date="2020-05-04T01:05:00Z"/>
          <w:rFonts w:asciiTheme="minorHAnsi" w:hAnsiTheme="minorHAnsi" w:cstheme="minorHAnsi"/>
        </w:rPr>
      </w:pPr>
      <w:ins w:id="6931"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932" w:author="rkbansal" w:date="2020-05-04T01:05:00Z"/>
          <w:rFonts w:asciiTheme="minorHAnsi" w:hAnsiTheme="minorHAnsi" w:cstheme="minorHAnsi"/>
        </w:rPr>
      </w:pPr>
      <w:ins w:id="6933"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934" w:author="rkbansal" w:date="2020-05-04T01:11:00Z"/>
          <w:rFonts w:asciiTheme="minorHAnsi" w:hAnsiTheme="minorHAnsi" w:cstheme="minorHAnsi"/>
        </w:rPr>
      </w:pPr>
      <w:ins w:id="6935"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936" w:author="rkbansal" w:date="2020-05-04T01:04:00Z"/>
          <w:rFonts w:asciiTheme="minorHAnsi" w:hAnsiTheme="minorHAnsi" w:cstheme="minorHAnsi"/>
        </w:rPr>
        <w:pPrChange w:id="6937"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938" w:author="rkbansal" w:date="2020-04-19T23:37:00Z"/>
        </w:rPr>
      </w:pPr>
      <w:ins w:id="6939"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940" w:author="rkbansal" w:date="2020-05-04T01:15:00Z"/>
        </w:rPr>
        <w:pPrChange w:id="6941" w:author="rkbansal" w:date="2020-05-04T01:15:00Z">
          <w:pPr>
            <w:pStyle w:val="ListParagraph"/>
            <w:numPr>
              <w:numId w:val="74"/>
            </w:numPr>
            <w:ind w:hanging="360"/>
          </w:pPr>
        </w:pPrChange>
      </w:pPr>
    </w:p>
    <w:p w14:paraId="65513431" w14:textId="69E538B3" w:rsidR="00CF6C1A" w:rsidRDefault="00CF6C1A" w:rsidP="00CF6C1A">
      <w:pPr>
        <w:pStyle w:val="ListParagraph"/>
        <w:numPr>
          <w:ilvl w:val="0"/>
          <w:numId w:val="74"/>
        </w:numPr>
        <w:rPr>
          <w:ins w:id="6942" w:author="rkbansal" w:date="2020-04-19T23:37:00Z"/>
        </w:rPr>
      </w:pPr>
      <w:ins w:id="6943" w:author="rkbansal" w:date="2020-04-19T23:37:00Z">
        <w:r>
          <w:t>Service should be exposed as following:</w:t>
        </w:r>
      </w:ins>
    </w:p>
    <w:p w14:paraId="774C399A" w14:textId="5C1D9FFC" w:rsidR="00CF6C1A" w:rsidRDefault="006A2F6B" w:rsidP="00CF6C1A">
      <w:pPr>
        <w:pStyle w:val="ListParagraph"/>
        <w:rPr>
          <w:ins w:id="6944" w:author="rkbansal" w:date="2020-04-19T23:37:00Z"/>
        </w:rPr>
      </w:pPr>
      <w:ins w:id="6945"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946" w:author="rkbansal" w:date="2020-04-22T18:08:00Z"/>
        </w:rPr>
      </w:pPr>
      <w:ins w:id="6947" w:author="rkbansal" w:date="2020-04-22T18:05:00Z">
        <w:r>
          <w:lastRenderedPageBreak/>
          <w:t xml:space="preserve">Custom </w:t>
        </w:r>
      </w:ins>
      <w:ins w:id="6948" w:author="rkbansal" w:date="2020-04-22T18:04:00Z">
        <w:r>
          <w:t>E</w:t>
        </w:r>
      </w:ins>
      <w:ins w:id="6949" w:author="rkbansal" w:date="2020-04-22T18:05:00Z">
        <w:r>
          <w:t>xception Handling</w:t>
        </w:r>
        <w:r w:rsidR="003C7005">
          <w:t xml:space="preserve"> where EntityNotFoundException class</w:t>
        </w:r>
      </w:ins>
      <w:ins w:id="6950" w:author="rkbansal" w:date="2020-04-22T18:07:00Z">
        <w:r w:rsidR="00AF3F9B">
          <w:t xml:space="preserve"> </w:t>
        </w:r>
      </w:ins>
      <w:ins w:id="6951" w:author="rkbansal" w:date="2020-04-22T18:06:00Z">
        <w:r w:rsidR="0026197A">
          <w:t>(</w:t>
        </w:r>
      </w:ins>
      <w:ins w:id="6952" w:author="rkbansal" w:date="2020-04-22T18:05:00Z">
        <w:r w:rsidR="003C7005">
          <w:t>created in common-service</w:t>
        </w:r>
      </w:ins>
      <w:ins w:id="6953"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6954" w:author="rkbansal" w:date="2020-04-22T18:07:00Z">
        <w:r w:rsidR="0026197A">
          <w:t>handler we are creating the appropriate error message in json and send back to client.</w:t>
        </w:r>
      </w:ins>
    </w:p>
    <w:p w14:paraId="4CFF991E" w14:textId="1D5B3CA3" w:rsidR="00FD086C" w:rsidRDefault="00FC6D4D">
      <w:pPr>
        <w:pStyle w:val="ListParagraph"/>
        <w:rPr>
          <w:ins w:id="6955" w:author="rkbansal" w:date="2020-04-22T18:07:00Z"/>
        </w:rPr>
        <w:pPrChange w:id="6956" w:author="rkbansal" w:date="2020-04-22T18:08:00Z">
          <w:pPr>
            <w:pStyle w:val="ListParagraph"/>
            <w:numPr>
              <w:numId w:val="74"/>
            </w:numPr>
            <w:ind w:hanging="360"/>
          </w:pPr>
        </w:pPrChange>
      </w:pPr>
      <w:ins w:id="6957" w:author="rkbansal" w:date="2020-04-24T21:39:00Z">
        <w:r>
          <w:rPr>
            <w:noProof/>
          </w:rPr>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958" w:author="rkbansal" w:date="2020-04-22T18:04:00Z"/>
        </w:rPr>
        <w:pPrChange w:id="6959"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960" w:author="rkbansal" w:date="2020-04-20T01:18:00Z"/>
          <w:rPrChange w:id="6961" w:author="rkbansal" w:date="2020-04-20T01:18:00Z">
            <w:rPr>
              <w:ins w:id="6962" w:author="rkbansal" w:date="2020-04-20T01:18:00Z"/>
              <w:rFonts w:ascii="Consolas" w:hAnsi="Consolas" w:cs="Consolas"/>
              <w:color w:val="000000"/>
              <w:sz w:val="20"/>
              <w:szCs w:val="20"/>
              <w:shd w:val="clear" w:color="auto" w:fill="E8F2FE"/>
            </w:rPr>
          </w:rPrChange>
        </w:rPr>
      </w:pPr>
      <w:ins w:id="6963"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64" w:author="rkbansal" w:date="2020-04-20T01:19:00Z"/>
          <w:rFonts w:ascii="Consolas" w:hAnsi="Consolas" w:cs="Consolas"/>
          <w:sz w:val="20"/>
          <w:szCs w:val="20"/>
          <w:rPrChange w:id="6965" w:author="rkbansal" w:date="2020-04-20T01:19:00Z">
            <w:rPr>
              <w:ins w:id="6966" w:author="rkbansal" w:date="2020-04-20T01:19:00Z"/>
            </w:rPr>
          </w:rPrChange>
        </w:rPr>
        <w:pPrChange w:id="6967" w:author="rkbansal" w:date="2020-04-20T01:19:00Z">
          <w:pPr>
            <w:pStyle w:val="ListParagraph"/>
            <w:numPr>
              <w:numId w:val="74"/>
            </w:numPr>
            <w:autoSpaceDE w:val="0"/>
            <w:autoSpaceDN w:val="0"/>
            <w:adjustRightInd w:val="0"/>
            <w:spacing w:after="0" w:line="240" w:lineRule="auto"/>
            <w:ind w:hanging="360"/>
          </w:pPr>
        </w:pPrChange>
      </w:pPr>
      <w:ins w:id="6968" w:author="rkbansal" w:date="2020-04-20T01:19:00Z">
        <w:r w:rsidRPr="000A3392">
          <w:rPr>
            <w:rFonts w:ascii="Consolas" w:hAnsi="Consolas" w:cs="Consolas"/>
            <w:color w:val="646464"/>
            <w:sz w:val="20"/>
            <w:szCs w:val="20"/>
            <w:rPrChange w:id="6969"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70" w:author="rkbansal" w:date="2020-04-20T01:19:00Z"/>
          <w:rFonts w:ascii="Consolas" w:hAnsi="Consolas" w:cs="Consolas"/>
          <w:sz w:val="20"/>
          <w:szCs w:val="20"/>
          <w:rPrChange w:id="6971" w:author="rkbansal" w:date="2020-04-20T01:19:00Z">
            <w:rPr>
              <w:ins w:id="6972" w:author="rkbansal" w:date="2020-04-20T01:19:00Z"/>
            </w:rPr>
          </w:rPrChange>
        </w:rPr>
        <w:pPrChange w:id="6973" w:author="rkbansal" w:date="2020-04-20T01:19:00Z">
          <w:pPr>
            <w:pStyle w:val="ListParagraph"/>
            <w:numPr>
              <w:numId w:val="74"/>
            </w:numPr>
            <w:autoSpaceDE w:val="0"/>
            <w:autoSpaceDN w:val="0"/>
            <w:adjustRightInd w:val="0"/>
            <w:spacing w:after="0" w:line="240" w:lineRule="auto"/>
            <w:ind w:hanging="360"/>
          </w:pPr>
        </w:pPrChange>
      </w:pPr>
      <w:ins w:id="6974" w:author="rkbansal" w:date="2020-04-20T01:19:00Z">
        <w:r w:rsidRPr="000A3392">
          <w:rPr>
            <w:rFonts w:ascii="Consolas" w:hAnsi="Consolas" w:cs="Consolas"/>
            <w:b/>
            <w:bCs/>
            <w:color w:val="7F0055"/>
            <w:sz w:val="20"/>
            <w:szCs w:val="20"/>
            <w:rPrChange w:id="6975" w:author="rkbansal" w:date="2020-04-20T01:19:00Z">
              <w:rPr>
                <w:b/>
                <w:bCs/>
                <w:color w:val="7F0055"/>
              </w:rPr>
            </w:rPrChange>
          </w:rPr>
          <w:t>public</w:t>
        </w:r>
        <w:r w:rsidRPr="000A3392">
          <w:rPr>
            <w:rFonts w:ascii="Consolas" w:hAnsi="Consolas" w:cs="Consolas"/>
            <w:color w:val="000000"/>
            <w:sz w:val="20"/>
            <w:szCs w:val="20"/>
            <w:rPrChange w:id="6976" w:author="rkbansal" w:date="2020-04-20T01:19:00Z">
              <w:rPr/>
            </w:rPrChange>
          </w:rPr>
          <w:t xml:space="preserve"> </w:t>
        </w:r>
        <w:r w:rsidRPr="000A3392">
          <w:rPr>
            <w:rFonts w:ascii="Consolas" w:hAnsi="Consolas" w:cs="Consolas"/>
            <w:b/>
            <w:bCs/>
            <w:color w:val="7F0055"/>
            <w:sz w:val="20"/>
            <w:szCs w:val="20"/>
            <w:rPrChange w:id="6977" w:author="rkbansal" w:date="2020-04-20T01:19:00Z">
              <w:rPr>
                <w:b/>
                <w:bCs/>
                <w:color w:val="7F0055"/>
              </w:rPr>
            </w:rPrChange>
          </w:rPr>
          <w:t>class</w:t>
        </w:r>
        <w:r w:rsidRPr="000A3392">
          <w:rPr>
            <w:rFonts w:ascii="Consolas" w:hAnsi="Consolas" w:cs="Consolas"/>
            <w:color w:val="000000"/>
            <w:sz w:val="20"/>
            <w:szCs w:val="20"/>
            <w:rPrChange w:id="6978" w:author="rkbansal" w:date="2020-04-20T01:19:00Z">
              <w:rPr/>
            </w:rPrChange>
          </w:rPr>
          <w:t xml:space="preserve"> </w:t>
        </w:r>
        <w:proofErr w:type="spellStart"/>
        <w:r w:rsidRPr="000A3392">
          <w:rPr>
            <w:rFonts w:ascii="Consolas" w:hAnsi="Consolas" w:cs="Consolas"/>
            <w:color w:val="000000"/>
            <w:sz w:val="20"/>
            <w:szCs w:val="20"/>
            <w:rPrChange w:id="6979" w:author="rkbansal" w:date="2020-04-20T01:19:00Z">
              <w:rPr/>
            </w:rPrChange>
          </w:rPr>
          <w:t>SwaggerDocumentationConfig</w:t>
        </w:r>
        <w:proofErr w:type="spellEnd"/>
        <w:r w:rsidRPr="000A3392">
          <w:rPr>
            <w:rFonts w:ascii="Consolas" w:hAnsi="Consolas" w:cs="Consolas"/>
            <w:color w:val="000000"/>
            <w:sz w:val="20"/>
            <w:szCs w:val="20"/>
            <w:rPrChange w:id="6980"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1" w:author="rkbansal" w:date="2020-04-20T01:19:00Z"/>
          <w:rFonts w:ascii="Consolas" w:hAnsi="Consolas" w:cs="Consolas"/>
          <w:sz w:val="20"/>
          <w:szCs w:val="20"/>
          <w:rPrChange w:id="6982" w:author="rkbansal" w:date="2020-04-20T01:19:00Z">
            <w:rPr>
              <w:ins w:id="6983" w:author="rkbansal" w:date="2020-04-20T01:19:00Z"/>
            </w:rPr>
          </w:rPrChange>
        </w:rPr>
        <w:pPrChange w:id="6984"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85" w:author="rkbansal" w:date="2020-04-20T01:19:00Z"/>
          <w:rFonts w:ascii="Consolas" w:hAnsi="Consolas" w:cs="Consolas"/>
          <w:sz w:val="20"/>
          <w:szCs w:val="20"/>
          <w:rPrChange w:id="6986" w:author="rkbansal" w:date="2020-04-20T01:19:00Z">
            <w:rPr>
              <w:ins w:id="6987" w:author="rkbansal" w:date="2020-04-20T01:19:00Z"/>
            </w:rPr>
          </w:rPrChange>
        </w:rPr>
        <w:pPrChange w:id="6988" w:author="rkbansal" w:date="2020-04-20T01:19:00Z">
          <w:pPr>
            <w:pStyle w:val="ListParagraph"/>
            <w:numPr>
              <w:numId w:val="74"/>
            </w:numPr>
            <w:autoSpaceDE w:val="0"/>
            <w:autoSpaceDN w:val="0"/>
            <w:adjustRightInd w:val="0"/>
            <w:spacing w:after="0" w:line="240" w:lineRule="auto"/>
            <w:ind w:hanging="360"/>
          </w:pPr>
        </w:pPrChange>
      </w:pPr>
      <w:ins w:id="6989" w:author="rkbansal" w:date="2020-04-20T01:19:00Z">
        <w:r w:rsidRPr="000A3392">
          <w:rPr>
            <w:rFonts w:ascii="Consolas" w:hAnsi="Consolas" w:cs="Consolas"/>
            <w:color w:val="000000"/>
            <w:sz w:val="20"/>
            <w:szCs w:val="20"/>
            <w:rPrChange w:id="6990" w:author="rkbansal" w:date="2020-04-20T01:19:00Z">
              <w:rPr/>
            </w:rPrChange>
          </w:rPr>
          <w:t xml:space="preserve">    </w:t>
        </w:r>
        <w:proofErr w:type="spellStart"/>
        <w:r w:rsidRPr="000A3392">
          <w:rPr>
            <w:rFonts w:ascii="Consolas" w:hAnsi="Consolas" w:cs="Consolas"/>
            <w:color w:val="000000"/>
            <w:sz w:val="20"/>
            <w:szCs w:val="20"/>
            <w:rPrChange w:id="6991" w:author="rkbansal" w:date="2020-04-20T01:19:00Z">
              <w:rPr/>
            </w:rPrChange>
          </w:rPr>
          <w:t>ApiInfo</w:t>
        </w:r>
        <w:proofErr w:type="spellEnd"/>
        <w:r w:rsidRPr="000A3392">
          <w:rPr>
            <w:rFonts w:ascii="Consolas" w:hAnsi="Consolas" w:cs="Consolas"/>
            <w:color w:val="000000"/>
            <w:sz w:val="20"/>
            <w:szCs w:val="20"/>
            <w:rPrChange w:id="6992" w:author="rkbansal" w:date="2020-04-20T01:19:00Z">
              <w:rPr/>
            </w:rPrChange>
          </w:rPr>
          <w:t xml:space="preserve"> </w:t>
        </w:r>
        <w:proofErr w:type="spellStart"/>
        <w:proofErr w:type="gramStart"/>
        <w:r w:rsidRPr="000A3392">
          <w:rPr>
            <w:rFonts w:ascii="Consolas" w:hAnsi="Consolas" w:cs="Consolas"/>
            <w:color w:val="000000"/>
            <w:sz w:val="20"/>
            <w:szCs w:val="20"/>
            <w:rPrChange w:id="6993" w:author="rkbansal" w:date="2020-04-20T01:19:00Z">
              <w:rPr/>
            </w:rPrChange>
          </w:rPr>
          <w:t>apiInfo</w:t>
        </w:r>
        <w:proofErr w:type="spellEnd"/>
        <w:r w:rsidRPr="000A3392">
          <w:rPr>
            <w:rFonts w:ascii="Consolas" w:hAnsi="Consolas" w:cs="Consolas"/>
            <w:color w:val="000000"/>
            <w:sz w:val="20"/>
            <w:szCs w:val="20"/>
            <w:rPrChange w:id="6994" w:author="rkbansal" w:date="2020-04-20T01:19:00Z">
              <w:rPr/>
            </w:rPrChange>
          </w:rPr>
          <w:t>(</w:t>
        </w:r>
        <w:proofErr w:type="gramEnd"/>
        <w:r w:rsidRPr="000A3392">
          <w:rPr>
            <w:rFonts w:ascii="Consolas" w:hAnsi="Consolas" w:cs="Consolas"/>
            <w:color w:val="000000"/>
            <w:sz w:val="20"/>
            <w:szCs w:val="20"/>
            <w:rPrChange w:id="6995"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996" w:author="rkbansal" w:date="2020-04-20T01:19:00Z"/>
          <w:rFonts w:ascii="Consolas" w:hAnsi="Consolas" w:cs="Consolas"/>
          <w:sz w:val="20"/>
          <w:szCs w:val="20"/>
          <w:rPrChange w:id="6997" w:author="rkbansal" w:date="2020-04-20T01:19:00Z">
            <w:rPr>
              <w:ins w:id="6998" w:author="rkbansal" w:date="2020-04-20T01:19:00Z"/>
            </w:rPr>
          </w:rPrChange>
        </w:rPr>
        <w:pPrChange w:id="6999" w:author="rkbansal" w:date="2020-04-20T01:19:00Z">
          <w:pPr>
            <w:pStyle w:val="ListParagraph"/>
            <w:numPr>
              <w:numId w:val="74"/>
            </w:numPr>
            <w:autoSpaceDE w:val="0"/>
            <w:autoSpaceDN w:val="0"/>
            <w:adjustRightInd w:val="0"/>
            <w:spacing w:after="0" w:line="240" w:lineRule="auto"/>
            <w:ind w:hanging="360"/>
          </w:pPr>
        </w:pPrChange>
      </w:pPr>
      <w:ins w:id="7000" w:author="rkbansal" w:date="2020-04-20T01:19:00Z">
        <w:r w:rsidRPr="000A3392">
          <w:rPr>
            <w:rFonts w:ascii="Consolas" w:hAnsi="Consolas" w:cs="Consolas"/>
            <w:color w:val="000000"/>
            <w:sz w:val="20"/>
            <w:szCs w:val="20"/>
            <w:rPrChange w:id="7001" w:author="rkbansal" w:date="2020-04-20T01:19:00Z">
              <w:rPr/>
            </w:rPrChange>
          </w:rPr>
          <w:t xml:space="preserve">        </w:t>
        </w:r>
        <w:r w:rsidRPr="000A3392">
          <w:rPr>
            <w:rFonts w:ascii="Consolas" w:hAnsi="Consolas" w:cs="Consolas"/>
            <w:b/>
            <w:bCs/>
            <w:color w:val="7F0055"/>
            <w:sz w:val="20"/>
            <w:szCs w:val="20"/>
            <w:rPrChange w:id="7002" w:author="rkbansal" w:date="2020-04-20T01:19:00Z">
              <w:rPr>
                <w:b/>
                <w:bCs/>
                <w:color w:val="7F0055"/>
              </w:rPr>
            </w:rPrChange>
          </w:rPr>
          <w:t>return</w:t>
        </w:r>
        <w:r w:rsidRPr="000A3392">
          <w:rPr>
            <w:rFonts w:ascii="Consolas" w:hAnsi="Consolas" w:cs="Consolas"/>
            <w:color w:val="000000"/>
            <w:sz w:val="20"/>
            <w:szCs w:val="20"/>
            <w:rPrChange w:id="7003" w:author="rkbansal" w:date="2020-04-20T01:19:00Z">
              <w:rPr/>
            </w:rPrChange>
          </w:rPr>
          <w:t xml:space="preserve"> </w:t>
        </w:r>
        <w:r w:rsidRPr="000A3392">
          <w:rPr>
            <w:rFonts w:ascii="Consolas" w:hAnsi="Consolas" w:cs="Consolas"/>
            <w:b/>
            <w:bCs/>
            <w:color w:val="7F0055"/>
            <w:sz w:val="20"/>
            <w:szCs w:val="20"/>
            <w:rPrChange w:id="7004" w:author="rkbansal" w:date="2020-04-20T01:19:00Z">
              <w:rPr>
                <w:b/>
                <w:bCs/>
                <w:color w:val="7F0055"/>
              </w:rPr>
            </w:rPrChange>
          </w:rPr>
          <w:t>new</w:t>
        </w:r>
        <w:r w:rsidRPr="000A3392">
          <w:rPr>
            <w:rFonts w:ascii="Consolas" w:hAnsi="Consolas" w:cs="Consolas"/>
            <w:color w:val="000000"/>
            <w:sz w:val="20"/>
            <w:szCs w:val="20"/>
            <w:rPrChange w:id="7005" w:author="rkbansal" w:date="2020-04-20T01:19:00Z">
              <w:rPr/>
            </w:rPrChange>
          </w:rPr>
          <w:t xml:space="preserve"> </w:t>
        </w:r>
        <w:proofErr w:type="spellStart"/>
        <w:proofErr w:type="gramStart"/>
        <w:r w:rsidRPr="000A3392">
          <w:rPr>
            <w:rFonts w:ascii="Consolas" w:hAnsi="Consolas" w:cs="Consolas"/>
            <w:color w:val="000000"/>
            <w:sz w:val="20"/>
            <w:szCs w:val="20"/>
            <w:rPrChange w:id="7006" w:author="rkbansal" w:date="2020-04-20T01:19:00Z">
              <w:rPr/>
            </w:rPrChange>
          </w:rPr>
          <w:t>ApiInfoBuilder</w:t>
        </w:r>
        <w:proofErr w:type="spellEnd"/>
        <w:r w:rsidRPr="000A3392">
          <w:rPr>
            <w:rFonts w:ascii="Consolas" w:hAnsi="Consolas" w:cs="Consolas"/>
            <w:color w:val="000000"/>
            <w:sz w:val="20"/>
            <w:szCs w:val="20"/>
            <w:rPrChange w:id="7007" w:author="rkbansal" w:date="2020-04-20T01:19:00Z">
              <w:rPr/>
            </w:rPrChange>
          </w:rPr>
          <w:t>(</w:t>
        </w:r>
        <w:proofErr w:type="gramEnd"/>
        <w:r w:rsidRPr="000A3392">
          <w:rPr>
            <w:rFonts w:ascii="Consolas" w:hAnsi="Consolas" w:cs="Consolas"/>
            <w:color w:val="000000"/>
            <w:sz w:val="20"/>
            <w:szCs w:val="20"/>
            <w:rPrChange w:id="7008"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09" w:author="rkbansal" w:date="2020-04-20T01:19:00Z"/>
          <w:rFonts w:ascii="Consolas" w:hAnsi="Consolas" w:cs="Consolas"/>
          <w:sz w:val="20"/>
          <w:szCs w:val="20"/>
          <w:rPrChange w:id="7010" w:author="rkbansal" w:date="2020-04-20T01:19:00Z">
            <w:rPr>
              <w:ins w:id="7011" w:author="rkbansal" w:date="2020-04-20T01:19:00Z"/>
            </w:rPr>
          </w:rPrChange>
        </w:rPr>
        <w:pPrChange w:id="7012" w:author="rkbansal" w:date="2020-04-20T01:19:00Z">
          <w:pPr>
            <w:pStyle w:val="ListParagraph"/>
            <w:numPr>
              <w:numId w:val="74"/>
            </w:numPr>
            <w:autoSpaceDE w:val="0"/>
            <w:autoSpaceDN w:val="0"/>
            <w:adjustRightInd w:val="0"/>
            <w:spacing w:after="0" w:line="240" w:lineRule="auto"/>
            <w:ind w:hanging="360"/>
          </w:pPr>
        </w:pPrChange>
      </w:pPr>
      <w:ins w:id="7013" w:author="rkbansal" w:date="2020-04-20T01:19:00Z">
        <w:r w:rsidRPr="000A3392">
          <w:rPr>
            <w:rFonts w:ascii="Consolas" w:hAnsi="Consolas" w:cs="Consolas"/>
            <w:color w:val="000000"/>
            <w:sz w:val="20"/>
            <w:szCs w:val="20"/>
            <w:rPrChange w:id="7014" w:author="rkbansal" w:date="2020-04-20T01:19:00Z">
              <w:rPr>
                <w:color w:val="000000"/>
              </w:rPr>
            </w:rPrChange>
          </w:rPr>
          <w:t xml:space="preserve">            </w:t>
        </w:r>
        <w:proofErr w:type="gramStart"/>
        <w:r w:rsidRPr="000A3392">
          <w:rPr>
            <w:rFonts w:ascii="Consolas" w:hAnsi="Consolas" w:cs="Consolas"/>
            <w:color w:val="000000"/>
            <w:sz w:val="20"/>
            <w:szCs w:val="20"/>
            <w:rPrChange w:id="7015" w:author="rkbansal" w:date="2020-04-20T01:19:00Z">
              <w:rPr>
                <w:color w:val="000000"/>
              </w:rPr>
            </w:rPrChange>
          </w:rPr>
          <w:t>.title</w:t>
        </w:r>
        <w:proofErr w:type="gramEnd"/>
        <w:r w:rsidRPr="000A3392">
          <w:rPr>
            <w:rFonts w:ascii="Consolas" w:hAnsi="Consolas" w:cs="Consolas"/>
            <w:color w:val="000000"/>
            <w:sz w:val="20"/>
            <w:szCs w:val="20"/>
            <w:highlight w:val="yellow"/>
            <w:rPrChange w:id="7016" w:author="rkbansal" w:date="2020-04-20T01:19:00Z">
              <w:rPr>
                <w:color w:val="000000"/>
              </w:rPr>
            </w:rPrChange>
          </w:rPr>
          <w:t>(</w:t>
        </w:r>
        <w:r w:rsidRPr="000A3392">
          <w:rPr>
            <w:rFonts w:ascii="Consolas" w:hAnsi="Consolas" w:cs="Consolas"/>
            <w:color w:val="2A00FF"/>
            <w:sz w:val="20"/>
            <w:szCs w:val="20"/>
            <w:highlight w:val="yellow"/>
            <w:rPrChange w:id="7017" w:author="rkbansal" w:date="2020-04-20T01:19:00Z">
              <w:rPr/>
            </w:rPrChange>
          </w:rPr>
          <w:t>"People Management Service API"</w:t>
        </w:r>
        <w:r w:rsidRPr="000A3392">
          <w:rPr>
            <w:rFonts w:ascii="Consolas" w:hAnsi="Consolas" w:cs="Consolas"/>
            <w:color w:val="000000"/>
            <w:sz w:val="20"/>
            <w:szCs w:val="20"/>
            <w:highlight w:val="yellow"/>
            <w:rPrChange w:id="7018"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19" w:author="rkbansal" w:date="2020-04-20T01:19:00Z"/>
          <w:rFonts w:ascii="Consolas" w:hAnsi="Consolas" w:cs="Consolas"/>
          <w:sz w:val="20"/>
          <w:szCs w:val="20"/>
          <w:rPrChange w:id="7020" w:author="rkbansal" w:date="2020-04-20T01:19:00Z">
            <w:rPr>
              <w:ins w:id="7021" w:author="rkbansal" w:date="2020-04-20T01:19:00Z"/>
            </w:rPr>
          </w:rPrChange>
        </w:rPr>
        <w:pPrChange w:id="7022" w:author="rkbansal" w:date="2020-04-20T01:19:00Z">
          <w:pPr>
            <w:pStyle w:val="ListParagraph"/>
            <w:numPr>
              <w:numId w:val="74"/>
            </w:numPr>
            <w:autoSpaceDE w:val="0"/>
            <w:autoSpaceDN w:val="0"/>
            <w:adjustRightInd w:val="0"/>
            <w:spacing w:after="0" w:line="240" w:lineRule="auto"/>
            <w:ind w:hanging="360"/>
          </w:pPr>
        </w:pPrChange>
      </w:pPr>
      <w:ins w:id="7023" w:author="rkbansal" w:date="2020-04-20T01:19:00Z">
        <w:r w:rsidRPr="000A3392">
          <w:rPr>
            <w:rFonts w:ascii="Consolas" w:hAnsi="Consolas" w:cs="Consolas"/>
            <w:color w:val="000000"/>
            <w:sz w:val="20"/>
            <w:szCs w:val="20"/>
            <w:rPrChange w:id="7024" w:author="rkbansal" w:date="2020-04-20T01:19:00Z">
              <w:rPr>
                <w:color w:val="000000"/>
              </w:rPr>
            </w:rPrChange>
          </w:rPr>
          <w:t xml:space="preserve">            </w:t>
        </w:r>
        <w:proofErr w:type="gramStart"/>
        <w:r w:rsidRPr="000A3392">
          <w:rPr>
            <w:rFonts w:ascii="Consolas" w:hAnsi="Consolas" w:cs="Consolas"/>
            <w:color w:val="000000"/>
            <w:sz w:val="20"/>
            <w:szCs w:val="20"/>
            <w:rPrChange w:id="7025" w:author="rkbansal" w:date="2020-04-20T01:19:00Z">
              <w:rPr>
                <w:color w:val="000000"/>
              </w:rPr>
            </w:rPrChange>
          </w:rPr>
          <w:t>.description</w:t>
        </w:r>
        <w:proofErr w:type="gramEnd"/>
        <w:r w:rsidRPr="000A3392">
          <w:rPr>
            <w:rFonts w:ascii="Consolas" w:hAnsi="Consolas" w:cs="Consolas"/>
            <w:color w:val="000000"/>
            <w:sz w:val="20"/>
            <w:szCs w:val="20"/>
            <w:rPrChange w:id="7026" w:author="rkbansal" w:date="2020-04-20T01:19:00Z">
              <w:rPr>
                <w:color w:val="000000"/>
              </w:rPr>
            </w:rPrChange>
          </w:rPr>
          <w:t>(</w:t>
        </w:r>
        <w:r w:rsidRPr="000A3392">
          <w:rPr>
            <w:rFonts w:ascii="Consolas" w:hAnsi="Consolas" w:cs="Consolas"/>
            <w:color w:val="2A00FF"/>
            <w:sz w:val="20"/>
            <w:szCs w:val="20"/>
            <w:rPrChange w:id="7027"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7028" w:author="rkbansal" w:date="2020-04-20T01:19:00Z">
              <w:rPr/>
            </w:rPrChange>
          </w:rPr>
          <w:t>Codegen</w:t>
        </w:r>
        <w:proofErr w:type="spellEnd"/>
        <w:r w:rsidRPr="000A3392">
          <w:rPr>
            <w:rFonts w:ascii="Consolas" w:hAnsi="Consolas" w:cs="Consolas"/>
            <w:color w:val="2A00FF"/>
            <w:sz w:val="20"/>
            <w:szCs w:val="20"/>
            <w:rPrChange w:id="7029" w:author="rkbansal" w:date="2020-04-20T01:19:00Z">
              <w:rPr/>
            </w:rPrChange>
          </w:rPr>
          <w:t xml:space="preserve"> https://github.com/swagger-api/swagger-codegen)"</w:t>
        </w:r>
        <w:r w:rsidRPr="000A3392">
          <w:rPr>
            <w:rFonts w:ascii="Consolas" w:hAnsi="Consolas" w:cs="Consolas"/>
            <w:color w:val="000000"/>
            <w:sz w:val="20"/>
            <w:szCs w:val="20"/>
            <w:rPrChange w:id="7030"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1" w:author="rkbansal" w:date="2020-04-20T01:19:00Z"/>
          <w:rFonts w:ascii="Consolas" w:hAnsi="Consolas" w:cs="Consolas"/>
          <w:sz w:val="20"/>
          <w:szCs w:val="20"/>
          <w:rPrChange w:id="7032" w:author="rkbansal" w:date="2020-04-20T01:19:00Z">
            <w:rPr>
              <w:ins w:id="7033" w:author="rkbansal" w:date="2020-04-20T01:19:00Z"/>
            </w:rPr>
          </w:rPrChange>
        </w:rPr>
        <w:pPrChange w:id="7034" w:author="rkbansal" w:date="2020-04-20T01:19:00Z">
          <w:pPr>
            <w:pStyle w:val="ListParagraph"/>
            <w:numPr>
              <w:numId w:val="74"/>
            </w:numPr>
            <w:autoSpaceDE w:val="0"/>
            <w:autoSpaceDN w:val="0"/>
            <w:adjustRightInd w:val="0"/>
            <w:spacing w:after="0" w:line="240" w:lineRule="auto"/>
            <w:ind w:hanging="360"/>
          </w:pPr>
        </w:pPrChange>
      </w:pPr>
      <w:ins w:id="7035" w:author="rkbansal" w:date="2020-04-20T01:19:00Z">
        <w:r w:rsidRPr="000A3392">
          <w:rPr>
            <w:rFonts w:ascii="Consolas" w:hAnsi="Consolas" w:cs="Consolas"/>
            <w:color w:val="000000"/>
            <w:sz w:val="20"/>
            <w:szCs w:val="20"/>
            <w:rPrChange w:id="7036" w:author="rkbansal" w:date="2020-04-20T01:19:00Z">
              <w:rPr/>
            </w:rPrChange>
          </w:rPr>
          <w:t xml:space="preserve">            </w:t>
        </w:r>
        <w:proofErr w:type="gramStart"/>
        <w:r w:rsidRPr="000A3392">
          <w:rPr>
            <w:rFonts w:ascii="Consolas" w:hAnsi="Consolas" w:cs="Consolas"/>
            <w:color w:val="000000"/>
            <w:sz w:val="20"/>
            <w:szCs w:val="20"/>
            <w:rPrChange w:id="7037" w:author="rkbansal" w:date="2020-04-20T01:19:00Z">
              <w:rPr/>
            </w:rPrChange>
          </w:rPr>
          <w:t>.license</w:t>
        </w:r>
        <w:proofErr w:type="gramEnd"/>
        <w:r w:rsidRPr="000A3392">
          <w:rPr>
            <w:rFonts w:ascii="Consolas" w:hAnsi="Consolas" w:cs="Consolas"/>
            <w:color w:val="000000"/>
            <w:sz w:val="20"/>
            <w:szCs w:val="20"/>
            <w:rPrChange w:id="7038" w:author="rkbansal" w:date="2020-04-20T01:19:00Z">
              <w:rPr/>
            </w:rPrChange>
          </w:rPr>
          <w:t>(</w:t>
        </w:r>
        <w:r w:rsidRPr="000A3392">
          <w:rPr>
            <w:rFonts w:ascii="Consolas" w:hAnsi="Consolas" w:cs="Consolas"/>
            <w:color w:val="2A00FF"/>
            <w:sz w:val="20"/>
            <w:szCs w:val="20"/>
            <w:rPrChange w:id="7039" w:author="rkbansal" w:date="2020-04-20T01:19:00Z">
              <w:rPr>
                <w:color w:val="2A00FF"/>
              </w:rPr>
            </w:rPrChange>
          </w:rPr>
          <w:t>""</w:t>
        </w:r>
        <w:r w:rsidRPr="000A3392">
          <w:rPr>
            <w:rFonts w:ascii="Consolas" w:hAnsi="Consolas" w:cs="Consolas"/>
            <w:color w:val="000000"/>
            <w:sz w:val="20"/>
            <w:szCs w:val="20"/>
            <w:rPrChange w:id="7040"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1" w:author="rkbansal" w:date="2020-04-20T01:19:00Z"/>
          <w:rFonts w:ascii="Consolas" w:hAnsi="Consolas" w:cs="Consolas"/>
          <w:sz w:val="20"/>
          <w:szCs w:val="20"/>
          <w:rPrChange w:id="7042" w:author="rkbansal" w:date="2020-04-20T01:19:00Z">
            <w:rPr>
              <w:ins w:id="7043" w:author="rkbansal" w:date="2020-04-20T01:19:00Z"/>
            </w:rPr>
          </w:rPrChange>
        </w:rPr>
        <w:pPrChange w:id="7044" w:author="rkbansal" w:date="2020-04-20T01:19:00Z">
          <w:pPr>
            <w:pStyle w:val="ListParagraph"/>
            <w:numPr>
              <w:numId w:val="74"/>
            </w:numPr>
            <w:autoSpaceDE w:val="0"/>
            <w:autoSpaceDN w:val="0"/>
            <w:adjustRightInd w:val="0"/>
            <w:spacing w:after="0" w:line="240" w:lineRule="auto"/>
            <w:ind w:hanging="360"/>
          </w:pPr>
        </w:pPrChange>
      </w:pPr>
      <w:ins w:id="7045" w:author="rkbansal" w:date="2020-04-20T01:19:00Z">
        <w:r w:rsidRPr="000A3392">
          <w:rPr>
            <w:rFonts w:ascii="Consolas" w:hAnsi="Consolas" w:cs="Consolas"/>
            <w:color w:val="000000"/>
            <w:sz w:val="20"/>
            <w:szCs w:val="20"/>
            <w:rPrChange w:id="7046" w:author="rkbansal" w:date="2020-04-20T01:19:00Z">
              <w:rPr/>
            </w:rPrChange>
          </w:rPr>
          <w:t xml:space="preserve">            </w:t>
        </w:r>
        <w:proofErr w:type="gramStart"/>
        <w:r w:rsidRPr="000A3392">
          <w:rPr>
            <w:rFonts w:ascii="Consolas" w:hAnsi="Consolas" w:cs="Consolas"/>
            <w:color w:val="000000"/>
            <w:sz w:val="20"/>
            <w:szCs w:val="20"/>
            <w:rPrChange w:id="7047" w:author="rkbansal" w:date="2020-04-20T01:19:00Z">
              <w:rPr/>
            </w:rPrChange>
          </w:rPr>
          <w:t>.</w:t>
        </w:r>
        <w:proofErr w:type="spellStart"/>
        <w:r w:rsidRPr="000A3392">
          <w:rPr>
            <w:rFonts w:ascii="Consolas" w:hAnsi="Consolas" w:cs="Consolas"/>
            <w:color w:val="000000"/>
            <w:sz w:val="20"/>
            <w:szCs w:val="20"/>
            <w:rPrChange w:id="7048" w:author="rkbansal" w:date="2020-04-20T01:19:00Z">
              <w:rPr/>
            </w:rPrChange>
          </w:rPr>
          <w:t>licenseUrl</w:t>
        </w:r>
        <w:proofErr w:type="spellEnd"/>
        <w:proofErr w:type="gramEnd"/>
        <w:r w:rsidRPr="000A3392">
          <w:rPr>
            <w:rFonts w:ascii="Consolas" w:hAnsi="Consolas" w:cs="Consolas"/>
            <w:color w:val="000000"/>
            <w:sz w:val="20"/>
            <w:szCs w:val="20"/>
            <w:rPrChange w:id="7049" w:author="rkbansal" w:date="2020-04-20T01:19:00Z">
              <w:rPr/>
            </w:rPrChange>
          </w:rPr>
          <w:t>(</w:t>
        </w:r>
        <w:r w:rsidRPr="000A3392">
          <w:rPr>
            <w:rFonts w:ascii="Consolas" w:hAnsi="Consolas" w:cs="Consolas"/>
            <w:color w:val="2A00FF"/>
            <w:sz w:val="20"/>
            <w:szCs w:val="20"/>
            <w:rPrChange w:id="7050" w:author="rkbansal" w:date="2020-04-20T01:19:00Z">
              <w:rPr>
                <w:color w:val="2A00FF"/>
              </w:rPr>
            </w:rPrChange>
          </w:rPr>
          <w:t>"http://unlicense.org"</w:t>
        </w:r>
        <w:r w:rsidRPr="000A3392">
          <w:rPr>
            <w:rFonts w:ascii="Consolas" w:hAnsi="Consolas" w:cs="Consolas"/>
            <w:color w:val="000000"/>
            <w:sz w:val="20"/>
            <w:szCs w:val="20"/>
            <w:rPrChange w:id="7051"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2" w:author="rkbansal" w:date="2020-04-20T01:19:00Z"/>
          <w:rFonts w:ascii="Consolas" w:hAnsi="Consolas" w:cs="Consolas"/>
          <w:sz w:val="20"/>
          <w:szCs w:val="20"/>
          <w:rPrChange w:id="7053" w:author="rkbansal" w:date="2020-04-20T01:19:00Z">
            <w:rPr>
              <w:ins w:id="7054" w:author="rkbansal" w:date="2020-04-20T01:19:00Z"/>
            </w:rPr>
          </w:rPrChange>
        </w:rPr>
        <w:pPrChange w:id="7055" w:author="rkbansal" w:date="2020-04-20T01:19:00Z">
          <w:pPr>
            <w:pStyle w:val="ListParagraph"/>
            <w:numPr>
              <w:numId w:val="74"/>
            </w:numPr>
            <w:autoSpaceDE w:val="0"/>
            <w:autoSpaceDN w:val="0"/>
            <w:adjustRightInd w:val="0"/>
            <w:spacing w:after="0" w:line="240" w:lineRule="auto"/>
            <w:ind w:hanging="360"/>
          </w:pPr>
        </w:pPrChange>
      </w:pPr>
      <w:ins w:id="7056" w:author="rkbansal" w:date="2020-04-20T01:19:00Z">
        <w:r w:rsidRPr="000A3392">
          <w:rPr>
            <w:rFonts w:ascii="Consolas" w:hAnsi="Consolas" w:cs="Consolas"/>
            <w:color w:val="000000"/>
            <w:sz w:val="20"/>
            <w:szCs w:val="20"/>
            <w:rPrChange w:id="7057" w:author="rkbansal" w:date="2020-04-20T01:19:00Z">
              <w:rPr/>
            </w:rPrChange>
          </w:rPr>
          <w:t xml:space="preserve">            </w:t>
        </w:r>
        <w:proofErr w:type="gramStart"/>
        <w:r w:rsidRPr="000A3392">
          <w:rPr>
            <w:rFonts w:ascii="Consolas" w:hAnsi="Consolas" w:cs="Consolas"/>
            <w:color w:val="000000"/>
            <w:sz w:val="20"/>
            <w:szCs w:val="20"/>
            <w:rPrChange w:id="7058" w:author="rkbansal" w:date="2020-04-20T01:19:00Z">
              <w:rPr/>
            </w:rPrChange>
          </w:rPr>
          <w:t>.</w:t>
        </w:r>
        <w:proofErr w:type="spellStart"/>
        <w:r w:rsidRPr="000A3392">
          <w:rPr>
            <w:rFonts w:ascii="Consolas" w:hAnsi="Consolas" w:cs="Consolas"/>
            <w:color w:val="000000"/>
            <w:sz w:val="20"/>
            <w:szCs w:val="20"/>
            <w:rPrChange w:id="7059" w:author="rkbansal" w:date="2020-04-20T01:19:00Z">
              <w:rPr/>
            </w:rPrChange>
          </w:rPr>
          <w:t>termsOfServiceUrl</w:t>
        </w:r>
        <w:proofErr w:type="spellEnd"/>
        <w:proofErr w:type="gramEnd"/>
        <w:r w:rsidRPr="000A3392">
          <w:rPr>
            <w:rFonts w:ascii="Consolas" w:hAnsi="Consolas" w:cs="Consolas"/>
            <w:color w:val="000000"/>
            <w:sz w:val="20"/>
            <w:szCs w:val="20"/>
            <w:rPrChange w:id="7060" w:author="rkbansal" w:date="2020-04-20T01:19:00Z">
              <w:rPr/>
            </w:rPrChange>
          </w:rPr>
          <w:t>(</w:t>
        </w:r>
        <w:r w:rsidRPr="000A3392">
          <w:rPr>
            <w:rFonts w:ascii="Consolas" w:hAnsi="Consolas" w:cs="Consolas"/>
            <w:color w:val="2A00FF"/>
            <w:sz w:val="20"/>
            <w:szCs w:val="20"/>
            <w:rPrChange w:id="7061" w:author="rkbansal" w:date="2020-04-20T01:19:00Z">
              <w:rPr>
                <w:color w:val="2A00FF"/>
              </w:rPr>
            </w:rPrChange>
          </w:rPr>
          <w:t>""</w:t>
        </w:r>
        <w:r w:rsidRPr="000A3392">
          <w:rPr>
            <w:rFonts w:ascii="Consolas" w:hAnsi="Consolas" w:cs="Consolas"/>
            <w:color w:val="000000"/>
            <w:sz w:val="20"/>
            <w:szCs w:val="20"/>
            <w:rPrChange w:id="7062"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3" w:author="rkbansal" w:date="2020-04-20T01:19:00Z"/>
          <w:rFonts w:ascii="Consolas" w:hAnsi="Consolas" w:cs="Consolas"/>
          <w:sz w:val="20"/>
          <w:szCs w:val="20"/>
          <w:rPrChange w:id="7064" w:author="rkbansal" w:date="2020-04-20T01:19:00Z">
            <w:rPr>
              <w:ins w:id="7065" w:author="rkbansal" w:date="2020-04-20T01:19:00Z"/>
            </w:rPr>
          </w:rPrChange>
        </w:rPr>
        <w:pPrChange w:id="7066" w:author="rkbansal" w:date="2020-04-20T01:19:00Z">
          <w:pPr>
            <w:pStyle w:val="ListParagraph"/>
            <w:numPr>
              <w:numId w:val="74"/>
            </w:numPr>
            <w:autoSpaceDE w:val="0"/>
            <w:autoSpaceDN w:val="0"/>
            <w:adjustRightInd w:val="0"/>
            <w:spacing w:after="0" w:line="240" w:lineRule="auto"/>
            <w:ind w:hanging="360"/>
          </w:pPr>
        </w:pPrChange>
      </w:pPr>
      <w:ins w:id="7067" w:author="rkbansal" w:date="2020-04-20T01:19:00Z">
        <w:r w:rsidRPr="000A3392">
          <w:rPr>
            <w:rFonts w:ascii="Consolas" w:hAnsi="Consolas" w:cs="Consolas"/>
            <w:color w:val="000000"/>
            <w:sz w:val="20"/>
            <w:szCs w:val="20"/>
            <w:rPrChange w:id="7068" w:author="rkbansal" w:date="2020-04-20T01:19:00Z">
              <w:rPr/>
            </w:rPrChange>
          </w:rPr>
          <w:t xml:space="preserve">            </w:t>
        </w:r>
        <w:proofErr w:type="gramStart"/>
        <w:r w:rsidRPr="000A3392">
          <w:rPr>
            <w:rFonts w:ascii="Consolas" w:hAnsi="Consolas" w:cs="Consolas"/>
            <w:color w:val="000000"/>
            <w:sz w:val="20"/>
            <w:szCs w:val="20"/>
            <w:rPrChange w:id="7069" w:author="rkbansal" w:date="2020-04-20T01:19:00Z">
              <w:rPr/>
            </w:rPrChange>
          </w:rPr>
          <w:t>.version</w:t>
        </w:r>
        <w:proofErr w:type="gramEnd"/>
        <w:r w:rsidRPr="000A3392">
          <w:rPr>
            <w:rFonts w:ascii="Consolas" w:hAnsi="Consolas" w:cs="Consolas"/>
            <w:color w:val="000000"/>
            <w:sz w:val="20"/>
            <w:szCs w:val="20"/>
            <w:rPrChange w:id="7070" w:author="rkbansal" w:date="2020-04-20T01:19:00Z">
              <w:rPr/>
            </w:rPrChange>
          </w:rPr>
          <w:t>(</w:t>
        </w:r>
        <w:r w:rsidRPr="000A3392">
          <w:rPr>
            <w:rFonts w:ascii="Consolas" w:hAnsi="Consolas" w:cs="Consolas"/>
            <w:color w:val="2A00FF"/>
            <w:sz w:val="20"/>
            <w:szCs w:val="20"/>
            <w:rPrChange w:id="7071" w:author="rkbansal" w:date="2020-04-20T01:19:00Z">
              <w:rPr>
                <w:color w:val="2A00FF"/>
              </w:rPr>
            </w:rPrChange>
          </w:rPr>
          <w:t>"18.10.0"</w:t>
        </w:r>
        <w:r w:rsidRPr="000A3392">
          <w:rPr>
            <w:rFonts w:ascii="Consolas" w:hAnsi="Consolas" w:cs="Consolas"/>
            <w:color w:val="000000"/>
            <w:sz w:val="20"/>
            <w:szCs w:val="20"/>
            <w:rPrChange w:id="7072"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73" w:author="rkbansal" w:date="2020-04-20T01:19:00Z"/>
          <w:rFonts w:ascii="Consolas" w:hAnsi="Consolas" w:cs="Consolas"/>
          <w:sz w:val="20"/>
          <w:szCs w:val="20"/>
          <w:rPrChange w:id="7074" w:author="rkbansal" w:date="2020-04-20T01:19:00Z">
            <w:rPr>
              <w:ins w:id="7075" w:author="rkbansal" w:date="2020-04-20T01:19:00Z"/>
            </w:rPr>
          </w:rPrChange>
        </w:rPr>
        <w:pPrChange w:id="7076" w:author="rkbansal" w:date="2020-04-20T01:19:00Z">
          <w:pPr>
            <w:pStyle w:val="ListParagraph"/>
            <w:numPr>
              <w:numId w:val="74"/>
            </w:numPr>
            <w:autoSpaceDE w:val="0"/>
            <w:autoSpaceDN w:val="0"/>
            <w:adjustRightInd w:val="0"/>
            <w:spacing w:after="0" w:line="240" w:lineRule="auto"/>
            <w:ind w:hanging="360"/>
          </w:pPr>
        </w:pPrChange>
      </w:pPr>
      <w:ins w:id="7077" w:author="rkbansal" w:date="2020-04-20T01:19:00Z">
        <w:r w:rsidRPr="000A3392">
          <w:rPr>
            <w:rFonts w:ascii="Consolas" w:hAnsi="Consolas" w:cs="Consolas"/>
            <w:color w:val="000000"/>
            <w:sz w:val="20"/>
            <w:szCs w:val="20"/>
            <w:rPrChange w:id="7078" w:author="rkbansal" w:date="2020-04-20T01:19:00Z">
              <w:rPr/>
            </w:rPrChange>
          </w:rPr>
          <w:t xml:space="preserve">            </w:t>
        </w:r>
        <w:proofErr w:type="gramStart"/>
        <w:r w:rsidRPr="000A3392">
          <w:rPr>
            <w:rFonts w:ascii="Consolas" w:hAnsi="Consolas" w:cs="Consolas"/>
            <w:color w:val="000000"/>
            <w:sz w:val="20"/>
            <w:szCs w:val="20"/>
            <w:rPrChange w:id="7079" w:author="rkbansal" w:date="2020-04-20T01:19:00Z">
              <w:rPr/>
            </w:rPrChange>
          </w:rPr>
          <w:t>.contact</w:t>
        </w:r>
        <w:proofErr w:type="gramEnd"/>
        <w:r w:rsidRPr="000A3392">
          <w:rPr>
            <w:rFonts w:ascii="Consolas" w:hAnsi="Consolas" w:cs="Consolas"/>
            <w:color w:val="000000"/>
            <w:sz w:val="20"/>
            <w:szCs w:val="20"/>
            <w:rPrChange w:id="7080" w:author="rkbansal" w:date="2020-04-20T01:19:00Z">
              <w:rPr/>
            </w:rPrChange>
          </w:rPr>
          <w:t>(</w:t>
        </w:r>
        <w:r w:rsidRPr="000A3392">
          <w:rPr>
            <w:rFonts w:ascii="Consolas" w:hAnsi="Consolas" w:cs="Consolas"/>
            <w:b/>
            <w:bCs/>
            <w:color w:val="7F0055"/>
            <w:sz w:val="20"/>
            <w:szCs w:val="20"/>
            <w:rPrChange w:id="7081" w:author="rkbansal" w:date="2020-04-20T01:19:00Z">
              <w:rPr>
                <w:b/>
                <w:bCs/>
                <w:color w:val="7F0055"/>
              </w:rPr>
            </w:rPrChange>
          </w:rPr>
          <w:t>new</w:t>
        </w:r>
        <w:r w:rsidRPr="000A3392">
          <w:rPr>
            <w:rFonts w:ascii="Consolas" w:hAnsi="Consolas" w:cs="Consolas"/>
            <w:color w:val="000000"/>
            <w:sz w:val="20"/>
            <w:szCs w:val="20"/>
            <w:rPrChange w:id="7082" w:author="rkbansal" w:date="2020-04-20T01:19:00Z">
              <w:rPr/>
            </w:rPrChange>
          </w:rPr>
          <w:t xml:space="preserve"> Contact(</w:t>
        </w:r>
        <w:r w:rsidRPr="000A3392">
          <w:rPr>
            <w:rFonts w:ascii="Consolas" w:hAnsi="Consolas" w:cs="Consolas"/>
            <w:color w:val="2A00FF"/>
            <w:sz w:val="20"/>
            <w:szCs w:val="20"/>
            <w:rPrChange w:id="7083" w:author="rkbansal" w:date="2020-04-20T01:19:00Z">
              <w:rPr>
                <w:color w:val="2A00FF"/>
              </w:rPr>
            </w:rPrChange>
          </w:rPr>
          <w:t>""</w:t>
        </w:r>
        <w:r w:rsidRPr="000A3392">
          <w:rPr>
            <w:rFonts w:ascii="Consolas" w:hAnsi="Consolas" w:cs="Consolas"/>
            <w:color w:val="000000"/>
            <w:sz w:val="20"/>
            <w:szCs w:val="20"/>
            <w:rPrChange w:id="7084" w:author="rkbansal" w:date="2020-04-20T01:19:00Z">
              <w:rPr/>
            </w:rPrChange>
          </w:rPr>
          <w:t>,</w:t>
        </w:r>
        <w:r w:rsidRPr="000A3392">
          <w:rPr>
            <w:rFonts w:ascii="Consolas" w:hAnsi="Consolas" w:cs="Consolas"/>
            <w:color w:val="2A00FF"/>
            <w:sz w:val="20"/>
            <w:szCs w:val="20"/>
            <w:rPrChange w:id="7085" w:author="rkbansal" w:date="2020-04-20T01:19:00Z">
              <w:rPr>
                <w:color w:val="2A00FF"/>
              </w:rPr>
            </w:rPrChange>
          </w:rPr>
          <w:t>""</w:t>
        </w:r>
        <w:r w:rsidRPr="000A3392">
          <w:rPr>
            <w:rFonts w:ascii="Consolas" w:hAnsi="Consolas" w:cs="Consolas"/>
            <w:color w:val="000000"/>
            <w:sz w:val="20"/>
            <w:szCs w:val="20"/>
            <w:rPrChange w:id="7086" w:author="rkbansal" w:date="2020-04-20T01:19:00Z">
              <w:rPr/>
            </w:rPrChange>
          </w:rPr>
          <w:t xml:space="preserve">, </w:t>
        </w:r>
        <w:r w:rsidRPr="000A3392">
          <w:rPr>
            <w:rFonts w:ascii="Consolas" w:hAnsi="Consolas" w:cs="Consolas"/>
            <w:color w:val="2A00FF"/>
            <w:sz w:val="20"/>
            <w:szCs w:val="20"/>
            <w:rPrChange w:id="7087" w:author="rkbansal" w:date="2020-04-20T01:19:00Z">
              <w:rPr>
                <w:color w:val="2A00FF"/>
              </w:rPr>
            </w:rPrChange>
          </w:rPr>
          <w:t>""</w:t>
        </w:r>
        <w:r w:rsidRPr="000A3392">
          <w:rPr>
            <w:rFonts w:ascii="Consolas" w:hAnsi="Consolas" w:cs="Consolas"/>
            <w:color w:val="000000"/>
            <w:sz w:val="20"/>
            <w:szCs w:val="20"/>
            <w:rPrChange w:id="7088"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9" w:author="rkbansal" w:date="2020-04-20T01:19:00Z"/>
          <w:rFonts w:ascii="Consolas" w:hAnsi="Consolas" w:cs="Consolas"/>
          <w:sz w:val="20"/>
          <w:szCs w:val="20"/>
          <w:rPrChange w:id="7090" w:author="rkbansal" w:date="2020-04-20T01:19:00Z">
            <w:rPr>
              <w:ins w:id="7091" w:author="rkbansal" w:date="2020-04-20T01:19:00Z"/>
            </w:rPr>
          </w:rPrChange>
        </w:rPr>
        <w:pPrChange w:id="7092" w:author="rkbansal" w:date="2020-04-20T01:19:00Z">
          <w:pPr>
            <w:pStyle w:val="ListParagraph"/>
            <w:numPr>
              <w:numId w:val="74"/>
            </w:numPr>
            <w:autoSpaceDE w:val="0"/>
            <w:autoSpaceDN w:val="0"/>
            <w:adjustRightInd w:val="0"/>
            <w:spacing w:after="0" w:line="240" w:lineRule="auto"/>
            <w:ind w:hanging="360"/>
          </w:pPr>
        </w:pPrChange>
      </w:pPr>
      <w:ins w:id="7093" w:author="rkbansal" w:date="2020-04-20T01:19:00Z">
        <w:r w:rsidRPr="000A3392">
          <w:rPr>
            <w:rFonts w:ascii="Consolas" w:hAnsi="Consolas" w:cs="Consolas"/>
            <w:color w:val="000000"/>
            <w:sz w:val="20"/>
            <w:szCs w:val="20"/>
            <w:rPrChange w:id="7094" w:author="rkbansal" w:date="2020-04-20T01:19:00Z">
              <w:rPr/>
            </w:rPrChange>
          </w:rPr>
          <w:t xml:space="preserve">            </w:t>
        </w:r>
        <w:proofErr w:type="gramStart"/>
        <w:r w:rsidRPr="000A3392">
          <w:rPr>
            <w:rFonts w:ascii="Consolas" w:hAnsi="Consolas" w:cs="Consolas"/>
            <w:color w:val="000000"/>
            <w:sz w:val="20"/>
            <w:szCs w:val="20"/>
            <w:rPrChange w:id="7095" w:author="rkbansal" w:date="2020-04-20T01:19:00Z">
              <w:rPr/>
            </w:rPrChange>
          </w:rPr>
          <w:t>.build</w:t>
        </w:r>
        <w:proofErr w:type="gramEnd"/>
        <w:r w:rsidRPr="000A3392">
          <w:rPr>
            <w:rFonts w:ascii="Consolas" w:hAnsi="Consolas" w:cs="Consolas"/>
            <w:color w:val="000000"/>
            <w:sz w:val="20"/>
            <w:szCs w:val="20"/>
            <w:rPrChange w:id="7096"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97" w:author="rkbansal" w:date="2020-04-20T01:19:00Z"/>
          <w:rFonts w:ascii="Consolas" w:hAnsi="Consolas" w:cs="Consolas"/>
          <w:sz w:val="20"/>
          <w:szCs w:val="20"/>
          <w:rPrChange w:id="7098" w:author="rkbansal" w:date="2020-04-20T01:19:00Z">
            <w:rPr>
              <w:ins w:id="7099" w:author="rkbansal" w:date="2020-04-20T01:19:00Z"/>
            </w:rPr>
          </w:rPrChange>
        </w:rPr>
        <w:pPrChange w:id="7100" w:author="rkbansal" w:date="2020-04-20T01:19:00Z">
          <w:pPr>
            <w:pStyle w:val="ListParagraph"/>
            <w:numPr>
              <w:numId w:val="74"/>
            </w:numPr>
            <w:autoSpaceDE w:val="0"/>
            <w:autoSpaceDN w:val="0"/>
            <w:adjustRightInd w:val="0"/>
            <w:spacing w:after="0" w:line="240" w:lineRule="auto"/>
            <w:ind w:hanging="360"/>
          </w:pPr>
        </w:pPrChange>
      </w:pPr>
      <w:ins w:id="7101" w:author="rkbansal" w:date="2020-04-20T01:19:00Z">
        <w:r w:rsidRPr="000A3392">
          <w:rPr>
            <w:rFonts w:ascii="Consolas" w:hAnsi="Consolas" w:cs="Consolas"/>
            <w:color w:val="000000"/>
            <w:sz w:val="20"/>
            <w:szCs w:val="20"/>
            <w:rPrChange w:id="7102"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3" w:author="rkbansal" w:date="2020-04-20T01:19:00Z"/>
          <w:rFonts w:ascii="Consolas" w:hAnsi="Consolas" w:cs="Consolas"/>
          <w:sz w:val="20"/>
          <w:szCs w:val="20"/>
          <w:rPrChange w:id="7104" w:author="rkbansal" w:date="2020-04-20T01:19:00Z">
            <w:rPr>
              <w:ins w:id="7105" w:author="rkbansal" w:date="2020-04-20T01:19:00Z"/>
            </w:rPr>
          </w:rPrChange>
        </w:rPr>
        <w:pPrChange w:id="7106"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7" w:author="rkbansal" w:date="2020-04-20T01:19:00Z"/>
          <w:rFonts w:ascii="Consolas" w:hAnsi="Consolas" w:cs="Consolas"/>
          <w:sz w:val="20"/>
          <w:szCs w:val="20"/>
          <w:rPrChange w:id="7108" w:author="rkbansal" w:date="2020-04-20T01:19:00Z">
            <w:rPr>
              <w:ins w:id="7109" w:author="rkbansal" w:date="2020-04-20T01:19:00Z"/>
            </w:rPr>
          </w:rPrChange>
        </w:rPr>
        <w:pPrChange w:id="7110" w:author="rkbansal" w:date="2020-04-20T01:19:00Z">
          <w:pPr>
            <w:pStyle w:val="ListParagraph"/>
            <w:numPr>
              <w:numId w:val="74"/>
            </w:numPr>
            <w:autoSpaceDE w:val="0"/>
            <w:autoSpaceDN w:val="0"/>
            <w:adjustRightInd w:val="0"/>
            <w:spacing w:after="0" w:line="240" w:lineRule="auto"/>
            <w:ind w:hanging="360"/>
          </w:pPr>
        </w:pPrChange>
      </w:pPr>
      <w:ins w:id="7111" w:author="rkbansal" w:date="2020-04-20T01:19:00Z">
        <w:r w:rsidRPr="000A3392">
          <w:rPr>
            <w:rFonts w:ascii="Consolas" w:hAnsi="Consolas" w:cs="Consolas"/>
            <w:color w:val="000000"/>
            <w:sz w:val="20"/>
            <w:szCs w:val="20"/>
            <w:rPrChange w:id="7112" w:author="rkbansal" w:date="2020-04-20T01:19:00Z">
              <w:rPr>
                <w:color w:val="000000"/>
              </w:rPr>
            </w:rPrChange>
          </w:rPr>
          <w:t xml:space="preserve">    </w:t>
        </w:r>
        <w:r w:rsidRPr="000A3392">
          <w:rPr>
            <w:rFonts w:ascii="Consolas" w:hAnsi="Consolas" w:cs="Consolas"/>
            <w:color w:val="646464"/>
            <w:sz w:val="20"/>
            <w:szCs w:val="20"/>
            <w:rPrChange w:id="7113"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4" w:author="rkbansal" w:date="2020-04-20T01:19:00Z"/>
          <w:rFonts w:ascii="Consolas" w:hAnsi="Consolas" w:cs="Consolas"/>
          <w:sz w:val="20"/>
          <w:szCs w:val="20"/>
          <w:rPrChange w:id="7115" w:author="rkbansal" w:date="2020-04-20T01:19:00Z">
            <w:rPr>
              <w:ins w:id="7116" w:author="rkbansal" w:date="2020-04-20T01:19:00Z"/>
            </w:rPr>
          </w:rPrChange>
        </w:rPr>
        <w:pPrChange w:id="7117" w:author="rkbansal" w:date="2020-04-20T01:19:00Z">
          <w:pPr>
            <w:pStyle w:val="ListParagraph"/>
            <w:numPr>
              <w:numId w:val="74"/>
            </w:numPr>
            <w:autoSpaceDE w:val="0"/>
            <w:autoSpaceDN w:val="0"/>
            <w:adjustRightInd w:val="0"/>
            <w:spacing w:after="0" w:line="240" w:lineRule="auto"/>
            <w:ind w:hanging="360"/>
          </w:pPr>
        </w:pPrChange>
      </w:pPr>
      <w:ins w:id="7118" w:author="rkbansal" w:date="2020-04-20T01:19:00Z">
        <w:r w:rsidRPr="000A3392">
          <w:rPr>
            <w:rFonts w:ascii="Consolas" w:hAnsi="Consolas" w:cs="Consolas"/>
            <w:color w:val="000000"/>
            <w:sz w:val="20"/>
            <w:szCs w:val="20"/>
            <w:rPrChange w:id="7119" w:author="rkbansal" w:date="2020-04-20T01:19:00Z">
              <w:rPr/>
            </w:rPrChange>
          </w:rPr>
          <w:t xml:space="preserve">    </w:t>
        </w:r>
        <w:r w:rsidRPr="000A3392">
          <w:rPr>
            <w:rFonts w:ascii="Consolas" w:hAnsi="Consolas" w:cs="Consolas"/>
            <w:b/>
            <w:bCs/>
            <w:color w:val="7F0055"/>
            <w:sz w:val="20"/>
            <w:szCs w:val="20"/>
            <w:rPrChange w:id="7120" w:author="rkbansal" w:date="2020-04-20T01:19:00Z">
              <w:rPr>
                <w:b/>
                <w:bCs/>
                <w:color w:val="7F0055"/>
              </w:rPr>
            </w:rPrChange>
          </w:rPr>
          <w:t>public</w:t>
        </w:r>
        <w:r w:rsidRPr="000A3392">
          <w:rPr>
            <w:rFonts w:ascii="Consolas" w:hAnsi="Consolas" w:cs="Consolas"/>
            <w:color w:val="000000"/>
            <w:sz w:val="20"/>
            <w:szCs w:val="20"/>
            <w:rPrChange w:id="7121" w:author="rkbansal" w:date="2020-04-20T01:19:00Z">
              <w:rPr/>
            </w:rPrChange>
          </w:rPr>
          <w:t xml:space="preserve"> Docket </w:t>
        </w:r>
        <w:proofErr w:type="spellStart"/>
        <w:proofErr w:type="gramStart"/>
        <w:r w:rsidRPr="000A3392">
          <w:rPr>
            <w:rFonts w:ascii="Consolas" w:hAnsi="Consolas" w:cs="Consolas"/>
            <w:color w:val="000000"/>
            <w:sz w:val="20"/>
            <w:szCs w:val="20"/>
            <w:rPrChange w:id="7122" w:author="rkbansal" w:date="2020-04-20T01:19:00Z">
              <w:rPr/>
            </w:rPrChange>
          </w:rPr>
          <w:t>customImplementation</w:t>
        </w:r>
        <w:proofErr w:type="spellEnd"/>
        <w:r w:rsidRPr="000A3392">
          <w:rPr>
            <w:rFonts w:ascii="Consolas" w:hAnsi="Consolas" w:cs="Consolas"/>
            <w:color w:val="000000"/>
            <w:sz w:val="20"/>
            <w:szCs w:val="20"/>
            <w:rPrChange w:id="7123" w:author="rkbansal" w:date="2020-04-20T01:19:00Z">
              <w:rPr/>
            </w:rPrChange>
          </w:rPr>
          <w:t>(</w:t>
        </w:r>
        <w:proofErr w:type="gramEnd"/>
        <w:r w:rsidRPr="000A3392">
          <w:rPr>
            <w:rFonts w:ascii="Consolas" w:hAnsi="Consolas" w:cs="Consolas"/>
            <w:color w:val="000000"/>
            <w:sz w:val="20"/>
            <w:szCs w:val="20"/>
            <w:rPrChange w:id="7124"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5" w:author="rkbansal" w:date="2020-04-20T01:19:00Z"/>
          <w:rFonts w:ascii="Consolas" w:hAnsi="Consolas" w:cs="Consolas"/>
          <w:sz w:val="20"/>
          <w:szCs w:val="20"/>
          <w:rPrChange w:id="7126" w:author="rkbansal" w:date="2020-04-20T01:19:00Z">
            <w:rPr>
              <w:ins w:id="7127" w:author="rkbansal" w:date="2020-04-20T01:19:00Z"/>
            </w:rPr>
          </w:rPrChange>
        </w:rPr>
        <w:pPrChange w:id="7128" w:author="rkbansal" w:date="2020-04-20T01:19:00Z">
          <w:pPr>
            <w:pStyle w:val="ListParagraph"/>
            <w:numPr>
              <w:numId w:val="74"/>
            </w:numPr>
            <w:autoSpaceDE w:val="0"/>
            <w:autoSpaceDN w:val="0"/>
            <w:adjustRightInd w:val="0"/>
            <w:spacing w:after="0" w:line="240" w:lineRule="auto"/>
            <w:ind w:hanging="360"/>
          </w:pPr>
        </w:pPrChange>
      </w:pPr>
      <w:ins w:id="7129" w:author="rkbansal" w:date="2020-04-20T01:19:00Z">
        <w:r w:rsidRPr="000A3392">
          <w:rPr>
            <w:rFonts w:ascii="Consolas" w:hAnsi="Consolas" w:cs="Consolas"/>
            <w:color w:val="000000"/>
            <w:sz w:val="20"/>
            <w:szCs w:val="20"/>
            <w:rPrChange w:id="7130" w:author="rkbansal" w:date="2020-04-20T01:19:00Z">
              <w:rPr/>
            </w:rPrChange>
          </w:rPr>
          <w:t xml:space="preserve">        </w:t>
        </w:r>
        <w:r w:rsidRPr="000A3392">
          <w:rPr>
            <w:rFonts w:ascii="Consolas" w:hAnsi="Consolas" w:cs="Consolas"/>
            <w:b/>
            <w:bCs/>
            <w:color w:val="7F0055"/>
            <w:sz w:val="20"/>
            <w:szCs w:val="20"/>
            <w:rPrChange w:id="7131" w:author="rkbansal" w:date="2020-04-20T01:19:00Z">
              <w:rPr>
                <w:b/>
                <w:bCs/>
                <w:color w:val="7F0055"/>
              </w:rPr>
            </w:rPrChange>
          </w:rPr>
          <w:t>return</w:t>
        </w:r>
        <w:r w:rsidRPr="000A3392">
          <w:rPr>
            <w:rFonts w:ascii="Consolas" w:hAnsi="Consolas" w:cs="Consolas"/>
            <w:color w:val="000000"/>
            <w:sz w:val="20"/>
            <w:szCs w:val="20"/>
            <w:rPrChange w:id="7132" w:author="rkbansal" w:date="2020-04-20T01:19:00Z">
              <w:rPr/>
            </w:rPrChange>
          </w:rPr>
          <w:t xml:space="preserve"> </w:t>
        </w:r>
        <w:r w:rsidRPr="000A3392">
          <w:rPr>
            <w:rFonts w:ascii="Consolas" w:hAnsi="Consolas" w:cs="Consolas"/>
            <w:b/>
            <w:bCs/>
            <w:color w:val="7F0055"/>
            <w:sz w:val="20"/>
            <w:szCs w:val="20"/>
            <w:rPrChange w:id="7133" w:author="rkbansal" w:date="2020-04-20T01:19:00Z">
              <w:rPr>
                <w:b/>
                <w:bCs/>
                <w:color w:val="7F0055"/>
              </w:rPr>
            </w:rPrChange>
          </w:rPr>
          <w:t>new</w:t>
        </w:r>
        <w:r w:rsidRPr="000A3392">
          <w:rPr>
            <w:rFonts w:ascii="Consolas" w:hAnsi="Consolas" w:cs="Consolas"/>
            <w:color w:val="000000"/>
            <w:sz w:val="20"/>
            <w:szCs w:val="20"/>
            <w:rPrChange w:id="7134" w:author="rkbansal" w:date="2020-04-20T01:19:00Z">
              <w:rPr/>
            </w:rPrChange>
          </w:rPr>
          <w:t xml:space="preserve"> </w:t>
        </w:r>
        <w:proofErr w:type="gramStart"/>
        <w:r w:rsidRPr="000A3392">
          <w:rPr>
            <w:rFonts w:ascii="Consolas" w:hAnsi="Consolas" w:cs="Consolas"/>
            <w:color w:val="000000"/>
            <w:sz w:val="20"/>
            <w:szCs w:val="20"/>
            <w:rPrChange w:id="7135" w:author="rkbansal" w:date="2020-04-20T01:19:00Z">
              <w:rPr/>
            </w:rPrChange>
          </w:rPr>
          <w:t>Docket(</w:t>
        </w:r>
        <w:proofErr w:type="gramEnd"/>
        <w:r w:rsidRPr="000A3392">
          <w:rPr>
            <w:rFonts w:ascii="Consolas" w:hAnsi="Consolas" w:cs="Consolas"/>
            <w:color w:val="000000"/>
            <w:sz w:val="20"/>
            <w:szCs w:val="20"/>
            <w:rPrChange w:id="7136" w:author="rkbansal" w:date="2020-04-20T01:19:00Z">
              <w:rPr/>
            </w:rPrChange>
          </w:rPr>
          <w:t>DocumentationType.</w:t>
        </w:r>
        <w:r w:rsidRPr="000A3392">
          <w:rPr>
            <w:rFonts w:ascii="Consolas" w:hAnsi="Consolas" w:cs="Consolas"/>
            <w:b/>
            <w:bCs/>
            <w:i/>
            <w:iCs/>
            <w:color w:val="0000C0"/>
            <w:sz w:val="20"/>
            <w:szCs w:val="20"/>
            <w:rPrChange w:id="7137" w:author="rkbansal" w:date="2020-04-20T01:19:00Z">
              <w:rPr>
                <w:b/>
                <w:bCs/>
                <w:i/>
                <w:iCs/>
                <w:color w:val="0000C0"/>
              </w:rPr>
            </w:rPrChange>
          </w:rPr>
          <w:t>SWAGGER_2</w:t>
        </w:r>
        <w:r w:rsidRPr="000A3392">
          <w:rPr>
            <w:rFonts w:ascii="Consolas" w:hAnsi="Consolas" w:cs="Consolas"/>
            <w:color w:val="000000"/>
            <w:sz w:val="20"/>
            <w:szCs w:val="20"/>
            <w:rPrChange w:id="7138"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39" w:author="rkbansal" w:date="2020-04-20T01:19:00Z"/>
          <w:rFonts w:ascii="Consolas" w:hAnsi="Consolas" w:cs="Consolas"/>
          <w:sz w:val="20"/>
          <w:szCs w:val="20"/>
          <w:rPrChange w:id="7140" w:author="rkbansal" w:date="2020-04-20T01:19:00Z">
            <w:rPr>
              <w:ins w:id="7141" w:author="rkbansal" w:date="2020-04-20T01:19:00Z"/>
            </w:rPr>
          </w:rPrChange>
        </w:rPr>
        <w:pPrChange w:id="7142" w:author="rkbansal" w:date="2020-04-20T01:19:00Z">
          <w:pPr>
            <w:pStyle w:val="ListParagraph"/>
            <w:numPr>
              <w:numId w:val="74"/>
            </w:numPr>
            <w:autoSpaceDE w:val="0"/>
            <w:autoSpaceDN w:val="0"/>
            <w:adjustRightInd w:val="0"/>
            <w:spacing w:after="0" w:line="240" w:lineRule="auto"/>
            <w:ind w:hanging="360"/>
          </w:pPr>
        </w:pPrChange>
      </w:pPr>
      <w:ins w:id="7143" w:author="rkbansal" w:date="2020-04-20T01:19:00Z">
        <w:r w:rsidRPr="000A3392">
          <w:rPr>
            <w:rFonts w:ascii="Consolas" w:hAnsi="Consolas" w:cs="Consolas"/>
            <w:color w:val="000000"/>
            <w:sz w:val="20"/>
            <w:szCs w:val="20"/>
            <w:rPrChange w:id="7144" w:author="rkbansal" w:date="2020-04-20T01:19:00Z">
              <w:rPr/>
            </w:rPrChange>
          </w:rPr>
          <w:t xml:space="preserve">                </w:t>
        </w:r>
        <w:proofErr w:type="gramStart"/>
        <w:r w:rsidRPr="000A3392">
          <w:rPr>
            <w:rFonts w:ascii="Consolas" w:hAnsi="Consolas" w:cs="Consolas"/>
            <w:color w:val="000000"/>
            <w:sz w:val="20"/>
            <w:szCs w:val="20"/>
            <w:rPrChange w:id="7145" w:author="rkbansal" w:date="2020-04-20T01:19:00Z">
              <w:rPr/>
            </w:rPrChange>
          </w:rPr>
          <w:t>.select</w:t>
        </w:r>
        <w:proofErr w:type="gramEnd"/>
        <w:r w:rsidRPr="000A3392">
          <w:rPr>
            <w:rFonts w:ascii="Consolas" w:hAnsi="Consolas" w:cs="Consolas"/>
            <w:color w:val="000000"/>
            <w:sz w:val="20"/>
            <w:szCs w:val="20"/>
            <w:rPrChange w:id="7146"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47" w:author="rkbansal" w:date="2020-04-20T01:19:00Z"/>
          <w:rFonts w:ascii="Consolas" w:hAnsi="Consolas" w:cs="Consolas"/>
          <w:sz w:val="20"/>
          <w:szCs w:val="20"/>
          <w:rPrChange w:id="7148" w:author="rkbansal" w:date="2020-04-20T01:19:00Z">
            <w:rPr>
              <w:ins w:id="7149" w:author="rkbansal" w:date="2020-04-20T01:19:00Z"/>
            </w:rPr>
          </w:rPrChange>
        </w:rPr>
        <w:pPrChange w:id="7150" w:author="rkbansal" w:date="2020-04-20T01:19:00Z">
          <w:pPr>
            <w:pStyle w:val="ListParagraph"/>
            <w:numPr>
              <w:numId w:val="74"/>
            </w:numPr>
            <w:autoSpaceDE w:val="0"/>
            <w:autoSpaceDN w:val="0"/>
            <w:adjustRightInd w:val="0"/>
            <w:spacing w:after="0" w:line="240" w:lineRule="auto"/>
            <w:ind w:hanging="360"/>
          </w:pPr>
        </w:pPrChange>
      </w:pPr>
      <w:ins w:id="7151" w:author="rkbansal" w:date="2020-04-20T01:19:00Z">
        <w:r w:rsidRPr="000A3392">
          <w:rPr>
            <w:rFonts w:ascii="Consolas" w:hAnsi="Consolas" w:cs="Consolas"/>
            <w:color w:val="000000"/>
            <w:sz w:val="20"/>
            <w:szCs w:val="20"/>
            <w:rPrChange w:id="7152" w:author="rkbansal" w:date="2020-04-20T01:19:00Z">
              <w:rPr/>
            </w:rPrChange>
          </w:rPr>
          <w:t xml:space="preserve">                    </w:t>
        </w:r>
        <w:proofErr w:type="gramStart"/>
        <w:r w:rsidRPr="000A3392">
          <w:rPr>
            <w:rFonts w:ascii="Consolas" w:hAnsi="Consolas" w:cs="Consolas"/>
            <w:color w:val="000000"/>
            <w:sz w:val="20"/>
            <w:szCs w:val="20"/>
            <w:rPrChange w:id="7153" w:author="rkbansal" w:date="2020-04-20T01:19:00Z">
              <w:rPr/>
            </w:rPrChange>
          </w:rPr>
          <w:t>.apis</w:t>
        </w:r>
        <w:proofErr w:type="gramEnd"/>
        <w:r w:rsidRPr="000A3392">
          <w:rPr>
            <w:rFonts w:ascii="Consolas" w:hAnsi="Consolas" w:cs="Consolas"/>
            <w:color w:val="000000"/>
            <w:sz w:val="20"/>
            <w:szCs w:val="20"/>
            <w:rPrChange w:id="7154" w:author="rkbansal" w:date="2020-04-20T01:19:00Z">
              <w:rPr/>
            </w:rPrChange>
          </w:rPr>
          <w:t>(RequestHandlerSelectors.</w:t>
        </w:r>
        <w:r w:rsidRPr="000A3392">
          <w:rPr>
            <w:rFonts w:ascii="Consolas" w:hAnsi="Consolas" w:cs="Consolas"/>
            <w:i/>
            <w:iCs/>
            <w:color w:val="000000"/>
            <w:sz w:val="20"/>
            <w:szCs w:val="20"/>
            <w:highlight w:val="yellow"/>
            <w:rPrChange w:id="7155" w:author="rkbansal" w:date="2020-04-20T01:19:00Z">
              <w:rPr>
                <w:i/>
                <w:iCs/>
              </w:rPr>
            </w:rPrChange>
          </w:rPr>
          <w:t>basePackage</w:t>
        </w:r>
        <w:r w:rsidRPr="000A3392">
          <w:rPr>
            <w:rFonts w:ascii="Consolas" w:hAnsi="Consolas" w:cs="Consolas"/>
            <w:color w:val="000000"/>
            <w:sz w:val="20"/>
            <w:szCs w:val="20"/>
            <w:highlight w:val="yellow"/>
            <w:rPrChange w:id="7156" w:author="rkbansal" w:date="2020-04-20T01:19:00Z">
              <w:rPr/>
            </w:rPrChange>
          </w:rPr>
          <w:t>(</w:t>
        </w:r>
        <w:r w:rsidRPr="000A3392">
          <w:rPr>
            <w:rFonts w:ascii="Consolas" w:hAnsi="Consolas" w:cs="Consolas"/>
            <w:color w:val="2A00FF"/>
            <w:sz w:val="20"/>
            <w:szCs w:val="20"/>
            <w:highlight w:val="yellow"/>
            <w:rPrChange w:id="7157" w:author="rkbansal" w:date="2020-04-20T01:19:00Z">
              <w:rPr>
                <w:color w:val="2A00FF"/>
              </w:rPr>
            </w:rPrChange>
          </w:rPr>
          <w:t>"com.jmk.people.api"</w:t>
        </w:r>
        <w:r w:rsidRPr="000A3392">
          <w:rPr>
            <w:rFonts w:ascii="Consolas" w:hAnsi="Consolas" w:cs="Consolas"/>
            <w:color w:val="000000"/>
            <w:sz w:val="20"/>
            <w:szCs w:val="20"/>
            <w:highlight w:val="yellow"/>
            <w:rPrChange w:id="7158" w:author="rkbansal" w:date="2020-04-20T01:19:00Z">
              <w:rPr/>
            </w:rPrChange>
          </w:rPr>
          <w:t>)).paths(PathSelectors.</w:t>
        </w:r>
        <w:r w:rsidRPr="000A3392">
          <w:rPr>
            <w:rFonts w:ascii="Consolas" w:hAnsi="Consolas" w:cs="Consolas"/>
            <w:i/>
            <w:iCs/>
            <w:color w:val="000000"/>
            <w:sz w:val="20"/>
            <w:szCs w:val="20"/>
            <w:highlight w:val="yellow"/>
            <w:rPrChange w:id="7159" w:author="rkbansal" w:date="2020-04-20T01:19:00Z">
              <w:rPr>
                <w:i/>
                <w:iCs/>
              </w:rPr>
            </w:rPrChange>
          </w:rPr>
          <w:t>regex</w:t>
        </w:r>
        <w:r w:rsidRPr="000A3392">
          <w:rPr>
            <w:rFonts w:ascii="Consolas" w:hAnsi="Consolas" w:cs="Consolas"/>
            <w:color w:val="000000"/>
            <w:sz w:val="20"/>
            <w:szCs w:val="20"/>
            <w:highlight w:val="yellow"/>
            <w:rPrChange w:id="7160" w:author="rkbansal" w:date="2020-04-20T01:19:00Z">
              <w:rPr/>
            </w:rPrChange>
          </w:rPr>
          <w:t>(</w:t>
        </w:r>
        <w:r w:rsidRPr="000A3392">
          <w:rPr>
            <w:rFonts w:ascii="Consolas" w:hAnsi="Consolas" w:cs="Consolas"/>
            <w:color w:val="2A00FF"/>
            <w:sz w:val="20"/>
            <w:szCs w:val="20"/>
            <w:highlight w:val="yellow"/>
            <w:rPrChange w:id="7161" w:author="rkbansal" w:date="2020-04-20T01:19:00Z">
              <w:rPr>
                <w:color w:val="2A00FF"/>
              </w:rPr>
            </w:rPrChange>
          </w:rPr>
          <w:t>"/*.*"</w:t>
        </w:r>
        <w:r w:rsidRPr="000A3392">
          <w:rPr>
            <w:rFonts w:ascii="Consolas" w:hAnsi="Consolas" w:cs="Consolas"/>
            <w:color w:val="000000"/>
            <w:sz w:val="20"/>
            <w:szCs w:val="20"/>
            <w:highlight w:val="yellow"/>
            <w:rPrChange w:id="7162"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3" w:author="rkbansal" w:date="2020-04-20T01:19:00Z"/>
          <w:rFonts w:ascii="Consolas" w:hAnsi="Consolas" w:cs="Consolas"/>
          <w:sz w:val="20"/>
          <w:szCs w:val="20"/>
          <w:rPrChange w:id="7164" w:author="rkbansal" w:date="2020-04-20T01:19:00Z">
            <w:rPr>
              <w:ins w:id="7165" w:author="rkbansal" w:date="2020-04-20T01:19:00Z"/>
            </w:rPr>
          </w:rPrChange>
        </w:rPr>
        <w:pPrChange w:id="7166" w:author="rkbansal" w:date="2020-04-20T01:19:00Z">
          <w:pPr>
            <w:pStyle w:val="ListParagraph"/>
            <w:numPr>
              <w:numId w:val="74"/>
            </w:numPr>
            <w:autoSpaceDE w:val="0"/>
            <w:autoSpaceDN w:val="0"/>
            <w:adjustRightInd w:val="0"/>
            <w:spacing w:after="0" w:line="240" w:lineRule="auto"/>
            <w:ind w:hanging="360"/>
          </w:pPr>
        </w:pPrChange>
      </w:pPr>
      <w:ins w:id="7167" w:author="rkbansal" w:date="2020-04-20T01:19:00Z">
        <w:r w:rsidRPr="000A3392">
          <w:rPr>
            <w:rFonts w:ascii="Consolas" w:hAnsi="Consolas" w:cs="Consolas"/>
            <w:color w:val="000000"/>
            <w:sz w:val="20"/>
            <w:szCs w:val="20"/>
            <w:rPrChange w:id="7168" w:author="rkbansal" w:date="2020-04-20T01:19:00Z">
              <w:rPr/>
            </w:rPrChange>
          </w:rPr>
          <w:t xml:space="preserve">                    </w:t>
        </w:r>
        <w:proofErr w:type="gramStart"/>
        <w:r w:rsidRPr="000A3392">
          <w:rPr>
            <w:rFonts w:ascii="Consolas" w:hAnsi="Consolas" w:cs="Consolas"/>
            <w:color w:val="000000"/>
            <w:sz w:val="20"/>
            <w:szCs w:val="20"/>
            <w:rPrChange w:id="7169" w:author="rkbansal" w:date="2020-04-20T01:19:00Z">
              <w:rPr/>
            </w:rPrChange>
          </w:rPr>
          <w:t>.build</w:t>
        </w:r>
        <w:proofErr w:type="gramEnd"/>
        <w:r w:rsidRPr="000A3392">
          <w:rPr>
            <w:rFonts w:ascii="Consolas" w:hAnsi="Consolas" w:cs="Consolas"/>
            <w:color w:val="000000"/>
            <w:sz w:val="20"/>
            <w:szCs w:val="20"/>
            <w:rPrChange w:id="7170"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1" w:author="rkbansal" w:date="2020-04-20T01:19:00Z"/>
          <w:rFonts w:ascii="Consolas" w:hAnsi="Consolas" w:cs="Consolas"/>
          <w:sz w:val="20"/>
          <w:szCs w:val="20"/>
          <w:rPrChange w:id="7172" w:author="rkbansal" w:date="2020-04-20T01:19:00Z">
            <w:rPr>
              <w:ins w:id="7173" w:author="rkbansal" w:date="2020-04-20T01:19:00Z"/>
            </w:rPr>
          </w:rPrChange>
        </w:rPr>
        <w:pPrChange w:id="7174" w:author="rkbansal" w:date="2020-04-20T01:19:00Z">
          <w:pPr>
            <w:pStyle w:val="ListParagraph"/>
            <w:numPr>
              <w:numId w:val="74"/>
            </w:numPr>
            <w:autoSpaceDE w:val="0"/>
            <w:autoSpaceDN w:val="0"/>
            <w:adjustRightInd w:val="0"/>
            <w:spacing w:after="0" w:line="240" w:lineRule="auto"/>
            <w:ind w:hanging="360"/>
          </w:pPr>
        </w:pPrChange>
      </w:pPr>
      <w:ins w:id="7175" w:author="rkbansal" w:date="2020-04-20T01:19:00Z">
        <w:r w:rsidRPr="000A3392">
          <w:rPr>
            <w:rFonts w:ascii="Consolas" w:hAnsi="Consolas" w:cs="Consolas"/>
            <w:color w:val="000000"/>
            <w:sz w:val="20"/>
            <w:szCs w:val="20"/>
            <w:rPrChange w:id="7176" w:author="rkbansal" w:date="2020-04-20T01:19:00Z">
              <w:rPr/>
            </w:rPrChange>
          </w:rPr>
          <w:t xml:space="preserve">                </w:t>
        </w:r>
        <w:proofErr w:type="gramStart"/>
        <w:r w:rsidRPr="000A3392">
          <w:rPr>
            <w:rFonts w:ascii="Consolas" w:hAnsi="Consolas" w:cs="Consolas"/>
            <w:color w:val="000000"/>
            <w:sz w:val="20"/>
            <w:szCs w:val="20"/>
            <w:rPrChange w:id="7177" w:author="rkbansal" w:date="2020-04-20T01:19:00Z">
              <w:rPr/>
            </w:rPrChange>
          </w:rPr>
          <w:t>.</w:t>
        </w:r>
        <w:proofErr w:type="spellStart"/>
        <w:r w:rsidRPr="000A3392">
          <w:rPr>
            <w:rFonts w:ascii="Consolas" w:hAnsi="Consolas" w:cs="Consolas"/>
            <w:color w:val="000000"/>
            <w:sz w:val="20"/>
            <w:szCs w:val="20"/>
            <w:rPrChange w:id="7178" w:author="rkbansal" w:date="2020-04-20T01:19:00Z">
              <w:rPr/>
            </w:rPrChange>
          </w:rPr>
          <w:t>directModelSubstitute</w:t>
        </w:r>
        <w:proofErr w:type="spellEnd"/>
        <w:proofErr w:type="gramEnd"/>
        <w:r w:rsidRPr="000A3392">
          <w:rPr>
            <w:rFonts w:ascii="Consolas" w:hAnsi="Consolas" w:cs="Consolas"/>
            <w:color w:val="000000"/>
            <w:sz w:val="20"/>
            <w:szCs w:val="20"/>
            <w:rPrChange w:id="7179" w:author="rkbansal" w:date="2020-04-20T01:19:00Z">
              <w:rPr/>
            </w:rPrChange>
          </w:rPr>
          <w:t>(</w:t>
        </w:r>
        <w:proofErr w:type="spellStart"/>
        <w:r w:rsidRPr="000A3392">
          <w:rPr>
            <w:rFonts w:ascii="Consolas" w:hAnsi="Consolas" w:cs="Consolas"/>
            <w:color w:val="000000"/>
            <w:sz w:val="20"/>
            <w:szCs w:val="20"/>
            <w:rPrChange w:id="7180" w:author="rkbansal" w:date="2020-04-20T01:19:00Z">
              <w:rPr/>
            </w:rPrChange>
          </w:rPr>
          <w:t>org.threeten.bp.LocalDate.</w:t>
        </w:r>
        <w:r w:rsidRPr="000A3392">
          <w:rPr>
            <w:rFonts w:ascii="Consolas" w:hAnsi="Consolas" w:cs="Consolas"/>
            <w:b/>
            <w:bCs/>
            <w:color w:val="7F0055"/>
            <w:sz w:val="20"/>
            <w:szCs w:val="20"/>
            <w:rPrChange w:id="7181" w:author="rkbansal" w:date="2020-04-20T01:19:00Z">
              <w:rPr>
                <w:b/>
                <w:bCs/>
                <w:color w:val="7F0055"/>
              </w:rPr>
            </w:rPrChange>
          </w:rPr>
          <w:t>class</w:t>
        </w:r>
        <w:proofErr w:type="spellEnd"/>
        <w:r w:rsidRPr="000A3392">
          <w:rPr>
            <w:rFonts w:ascii="Consolas" w:hAnsi="Consolas" w:cs="Consolas"/>
            <w:color w:val="000000"/>
            <w:sz w:val="20"/>
            <w:szCs w:val="20"/>
            <w:rPrChange w:id="7182" w:author="rkbansal" w:date="2020-04-20T01:19:00Z">
              <w:rPr/>
            </w:rPrChange>
          </w:rPr>
          <w:t xml:space="preserve">, </w:t>
        </w:r>
        <w:proofErr w:type="spellStart"/>
        <w:r w:rsidRPr="000A3392">
          <w:rPr>
            <w:rFonts w:ascii="Consolas" w:hAnsi="Consolas" w:cs="Consolas"/>
            <w:color w:val="000000"/>
            <w:sz w:val="20"/>
            <w:szCs w:val="20"/>
            <w:rPrChange w:id="7183" w:author="rkbansal" w:date="2020-04-20T01:19:00Z">
              <w:rPr/>
            </w:rPrChange>
          </w:rPr>
          <w:t>java.sql.Date.</w:t>
        </w:r>
        <w:r w:rsidRPr="000A3392">
          <w:rPr>
            <w:rFonts w:ascii="Consolas" w:hAnsi="Consolas" w:cs="Consolas"/>
            <w:b/>
            <w:bCs/>
            <w:color w:val="7F0055"/>
            <w:sz w:val="20"/>
            <w:szCs w:val="20"/>
            <w:rPrChange w:id="7184" w:author="rkbansal" w:date="2020-04-20T01:19:00Z">
              <w:rPr>
                <w:b/>
                <w:bCs/>
                <w:color w:val="7F0055"/>
              </w:rPr>
            </w:rPrChange>
          </w:rPr>
          <w:t>class</w:t>
        </w:r>
        <w:proofErr w:type="spellEnd"/>
        <w:r w:rsidRPr="000A3392">
          <w:rPr>
            <w:rFonts w:ascii="Consolas" w:hAnsi="Consolas" w:cs="Consolas"/>
            <w:color w:val="000000"/>
            <w:sz w:val="20"/>
            <w:szCs w:val="20"/>
            <w:rPrChange w:id="7185"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6" w:author="rkbansal" w:date="2020-04-20T01:19:00Z"/>
          <w:rFonts w:ascii="Consolas" w:hAnsi="Consolas" w:cs="Consolas"/>
          <w:sz w:val="20"/>
          <w:szCs w:val="20"/>
          <w:rPrChange w:id="7187" w:author="rkbansal" w:date="2020-04-20T01:19:00Z">
            <w:rPr>
              <w:ins w:id="7188" w:author="rkbansal" w:date="2020-04-20T01:19:00Z"/>
            </w:rPr>
          </w:rPrChange>
        </w:rPr>
        <w:pPrChange w:id="7189" w:author="rkbansal" w:date="2020-04-20T01:19:00Z">
          <w:pPr>
            <w:pStyle w:val="ListParagraph"/>
            <w:numPr>
              <w:numId w:val="74"/>
            </w:numPr>
            <w:autoSpaceDE w:val="0"/>
            <w:autoSpaceDN w:val="0"/>
            <w:adjustRightInd w:val="0"/>
            <w:spacing w:after="0" w:line="240" w:lineRule="auto"/>
            <w:ind w:hanging="360"/>
          </w:pPr>
        </w:pPrChange>
      </w:pPr>
      <w:ins w:id="7190" w:author="rkbansal" w:date="2020-04-20T01:19:00Z">
        <w:r w:rsidRPr="000A3392">
          <w:rPr>
            <w:rFonts w:ascii="Consolas" w:hAnsi="Consolas" w:cs="Consolas"/>
            <w:color w:val="000000"/>
            <w:sz w:val="20"/>
            <w:szCs w:val="20"/>
            <w:rPrChange w:id="7191" w:author="rkbansal" w:date="2020-04-20T01:19:00Z">
              <w:rPr/>
            </w:rPrChange>
          </w:rPr>
          <w:t xml:space="preserve">                </w:t>
        </w:r>
        <w:proofErr w:type="gramStart"/>
        <w:r w:rsidRPr="000A3392">
          <w:rPr>
            <w:rFonts w:ascii="Consolas" w:hAnsi="Consolas" w:cs="Consolas"/>
            <w:color w:val="000000"/>
            <w:sz w:val="20"/>
            <w:szCs w:val="20"/>
            <w:rPrChange w:id="7192" w:author="rkbansal" w:date="2020-04-20T01:19:00Z">
              <w:rPr/>
            </w:rPrChange>
          </w:rPr>
          <w:t>.</w:t>
        </w:r>
        <w:proofErr w:type="spellStart"/>
        <w:r w:rsidRPr="000A3392">
          <w:rPr>
            <w:rFonts w:ascii="Consolas" w:hAnsi="Consolas" w:cs="Consolas"/>
            <w:color w:val="000000"/>
            <w:sz w:val="20"/>
            <w:szCs w:val="20"/>
            <w:rPrChange w:id="7193" w:author="rkbansal" w:date="2020-04-20T01:19:00Z">
              <w:rPr/>
            </w:rPrChange>
          </w:rPr>
          <w:t>directModelSubstitute</w:t>
        </w:r>
        <w:proofErr w:type="spellEnd"/>
        <w:proofErr w:type="gramEnd"/>
        <w:r w:rsidRPr="000A3392">
          <w:rPr>
            <w:rFonts w:ascii="Consolas" w:hAnsi="Consolas" w:cs="Consolas"/>
            <w:color w:val="000000"/>
            <w:sz w:val="20"/>
            <w:szCs w:val="20"/>
            <w:rPrChange w:id="7194" w:author="rkbansal" w:date="2020-04-20T01:19:00Z">
              <w:rPr/>
            </w:rPrChange>
          </w:rPr>
          <w:t>(</w:t>
        </w:r>
        <w:proofErr w:type="spellStart"/>
        <w:r w:rsidRPr="000A3392">
          <w:rPr>
            <w:rFonts w:ascii="Consolas" w:hAnsi="Consolas" w:cs="Consolas"/>
            <w:color w:val="000000"/>
            <w:sz w:val="20"/>
            <w:szCs w:val="20"/>
            <w:rPrChange w:id="7195" w:author="rkbansal" w:date="2020-04-20T01:19:00Z">
              <w:rPr/>
            </w:rPrChange>
          </w:rPr>
          <w:t>org.threeten.bp.OffsetDateTime.</w:t>
        </w:r>
        <w:r w:rsidRPr="000A3392">
          <w:rPr>
            <w:rFonts w:ascii="Consolas" w:hAnsi="Consolas" w:cs="Consolas"/>
            <w:b/>
            <w:bCs/>
            <w:color w:val="7F0055"/>
            <w:sz w:val="20"/>
            <w:szCs w:val="20"/>
            <w:rPrChange w:id="7196" w:author="rkbansal" w:date="2020-04-20T01:19:00Z">
              <w:rPr>
                <w:b/>
                <w:bCs/>
                <w:color w:val="7F0055"/>
              </w:rPr>
            </w:rPrChange>
          </w:rPr>
          <w:t>class</w:t>
        </w:r>
        <w:proofErr w:type="spellEnd"/>
        <w:r w:rsidRPr="000A3392">
          <w:rPr>
            <w:rFonts w:ascii="Consolas" w:hAnsi="Consolas" w:cs="Consolas"/>
            <w:color w:val="000000"/>
            <w:sz w:val="20"/>
            <w:szCs w:val="20"/>
            <w:rPrChange w:id="7197" w:author="rkbansal" w:date="2020-04-20T01:19:00Z">
              <w:rPr/>
            </w:rPrChange>
          </w:rPr>
          <w:t xml:space="preserve">, </w:t>
        </w:r>
        <w:proofErr w:type="spellStart"/>
        <w:r w:rsidRPr="000A3392">
          <w:rPr>
            <w:rFonts w:ascii="Consolas" w:hAnsi="Consolas" w:cs="Consolas"/>
            <w:color w:val="000000"/>
            <w:sz w:val="20"/>
            <w:szCs w:val="20"/>
            <w:rPrChange w:id="7198" w:author="rkbansal" w:date="2020-04-20T01:19:00Z">
              <w:rPr/>
            </w:rPrChange>
          </w:rPr>
          <w:t>java.util.Date.</w:t>
        </w:r>
        <w:r w:rsidRPr="000A3392">
          <w:rPr>
            <w:rFonts w:ascii="Consolas" w:hAnsi="Consolas" w:cs="Consolas"/>
            <w:b/>
            <w:bCs/>
            <w:color w:val="7F0055"/>
            <w:sz w:val="20"/>
            <w:szCs w:val="20"/>
            <w:rPrChange w:id="7199" w:author="rkbansal" w:date="2020-04-20T01:19:00Z">
              <w:rPr>
                <w:b/>
                <w:bCs/>
                <w:color w:val="7F0055"/>
              </w:rPr>
            </w:rPrChange>
          </w:rPr>
          <w:t>class</w:t>
        </w:r>
        <w:proofErr w:type="spellEnd"/>
        <w:r w:rsidRPr="000A3392">
          <w:rPr>
            <w:rFonts w:ascii="Consolas" w:hAnsi="Consolas" w:cs="Consolas"/>
            <w:color w:val="000000"/>
            <w:sz w:val="20"/>
            <w:szCs w:val="20"/>
            <w:rPrChange w:id="7200"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01" w:author="rkbansal" w:date="2020-04-20T01:19:00Z"/>
          <w:rFonts w:ascii="Consolas" w:hAnsi="Consolas" w:cs="Consolas"/>
          <w:sz w:val="20"/>
          <w:szCs w:val="20"/>
          <w:rPrChange w:id="7202" w:author="rkbansal" w:date="2020-04-20T01:19:00Z">
            <w:rPr>
              <w:ins w:id="7203" w:author="rkbansal" w:date="2020-04-20T01:19:00Z"/>
            </w:rPr>
          </w:rPrChange>
        </w:rPr>
        <w:pPrChange w:id="7204" w:author="rkbansal" w:date="2020-04-20T01:19:00Z">
          <w:pPr>
            <w:pStyle w:val="ListParagraph"/>
            <w:numPr>
              <w:numId w:val="74"/>
            </w:numPr>
            <w:autoSpaceDE w:val="0"/>
            <w:autoSpaceDN w:val="0"/>
            <w:adjustRightInd w:val="0"/>
            <w:spacing w:after="0" w:line="240" w:lineRule="auto"/>
            <w:ind w:hanging="360"/>
          </w:pPr>
        </w:pPrChange>
      </w:pPr>
      <w:ins w:id="7205" w:author="rkbansal" w:date="2020-04-20T01:19:00Z">
        <w:r w:rsidRPr="000A3392">
          <w:rPr>
            <w:rFonts w:ascii="Consolas" w:hAnsi="Consolas" w:cs="Consolas"/>
            <w:color w:val="000000"/>
            <w:sz w:val="20"/>
            <w:szCs w:val="20"/>
            <w:rPrChange w:id="7206" w:author="rkbansal" w:date="2020-04-20T01:19:00Z">
              <w:rPr/>
            </w:rPrChange>
          </w:rPr>
          <w:t xml:space="preserve">                </w:t>
        </w:r>
        <w:proofErr w:type="gramStart"/>
        <w:r w:rsidRPr="000A3392">
          <w:rPr>
            <w:rFonts w:ascii="Consolas" w:hAnsi="Consolas" w:cs="Consolas"/>
            <w:color w:val="000000"/>
            <w:sz w:val="20"/>
            <w:szCs w:val="20"/>
            <w:rPrChange w:id="7207" w:author="rkbansal" w:date="2020-04-20T01:19:00Z">
              <w:rPr/>
            </w:rPrChange>
          </w:rPr>
          <w:t>.</w:t>
        </w:r>
        <w:proofErr w:type="spellStart"/>
        <w:r w:rsidRPr="000A3392">
          <w:rPr>
            <w:rFonts w:ascii="Consolas" w:hAnsi="Consolas" w:cs="Consolas"/>
            <w:color w:val="000000"/>
            <w:sz w:val="20"/>
            <w:szCs w:val="20"/>
            <w:rPrChange w:id="7208" w:author="rkbansal" w:date="2020-04-20T01:19:00Z">
              <w:rPr/>
            </w:rPrChange>
          </w:rPr>
          <w:t>apiInfo</w:t>
        </w:r>
        <w:proofErr w:type="spellEnd"/>
        <w:proofErr w:type="gramEnd"/>
        <w:r w:rsidRPr="000A3392">
          <w:rPr>
            <w:rFonts w:ascii="Consolas" w:hAnsi="Consolas" w:cs="Consolas"/>
            <w:color w:val="000000"/>
            <w:sz w:val="20"/>
            <w:szCs w:val="20"/>
            <w:rPrChange w:id="7209" w:author="rkbansal" w:date="2020-04-20T01:19:00Z">
              <w:rPr/>
            </w:rPrChange>
          </w:rPr>
          <w:t>(</w:t>
        </w:r>
        <w:proofErr w:type="spellStart"/>
        <w:r w:rsidRPr="000A3392">
          <w:rPr>
            <w:rFonts w:ascii="Consolas" w:hAnsi="Consolas" w:cs="Consolas"/>
            <w:color w:val="000000"/>
            <w:sz w:val="20"/>
            <w:szCs w:val="20"/>
            <w:rPrChange w:id="7210" w:author="rkbansal" w:date="2020-04-20T01:19:00Z">
              <w:rPr/>
            </w:rPrChange>
          </w:rPr>
          <w:t>apiInfo</w:t>
        </w:r>
        <w:proofErr w:type="spellEnd"/>
        <w:r w:rsidRPr="000A3392">
          <w:rPr>
            <w:rFonts w:ascii="Consolas" w:hAnsi="Consolas" w:cs="Consolas"/>
            <w:color w:val="000000"/>
            <w:sz w:val="20"/>
            <w:szCs w:val="20"/>
            <w:rPrChange w:id="7211"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12" w:author="rkbansal" w:date="2020-04-20T01:19:00Z"/>
          <w:rFonts w:ascii="Consolas" w:hAnsi="Consolas" w:cs="Consolas"/>
          <w:sz w:val="20"/>
          <w:szCs w:val="20"/>
          <w:rPrChange w:id="7213" w:author="rkbansal" w:date="2020-04-20T01:19:00Z">
            <w:rPr>
              <w:ins w:id="7214" w:author="rkbansal" w:date="2020-04-20T01:19:00Z"/>
            </w:rPr>
          </w:rPrChange>
        </w:rPr>
        <w:pPrChange w:id="7215" w:author="rkbansal" w:date="2020-04-20T01:19:00Z">
          <w:pPr>
            <w:pStyle w:val="ListParagraph"/>
            <w:numPr>
              <w:numId w:val="74"/>
            </w:numPr>
            <w:autoSpaceDE w:val="0"/>
            <w:autoSpaceDN w:val="0"/>
            <w:adjustRightInd w:val="0"/>
            <w:spacing w:after="0" w:line="240" w:lineRule="auto"/>
            <w:ind w:hanging="360"/>
          </w:pPr>
        </w:pPrChange>
      </w:pPr>
      <w:ins w:id="7216" w:author="rkbansal" w:date="2020-04-20T01:19:00Z">
        <w:r w:rsidRPr="000A3392">
          <w:rPr>
            <w:rFonts w:ascii="Consolas" w:hAnsi="Consolas" w:cs="Consolas"/>
            <w:color w:val="000000"/>
            <w:sz w:val="20"/>
            <w:szCs w:val="20"/>
            <w:rPrChange w:id="7217"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18" w:author="rkbansal" w:date="2020-04-20T01:19:00Z"/>
          <w:rFonts w:ascii="Consolas" w:hAnsi="Consolas" w:cs="Consolas"/>
          <w:sz w:val="20"/>
          <w:szCs w:val="20"/>
          <w:rPrChange w:id="7219" w:author="rkbansal" w:date="2020-04-20T01:19:00Z">
            <w:rPr>
              <w:ins w:id="7220" w:author="rkbansal" w:date="2020-04-20T01:19:00Z"/>
            </w:rPr>
          </w:rPrChange>
        </w:rPr>
        <w:pPrChange w:id="7221"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22" w:author="rkbansal" w:date="2020-04-20T01:19:00Z"/>
          <w:rFonts w:ascii="Consolas" w:hAnsi="Consolas" w:cs="Consolas"/>
          <w:sz w:val="20"/>
          <w:szCs w:val="20"/>
          <w:rPrChange w:id="7223" w:author="rkbansal" w:date="2020-04-20T01:19:00Z">
            <w:rPr>
              <w:ins w:id="7224" w:author="rkbansal" w:date="2020-04-20T01:19:00Z"/>
            </w:rPr>
          </w:rPrChange>
        </w:rPr>
        <w:pPrChange w:id="7225" w:author="rkbansal" w:date="2020-04-20T01:19:00Z">
          <w:pPr>
            <w:pStyle w:val="ListParagraph"/>
            <w:numPr>
              <w:numId w:val="74"/>
            </w:numPr>
            <w:autoSpaceDE w:val="0"/>
            <w:autoSpaceDN w:val="0"/>
            <w:adjustRightInd w:val="0"/>
            <w:spacing w:after="0" w:line="240" w:lineRule="auto"/>
            <w:ind w:hanging="360"/>
          </w:pPr>
        </w:pPrChange>
      </w:pPr>
      <w:ins w:id="7226" w:author="rkbansal" w:date="2020-04-20T01:19:00Z">
        <w:r w:rsidRPr="000A3392">
          <w:rPr>
            <w:rFonts w:ascii="Consolas" w:hAnsi="Consolas" w:cs="Consolas"/>
            <w:color w:val="000000"/>
            <w:sz w:val="20"/>
            <w:szCs w:val="20"/>
            <w:rPrChange w:id="7227" w:author="rkbansal" w:date="2020-04-20T01:19:00Z">
              <w:rPr/>
            </w:rPrChange>
          </w:rPr>
          <w:t>}</w:t>
        </w:r>
      </w:ins>
    </w:p>
    <w:p w14:paraId="662216C3" w14:textId="77777777" w:rsidR="000A3392" w:rsidRPr="007D5DE0" w:rsidRDefault="000A3392">
      <w:pPr>
        <w:rPr>
          <w:ins w:id="7228" w:author="rkbansal" w:date="2020-04-19T23:37:00Z"/>
        </w:rPr>
        <w:pPrChange w:id="7229"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230" w:author="rkbansal" w:date="2020-04-19T23:37:00Z"/>
          <w:bCs/>
        </w:rPr>
      </w:pPr>
      <w:ins w:id="7231"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7232" w:author="rkbansal" w:date="2020-04-19T23:37:00Z"/>
          <w:bCs/>
        </w:rPr>
      </w:pPr>
      <w:ins w:id="7233"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234" w:author="rkbansal" w:date="2020-04-19T23:37:00Z"/>
          <w:b/>
          <w:sz w:val="18"/>
        </w:rPr>
      </w:pPr>
    </w:p>
    <w:p w14:paraId="3CB717BC" w14:textId="07D20676" w:rsidR="00CF6C1A" w:rsidRDefault="00CF6C1A" w:rsidP="00CF6C1A">
      <w:pPr>
        <w:pStyle w:val="ListParagraph"/>
        <w:numPr>
          <w:ilvl w:val="0"/>
          <w:numId w:val="74"/>
        </w:numPr>
        <w:rPr>
          <w:ins w:id="7235" w:author="rkbansal" w:date="2020-04-19T23:37:00Z"/>
        </w:rPr>
      </w:pPr>
      <w:ins w:id="7236" w:author="rkbansal" w:date="2020-04-19T23:37:00Z">
        <w:r>
          <w:t>After running the application, should be visible following functions for the following url:</w:t>
        </w:r>
        <w:r w:rsidRPr="00B51A16">
          <w:t xml:space="preserve"> </w:t>
        </w:r>
      </w:ins>
      <w:ins w:id="7237" w:author="rkbansal" w:date="2020-04-20T01:23:00Z">
        <w:r w:rsidR="007957BB">
          <w:fldChar w:fldCharType="begin"/>
        </w:r>
        <w:r w:rsidR="007957BB">
          <w:instrText xml:space="preserve"> HYPERLINK "</w:instrText>
        </w:r>
      </w:ins>
      <w:ins w:id="7238" w:author="rkbansal" w:date="2020-04-19T23:37:00Z">
        <w:r w:rsidR="007957BB" w:rsidRPr="007957BB">
          <w:rPr>
            <w:rPrChange w:id="7239" w:author="rkbansal" w:date="2020-04-20T01:23:00Z">
              <w:rPr>
                <w:rStyle w:val="Hyperlink"/>
              </w:rPr>
            </w:rPrChange>
          </w:rPr>
          <w:instrText>http://localhost:</w:instrText>
        </w:r>
      </w:ins>
      <w:ins w:id="7240" w:author="rkbansal" w:date="2020-04-20T01:23:00Z">
        <w:r w:rsidR="007957BB" w:rsidRPr="007957BB">
          <w:rPr>
            <w:rPrChange w:id="7241" w:author="rkbansal" w:date="2020-04-20T01:23:00Z">
              <w:rPr>
                <w:rStyle w:val="Hyperlink"/>
              </w:rPr>
            </w:rPrChange>
          </w:rPr>
          <w:instrText>6</w:instrText>
        </w:r>
      </w:ins>
      <w:ins w:id="7242" w:author="rkbansal" w:date="2020-04-19T23:37:00Z">
        <w:r w:rsidR="007957BB" w:rsidRPr="007957BB">
          <w:rPr>
            <w:rPrChange w:id="7243" w:author="rkbansal" w:date="2020-04-20T01:23:00Z">
              <w:rPr>
                <w:rStyle w:val="Hyperlink"/>
              </w:rPr>
            </w:rPrChange>
          </w:rPr>
          <w:instrText>379/api/p</w:instrText>
        </w:r>
      </w:ins>
      <w:ins w:id="7244" w:author="rkbansal" w:date="2020-04-20T01:23:00Z">
        <w:r w:rsidR="007957BB" w:rsidRPr="007957BB">
          <w:rPr>
            <w:rPrChange w:id="7245" w:author="rkbansal" w:date="2020-04-20T01:23:00Z">
              <w:rPr>
                <w:rStyle w:val="Hyperlink"/>
              </w:rPr>
            </w:rPrChange>
          </w:rPr>
          <w:instrText>eople</w:instrText>
        </w:r>
      </w:ins>
      <w:ins w:id="7246" w:author="rkbansal" w:date="2020-04-19T23:37:00Z">
        <w:r w:rsidR="007957BB" w:rsidRPr="007957BB">
          <w:rPr>
            <w:rPrChange w:id="7247" w:author="rkbansal" w:date="2020-04-20T01:23:00Z">
              <w:rPr>
                <w:rStyle w:val="Hyperlink"/>
              </w:rPr>
            </w:rPrChange>
          </w:rPr>
          <w:instrText>-mgmt-service/swagger-ui.html</w:instrText>
        </w:r>
      </w:ins>
      <w:ins w:id="7248" w:author="rkbansal" w:date="2020-04-20T01:23:00Z">
        <w:r w:rsidR="007957BB">
          <w:instrText xml:space="preserve">" </w:instrText>
        </w:r>
        <w:r w:rsidR="007957BB">
          <w:fldChar w:fldCharType="separate"/>
        </w:r>
      </w:ins>
      <w:ins w:id="7249" w:author="rkbansal" w:date="2020-04-19T23:37:00Z">
        <w:r w:rsidR="007957BB" w:rsidRPr="00AD14E2">
          <w:rPr>
            <w:rStyle w:val="Hyperlink"/>
          </w:rPr>
          <w:t>http://localhost:</w:t>
        </w:r>
      </w:ins>
      <w:ins w:id="7250" w:author="rkbansal" w:date="2020-04-20T01:23:00Z">
        <w:r w:rsidR="007957BB" w:rsidRPr="00AD14E2">
          <w:rPr>
            <w:rStyle w:val="Hyperlink"/>
          </w:rPr>
          <w:t>6</w:t>
        </w:r>
      </w:ins>
      <w:ins w:id="7251" w:author="rkbansal" w:date="2020-04-19T23:37:00Z">
        <w:r w:rsidR="007957BB" w:rsidRPr="00AD14E2">
          <w:rPr>
            <w:rStyle w:val="Hyperlink"/>
          </w:rPr>
          <w:t>379/api/p</w:t>
        </w:r>
      </w:ins>
      <w:ins w:id="7252" w:author="rkbansal" w:date="2020-04-20T01:23:00Z">
        <w:r w:rsidR="007957BB" w:rsidRPr="00AD14E2">
          <w:rPr>
            <w:rStyle w:val="Hyperlink"/>
          </w:rPr>
          <w:t>eople</w:t>
        </w:r>
      </w:ins>
      <w:ins w:id="7253" w:author="rkbansal" w:date="2020-04-19T23:37:00Z">
        <w:r w:rsidR="007957BB" w:rsidRPr="00AD14E2">
          <w:rPr>
            <w:rStyle w:val="Hyperlink"/>
          </w:rPr>
          <w:t>-mgmt-service/swagger-ui.html</w:t>
        </w:r>
      </w:ins>
      <w:ins w:id="7254" w:author="rkbansal" w:date="2020-04-20T01:23:00Z">
        <w:r w:rsidR="007957BB">
          <w:fldChar w:fldCharType="end"/>
        </w:r>
      </w:ins>
    </w:p>
    <w:p w14:paraId="571667A7" w14:textId="77777777" w:rsidR="00CF6C1A" w:rsidRDefault="00CF6C1A" w:rsidP="00CF6C1A">
      <w:pPr>
        <w:pStyle w:val="ListParagraph"/>
        <w:rPr>
          <w:ins w:id="7255" w:author="rkbansal" w:date="2020-04-19T23:37:00Z"/>
        </w:rPr>
      </w:pPr>
    </w:p>
    <w:p w14:paraId="11936223" w14:textId="77777777" w:rsidR="00CF6C1A" w:rsidRDefault="00CF6C1A" w:rsidP="00CF6C1A">
      <w:pPr>
        <w:pStyle w:val="ListParagraph"/>
        <w:rPr>
          <w:ins w:id="7256" w:author="rkbansal" w:date="2020-04-19T23:37:00Z"/>
        </w:rPr>
      </w:pPr>
      <w:ins w:id="7257" w:author="rkbansal" w:date="2020-04-19T23:37:00Z">
        <w:r>
          <w:t>Or</w:t>
        </w:r>
      </w:ins>
    </w:p>
    <w:p w14:paraId="5E28A4D7" w14:textId="346F4676" w:rsidR="00CF6C1A" w:rsidRDefault="00FB198A" w:rsidP="00CF6C1A">
      <w:pPr>
        <w:pStyle w:val="ListParagraph"/>
        <w:rPr>
          <w:ins w:id="7258" w:author="rkbansal" w:date="2020-04-19T23:37:00Z"/>
        </w:rPr>
      </w:pPr>
      <w:ins w:id="7259" w:author="rkbansal" w:date="2020-04-20T01:27:00Z">
        <w:r>
          <w:fldChar w:fldCharType="begin"/>
        </w:r>
        <w:r>
          <w:instrText xml:space="preserve"> HYPERLINK "</w:instrText>
        </w:r>
      </w:ins>
      <w:ins w:id="7260" w:author="rkbansal" w:date="2020-04-19T23:37:00Z">
        <w:r w:rsidRPr="00FB198A">
          <w:rPr>
            <w:rPrChange w:id="7261" w:author="rkbansal" w:date="2020-04-20T01:27:00Z">
              <w:rPr>
                <w:rStyle w:val="Hyperlink"/>
              </w:rPr>
            </w:rPrChange>
          </w:rPr>
          <w:instrText>http://localhost:</w:instrText>
        </w:r>
      </w:ins>
      <w:ins w:id="7262" w:author="rkbansal" w:date="2020-04-20T01:24:00Z">
        <w:r w:rsidRPr="00FB198A">
          <w:rPr>
            <w:rPrChange w:id="7263" w:author="rkbansal" w:date="2020-04-20T01:27:00Z">
              <w:rPr>
                <w:rStyle w:val="Hyperlink"/>
              </w:rPr>
            </w:rPrChange>
          </w:rPr>
          <w:instrText>6</w:instrText>
        </w:r>
      </w:ins>
      <w:ins w:id="7264" w:author="rkbansal" w:date="2020-04-19T23:37:00Z">
        <w:r w:rsidRPr="00FB198A">
          <w:rPr>
            <w:rPrChange w:id="7265" w:author="rkbansal" w:date="2020-04-20T01:27:00Z">
              <w:rPr>
                <w:rStyle w:val="Hyperlink"/>
              </w:rPr>
            </w:rPrChange>
          </w:rPr>
          <w:instrText>379/api/p</w:instrText>
        </w:r>
      </w:ins>
      <w:ins w:id="7266" w:author="rkbansal" w:date="2020-04-20T01:24:00Z">
        <w:r w:rsidRPr="00FB198A">
          <w:rPr>
            <w:rPrChange w:id="7267" w:author="rkbansal" w:date="2020-04-20T01:27:00Z">
              <w:rPr>
                <w:rStyle w:val="Hyperlink"/>
              </w:rPr>
            </w:rPrChange>
          </w:rPr>
          <w:instrText>eople</w:instrText>
        </w:r>
      </w:ins>
      <w:ins w:id="7268" w:author="rkbansal" w:date="2020-04-19T23:37:00Z">
        <w:r w:rsidRPr="00FB198A">
          <w:rPr>
            <w:rPrChange w:id="7269" w:author="rkbansal" w:date="2020-04-20T01:27:00Z">
              <w:rPr>
                <w:rStyle w:val="Hyperlink"/>
              </w:rPr>
            </w:rPrChange>
          </w:rPr>
          <w:instrText>-mgmt-service/api-docs</w:instrText>
        </w:r>
      </w:ins>
      <w:ins w:id="7270" w:author="rkbansal" w:date="2020-04-20T01:27:00Z">
        <w:r>
          <w:instrText xml:space="preserve">" </w:instrText>
        </w:r>
        <w:r>
          <w:fldChar w:fldCharType="separate"/>
        </w:r>
      </w:ins>
      <w:ins w:id="7271" w:author="rkbansal" w:date="2020-04-19T23:37:00Z">
        <w:r w:rsidRPr="00AD14E2">
          <w:rPr>
            <w:rStyle w:val="Hyperlink"/>
          </w:rPr>
          <w:t>http://localhost:</w:t>
        </w:r>
      </w:ins>
      <w:ins w:id="7272" w:author="rkbansal" w:date="2020-04-20T01:24:00Z">
        <w:r w:rsidRPr="00AD14E2">
          <w:rPr>
            <w:rStyle w:val="Hyperlink"/>
          </w:rPr>
          <w:t>6</w:t>
        </w:r>
      </w:ins>
      <w:ins w:id="7273" w:author="rkbansal" w:date="2020-04-19T23:37:00Z">
        <w:r w:rsidRPr="00AD14E2">
          <w:rPr>
            <w:rStyle w:val="Hyperlink"/>
          </w:rPr>
          <w:t>379/api/p</w:t>
        </w:r>
      </w:ins>
      <w:ins w:id="7274" w:author="rkbansal" w:date="2020-04-20T01:24:00Z">
        <w:r w:rsidRPr="00AD14E2">
          <w:rPr>
            <w:rStyle w:val="Hyperlink"/>
          </w:rPr>
          <w:t>eople</w:t>
        </w:r>
      </w:ins>
      <w:ins w:id="7275" w:author="rkbansal" w:date="2020-04-19T23:37:00Z">
        <w:r w:rsidRPr="00AD14E2">
          <w:rPr>
            <w:rStyle w:val="Hyperlink"/>
          </w:rPr>
          <w:t>-mgmt-service/api-docs</w:t>
        </w:r>
      </w:ins>
      <w:ins w:id="7276" w:author="rkbansal" w:date="2020-04-20T01:27:00Z">
        <w:r>
          <w:fldChar w:fldCharType="end"/>
        </w:r>
      </w:ins>
    </w:p>
    <w:p w14:paraId="5848BAEC" w14:textId="77777777" w:rsidR="00CF6C1A" w:rsidRDefault="00CF6C1A" w:rsidP="00CF6C1A">
      <w:pPr>
        <w:pStyle w:val="ListParagraph"/>
        <w:rPr>
          <w:ins w:id="7277" w:author="rkbansal" w:date="2020-04-19T23:37:00Z"/>
        </w:rPr>
      </w:pPr>
    </w:p>
    <w:p w14:paraId="7937E25F" w14:textId="10F63514" w:rsidR="00CF6C1A" w:rsidRDefault="00FB198A" w:rsidP="00CF6C1A">
      <w:pPr>
        <w:pStyle w:val="ListParagraph"/>
        <w:rPr>
          <w:ins w:id="7278" w:author="rkbansal" w:date="2020-04-19T23:37:00Z"/>
        </w:rPr>
      </w:pPr>
      <w:ins w:id="7279"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280" w:author="rkbansal" w:date="2020-04-19T23:37:00Z"/>
        </w:rPr>
      </w:pPr>
    </w:p>
    <w:p w14:paraId="0B2B422E" w14:textId="33875643" w:rsidR="00CF6C1A" w:rsidRDefault="00CF6C1A" w:rsidP="00CF6C1A">
      <w:pPr>
        <w:pStyle w:val="ListParagraph"/>
        <w:numPr>
          <w:ilvl w:val="0"/>
          <w:numId w:val="74"/>
        </w:numPr>
        <w:rPr>
          <w:ins w:id="7281" w:author="rkbansal" w:date="2020-04-19T23:37:00Z"/>
        </w:rPr>
      </w:pPr>
      <w:ins w:id="7282" w:author="rkbansal" w:date="2020-04-19T23:37:00Z">
        <w:r>
          <w:t xml:space="preserve">Test the </w:t>
        </w:r>
      </w:ins>
      <w:ins w:id="7283" w:author="rkbansal" w:date="2020-04-20T01:35:00Z">
        <w:r w:rsidR="0024774D">
          <w:t>People</w:t>
        </w:r>
      </w:ins>
      <w:ins w:id="7284"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7285" w:author="rkbansal" w:date="2020-04-19T23:37:00Z"/>
        </w:rPr>
      </w:pPr>
      <w:ins w:id="7286"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287" w:author="rkbansal" w:date="2020-04-19T23:37:00Z"/>
          <w:b/>
        </w:rPr>
      </w:pPr>
      <w:ins w:id="7288"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289" w:author="rkbansal" w:date="2020-04-19T23:37:00Z"/>
          <w:rFonts w:cs="Consolas"/>
          <w:color w:val="000000"/>
          <w:shd w:val="clear" w:color="auto" w:fill="E8F2FE"/>
        </w:rPr>
        <w:pPrChange w:id="7290" w:author="rkbansal" w:date="2020-04-20T01:38:00Z">
          <w:pPr>
            <w:pStyle w:val="ListParagraph"/>
            <w:numPr>
              <w:ilvl w:val="1"/>
              <w:numId w:val="23"/>
            </w:numPr>
            <w:ind w:left="1440" w:hanging="360"/>
          </w:pPr>
        </w:pPrChange>
      </w:pPr>
      <w:proofErr w:type="spellStart"/>
      <w:ins w:id="7291"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7292" w:author="rkbansal" w:date="2020-04-19T23:37:00Z"/>
          <w:rFonts w:cs="Consolas"/>
          <w:color w:val="000000"/>
          <w:shd w:val="clear" w:color="auto" w:fill="E8F2FE"/>
        </w:rPr>
        <w:pPrChange w:id="7293" w:author="rkbansal" w:date="2020-04-20T01:38:00Z">
          <w:pPr>
            <w:pStyle w:val="ListParagraph"/>
            <w:numPr>
              <w:ilvl w:val="1"/>
              <w:numId w:val="23"/>
            </w:numPr>
            <w:ind w:left="1440" w:hanging="360"/>
          </w:pPr>
        </w:pPrChange>
      </w:pPr>
      <w:proofErr w:type="spellStart"/>
      <w:ins w:id="7294"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7295" w:author="rkbansal" w:date="2020-04-19T23:37:00Z"/>
          <w:rFonts w:cs="Consolas"/>
          <w:color w:val="000000"/>
          <w:shd w:val="clear" w:color="auto" w:fill="E8F2FE"/>
        </w:rPr>
        <w:pPrChange w:id="7296" w:author="rkbansal" w:date="2020-04-20T01:38:00Z">
          <w:pPr>
            <w:pStyle w:val="ListParagraph"/>
            <w:numPr>
              <w:ilvl w:val="1"/>
              <w:numId w:val="23"/>
            </w:numPr>
            <w:ind w:left="1440" w:hanging="360"/>
          </w:pPr>
        </w:pPrChange>
      </w:pPr>
      <w:proofErr w:type="spellStart"/>
      <w:ins w:id="7297"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7298" w:author="rkbansal" w:date="2020-04-19T23:37:00Z"/>
          <w:b/>
        </w:rPr>
        <w:pPrChange w:id="7299" w:author="rkbansal" w:date="2020-04-20T01:38:00Z">
          <w:pPr>
            <w:pStyle w:val="ListParagraph"/>
            <w:numPr>
              <w:ilvl w:val="1"/>
              <w:numId w:val="23"/>
            </w:numPr>
            <w:ind w:left="1440" w:hanging="360"/>
          </w:pPr>
        </w:pPrChange>
      </w:pPr>
      <w:proofErr w:type="spellStart"/>
      <w:ins w:id="7300"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7301" w:author="rkbansal" w:date="2020-04-19T23:37:00Z"/>
          <w:rFonts w:cs="Consolas"/>
          <w:color w:val="000000"/>
          <w:shd w:val="clear" w:color="auto" w:fill="E8F2FE"/>
          <w:rPrChange w:id="7302" w:author="rkbansal" w:date="2020-04-20T01:39:00Z">
            <w:rPr>
              <w:ins w:id="7303" w:author="rkbansal" w:date="2020-04-19T23:37:00Z"/>
              <w:b/>
            </w:rPr>
          </w:rPrChange>
        </w:rPr>
        <w:pPrChange w:id="7304" w:author="rkbansal" w:date="2020-04-20T01:38:00Z">
          <w:pPr>
            <w:pStyle w:val="ListParagraph"/>
            <w:numPr>
              <w:ilvl w:val="1"/>
              <w:numId w:val="23"/>
            </w:numPr>
            <w:ind w:left="1440" w:hanging="360"/>
          </w:pPr>
        </w:pPrChange>
      </w:pPr>
      <w:proofErr w:type="spellStart"/>
      <w:ins w:id="7305" w:author="rkbansal" w:date="2020-04-20T01:38:00Z">
        <w:r w:rsidRPr="005E0A35">
          <w:rPr>
            <w:rFonts w:cs="Consolas"/>
            <w:color w:val="000000"/>
            <w:shd w:val="clear" w:color="auto" w:fill="E8F2FE"/>
            <w:rPrChange w:id="7306"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7307"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308" w:author="rkbansal" w:date="2020-04-19T23:37:00Z"/>
          <w:sz w:val="18"/>
        </w:rPr>
      </w:pPr>
      <w:ins w:id="7309"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310" w:author="rkbansal" w:date="2020-04-19T23:37:00Z"/>
          <w:sz w:val="18"/>
        </w:rPr>
      </w:pPr>
      <w:ins w:id="7311"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312" w:author="rkbansal" w:date="2020-04-19T23:37:00Z"/>
        </w:rPr>
      </w:pPr>
      <w:ins w:id="7313" w:author="rkbansal" w:date="2020-04-19T23:37:00Z">
        <w:r>
          <w:t xml:space="preserve">Testing </w:t>
        </w:r>
      </w:ins>
    </w:p>
    <w:p w14:paraId="47A6CA9C" w14:textId="12BFCF63" w:rsidR="00CF6C1A" w:rsidRDefault="00CF6C1A" w:rsidP="00CF6C1A">
      <w:pPr>
        <w:pStyle w:val="ListParagraph"/>
        <w:numPr>
          <w:ilvl w:val="1"/>
          <w:numId w:val="19"/>
        </w:numPr>
        <w:rPr>
          <w:ins w:id="7314" w:author="rkbansal" w:date="2020-04-22T23:56:00Z"/>
        </w:rPr>
      </w:pPr>
      <w:ins w:id="7315" w:author="rkbansal" w:date="2020-04-19T23:37:00Z">
        <w:r>
          <w:t>Without authentication</w:t>
        </w:r>
        <w:r w:rsidRPr="001F55B5">
          <w:t xml:space="preserve"> </w:t>
        </w:r>
        <w:r>
          <w:t>means directly hitting the p</w:t>
        </w:r>
      </w:ins>
      <w:ins w:id="7316" w:author="rkbansal" w:date="2020-04-22T23:48:00Z">
        <w:r w:rsidR="00185B50">
          <w:t>eople</w:t>
        </w:r>
      </w:ins>
      <w:ins w:id="7317" w:author="rkbansal" w:date="2020-04-19T23:37:00Z">
        <w:r>
          <w:t xml:space="preserve">-mgmt-project running on </w:t>
        </w:r>
      </w:ins>
      <w:ins w:id="7318" w:author="rkbansal" w:date="2020-04-22T23:48:00Z">
        <w:r w:rsidR="00264A19">
          <w:t>6</w:t>
        </w:r>
      </w:ins>
      <w:ins w:id="7319" w:author="rkbansal" w:date="2020-04-19T23:37:00Z">
        <w:r>
          <w:t>379</w:t>
        </w:r>
      </w:ins>
      <w:ins w:id="7320" w:author="rkbansal" w:date="2020-04-22T23:53:00Z">
        <w:r w:rsidR="00F54108">
          <w:t xml:space="preserve"> and fetch the member details based on the id</w:t>
        </w:r>
      </w:ins>
    </w:p>
    <w:p w14:paraId="6383C881" w14:textId="33686435" w:rsidR="006E02A5" w:rsidRDefault="006E02A5">
      <w:pPr>
        <w:pStyle w:val="ListParagraph"/>
        <w:ind w:left="1440"/>
        <w:rPr>
          <w:ins w:id="7321" w:author="rkbansal" w:date="2020-04-22T23:48:00Z"/>
        </w:rPr>
        <w:pPrChange w:id="7322" w:author="rkbansal" w:date="2020-04-22T23:56:00Z">
          <w:pPr>
            <w:pStyle w:val="ListParagraph"/>
            <w:numPr>
              <w:ilvl w:val="1"/>
              <w:numId w:val="19"/>
            </w:numPr>
            <w:ind w:left="1440" w:hanging="360"/>
          </w:pPr>
        </w:pPrChange>
      </w:pPr>
      <w:ins w:id="7323"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324" w:author="rkbansal" w:date="2020-04-22T23:57:00Z"/>
        </w:rPr>
      </w:pPr>
      <w:ins w:id="7325"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326" w:author="rkbansal" w:date="2020-04-22T23:49:00Z"/>
        </w:rPr>
        <w:pPrChange w:id="7327" w:author="rkbansal" w:date="2020-04-22T23:57:00Z">
          <w:pPr>
            <w:pStyle w:val="ListParagraph"/>
            <w:numPr>
              <w:ilvl w:val="1"/>
              <w:numId w:val="19"/>
            </w:numPr>
            <w:ind w:left="1440" w:hanging="360"/>
          </w:pPr>
        </w:pPrChange>
      </w:pPr>
      <w:ins w:id="7328"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329" w:author="rkbansal" w:date="2020-04-19T23:37:00Z"/>
        </w:rPr>
      </w:pPr>
      <w:ins w:id="7330" w:author="rkbansal" w:date="2020-04-19T23:37:00Z">
        <w:r>
          <w:t xml:space="preserve">With authentication means every request to </w:t>
        </w:r>
      </w:ins>
      <w:ins w:id="7331" w:author="rkbansal" w:date="2020-04-22T23:48:00Z">
        <w:r w:rsidR="00185B50">
          <w:t>people</w:t>
        </w:r>
      </w:ins>
      <w:ins w:id="7332" w:author="rkbansal" w:date="2020-04-19T23:37:00Z">
        <w:r>
          <w:t>-mgmt-service microservice will be hit via gateway running 1379</w:t>
        </w:r>
      </w:ins>
    </w:p>
    <w:p w14:paraId="753265C8" w14:textId="77777777" w:rsidR="00CF6C1A" w:rsidRDefault="00CF6C1A" w:rsidP="00CF6C1A">
      <w:pPr>
        <w:pStyle w:val="ListParagraph"/>
        <w:ind w:left="1440"/>
        <w:rPr>
          <w:ins w:id="7333" w:author="rkbansal" w:date="2020-04-19T23:37:00Z"/>
        </w:rPr>
      </w:pPr>
    </w:p>
    <w:p w14:paraId="4670618C" w14:textId="2D43C286" w:rsidR="00CF6C1A" w:rsidRPr="005D2287" w:rsidRDefault="00CF6C1A" w:rsidP="00CF6C1A">
      <w:pPr>
        <w:pStyle w:val="ListParagraph"/>
        <w:numPr>
          <w:ilvl w:val="2"/>
          <w:numId w:val="19"/>
        </w:numPr>
        <w:rPr>
          <w:ins w:id="7334" w:author="rkbansal" w:date="2020-04-19T23:37:00Z"/>
          <w:b/>
          <w:sz w:val="28"/>
        </w:rPr>
      </w:pPr>
      <w:ins w:id="7335" w:author="rkbansal" w:date="2020-04-19T23:37:00Z">
        <w:r>
          <w:t xml:space="preserve">with authentication means every request to </w:t>
        </w:r>
      </w:ins>
      <w:ins w:id="7336" w:author="rkbansal" w:date="2020-04-23T00:01:00Z">
        <w:r w:rsidR="00DB14CB">
          <w:t>people</w:t>
        </w:r>
      </w:ins>
      <w:ins w:id="7337"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338" w:author="rkbansal" w:date="2020-04-19T23:37:00Z"/>
          <w:b/>
          <w:sz w:val="28"/>
        </w:rPr>
      </w:pPr>
      <w:ins w:id="7339" w:author="rkbansal" w:date="2020-04-19T23:37:00Z">
        <w:r>
          <w:t xml:space="preserve">getting </w:t>
        </w:r>
      </w:ins>
      <w:ins w:id="7340" w:author="rkbansal" w:date="2020-04-23T00:01:00Z">
        <w:r w:rsidR="00DB14CB">
          <w:t>mem</w:t>
        </w:r>
      </w:ins>
      <w:ins w:id="7341" w:author="rkbansal" w:date="2020-04-23T00:02:00Z">
        <w:r w:rsidR="00DB14CB">
          <w:t>ber</w:t>
        </w:r>
      </w:ins>
      <w:ins w:id="7342" w:author="rkbansal" w:date="2020-04-19T23:37:00Z">
        <w:r>
          <w:t xml:space="preserve"> details </w:t>
        </w:r>
      </w:ins>
      <w:ins w:id="7343" w:author="rkbansal" w:date="2020-04-23T00:02:00Z">
        <w:r w:rsidR="00DB14CB">
          <w:t>based on the id</w:t>
        </w:r>
      </w:ins>
      <w:ins w:id="7344" w:author="rkbansal" w:date="2020-04-19T23:37:00Z">
        <w:r>
          <w:t xml:space="preserve"> but without token means no authorization code</w:t>
        </w:r>
      </w:ins>
      <w:ins w:id="7345" w:author="rkbansal" w:date="2020-04-23T00:03:00Z">
        <w:r w:rsidR="00F2421D">
          <w:t xml:space="preserve"> </w:t>
        </w:r>
      </w:ins>
      <w:ins w:id="7346" w:author="rkbansal" w:date="2020-04-19T23:37:00Z">
        <w:r>
          <w:t>(Bearer token) in the header will give the error.</w:t>
        </w:r>
      </w:ins>
    </w:p>
    <w:p w14:paraId="1FBA5D99" w14:textId="2517EE57" w:rsidR="00CF6C1A" w:rsidRPr="005D2287" w:rsidRDefault="00D10F90" w:rsidP="00CF6C1A">
      <w:pPr>
        <w:pStyle w:val="ListParagraph"/>
        <w:ind w:left="2160"/>
        <w:rPr>
          <w:ins w:id="7347" w:author="rkbansal" w:date="2020-04-19T23:37:00Z"/>
          <w:b/>
          <w:sz w:val="28"/>
        </w:rPr>
      </w:pPr>
      <w:ins w:id="7348"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349" w:author="rkbansal" w:date="2020-04-19T23:37:00Z"/>
          <w:b/>
          <w:sz w:val="28"/>
        </w:rPr>
      </w:pPr>
    </w:p>
    <w:p w14:paraId="28E49972" w14:textId="46D96290" w:rsidR="00CF6C1A" w:rsidRPr="005D2287" w:rsidRDefault="00CF6C1A" w:rsidP="00CF6C1A">
      <w:pPr>
        <w:pStyle w:val="ListParagraph"/>
        <w:numPr>
          <w:ilvl w:val="0"/>
          <w:numId w:val="78"/>
        </w:numPr>
        <w:rPr>
          <w:ins w:id="7350" w:author="rkbansal" w:date="2020-04-19T23:37:00Z"/>
          <w:b/>
          <w:sz w:val="28"/>
        </w:rPr>
      </w:pPr>
      <w:ins w:id="7351" w:author="rkbansal" w:date="2020-04-19T23:37:00Z">
        <w:r>
          <w:t xml:space="preserve">getting </w:t>
        </w:r>
      </w:ins>
      <w:ins w:id="7352" w:author="rkbansal" w:date="2020-04-23T00:03:00Z">
        <w:r w:rsidR="00281278">
          <w:t xml:space="preserve">member details based on the id </w:t>
        </w:r>
      </w:ins>
      <w:ins w:id="7353"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354" w:author="rkbansal" w:date="2020-04-23T00:18:00Z"/>
          <w:b/>
          <w:sz w:val="28"/>
        </w:rPr>
      </w:pPr>
      <w:ins w:id="7355" w:author="rkbansal" w:date="2020-04-19T23:37:00Z">
        <w:r w:rsidRPr="00215C54">
          <w:rPr>
            <w:b/>
            <w:sz w:val="28"/>
            <w:rPrChange w:id="7356"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357" w:author="rkbansal" w:date="2020-04-19T23:37:00Z"/>
          <w:b/>
          <w:sz w:val="28"/>
          <w:rPrChange w:id="7358" w:author="rkbansal" w:date="2020-04-23T00:04:00Z">
            <w:rPr>
              <w:ins w:id="7359" w:author="rkbansal" w:date="2020-04-19T23:37:00Z"/>
            </w:rPr>
          </w:rPrChange>
        </w:rPr>
        <w:pPrChange w:id="7360" w:author="rkbansal" w:date="2020-04-23T00:18:00Z">
          <w:pPr>
            <w:pStyle w:val="ListParagraph"/>
            <w:numPr>
              <w:numId w:val="79"/>
            </w:numPr>
            <w:ind w:left="3960" w:hanging="360"/>
          </w:pPr>
        </w:pPrChange>
      </w:pPr>
      <w:ins w:id="7361"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362"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363" w:author="rkbansal" w:date="2020-04-23T00:19:00Z"/>
          <w:b/>
          <w:sz w:val="28"/>
          <w:rPrChange w:id="7364" w:author="rkbansal" w:date="2020-04-23T00:19:00Z">
            <w:rPr>
              <w:ins w:id="7365" w:author="rkbansal" w:date="2020-04-23T00:19:00Z"/>
            </w:rPr>
          </w:rPrChange>
        </w:rPr>
      </w:pPr>
      <w:ins w:id="7366" w:author="rkbansal" w:date="2020-04-19T23:37:00Z">
        <w:r w:rsidRPr="00CB7534">
          <w:rPr>
            <w:b/>
            <w:sz w:val="28"/>
          </w:rPr>
          <w:t xml:space="preserve">Now hit the </w:t>
        </w:r>
      </w:ins>
      <w:ins w:id="7367" w:author="rkbansal" w:date="2020-04-23T00:18:00Z">
        <w:r w:rsidR="00B7469B" w:rsidRPr="00CB7534">
          <w:rPr>
            <w:b/>
            <w:sz w:val="28"/>
          </w:rPr>
          <w:t>people</w:t>
        </w:r>
      </w:ins>
      <w:ins w:id="7368" w:author="rkbansal" w:date="2020-04-19T23:37:00Z">
        <w:r w:rsidRPr="00CB7534">
          <w:rPr>
            <w:b/>
            <w:sz w:val="28"/>
          </w:rPr>
          <w:t xml:space="preserve">-mgmt-service to </w:t>
        </w:r>
        <w:r>
          <w:t xml:space="preserve">get </w:t>
        </w:r>
      </w:ins>
      <w:ins w:id="7369" w:author="rkbansal" w:date="2020-04-23T00:18:00Z">
        <w:r w:rsidR="00F541F1">
          <w:t>member</w:t>
        </w:r>
      </w:ins>
      <w:ins w:id="7370" w:author="rkbansal" w:date="2020-04-19T23:37:00Z">
        <w:r>
          <w:t xml:space="preserve"> details </w:t>
        </w:r>
      </w:ins>
      <w:ins w:id="7371" w:author="rkbansal" w:date="2020-04-23T00:18:00Z">
        <w:r w:rsidR="00F541F1">
          <w:t>based on the id</w:t>
        </w:r>
      </w:ins>
      <w:ins w:id="7372" w:author="rkbansal" w:date="2020-04-19T23:37:00Z">
        <w:r>
          <w:t xml:space="preserve"> by providing the token means authorization code</w:t>
        </w:r>
      </w:ins>
      <w:ins w:id="7373" w:author="rkbansal" w:date="2020-04-23T00:18:00Z">
        <w:r w:rsidR="002C553D">
          <w:t xml:space="preserve"> </w:t>
        </w:r>
      </w:ins>
      <w:ins w:id="7374" w:author="rkbansal" w:date="2020-04-19T23:37:00Z">
        <w:r>
          <w:t>(Bearer token) in the header received in above step</w:t>
        </w:r>
      </w:ins>
    </w:p>
    <w:p w14:paraId="175E563D" w14:textId="624E9890" w:rsidR="00CB7534" w:rsidRPr="00CB7534" w:rsidRDefault="00FE0903">
      <w:pPr>
        <w:pStyle w:val="ListParagraph"/>
        <w:ind w:left="3192"/>
        <w:rPr>
          <w:ins w:id="7375" w:author="rkbansal" w:date="2020-04-19T23:37:00Z"/>
          <w:b/>
          <w:sz w:val="28"/>
        </w:rPr>
        <w:pPrChange w:id="7376" w:author="rkbansal" w:date="2020-04-23T00:19:00Z">
          <w:pPr>
            <w:pStyle w:val="ListParagraph"/>
            <w:numPr>
              <w:numId w:val="79"/>
            </w:numPr>
            <w:ind w:left="3960" w:hanging="360"/>
          </w:pPr>
        </w:pPrChange>
      </w:pPr>
      <w:ins w:id="7377"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378" w:author="rkbansal" w:date="2020-04-19T23:37:00Z"/>
          <w:b/>
          <w:sz w:val="28"/>
        </w:rPr>
      </w:pPr>
    </w:p>
    <w:p w14:paraId="1F597570" w14:textId="77777777" w:rsidR="00CF6C1A" w:rsidRDefault="00CF6C1A" w:rsidP="00C801D8"/>
    <w:p w14:paraId="2F3478E8" w14:textId="77777777" w:rsidR="0063644A" w:rsidRDefault="0063644A">
      <w:pPr>
        <w:rPr>
          <w:ins w:id="7379" w:author="rkbansal" w:date="2020-04-23T00:02:00Z"/>
          <w:rFonts w:eastAsiaTheme="majorEastAsia" w:cstheme="majorBidi"/>
          <w:b/>
          <w:color w:val="2F5496" w:themeColor="accent1" w:themeShade="BF"/>
          <w:sz w:val="28"/>
          <w:szCs w:val="26"/>
        </w:rPr>
      </w:pPr>
      <w:ins w:id="7380" w:author="rkbansal" w:date="2020-04-23T00:02:00Z">
        <w:r>
          <w:rPr>
            <w:b/>
            <w:sz w:val="28"/>
          </w:rPr>
          <w:br w:type="page"/>
        </w:r>
      </w:ins>
    </w:p>
    <w:p w14:paraId="7E1A1875" w14:textId="43C9C918" w:rsidR="00BF4DC0" w:rsidRDefault="0015129C" w:rsidP="00BF4DC0">
      <w:pPr>
        <w:pStyle w:val="Heading2"/>
        <w:rPr>
          <w:ins w:id="7381" w:author="rkbansal" w:date="2020-04-19T23:34:00Z"/>
          <w:rFonts w:ascii="Georgia" w:hAnsi="Georgia"/>
          <w:b/>
          <w:sz w:val="28"/>
        </w:rPr>
      </w:pPr>
      <w:ins w:id="7382" w:author="rkbansal" w:date="2020-04-20T23:45:00Z">
        <w:r>
          <w:rPr>
            <w:rFonts w:ascii="Georgia" w:hAnsi="Georgia"/>
            <w:b/>
            <w:sz w:val="28"/>
          </w:rPr>
          <w:lastRenderedPageBreak/>
          <w:t>Account</w:t>
        </w:r>
      </w:ins>
      <w:ins w:id="7383" w:author="rkbansal" w:date="2020-04-19T23:34:00Z">
        <w:r w:rsidR="00BF4DC0" w:rsidRPr="00981242">
          <w:rPr>
            <w:rFonts w:ascii="Georgia" w:hAnsi="Georgia"/>
            <w:b/>
            <w:sz w:val="28"/>
          </w:rPr>
          <w:t>-Mgmt-Service</w:t>
        </w:r>
      </w:ins>
    </w:p>
    <w:p w14:paraId="4A294487" w14:textId="7C77AD46" w:rsidR="00BF4DC0" w:rsidRDefault="00BF4DC0" w:rsidP="00BF4DC0">
      <w:pPr>
        <w:rPr>
          <w:ins w:id="7384" w:author="rkbansal" w:date="2020-04-20T23:46:00Z"/>
        </w:rPr>
      </w:pPr>
      <w:ins w:id="7385" w:author="rkbansal" w:date="2020-04-19T23:34:00Z">
        <w:r>
          <w:t xml:space="preserve">Create the </w:t>
        </w:r>
      </w:ins>
      <w:ins w:id="7386" w:author="rkbansal" w:date="2020-04-20T23:46:00Z">
        <w:r w:rsidR="00034108">
          <w:t>account</w:t>
        </w:r>
      </w:ins>
      <w:ins w:id="7387"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388" w:author="rkbansal" w:date="2020-04-20T23:49:00Z"/>
        </w:rPr>
      </w:pPr>
      <w:ins w:id="7389" w:author="rkbansal" w:date="2020-04-20T23:47:00Z">
        <w:r>
          <w:t>M</w:t>
        </w:r>
      </w:ins>
      <w:ins w:id="7390" w:author="rkbansal" w:date="2020-04-20T23:46:00Z">
        <w:r>
          <w:t>anage the donations</w:t>
        </w:r>
      </w:ins>
    </w:p>
    <w:p w14:paraId="2B61C53E" w14:textId="16653126" w:rsidR="00B44B8C" w:rsidRDefault="00B44B8C" w:rsidP="00B44B8C">
      <w:pPr>
        <w:pStyle w:val="ListParagraph"/>
        <w:numPr>
          <w:ilvl w:val="1"/>
          <w:numId w:val="78"/>
        </w:numPr>
        <w:ind w:left="924" w:hanging="357"/>
        <w:rPr>
          <w:ins w:id="7391" w:author="rkbansal" w:date="2020-04-20T23:50:00Z"/>
        </w:rPr>
      </w:pPr>
      <w:ins w:id="7392" w:author="rkbansal" w:date="2020-04-20T23:49:00Z">
        <w:r>
          <w:t>Saving the donation</w:t>
        </w:r>
      </w:ins>
    </w:p>
    <w:p w14:paraId="7E75008F" w14:textId="417FFA6B" w:rsidR="00C26E2C" w:rsidRDefault="00683B7C">
      <w:pPr>
        <w:pStyle w:val="ListParagraph"/>
        <w:numPr>
          <w:ilvl w:val="0"/>
          <w:numId w:val="86"/>
        </w:numPr>
        <w:ind w:left="1491" w:hanging="357"/>
        <w:rPr>
          <w:ins w:id="7393" w:author="rkbansal" w:date="2020-04-21T00:06:00Z"/>
        </w:rPr>
      </w:pPr>
      <w:ins w:id="7394" w:author="rkbansal" w:date="2020-04-20T23:55:00Z">
        <w:r>
          <w:t>Validate the</w:t>
        </w:r>
      </w:ins>
      <w:ins w:id="7395" w:author="rkbansal" w:date="2020-04-20T23:56:00Z">
        <w:r>
          <w:t xml:space="preserve"> </w:t>
        </w:r>
      </w:ins>
      <w:ins w:id="7396" w:author="rkbansal" w:date="2020-04-20T23:55:00Z">
        <w:r>
          <w:t xml:space="preserve">donor if </w:t>
        </w:r>
      </w:ins>
      <w:ins w:id="7397" w:author="rkbansal" w:date="2020-04-20T23:56:00Z">
        <w:r>
          <w:t>donor</w:t>
        </w:r>
      </w:ins>
      <w:ins w:id="7398" w:author="rkbansal" w:date="2020-04-21T00:08:00Z">
        <w:r w:rsidR="00464CF4">
          <w:t xml:space="preserve"> id and donor type </w:t>
        </w:r>
      </w:ins>
      <w:ins w:id="7399" w:author="rkbansal" w:date="2020-04-20T23:56:00Z">
        <w:r>
          <w:t xml:space="preserve">is </w:t>
        </w:r>
      </w:ins>
      <w:ins w:id="7400" w:author="rkbansal" w:date="2020-04-21T00:08:00Z">
        <w:r w:rsidR="00464CF4">
          <w:t>provided in the request.</w:t>
        </w:r>
      </w:ins>
      <w:ins w:id="7401"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402" w:author="rkbansal" w:date="2020-04-21T00:12:00Z"/>
        </w:rPr>
      </w:pPr>
      <w:ins w:id="7403"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404" w:author="rkbansal" w:date="2020-04-21T00:12:00Z"/>
        </w:rPr>
      </w:pPr>
      <w:ins w:id="7405" w:author="rkbansal" w:date="2020-04-21T00:13:00Z">
        <w:r>
          <w:t>Donation r</w:t>
        </w:r>
      </w:ins>
      <w:ins w:id="7406" w:author="rkbansal" w:date="2020-04-21T00:12:00Z">
        <w:r w:rsidR="006A7EFD">
          <w:t>equest</w:t>
        </w:r>
      </w:ins>
      <w:ins w:id="7407" w:author="rkbansal" w:date="2020-04-21T00:13:00Z">
        <w:r>
          <w:t xml:space="preserve"> is</w:t>
        </w:r>
      </w:ins>
      <w:ins w:id="7408" w:author="rkbansal" w:date="2020-04-21T00:12:00Z">
        <w:r>
          <w:t xml:space="preserve"> </w:t>
        </w:r>
        <w:r w:rsidR="006A7EFD">
          <w:t>valid</w:t>
        </w:r>
      </w:ins>
      <w:ins w:id="7409" w:author="rkbansal" w:date="2020-04-21T00:13:00Z">
        <w:r>
          <w:t xml:space="preserve"> otherwise error message should be triggered</w:t>
        </w:r>
      </w:ins>
      <w:ins w:id="7410"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411" w:author="rkbansal" w:date="2020-04-21T00:13:00Z"/>
        </w:rPr>
      </w:pPr>
      <w:ins w:id="7412"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413" w:author="rkbansal" w:date="2020-04-21T00:11:00Z"/>
        </w:rPr>
      </w:pPr>
      <w:ins w:id="7414" w:author="rkbansal" w:date="2020-04-21T00:13:00Z">
        <w:r>
          <w:t>Saving th</w:t>
        </w:r>
      </w:ins>
      <w:ins w:id="7415" w:author="rkbansal" w:date="2020-04-21T00:14:00Z">
        <w:r>
          <w:t>e donation.</w:t>
        </w:r>
      </w:ins>
    </w:p>
    <w:p w14:paraId="1AA79AAF" w14:textId="5A3A666D" w:rsidR="00B44B8C" w:rsidRDefault="00B44B8C" w:rsidP="00B44B8C">
      <w:pPr>
        <w:pStyle w:val="ListParagraph"/>
        <w:numPr>
          <w:ilvl w:val="1"/>
          <w:numId w:val="78"/>
        </w:numPr>
        <w:ind w:left="924" w:hanging="357"/>
        <w:rPr>
          <w:ins w:id="7416" w:author="rkbansal" w:date="2020-04-20T23:50:00Z"/>
        </w:rPr>
      </w:pPr>
      <w:ins w:id="7417"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418" w:author="rkbansal" w:date="2020-04-20T23:50:00Z"/>
        </w:rPr>
      </w:pPr>
      <w:ins w:id="7419"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420" w:author="rkbansal" w:date="2020-04-20T23:50:00Z"/>
        </w:rPr>
      </w:pPr>
      <w:ins w:id="7421" w:author="rkbansal" w:date="2020-04-20T23:50:00Z">
        <w:r>
          <w:t>Delete the donation</w:t>
        </w:r>
      </w:ins>
    </w:p>
    <w:p w14:paraId="6BC0DA63" w14:textId="144AD531" w:rsidR="00B44B8C" w:rsidRDefault="00B44B8C">
      <w:pPr>
        <w:pStyle w:val="ListParagraph"/>
        <w:numPr>
          <w:ilvl w:val="1"/>
          <w:numId w:val="78"/>
        </w:numPr>
        <w:ind w:left="924" w:hanging="357"/>
        <w:rPr>
          <w:ins w:id="7422" w:author="rkbansal" w:date="2020-04-20T23:48:00Z"/>
        </w:rPr>
        <w:pPrChange w:id="7423" w:author="rkbansal" w:date="2020-04-20T23:49:00Z">
          <w:pPr>
            <w:pStyle w:val="ListParagraph"/>
            <w:numPr>
              <w:numId w:val="78"/>
            </w:numPr>
            <w:ind w:left="357" w:hanging="357"/>
          </w:pPr>
        </w:pPrChange>
      </w:pPr>
      <w:ins w:id="7424"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425" w:author="rkbansal" w:date="2020-04-20T23:51:00Z"/>
        </w:rPr>
      </w:pPr>
      <w:ins w:id="7426" w:author="rkbansal" w:date="2020-04-20T23:48:00Z">
        <w:r>
          <w:t>Manage the expense</w:t>
        </w:r>
      </w:ins>
      <w:ins w:id="7427" w:author="rkbansal" w:date="2020-04-20T23:49:00Z">
        <w:r>
          <w:t>s:</w:t>
        </w:r>
      </w:ins>
    </w:p>
    <w:p w14:paraId="692CA128" w14:textId="6B297410" w:rsidR="00A573CD" w:rsidRDefault="00A573CD" w:rsidP="00A573CD">
      <w:pPr>
        <w:pStyle w:val="ListParagraph"/>
        <w:numPr>
          <w:ilvl w:val="1"/>
          <w:numId w:val="78"/>
        </w:numPr>
        <w:ind w:left="924" w:hanging="357"/>
        <w:rPr>
          <w:ins w:id="7428" w:author="rkbansal" w:date="2020-04-21T00:00:00Z"/>
        </w:rPr>
      </w:pPr>
      <w:ins w:id="7429" w:author="rkbansal" w:date="2020-04-20T23:51:00Z">
        <w:r>
          <w:t>Saving the expense</w:t>
        </w:r>
      </w:ins>
    </w:p>
    <w:p w14:paraId="30567017" w14:textId="72A9F348" w:rsidR="00683B7C" w:rsidRDefault="00683B7C">
      <w:pPr>
        <w:pStyle w:val="ListParagraph"/>
        <w:numPr>
          <w:ilvl w:val="2"/>
          <w:numId w:val="78"/>
        </w:numPr>
        <w:ind w:left="1491" w:hanging="357"/>
        <w:rPr>
          <w:ins w:id="7430" w:author="rkbansal" w:date="2020-04-20T23:56:00Z"/>
        </w:rPr>
        <w:pPrChange w:id="7431" w:author="rkbansal" w:date="2020-04-21T00:01:00Z">
          <w:pPr>
            <w:pStyle w:val="ListParagraph"/>
            <w:numPr>
              <w:ilvl w:val="1"/>
              <w:numId w:val="78"/>
            </w:numPr>
            <w:ind w:left="924" w:hanging="357"/>
          </w:pPr>
        </w:pPrChange>
      </w:pPr>
      <w:ins w:id="7432" w:author="rkbansal" w:date="2020-04-21T00:00:00Z">
        <w:r>
          <w:t xml:space="preserve">Validate the </w:t>
        </w:r>
      </w:ins>
      <w:ins w:id="7433" w:author="rkbansal" w:date="2020-04-21T00:01:00Z">
        <w:r>
          <w:t>project exists.</w:t>
        </w:r>
      </w:ins>
    </w:p>
    <w:p w14:paraId="3B188426" w14:textId="77777777" w:rsidR="00683B7C" w:rsidRDefault="00683B7C">
      <w:pPr>
        <w:pStyle w:val="ListParagraph"/>
        <w:ind w:left="3240"/>
        <w:rPr>
          <w:ins w:id="7434" w:author="rkbansal" w:date="2020-04-20T23:51:00Z"/>
        </w:rPr>
        <w:pPrChange w:id="7435"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436" w:author="rkbansal" w:date="2020-04-20T23:51:00Z"/>
        </w:rPr>
      </w:pPr>
      <w:ins w:id="7437"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438" w:author="rkbansal" w:date="2020-04-20T23:51:00Z"/>
        </w:rPr>
      </w:pPr>
      <w:ins w:id="7439"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440" w:author="rkbansal" w:date="2020-04-20T23:51:00Z"/>
        </w:rPr>
      </w:pPr>
      <w:ins w:id="7441" w:author="rkbansal" w:date="2020-04-20T23:51:00Z">
        <w:r>
          <w:t>Delete the expense</w:t>
        </w:r>
      </w:ins>
    </w:p>
    <w:p w14:paraId="536791FE" w14:textId="2710D308" w:rsidR="00A573CD" w:rsidRDefault="00A573CD">
      <w:pPr>
        <w:pStyle w:val="ListParagraph"/>
        <w:numPr>
          <w:ilvl w:val="1"/>
          <w:numId w:val="78"/>
        </w:numPr>
        <w:ind w:left="924" w:hanging="357"/>
        <w:rPr>
          <w:ins w:id="7442" w:author="rkbansal" w:date="2020-04-19T23:34:00Z"/>
        </w:rPr>
        <w:pPrChange w:id="7443" w:author="rkbansal" w:date="2020-04-20T23:51:00Z">
          <w:pPr/>
        </w:pPrChange>
      </w:pPr>
      <w:ins w:id="7444" w:author="rkbansal" w:date="2020-04-20T23:51:00Z">
        <w:r>
          <w:t>Find the expense by id</w:t>
        </w:r>
      </w:ins>
    </w:p>
    <w:p w14:paraId="391A255A" w14:textId="77777777" w:rsidR="002E2790" w:rsidRDefault="002E2790" w:rsidP="002E2790">
      <w:pPr>
        <w:rPr>
          <w:ins w:id="7445" w:author="rkbansal" w:date="2020-04-23T00:30:00Z"/>
        </w:rPr>
      </w:pPr>
      <w:ins w:id="7446"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447" w:author="rkbansal" w:date="2020-04-23T00:30:00Z"/>
        </w:rPr>
      </w:pPr>
      <w:ins w:id="7448"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49"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450">
          <w:tblGrid>
            <w:gridCol w:w="4508"/>
            <w:gridCol w:w="4508"/>
          </w:tblGrid>
        </w:tblGridChange>
      </w:tblGrid>
      <w:tr w:rsidR="002E2790" w14:paraId="3DC82A54" w14:textId="77777777" w:rsidTr="00BA228D">
        <w:trPr>
          <w:ins w:id="7451" w:author="rkbansal" w:date="2020-04-23T00:30:00Z"/>
        </w:trPr>
        <w:tc>
          <w:tcPr>
            <w:tcW w:w="4508" w:type="dxa"/>
            <w:tcPrChange w:id="7452" w:author="rkbansal" w:date="2020-04-23T15:47:00Z">
              <w:tcPr>
                <w:tcW w:w="4508" w:type="dxa"/>
              </w:tcPr>
            </w:tcPrChange>
          </w:tcPr>
          <w:p w14:paraId="293F6405" w14:textId="77777777" w:rsidR="002E2790" w:rsidRDefault="002E2790" w:rsidP="001662EB">
            <w:pPr>
              <w:rPr>
                <w:ins w:id="7453" w:author="rkbansal" w:date="2020-04-23T00:30:00Z"/>
              </w:rPr>
            </w:pPr>
            <w:ins w:id="7454" w:author="rkbansal" w:date="2020-04-23T00:30:00Z">
              <w:r>
                <w:t>Database/Schema Name</w:t>
              </w:r>
            </w:ins>
          </w:p>
        </w:tc>
        <w:tc>
          <w:tcPr>
            <w:tcW w:w="4508" w:type="dxa"/>
            <w:tcPrChange w:id="7455" w:author="rkbansal" w:date="2020-04-23T15:47:00Z">
              <w:tcPr>
                <w:tcW w:w="4508" w:type="dxa"/>
              </w:tcPr>
            </w:tcPrChange>
          </w:tcPr>
          <w:p w14:paraId="7FECE2DD" w14:textId="1EB87CF2" w:rsidR="002E2790" w:rsidRDefault="00AB0D26" w:rsidP="001662EB">
            <w:pPr>
              <w:rPr>
                <w:ins w:id="7456" w:author="rkbansal" w:date="2020-04-23T00:30:00Z"/>
              </w:rPr>
            </w:pPr>
            <w:proofErr w:type="spellStart"/>
            <w:ins w:id="7457" w:author="rkbansal" w:date="2020-04-23T00:31:00Z">
              <w:r>
                <w:t>account</w:t>
              </w:r>
            </w:ins>
            <w:ins w:id="7458" w:author="rkbansal" w:date="2020-04-23T00:30:00Z">
              <w:r w:rsidR="002E2790">
                <w:t>_schema</w:t>
              </w:r>
              <w:proofErr w:type="spellEnd"/>
            </w:ins>
          </w:p>
        </w:tc>
      </w:tr>
      <w:tr w:rsidR="002E2790" w14:paraId="4F749B80" w14:textId="77777777" w:rsidTr="00BA228D">
        <w:trPr>
          <w:ins w:id="7459" w:author="rkbansal" w:date="2020-04-23T00:30:00Z"/>
        </w:trPr>
        <w:tc>
          <w:tcPr>
            <w:tcW w:w="4508" w:type="dxa"/>
            <w:tcPrChange w:id="7460" w:author="rkbansal" w:date="2020-04-23T15:47:00Z">
              <w:tcPr>
                <w:tcW w:w="4508" w:type="dxa"/>
              </w:tcPr>
            </w:tcPrChange>
          </w:tcPr>
          <w:p w14:paraId="430C9DAD" w14:textId="77777777" w:rsidR="002E2790" w:rsidRDefault="002E2790" w:rsidP="001662EB">
            <w:pPr>
              <w:rPr>
                <w:ins w:id="7461" w:author="rkbansal" w:date="2020-04-23T00:30:00Z"/>
              </w:rPr>
            </w:pPr>
            <w:ins w:id="7462" w:author="rkbansal" w:date="2020-04-23T00:30:00Z">
              <w:r>
                <w:t>User name</w:t>
              </w:r>
            </w:ins>
          </w:p>
        </w:tc>
        <w:tc>
          <w:tcPr>
            <w:tcW w:w="4508" w:type="dxa"/>
            <w:tcPrChange w:id="7463" w:author="rkbansal" w:date="2020-04-23T15:47:00Z">
              <w:tcPr>
                <w:tcW w:w="4508" w:type="dxa"/>
              </w:tcPr>
            </w:tcPrChange>
          </w:tcPr>
          <w:p w14:paraId="5609C26C" w14:textId="02A7C44A" w:rsidR="002E2790" w:rsidRDefault="00AB0D26" w:rsidP="001662EB">
            <w:pPr>
              <w:rPr>
                <w:ins w:id="7464" w:author="rkbansal" w:date="2020-04-23T00:30:00Z"/>
              </w:rPr>
            </w:pPr>
            <w:ins w:id="7465" w:author="rkbansal" w:date="2020-04-23T00:31:00Z">
              <w:r>
                <w:t>Account</w:t>
              </w:r>
            </w:ins>
          </w:p>
        </w:tc>
      </w:tr>
      <w:tr w:rsidR="002E2790" w14:paraId="189E7519" w14:textId="77777777" w:rsidTr="00BA228D">
        <w:trPr>
          <w:ins w:id="7466" w:author="rkbansal" w:date="2020-04-23T00:30:00Z"/>
        </w:trPr>
        <w:tc>
          <w:tcPr>
            <w:tcW w:w="4508" w:type="dxa"/>
            <w:tcPrChange w:id="7467" w:author="rkbansal" w:date="2020-04-23T15:47:00Z">
              <w:tcPr>
                <w:tcW w:w="4508" w:type="dxa"/>
              </w:tcPr>
            </w:tcPrChange>
          </w:tcPr>
          <w:p w14:paraId="477E576A" w14:textId="77777777" w:rsidR="002E2790" w:rsidRDefault="002E2790" w:rsidP="001662EB">
            <w:pPr>
              <w:rPr>
                <w:ins w:id="7468" w:author="rkbansal" w:date="2020-04-23T00:30:00Z"/>
              </w:rPr>
            </w:pPr>
            <w:ins w:id="7469" w:author="rkbansal" w:date="2020-04-23T00:30:00Z">
              <w:r>
                <w:t>Password</w:t>
              </w:r>
            </w:ins>
          </w:p>
        </w:tc>
        <w:tc>
          <w:tcPr>
            <w:tcW w:w="4508" w:type="dxa"/>
            <w:tcPrChange w:id="7470" w:author="rkbansal" w:date="2020-04-23T15:47:00Z">
              <w:tcPr>
                <w:tcW w:w="4508" w:type="dxa"/>
              </w:tcPr>
            </w:tcPrChange>
          </w:tcPr>
          <w:p w14:paraId="03E23882" w14:textId="2A6F1AB6" w:rsidR="002E2790" w:rsidRDefault="00AB0D26">
            <w:pPr>
              <w:rPr>
                <w:ins w:id="7471" w:author="rkbansal" w:date="2020-04-23T00:30:00Z"/>
              </w:rPr>
            </w:pPr>
            <w:ins w:id="7472" w:author="rkbansal" w:date="2020-04-23T00:32:00Z">
              <w:r>
                <w:t>account</w:t>
              </w:r>
            </w:ins>
          </w:p>
        </w:tc>
      </w:tr>
    </w:tbl>
    <w:p w14:paraId="2F89D38B" w14:textId="77777777" w:rsidR="00BA228D" w:rsidRPr="00A66355" w:rsidRDefault="00BA228D">
      <w:pPr>
        <w:ind w:firstLine="360"/>
        <w:rPr>
          <w:ins w:id="7473" w:author="rkbansal" w:date="2020-04-23T15:47:00Z"/>
          <w:b/>
          <w:bCs/>
        </w:rPr>
        <w:pPrChange w:id="7474" w:author="rkbansal" w:date="2020-04-23T15:47:00Z">
          <w:pPr>
            <w:ind w:firstLine="720"/>
          </w:pPr>
        </w:pPrChange>
      </w:pPr>
      <w:ins w:id="7475" w:author="rkbansal" w:date="2020-04-23T15:47:00Z">
        <w:r w:rsidRPr="00A66355">
          <w:rPr>
            <w:b/>
            <w:bCs/>
          </w:rPr>
          <w:t>Commands:</w:t>
        </w:r>
      </w:ins>
    </w:p>
    <w:p w14:paraId="55854A78" w14:textId="77777777" w:rsidR="00BA228D" w:rsidRPr="00A66355" w:rsidRDefault="00BA228D">
      <w:pPr>
        <w:ind w:firstLine="360"/>
        <w:jc w:val="both"/>
        <w:rPr>
          <w:ins w:id="7476" w:author="rkbansal" w:date="2020-04-23T15:47:00Z"/>
          <w:rFonts w:cstheme="minorHAnsi"/>
          <w:lang w:val="en-US"/>
        </w:rPr>
        <w:pPrChange w:id="7477" w:author="rkbansal" w:date="2020-04-23T15:47:00Z">
          <w:pPr>
            <w:ind w:left="360" w:firstLine="360"/>
            <w:jc w:val="both"/>
          </w:pPr>
        </w:pPrChange>
      </w:pPr>
      <w:ins w:id="7478"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479" w:author="rkbansal" w:date="2020-04-23T15:48:00Z"/>
          <w:rFonts w:ascii="Helvetica" w:eastAsia="Times New Roman" w:hAnsi="Helvetica" w:cs="Times New Roman"/>
          <w:color w:val="333333"/>
          <w:sz w:val="21"/>
          <w:szCs w:val="21"/>
          <w:lang w:eastAsia="en-IN"/>
        </w:rPr>
        <w:pPrChange w:id="7480" w:author="rkbansal" w:date="2020-04-23T15:48:00Z">
          <w:pPr>
            <w:spacing w:after="300" w:line="240" w:lineRule="auto"/>
            <w:ind w:firstLine="357"/>
          </w:pPr>
        </w:pPrChange>
      </w:pPr>
      <w:ins w:id="7481" w:author="rkbansal" w:date="2020-04-23T15:47:00Z">
        <w:r w:rsidRPr="00BA228D">
          <w:rPr>
            <w:rFonts w:ascii="Helvetica" w:eastAsia="Times New Roman" w:hAnsi="Helvetica" w:cs="Times New Roman"/>
            <w:color w:val="333333"/>
            <w:sz w:val="21"/>
            <w:szCs w:val="21"/>
            <w:lang w:eastAsia="en-IN"/>
            <w:rPrChange w:id="7482"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483" w:author="rkbansal" w:date="2020-04-23T15:47:00Z"/>
          <w:rFonts w:ascii="Helvetica" w:eastAsia="Times New Roman" w:hAnsi="Helvetica" w:cs="Times New Roman"/>
          <w:color w:val="333333"/>
          <w:sz w:val="21"/>
          <w:szCs w:val="21"/>
          <w:lang w:eastAsia="en-IN"/>
          <w:rPrChange w:id="7484" w:author="rkbansal" w:date="2020-04-23T15:47:00Z">
            <w:rPr>
              <w:ins w:id="7485" w:author="rkbansal" w:date="2020-04-23T15:47:00Z"/>
              <w:lang w:eastAsia="en-IN"/>
            </w:rPr>
          </w:rPrChange>
        </w:rPr>
        <w:pPrChange w:id="7486" w:author="rkbansal" w:date="2020-04-23T15:48:00Z">
          <w:pPr>
            <w:pStyle w:val="ListParagraph"/>
            <w:spacing w:after="300" w:line="300" w:lineRule="atLeast"/>
            <w:ind w:left="360" w:firstLine="360"/>
          </w:pPr>
        </w:pPrChange>
      </w:pPr>
      <w:ins w:id="7487" w:author="rkbansal" w:date="2020-04-23T15:47:00Z">
        <w:r w:rsidRPr="00BA228D">
          <w:rPr>
            <w:rFonts w:ascii="Helvetica" w:eastAsia="Times New Roman" w:hAnsi="Helvetica" w:cs="Times New Roman"/>
            <w:color w:val="333333"/>
            <w:sz w:val="21"/>
            <w:szCs w:val="21"/>
            <w:lang w:eastAsia="en-IN"/>
            <w:rPrChange w:id="7488" w:author="rkbansal" w:date="2020-04-23T15:47:00Z">
              <w:rPr>
                <w:lang w:eastAsia="en-IN"/>
              </w:rPr>
            </w:rPrChange>
          </w:rPr>
          <w:t>Password: rajiv999</w:t>
        </w:r>
      </w:ins>
    </w:p>
    <w:p w14:paraId="2C1BA8E1" w14:textId="77777777" w:rsidR="00BA228D" w:rsidRDefault="00BA228D" w:rsidP="00BA228D">
      <w:pPr>
        <w:pStyle w:val="ListParagraph"/>
        <w:rPr>
          <w:ins w:id="7489" w:author="rkbansal" w:date="2020-04-23T15:47:00Z"/>
        </w:rPr>
      </w:pPr>
    </w:p>
    <w:p w14:paraId="3E6D203F" w14:textId="77777777" w:rsidR="00BA228D" w:rsidRDefault="00BA228D">
      <w:pPr>
        <w:pStyle w:val="ListParagraph"/>
        <w:numPr>
          <w:ilvl w:val="0"/>
          <w:numId w:val="91"/>
        </w:numPr>
        <w:ind w:left="1077"/>
        <w:jc w:val="both"/>
        <w:rPr>
          <w:ins w:id="7490" w:author="rkbansal" w:date="2020-04-23T15:47:00Z"/>
        </w:rPr>
        <w:pPrChange w:id="7491" w:author="rkbansal" w:date="2020-04-23T15:49:00Z">
          <w:pPr>
            <w:pStyle w:val="ListParagraph"/>
            <w:jc w:val="both"/>
          </w:pPr>
        </w:pPrChange>
      </w:pPr>
      <w:ins w:id="7492" w:author="rkbansal" w:date="2020-04-23T15:47:00Z">
        <w:r>
          <w:t xml:space="preserve">create user 'account'@'%' identified by 'account'; </w:t>
        </w:r>
      </w:ins>
    </w:p>
    <w:p w14:paraId="7B7AF822" w14:textId="77777777" w:rsidR="00BA228D" w:rsidRDefault="00BA228D">
      <w:pPr>
        <w:pStyle w:val="ListParagraph"/>
        <w:ind w:left="360"/>
        <w:jc w:val="both"/>
        <w:rPr>
          <w:ins w:id="7493" w:author="rkbansal" w:date="2020-04-23T15:47:00Z"/>
        </w:rPr>
        <w:pPrChange w:id="7494"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495" w:author="rkbansal" w:date="2020-04-23T15:47:00Z"/>
        </w:rPr>
        <w:pPrChange w:id="7496" w:author="rkbansal" w:date="2020-04-23T15:49:00Z">
          <w:pPr>
            <w:pStyle w:val="ListParagraph"/>
            <w:jc w:val="both"/>
          </w:pPr>
        </w:pPrChange>
      </w:pPr>
      <w:ins w:id="7497" w:author="rkbansal" w:date="2020-04-23T15:47:00Z">
        <w:r>
          <w:t xml:space="preserve">create database </w:t>
        </w:r>
        <w:proofErr w:type="spellStart"/>
        <w:r>
          <w:t>account_schema</w:t>
        </w:r>
        <w:proofErr w:type="spellEnd"/>
        <w:r>
          <w:t>;</w:t>
        </w:r>
      </w:ins>
    </w:p>
    <w:p w14:paraId="66A4356A" w14:textId="77777777" w:rsidR="00BA228D" w:rsidRDefault="00BA228D">
      <w:pPr>
        <w:pStyle w:val="ListParagraph"/>
        <w:ind w:left="360"/>
        <w:jc w:val="both"/>
        <w:rPr>
          <w:ins w:id="7498" w:author="rkbansal" w:date="2020-04-23T15:47:00Z"/>
        </w:rPr>
        <w:pPrChange w:id="7499"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500" w:author="rkbansal" w:date="2020-04-23T15:47:00Z"/>
        </w:rPr>
        <w:pPrChange w:id="7501" w:author="rkbansal" w:date="2020-04-23T15:49:00Z">
          <w:pPr>
            <w:pStyle w:val="ListParagraph"/>
            <w:jc w:val="both"/>
          </w:pPr>
        </w:pPrChange>
      </w:pPr>
      <w:ins w:id="7502" w:author="rkbansal" w:date="2020-04-23T15:47:00Z">
        <w:r>
          <w:t>grant all on account _</w:t>
        </w:r>
        <w:proofErr w:type="gramStart"/>
        <w:r>
          <w:t>schema.*</w:t>
        </w:r>
        <w:proofErr w:type="gramEnd"/>
        <w:r>
          <w:t xml:space="preserve"> to account@'%';</w:t>
        </w:r>
      </w:ins>
    </w:p>
    <w:p w14:paraId="11FEF775" w14:textId="77777777" w:rsidR="002E2790" w:rsidRDefault="002E2790" w:rsidP="002E2790">
      <w:pPr>
        <w:rPr>
          <w:ins w:id="7503" w:author="rkbansal" w:date="2020-04-23T00:30:00Z"/>
        </w:rPr>
      </w:pPr>
    </w:p>
    <w:p w14:paraId="7D67FFE5" w14:textId="77777777" w:rsidR="002E2790" w:rsidRDefault="002E2790" w:rsidP="002E2790">
      <w:pPr>
        <w:pStyle w:val="ListParagraph"/>
        <w:numPr>
          <w:ilvl w:val="0"/>
          <w:numId w:val="74"/>
        </w:numPr>
        <w:rPr>
          <w:ins w:id="7504" w:author="rkbansal" w:date="2020-04-23T00:30:00Z"/>
        </w:rPr>
      </w:pPr>
      <w:ins w:id="7505"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506" w:author="rkbansal" w:date="2020-04-23T00:30:00Z"/>
        </w:rPr>
      </w:pPr>
      <w:ins w:id="7507" w:author="rkbansal" w:date="2020-04-23T00:33:00Z">
        <w:r w:rsidRPr="00EF0BD8">
          <w:object w:dxaOrig="3331" w:dyaOrig="811" w14:anchorId="2297D264">
            <v:shape id="_x0000_i1037" type="#_x0000_t75" style="width:165.75pt;height:43.5pt" o:ole="">
              <v:imagedata r:id="rId260" o:title=""/>
            </v:shape>
            <o:OLEObject Type="Embed" ProgID="Package" ShapeID="_x0000_i1037" DrawAspect="Content" ObjectID="_1667510861" r:id="rId261"/>
          </w:object>
        </w:r>
      </w:ins>
      <w:ins w:id="7508" w:author="rkbansal" w:date="2020-04-23T00:33:00Z">
        <w:r w:rsidRPr="00EF0BD8">
          <w:t xml:space="preserve"> </w:t>
        </w:r>
      </w:ins>
      <w:ins w:id="7509" w:author="rkbansal" w:date="2020-04-23T00:33:00Z">
        <w:r w:rsidRPr="00EF0BD8">
          <w:object w:dxaOrig="3766" w:dyaOrig="811" w14:anchorId="1C6C37ED">
            <v:shape id="_x0000_i1038" type="#_x0000_t75" style="width:187.5pt;height:43.5pt" o:ole="">
              <v:imagedata r:id="rId262" o:title=""/>
            </v:shape>
            <o:OLEObject Type="Embed" ProgID="Package" ShapeID="_x0000_i1038" DrawAspect="Content" ObjectID="_1667510862" r:id="rId263"/>
          </w:object>
        </w:r>
      </w:ins>
      <w:ins w:id="7510" w:author="rkbansal" w:date="2020-04-23T00:33:00Z">
        <w:r w:rsidRPr="00EF0BD8">
          <w:t xml:space="preserve"> </w:t>
        </w:r>
      </w:ins>
      <w:ins w:id="7511" w:author="rkbansal" w:date="2020-04-23T00:33:00Z">
        <w:r w:rsidRPr="00EF0BD8">
          <w:object w:dxaOrig="3751" w:dyaOrig="811" w14:anchorId="47A48A71">
            <v:shape id="_x0000_i1039" type="#_x0000_t75" style="width:187.5pt;height:43.5pt" o:ole="">
              <v:imagedata r:id="rId264" o:title=""/>
            </v:shape>
            <o:OLEObject Type="Embed" ProgID="Package" ShapeID="_x0000_i1039" DrawAspect="Content" ObjectID="_1667510863" r:id="rId265"/>
          </w:object>
        </w:r>
      </w:ins>
    </w:p>
    <w:p w14:paraId="55E7A7F9" w14:textId="77777777" w:rsidR="00E40E69" w:rsidRDefault="00E40E69" w:rsidP="00E40E69">
      <w:pPr>
        <w:pStyle w:val="ListParagraph"/>
        <w:numPr>
          <w:ilvl w:val="0"/>
          <w:numId w:val="74"/>
        </w:numPr>
        <w:rPr>
          <w:ins w:id="7512" w:author="rkbansal" w:date="2020-05-10T16:31:00Z"/>
        </w:rPr>
      </w:pPr>
      <w:ins w:id="7513"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514" w:author="rkbansal" w:date="2020-05-10T16:31:00Z"/>
        </w:rPr>
      </w:pPr>
      <w:ins w:id="7515"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516" w:author="rkbansal" w:date="2020-04-23T00:30:00Z"/>
        </w:rPr>
      </w:pPr>
    </w:p>
    <w:p w14:paraId="47575106" w14:textId="2EAFECB3" w:rsidR="00997052" w:rsidRDefault="00997052" w:rsidP="00997052">
      <w:pPr>
        <w:pStyle w:val="ListParagraph"/>
        <w:numPr>
          <w:ilvl w:val="0"/>
          <w:numId w:val="74"/>
        </w:numPr>
        <w:rPr>
          <w:ins w:id="7517" w:author="rkbansal" w:date="2020-05-10T16:44:00Z"/>
        </w:rPr>
      </w:pPr>
      <w:ins w:id="7518" w:author="rkbansal" w:date="2020-05-10T16:44:00Z">
        <w:r>
          <w:t>Add the following dependencies</w:t>
        </w:r>
      </w:ins>
      <w:ins w:id="7519" w:author="rkbansal" w:date="2020-05-17T02:32:00Z">
        <w:r w:rsidR="00AA70EF">
          <w:t xml:space="preserve"> in pom.xml</w:t>
        </w:r>
      </w:ins>
      <w:ins w:id="7520"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521" w:author="rkbansal" w:date="2020-05-10T16:44:00Z"/>
          <w:bCs/>
        </w:rPr>
      </w:pPr>
      <w:ins w:id="7522"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523" w:author="rkbansal" w:date="2020-05-10T16:44:00Z"/>
          <w:bCs/>
        </w:rPr>
      </w:pPr>
      <w:ins w:id="7524"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7525" w:author="rkbansal" w:date="2020-05-10T16:44:00Z"/>
          <w:bCs/>
        </w:rPr>
      </w:pPr>
      <w:ins w:id="7526"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527" w:author="rkbansal" w:date="2020-05-10T16:44:00Z"/>
          <w:bCs/>
        </w:rPr>
      </w:pPr>
      <w:ins w:id="7528"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529" w:author="rkbansal" w:date="2020-04-23T00:30:00Z"/>
        </w:rPr>
      </w:pPr>
      <w:ins w:id="7530"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38925" cy="8267700"/>
                      </a:xfrm>
                      <a:prstGeom prst="rect">
                        <a:avLst/>
                      </a:prstGeom>
                    </pic:spPr>
                  </pic:pic>
                </a:graphicData>
              </a:graphic>
            </wp:inline>
          </w:drawing>
        </w:r>
      </w:ins>
    </w:p>
    <w:p w14:paraId="15577261" w14:textId="09A7E4B5" w:rsidR="002E2790" w:rsidRDefault="002E2790" w:rsidP="002E2790">
      <w:pPr>
        <w:pStyle w:val="ListParagraph"/>
        <w:rPr>
          <w:ins w:id="7531" w:author="rkbansal" w:date="2020-04-23T00:30:00Z"/>
        </w:rPr>
      </w:pPr>
      <w:ins w:id="7532" w:author="rkbansal" w:date="2020-04-23T00:30:00Z">
        <w:r>
          <w:rPr>
            <w:rFonts w:ascii="Consolas" w:hAnsi="Consolas" w:cs="Consolas"/>
            <w:color w:val="000000"/>
            <w:sz w:val="20"/>
            <w:szCs w:val="20"/>
          </w:rPr>
          <w:lastRenderedPageBreak/>
          <w:tab/>
        </w:r>
      </w:ins>
      <w:ins w:id="7533" w:author="rkbansal" w:date="2020-05-10T16:54:00Z">
        <w:r w:rsidR="00516BFE">
          <w:rPr>
            <w:noProof/>
          </w:rPr>
          <w:drawing>
            <wp:inline distT="0" distB="0" distL="0" distR="0" wp14:anchorId="08FDB4F3" wp14:editId="08137370">
              <wp:extent cx="8039100" cy="80010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039100" cy="800100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534" w:author="rkbansal" w:date="2020-04-23T00:30:00Z"/>
        </w:rPr>
      </w:pPr>
      <w:ins w:id="7535"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7536"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7537" w:author="rkbansal" w:date="2020-04-23T00:30:00Z"/>
        </w:rPr>
      </w:pPr>
      <w:ins w:id="7538" w:author="rkbansal" w:date="2020-04-23T00:30:00Z">
        <w:r>
          <w:t xml:space="preserve">Rename and refactor the </w:t>
        </w:r>
        <w:r w:rsidRPr="00CB6CDE">
          <w:rPr>
            <w:rPrChange w:id="7539" w:author="rkbansal" w:date="2020-04-24T21:43:00Z">
              <w:rPr>
                <w:rFonts w:ascii="Consolas" w:hAnsi="Consolas" w:cs="Consolas"/>
                <w:color w:val="000000"/>
                <w:sz w:val="20"/>
                <w:szCs w:val="20"/>
                <w:shd w:val="clear" w:color="auto" w:fill="D4D4D4"/>
              </w:rPr>
            </w:rPrChange>
          </w:rPr>
          <w:t xml:space="preserve">Swagger2SpringBoot.java to </w:t>
        </w:r>
      </w:ins>
      <w:ins w:id="7540" w:author="rkbansal" w:date="2020-04-23T15:20:00Z">
        <w:r w:rsidR="00ED5E87" w:rsidRPr="00CB6CDE">
          <w:rPr>
            <w:rPrChange w:id="7541" w:author="rkbansal" w:date="2020-04-24T21:43:00Z">
              <w:rPr>
                <w:rFonts w:ascii="Consolas" w:hAnsi="Consolas" w:cs="Consolas"/>
                <w:color w:val="000000"/>
                <w:sz w:val="20"/>
                <w:szCs w:val="20"/>
                <w:shd w:val="clear" w:color="auto" w:fill="D4D4D4"/>
              </w:rPr>
            </w:rPrChange>
          </w:rPr>
          <w:t>Account</w:t>
        </w:r>
      </w:ins>
      <w:ins w:id="7542" w:author="rkbansal" w:date="2020-04-23T00:30:00Z">
        <w:r w:rsidRPr="00CB6CDE">
          <w:rPr>
            <w:rPrChange w:id="7543" w:author="rkbansal" w:date="2020-04-24T21:43:00Z">
              <w:rPr>
                <w:rFonts w:ascii="Consolas" w:hAnsi="Consolas" w:cs="Consolas"/>
                <w:color w:val="000000"/>
                <w:sz w:val="20"/>
                <w:szCs w:val="20"/>
                <w:shd w:val="clear" w:color="auto" w:fill="E8F2FE"/>
              </w:rPr>
            </w:rPrChange>
          </w:rPr>
          <w:t>Mgmt</w:t>
        </w:r>
      </w:ins>
      <w:ins w:id="7544" w:author="rkbansal" w:date="2020-04-24T21:42:00Z">
        <w:r w:rsidR="00CB6CDE" w:rsidRPr="00CB6CDE">
          <w:rPr>
            <w:rPrChange w:id="7545" w:author="rkbansal" w:date="2020-04-24T21:43:00Z">
              <w:rPr>
                <w:rFonts w:ascii="Consolas" w:hAnsi="Consolas" w:cs="Consolas"/>
                <w:color w:val="000000"/>
                <w:sz w:val="20"/>
                <w:szCs w:val="20"/>
                <w:shd w:val="clear" w:color="auto" w:fill="E8F2FE"/>
              </w:rPr>
            </w:rPrChange>
          </w:rPr>
          <w:t>Rest</w:t>
        </w:r>
      </w:ins>
      <w:ins w:id="7546" w:author="rkbansal" w:date="2020-04-23T00:30:00Z">
        <w:r w:rsidRPr="00CB6CDE">
          <w:rPr>
            <w:rPrChange w:id="7547"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548" w:author="rkbansal" w:date="2020-04-23T00:30:00Z"/>
        </w:rPr>
      </w:pPr>
      <w:ins w:id="7549"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550" w:author="rkbansal" w:date="2020-04-23T15:24:00Z"/>
        </w:rPr>
      </w:pPr>
      <w:ins w:id="7551" w:author="rkbansal" w:date="2020-04-23T00:30:00Z">
        <w:r>
          <w:t xml:space="preserve">Enable </w:t>
        </w:r>
        <w:proofErr w:type="spellStart"/>
        <w:r>
          <w:t>JpaRepositories</w:t>
        </w:r>
      </w:ins>
      <w:proofErr w:type="spellEnd"/>
    </w:p>
    <w:p w14:paraId="1217A152" w14:textId="54717A0C" w:rsidR="00457320" w:rsidRDefault="00457320" w:rsidP="00457320">
      <w:pPr>
        <w:pStyle w:val="ListParagraph"/>
        <w:numPr>
          <w:ilvl w:val="1"/>
          <w:numId w:val="74"/>
        </w:numPr>
        <w:rPr>
          <w:ins w:id="7552" w:author="rkbansal" w:date="2020-04-23T15:24:00Z"/>
        </w:rPr>
      </w:pPr>
      <w:ins w:id="7553" w:author="rkbansal" w:date="2020-04-23T15:24:00Z">
        <w:r>
          <w:t xml:space="preserve">Enable </w:t>
        </w:r>
        <w:proofErr w:type="spellStart"/>
        <w:r>
          <w:t>FeignClient</w:t>
        </w:r>
        <w:proofErr w:type="spellEnd"/>
        <w:r>
          <w:t xml:space="preserve"> to interact with user-mgmt-service, people-mgmt-service</w:t>
        </w:r>
      </w:ins>
      <w:ins w:id="7554" w:author="rkbansal" w:date="2020-04-23T15:25:00Z">
        <w:r>
          <w:t xml:space="preserve">, </w:t>
        </w:r>
      </w:ins>
      <w:ins w:id="7555" w:author="rkbansal" w:date="2020-04-23T15:24:00Z">
        <w:r>
          <w:t>project</w:t>
        </w:r>
      </w:ins>
      <w:ins w:id="7556" w:author="rkbansal" w:date="2020-04-23T15:25:00Z">
        <w:r>
          <w:t>-mgmt-service etc.</w:t>
        </w:r>
      </w:ins>
    </w:p>
    <w:p w14:paraId="0C450F96" w14:textId="1EC13DA8" w:rsidR="002E2790" w:rsidRDefault="002E2790" w:rsidP="002E2790">
      <w:pPr>
        <w:pStyle w:val="ListParagraph"/>
        <w:numPr>
          <w:ilvl w:val="1"/>
          <w:numId w:val="74"/>
        </w:numPr>
        <w:rPr>
          <w:ins w:id="7557" w:author="rkbansal" w:date="2020-05-17T02:31:00Z"/>
        </w:rPr>
      </w:pPr>
      <w:ins w:id="7558" w:author="rkbansal" w:date="2020-04-23T00:30:00Z">
        <w:r>
          <w:t xml:space="preserve">Enable EnableSwagger2 so that we can view the document </w:t>
        </w:r>
        <w:proofErr w:type="spellStart"/>
        <w:r>
          <w:t>api</w:t>
        </w:r>
      </w:ins>
      <w:proofErr w:type="spellEnd"/>
    </w:p>
    <w:p w14:paraId="766723CE" w14:textId="1968D242" w:rsidR="00B76CC6" w:rsidRPr="001A4DA1" w:rsidRDefault="00B76CC6">
      <w:pPr>
        <w:pStyle w:val="ListParagraph"/>
        <w:rPr>
          <w:ins w:id="7559" w:author="rkbansal" w:date="2020-04-23T00:30:00Z"/>
        </w:rPr>
        <w:pPrChange w:id="7560" w:author="rkbansal" w:date="2020-05-17T02:31:00Z">
          <w:pPr>
            <w:pStyle w:val="ListParagraph"/>
            <w:numPr>
              <w:ilvl w:val="1"/>
              <w:numId w:val="74"/>
            </w:numPr>
            <w:ind w:left="1440" w:hanging="360"/>
          </w:pPr>
        </w:pPrChange>
      </w:pPr>
      <w:ins w:id="7561" w:author="rkbansal" w:date="2020-05-17T02:31:00Z">
        <w:r>
          <w:rPr>
            <w:noProof/>
          </w:rPr>
          <w:drawing>
            <wp:inline distT="0" distB="0" distL="0" distR="0" wp14:anchorId="6556F41C" wp14:editId="53DFB09C">
              <wp:extent cx="5886450" cy="31527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86450" cy="3152775"/>
                      </a:xfrm>
                      <a:prstGeom prst="rect">
                        <a:avLst/>
                      </a:prstGeom>
                    </pic:spPr>
                  </pic:pic>
                </a:graphicData>
              </a:graphic>
            </wp:inline>
          </w:drawing>
        </w:r>
      </w:ins>
    </w:p>
    <w:p w14:paraId="5073A76A" w14:textId="1EFB037B" w:rsidR="002E2790" w:rsidRDefault="002E2790" w:rsidP="002E2790">
      <w:pPr>
        <w:rPr>
          <w:ins w:id="7562" w:author="rkbansal" w:date="2020-04-23T00:30:00Z"/>
        </w:rPr>
      </w:pPr>
    </w:p>
    <w:p w14:paraId="5AC3D19C" w14:textId="77777777" w:rsidR="00427475" w:rsidRPr="00DE30DD" w:rsidRDefault="00427475" w:rsidP="00427475">
      <w:pPr>
        <w:pStyle w:val="ListParagraph"/>
        <w:numPr>
          <w:ilvl w:val="0"/>
          <w:numId w:val="74"/>
        </w:numPr>
        <w:rPr>
          <w:ins w:id="7563" w:author="rkbansal" w:date="2020-05-10T16:56:00Z"/>
          <w:bCs/>
        </w:rPr>
      </w:pPr>
      <w:ins w:id="7564" w:author="rkbansal" w:date="2020-05-10T16:56: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565" w:author="rkbansal" w:date="2020-04-23T00:30:00Z"/>
        </w:rPr>
      </w:pPr>
      <w:ins w:id="7566"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567" w:author="rkbansal" w:date="2020-05-10T23:26:00Z"/>
          <w:rFonts w:asciiTheme="minorHAnsi" w:hAnsiTheme="minorHAnsi" w:cstheme="minorHAnsi"/>
        </w:rPr>
      </w:pPr>
      <w:ins w:id="7568" w:author="rkbansal" w:date="2020-05-10T23:2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569" w:author="rkbansal" w:date="2020-05-10T23:26:00Z"/>
          <w:rFonts w:asciiTheme="minorHAnsi" w:hAnsiTheme="minorHAnsi" w:cstheme="minorHAnsi"/>
        </w:rPr>
      </w:pPr>
      <w:ins w:id="7570"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571" w:author="rkbansal" w:date="2020-05-10T23:26:00Z"/>
          <w:rFonts w:asciiTheme="minorHAnsi" w:hAnsiTheme="minorHAnsi" w:cstheme="minorHAnsi"/>
        </w:rPr>
      </w:pPr>
      <w:ins w:id="7572"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573" w:author="rkbansal" w:date="2020-05-10T23:26:00Z"/>
          <w:rFonts w:asciiTheme="minorHAnsi" w:hAnsiTheme="minorHAnsi" w:cstheme="minorHAnsi"/>
        </w:rPr>
      </w:pPr>
      <w:ins w:id="7574"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575" w:author="rkbansal" w:date="2020-05-10T23:26:00Z"/>
        </w:rPr>
      </w:pPr>
      <w:ins w:id="7576"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577" w:author="rkbansal" w:date="2020-04-23T00:30:00Z"/>
        </w:rPr>
      </w:pPr>
    </w:p>
    <w:p w14:paraId="5804A99A" w14:textId="57DA2C1E" w:rsidR="00F91C9C" w:rsidRDefault="00F91C9C" w:rsidP="002E2790">
      <w:pPr>
        <w:pStyle w:val="ListParagraph"/>
        <w:numPr>
          <w:ilvl w:val="0"/>
          <w:numId w:val="74"/>
        </w:numPr>
        <w:rPr>
          <w:ins w:id="7578" w:author="rkbansal" w:date="2020-04-25T00:04:00Z"/>
        </w:rPr>
      </w:pPr>
      <w:ins w:id="7579" w:author="rkbansal" w:date="2020-04-24T23:59:00Z">
        <w:r>
          <w:t>Cre</w:t>
        </w:r>
      </w:ins>
      <w:ins w:id="7580" w:author="rkbansal" w:date="2020-04-25T00:00:00Z">
        <w:r>
          <w:t>ate the Donat</w:t>
        </w:r>
      </w:ins>
      <w:ins w:id="7581"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582" w:author="rkbansal" w:date="2020-04-25T00:03:00Z"/>
        </w:rPr>
        <w:pPrChange w:id="7583" w:author="rkbansal" w:date="2020-04-25T00:05:00Z">
          <w:pPr>
            <w:pStyle w:val="ListParagraph"/>
            <w:numPr>
              <w:numId w:val="74"/>
            </w:numPr>
            <w:ind w:hanging="360"/>
          </w:pPr>
        </w:pPrChange>
      </w:pPr>
      <w:ins w:id="7584" w:author="rkbansal" w:date="2020-04-25T00:04:00Z">
        <w:r>
          <w:t>DonationApi interface</w:t>
        </w:r>
      </w:ins>
    </w:p>
    <w:p w14:paraId="1C3BF01D" w14:textId="681F8F41" w:rsidR="00F91C9C" w:rsidRDefault="00F91C9C">
      <w:pPr>
        <w:pStyle w:val="ListParagraph"/>
        <w:rPr>
          <w:ins w:id="7585" w:author="rkbansal" w:date="2020-04-24T23:59:00Z"/>
        </w:rPr>
        <w:pPrChange w:id="7586" w:author="rkbansal" w:date="2020-04-25T00:03:00Z">
          <w:pPr>
            <w:pStyle w:val="ListParagraph"/>
            <w:numPr>
              <w:numId w:val="74"/>
            </w:numPr>
            <w:ind w:hanging="360"/>
          </w:pPr>
        </w:pPrChange>
      </w:pPr>
      <w:ins w:id="7587" w:author="rkbansal" w:date="2020-04-25T00:03:00Z">
        <w:r>
          <w:rPr>
            <w:noProof/>
          </w:rPr>
          <w:drawing>
            <wp:inline distT="0" distB="0" distL="0" distR="0" wp14:anchorId="1DC7A67A" wp14:editId="506BA768">
              <wp:extent cx="9779000" cy="53155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315585"/>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588" w:author="rkbansal" w:date="2020-04-25T00:13:00Z"/>
        </w:rPr>
      </w:pPr>
      <w:ins w:id="7589" w:author="rkbansal" w:date="2020-04-25T00:04:00Z">
        <w:r>
          <w:t>DonationApiController Class</w:t>
        </w:r>
      </w:ins>
      <w:ins w:id="7590" w:author="rkbansal" w:date="2020-04-25T00:11:00Z">
        <w:r w:rsidR="008B02F4">
          <w:t>: In this class</w:t>
        </w:r>
      </w:ins>
      <w:ins w:id="7591" w:author="rkbansal" w:date="2020-04-25T00:13:00Z">
        <w:r w:rsidR="008B02F4">
          <w:t xml:space="preserve">, when saving donation, </w:t>
        </w:r>
      </w:ins>
      <w:ins w:id="7592" w:author="rkbansal" w:date="2020-04-25T00:11:00Z">
        <w:r w:rsidR="008B02F4">
          <w:t xml:space="preserve">we will </w:t>
        </w:r>
      </w:ins>
      <w:ins w:id="7593" w:author="rkbansal" w:date="2020-04-25T00:13:00Z">
        <w:r w:rsidR="008B02F4">
          <w:t>perform the following activities</w:t>
        </w:r>
      </w:ins>
      <w:ins w:id="7594" w:author="rkbansal" w:date="2020-04-25T00:04:00Z">
        <w:r>
          <w:t>:</w:t>
        </w:r>
      </w:ins>
    </w:p>
    <w:p w14:paraId="4FCB54CB" w14:textId="77777777" w:rsidR="008B02F4" w:rsidRDefault="008B02F4">
      <w:pPr>
        <w:pStyle w:val="ListParagraph"/>
        <w:numPr>
          <w:ilvl w:val="0"/>
          <w:numId w:val="94"/>
        </w:numPr>
        <w:rPr>
          <w:ins w:id="7595" w:author="rkbansal" w:date="2020-04-25T00:13:00Z"/>
        </w:rPr>
        <w:pPrChange w:id="7596" w:author="rkbansal" w:date="2020-04-25T00:13:00Z">
          <w:pPr>
            <w:pStyle w:val="ListParagraph"/>
            <w:numPr>
              <w:numId w:val="93"/>
            </w:numPr>
            <w:ind w:left="1440" w:hanging="360"/>
          </w:pPr>
        </w:pPrChange>
      </w:pPr>
      <w:ins w:id="7597"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598" w:author="rkbansal" w:date="2020-04-25T00:13:00Z"/>
        </w:rPr>
        <w:pPrChange w:id="7599" w:author="rkbansal" w:date="2020-04-25T00:13:00Z">
          <w:pPr>
            <w:pStyle w:val="ListParagraph"/>
            <w:numPr>
              <w:numId w:val="93"/>
            </w:numPr>
            <w:ind w:left="1440" w:hanging="360"/>
          </w:pPr>
        </w:pPrChange>
      </w:pPr>
      <w:ins w:id="7600" w:author="rkbansal" w:date="2020-04-25T00:13:00Z">
        <w:r>
          <w:t>Validate the project exists.</w:t>
        </w:r>
      </w:ins>
    </w:p>
    <w:p w14:paraId="56468B37" w14:textId="77777777" w:rsidR="008B02F4" w:rsidRDefault="008B02F4">
      <w:pPr>
        <w:pStyle w:val="ListParagraph"/>
        <w:numPr>
          <w:ilvl w:val="0"/>
          <w:numId w:val="94"/>
        </w:numPr>
        <w:rPr>
          <w:ins w:id="7601" w:author="rkbansal" w:date="2020-04-25T00:13:00Z"/>
        </w:rPr>
        <w:pPrChange w:id="7602" w:author="rkbansal" w:date="2020-04-25T00:13:00Z">
          <w:pPr>
            <w:pStyle w:val="ListParagraph"/>
            <w:numPr>
              <w:numId w:val="93"/>
            </w:numPr>
            <w:ind w:left="1440" w:hanging="360"/>
          </w:pPr>
        </w:pPrChange>
      </w:pPr>
      <w:ins w:id="7603"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604" w:author="rkbansal" w:date="2020-04-25T00:13:00Z"/>
        </w:rPr>
        <w:pPrChange w:id="7605" w:author="rkbansal" w:date="2020-04-25T00:13:00Z">
          <w:pPr>
            <w:pStyle w:val="ListParagraph"/>
            <w:numPr>
              <w:numId w:val="93"/>
            </w:numPr>
            <w:ind w:left="1440" w:hanging="360"/>
          </w:pPr>
        </w:pPrChange>
      </w:pPr>
      <w:ins w:id="7606"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607" w:author="rkbansal" w:date="2020-04-25T00:13:00Z"/>
        </w:rPr>
        <w:pPrChange w:id="7608" w:author="rkbansal" w:date="2020-04-25T00:13:00Z">
          <w:pPr>
            <w:pStyle w:val="ListParagraph"/>
            <w:numPr>
              <w:numId w:val="93"/>
            </w:numPr>
            <w:ind w:left="1440" w:hanging="360"/>
          </w:pPr>
        </w:pPrChange>
      </w:pPr>
      <w:ins w:id="7609" w:author="rkbansal" w:date="2020-04-25T00:13:00Z">
        <w:r>
          <w:t>Saving the donation.</w:t>
        </w:r>
      </w:ins>
    </w:p>
    <w:p w14:paraId="61493035" w14:textId="77777777" w:rsidR="008B02F4" w:rsidRDefault="008B02F4">
      <w:pPr>
        <w:pStyle w:val="ListParagraph"/>
        <w:ind w:left="924"/>
        <w:rPr>
          <w:ins w:id="7610" w:author="rkbansal" w:date="2020-04-25T00:06:00Z"/>
        </w:rPr>
        <w:pPrChange w:id="7611" w:author="rkbansal" w:date="2020-04-25T00:13:00Z">
          <w:pPr>
            <w:pStyle w:val="ListParagraph"/>
            <w:numPr>
              <w:numId w:val="93"/>
            </w:numPr>
            <w:ind w:left="924" w:hanging="357"/>
          </w:pPr>
        </w:pPrChange>
      </w:pPr>
    </w:p>
    <w:p w14:paraId="1789CD61" w14:textId="2A3F4DEA" w:rsidR="00777103" w:rsidRDefault="00BB2A58">
      <w:pPr>
        <w:pStyle w:val="ListParagraph"/>
        <w:ind w:left="924"/>
        <w:rPr>
          <w:ins w:id="7612" w:author="rkbansal" w:date="2020-04-25T00:04:00Z"/>
        </w:rPr>
        <w:pPrChange w:id="7613" w:author="rkbansal" w:date="2020-04-25T00:06:00Z">
          <w:pPr>
            <w:pStyle w:val="ListParagraph"/>
            <w:numPr>
              <w:numId w:val="74"/>
            </w:numPr>
            <w:ind w:hanging="360"/>
          </w:pPr>
        </w:pPrChange>
      </w:pPr>
      <w:ins w:id="7614" w:author="rkbansal" w:date="2020-04-25T00:10:00Z">
        <w:r>
          <w:rPr>
            <w:noProof/>
          </w:rPr>
          <w:drawing>
            <wp:inline distT="0" distB="0" distL="0" distR="0" wp14:anchorId="599CCBB8" wp14:editId="526A9CE9">
              <wp:extent cx="9779000" cy="5373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73370"/>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615" w:author="rkbansal" w:date="2020-04-25T00:15:00Z"/>
        </w:rPr>
      </w:pPr>
      <w:ins w:id="7616"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7617" w:author="rkbansal" w:date="2020-04-25T00:15:00Z"/>
        </w:rPr>
      </w:pPr>
      <w:proofErr w:type="spellStart"/>
      <w:ins w:id="7618" w:author="rkbansal" w:date="2020-04-25T00:15:00Z">
        <w:r>
          <w:t>ExpenseApi</w:t>
        </w:r>
        <w:proofErr w:type="spellEnd"/>
      </w:ins>
    </w:p>
    <w:p w14:paraId="746555DA" w14:textId="5A54C4C4" w:rsidR="00DE67C1" w:rsidRDefault="00AA49A4">
      <w:pPr>
        <w:pStyle w:val="ListParagraph"/>
        <w:ind w:left="924"/>
        <w:rPr>
          <w:ins w:id="7619" w:author="rkbansal" w:date="2020-04-25T00:14:00Z"/>
        </w:rPr>
        <w:pPrChange w:id="7620" w:author="rkbansal" w:date="2020-04-25T00:15:00Z">
          <w:pPr>
            <w:pStyle w:val="ListParagraph"/>
            <w:numPr>
              <w:numId w:val="74"/>
            </w:numPr>
            <w:ind w:hanging="360"/>
          </w:pPr>
        </w:pPrChange>
      </w:pPr>
      <w:ins w:id="7621" w:author="rkbansal" w:date="2020-04-25T00:18:00Z">
        <w:r>
          <w:rPr>
            <w:noProof/>
          </w:rPr>
          <w:drawing>
            <wp:inline distT="0" distB="0" distL="0" distR="0" wp14:anchorId="010D79C9" wp14:editId="7A96525C">
              <wp:extent cx="9779000" cy="5386705"/>
              <wp:effectExtent l="0" t="0" r="0"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79000" cy="5386705"/>
                      </a:xfrm>
                      <a:prstGeom prst="rect">
                        <a:avLst/>
                      </a:prstGeom>
                    </pic:spPr>
                  </pic:pic>
                </a:graphicData>
              </a:graphic>
            </wp:inline>
          </w:drawing>
        </w:r>
      </w:ins>
    </w:p>
    <w:p w14:paraId="5C0D2A75" w14:textId="77777777" w:rsidR="00936044" w:rsidRDefault="00936044">
      <w:pPr>
        <w:pStyle w:val="ListParagraph"/>
        <w:ind w:left="924"/>
        <w:rPr>
          <w:ins w:id="7622" w:author="rkbansal" w:date="2020-04-25T00:19:00Z"/>
        </w:rPr>
        <w:pPrChange w:id="7623"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624" w:author="rkbansal" w:date="2020-04-25T00:19:00Z"/>
        </w:rPr>
      </w:pPr>
      <w:proofErr w:type="spellStart"/>
      <w:ins w:id="7625" w:author="rkbansal" w:date="2020-04-25T00:19:00Z">
        <w:r>
          <w:t>ExpenseApiController</w:t>
        </w:r>
        <w:proofErr w:type="spellEnd"/>
        <w:r>
          <w:t xml:space="preserve"> Class: during the saving expense, validating the project.</w:t>
        </w:r>
      </w:ins>
    </w:p>
    <w:p w14:paraId="6547A44E" w14:textId="0AE90F3E" w:rsidR="00345C3C" w:rsidRDefault="00FB6D30">
      <w:pPr>
        <w:pStyle w:val="ListParagraph"/>
        <w:ind w:left="924"/>
        <w:rPr>
          <w:ins w:id="7626" w:author="rkbansal" w:date="2020-04-25T00:19:00Z"/>
        </w:rPr>
        <w:pPrChange w:id="7627" w:author="rkbansal" w:date="2020-04-25T00:19:00Z">
          <w:pPr>
            <w:pStyle w:val="ListParagraph"/>
            <w:numPr>
              <w:numId w:val="93"/>
            </w:numPr>
            <w:ind w:left="924" w:hanging="357"/>
          </w:pPr>
        </w:pPrChange>
      </w:pPr>
      <w:ins w:id="7628" w:author="rkbansal" w:date="2020-04-25T00:21:00Z">
        <w:r>
          <w:rPr>
            <w:noProof/>
          </w:rPr>
          <w:lastRenderedPageBreak/>
          <w:drawing>
            <wp:inline distT="0" distB="0" distL="0" distR="0" wp14:anchorId="29FA79B1" wp14:editId="4A232680">
              <wp:extent cx="9779000" cy="535051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779000" cy="5350510"/>
                      </a:xfrm>
                      <a:prstGeom prst="rect">
                        <a:avLst/>
                      </a:prstGeom>
                    </pic:spPr>
                  </pic:pic>
                </a:graphicData>
              </a:graphic>
            </wp:inline>
          </w:drawing>
        </w:r>
      </w:ins>
    </w:p>
    <w:p w14:paraId="1D0664BB" w14:textId="77777777" w:rsidR="00345C3C" w:rsidRDefault="00345C3C">
      <w:pPr>
        <w:pStyle w:val="ListParagraph"/>
        <w:rPr>
          <w:ins w:id="7629" w:author="rkbansal" w:date="2020-04-25T00:19:00Z"/>
        </w:rPr>
        <w:pPrChange w:id="7630"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631" w:author="rkbansal" w:date="2020-04-23T16:05:00Z"/>
        </w:rPr>
      </w:pPr>
      <w:ins w:id="7632" w:author="rkbansal" w:date="2020-04-23T15:56:00Z">
        <w:r>
          <w:t>Create the feign client to i</w:t>
        </w:r>
      </w:ins>
      <w:ins w:id="7633" w:author="rkbansal" w:date="2020-04-23T15:57:00Z">
        <w:r>
          <w:t>nteract with people-mgmt-service and project-mgmt-service</w:t>
        </w:r>
      </w:ins>
      <w:ins w:id="7634" w:author="rkbansal" w:date="2020-04-23T16:04:00Z">
        <w:r w:rsidR="003316E2">
          <w:t>.</w:t>
        </w:r>
      </w:ins>
    </w:p>
    <w:p w14:paraId="09DDE2DF" w14:textId="77777777" w:rsidR="00BF2CFA" w:rsidRDefault="00BF2CFA">
      <w:pPr>
        <w:pStyle w:val="ListParagraph"/>
        <w:rPr>
          <w:ins w:id="7635" w:author="rkbansal" w:date="2020-04-23T15:57:00Z"/>
        </w:rPr>
        <w:pPrChange w:id="7636"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637" w:author="rkbansal" w:date="2020-04-23T16:01:00Z"/>
        </w:rPr>
        <w:pPrChange w:id="7638" w:author="rkbansal" w:date="2020-04-23T16:02:00Z">
          <w:pPr>
            <w:ind w:left="720"/>
          </w:pPr>
        </w:pPrChange>
      </w:pPr>
      <w:ins w:id="7639" w:author="rkbansal" w:date="2020-04-23T16:01:00Z">
        <w:r>
          <w:t>PeopleMgmtServiceClient</w:t>
        </w:r>
      </w:ins>
    </w:p>
    <w:p w14:paraId="23434ACD" w14:textId="60A6CFEC" w:rsidR="004433F9" w:rsidRDefault="004433F9">
      <w:pPr>
        <w:ind w:left="720"/>
        <w:rPr>
          <w:ins w:id="7640" w:author="rkbansal" w:date="2020-04-23T15:56:00Z"/>
        </w:rPr>
        <w:pPrChange w:id="7641" w:author="rkbansal" w:date="2020-04-23T16:01:00Z">
          <w:pPr>
            <w:pStyle w:val="ListParagraph"/>
            <w:numPr>
              <w:numId w:val="74"/>
            </w:numPr>
            <w:ind w:hanging="360"/>
          </w:pPr>
        </w:pPrChange>
      </w:pPr>
      <w:ins w:id="7642"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643" w:author="rkbansal" w:date="2020-04-23T16:03:00Z"/>
        </w:rPr>
      </w:pPr>
      <w:ins w:id="7644" w:author="rkbansal" w:date="2020-04-23T16:02:00Z">
        <w:r>
          <w:t>P</w:t>
        </w:r>
      </w:ins>
      <w:ins w:id="7645" w:author="rkbansal" w:date="2020-04-23T16:03:00Z">
        <w:r w:rsidR="00C810B8">
          <w:t>roject</w:t>
        </w:r>
      </w:ins>
      <w:ins w:id="7646" w:author="rkbansal" w:date="2020-04-23T16:02:00Z">
        <w:r>
          <w:t>MgmtServiceClient</w:t>
        </w:r>
      </w:ins>
    </w:p>
    <w:p w14:paraId="1B1B3A42" w14:textId="568A62E3" w:rsidR="00631E31" w:rsidRDefault="00631E31">
      <w:pPr>
        <w:pStyle w:val="ListParagraph"/>
        <w:ind w:left="924"/>
        <w:rPr>
          <w:ins w:id="7647" w:author="rkbansal" w:date="2020-04-23T16:02:00Z"/>
        </w:rPr>
        <w:pPrChange w:id="7648" w:author="rkbansal" w:date="2020-04-23T16:03:00Z">
          <w:pPr>
            <w:pStyle w:val="ListParagraph"/>
            <w:numPr>
              <w:numId w:val="92"/>
            </w:numPr>
            <w:ind w:left="924" w:hanging="357"/>
          </w:pPr>
        </w:pPrChange>
      </w:pPr>
      <w:ins w:id="7649"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077200" cy="1590675"/>
                      </a:xfrm>
                      <a:prstGeom prst="rect">
                        <a:avLst/>
                      </a:prstGeom>
                    </pic:spPr>
                  </pic:pic>
                </a:graphicData>
              </a:graphic>
            </wp:inline>
          </w:drawing>
        </w:r>
      </w:ins>
    </w:p>
    <w:p w14:paraId="4317FD30" w14:textId="77777777" w:rsidR="00DD012D" w:rsidRDefault="00DD012D">
      <w:pPr>
        <w:pStyle w:val="ListParagraph"/>
        <w:rPr>
          <w:ins w:id="7650" w:author="rkbansal" w:date="2020-04-23T16:02:00Z"/>
        </w:rPr>
        <w:pPrChange w:id="7651"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652" w:author="rkbansal" w:date="2020-04-25T16:59:00Z"/>
        </w:rPr>
      </w:pPr>
      <w:ins w:id="7653"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7654" w:author="rkbansal" w:date="2020-04-25T16:59:00Z"/>
        </w:rPr>
      </w:pPr>
      <w:ins w:id="7655" w:author="rkbansal" w:date="2020-04-25T16:59:00Z">
        <w:r w:rsidRPr="004B0C5B">
          <w:rPr>
            <w:b/>
            <w:bCs/>
          </w:rPr>
          <w:t xml:space="preserve">EntityNotFoundException : </w:t>
        </w:r>
        <w:r>
          <w:t>While interacting with people-mgmt-service and project-mgmt-service</w:t>
        </w:r>
      </w:ins>
      <w:ins w:id="7656" w:author="rkbansal" w:date="2020-04-25T17:00:00Z">
        <w:r w:rsidR="00EE11FF">
          <w:t xml:space="preserve"> to validate the entity</w:t>
        </w:r>
      </w:ins>
      <w:ins w:id="7657" w:author="rkbansal" w:date="2020-04-25T16:59:00Z">
        <w:r>
          <w:t xml:space="preserve">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658" w:author="rkbansal" w:date="2020-04-25T16:59:00Z"/>
        </w:rPr>
      </w:pPr>
      <w:proofErr w:type="spellStart"/>
      <w:ins w:id="7659"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660" w:author="rkbansal" w:date="2020-04-25T16:59:00Z"/>
        </w:rPr>
      </w:pPr>
      <w:proofErr w:type="spellStart"/>
      <w:proofErr w:type="gramStart"/>
      <w:ins w:id="7661"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7662" w:author="rkbansal" w:date="2020-04-25T16:59:00Z"/>
        </w:rPr>
        <w:pPrChange w:id="7663"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664" w:author="rkbansal" w:date="2020-04-24T21:47:00Z"/>
        </w:rPr>
      </w:pPr>
      <w:ins w:id="7665" w:author="rkbansal" w:date="2020-04-23T15:52:00Z">
        <w:r>
          <w:t xml:space="preserve">Create the </w:t>
        </w:r>
      </w:ins>
      <w:proofErr w:type="spellStart"/>
      <w:ins w:id="7666" w:author="rkbansal" w:date="2020-04-23T15:54:00Z">
        <w:r w:rsidRPr="0048480A">
          <w:rPr>
            <w:b/>
            <w:bCs/>
            <w:rPrChange w:id="7667" w:author="rkbansal" w:date="2020-04-23T15:56:00Z">
              <w:rPr/>
            </w:rPrChange>
          </w:rPr>
          <w:t>RequestValidator</w:t>
        </w:r>
        <w:proofErr w:type="spellEnd"/>
        <w:r>
          <w:t xml:space="preserve"> to validate the donation and expense request where we will validate the donor</w:t>
        </w:r>
      </w:ins>
      <w:ins w:id="7668" w:author="rkbansal" w:date="2020-04-23T15:55:00Z">
        <w:r>
          <w:t xml:space="preserve"> and project</w:t>
        </w:r>
      </w:ins>
      <w:ins w:id="7669" w:author="rkbansal" w:date="2020-04-23T15:54:00Z">
        <w:r>
          <w:t xml:space="preserve"> </w:t>
        </w:r>
      </w:ins>
      <w:ins w:id="7670" w:author="rkbansal" w:date="2020-04-23T15:55:00Z">
        <w:r>
          <w:t>by invoking the people-mgmt-service and project-mgmt</w:t>
        </w:r>
      </w:ins>
      <w:ins w:id="7671" w:author="rkbansal" w:date="2020-04-23T15:56:00Z">
        <w:r>
          <w:t>-service using feign client.</w:t>
        </w:r>
      </w:ins>
      <w:ins w:id="7672" w:author="rkbansal" w:date="2020-04-23T15:55:00Z">
        <w:r>
          <w:t xml:space="preserve"> </w:t>
        </w:r>
      </w:ins>
      <w:ins w:id="7673" w:author="rkbansal" w:date="2020-04-23T15:54:00Z">
        <w:r>
          <w:t xml:space="preserve"> </w:t>
        </w:r>
      </w:ins>
    </w:p>
    <w:p w14:paraId="01DA43B2" w14:textId="7A4F77FB" w:rsidR="007B013D" w:rsidRDefault="00B541CF">
      <w:pPr>
        <w:pStyle w:val="ListParagraph"/>
        <w:rPr>
          <w:ins w:id="7674" w:author="rkbansal" w:date="2020-04-23T15:56:00Z"/>
        </w:rPr>
        <w:pPrChange w:id="7675" w:author="rkbansal" w:date="2020-04-24T21:47:00Z">
          <w:pPr>
            <w:pStyle w:val="ListParagraph"/>
            <w:numPr>
              <w:numId w:val="74"/>
            </w:numPr>
            <w:ind w:hanging="360"/>
          </w:pPr>
        </w:pPrChange>
      </w:pPr>
      <w:ins w:id="7676" w:author="rkbansal" w:date="2020-04-25T16:56:00Z">
        <w:r>
          <w:rPr>
            <w:noProof/>
          </w:rPr>
          <w:lastRenderedPageBreak/>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677" w:author="rkbansal" w:date="2020-04-24T23:30:00Z"/>
        </w:rPr>
      </w:pPr>
      <w:proofErr w:type="spellStart"/>
      <w:ins w:id="7678" w:author="rkbansal" w:date="2020-04-24T23:31:00Z">
        <w:r>
          <w:t>Donation</w:t>
        </w:r>
      </w:ins>
      <w:ins w:id="7679" w:author="rkbansal" w:date="2020-04-24T23:30:00Z">
        <w:r>
          <w:t>RequestValidator</w:t>
        </w:r>
        <w:proofErr w:type="spellEnd"/>
        <w:r>
          <w:t xml:space="preserve"> </w:t>
        </w:r>
      </w:ins>
      <w:ins w:id="7680" w:author="rkbansal" w:date="2020-04-24T23:31:00Z">
        <w:r>
          <w:t>i</w:t>
        </w:r>
      </w:ins>
      <w:ins w:id="7681" w:author="rkbansal" w:date="2020-04-24T23:30:00Z">
        <w:r>
          <w:t>mplement</w:t>
        </w:r>
      </w:ins>
      <w:ins w:id="7682" w:author="rkbansal" w:date="2020-04-24T23:31:00Z">
        <w:r>
          <w:t xml:space="preserve">s </w:t>
        </w:r>
        <w:proofErr w:type="spellStart"/>
        <w:r>
          <w:t>RequestValidator</w:t>
        </w:r>
        <w:proofErr w:type="spellEnd"/>
        <w:r>
          <w:t xml:space="preserve"> where we are validating the </w:t>
        </w:r>
      </w:ins>
      <w:ins w:id="7683" w:author="rkbansal" w:date="2020-04-24T23:32:00Z">
        <w:r>
          <w:t>donation request</w:t>
        </w:r>
      </w:ins>
      <w:ins w:id="7684" w:author="rkbansal" w:date="2020-04-24T23:30:00Z">
        <w:r>
          <w:t>:</w:t>
        </w:r>
      </w:ins>
    </w:p>
    <w:p w14:paraId="126CA1B6" w14:textId="29E9C985" w:rsidR="00416449" w:rsidRDefault="00FE1775">
      <w:pPr>
        <w:pStyle w:val="ListParagraph"/>
        <w:rPr>
          <w:ins w:id="7685" w:author="rkbansal" w:date="2020-04-23T15:52:00Z"/>
        </w:rPr>
        <w:pPrChange w:id="7686" w:author="rkbansal" w:date="2020-04-23T15:56:00Z">
          <w:pPr>
            <w:pStyle w:val="ListParagraph"/>
            <w:numPr>
              <w:numId w:val="74"/>
            </w:numPr>
            <w:ind w:hanging="360"/>
          </w:pPr>
        </w:pPrChange>
      </w:pPr>
      <w:ins w:id="7687"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688" w:author="rkbansal" w:date="2020-04-24T23:32:00Z"/>
        </w:rPr>
      </w:pPr>
      <w:proofErr w:type="spellStart"/>
      <w:ins w:id="7689"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7690" w:author="rkbansal" w:date="2020-04-24T23:32:00Z"/>
        </w:rPr>
      </w:pPr>
    </w:p>
    <w:p w14:paraId="5ACEB08E" w14:textId="6AEC1760" w:rsidR="00BF719C" w:rsidRDefault="00374EBA">
      <w:pPr>
        <w:pStyle w:val="ListParagraph"/>
        <w:rPr>
          <w:ins w:id="7691" w:author="rkbansal" w:date="2020-04-24T23:32:00Z"/>
        </w:rPr>
        <w:pPrChange w:id="7692" w:author="rkbansal" w:date="2020-04-24T23:32:00Z">
          <w:pPr>
            <w:pStyle w:val="ListParagraph"/>
            <w:numPr>
              <w:numId w:val="74"/>
            </w:numPr>
            <w:ind w:hanging="360"/>
          </w:pPr>
        </w:pPrChange>
      </w:pPr>
      <w:ins w:id="7693"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694" w:author="rkbansal" w:date="2020-04-24T23:35:00Z"/>
        </w:rPr>
      </w:pPr>
      <w:ins w:id="7695" w:author="rkbansal" w:date="2020-04-24T23:34:00Z">
        <w:r>
          <w:t>Create DonorCreator clas</w:t>
        </w:r>
      </w:ins>
      <w:ins w:id="7696" w:author="rkbansal" w:date="2020-04-24T23:35:00Z">
        <w:r>
          <w:t>s to create the donor by invoking the people-mgmt-service using feign client.</w:t>
        </w:r>
      </w:ins>
    </w:p>
    <w:p w14:paraId="6F9817DC" w14:textId="605B528A" w:rsidR="00C720DC" w:rsidRDefault="006720E3">
      <w:pPr>
        <w:pStyle w:val="ListParagraph"/>
        <w:rPr>
          <w:ins w:id="7697" w:author="rkbansal" w:date="2020-04-24T23:34:00Z"/>
        </w:rPr>
        <w:pPrChange w:id="7698" w:author="rkbansal" w:date="2020-04-24T23:35:00Z">
          <w:pPr>
            <w:pStyle w:val="ListParagraph"/>
            <w:numPr>
              <w:numId w:val="74"/>
            </w:numPr>
            <w:ind w:hanging="360"/>
          </w:pPr>
        </w:pPrChange>
      </w:pPr>
      <w:ins w:id="7699"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57950" cy="2924175"/>
                      </a:xfrm>
                      <a:prstGeom prst="rect">
                        <a:avLst/>
                      </a:prstGeom>
                    </pic:spPr>
                  </pic:pic>
                </a:graphicData>
              </a:graphic>
            </wp:inline>
          </w:drawing>
        </w:r>
      </w:ins>
      <w:ins w:id="7700" w:author="rkbansal" w:date="2020-04-24T23:34:00Z">
        <w:r w:rsidR="00C720DC">
          <w:t xml:space="preserve"> </w:t>
        </w:r>
      </w:ins>
    </w:p>
    <w:p w14:paraId="17CA33FA" w14:textId="4576EA50" w:rsidR="002E2790" w:rsidRDefault="004741B8" w:rsidP="002E2790">
      <w:pPr>
        <w:pStyle w:val="ListParagraph"/>
        <w:numPr>
          <w:ilvl w:val="0"/>
          <w:numId w:val="74"/>
        </w:numPr>
        <w:rPr>
          <w:ins w:id="7701" w:author="rkbansal" w:date="2020-04-25T00:24:00Z"/>
        </w:rPr>
      </w:pPr>
      <w:proofErr w:type="spellStart"/>
      <w:ins w:id="7702" w:author="rkbansal" w:date="2020-04-25T00:23:00Z">
        <w:r>
          <w:t>Donation</w:t>
        </w:r>
      </w:ins>
      <w:ins w:id="7703" w:author="rkbansal" w:date="2020-04-23T00:30:00Z">
        <w:r w:rsidR="002E2790">
          <w:t>Service</w:t>
        </w:r>
      </w:ins>
      <w:proofErr w:type="spellEnd"/>
      <w:ins w:id="7704" w:author="rkbansal" w:date="2020-04-25T00:24:00Z">
        <w:r w:rsidR="00C163DA">
          <w:t xml:space="preserve"> and </w:t>
        </w:r>
        <w:proofErr w:type="spellStart"/>
        <w:r w:rsidR="00C163DA">
          <w:t>DonationServiceImpl</w:t>
        </w:r>
        <w:proofErr w:type="spellEnd"/>
        <w:r w:rsidR="00C163DA">
          <w:t xml:space="preserve"> Class</w:t>
        </w:r>
      </w:ins>
      <w:ins w:id="7705"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706" w:author="rkbansal" w:date="2020-04-23T00:30:00Z"/>
        </w:rPr>
        <w:pPrChange w:id="7707" w:author="rkbansal" w:date="2020-04-25T00:24:00Z">
          <w:pPr>
            <w:pStyle w:val="ListParagraph"/>
            <w:numPr>
              <w:numId w:val="74"/>
            </w:numPr>
            <w:ind w:hanging="360"/>
          </w:pPr>
        </w:pPrChange>
      </w:pPr>
      <w:ins w:id="7708" w:author="rkbansal" w:date="2020-04-25T01:33:00Z">
        <w:r>
          <w:t xml:space="preserve"> </w:t>
        </w:r>
      </w:ins>
      <w:proofErr w:type="spellStart"/>
      <w:ins w:id="7709"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7710" w:author="rkbansal" w:date="2020-04-23T00:30:00Z"/>
        </w:rPr>
      </w:pPr>
      <w:ins w:id="7711"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712" w:author="rkbansal" w:date="2020-04-25T17:05:00Z"/>
        </w:rPr>
      </w:pPr>
      <w:proofErr w:type="spellStart"/>
      <w:ins w:id="7713" w:author="rkbansal" w:date="2020-04-25T17:01:00Z">
        <w:r>
          <w:t>DonationServiceImpl</w:t>
        </w:r>
        <w:proofErr w:type="spellEnd"/>
        <w:r>
          <w:t xml:space="preserve"> interface</w:t>
        </w:r>
      </w:ins>
    </w:p>
    <w:p w14:paraId="6761D865" w14:textId="53345435" w:rsidR="005C19BB" w:rsidRDefault="005C19BB">
      <w:pPr>
        <w:pStyle w:val="ListParagraph"/>
        <w:ind w:left="924"/>
        <w:rPr>
          <w:ins w:id="7714" w:author="rkbansal" w:date="2020-04-25T17:05:00Z"/>
        </w:rPr>
        <w:pPrChange w:id="7715" w:author="rkbansal" w:date="2020-04-25T17:05:00Z">
          <w:pPr>
            <w:pStyle w:val="ListParagraph"/>
            <w:numPr>
              <w:numId w:val="92"/>
            </w:numPr>
            <w:ind w:left="1440" w:hanging="360"/>
          </w:pPr>
        </w:pPrChange>
      </w:pPr>
      <w:ins w:id="7716"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717" w:author="rkbansal" w:date="2020-04-25T17:02:00Z"/>
        </w:rPr>
        <w:pPrChange w:id="7718" w:author="rkbansal" w:date="2020-04-25T17:05:00Z">
          <w:pPr>
            <w:pStyle w:val="ListParagraph"/>
            <w:numPr>
              <w:numId w:val="92"/>
            </w:numPr>
            <w:ind w:left="1440" w:hanging="360"/>
          </w:pPr>
        </w:pPrChange>
      </w:pPr>
    </w:p>
    <w:p w14:paraId="5BD928A3" w14:textId="77777777" w:rsidR="008E38E6" w:rsidRDefault="008E38E6">
      <w:pPr>
        <w:rPr>
          <w:ins w:id="7719" w:author="rkbansal" w:date="2020-04-25T15:16:00Z"/>
        </w:rPr>
        <w:pPrChange w:id="7720"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721" w:author="rkbansal" w:date="2020-04-25T17:06:00Z"/>
        </w:rPr>
      </w:pPr>
      <w:proofErr w:type="spellStart"/>
      <w:ins w:id="7722" w:author="rkbansal" w:date="2020-04-25T17:02:00Z">
        <w:r>
          <w:t>Expense</w:t>
        </w:r>
      </w:ins>
      <w:ins w:id="7723" w:author="rkbansal" w:date="2020-04-25T17:01:00Z">
        <w:r w:rsidR="00FA27C3">
          <w:t>Service</w:t>
        </w:r>
        <w:proofErr w:type="spellEnd"/>
        <w:r w:rsidR="00FA27C3">
          <w:t xml:space="preserve"> and </w:t>
        </w:r>
      </w:ins>
      <w:proofErr w:type="spellStart"/>
      <w:ins w:id="7724" w:author="rkbansal" w:date="2020-04-25T17:02:00Z">
        <w:r>
          <w:t>Expense</w:t>
        </w:r>
      </w:ins>
      <w:ins w:id="7725"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7726" w:author="rkbansal" w:date="2020-04-25T17:06:00Z"/>
        </w:rPr>
      </w:pPr>
      <w:proofErr w:type="spellStart"/>
      <w:ins w:id="7727" w:author="rkbansal" w:date="2020-04-25T17:06:00Z">
        <w:r>
          <w:t>ExpenseService</w:t>
        </w:r>
        <w:proofErr w:type="spellEnd"/>
      </w:ins>
    </w:p>
    <w:p w14:paraId="58022419" w14:textId="5201295E" w:rsidR="00074E92" w:rsidRDefault="00074E92">
      <w:pPr>
        <w:pStyle w:val="ListParagraph"/>
        <w:ind w:left="924"/>
        <w:rPr>
          <w:ins w:id="7728" w:author="rkbansal" w:date="2020-04-25T17:06:00Z"/>
        </w:rPr>
        <w:pPrChange w:id="7729" w:author="rkbansal" w:date="2020-04-25T17:06:00Z">
          <w:pPr>
            <w:pStyle w:val="ListParagraph"/>
            <w:numPr>
              <w:numId w:val="92"/>
            </w:numPr>
            <w:ind w:left="924" w:hanging="357"/>
          </w:pPr>
        </w:pPrChange>
      </w:pPr>
      <w:ins w:id="7730"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731" w:author="rkbansal" w:date="2020-04-25T17:08:00Z"/>
        </w:rPr>
      </w:pPr>
      <w:proofErr w:type="spellStart"/>
      <w:ins w:id="7732" w:author="rkbansal" w:date="2020-04-25T17:06:00Z">
        <w:r>
          <w:t>ExpenseServiceImpl</w:t>
        </w:r>
      </w:ins>
      <w:proofErr w:type="spellEnd"/>
    </w:p>
    <w:p w14:paraId="70FE82C4" w14:textId="3F3DA791" w:rsidR="002E2790" w:rsidRDefault="00F82492">
      <w:pPr>
        <w:pStyle w:val="ListParagraph"/>
        <w:ind w:left="924"/>
        <w:rPr>
          <w:ins w:id="7733" w:author="rkbansal" w:date="2020-04-23T00:30:00Z"/>
        </w:rPr>
        <w:pPrChange w:id="7734" w:author="rkbansal" w:date="2020-04-25T17:08:00Z">
          <w:pPr>
            <w:pStyle w:val="ListParagraph"/>
          </w:pPr>
        </w:pPrChange>
      </w:pPr>
      <w:ins w:id="7735"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736" w:author="rkbansal" w:date="2020-04-23T00:30:00Z"/>
        </w:rPr>
      </w:pPr>
    </w:p>
    <w:p w14:paraId="5B69AA91" w14:textId="77777777" w:rsidR="002E2790" w:rsidRPr="00733CDB" w:rsidRDefault="002E2790" w:rsidP="002E2790">
      <w:pPr>
        <w:pStyle w:val="ListParagraph"/>
        <w:numPr>
          <w:ilvl w:val="0"/>
          <w:numId w:val="74"/>
        </w:numPr>
        <w:rPr>
          <w:ins w:id="7737" w:author="rkbansal" w:date="2020-04-23T00:30:00Z"/>
        </w:rPr>
      </w:pPr>
      <w:ins w:id="7738"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7739" w:author="rkbansal" w:date="2020-04-23T00:30:00Z"/>
        </w:rPr>
        <w:pPrChange w:id="7740" w:author="rkbansal" w:date="2020-04-25T21:29:00Z">
          <w:pPr/>
        </w:pPrChange>
      </w:pPr>
      <w:ins w:id="7741"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742" w:author="rkbansal" w:date="2020-04-23T00:30:00Z"/>
          <w:bCs/>
        </w:rPr>
      </w:pPr>
      <w:ins w:id="7743"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7744" w:author="rkbansal" w:date="2020-04-23T00:30:00Z"/>
          <w:bCs/>
        </w:rPr>
      </w:pPr>
      <w:ins w:id="7745"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746" w:author="rkbansal" w:date="2020-04-23T00:30:00Z"/>
          <w:b/>
          <w:sz w:val="18"/>
        </w:rPr>
      </w:pPr>
    </w:p>
    <w:p w14:paraId="7CEDBDD6" w14:textId="66FA9015" w:rsidR="002E2790" w:rsidRDefault="002E2790" w:rsidP="002E2790">
      <w:pPr>
        <w:pStyle w:val="ListParagraph"/>
        <w:numPr>
          <w:ilvl w:val="0"/>
          <w:numId w:val="74"/>
        </w:numPr>
        <w:rPr>
          <w:ins w:id="7747" w:author="rkbansal" w:date="2020-04-23T00:30:00Z"/>
        </w:rPr>
      </w:pPr>
      <w:ins w:id="7748" w:author="rkbansal" w:date="2020-04-23T00:30:00Z">
        <w:r>
          <w:lastRenderedPageBreak/>
          <w:t>After running the application, should be visible following functions for the following url:</w:t>
        </w:r>
        <w:r w:rsidRPr="00B51A16">
          <w:t xml:space="preserve"> </w:t>
        </w:r>
      </w:ins>
      <w:ins w:id="7749" w:author="rkbansal" w:date="2020-04-25T21:24:00Z">
        <w:r w:rsidR="007C3945">
          <w:fldChar w:fldCharType="begin"/>
        </w:r>
        <w:r w:rsidR="007C3945">
          <w:instrText xml:space="preserve"> HYPERLINK "</w:instrText>
        </w:r>
      </w:ins>
      <w:ins w:id="7750" w:author="rkbansal" w:date="2020-04-23T00:30:00Z">
        <w:r w:rsidR="007C3945" w:rsidRPr="007C3945">
          <w:rPr>
            <w:rPrChange w:id="7751" w:author="rkbansal" w:date="2020-04-25T21:24:00Z">
              <w:rPr>
                <w:rStyle w:val="Hyperlink"/>
              </w:rPr>
            </w:rPrChange>
          </w:rPr>
          <w:instrText>http://localhost:</w:instrText>
        </w:r>
      </w:ins>
      <w:ins w:id="7752" w:author="rkbansal" w:date="2020-04-25T21:23:00Z">
        <w:r w:rsidR="007C3945" w:rsidRPr="007C3945">
          <w:rPr>
            <w:rPrChange w:id="7753" w:author="rkbansal" w:date="2020-04-25T21:24:00Z">
              <w:rPr>
                <w:rStyle w:val="Hyperlink"/>
              </w:rPr>
            </w:rPrChange>
          </w:rPr>
          <w:instrText>7</w:instrText>
        </w:r>
      </w:ins>
      <w:ins w:id="7754" w:author="rkbansal" w:date="2020-04-23T00:30:00Z">
        <w:r w:rsidR="007C3945" w:rsidRPr="007C3945">
          <w:rPr>
            <w:rPrChange w:id="7755" w:author="rkbansal" w:date="2020-04-25T21:24:00Z">
              <w:rPr>
                <w:rStyle w:val="Hyperlink"/>
              </w:rPr>
            </w:rPrChange>
          </w:rPr>
          <w:instrText>379/api/</w:instrText>
        </w:r>
      </w:ins>
      <w:ins w:id="7756" w:author="rkbansal" w:date="2020-04-25T21:24:00Z">
        <w:r w:rsidR="007C3945" w:rsidRPr="007C3945">
          <w:rPr>
            <w:rPrChange w:id="7757" w:author="rkbansal" w:date="2020-04-25T21:24:00Z">
              <w:rPr>
                <w:rStyle w:val="Hyperlink"/>
              </w:rPr>
            </w:rPrChange>
          </w:rPr>
          <w:instrText>account</w:instrText>
        </w:r>
      </w:ins>
      <w:ins w:id="7758" w:author="rkbansal" w:date="2020-04-23T00:30:00Z">
        <w:r w:rsidR="007C3945" w:rsidRPr="007C3945">
          <w:rPr>
            <w:rPrChange w:id="7759" w:author="rkbansal" w:date="2020-04-25T21:24:00Z">
              <w:rPr>
                <w:rStyle w:val="Hyperlink"/>
              </w:rPr>
            </w:rPrChange>
          </w:rPr>
          <w:instrText>-mgmt-service/swagger-ui.html</w:instrText>
        </w:r>
      </w:ins>
      <w:ins w:id="7760" w:author="rkbansal" w:date="2020-04-25T21:24:00Z">
        <w:r w:rsidR="007C3945">
          <w:instrText xml:space="preserve">" </w:instrText>
        </w:r>
        <w:r w:rsidR="007C3945">
          <w:fldChar w:fldCharType="separate"/>
        </w:r>
      </w:ins>
      <w:ins w:id="7761" w:author="rkbansal" w:date="2020-04-23T00:30:00Z">
        <w:r w:rsidR="007C3945" w:rsidRPr="006C5376">
          <w:rPr>
            <w:rStyle w:val="Hyperlink"/>
          </w:rPr>
          <w:t>http://localhost:</w:t>
        </w:r>
      </w:ins>
      <w:ins w:id="7762" w:author="rkbansal" w:date="2020-04-25T21:23:00Z">
        <w:r w:rsidR="007C3945" w:rsidRPr="006C5376">
          <w:rPr>
            <w:rStyle w:val="Hyperlink"/>
          </w:rPr>
          <w:t>7</w:t>
        </w:r>
      </w:ins>
      <w:ins w:id="7763" w:author="rkbansal" w:date="2020-04-23T00:30:00Z">
        <w:r w:rsidR="007C3945" w:rsidRPr="006C5376">
          <w:rPr>
            <w:rStyle w:val="Hyperlink"/>
          </w:rPr>
          <w:t>379/api/</w:t>
        </w:r>
      </w:ins>
      <w:ins w:id="7764" w:author="rkbansal" w:date="2020-04-25T21:24:00Z">
        <w:r w:rsidR="007C3945" w:rsidRPr="006C5376">
          <w:rPr>
            <w:rStyle w:val="Hyperlink"/>
          </w:rPr>
          <w:t>account</w:t>
        </w:r>
      </w:ins>
      <w:ins w:id="7765" w:author="rkbansal" w:date="2020-04-23T00:30:00Z">
        <w:r w:rsidR="007C3945" w:rsidRPr="006C5376">
          <w:rPr>
            <w:rStyle w:val="Hyperlink"/>
          </w:rPr>
          <w:t>-mgmt-service/swagger-ui.html</w:t>
        </w:r>
      </w:ins>
      <w:ins w:id="7766" w:author="rkbansal" w:date="2020-04-25T21:24:00Z">
        <w:r w:rsidR="007C3945">
          <w:fldChar w:fldCharType="end"/>
        </w:r>
      </w:ins>
    </w:p>
    <w:p w14:paraId="4798AF68" w14:textId="77777777" w:rsidR="002E2790" w:rsidRDefault="002E2790" w:rsidP="002E2790">
      <w:pPr>
        <w:pStyle w:val="ListParagraph"/>
        <w:rPr>
          <w:ins w:id="7767" w:author="rkbansal" w:date="2020-04-23T00:30:00Z"/>
        </w:rPr>
      </w:pPr>
    </w:p>
    <w:p w14:paraId="478DFB94" w14:textId="77777777" w:rsidR="002E2790" w:rsidRDefault="002E2790" w:rsidP="002E2790">
      <w:pPr>
        <w:pStyle w:val="ListParagraph"/>
        <w:rPr>
          <w:ins w:id="7768" w:author="rkbansal" w:date="2020-04-23T00:30:00Z"/>
        </w:rPr>
      </w:pPr>
      <w:ins w:id="7769" w:author="rkbansal" w:date="2020-04-23T00:30:00Z">
        <w:r>
          <w:t>Or</w:t>
        </w:r>
      </w:ins>
    </w:p>
    <w:p w14:paraId="2CF92B97" w14:textId="4DE23911" w:rsidR="002E2790" w:rsidRDefault="0026004B" w:rsidP="002E2790">
      <w:pPr>
        <w:pStyle w:val="ListParagraph"/>
        <w:rPr>
          <w:ins w:id="7770" w:author="rkbansal" w:date="2020-04-23T00:30:00Z"/>
        </w:rPr>
      </w:pPr>
      <w:ins w:id="7771" w:author="rkbansal" w:date="2020-04-25T21:24:00Z">
        <w:r>
          <w:fldChar w:fldCharType="begin"/>
        </w:r>
        <w:r>
          <w:instrText xml:space="preserve"> HYPERLINK "</w:instrText>
        </w:r>
      </w:ins>
      <w:ins w:id="7772" w:author="rkbansal" w:date="2020-04-23T00:30:00Z">
        <w:r w:rsidRPr="0026004B">
          <w:rPr>
            <w:rPrChange w:id="7773" w:author="rkbansal" w:date="2020-04-25T21:24:00Z">
              <w:rPr>
                <w:rStyle w:val="Hyperlink"/>
              </w:rPr>
            </w:rPrChange>
          </w:rPr>
          <w:instrText>http://localhost:</w:instrText>
        </w:r>
      </w:ins>
      <w:ins w:id="7774" w:author="rkbansal" w:date="2020-04-25T21:23:00Z">
        <w:r w:rsidRPr="0026004B">
          <w:rPr>
            <w:rPrChange w:id="7775" w:author="rkbansal" w:date="2020-04-25T21:24:00Z">
              <w:rPr>
                <w:rStyle w:val="Hyperlink"/>
              </w:rPr>
            </w:rPrChange>
          </w:rPr>
          <w:instrText>7</w:instrText>
        </w:r>
      </w:ins>
      <w:ins w:id="7776" w:author="rkbansal" w:date="2020-04-23T00:30:00Z">
        <w:r w:rsidRPr="0026004B">
          <w:rPr>
            <w:rPrChange w:id="7777" w:author="rkbansal" w:date="2020-04-25T21:24:00Z">
              <w:rPr>
                <w:rStyle w:val="Hyperlink"/>
              </w:rPr>
            </w:rPrChange>
          </w:rPr>
          <w:instrText>379/api/</w:instrText>
        </w:r>
      </w:ins>
      <w:ins w:id="7778" w:author="rkbansal" w:date="2020-04-25T21:24:00Z">
        <w:r w:rsidRPr="0026004B">
          <w:rPr>
            <w:rPrChange w:id="7779" w:author="rkbansal" w:date="2020-04-25T21:24:00Z">
              <w:rPr>
                <w:rStyle w:val="Hyperlink"/>
              </w:rPr>
            </w:rPrChange>
          </w:rPr>
          <w:instrText>account</w:instrText>
        </w:r>
      </w:ins>
      <w:ins w:id="7780" w:author="rkbansal" w:date="2020-04-23T00:30:00Z">
        <w:r w:rsidRPr="0026004B">
          <w:rPr>
            <w:rPrChange w:id="7781" w:author="rkbansal" w:date="2020-04-25T21:24:00Z">
              <w:rPr>
                <w:rStyle w:val="Hyperlink"/>
              </w:rPr>
            </w:rPrChange>
          </w:rPr>
          <w:instrText>-mgmt-service/api-docs</w:instrText>
        </w:r>
      </w:ins>
      <w:ins w:id="7782" w:author="rkbansal" w:date="2020-04-25T21:24:00Z">
        <w:r>
          <w:instrText xml:space="preserve">" </w:instrText>
        </w:r>
        <w:r>
          <w:fldChar w:fldCharType="separate"/>
        </w:r>
      </w:ins>
      <w:ins w:id="7783" w:author="rkbansal" w:date="2020-04-23T00:30:00Z">
        <w:r w:rsidRPr="006C5376">
          <w:rPr>
            <w:rStyle w:val="Hyperlink"/>
          </w:rPr>
          <w:t>http://localhost:</w:t>
        </w:r>
      </w:ins>
      <w:ins w:id="7784" w:author="rkbansal" w:date="2020-04-25T21:23:00Z">
        <w:r w:rsidRPr="006C5376">
          <w:rPr>
            <w:rStyle w:val="Hyperlink"/>
          </w:rPr>
          <w:t>7</w:t>
        </w:r>
      </w:ins>
      <w:ins w:id="7785" w:author="rkbansal" w:date="2020-04-23T00:30:00Z">
        <w:r w:rsidRPr="006C5376">
          <w:rPr>
            <w:rStyle w:val="Hyperlink"/>
          </w:rPr>
          <w:t>379/api/</w:t>
        </w:r>
      </w:ins>
      <w:ins w:id="7786" w:author="rkbansal" w:date="2020-04-25T21:24:00Z">
        <w:r w:rsidRPr="006C5376">
          <w:rPr>
            <w:rStyle w:val="Hyperlink"/>
          </w:rPr>
          <w:t>account</w:t>
        </w:r>
      </w:ins>
      <w:ins w:id="7787" w:author="rkbansal" w:date="2020-04-23T00:30:00Z">
        <w:r w:rsidRPr="006C5376">
          <w:rPr>
            <w:rStyle w:val="Hyperlink"/>
          </w:rPr>
          <w:t>-mgmt-service/api-docs</w:t>
        </w:r>
      </w:ins>
      <w:ins w:id="7788" w:author="rkbansal" w:date="2020-04-25T21:24:00Z">
        <w:r>
          <w:fldChar w:fldCharType="end"/>
        </w:r>
      </w:ins>
    </w:p>
    <w:p w14:paraId="6E0A1CFD" w14:textId="77777777" w:rsidR="002E2790" w:rsidRDefault="002E2790" w:rsidP="002E2790">
      <w:pPr>
        <w:pStyle w:val="ListParagraph"/>
        <w:rPr>
          <w:ins w:id="7789" w:author="rkbansal" w:date="2020-04-23T00:30:00Z"/>
        </w:rPr>
      </w:pPr>
    </w:p>
    <w:p w14:paraId="15070DA6" w14:textId="00BC3C1B" w:rsidR="002E2790" w:rsidRDefault="00DD1195" w:rsidP="002E2790">
      <w:pPr>
        <w:pStyle w:val="ListParagraph"/>
        <w:rPr>
          <w:ins w:id="7790" w:author="rkbansal" w:date="2020-04-23T00:30:00Z"/>
        </w:rPr>
      </w:pPr>
      <w:ins w:id="7791"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792" w:author="rkbansal" w:date="2020-04-25T21:33:00Z"/>
        </w:rPr>
      </w:pPr>
      <w:ins w:id="7793" w:author="rkbansal" w:date="2020-04-23T00:30:00Z">
        <w:r>
          <w:t xml:space="preserve">Test the </w:t>
        </w:r>
      </w:ins>
      <w:proofErr w:type="spellStart"/>
      <w:ins w:id="7794" w:author="rkbansal" w:date="2020-04-25T21:33:00Z">
        <w:r w:rsidR="002A07B4">
          <w:t>DonationApiTest</w:t>
        </w:r>
      </w:ins>
      <w:proofErr w:type="spellEnd"/>
      <w:ins w:id="7795" w:author="rkbansal" w:date="2020-04-23T00:30:00Z">
        <w:r>
          <w:t xml:space="preserve"> using J</w:t>
        </w:r>
        <w:r w:rsidR="002A07B4">
          <w:t>u</w:t>
        </w:r>
        <w:r>
          <w:t>nit</w:t>
        </w:r>
      </w:ins>
    </w:p>
    <w:p w14:paraId="3127C1BA" w14:textId="3C4B45A3" w:rsidR="002A07B4" w:rsidRDefault="002A07B4">
      <w:pPr>
        <w:pStyle w:val="ListParagraph"/>
        <w:rPr>
          <w:ins w:id="7796" w:author="rkbansal" w:date="2020-04-23T00:30:00Z"/>
        </w:rPr>
        <w:pPrChange w:id="7797" w:author="rkbansal" w:date="2020-04-25T21:33:00Z">
          <w:pPr>
            <w:pStyle w:val="ListParagraph"/>
            <w:numPr>
              <w:numId w:val="74"/>
            </w:numPr>
            <w:ind w:hanging="360"/>
          </w:pPr>
        </w:pPrChange>
      </w:pPr>
      <w:ins w:id="7798"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799" w:author="rkbansal" w:date="2020-04-23T00:30:00Z"/>
        </w:rPr>
      </w:pPr>
    </w:p>
    <w:p w14:paraId="48BC9728" w14:textId="77777777" w:rsidR="002E2790" w:rsidRPr="004F63DB" w:rsidRDefault="002E2790" w:rsidP="002E2790">
      <w:pPr>
        <w:pStyle w:val="ListParagraph"/>
        <w:numPr>
          <w:ilvl w:val="0"/>
          <w:numId w:val="19"/>
        </w:numPr>
        <w:rPr>
          <w:ins w:id="7800" w:author="rkbansal" w:date="2020-04-23T00:30:00Z"/>
          <w:b/>
        </w:rPr>
      </w:pPr>
      <w:ins w:id="7801"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802" w:author="rkbansal" w:date="2020-04-23T00:30:00Z"/>
          <w:rFonts w:cs="Consolas"/>
          <w:color w:val="000000"/>
          <w:shd w:val="clear" w:color="auto" w:fill="E8F2FE"/>
        </w:rPr>
      </w:pPr>
      <w:proofErr w:type="spellStart"/>
      <w:ins w:id="7803"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7804" w:author="rkbansal" w:date="2020-04-23T00:30:00Z"/>
          <w:rFonts w:cs="Consolas"/>
          <w:color w:val="000000"/>
          <w:shd w:val="clear" w:color="auto" w:fill="E8F2FE"/>
        </w:rPr>
      </w:pPr>
      <w:proofErr w:type="spellStart"/>
      <w:ins w:id="7805"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7806" w:author="rkbansal" w:date="2020-04-23T00:30:00Z"/>
          <w:rFonts w:cs="Consolas"/>
          <w:color w:val="000000"/>
          <w:shd w:val="clear" w:color="auto" w:fill="E8F2FE"/>
        </w:rPr>
      </w:pPr>
      <w:proofErr w:type="spellStart"/>
      <w:ins w:id="7807"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7808" w:author="rkbansal" w:date="2020-04-23T00:30:00Z"/>
          <w:b/>
        </w:rPr>
      </w:pPr>
      <w:proofErr w:type="spellStart"/>
      <w:ins w:id="7809"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7810" w:author="rkbansal" w:date="2020-04-25T21:33:00Z"/>
          <w:rFonts w:cs="Consolas"/>
          <w:color w:val="000000"/>
          <w:shd w:val="clear" w:color="auto" w:fill="E8F2FE"/>
        </w:rPr>
      </w:pPr>
      <w:proofErr w:type="spellStart"/>
      <w:ins w:id="7811"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7812" w:author="rkbansal" w:date="2020-04-25T21:33:00Z"/>
          <w:rFonts w:cs="Consolas"/>
          <w:color w:val="000000"/>
          <w:shd w:val="clear" w:color="auto" w:fill="E8F2FE"/>
        </w:rPr>
      </w:pPr>
      <w:proofErr w:type="spellStart"/>
      <w:ins w:id="7813"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7814" w:author="rkbansal" w:date="2020-04-23T00:30:00Z"/>
          <w:rFonts w:cs="Consolas"/>
          <w:color w:val="000000"/>
          <w:shd w:val="clear" w:color="auto" w:fill="E8F2FE"/>
        </w:rPr>
      </w:pPr>
      <w:proofErr w:type="spellStart"/>
      <w:ins w:id="7815"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7816"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817" w:author="rkbansal" w:date="2020-04-23T00:30:00Z"/>
          <w:sz w:val="18"/>
        </w:rPr>
      </w:pPr>
      <w:ins w:id="7818"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819" w:author="rkbansal" w:date="2020-04-23T00:30:00Z"/>
          <w:sz w:val="18"/>
        </w:rPr>
      </w:pPr>
      <w:ins w:id="7820"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821" w:author="rkbansal" w:date="2020-04-23T00:30:00Z"/>
        </w:rPr>
      </w:pPr>
      <w:ins w:id="7822"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823" w:author="rkbansal" w:date="2020-04-26T00:21:00Z"/>
        </w:rPr>
      </w:pPr>
      <w:ins w:id="7824" w:author="rkbansal" w:date="2020-04-23T00:30:00Z">
        <w:r>
          <w:t>Without authentication</w:t>
        </w:r>
        <w:r w:rsidRPr="001F55B5">
          <w:t xml:space="preserve"> </w:t>
        </w:r>
        <w:r>
          <w:t xml:space="preserve">means directly hitting the </w:t>
        </w:r>
      </w:ins>
      <w:ins w:id="7825" w:author="rkbansal" w:date="2020-04-26T00:07:00Z">
        <w:r w:rsidR="0084354E">
          <w:t>account</w:t>
        </w:r>
      </w:ins>
      <w:ins w:id="7826" w:author="rkbansal" w:date="2020-04-23T00:30:00Z">
        <w:r>
          <w:t xml:space="preserve">-mgmt-project running on </w:t>
        </w:r>
      </w:ins>
      <w:ins w:id="7827" w:author="rkbansal" w:date="2020-04-26T00:07:00Z">
        <w:r w:rsidR="001007D3">
          <w:t>7</w:t>
        </w:r>
      </w:ins>
      <w:ins w:id="7828" w:author="rkbansal" w:date="2020-04-23T00:30:00Z">
        <w:r>
          <w:t xml:space="preserve">379 and </w:t>
        </w:r>
      </w:ins>
      <w:ins w:id="7829" w:author="rkbansal" w:date="2020-04-26T00:21:00Z">
        <w:r w:rsidR="00D261D7">
          <w:t>save the donation details</w:t>
        </w:r>
      </w:ins>
    </w:p>
    <w:p w14:paraId="0C0BB7D9" w14:textId="15F4DE50" w:rsidR="00D261D7" w:rsidRDefault="00D261D7">
      <w:pPr>
        <w:pStyle w:val="ListParagraph"/>
        <w:ind w:left="924"/>
        <w:rPr>
          <w:ins w:id="7830" w:author="rkbansal" w:date="2020-04-23T00:30:00Z"/>
        </w:rPr>
        <w:pPrChange w:id="7831" w:author="rkbansal" w:date="2020-04-26T00:21:00Z">
          <w:pPr>
            <w:pStyle w:val="ListParagraph"/>
            <w:numPr>
              <w:ilvl w:val="1"/>
              <w:numId w:val="19"/>
            </w:numPr>
            <w:ind w:left="1440" w:hanging="360"/>
          </w:pPr>
        </w:pPrChange>
      </w:pPr>
      <w:ins w:id="7832"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833" w:author="rkbansal" w:date="2020-04-23T00:30:00Z"/>
        </w:rPr>
      </w:pPr>
    </w:p>
    <w:p w14:paraId="3CDCCBDA" w14:textId="4040A6BD" w:rsidR="002E2790" w:rsidRDefault="002E2790" w:rsidP="006C6C2C">
      <w:pPr>
        <w:pStyle w:val="ListParagraph"/>
        <w:numPr>
          <w:ilvl w:val="1"/>
          <w:numId w:val="19"/>
        </w:numPr>
        <w:ind w:left="924" w:hanging="357"/>
        <w:rPr>
          <w:ins w:id="7834" w:author="rkbansal" w:date="2020-04-26T00:24:00Z"/>
        </w:rPr>
      </w:pPr>
      <w:ins w:id="7835" w:author="rkbansal" w:date="2020-04-23T00:30:00Z">
        <w:r>
          <w:t>Without authentication</w:t>
        </w:r>
        <w:r w:rsidRPr="001F55B5">
          <w:t xml:space="preserve"> </w:t>
        </w:r>
        <w:r>
          <w:t xml:space="preserve">means directly hitting the </w:t>
        </w:r>
      </w:ins>
      <w:ins w:id="7836" w:author="rkbansal" w:date="2020-04-26T00:25:00Z">
        <w:r w:rsidR="001E0902">
          <w:t>account</w:t>
        </w:r>
      </w:ins>
      <w:ins w:id="7837" w:author="rkbansal" w:date="2020-04-23T00:30:00Z">
        <w:r>
          <w:t xml:space="preserve">-mgmt-project running on </w:t>
        </w:r>
      </w:ins>
      <w:ins w:id="7838" w:author="rkbansal" w:date="2020-04-26T00:26:00Z">
        <w:r w:rsidR="00823827">
          <w:t>7</w:t>
        </w:r>
      </w:ins>
      <w:ins w:id="7839" w:author="rkbansal" w:date="2020-04-23T00:30:00Z">
        <w:r>
          <w:t xml:space="preserve">379 but </w:t>
        </w:r>
      </w:ins>
      <w:ins w:id="7840" w:author="rkbansal" w:date="2020-04-26T00:27:00Z">
        <w:r w:rsidR="00823827">
          <w:t>member does not exist for whom we are saving the donation is not active.</w:t>
        </w:r>
      </w:ins>
    </w:p>
    <w:p w14:paraId="26FAB4F5" w14:textId="628F4C35" w:rsidR="006C6C2C" w:rsidRDefault="0031487D">
      <w:pPr>
        <w:pStyle w:val="ListParagraph"/>
        <w:ind w:left="924"/>
        <w:rPr>
          <w:ins w:id="7841" w:author="rkbansal" w:date="2020-04-23T00:30:00Z"/>
        </w:rPr>
        <w:pPrChange w:id="7842" w:author="rkbansal" w:date="2020-04-26T00:24:00Z">
          <w:pPr>
            <w:pStyle w:val="ListParagraph"/>
            <w:numPr>
              <w:ilvl w:val="1"/>
              <w:numId w:val="19"/>
            </w:numPr>
            <w:ind w:left="1440" w:hanging="360"/>
          </w:pPr>
        </w:pPrChange>
      </w:pPr>
      <w:ins w:id="7843"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844" w:author="rkbansal" w:date="2020-04-23T00:30:00Z"/>
        </w:rPr>
      </w:pPr>
    </w:p>
    <w:p w14:paraId="79512450" w14:textId="77777777" w:rsidR="002E2790" w:rsidRDefault="002E2790">
      <w:pPr>
        <w:pStyle w:val="ListParagraph"/>
        <w:numPr>
          <w:ilvl w:val="1"/>
          <w:numId w:val="19"/>
        </w:numPr>
        <w:ind w:left="924" w:hanging="357"/>
        <w:rPr>
          <w:ins w:id="7845" w:author="rkbansal" w:date="2020-04-23T00:30:00Z"/>
        </w:rPr>
        <w:pPrChange w:id="7846" w:author="rkbansal" w:date="2020-04-26T00:26:00Z">
          <w:pPr>
            <w:pStyle w:val="ListParagraph"/>
            <w:numPr>
              <w:ilvl w:val="1"/>
              <w:numId w:val="19"/>
            </w:numPr>
            <w:ind w:left="1440" w:hanging="360"/>
          </w:pPr>
        </w:pPrChange>
      </w:pPr>
      <w:ins w:id="7847"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848" w:author="rkbansal" w:date="2020-04-23T00:30:00Z"/>
        </w:rPr>
      </w:pPr>
    </w:p>
    <w:p w14:paraId="2D35ED20" w14:textId="77777777" w:rsidR="002E2790" w:rsidRPr="005D2287" w:rsidRDefault="002E2790">
      <w:pPr>
        <w:pStyle w:val="ListParagraph"/>
        <w:numPr>
          <w:ilvl w:val="2"/>
          <w:numId w:val="19"/>
        </w:numPr>
        <w:ind w:left="1491" w:hanging="357"/>
        <w:rPr>
          <w:ins w:id="7849" w:author="rkbansal" w:date="2020-04-23T00:30:00Z"/>
          <w:b/>
          <w:sz w:val="28"/>
        </w:rPr>
        <w:pPrChange w:id="7850" w:author="rkbansal" w:date="2020-04-26T00:26:00Z">
          <w:pPr>
            <w:pStyle w:val="ListParagraph"/>
            <w:numPr>
              <w:ilvl w:val="2"/>
              <w:numId w:val="19"/>
            </w:numPr>
            <w:ind w:left="2160" w:hanging="360"/>
          </w:pPr>
        </w:pPrChange>
      </w:pPr>
      <w:ins w:id="7851"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852" w:author="rkbansal" w:date="2020-04-26T00:40:00Z"/>
          <w:b/>
          <w:sz w:val="28"/>
          <w:rPrChange w:id="7853" w:author="rkbansal" w:date="2020-04-26T00:40:00Z">
            <w:rPr>
              <w:ins w:id="7854" w:author="rkbansal" w:date="2020-04-26T00:40:00Z"/>
            </w:rPr>
          </w:rPrChange>
        </w:rPr>
      </w:pPr>
      <w:ins w:id="7855"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856" w:author="rkbansal" w:date="2020-04-26T00:26:00Z"/>
          <w:b/>
          <w:sz w:val="28"/>
          <w:rPrChange w:id="7857" w:author="rkbansal" w:date="2020-04-26T00:26:00Z">
            <w:rPr>
              <w:ins w:id="7858" w:author="rkbansal" w:date="2020-04-26T00:26:00Z"/>
            </w:rPr>
          </w:rPrChange>
        </w:rPr>
        <w:pPrChange w:id="7859" w:author="rkbansal" w:date="2020-04-26T00:40:00Z">
          <w:pPr>
            <w:pStyle w:val="ListParagraph"/>
            <w:numPr>
              <w:ilvl w:val="3"/>
              <w:numId w:val="19"/>
            </w:numPr>
            <w:ind w:left="2115" w:hanging="357"/>
          </w:pPr>
        </w:pPrChange>
      </w:pPr>
      <w:ins w:id="7860"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861" w:author="rkbansal" w:date="2020-04-23T00:30:00Z"/>
          <w:b/>
          <w:sz w:val="28"/>
        </w:rPr>
        <w:pPrChange w:id="7862" w:author="rkbansal" w:date="2020-04-26T00:40:00Z">
          <w:pPr>
            <w:pStyle w:val="ListParagraph"/>
            <w:numPr>
              <w:numId w:val="78"/>
            </w:numPr>
            <w:ind w:left="3240" w:hanging="360"/>
          </w:pPr>
        </w:pPrChange>
      </w:pPr>
      <w:ins w:id="7863" w:author="rkbansal" w:date="2020-04-26T00:41:00Z">
        <w:r>
          <w:t>Saving donation</w:t>
        </w:r>
      </w:ins>
      <w:ins w:id="7864" w:author="rkbansal" w:date="2020-04-23T00:30:00Z">
        <w:r w:rsidR="002E2790">
          <w:t xml:space="preserve"> with token means authorization code</w:t>
        </w:r>
      </w:ins>
      <w:ins w:id="7865" w:author="rkbansal" w:date="2020-04-26T00:40:00Z">
        <w:r w:rsidR="00A81A28">
          <w:t xml:space="preserve"> </w:t>
        </w:r>
      </w:ins>
      <w:ins w:id="7866"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867" w:author="rkbansal" w:date="2020-04-26T00:56:00Z"/>
          <w:b/>
        </w:rPr>
      </w:pPr>
      <w:ins w:id="7868" w:author="rkbansal" w:date="2020-04-23T00:30:00Z">
        <w:r w:rsidRPr="00C74A33">
          <w:rPr>
            <w:b/>
            <w:rPrChange w:id="7869"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870" w:author="rkbansal" w:date="2020-04-23T00:30:00Z"/>
          <w:b/>
          <w:rPrChange w:id="7871" w:author="rkbansal" w:date="2020-04-26T00:42:00Z">
            <w:rPr>
              <w:ins w:id="7872" w:author="rkbansal" w:date="2020-04-23T00:30:00Z"/>
              <w:b/>
              <w:sz w:val="28"/>
            </w:rPr>
          </w:rPrChange>
        </w:rPr>
        <w:pPrChange w:id="7873" w:author="rkbansal" w:date="2020-04-26T00:56:00Z">
          <w:pPr>
            <w:pStyle w:val="ListParagraph"/>
            <w:numPr>
              <w:ilvl w:val="2"/>
              <w:numId w:val="78"/>
            </w:numPr>
            <w:ind w:left="3192" w:hanging="357"/>
          </w:pPr>
        </w:pPrChange>
      </w:pPr>
      <w:ins w:id="7874"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875" w:author="rkbansal" w:date="2020-04-23T00:30:00Z"/>
          <w:b/>
          <w:sz w:val="28"/>
        </w:rPr>
      </w:pPr>
    </w:p>
    <w:p w14:paraId="4EADD579" w14:textId="77777777" w:rsidR="002E2790" w:rsidRDefault="002E2790" w:rsidP="002E2790">
      <w:pPr>
        <w:pStyle w:val="ListParagraph"/>
        <w:ind w:left="3960"/>
        <w:rPr>
          <w:ins w:id="7876"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877" w:author="rkbansal" w:date="2020-04-26T00:58:00Z"/>
          <w:b/>
          <w:sz w:val="28"/>
          <w:rPrChange w:id="7878" w:author="rkbansal" w:date="2020-04-26T00:58:00Z">
            <w:rPr>
              <w:ins w:id="7879" w:author="rkbansal" w:date="2020-04-26T00:58:00Z"/>
            </w:rPr>
          </w:rPrChange>
        </w:rPr>
      </w:pPr>
      <w:ins w:id="7880" w:author="rkbansal" w:date="2020-04-23T00:30:00Z">
        <w:r w:rsidRPr="00733CDB">
          <w:rPr>
            <w:b/>
            <w:sz w:val="28"/>
          </w:rPr>
          <w:t xml:space="preserve">Now hit the </w:t>
        </w:r>
      </w:ins>
      <w:ins w:id="7881" w:author="rkbansal" w:date="2020-04-26T00:42:00Z">
        <w:r w:rsidR="00C74A33">
          <w:rPr>
            <w:b/>
            <w:sz w:val="28"/>
          </w:rPr>
          <w:t>account</w:t>
        </w:r>
      </w:ins>
      <w:ins w:id="7882" w:author="rkbansal" w:date="2020-04-23T00:30:00Z">
        <w:r w:rsidRPr="00733CDB">
          <w:rPr>
            <w:b/>
            <w:sz w:val="28"/>
          </w:rPr>
          <w:t xml:space="preserve">-mgmt-service to </w:t>
        </w:r>
      </w:ins>
      <w:ins w:id="7883" w:author="rkbansal" w:date="2020-04-26T00:42:00Z">
        <w:r w:rsidR="00C74A33">
          <w:t>save the donation</w:t>
        </w:r>
      </w:ins>
      <w:ins w:id="7884" w:author="rkbansal" w:date="2020-04-26T00:57:00Z">
        <w:r w:rsidR="002407C5">
          <w:t xml:space="preserve"> </w:t>
        </w:r>
      </w:ins>
      <w:ins w:id="7885"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886" w:author="rkbansal" w:date="2020-04-26T01:00:00Z"/>
          <w:bCs/>
          <w:sz w:val="28"/>
        </w:rPr>
      </w:pPr>
      <w:ins w:id="7887" w:author="rkbansal" w:date="2020-04-26T00:58:00Z">
        <w:r>
          <w:rPr>
            <w:bCs/>
            <w:sz w:val="28"/>
          </w:rPr>
          <w:t xml:space="preserve">See the </w:t>
        </w:r>
        <w:r w:rsidRPr="00030FB4">
          <w:rPr>
            <w:b/>
            <w:sz w:val="28"/>
            <w:rPrChange w:id="7888" w:author="rkbansal" w:date="2020-04-26T00:59:00Z">
              <w:rPr>
                <w:bCs/>
                <w:sz w:val="28"/>
              </w:rPr>
            </w:rPrChange>
          </w:rPr>
          <w:t>Auth</w:t>
        </w:r>
      </w:ins>
      <w:ins w:id="7889" w:author="rkbansal" w:date="2020-04-26T00:59:00Z">
        <w:r w:rsidRPr="00030FB4">
          <w:rPr>
            <w:b/>
            <w:sz w:val="28"/>
            <w:rPrChange w:id="7890"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891" w:author="rkbansal" w:date="2020-04-26T00:59:00Z"/>
          <w:bCs/>
          <w:sz w:val="28"/>
        </w:rPr>
        <w:pPrChange w:id="7892" w:author="rkbansal" w:date="2020-04-26T01:00:00Z">
          <w:pPr>
            <w:pStyle w:val="ListParagraph"/>
            <w:ind w:left="1888"/>
          </w:pPr>
        </w:pPrChange>
      </w:pPr>
      <w:ins w:id="7893"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894" w:author="rkbansal" w:date="2020-04-23T00:30:00Z"/>
          <w:bCs/>
          <w:sz w:val="28"/>
          <w:rPrChange w:id="7895" w:author="rkbansal" w:date="2020-04-26T00:58:00Z">
            <w:rPr>
              <w:ins w:id="7896" w:author="rkbansal" w:date="2020-04-23T00:30:00Z"/>
              <w:b/>
              <w:sz w:val="28"/>
            </w:rPr>
          </w:rPrChange>
        </w:rPr>
        <w:pPrChange w:id="7897"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898" w:author="rkbansal" w:date="2020-04-26T01:00:00Z"/>
          <w:bCs/>
          <w:sz w:val="28"/>
        </w:rPr>
      </w:pPr>
      <w:ins w:id="7899"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900" w:author="rkbansal" w:date="2020-04-26T01:00:00Z"/>
          <w:bCs/>
          <w:sz w:val="28"/>
        </w:rPr>
        <w:pPrChange w:id="7901" w:author="rkbansal" w:date="2020-04-26T01:00:00Z">
          <w:pPr>
            <w:pStyle w:val="ListParagraph"/>
            <w:numPr>
              <w:ilvl w:val="1"/>
              <w:numId w:val="19"/>
            </w:numPr>
            <w:ind w:left="2001" w:hanging="357"/>
          </w:pPr>
        </w:pPrChange>
      </w:pPr>
      <w:ins w:id="7902"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903" w:author="rkbansal" w:date="2020-04-23T00:30:00Z"/>
          <w:b/>
          <w:sz w:val="28"/>
        </w:rPr>
      </w:pPr>
    </w:p>
    <w:p w14:paraId="563119AE" w14:textId="70A21EFF" w:rsidR="007B642F" w:rsidRDefault="00C45711" w:rsidP="006C0801">
      <w:del w:id="7904"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905" w:author="rkbansal" w:date="2020-04-23T00:28:00Z"/>
          <w:rFonts w:eastAsiaTheme="majorEastAsia" w:cstheme="majorBidi"/>
          <w:b/>
          <w:color w:val="2F5496" w:themeColor="accent1" w:themeShade="BF"/>
          <w:sz w:val="28"/>
          <w:szCs w:val="26"/>
        </w:rPr>
      </w:pPr>
      <w:ins w:id="7906" w:author="rkbansal" w:date="2020-04-23T00:28:00Z">
        <w:r>
          <w:rPr>
            <w:b/>
            <w:sz w:val="28"/>
          </w:rPr>
          <w:br w:type="page"/>
        </w:r>
      </w:ins>
    </w:p>
    <w:p w14:paraId="60D571BC" w14:textId="5AD5E69F" w:rsidR="002D0DC1" w:rsidRDefault="002D0DC1" w:rsidP="00BB6D89">
      <w:pPr>
        <w:pStyle w:val="Heading2"/>
        <w:rPr>
          <w:ins w:id="7907" w:author="rkbansal" w:date="2020-05-17T21:38:00Z"/>
          <w:rFonts w:ascii="Georgia" w:hAnsi="Georgia"/>
          <w:b/>
          <w:sz w:val="28"/>
        </w:rPr>
      </w:pPr>
      <w:ins w:id="7908" w:author="rkbansal" w:date="2020-04-26T01:01:00Z">
        <w:r>
          <w:rPr>
            <w:rFonts w:ascii="Georgia" w:hAnsi="Georgia"/>
            <w:b/>
            <w:sz w:val="28"/>
          </w:rPr>
          <w:lastRenderedPageBreak/>
          <w:t>Darshan</w:t>
        </w:r>
      </w:ins>
      <w:ins w:id="7909" w:author="rkbansal" w:date="2020-04-26T01:02:00Z">
        <w:r>
          <w:rPr>
            <w:rFonts w:ascii="Georgia" w:hAnsi="Georgia"/>
            <w:b/>
            <w:sz w:val="28"/>
          </w:rPr>
          <w:t xml:space="preserve"> Mgmt Service</w:t>
        </w:r>
      </w:ins>
    </w:p>
    <w:p w14:paraId="4E7BCA43" w14:textId="75FDD342" w:rsidR="00125468" w:rsidRDefault="00125468" w:rsidP="00125468">
      <w:pPr>
        <w:rPr>
          <w:ins w:id="7910" w:author="rkbansal" w:date="2020-05-17T21:38:00Z"/>
        </w:rPr>
      </w:pPr>
      <w:ins w:id="7911"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912" w:author="rkbansal" w:date="2020-11-18T21:18:00Z"/>
        </w:rPr>
      </w:pPr>
      <w:ins w:id="7913"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914" w:author="rkbansal" w:date="2020-11-18T21:18:00Z"/>
        </w:rPr>
      </w:pPr>
      <w:ins w:id="7915"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916" w:author="rkbansal" w:date="2020-11-18T21:18:00Z"/>
        </w:rPr>
      </w:pPr>
      <w:ins w:id="7917"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918" w:author="rkbansal" w:date="2020-11-18T21:18:00Z"/>
        </w:rPr>
      </w:pPr>
      <w:ins w:id="7919"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920" w:author="rkbansal" w:date="2020-11-18T21:18:00Z"/>
        </w:rPr>
      </w:pPr>
      <w:ins w:id="7921" w:author="rkbansal" w:date="2020-11-18T21:18:00Z">
        <w:r>
          <w:t>Saving the donation.</w:t>
        </w:r>
      </w:ins>
    </w:p>
    <w:p w14:paraId="6F123BD3" w14:textId="0989A67D" w:rsidR="00912811" w:rsidRDefault="00912811">
      <w:pPr>
        <w:pStyle w:val="ListParagraph"/>
        <w:numPr>
          <w:ilvl w:val="1"/>
          <w:numId w:val="78"/>
        </w:numPr>
        <w:rPr>
          <w:ins w:id="7922" w:author="rkbansal" w:date="2020-05-17T21:38:00Z"/>
        </w:rPr>
        <w:pPrChange w:id="7923"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924" w:author="rkbansal" w:date="2020-05-17T21:38:00Z"/>
        </w:rPr>
      </w:pPr>
      <w:ins w:id="7925" w:author="rkbansal" w:date="2020-05-17T21:38:00Z">
        <w:r>
          <w:t xml:space="preserve">Saving the </w:t>
        </w:r>
      </w:ins>
      <w:ins w:id="7926"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927" w:author="rkbansal" w:date="2020-05-17T21:38:00Z"/>
        </w:rPr>
      </w:pPr>
      <w:ins w:id="7928" w:author="rkbansal" w:date="2020-05-17T21:38:00Z">
        <w:r>
          <w:t xml:space="preserve">Updating the </w:t>
        </w:r>
      </w:ins>
      <w:ins w:id="7929"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930" w:author="rkbansal" w:date="2020-05-17T21:38:00Z"/>
        </w:rPr>
      </w:pPr>
      <w:ins w:id="7931" w:author="rkbansal" w:date="2020-05-17T21:38:00Z">
        <w:r>
          <w:t xml:space="preserve">Delete the </w:t>
        </w:r>
      </w:ins>
      <w:ins w:id="7932"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933" w:author="rkbansal" w:date="2020-05-17T21:38:00Z"/>
        </w:rPr>
      </w:pPr>
      <w:ins w:id="7934" w:author="rkbansal" w:date="2020-05-17T21:38:00Z">
        <w:r>
          <w:t xml:space="preserve">Find the </w:t>
        </w:r>
      </w:ins>
      <w:ins w:id="7935" w:author="rkbansal" w:date="2020-11-17T12:37:00Z">
        <w:r w:rsidR="002C42C0">
          <w:t>darshan by id</w:t>
        </w:r>
      </w:ins>
    </w:p>
    <w:p w14:paraId="17FFA262" w14:textId="77777777" w:rsidR="00125468" w:rsidRDefault="00125468" w:rsidP="00125468">
      <w:pPr>
        <w:rPr>
          <w:ins w:id="7936" w:author="rkbansal" w:date="2020-05-17T21:38:00Z"/>
        </w:rPr>
      </w:pPr>
      <w:ins w:id="7937"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7938" w:author="rkbansal" w:date="2020-05-17T21:38:00Z"/>
        </w:rPr>
      </w:pPr>
      <w:ins w:id="7939"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7940" w:author="rkbansal" w:date="2020-05-17T21:38:00Z"/>
        </w:trPr>
        <w:tc>
          <w:tcPr>
            <w:tcW w:w="4508" w:type="dxa"/>
          </w:tcPr>
          <w:p w14:paraId="77B11B28" w14:textId="77777777" w:rsidR="00125468" w:rsidRDefault="00125468" w:rsidP="006B4C95">
            <w:pPr>
              <w:rPr>
                <w:ins w:id="7941" w:author="rkbansal" w:date="2020-05-17T21:38:00Z"/>
              </w:rPr>
            </w:pPr>
            <w:ins w:id="7942" w:author="rkbansal" w:date="2020-05-17T21:38:00Z">
              <w:r>
                <w:t>Database/Schema Name</w:t>
              </w:r>
            </w:ins>
          </w:p>
        </w:tc>
        <w:tc>
          <w:tcPr>
            <w:tcW w:w="4508" w:type="dxa"/>
          </w:tcPr>
          <w:p w14:paraId="606BB78E" w14:textId="531E5C7C" w:rsidR="00125468" w:rsidRDefault="00040356" w:rsidP="006B4C95">
            <w:pPr>
              <w:rPr>
                <w:ins w:id="7943" w:author="rkbansal" w:date="2020-05-17T21:38:00Z"/>
              </w:rPr>
            </w:pPr>
            <w:proofErr w:type="spellStart"/>
            <w:ins w:id="7944" w:author="rkbansal" w:date="2020-11-07T14:50:00Z">
              <w:r>
                <w:t>darshan</w:t>
              </w:r>
            </w:ins>
            <w:ins w:id="7945" w:author="rkbansal" w:date="2020-05-17T21:38:00Z">
              <w:r w:rsidR="00125468">
                <w:t>_schema</w:t>
              </w:r>
              <w:proofErr w:type="spellEnd"/>
            </w:ins>
          </w:p>
        </w:tc>
      </w:tr>
      <w:tr w:rsidR="00125468" w14:paraId="46F1342A" w14:textId="77777777" w:rsidTr="006B4C95">
        <w:trPr>
          <w:ins w:id="7946" w:author="rkbansal" w:date="2020-05-17T21:38:00Z"/>
        </w:trPr>
        <w:tc>
          <w:tcPr>
            <w:tcW w:w="4508" w:type="dxa"/>
          </w:tcPr>
          <w:p w14:paraId="4B3951B8" w14:textId="77777777" w:rsidR="00125468" w:rsidRDefault="00125468" w:rsidP="006B4C95">
            <w:pPr>
              <w:rPr>
                <w:ins w:id="7947" w:author="rkbansal" w:date="2020-05-17T21:38:00Z"/>
              </w:rPr>
            </w:pPr>
            <w:ins w:id="7948" w:author="rkbansal" w:date="2020-05-17T21:38:00Z">
              <w:r>
                <w:t>User name</w:t>
              </w:r>
            </w:ins>
          </w:p>
        </w:tc>
        <w:tc>
          <w:tcPr>
            <w:tcW w:w="4508" w:type="dxa"/>
          </w:tcPr>
          <w:p w14:paraId="7100CE24" w14:textId="53C8FA94" w:rsidR="00125468" w:rsidRDefault="00040356" w:rsidP="006B4C95">
            <w:pPr>
              <w:rPr>
                <w:ins w:id="7949" w:author="rkbansal" w:date="2020-05-17T21:38:00Z"/>
              </w:rPr>
            </w:pPr>
            <w:ins w:id="7950" w:author="rkbansal" w:date="2020-11-07T14:51:00Z">
              <w:r>
                <w:t>d</w:t>
              </w:r>
            </w:ins>
            <w:ins w:id="7951" w:author="rkbansal" w:date="2020-11-07T14:50:00Z">
              <w:r>
                <w:t>arshan</w:t>
              </w:r>
            </w:ins>
          </w:p>
        </w:tc>
      </w:tr>
      <w:tr w:rsidR="00125468" w14:paraId="3239E0BF" w14:textId="77777777" w:rsidTr="006B4C95">
        <w:trPr>
          <w:ins w:id="7952" w:author="rkbansal" w:date="2020-05-17T21:38:00Z"/>
        </w:trPr>
        <w:tc>
          <w:tcPr>
            <w:tcW w:w="4508" w:type="dxa"/>
          </w:tcPr>
          <w:p w14:paraId="2E6AF71E" w14:textId="77777777" w:rsidR="00125468" w:rsidRDefault="00125468" w:rsidP="006B4C95">
            <w:pPr>
              <w:rPr>
                <w:ins w:id="7953" w:author="rkbansal" w:date="2020-05-17T21:38:00Z"/>
              </w:rPr>
            </w:pPr>
            <w:ins w:id="7954" w:author="rkbansal" w:date="2020-05-17T21:38:00Z">
              <w:r>
                <w:t>Password</w:t>
              </w:r>
            </w:ins>
          </w:p>
        </w:tc>
        <w:tc>
          <w:tcPr>
            <w:tcW w:w="4508" w:type="dxa"/>
          </w:tcPr>
          <w:p w14:paraId="5896F4CA" w14:textId="2BAA63E1" w:rsidR="00125468" w:rsidRDefault="00040356" w:rsidP="006B4C95">
            <w:pPr>
              <w:rPr>
                <w:ins w:id="7955" w:author="rkbansal" w:date="2020-05-17T21:38:00Z"/>
              </w:rPr>
            </w:pPr>
            <w:ins w:id="7956" w:author="rkbansal" w:date="2020-11-07T14:50:00Z">
              <w:r>
                <w:t>darshan</w:t>
              </w:r>
            </w:ins>
          </w:p>
        </w:tc>
      </w:tr>
    </w:tbl>
    <w:p w14:paraId="716FC06C" w14:textId="77777777" w:rsidR="00125468" w:rsidRPr="00A66355" w:rsidRDefault="00125468" w:rsidP="00125468">
      <w:pPr>
        <w:ind w:firstLine="360"/>
        <w:rPr>
          <w:ins w:id="7957" w:author="rkbansal" w:date="2020-05-17T21:38:00Z"/>
          <w:b/>
          <w:bCs/>
        </w:rPr>
      </w:pPr>
      <w:ins w:id="7958" w:author="rkbansal" w:date="2020-05-17T21:38:00Z">
        <w:r w:rsidRPr="00A66355">
          <w:rPr>
            <w:b/>
            <w:bCs/>
          </w:rPr>
          <w:t>Commands:</w:t>
        </w:r>
      </w:ins>
    </w:p>
    <w:p w14:paraId="6735E28C" w14:textId="77777777" w:rsidR="00125468" w:rsidRPr="00A66355" w:rsidRDefault="00125468" w:rsidP="00125468">
      <w:pPr>
        <w:ind w:firstLine="360"/>
        <w:jc w:val="both"/>
        <w:rPr>
          <w:ins w:id="7959" w:author="rkbansal" w:date="2020-05-17T21:38:00Z"/>
          <w:rFonts w:cstheme="minorHAnsi"/>
          <w:lang w:val="en-US"/>
        </w:rPr>
      </w:pPr>
      <w:ins w:id="7960"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7961" w:author="rkbansal" w:date="2020-05-17T21:38:00Z"/>
          <w:rFonts w:ascii="Helvetica" w:eastAsia="Times New Roman" w:hAnsi="Helvetica" w:cs="Times New Roman"/>
          <w:color w:val="333333"/>
          <w:sz w:val="21"/>
          <w:szCs w:val="21"/>
          <w:lang w:eastAsia="en-IN"/>
        </w:rPr>
      </w:pPr>
      <w:ins w:id="7962"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7963" w:author="rkbansal" w:date="2020-05-17T21:38:00Z"/>
          <w:rFonts w:ascii="Helvetica" w:eastAsia="Times New Roman" w:hAnsi="Helvetica" w:cs="Times New Roman"/>
          <w:color w:val="333333"/>
          <w:sz w:val="21"/>
          <w:szCs w:val="21"/>
          <w:lang w:eastAsia="en-IN"/>
        </w:rPr>
      </w:pPr>
      <w:ins w:id="7964"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7965" w:author="rkbansal" w:date="2020-05-17T21:38:00Z"/>
        </w:rPr>
      </w:pPr>
    </w:p>
    <w:p w14:paraId="4BEE75F2" w14:textId="4AABEC52" w:rsidR="00125468" w:rsidRDefault="00125468" w:rsidP="00125468">
      <w:pPr>
        <w:pStyle w:val="ListParagraph"/>
        <w:numPr>
          <w:ilvl w:val="0"/>
          <w:numId w:val="91"/>
        </w:numPr>
        <w:ind w:left="1077"/>
        <w:jc w:val="both"/>
        <w:rPr>
          <w:ins w:id="7966" w:author="rkbansal" w:date="2020-05-17T21:38:00Z"/>
        </w:rPr>
      </w:pPr>
      <w:ins w:id="7967" w:author="rkbansal" w:date="2020-05-17T21:38:00Z">
        <w:r>
          <w:t>create user '</w:t>
        </w:r>
      </w:ins>
      <w:ins w:id="7968" w:author="rkbansal" w:date="2020-11-07T14:51:00Z">
        <w:r w:rsidR="00040356">
          <w:t>darshan</w:t>
        </w:r>
      </w:ins>
      <w:ins w:id="7969" w:author="rkbansal" w:date="2020-05-17T21:38:00Z">
        <w:r>
          <w:t>'@'%' identified by '</w:t>
        </w:r>
      </w:ins>
      <w:ins w:id="7970" w:author="rkbansal" w:date="2020-11-07T14:51:00Z">
        <w:r w:rsidR="00040356">
          <w:t>darshan</w:t>
        </w:r>
      </w:ins>
      <w:ins w:id="7971" w:author="rkbansal" w:date="2020-05-17T21:38:00Z">
        <w:r>
          <w:t xml:space="preserve">'; </w:t>
        </w:r>
      </w:ins>
    </w:p>
    <w:p w14:paraId="162FA307" w14:textId="77777777" w:rsidR="00125468" w:rsidRDefault="00125468" w:rsidP="00125468">
      <w:pPr>
        <w:pStyle w:val="ListParagraph"/>
        <w:ind w:left="360"/>
        <w:jc w:val="both"/>
        <w:rPr>
          <w:ins w:id="7972" w:author="rkbansal" w:date="2020-05-17T21:38:00Z"/>
        </w:rPr>
      </w:pPr>
    </w:p>
    <w:p w14:paraId="3C8DFC6A" w14:textId="3558C36A" w:rsidR="00125468" w:rsidRDefault="00125468" w:rsidP="00125468">
      <w:pPr>
        <w:pStyle w:val="ListParagraph"/>
        <w:numPr>
          <w:ilvl w:val="0"/>
          <w:numId w:val="91"/>
        </w:numPr>
        <w:ind w:left="1077"/>
        <w:jc w:val="both"/>
        <w:rPr>
          <w:ins w:id="7973" w:author="rkbansal" w:date="2020-05-17T21:38:00Z"/>
        </w:rPr>
      </w:pPr>
      <w:ins w:id="7974" w:author="rkbansal" w:date="2020-05-17T21:38:00Z">
        <w:r>
          <w:t xml:space="preserve">create database </w:t>
        </w:r>
      </w:ins>
      <w:proofErr w:type="spellStart"/>
      <w:ins w:id="7975" w:author="rkbansal" w:date="2020-11-07T14:51:00Z">
        <w:r w:rsidR="00040356">
          <w:t>darshan</w:t>
        </w:r>
      </w:ins>
      <w:ins w:id="7976" w:author="rkbansal" w:date="2020-05-17T21:38:00Z">
        <w:r>
          <w:t>_schema</w:t>
        </w:r>
        <w:proofErr w:type="spellEnd"/>
        <w:r>
          <w:t>;</w:t>
        </w:r>
      </w:ins>
    </w:p>
    <w:p w14:paraId="2E19432E" w14:textId="77777777" w:rsidR="00125468" w:rsidRDefault="00125468" w:rsidP="00125468">
      <w:pPr>
        <w:pStyle w:val="ListParagraph"/>
        <w:ind w:left="360"/>
        <w:jc w:val="both"/>
        <w:rPr>
          <w:ins w:id="7977" w:author="rkbansal" w:date="2020-05-17T21:38:00Z"/>
        </w:rPr>
      </w:pPr>
    </w:p>
    <w:p w14:paraId="1A32F8EE" w14:textId="59284510" w:rsidR="00125468" w:rsidRDefault="00125468" w:rsidP="00125468">
      <w:pPr>
        <w:pStyle w:val="ListParagraph"/>
        <w:numPr>
          <w:ilvl w:val="0"/>
          <w:numId w:val="91"/>
        </w:numPr>
        <w:ind w:left="1077"/>
        <w:jc w:val="both"/>
        <w:rPr>
          <w:ins w:id="7978" w:author="rkbansal" w:date="2020-05-17T21:38:00Z"/>
        </w:rPr>
      </w:pPr>
      <w:ins w:id="7979" w:author="rkbansal" w:date="2020-05-17T21:38:00Z">
        <w:r>
          <w:t xml:space="preserve">grant all on </w:t>
        </w:r>
      </w:ins>
      <w:ins w:id="7980" w:author="rkbansal" w:date="2020-11-07T14:51:00Z">
        <w:r w:rsidR="00040356">
          <w:t>darshan</w:t>
        </w:r>
      </w:ins>
      <w:ins w:id="7981" w:author="rkbansal" w:date="2020-05-17T21:38:00Z">
        <w:r>
          <w:t>_</w:t>
        </w:r>
        <w:proofErr w:type="gramStart"/>
        <w:r>
          <w:t>schema.*</w:t>
        </w:r>
        <w:proofErr w:type="gramEnd"/>
        <w:r>
          <w:t xml:space="preserve"> to </w:t>
        </w:r>
      </w:ins>
      <w:ins w:id="7982" w:author="rkbansal" w:date="2020-11-07T14:51:00Z">
        <w:r w:rsidR="00040356">
          <w:t>darshan</w:t>
        </w:r>
      </w:ins>
      <w:ins w:id="7983" w:author="rkbansal" w:date="2020-05-17T21:38:00Z">
        <w:r>
          <w:t>@'%';</w:t>
        </w:r>
      </w:ins>
    </w:p>
    <w:p w14:paraId="3084854C" w14:textId="77777777" w:rsidR="00125468" w:rsidRDefault="00125468" w:rsidP="00125468">
      <w:pPr>
        <w:rPr>
          <w:ins w:id="7984" w:author="rkbansal" w:date="2020-05-17T21:38:00Z"/>
        </w:rPr>
      </w:pPr>
    </w:p>
    <w:p w14:paraId="66FA8F58" w14:textId="77777777" w:rsidR="00125468" w:rsidRDefault="00125468" w:rsidP="00125468">
      <w:pPr>
        <w:pStyle w:val="ListParagraph"/>
        <w:numPr>
          <w:ilvl w:val="0"/>
          <w:numId w:val="74"/>
        </w:numPr>
        <w:rPr>
          <w:ins w:id="7985" w:author="rkbansal" w:date="2020-05-17T21:38:00Z"/>
        </w:rPr>
      </w:pPr>
      <w:ins w:id="7986" w:author="rkbansal" w:date="2020-05-17T21:38:00Z">
        <w:r>
          <w:t>Use the following document related to the swagger, database scripts, ER diagram of Users:</w:t>
        </w:r>
      </w:ins>
    </w:p>
    <w:p w14:paraId="355A21E6" w14:textId="0D3FFFA7" w:rsidR="00125468" w:rsidRDefault="00AA0081">
      <w:pPr>
        <w:pStyle w:val="ListParagraph"/>
        <w:rPr>
          <w:ins w:id="7987" w:author="rkbansal" w:date="2020-05-17T21:38:00Z"/>
        </w:rPr>
        <w:pPrChange w:id="7988" w:author="rkbansal" w:date="2020-11-17T12:40:00Z">
          <w:pPr>
            <w:pStyle w:val="ListParagraph"/>
            <w:numPr>
              <w:numId w:val="74"/>
            </w:numPr>
            <w:ind w:hanging="360"/>
          </w:pPr>
        </w:pPrChange>
      </w:pPr>
      <w:ins w:id="7989" w:author="rkbansal" w:date="2020-11-17T12:40:00Z">
        <w:r w:rsidRPr="00AA0081">
          <w:object w:dxaOrig="3721" w:dyaOrig="811" w14:anchorId="1465AF74">
            <v:shape id="_x0000_i1040" type="#_x0000_t75" style="width:186pt;height:40.5pt" o:ole="">
              <v:imagedata r:id="rId296" o:title=""/>
            </v:shape>
            <o:OLEObject Type="Embed" ProgID="Package" ShapeID="_x0000_i1040" DrawAspect="Content" ObjectID="_1667510864" r:id="rId297"/>
          </w:object>
        </w:r>
      </w:ins>
      <w:ins w:id="7990" w:author="rkbansal" w:date="2020-11-17T12:40:00Z">
        <w:r w:rsidRPr="00AA0081">
          <w:object w:dxaOrig="1801" w:dyaOrig="811" w14:anchorId="1C08AADE">
            <v:shape id="_x0000_i1041" type="#_x0000_t75" style="width:90pt;height:40.5pt" o:ole="">
              <v:imagedata r:id="rId298" o:title=""/>
            </v:shape>
            <o:OLEObject Type="Embed" ProgID="Package" ShapeID="_x0000_i1041" DrawAspect="Content" ObjectID="_1667510865" r:id="rId299"/>
          </w:object>
        </w:r>
      </w:ins>
      <w:ins w:id="7991" w:author="rkbansal" w:date="2020-11-17T12:40:00Z">
        <w:r w:rsidRPr="00AA0081">
          <w:object w:dxaOrig="3751" w:dyaOrig="811" w14:anchorId="138FC332">
            <v:shape id="_x0000_i1042" type="#_x0000_t75" style="width:187.5pt;height:40.5pt" o:ole="">
              <v:imagedata r:id="rId300" o:title=""/>
            </v:shape>
            <o:OLEObject Type="Embed" ProgID="Package" ShapeID="_x0000_i1042" DrawAspect="Content" ObjectID="_1667510866" r:id="rId301"/>
          </w:object>
        </w:r>
      </w:ins>
      <w:del w:id="7992"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993" w:author="rkbansal" w:date="2020-05-17T21:38:00Z">
        <w:r w:rsidR="00125468" w:rsidRPr="00EF0BD8">
          <w:t xml:space="preserve"> </w:t>
        </w:r>
      </w:ins>
      <w:del w:id="7994"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995" w:author="rkbansal" w:date="2020-05-17T21:38:00Z"/>
        </w:rPr>
      </w:pPr>
      <w:ins w:id="7996"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997" w:author="rkbansal" w:date="2020-11-17T12:40:00Z">
        <w:r w:rsidR="003229CD">
          <w:t>darshan</w:t>
        </w:r>
      </w:ins>
      <w:ins w:id="7998"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999" w:author="rkbansal" w:date="2020-05-17T21:38:00Z"/>
        </w:rPr>
      </w:pPr>
      <w:ins w:id="8000"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001" w:author="rkbansal" w:date="2020-05-17T21:38:00Z"/>
        </w:rPr>
      </w:pPr>
    </w:p>
    <w:p w14:paraId="1DE36C59" w14:textId="77777777" w:rsidR="00125468" w:rsidRDefault="00125468" w:rsidP="00125468">
      <w:pPr>
        <w:pStyle w:val="ListParagraph"/>
        <w:numPr>
          <w:ilvl w:val="0"/>
          <w:numId w:val="74"/>
        </w:numPr>
        <w:rPr>
          <w:ins w:id="8002" w:author="rkbansal" w:date="2020-05-17T21:38:00Z"/>
        </w:rPr>
      </w:pPr>
      <w:ins w:id="8003"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004" w:author="rkbansal" w:date="2020-05-17T21:38:00Z"/>
          <w:bCs/>
        </w:rPr>
      </w:pPr>
      <w:ins w:id="8005"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006" w:author="rkbansal" w:date="2020-05-17T21:38:00Z"/>
          <w:bCs/>
        </w:rPr>
      </w:pPr>
      <w:ins w:id="8007"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8008" w:author="rkbansal" w:date="2020-05-17T21:38:00Z"/>
          <w:bCs/>
        </w:rPr>
      </w:pPr>
      <w:ins w:id="8009"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010" w:author="rkbansal" w:date="2020-05-17T21:38:00Z"/>
          <w:bCs/>
        </w:rPr>
      </w:pPr>
      <w:ins w:id="8011"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012" w:author="rkbansal" w:date="2020-05-17T21:38:00Z"/>
        </w:rPr>
      </w:pPr>
      <w:ins w:id="8013"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014" w:author="rkbansal" w:date="2020-05-17T21:38:00Z"/>
        </w:rPr>
      </w:pPr>
      <w:ins w:id="8015" w:author="rkbansal" w:date="2020-05-17T21:38:00Z">
        <w:r>
          <w:rPr>
            <w:rFonts w:ascii="Consolas" w:hAnsi="Consolas" w:cs="Consolas"/>
            <w:color w:val="000000"/>
            <w:sz w:val="20"/>
            <w:szCs w:val="20"/>
          </w:rPr>
          <w:lastRenderedPageBreak/>
          <w:tab/>
        </w:r>
      </w:ins>
      <w:ins w:id="8016"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017" w:author="rkbansal" w:date="2020-05-17T21:38:00Z"/>
        </w:rPr>
      </w:pPr>
      <w:ins w:id="8018"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8019" w:author="rkbansal" w:date="2020-11-17T13:04:00Z">
        <w:r w:rsidR="00463AB4" w:rsidRPr="00463AB4">
          <w:rPr>
            <w:rPrChange w:id="8020"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021" w:author="rkbansal" w:date="2020-05-17T21:38:00Z"/>
        </w:rPr>
      </w:pPr>
      <w:ins w:id="8022" w:author="rkbansal" w:date="2020-05-17T21:38:00Z">
        <w:r>
          <w:t xml:space="preserve">Rename and refactor the </w:t>
        </w:r>
        <w:r w:rsidRPr="001A23DF">
          <w:t xml:space="preserve">Swagger2SpringBoot.java to </w:t>
        </w:r>
      </w:ins>
      <w:ins w:id="8023" w:author="rkbansal" w:date="2020-11-17T13:05:00Z">
        <w:r w:rsidR="008C7779" w:rsidRPr="008C7779">
          <w:t>DarshanMgmtRestApplication</w:t>
        </w:r>
      </w:ins>
      <w:ins w:id="8024"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025" w:author="rkbansal" w:date="2020-05-17T21:38:00Z"/>
        </w:rPr>
      </w:pPr>
      <w:ins w:id="8026"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027" w:author="rkbansal" w:date="2020-05-17T21:38:00Z"/>
        </w:rPr>
      </w:pPr>
      <w:ins w:id="8028" w:author="rkbansal" w:date="2020-05-17T21:38:00Z">
        <w:r>
          <w:t xml:space="preserve">Enable </w:t>
        </w:r>
        <w:proofErr w:type="spellStart"/>
        <w:r>
          <w:t>JpaRepositories</w:t>
        </w:r>
        <w:proofErr w:type="spellEnd"/>
      </w:ins>
    </w:p>
    <w:p w14:paraId="2F18A911" w14:textId="7F67E30D" w:rsidR="00125468" w:rsidRDefault="00125468" w:rsidP="00125468">
      <w:pPr>
        <w:pStyle w:val="ListParagraph"/>
        <w:numPr>
          <w:ilvl w:val="1"/>
          <w:numId w:val="74"/>
        </w:numPr>
        <w:rPr>
          <w:ins w:id="8029" w:author="rkbansal" w:date="2020-05-17T21:38:00Z"/>
        </w:rPr>
      </w:pPr>
      <w:ins w:id="8030" w:author="rkbansal" w:date="2020-05-17T21:38:00Z">
        <w:r>
          <w:t xml:space="preserve">Enable </w:t>
        </w:r>
        <w:proofErr w:type="spellStart"/>
        <w:r>
          <w:t>FeignClient</w:t>
        </w:r>
        <w:proofErr w:type="spellEnd"/>
        <w:r>
          <w:t xml:space="preserve"> to interact with user-mgmt-service, people-mgmt-service.</w:t>
        </w:r>
      </w:ins>
    </w:p>
    <w:p w14:paraId="601ABE6D" w14:textId="77777777" w:rsidR="00125468" w:rsidRDefault="00125468" w:rsidP="00125468">
      <w:pPr>
        <w:pStyle w:val="ListParagraph"/>
        <w:numPr>
          <w:ilvl w:val="1"/>
          <w:numId w:val="74"/>
        </w:numPr>
        <w:rPr>
          <w:ins w:id="8031" w:author="rkbansal" w:date="2020-05-17T21:38:00Z"/>
        </w:rPr>
      </w:pPr>
      <w:ins w:id="8032" w:author="rkbansal" w:date="2020-05-17T21:38:00Z">
        <w:r>
          <w:t xml:space="preserve">Enable EnableSwagger2 so that we can view the document </w:t>
        </w:r>
        <w:proofErr w:type="spellStart"/>
        <w:r>
          <w:t>api</w:t>
        </w:r>
        <w:proofErr w:type="spellEnd"/>
      </w:ins>
    </w:p>
    <w:p w14:paraId="7D083FD9" w14:textId="08B6617B" w:rsidR="00125468" w:rsidRPr="001A4DA1" w:rsidRDefault="005D0637" w:rsidP="00125468">
      <w:pPr>
        <w:pStyle w:val="ListParagraph"/>
        <w:rPr>
          <w:ins w:id="8033" w:author="rkbansal" w:date="2020-05-17T21:38:00Z"/>
        </w:rPr>
      </w:pPr>
      <w:ins w:id="8034" w:author="rkbansal" w:date="2020-11-19T21:50:00Z">
        <w:r>
          <w:rPr>
            <w:noProof/>
          </w:rPr>
          <w:drawing>
            <wp:inline distT="0" distB="0" distL="0" distR="0" wp14:anchorId="57C671AA" wp14:editId="7303799F">
              <wp:extent cx="5105400" cy="33528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5400" cy="3352800"/>
                      </a:xfrm>
                      <a:prstGeom prst="rect">
                        <a:avLst/>
                      </a:prstGeom>
                    </pic:spPr>
                  </pic:pic>
                </a:graphicData>
              </a:graphic>
            </wp:inline>
          </w:drawing>
        </w:r>
      </w:ins>
    </w:p>
    <w:p w14:paraId="40866962" w14:textId="77777777" w:rsidR="00125468" w:rsidRDefault="00125468" w:rsidP="00125468">
      <w:pPr>
        <w:rPr>
          <w:ins w:id="8035" w:author="rkbansal" w:date="2020-05-17T21:38:00Z"/>
        </w:rPr>
      </w:pPr>
    </w:p>
    <w:p w14:paraId="7F85B0AF" w14:textId="77777777" w:rsidR="00125468" w:rsidRPr="00DE30DD" w:rsidRDefault="00125468" w:rsidP="00125468">
      <w:pPr>
        <w:pStyle w:val="ListParagraph"/>
        <w:numPr>
          <w:ilvl w:val="0"/>
          <w:numId w:val="74"/>
        </w:numPr>
        <w:rPr>
          <w:ins w:id="8036" w:author="rkbansal" w:date="2020-05-17T21:38:00Z"/>
          <w:bCs/>
        </w:rPr>
      </w:pPr>
      <w:ins w:id="8037" w:author="rkbansal" w:date="2020-05-17T21:38: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038" w:author="rkbansal" w:date="2020-05-17T21:38:00Z"/>
        </w:rPr>
      </w:pPr>
      <w:ins w:id="8039"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040" w:author="rkbansal" w:date="2020-05-17T21:38:00Z"/>
          <w:rFonts w:asciiTheme="minorHAnsi" w:hAnsiTheme="minorHAnsi" w:cstheme="minorHAnsi"/>
        </w:rPr>
      </w:pPr>
      <w:ins w:id="8041" w:author="rkbansal" w:date="2020-05-17T21:38: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042" w:author="rkbansal" w:date="2020-05-17T21:38:00Z"/>
          <w:rFonts w:asciiTheme="minorHAnsi" w:hAnsiTheme="minorHAnsi" w:cstheme="minorHAnsi"/>
        </w:rPr>
      </w:pPr>
      <w:ins w:id="8043"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044" w:author="rkbansal" w:date="2020-05-17T21:38:00Z"/>
          <w:rFonts w:asciiTheme="minorHAnsi" w:hAnsiTheme="minorHAnsi" w:cstheme="minorHAnsi"/>
        </w:rPr>
      </w:pPr>
      <w:ins w:id="8045"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046" w:author="rkbansal" w:date="2020-05-17T21:38:00Z"/>
          <w:rFonts w:asciiTheme="minorHAnsi" w:hAnsiTheme="minorHAnsi" w:cstheme="minorHAnsi"/>
        </w:rPr>
      </w:pPr>
      <w:ins w:id="8047"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048" w:author="rkbansal" w:date="2020-05-17T21:38:00Z"/>
        </w:rPr>
      </w:pPr>
      <w:ins w:id="8049"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050" w:author="rkbansal" w:date="2020-05-17T21:38:00Z"/>
        </w:rPr>
      </w:pPr>
    </w:p>
    <w:p w14:paraId="054741F3" w14:textId="1F73DDD8" w:rsidR="00125468" w:rsidRDefault="00125468" w:rsidP="00125468">
      <w:pPr>
        <w:pStyle w:val="ListParagraph"/>
        <w:numPr>
          <w:ilvl w:val="0"/>
          <w:numId w:val="74"/>
        </w:numPr>
        <w:rPr>
          <w:ins w:id="8051" w:author="rkbansal" w:date="2020-05-17T21:38:00Z"/>
        </w:rPr>
      </w:pPr>
      <w:ins w:id="8052" w:author="rkbansal" w:date="2020-05-17T21:38:00Z">
        <w:r>
          <w:t xml:space="preserve">Create the </w:t>
        </w:r>
      </w:ins>
      <w:proofErr w:type="spellStart"/>
      <w:ins w:id="8053" w:author="rkbansal" w:date="2020-11-17T21:28:00Z">
        <w:r w:rsidR="00BA7187">
          <w:t>Darshan</w:t>
        </w:r>
      </w:ins>
      <w:ins w:id="8054" w:author="rkbansal" w:date="2020-05-17T21:38:00Z">
        <w:r>
          <w:t>Api</w:t>
        </w:r>
        <w:proofErr w:type="spellEnd"/>
        <w:r>
          <w:t xml:space="preserve"> and </w:t>
        </w:r>
      </w:ins>
      <w:proofErr w:type="spellStart"/>
      <w:ins w:id="8055" w:author="rkbansal" w:date="2020-11-17T21:28:00Z">
        <w:r w:rsidR="001E7DBD">
          <w:t>Darshan</w:t>
        </w:r>
      </w:ins>
      <w:ins w:id="8056"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8057" w:author="rkbansal" w:date="2020-05-17T21:38:00Z"/>
        </w:rPr>
      </w:pPr>
      <w:proofErr w:type="spellStart"/>
      <w:ins w:id="8058" w:author="rkbansal" w:date="2020-05-17T21:38:00Z">
        <w:r>
          <w:t>D</w:t>
        </w:r>
      </w:ins>
      <w:ins w:id="8059" w:author="rkbansal" w:date="2020-11-17T21:28:00Z">
        <w:r w:rsidR="00B54217">
          <w:t>arshan</w:t>
        </w:r>
      </w:ins>
      <w:ins w:id="8060" w:author="rkbansal" w:date="2020-05-17T21:38:00Z">
        <w:r>
          <w:t>Api</w:t>
        </w:r>
        <w:proofErr w:type="spellEnd"/>
        <w:r>
          <w:t xml:space="preserve"> interface</w:t>
        </w:r>
      </w:ins>
    </w:p>
    <w:p w14:paraId="0494B76B" w14:textId="393D9420" w:rsidR="00125468" w:rsidRDefault="00BC5ADE" w:rsidP="00125468">
      <w:pPr>
        <w:pStyle w:val="ListParagraph"/>
        <w:rPr>
          <w:ins w:id="8061" w:author="rkbansal" w:date="2020-05-17T21:38:00Z"/>
        </w:rPr>
      </w:pPr>
      <w:ins w:id="8062" w:author="rkbansal" w:date="2020-11-17T21:31:00Z">
        <w:r>
          <w:rPr>
            <w:noProof/>
          </w:rPr>
          <w:drawing>
            <wp:inline distT="0" distB="0" distL="0" distR="0" wp14:anchorId="0A685F81" wp14:editId="42D165C6">
              <wp:extent cx="9779000" cy="54114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779000" cy="541147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063" w:author="rkbansal" w:date="2020-05-17T21:38:00Z"/>
        </w:rPr>
        <w:pPrChange w:id="8064" w:author="rkbansal" w:date="2020-11-18T15:40:00Z">
          <w:pPr>
            <w:pStyle w:val="ListParagraph"/>
            <w:ind w:left="924"/>
          </w:pPr>
        </w:pPrChange>
      </w:pPr>
      <w:proofErr w:type="spellStart"/>
      <w:ins w:id="8065" w:author="rkbansal" w:date="2020-05-17T21:38:00Z">
        <w:r>
          <w:t>D</w:t>
        </w:r>
      </w:ins>
      <w:ins w:id="8066" w:author="rkbansal" w:date="2020-11-18T15:40:00Z">
        <w:r w:rsidR="00425EF3">
          <w:t>arshan</w:t>
        </w:r>
      </w:ins>
      <w:ins w:id="8067" w:author="rkbansal" w:date="2020-05-17T21:38:00Z">
        <w:r>
          <w:t>ApiController</w:t>
        </w:r>
        <w:proofErr w:type="spellEnd"/>
        <w:r>
          <w:t xml:space="preserve"> Class</w:t>
        </w:r>
      </w:ins>
    </w:p>
    <w:p w14:paraId="5113FCDD" w14:textId="3C84CD5E" w:rsidR="00125468" w:rsidRDefault="00425EF3" w:rsidP="00125468">
      <w:pPr>
        <w:pStyle w:val="ListParagraph"/>
        <w:ind w:left="924"/>
        <w:rPr>
          <w:ins w:id="8068" w:author="rkbansal" w:date="2020-05-17T21:38:00Z"/>
        </w:rPr>
      </w:pPr>
      <w:ins w:id="8069" w:author="rkbansal" w:date="2020-11-18T15:42:00Z">
        <w:r>
          <w:rPr>
            <w:noProof/>
          </w:rPr>
          <w:lastRenderedPageBreak/>
          <w:drawing>
            <wp:inline distT="0" distB="0" distL="0" distR="0" wp14:anchorId="4DC758BA" wp14:editId="73A3BFA5">
              <wp:extent cx="9505950" cy="84867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505950" cy="84867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070" w:author="rkbansal" w:date="2020-05-17T21:38:00Z"/>
        </w:rPr>
      </w:pPr>
      <w:ins w:id="8071" w:author="rkbansal" w:date="2020-05-17T21:38:00Z">
        <w:r>
          <w:t xml:space="preserve">Create the feign client to interact with people-mgmt-service </w:t>
        </w:r>
      </w:ins>
      <w:ins w:id="8072" w:author="rkbansal" w:date="2020-11-18T21:18:00Z">
        <w:r w:rsidR="006774E6">
          <w:t>to get the details of devotee, member and sevadar</w:t>
        </w:r>
      </w:ins>
      <w:ins w:id="8073" w:author="rkbansal" w:date="2020-05-17T21:38:00Z">
        <w:r>
          <w:t>.</w:t>
        </w:r>
      </w:ins>
    </w:p>
    <w:p w14:paraId="4051354E" w14:textId="77777777" w:rsidR="00125468" w:rsidRDefault="00125468" w:rsidP="00125468">
      <w:pPr>
        <w:pStyle w:val="ListParagraph"/>
        <w:rPr>
          <w:ins w:id="8074" w:author="rkbansal" w:date="2020-05-17T21:38:00Z"/>
        </w:rPr>
      </w:pPr>
    </w:p>
    <w:p w14:paraId="0676CAE1" w14:textId="77777777" w:rsidR="00125468" w:rsidRDefault="00125468" w:rsidP="00125468">
      <w:pPr>
        <w:pStyle w:val="ListParagraph"/>
        <w:numPr>
          <w:ilvl w:val="0"/>
          <w:numId w:val="92"/>
        </w:numPr>
        <w:ind w:left="924" w:hanging="357"/>
        <w:rPr>
          <w:ins w:id="8075" w:author="rkbansal" w:date="2020-05-17T21:38:00Z"/>
        </w:rPr>
      </w:pPr>
      <w:ins w:id="8076" w:author="rkbansal" w:date="2020-05-17T21:38:00Z">
        <w:r>
          <w:t>PeopleMgmtServiceClient</w:t>
        </w:r>
      </w:ins>
    </w:p>
    <w:p w14:paraId="1651CF8A" w14:textId="77777777" w:rsidR="00125468" w:rsidRDefault="00125468" w:rsidP="00125468">
      <w:pPr>
        <w:ind w:left="720"/>
        <w:rPr>
          <w:ins w:id="8077" w:author="rkbansal" w:date="2020-05-17T21:38:00Z"/>
        </w:rPr>
      </w:pPr>
      <w:ins w:id="8078"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191500" cy="3362325"/>
                      </a:xfrm>
                      <a:prstGeom prst="rect">
                        <a:avLst/>
                      </a:prstGeom>
                    </pic:spPr>
                  </pic:pic>
                </a:graphicData>
              </a:graphic>
            </wp:inline>
          </w:drawing>
        </w:r>
      </w:ins>
    </w:p>
    <w:p w14:paraId="4CABEBF6" w14:textId="77777777" w:rsidR="00125468" w:rsidRDefault="00125468" w:rsidP="00125468">
      <w:pPr>
        <w:pStyle w:val="ListParagraph"/>
        <w:rPr>
          <w:ins w:id="8079" w:author="rkbansal" w:date="2020-05-17T21:38:00Z"/>
        </w:rPr>
      </w:pPr>
    </w:p>
    <w:p w14:paraId="7A880E09" w14:textId="77777777" w:rsidR="00125468" w:rsidRDefault="00125468" w:rsidP="00125468">
      <w:pPr>
        <w:pStyle w:val="ListParagraph"/>
        <w:numPr>
          <w:ilvl w:val="0"/>
          <w:numId w:val="74"/>
        </w:numPr>
        <w:rPr>
          <w:ins w:id="8080" w:author="rkbansal" w:date="2020-05-17T21:38:00Z"/>
        </w:rPr>
      </w:pPr>
      <w:ins w:id="8081"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082" w:author="rkbansal" w:date="2020-05-17T21:38:00Z"/>
        </w:rPr>
      </w:pPr>
      <w:ins w:id="8083" w:author="rkbansal" w:date="2020-05-17T21:38:00Z">
        <w:r w:rsidRPr="004B0C5B">
          <w:rPr>
            <w:b/>
            <w:bCs/>
          </w:rPr>
          <w:t xml:space="preserve">EntityNotFoundException : </w:t>
        </w:r>
        <w:r>
          <w:t xml:space="preserve">While interacting with people-mgmt-service to validate the entity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084" w:author="rkbansal" w:date="2020-05-17T21:38:00Z"/>
        </w:rPr>
      </w:pPr>
      <w:proofErr w:type="spellStart"/>
      <w:ins w:id="8085" w:author="rkbansal" w:date="2020-05-17T21:38:00Z">
        <w:r>
          <w:rPr>
            <w:b/>
            <w:bCs/>
          </w:rPr>
          <w:lastRenderedPageBreak/>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086" w:author="rkbansal" w:date="2020-05-17T21:38:00Z"/>
        </w:rPr>
      </w:pPr>
      <w:proofErr w:type="spellStart"/>
      <w:proofErr w:type="gramStart"/>
      <w:ins w:id="8087"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8088" w:author="rkbansal" w:date="2020-05-17T21:38:00Z"/>
        </w:rPr>
      </w:pPr>
    </w:p>
    <w:p w14:paraId="7A6F438B" w14:textId="562FE797" w:rsidR="00125468" w:rsidRDefault="00125468" w:rsidP="00125468">
      <w:pPr>
        <w:pStyle w:val="ListParagraph"/>
        <w:numPr>
          <w:ilvl w:val="0"/>
          <w:numId w:val="74"/>
        </w:numPr>
        <w:rPr>
          <w:ins w:id="8089" w:author="rkbansal" w:date="2020-05-17T21:38:00Z"/>
        </w:rPr>
      </w:pPr>
      <w:ins w:id="8090" w:author="rkbansal" w:date="2020-05-17T21:38:00Z">
        <w:r>
          <w:t xml:space="preserve">Create the </w:t>
        </w:r>
        <w:proofErr w:type="spellStart"/>
        <w:r w:rsidRPr="001A23DF">
          <w:rPr>
            <w:b/>
            <w:bCs/>
          </w:rPr>
          <w:t>RequestValidator</w:t>
        </w:r>
        <w:proofErr w:type="spellEnd"/>
        <w:r>
          <w:t xml:space="preserve"> to validate the </w:t>
        </w:r>
      </w:ins>
      <w:ins w:id="8091" w:author="rkbansal" w:date="2020-11-18T23:32:00Z">
        <w:r w:rsidR="00EC18E4">
          <w:t>darshan</w:t>
        </w:r>
      </w:ins>
      <w:ins w:id="8092" w:author="rkbansal" w:date="2020-05-17T21:38:00Z">
        <w:r>
          <w:t xml:space="preserve"> request where we will validate the </w:t>
        </w:r>
      </w:ins>
      <w:ins w:id="8093" w:author="rkbansal" w:date="2020-11-18T23:32:00Z">
        <w:r w:rsidR="0093550B">
          <w:t xml:space="preserve">visitor </w:t>
        </w:r>
      </w:ins>
      <w:ins w:id="8094" w:author="rkbansal" w:date="2020-05-17T21:38:00Z">
        <w:r>
          <w:t xml:space="preserve">by invoking the people-mgmt-service using feign client.  </w:t>
        </w:r>
      </w:ins>
    </w:p>
    <w:p w14:paraId="197F29D4" w14:textId="2F0115B2" w:rsidR="00125468" w:rsidRDefault="001B00E0" w:rsidP="00125468">
      <w:pPr>
        <w:pStyle w:val="ListParagraph"/>
        <w:rPr>
          <w:ins w:id="8095" w:author="rkbansal" w:date="2020-05-17T21:38:00Z"/>
        </w:rPr>
      </w:pPr>
      <w:ins w:id="8096"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097" w:author="rkbansal" w:date="2020-05-17T21:38:00Z"/>
        </w:rPr>
      </w:pPr>
      <w:proofErr w:type="spellStart"/>
      <w:ins w:id="8098" w:author="rkbansal" w:date="2020-05-17T21:38:00Z">
        <w:r>
          <w:t>D</w:t>
        </w:r>
      </w:ins>
      <w:ins w:id="8099" w:author="rkbansal" w:date="2020-11-18T23:32:00Z">
        <w:r w:rsidR="00451601">
          <w:t>arshan</w:t>
        </w:r>
      </w:ins>
      <w:ins w:id="8100" w:author="rkbansal" w:date="2020-05-17T21:38:00Z">
        <w:r>
          <w:t>RequestValidator</w:t>
        </w:r>
        <w:proofErr w:type="spellEnd"/>
        <w:r>
          <w:t xml:space="preserve"> implements </w:t>
        </w:r>
        <w:proofErr w:type="spellStart"/>
        <w:r>
          <w:t>RequestValidator</w:t>
        </w:r>
        <w:proofErr w:type="spellEnd"/>
        <w:r>
          <w:t xml:space="preserve"> where we are validating the </w:t>
        </w:r>
      </w:ins>
      <w:ins w:id="8101" w:author="rkbansal" w:date="2020-11-18T23:32:00Z">
        <w:r w:rsidR="00451601">
          <w:t>darshan</w:t>
        </w:r>
      </w:ins>
      <w:ins w:id="8102" w:author="rkbansal" w:date="2020-05-17T21:38:00Z">
        <w:r>
          <w:t xml:space="preserve"> request:</w:t>
        </w:r>
      </w:ins>
    </w:p>
    <w:p w14:paraId="12A36BE5" w14:textId="23E60FB7" w:rsidR="00125468" w:rsidRDefault="00937851" w:rsidP="00125468">
      <w:pPr>
        <w:pStyle w:val="ListParagraph"/>
        <w:rPr>
          <w:ins w:id="8103" w:author="rkbansal" w:date="2020-05-17T21:38:00Z"/>
        </w:rPr>
      </w:pPr>
      <w:ins w:id="8104"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105" w:author="rkbansal" w:date="2020-05-17T21:38:00Z"/>
        </w:rPr>
      </w:pPr>
      <w:ins w:id="8106" w:author="rkbansal" w:date="2020-05-17T21:38:00Z">
        <w:r>
          <w:t xml:space="preserve">Create </w:t>
        </w:r>
      </w:ins>
      <w:proofErr w:type="spellStart"/>
      <w:ins w:id="8107" w:author="rkbansal" w:date="2020-11-18T23:35:00Z">
        <w:r w:rsidR="00937851">
          <w:t>Visitor</w:t>
        </w:r>
      </w:ins>
      <w:ins w:id="8108"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8109" w:author="rkbansal" w:date="2020-05-17T21:38:00Z"/>
        </w:rPr>
      </w:pPr>
      <w:ins w:id="8110" w:author="rkbansal" w:date="2020-05-17T21:38:00Z">
        <w:r>
          <w:t xml:space="preserve"> </w:t>
        </w:r>
      </w:ins>
      <w:ins w:id="8111"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112" w:author="rkbansal" w:date="2020-05-17T21:38:00Z"/>
        </w:rPr>
      </w:pPr>
      <w:proofErr w:type="spellStart"/>
      <w:ins w:id="8113" w:author="rkbansal" w:date="2020-05-17T21:38:00Z">
        <w:r>
          <w:t>D</w:t>
        </w:r>
      </w:ins>
      <w:ins w:id="8114" w:author="rkbansal" w:date="2020-11-18T23:37:00Z">
        <w:r w:rsidR="00356279">
          <w:t>arshan</w:t>
        </w:r>
      </w:ins>
      <w:ins w:id="8115" w:author="rkbansal" w:date="2020-11-18T23:39:00Z">
        <w:r w:rsidR="009555F3">
          <w:t>Mgmt</w:t>
        </w:r>
      </w:ins>
      <w:ins w:id="8116" w:author="rkbansal" w:date="2020-05-17T21:38:00Z">
        <w:r>
          <w:t>Service</w:t>
        </w:r>
        <w:proofErr w:type="spellEnd"/>
        <w:r>
          <w:t xml:space="preserve"> and </w:t>
        </w:r>
        <w:proofErr w:type="spellStart"/>
        <w:r>
          <w:t>D</w:t>
        </w:r>
      </w:ins>
      <w:ins w:id="8117" w:author="rkbansal" w:date="2020-11-18T23:38:00Z">
        <w:r w:rsidR="00356279">
          <w:t>arsha</w:t>
        </w:r>
      </w:ins>
      <w:ins w:id="8118" w:author="rkbansal" w:date="2020-05-17T21:38:00Z">
        <w:r>
          <w:t>n</w:t>
        </w:r>
      </w:ins>
      <w:ins w:id="8119" w:author="rkbansal" w:date="2020-11-18T23:39:00Z">
        <w:r w:rsidR="009555F3">
          <w:t>Mgmt</w:t>
        </w:r>
      </w:ins>
      <w:ins w:id="8120"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8121" w:author="rkbansal" w:date="2020-05-17T21:38:00Z"/>
        </w:rPr>
      </w:pPr>
      <w:ins w:id="8122" w:author="rkbansal" w:date="2020-05-17T21:38:00Z">
        <w:r>
          <w:t xml:space="preserve"> </w:t>
        </w:r>
      </w:ins>
      <w:proofErr w:type="spellStart"/>
      <w:ins w:id="8123" w:author="rkbansal" w:date="2020-11-18T23:39:00Z">
        <w:r w:rsidR="00877550">
          <w:t>DarshanMgmtService</w:t>
        </w:r>
        <w:proofErr w:type="spellEnd"/>
        <w:r w:rsidR="00877550">
          <w:t xml:space="preserve"> </w:t>
        </w:r>
      </w:ins>
      <w:ins w:id="8124" w:author="rkbansal" w:date="2020-05-17T21:38:00Z">
        <w:r>
          <w:t>interface</w:t>
        </w:r>
      </w:ins>
    </w:p>
    <w:p w14:paraId="69DBA875" w14:textId="043D544C" w:rsidR="00125468" w:rsidRDefault="00B26650" w:rsidP="00125468">
      <w:pPr>
        <w:pStyle w:val="ListParagraph"/>
        <w:rPr>
          <w:ins w:id="8125" w:author="rkbansal" w:date="2020-05-17T21:38:00Z"/>
        </w:rPr>
      </w:pPr>
      <w:ins w:id="8126" w:author="rkbansal" w:date="2020-11-18T23:40:00Z">
        <w:r>
          <w:rPr>
            <w:noProof/>
          </w:rPr>
          <w:lastRenderedPageBreak/>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127" w:author="rkbansal" w:date="2020-05-17T21:38:00Z"/>
        </w:rPr>
      </w:pPr>
      <w:proofErr w:type="spellStart"/>
      <w:ins w:id="8128" w:author="rkbansal" w:date="2020-11-18T23:40:00Z">
        <w:r>
          <w:t>DarshanMgmtServiceImpl</w:t>
        </w:r>
        <w:proofErr w:type="spellEnd"/>
        <w:r>
          <w:t xml:space="preserve"> </w:t>
        </w:r>
      </w:ins>
      <w:ins w:id="8129" w:author="rkbansal" w:date="2020-05-17T21:38:00Z">
        <w:r w:rsidR="00125468">
          <w:t>interface</w:t>
        </w:r>
      </w:ins>
    </w:p>
    <w:p w14:paraId="1895FEFD" w14:textId="42B43FF3" w:rsidR="00125468" w:rsidRDefault="00FC7CDC" w:rsidP="00125468">
      <w:pPr>
        <w:pStyle w:val="ListParagraph"/>
        <w:ind w:left="924"/>
        <w:rPr>
          <w:ins w:id="8130" w:author="rkbansal" w:date="2020-05-17T21:38:00Z"/>
        </w:rPr>
      </w:pPr>
      <w:ins w:id="8131"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132" w:author="rkbansal" w:date="2020-05-17T21:38:00Z"/>
        </w:rPr>
      </w:pPr>
    </w:p>
    <w:p w14:paraId="0CC9569F" w14:textId="77777777" w:rsidR="00125468" w:rsidRDefault="00125468" w:rsidP="00125468">
      <w:pPr>
        <w:rPr>
          <w:ins w:id="8133" w:author="rkbansal" w:date="2020-05-17T21:38:00Z"/>
        </w:rPr>
      </w:pPr>
    </w:p>
    <w:p w14:paraId="54CA245F" w14:textId="0DCD6DDB" w:rsidR="00125468" w:rsidRPr="00733CDB" w:rsidRDefault="00125468" w:rsidP="00125468">
      <w:pPr>
        <w:pStyle w:val="ListParagraph"/>
        <w:numPr>
          <w:ilvl w:val="0"/>
          <w:numId w:val="74"/>
        </w:numPr>
        <w:rPr>
          <w:ins w:id="8134" w:author="rkbansal" w:date="2020-05-17T21:38:00Z"/>
        </w:rPr>
      </w:pPr>
      <w:ins w:id="8135" w:author="rkbansal" w:date="2020-05-17T21:38:00Z">
        <w:r>
          <w:t xml:space="preserve">Made changes in the </w:t>
        </w:r>
      </w:ins>
      <w:proofErr w:type="spellStart"/>
      <w:ins w:id="8136" w:author="rkbansal" w:date="2020-11-18T23:41:00Z">
        <w:r w:rsidR="00204840">
          <w:t>hightlighted</w:t>
        </w:r>
        <w:proofErr w:type="spellEnd"/>
        <w:r w:rsidR="00204840">
          <w:t xml:space="preserve"> yellow in </w:t>
        </w:r>
      </w:ins>
      <w:proofErr w:type="spellStart"/>
      <w:ins w:id="8137"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8138" w:author="rkbansal" w:date="2020-05-17T21:38:00Z"/>
        </w:rPr>
      </w:pPr>
      <w:ins w:id="8139"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140" w:author="rkbansal" w:date="2020-05-17T21:38:00Z"/>
          <w:bCs/>
        </w:rPr>
      </w:pPr>
      <w:ins w:id="8141"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8142" w:author="rkbansal" w:date="2020-05-17T21:38:00Z"/>
          <w:bCs/>
        </w:rPr>
      </w:pPr>
      <w:ins w:id="8143" w:author="rkbansal" w:date="2020-11-18T23:46:00Z">
        <w:r>
          <w:rPr>
            <w:noProof/>
          </w:rPr>
          <w:lastRenderedPageBreak/>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144" w:author="rkbansal" w:date="2020-05-17T21:38:00Z"/>
        </w:rPr>
      </w:pPr>
      <w:ins w:id="8145" w:author="rkbansal" w:date="2020-05-17T21:38:00Z">
        <w:r>
          <w:t>After running the application, should be visible following functions for the following url:</w:t>
        </w:r>
        <w:r w:rsidRPr="00B51A16">
          <w:t xml:space="preserve"> </w:t>
        </w:r>
      </w:ins>
      <w:ins w:id="8146" w:author="rkbansal" w:date="2020-11-18T23:47:00Z">
        <w:r w:rsidR="00AC05BA">
          <w:fldChar w:fldCharType="begin"/>
        </w:r>
        <w:r w:rsidR="00AC05BA">
          <w:instrText xml:space="preserve"> HYPERLINK "</w:instrText>
        </w:r>
      </w:ins>
      <w:ins w:id="8147" w:author="rkbansal" w:date="2020-05-17T21:38:00Z">
        <w:r w:rsidR="00AC05BA" w:rsidRPr="00AC05BA">
          <w:rPr>
            <w:rPrChange w:id="8148" w:author="rkbansal" w:date="2020-11-18T23:47:00Z">
              <w:rPr>
                <w:rStyle w:val="Hyperlink"/>
              </w:rPr>
            </w:rPrChange>
          </w:rPr>
          <w:instrText>http://localhost:</w:instrText>
        </w:r>
      </w:ins>
      <w:ins w:id="8149" w:author="rkbansal" w:date="2020-11-18T23:46:00Z">
        <w:r w:rsidR="00AC05BA" w:rsidRPr="00AC05BA">
          <w:rPr>
            <w:rPrChange w:id="8150" w:author="rkbansal" w:date="2020-11-18T23:47:00Z">
              <w:rPr>
                <w:rStyle w:val="Hyperlink"/>
              </w:rPr>
            </w:rPrChange>
          </w:rPr>
          <w:instrText>4</w:instrText>
        </w:r>
      </w:ins>
      <w:ins w:id="8151" w:author="rkbansal" w:date="2020-05-17T21:38:00Z">
        <w:r w:rsidR="00AC05BA" w:rsidRPr="00AC05BA">
          <w:rPr>
            <w:rPrChange w:id="8152" w:author="rkbansal" w:date="2020-11-18T23:47:00Z">
              <w:rPr>
                <w:rStyle w:val="Hyperlink"/>
              </w:rPr>
            </w:rPrChange>
          </w:rPr>
          <w:instrText>379/api/</w:instrText>
        </w:r>
      </w:ins>
      <w:ins w:id="8153" w:author="rkbansal" w:date="2020-11-18T23:46:00Z">
        <w:r w:rsidR="00AC05BA" w:rsidRPr="00AC05BA">
          <w:rPr>
            <w:rPrChange w:id="8154" w:author="rkbansal" w:date="2020-11-18T23:47:00Z">
              <w:rPr>
                <w:rStyle w:val="Hyperlink"/>
              </w:rPr>
            </w:rPrChange>
          </w:rPr>
          <w:instrText>darshan</w:instrText>
        </w:r>
      </w:ins>
      <w:ins w:id="8155" w:author="rkbansal" w:date="2020-05-17T21:38:00Z">
        <w:r w:rsidR="00AC05BA" w:rsidRPr="00AC05BA">
          <w:rPr>
            <w:rPrChange w:id="8156" w:author="rkbansal" w:date="2020-11-18T23:47:00Z">
              <w:rPr>
                <w:rStyle w:val="Hyperlink"/>
              </w:rPr>
            </w:rPrChange>
          </w:rPr>
          <w:instrText>-mgmt-service/swagger-ui.html</w:instrText>
        </w:r>
      </w:ins>
      <w:ins w:id="8157" w:author="rkbansal" w:date="2020-11-18T23:47:00Z">
        <w:r w:rsidR="00AC05BA">
          <w:instrText xml:space="preserve">" </w:instrText>
        </w:r>
        <w:r w:rsidR="00AC05BA">
          <w:fldChar w:fldCharType="separate"/>
        </w:r>
      </w:ins>
      <w:ins w:id="8158" w:author="rkbansal" w:date="2020-05-17T21:38:00Z">
        <w:r w:rsidR="00AC05BA" w:rsidRPr="008224B6">
          <w:rPr>
            <w:rStyle w:val="Hyperlink"/>
          </w:rPr>
          <w:t>http://localhost:</w:t>
        </w:r>
      </w:ins>
      <w:ins w:id="8159" w:author="rkbansal" w:date="2020-11-18T23:46:00Z">
        <w:r w:rsidR="00AC05BA" w:rsidRPr="008224B6">
          <w:rPr>
            <w:rStyle w:val="Hyperlink"/>
          </w:rPr>
          <w:t>4</w:t>
        </w:r>
      </w:ins>
      <w:ins w:id="8160" w:author="rkbansal" w:date="2020-05-17T21:38:00Z">
        <w:r w:rsidR="00AC05BA" w:rsidRPr="008224B6">
          <w:rPr>
            <w:rStyle w:val="Hyperlink"/>
          </w:rPr>
          <w:t>379/api/</w:t>
        </w:r>
      </w:ins>
      <w:ins w:id="8161" w:author="rkbansal" w:date="2020-11-18T23:46:00Z">
        <w:r w:rsidR="00AC05BA" w:rsidRPr="008224B6">
          <w:rPr>
            <w:rStyle w:val="Hyperlink"/>
          </w:rPr>
          <w:t>darshan</w:t>
        </w:r>
      </w:ins>
      <w:ins w:id="8162" w:author="rkbansal" w:date="2020-05-17T21:38:00Z">
        <w:r w:rsidR="00AC05BA" w:rsidRPr="008224B6">
          <w:rPr>
            <w:rStyle w:val="Hyperlink"/>
          </w:rPr>
          <w:t>-mgmt-service/swagger-ui.html</w:t>
        </w:r>
      </w:ins>
      <w:ins w:id="8163" w:author="rkbansal" w:date="2020-11-18T23:47:00Z">
        <w:r w:rsidR="00AC05BA">
          <w:fldChar w:fldCharType="end"/>
        </w:r>
      </w:ins>
    </w:p>
    <w:p w14:paraId="76C1EAC7" w14:textId="77777777" w:rsidR="00125468" w:rsidRDefault="00125468" w:rsidP="00125468">
      <w:pPr>
        <w:pStyle w:val="ListParagraph"/>
        <w:rPr>
          <w:ins w:id="8164" w:author="rkbansal" w:date="2020-05-17T21:38:00Z"/>
        </w:rPr>
      </w:pPr>
    </w:p>
    <w:p w14:paraId="0858DACB" w14:textId="77777777" w:rsidR="00125468" w:rsidRDefault="00125468" w:rsidP="00125468">
      <w:pPr>
        <w:pStyle w:val="ListParagraph"/>
        <w:rPr>
          <w:ins w:id="8165" w:author="rkbansal" w:date="2020-05-17T21:38:00Z"/>
        </w:rPr>
      </w:pPr>
      <w:ins w:id="8166" w:author="rkbansal" w:date="2020-05-17T21:38:00Z">
        <w:r>
          <w:t>Or</w:t>
        </w:r>
      </w:ins>
    </w:p>
    <w:p w14:paraId="53CE5305" w14:textId="36916E4A" w:rsidR="00125468" w:rsidRDefault="00CA2DAF" w:rsidP="00125468">
      <w:pPr>
        <w:pStyle w:val="ListParagraph"/>
        <w:rPr>
          <w:ins w:id="8167" w:author="rkbansal" w:date="2020-05-17T21:38:00Z"/>
        </w:rPr>
      </w:pPr>
      <w:ins w:id="8168" w:author="rkbansal" w:date="2020-11-18T23:46:00Z">
        <w:r>
          <w:fldChar w:fldCharType="begin"/>
        </w:r>
        <w:r>
          <w:instrText xml:space="preserve"> HYPERLINK "</w:instrText>
        </w:r>
      </w:ins>
      <w:ins w:id="8169" w:author="rkbansal" w:date="2020-05-17T21:38:00Z">
        <w:r w:rsidRPr="00CA2DAF">
          <w:rPr>
            <w:rPrChange w:id="8170" w:author="rkbansal" w:date="2020-11-18T23:46:00Z">
              <w:rPr>
                <w:rStyle w:val="Hyperlink"/>
              </w:rPr>
            </w:rPrChange>
          </w:rPr>
          <w:instrText>http://localhost:</w:instrText>
        </w:r>
      </w:ins>
      <w:ins w:id="8171" w:author="rkbansal" w:date="2020-11-18T23:46:00Z">
        <w:r w:rsidRPr="00CA2DAF">
          <w:rPr>
            <w:rPrChange w:id="8172" w:author="rkbansal" w:date="2020-11-18T23:46:00Z">
              <w:rPr>
                <w:rStyle w:val="Hyperlink"/>
              </w:rPr>
            </w:rPrChange>
          </w:rPr>
          <w:instrText>4</w:instrText>
        </w:r>
      </w:ins>
      <w:ins w:id="8173" w:author="rkbansal" w:date="2020-05-17T21:38:00Z">
        <w:r w:rsidRPr="00CA2DAF">
          <w:rPr>
            <w:rPrChange w:id="8174" w:author="rkbansal" w:date="2020-11-18T23:46:00Z">
              <w:rPr>
                <w:rStyle w:val="Hyperlink"/>
              </w:rPr>
            </w:rPrChange>
          </w:rPr>
          <w:instrText>379/api/</w:instrText>
        </w:r>
      </w:ins>
      <w:ins w:id="8175" w:author="rkbansal" w:date="2020-11-18T23:46:00Z">
        <w:r w:rsidRPr="00CA2DAF">
          <w:rPr>
            <w:rPrChange w:id="8176" w:author="rkbansal" w:date="2020-11-18T23:46:00Z">
              <w:rPr>
                <w:rStyle w:val="Hyperlink"/>
              </w:rPr>
            </w:rPrChange>
          </w:rPr>
          <w:instrText>darshan</w:instrText>
        </w:r>
      </w:ins>
      <w:ins w:id="8177" w:author="rkbansal" w:date="2020-05-17T21:38:00Z">
        <w:r w:rsidRPr="00CA2DAF">
          <w:rPr>
            <w:rPrChange w:id="8178" w:author="rkbansal" w:date="2020-11-18T23:46:00Z">
              <w:rPr>
                <w:rStyle w:val="Hyperlink"/>
              </w:rPr>
            </w:rPrChange>
          </w:rPr>
          <w:instrText>-mgmt-service/api-docs</w:instrText>
        </w:r>
      </w:ins>
      <w:ins w:id="8179" w:author="rkbansal" w:date="2020-11-18T23:46:00Z">
        <w:r>
          <w:instrText xml:space="preserve">" </w:instrText>
        </w:r>
        <w:r>
          <w:fldChar w:fldCharType="separate"/>
        </w:r>
      </w:ins>
      <w:ins w:id="8180" w:author="rkbansal" w:date="2020-05-17T21:38:00Z">
        <w:r w:rsidRPr="008224B6">
          <w:rPr>
            <w:rStyle w:val="Hyperlink"/>
          </w:rPr>
          <w:t>http://localhost:</w:t>
        </w:r>
      </w:ins>
      <w:ins w:id="8181" w:author="rkbansal" w:date="2020-11-18T23:46:00Z">
        <w:r w:rsidRPr="008224B6">
          <w:rPr>
            <w:rStyle w:val="Hyperlink"/>
          </w:rPr>
          <w:t>4</w:t>
        </w:r>
      </w:ins>
      <w:ins w:id="8182" w:author="rkbansal" w:date="2020-05-17T21:38:00Z">
        <w:r w:rsidRPr="008224B6">
          <w:rPr>
            <w:rStyle w:val="Hyperlink"/>
          </w:rPr>
          <w:t>379/api/</w:t>
        </w:r>
      </w:ins>
      <w:ins w:id="8183" w:author="rkbansal" w:date="2020-11-18T23:46:00Z">
        <w:r w:rsidRPr="008224B6">
          <w:rPr>
            <w:rStyle w:val="Hyperlink"/>
          </w:rPr>
          <w:t>darshan</w:t>
        </w:r>
      </w:ins>
      <w:ins w:id="8184" w:author="rkbansal" w:date="2020-05-17T21:38:00Z">
        <w:r w:rsidRPr="008224B6">
          <w:rPr>
            <w:rStyle w:val="Hyperlink"/>
          </w:rPr>
          <w:t>-mgmt-service/api-docs</w:t>
        </w:r>
      </w:ins>
      <w:ins w:id="8185" w:author="rkbansal" w:date="2020-11-18T23:46:00Z">
        <w:r>
          <w:fldChar w:fldCharType="end"/>
        </w:r>
      </w:ins>
    </w:p>
    <w:p w14:paraId="2D53C647" w14:textId="77777777" w:rsidR="00125468" w:rsidRDefault="00125468" w:rsidP="00125468">
      <w:pPr>
        <w:pStyle w:val="ListParagraph"/>
        <w:rPr>
          <w:ins w:id="8186" w:author="rkbansal" w:date="2020-05-17T21:38:00Z"/>
        </w:rPr>
      </w:pPr>
    </w:p>
    <w:p w14:paraId="01EA5502" w14:textId="69C17572" w:rsidR="00125468" w:rsidRDefault="006C48D5" w:rsidP="00125468">
      <w:pPr>
        <w:pStyle w:val="ListParagraph"/>
        <w:rPr>
          <w:ins w:id="8187" w:author="rkbansal" w:date="2020-05-17T21:38:00Z"/>
        </w:rPr>
      </w:pPr>
      <w:ins w:id="8188"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189" w:author="rkbansal" w:date="2020-05-17T21:38:00Z"/>
        </w:rPr>
      </w:pPr>
      <w:ins w:id="8190" w:author="rkbansal" w:date="2020-05-17T21:38:00Z">
        <w:r>
          <w:t xml:space="preserve">Test the </w:t>
        </w:r>
        <w:proofErr w:type="spellStart"/>
        <w:r>
          <w:t>D</w:t>
        </w:r>
      </w:ins>
      <w:ins w:id="8191" w:author="rkbansal" w:date="2020-11-19T23:06:00Z">
        <w:r w:rsidR="00B76340">
          <w:t>arshan</w:t>
        </w:r>
      </w:ins>
      <w:ins w:id="8192" w:author="rkbansal" w:date="2020-05-17T21:38:00Z">
        <w:r>
          <w:t>ApiTest</w:t>
        </w:r>
        <w:proofErr w:type="spellEnd"/>
        <w:r>
          <w:t xml:space="preserve"> using Junit</w:t>
        </w:r>
      </w:ins>
    </w:p>
    <w:p w14:paraId="4926BE17" w14:textId="1815F2BE" w:rsidR="00125468" w:rsidRDefault="00B76340" w:rsidP="00125468">
      <w:pPr>
        <w:pStyle w:val="ListParagraph"/>
        <w:rPr>
          <w:ins w:id="8193" w:author="rkbansal" w:date="2020-05-17T21:38:00Z"/>
        </w:rPr>
      </w:pPr>
      <w:ins w:id="8194"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195" w:author="rkbansal" w:date="2020-05-17T21:38:00Z"/>
        </w:rPr>
      </w:pPr>
    </w:p>
    <w:p w14:paraId="28F8C2D1" w14:textId="77777777" w:rsidR="00125468" w:rsidRPr="004F63DB" w:rsidRDefault="00125468" w:rsidP="00125468">
      <w:pPr>
        <w:pStyle w:val="ListParagraph"/>
        <w:numPr>
          <w:ilvl w:val="0"/>
          <w:numId w:val="19"/>
        </w:numPr>
        <w:rPr>
          <w:ins w:id="8196" w:author="rkbansal" w:date="2020-05-17T21:38:00Z"/>
          <w:b/>
        </w:rPr>
      </w:pPr>
      <w:ins w:id="8197"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198" w:author="rkbansal" w:date="2020-11-19T23:07:00Z"/>
          <w:rFonts w:cs="Consolas"/>
          <w:color w:val="000000"/>
          <w:shd w:val="clear" w:color="auto" w:fill="E8F2FE"/>
        </w:rPr>
      </w:pPr>
      <w:proofErr w:type="spellStart"/>
      <w:ins w:id="8199" w:author="rkbansal" w:date="2020-11-19T23:07:00Z">
        <w:r>
          <w:rPr>
            <w:rFonts w:cs="Consolas"/>
            <w:color w:val="000000"/>
            <w:shd w:val="clear" w:color="auto" w:fill="E8F2FE"/>
          </w:rPr>
          <w:t>ConfigServerApplicat</w:t>
        </w:r>
      </w:ins>
      <w:ins w:id="8200"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8201" w:author="rkbansal" w:date="2020-05-17T21:38:00Z"/>
          <w:rFonts w:cs="Consolas"/>
          <w:color w:val="000000"/>
          <w:shd w:val="clear" w:color="auto" w:fill="E8F2FE"/>
        </w:rPr>
      </w:pPr>
      <w:proofErr w:type="spellStart"/>
      <w:ins w:id="8202"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8203" w:author="rkbansal" w:date="2020-05-17T21:38:00Z"/>
          <w:rFonts w:cs="Consolas"/>
          <w:color w:val="000000"/>
          <w:shd w:val="clear" w:color="auto" w:fill="E8F2FE"/>
        </w:rPr>
      </w:pPr>
      <w:proofErr w:type="spellStart"/>
      <w:ins w:id="8204"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8205" w:author="rkbansal" w:date="2020-05-17T21:38:00Z"/>
          <w:rFonts w:cs="Consolas"/>
          <w:color w:val="000000"/>
          <w:shd w:val="clear" w:color="auto" w:fill="E8F2FE"/>
        </w:rPr>
      </w:pPr>
      <w:proofErr w:type="spellStart"/>
      <w:ins w:id="8206"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8207" w:author="rkbansal" w:date="2020-05-17T21:38:00Z"/>
          <w:b/>
        </w:rPr>
      </w:pPr>
      <w:proofErr w:type="spellStart"/>
      <w:ins w:id="8208"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8209" w:author="rkbansal" w:date="2020-05-17T21:38:00Z"/>
          <w:rFonts w:cs="Consolas"/>
          <w:color w:val="000000"/>
          <w:shd w:val="clear" w:color="auto" w:fill="E8F2FE"/>
        </w:rPr>
      </w:pPr>
      <w:proofErr w:type="spellStart"/>
      <w:ins w:id="8210"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8211" w:author="rkbansal" w:date="2020-05-17T21:38:00Z"/>
          <w:rFonts w:cs="Consolas"/>
          <w:color w:val="000000"/>
          <w:shd w:val="clear" w:color="auto" w:fill="E8F2FE"/>
        </w:rPr>
      </w:pPr>
      <w:proofErr w:type="spellStart"/>
      <w:ins w:id="8212" w:author="rkbansal" w:date="2020-11-19T23:08:00Z">
        <w:r w:rsidRPr="0020353D">
          <w:rPr>
            <w:rFonts w:cs="Consolas"/>
            <w:color w:val="000000"/>
            <w:shd w:val="clear" w:color="auto" w:fill="E8F2FE"/>
          </w:rPr>
          <w:t>Darshan</w:t>
        </w:r>
      </w:ins>
      <w:ins w:id="8213"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8214"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215" w:author="rkbansal" w:date="2020-05-17T21:38:00Z"/>
          <w:sz w:val="18"/>
        </w:rPr>
      </w:pPr>
      <w:ins w:id="8216"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217" w:author="rkbansal" w:date="2020-05-17T21:38:00Z"/>
          <w:sz w:val="18"/>
        </w:rPr>
      </w:pPr>
      <w:ins w:id="8218"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219" w:author="rkbansal" w:date="2020-05-17T21:38:00Z"/>
        </w:rPr>
      </w:pPr>
      <w:ins w:id="8220"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221" w:author="rkbansal" w:date="2020-05-17T21:38:00Z"/>
        </w:rPr>
      </w:pPr>
      <w:ins w:id="8222" w:author="rkbansal" w:date="2020-05-17T21:38:00Z">
        <w:r>
          <w:t>Without authentication</w:t>
        </w:r>
        <w:r w:rsidRPr="001F55B5">
          <w:t xml:space="preserve"> </w:t>
        </w:r>
        <w:r>
          <w:t xml:space="preserve">means directly hitting the </w:t>
        </w:r>
      </w:ins>
      <w:ins w:id="8223" w:author="rkbansal" w:date="2020-11-19T23:14:00Z">
        <w:r w:rsidR="00163020">
          <w:t>darshan</w:t>
        </w:r>
      </w:ins>
      <w:ins w:id="8224" w:author="rkbansal" w:date="2020-05-17T21:38:00Z">
        <w:r>
          <w:t>-mgmt-</w:t>
        </w:r>
      </w:ins>
      <w:ins w:id="8225" w:author="rkbansal" w:date="2020-11-19T23:14:00Z">
        <w:r w:rsidR="00163020">
          <w:t>service</w:t>
        </w:r>
      </w:ins>
      <w:ins w:id="8226" w:author="rkbansal" w:date="2020-05-17T21:38:00Z">
        <w:r>
          <w:t xml:space="preserve"> running on </w:t>
        </w:r>
      </w:ins>
      <w:ins w:id="8227" w:author="rkbansal" w:date="2020-11-19T23:14:00Z">
        <w:r w:rsidR="00163020">
          <w:t>4</w:t>
        </w:r>
      </w:ins>
      <w:ins w:id="8228" w:author="rkbansal" w:date="2020-05-17T21:38:00Z">
        <w:r>
          <w:t xml:space="preserve">379 and save the </w:t>
        </w:r>
      </w:ins>
      <w:ins w:id="8229" w:author="rkbansal" w:date="2020-11-19T23:14:00Z">
        <w:r w:rsidR="00A65499">
          <w:t>darshan</w:t>
        </w:r>
      </w:ins>
      <w:ins w:id="8230" w:author="rkbansal" w:date="2020-05-17T21:38:00Z">
        <w:r>
          <w:t xml:space="preserve"> details</w:t>
        </w:r>
      </w:ins>
    </w:p>
    <w:p w14:paraId="4A79BDCC" w14:textId="72235314" w:rsidR="00125468" w:rsidRDefault="00CE3DCD" w:rsidP="00125468">
      <w:pPr>
        <w:pStyle w:val="ListParagraph"/>
        <w:ind w:left="924"/>
        <w:rPr>
          <w:ins w:id="8231" w:author="rkbansal" w:date="2020-05-17T21:38:00Z"/>
        </w:rPr>
      </w:pPr>
      <w:ins w:id="8232"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233" w:author="rkbansal" w:date="2020-05-17T21:38:00Z"/>
        </w:rPr>
      </w:pPr>
    </w:p>
    <w:p w14:paraId="42B3A7FA" w14:textId="4F42EF69" w:rsidR="00125468" w:rsidRDefault="00125468" w:rsidP="00125468">
      <w:pPr>
        <w:pStyle w:val="ListParagraph"/>
        <w:numPr>
          <w:ilvl w:val="1"/>
          <w:numId w:val="19"/>
        </w:numPr>
        <w:ind w:left="924" w:hanging="357"/>
        <w:rPr>
          <w:ins w:id="8234" w:author="rkbansal" w:date="2020-05-17T21:38:00Z"/>
        </w:rPr>
      </w:pPr>
      <w:ins w:id="8235" w:author="rkbansal" w:date="2020-05-17T21:38:00Z">
        <w:r>
          <w:t xml:space="preserve">With authentication means every request to </w:t>
        </w:r>
      </w:ins>
      <w:ins w:id="8236" w:author="rkbansal" w:date="2020-11-19T23:20:00Z">
        <w:r w:rsidR="00083663">
          <w:t>darshan</w:t>
        </w:r>
      </w:ins>
      <w:ins w:id="8237" w:author="rkbansal" w:date="2020-05-17T21:38:00Z">
        <w:r>
          <w:t>-mgmt-service microservice will be hit via gateway running 1379</w:t>
        </w:r>
      </w:ins>
    </w:p>
    <w:p w14:paraId="01400541" w14:textId="77777777" w:rsidR="00125468" w:rsidRDefault="00125468" w:rsidP="00125468">
      <w:pPr>
        <w:pStyle w:val="ListParagraph"/>
        <w:ind w:left="1440"/>
        <w:rPr>
          <w:ins w:id="8238" w:author="rkbansal" w:date="2020-05-17T21:38:00Z"/>
        </w:rPr>
      </w:pPr>
    </w:p>
    <w:p w14:paraId="10164384" w14:textId="3DF4FE38" w:rsidR="00125468" w:rsidRPr="005D2287" w:rsidRDefault="00125468" w:rsidP="00125468">
      <w:pPr>
        <w:pStyle w:val="ListParagraph"/>
        <w:numPr>
          <w:ilvl w:val="2"/>
          <w:numId w:val="19"/>
        </w:numPr>
        <w:ind w:left="1491" w:hanging="357"/>
        <w:rPr>
          <w:ins w:id="8239" w:author="rkbansal" w:date="2020-05-17T21:38:00Z"/>
          <w:b/>
          <w:sz w:val="28"/>
        </w:rPr>
      </w:pPr>
      <w:ins w:id="8240" w:author="rkbansal" w:date="2020-05-17T21:38:00Z">
        <w:r>
          <w:t xml:space="preserve">with authentication means every request to </w:t>
        </w:r>
      </w:ins>
      <w:ins w:id="8241" w:author="rkbansal" w:date="2020-11-19T23:20:00Z">
        <w:r w:rsidR="00083663">
          <w:t>darshan</w:t>
        </w:r>
      </w:ins>
      <w:ins w:id="8242"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243" w:author="rkbansal" w:date="2020-05-17T21:38:00Z"/>
          <w:b/>
          <w:sz w:val="28"/>
        </w:rPr>
      </w:pPr>
      <w:ins w:id="8244" w:author="rkbansal" w:date="2020-11-19T23:21:00Z">
        <w:r>
          <w:t>saving</w:t>
        </w:r>
      </w:ins>
      <w:ins w:id="8245" w:author="rkbansal" w:date="2020-05-17T21:38:00Z">
        <w:r w:rsidR="00125468">
          <w:t xml:space="preserve"> </w:t>
        </w:r>
      </w:ins>
      <w:ins w:id="8246" w:author="rkbansal" w:date="2020-11-19T23:21:00Z">
        <w:r>
          <w:t>darshan</w:t>
        </w:r>
      </w:ins>
      <w:ins w:id="8247"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248" w:author="rkbansal" w:date="2020-05-17T21:38:00Z"/>
          <w:b/>
          <w:sz w:val="28"/>
        </w:rPr>
      </w:pPr>
      <w:ins w:id="8249"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250" w:author="rkbansal" w:date="2020-05-17T21:38:00Z"/>
          <w:b/>
          <w:sz w:val="28"/>
        </w:rPr>
      </w:pPr>
      <w:ins w:id="8251" w:author="rkbansal" w:date="2020-05-17T21:38:00Z">
        <w:r>
          <w:t xml:space="preserve">Saving </w:t>
        </w:r>
      </w:ins>
      <w:ins w:id="8252" w:author="rkbansal" w:date="2020-11-19T23:23:00Z">
        <w:r w:rsidR="00D45BDF">
          <w:t>darshan</w:t>
        </w:r>
      </w:ins>
      <w:ins w:id="8253"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254" w:author="rkbansal" w:date="2020-05-17T21:38:00Z"/>
          <w:b/>
        </w:rPr>
      </w:pPr>
      <w:ins w:id="8255"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256" w:author="rkbansal" w:date="2020-05-17T21:38:00Z"/>
          <w:b/>
        </w:rPr>
      </w:pPr>
      <w:ins w:id="8257"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258" w:author="rkbansal" w:date="2020-05-17T21:38:00Z"/>
          <w:b/>
          <w:sz w:val="28"/>
        </w:rPr>
      </w:pPr>
    </w:p>
    <w:p w14:paraId="3CD33A49" w14:textId="77777777" w:rsidR="00125468" w:rsidRDefault="00125468" w:rsidP="00125468">
      <w:pPr>
        <w:pStyle w:val="ListParagraph"/>
        <w:ind w:left="3960"/>
        <w:rPr>
          <w:ins w:id="8259"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260" w:author="rkbansal" w:date="2020-05-17T21:38:00Z"/>
          <w:b/>
          <w:sz w:val="28"/>
        </w:rPr>
      </w:pPr>
      <w:ins w:id="8261" w:author="rkbansal" w:date="2020-05-17T21:38:00Z">
        <w:r w:rsidRPr="00733CDB">
          <w:rPr>
            <w:b/>
            <w:sz w:val="28"/>
          </w:rPr>
          <w:t xml:space="preserve">Now hit the </w:t>
        </w:r>
      </w:ins>
      <w:ins w:id="8262" w:author="rkbansal" w:date="2020-11-20T00:21:00Z">
        <w:r w:rsidR="003934E9">
          <w:rPr>
            <w:b/>
            <w:sz w:val="28"/>
          </w:rPr>
          <w:t>darshan</w:t>
        </w:r>
      </w:ins>
      <w:ins w:id="8263"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264" w:author="rkbansal" w:date="2020-05-17T21:38:00Z"/>
          <w:bCs/>
          <w:sz w:val="28"/>
        </w:rPr>
      </w:pPr>
      <w:ins w:id="8265" w:author="rkbansal" w:date="2020-05-17T21:38:00Z">
        <w:r>
          <w:rPr>
            <w:bCs/>
            <w:sz w:val="28"/>
          </w:rPr>
          <w:t xml:space="preserve">See the </w:t>
        </w:r>
        <w:r w:rsidRPr="001A23DF">
          <w:rPr>
            <w:b/>
            <w:sz w:val="28"/>
          </w:rPr>
          <w:t>Authorization</w:t>
        </w:r>
        <w:r>
          <w:rPr>
            <w:bCs/>
            <w:sz w:val="28"/>
          </w:rPr>
          <w:t xml:space="preserve"> tab in the </w:t>
        </w:r>
      </w:ins>
      <w:ins w:id="8266" w:author="rkbansal" w:date="2020-11-20T00:21:00Z">
        <w:r w:rsidR="003934E9">
          <w:rPr>
            <w:bCs/>
            <w:sz w:val="28"/>
          </w:rPr>
          <w:t>darshan</w:t>
        </w:r>
      </w:ins>
      <w:ins w:id="8267" w:author="rkbansal" w:date="2020-05-17T21:38:00Z">
        <w:r>
          <w:rPr>
            <w:bCs/>
            <w:sz w:val="28"/>
          </w:rPr>
          <w:t xml:space="preserve"> request</w:t>
        </w:r>
      </w:ins>
    </w:p>
    <w:p w14:paraId="6423C9E4" w14:textId="76EF9ED7" w:rsidR="00125468" w:rsidRDefault="003934E9" w:rsidP="00125468">
      <w:pPr>
        <w:pStyle w:val="ListParagraph"/>
        <w:ind w:left="2001"/>
        <w:rPr>
          <w:ins w:id="8268" w:author="rkbansal" w:date="2020-05-17T21:38:00Z"/>
          <w:bCs/>
          <w:sz w:val="28"/>
        </w:rPr>
      </w:pPr>
      <w:ins w:id="8269"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270" w:author="rkbansal" w:date="2020-05-17T21:38:00Z"/>
          <w:bCs/>
          <w:sz w:val="28"/>
        </w:rPr>
      </w:pPr>
    </w:p>
    <w:p w14:paraId="7A4AA007" w14:textId="77777777" w:rsidR="00125468" w:rsidRDefault="00125468" w:rsidP="00125468">
      <w:pPr>
        <w:pStyle w:val="ListParagraph"/>
        <w:numPr>
          <w:ilvl w:val="1"/>
          <w:numId w:val="19"/>
        </w:numPr>
        <w:ind w:left="2001" w:hanging="357"/>
        <w:rPr>
          <w:ins w:id="8271" w:author="rkbansal" w:date="2020-05-17T21:38:00Z"/>
          <w:bCs/>
          <w:sz w:val="28"/>
        </w:rPr>
      </w:pPr>
      <w:ins w:id="8272" w:author="rkbansal" w:date="2020-05-17T21:38:00Z">
        <w:r>
          <w:rPr>
            <w:bCs/>
            <w:sz w:val="28"/>
          </w:rPr>
          <w:t xml:space="preserve">See the </w:t>
        </w:r>
        <w:r>
          <w:rPr>
            <w:b/>
            <w:sz w:val="28"/>
          </w:rPr>
          <w:t>Body</w:t>
        </w:r>
        <w:r>
          <w:rPr>
            <w:bCs/>
            <w:sz w:val="28"/>
          </w:rPr>
          <w:t xml:space="preserve"> tab in the donation request and response can be seen.</w:t>
        </w:r>
      </w:ins>
    </w:p>
    <w:p w14:paraId="1BEA2FE5" w14:textId="2A690481" w:rsidR="00125468" w:rsidRDefault="00CB06E8" w:rsidP="00125468">
      <w:pPr>
        <w:pStyle w:val="ListParagraph"/>
        <w:ind w:left="2001"/>
        <w:rPr>
          <w:ins w:id="8273" w:author="rkbansal" w:date="2020-05-17T21:38:00Z"/>
          <w:bCs/>
          <w:sz w:val="28"/>
        </w:rPr>
      </w:pPr>
      <w:ins w:id="8274"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275" w:author="rkbansal" w:date="2020-04-26T01:01:00Z"/>
          <w:rPrChange w:id="8276" w:author="rkbansal" w:date="2020-05-17T21:38:00Z">
            <w:rPr>
              <w:ins w:id="8277" w:author="rkbansal" w:date="2020-04-26T01:01:00Z"/>
              <w:rFonts w:ascii="Georgia" w:hAnsi="Georgia"/>
              <w:b/>
              <w:sz w:val="28"/>
            </w:rPr>
          </w:rPrChange>
        </w:rPr>
        <w:pPrChange w:id="8278" w:author="rkbansal" w:date="2020-05-17T21:38:00Z">
          <w:pPr>
            <w:pStyle w:val="Heading2"/>
          </w:pPr>
        </w:pPrChange>
      </w:pPr>
    </w:p>
    <w:p w14:paraId="5F06072A" w14:textId="77777777" w:rsidR="002103DA" w:rsidRDefault="002103DA">
      <w:pPr>
        <w:rPr>
          <w:ins w:id="8279" w:author="rkbansal" w:date="2020-11-19T23:29:00Z"/>
          <w:rFonts w:eastAsiaTheme="majorEastAsia" w:cstheme="majorBidi"/>
          <w:b/>
          <w:color w:val="2F5496" w:themeColor="accent1" w:themeShade="BF"/>
          <w:sz w:val="28"/>
          <w:szCs w:val="26"/>
        </w:rPr>
      </w:pPr>
      <w:ins w:id="8280" w:author="rkbansal" w:date="2020-11-19T23:29:00Z">
        <w:r>
          <w:rPr>
            <w:b/>
            <w:sz w:val="28"/>
          </w:rPr>
          <w:br w:type="page"/>
        </w:r>
      </w:ins>
    </w:p>
    <w:p w14:paraId="58F122A0" w14:textId="60F2D5EE" w:rsidR="00BB6D89" w:rsidRDefault="00BB6D89" w:rsidP="00BB6D89">
      <w:pPr>
        <w:pStyle w:val="Heading2"/>
        <w:rPr>
          <w:ins w:id="8281" w:author="rkbansal" w:date="2020-04-10T19:45:00Z"/>
          <w:rFonts w:ascii="Georgia" w:hAnsi="Georgia"/>
          <w:b/>
          <w:sz w:val="28"/>
        </w:rPr>
      </w:pPr>
      <w:ins w:id="8282"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283" w:author="rkbansal" w:date="2020-04-10T19:45:00Z"/>
        </w:rPr>
      </w:pPr>
    </w:p>
    <w:p w14:paraId="14457A30" w14:textId="6E8A33FA" w:rsidR="00BB6D89" w:rsidRDefault="00BB6D89" w:rsidP="00BB6D89">
      <w:pPr>
        <w:rPr>
          <w:ins w:id="8284" w:author="rkbansal" w:date="2020-04-10T19:51:00Z"/>
        </w:rPr>
      </w:pPr>
      <w:ins w:id="8285" w:author="rkbansal" w:date="2020-04-10T19:45:00Z">
        <w:r>
          <w:t>This service w</w:t>
        </w:r>
      </w:ins>
      <w:ins w:id="8286" w:author="rkbansal" w:date="2020-04-10T19:46:00Z">
        <w:r>
          <w:t xml:space="preserve">ill upload the </w:t>
        </w:r>
      </w:ins>
      <w:ins w:id="8287" w:author="rkbansal" w:date="2020-04-10T19:47:00Z">
        <w:r>
          <w:t>data</w:t>
        </w:r>
      </w:ins>
      <w:ins w:id="8288" w:author="rkbansal" w:date="2020-04-10T19:46:00Z">
        <w:r>
          <w:t xml:space="preserve"> </w:t>
        </w:r>
      </w:ins>
      <w:ins w:id="8289" w:author="rkbansal" w:date="2020-04-10T19:47:00Z">
        <w:r>
          <w:t xml:space="preserve">in bulk </w:t>
        </w:r>
      </w:ins>
      <w:ins w:id="8290" w:author="rkbansal" w:date="2020-04-10T19:46:00Z">
        <w:r>
          <w:t xml:space="preserve">for </w:t>
        </w:r>
      </w:ins>
      <w:ins w:id="8291" w:author="rkbansal" w:date="2020-11-16T15:31:00Z">
        <w:r w:rsidR="0042148F">
          <w:t xml:space="preserve">Donations, Expenses, Darshan, </w:t>
        </w:r>
      </w:ins>
      <w:ins w:id="8292" w:author="rkbansal" w:date="2020-04-10T19:46:00Z">
        <w:r>
          <w:t>Member, Devote</w:t>
        </w:r>
      </w:ins>
      <w:ins w:id="8293" w:author="rkbansal" w:date="2020-04-10T19:47:00Z">
        <w:r>
          <w:t>e etc. in different format and call the appropriate microservice to sa</w:t>
        </w:r>
      </w:ins>
      <w:ins w:id="8294" w:author="rkbansal" w:date="2020-04-10T19:48:00Z">
        <w:r>
          <w:t>ve the data.</w:t>
        </w:r>
      </w:ins>
    </w:p>
    <w:p w14:paraId="44BEF0F3" w14:textId="050D12D0" w:rsidR="009717A2" w:rsidRDefault="009717A2" w:rsidP="00BB6D89">
      <w:pPr>
        <w:rPr>
          <w:ins w:id="8295" w:author="rkbansal" w:date="2020-04-10T19:51:00Z"/>
        </w:rPr>
      </w:pPr>
    </w:p>
    <w:p w14:paraId="61976FB5" w14:textId="5AE6EA28" w:rsidR="009717A2" w:rsidRDefault="009717A2">
      <w:pPr>
        <w:pStyle w:val="ListParagraph"/>
        <w:numPr>
          <w:ilvl w:val="0"/>
          <w:numId w:val="82"/>
        </w:numPr>
        <w:rPr>
          <w:ins w:id="8296" w:author="rkbansal" w:date="2020-04-10T19:48:00Z"/>
        </w:rPr>
        <w:pPrChange w:id="8297" w:author="rkbansal" w:date="2020-04-10T19:52:00Z">
          <w:pPr/>
        </w:pPrChange>
      </w:pPr>
      <w:ins w:id="8298" w:author="rkbansal" w:date="2020-04-10T19:51:00Z">
        <w:r>
          <w:t>Create the Project using spring Starter Project.</w:t>
        </w:r>
      </w:ins>
    </w:p>
    <w:p w14:paraId="34B0A936" w14:textId="7858443F" w:rsidR="009C18AB" w:rsidRDefault="009C18AB" w:rsidP="00BB6D89">
      <w:pPr>
        <w:rPr>
          <w:ins w:id="8299" w:author="rkbansal" w:date="2020-04-10T19:48:00Z"/>
        </w:rPr>
      </w:pPr>
    </w:p>
    <w:p w14:paraId="6D3F1799" w14:textId="423DE691" w:rsidR="009C18AB" w:rsidRDefault="009C18AB" w:rsidP="00BB6D89">
      <w:pPr>
        <w:rPr>
          <w:ins w:id="8300" w:author="rkbansal" w:date="2020-04-10T19:48:00Z"/>
        </w:rPr>
      </w:pPr>
      <w:ins w:id="8301"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302" w:author="rkbansal" w:date="2020-04-10T19:48:00Z"/>
        </w:rPr>
        <w:pPrChange w:id="8303" w:author="rkbansal" w:date="2020-04-10T19:52:00Z">
          <w:pPr/>
        </w:pPrChange>
      </w:pPr>
      <w:ins w:id="8304" w:author="rkbansal" w:date="2020-04-10T19:52:00Z">
        <w:r>
          <w:t>C</w:t>
        </w:r>
      </w:ins>
      <w:ins w:id="8305" w:author="rkbansal" w:date="2020-04-10T19:48:00Z">
        <w:r w:rsidR="009C18AB">
          <w:t>lick on Next</w:t>
        </w:r>
      </w:ins>
      <w:ins w:id="8306"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307" w:author="rkbansal" w:date="2020-04-10T19:54:00Z"/>
          <w:rPrChange w:id="8308" w:author="rkbansal" w:date="2020-04-10T19:54:00Z">
            <w:rPr>
              <w:del w:id="8309" w:author="rkbansal" w:date="2020-04-10T19:54:00Z"/>
              <w:bCs/>
              <w:sz w:val="28"/>
            </w:rPr>
          </w:rPrChange>
        </w:rPr>
      </w:pPr>
      <w:ins w:id="8310"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57800" cy="7419975"/>
                      </a:xfrm>
                      <a:prstGeom prst="rect">
                        <a:avLst/>
                      </a:prstGeom>
                    </pic:spPr>
                  </pic:pic>
                </a:graphicData>
              </a:graphic>
            </wp:inline>
          </w:drawing>
        </w:r>
      </w:ins>
      <w:moveFromRangeStart w:id="8311" w:author="rkbansal" w:date="2019-12-04T09:26:00Z" w:name="move26343988"/>
      <w:moveFrom w:id="8312" w:author="rkbansal" w:date="2019-12-04T09:26:00Z">
        <w:del w:id="8313" w:author="rkbansal" w:date="2020-04-10T19:54:00Z">
          <w:r w:rsidR="00A426D6" w:rsidRPr="009717A2" w:rsidDel="009717A2">
            <w:rPr>
              <w:bCs/>
              <w:sz w:val="28"/>
              <w:rPrChange w:id="8314" w:author="rkbansal" w:date="2020-04-10T19:52:00Z">
                <w:rPr>
                  <w:b/>
                  <w:sz w:val="28"/>
                </w:rPr>
              </w:rPrChange>
            </w:rPr>
            <w:delText>Auth</w:delText>
          </w:r>
          <w:r w:rsidR="006C0801" w:rsidRPr="009717A2" w:rsidDel="009717A2">
            <w:rPr>
              <w:bCs/>
              <w:sz w:val="28"/>
              <w:rPrChange w:id="8315" w:author="rkbansal" w:date="2020-04-10T19:52:00Z">
                <w:rPr>
                  <w:b/>
                  <w:sz w:val="28"/>
                </w:rPr>
              </w:rPrChange>
            </w:rPr>
            <w:delText>-Mgmt Service</w:delText>
          </w:r>
        </w:del>
      </w:moveFrom>
    </w:p>
    <w:p w14:paraId="109BFDE9" w14:textId="77777777" w:rsidR="009717A2" w:rsidRPr="009717A2" w:rsidRDefault="009717A2" w:rsidP="009C50E7">
      <w:pPr>
        <w:pStyle w:val="Heading2"/>
        <w:rPr>
          <w:ins w:id="8316" w:author="rkbansal" w:date="2020-04-10T19:54:00Z"/>
          <w:moveFrom w:id="8317" w:author="rkbansal" w:date="2019-12-04T09:26:00Z"/>
          <w:rFonts w:ascii="Georgia" w:hAnsi="Georgia"/>
          <w:bCs/>
          <w:sz w:val="28"/>
          <w:rPrChange w:id="8318" w:author="rkbansal" w:date="2020-04-10T19:52:00Z">
            <w:rPr>
              <w:ins w:id="8319" w:author="rkbansal" w:date="2020-04-10T19:54:00Z"/>
              <w:moveFrom w:id="8320" w:author="rkbansal" w:date="2019-12-04T09:26:00Z"/>
              <w:rFonts w:ascii="Georgia" w:hAnsi="Georgia"/>
              <w:b/>
              <w:sz w:val="28"/>
            </w:rPr>
          </w:rPrChange>
        </w:rPr>
      </w:pPr>
    </w:p>
    <w:moveFromRangeEnd w:id="8311"/>
    <w:p w14:paraId="11E0215B" w14:textId="19B0331F" w:rsidR="00396767" w:rsidRDefault="00396767" w:rsidP="00396767">
      <w:pPr>
        <w:rPr>
          <w:ins w:id="8321" w:author="rkbansal" w:date="2020-04-10T19:55:00Z"/>
          <w:bCs/>
          <w:sz w:val="28"/>
        </w:rPr>
      </w:pPr>
    </w:p>
    <w:p w14:paraId="17A5E343" w14:textId="2E3C985B" w:rsidR="009717A2" w:rsidRPr="007A2413" w:rsidRDefault="009717A2" w:rsidP="009717A2">
      <w:pPr>
        <w:pStyle w:val="ListParagraph"/>
        <w:numPr>
          <w:ilvl w:val="0"/>
          <w:numId w:val="82"/>
        </w:numPr>
        <w:rPr>
          <w:ins w:id="8322" w:author="rkbansal" w:date="2020-04-10T19:55:00Z"/>
          <w:rPrChange w:id="8323" w:author="rkbansal" w:date="2020-04-10T19:55:00Z">
            <w:rPr>
              <w:ins w:id="8324" w:author="rkbansal" w:date="2020-04-10T19:55:00Z"/>
              <w:bCs/>
              <w:sz w:val="28"/>
            </w:rPr>
          </w:rPrChange>
        </w:rPr>
      </w:pPr>
      <w:ins w:id="8325" w:author="rkbansal" w:date="2020-04-10T19:55:00Z">
        <w:r w:rsidRPr="009717A2">
          <w:rPr>
            <w:bCs/>
            <w:sz w:val="28"/>
            <w:rPrChange w:id="8326" w:author="rkbansal" w:date="2020-04-10T19:55:00Z">
              <w:rPr/>
            </w:rPrChange>
          </w:rPr>
          <w:t>Click on Finish and import the project.</w:t>
        </w:r>
      </w:ins>
    </w:p>
    <w:p w14:paraId="65AD94E7" w14:textId="4642AEF4" w:rsidR="007A2413" w:rsidRPr="009717A2" w:rsidRDefault="0001342D">
      <w:pPr>
        <w:rPr>
          <w:ins w:id="8327" w:author="rkbansal" w:date="2020-04-10T19:55:00Z"/>
          <w:rPrChange w:id="8328" w:author="rkbansal" w:date="2020-04-10T19:55:00Z">
            <w:rPr>
              <w:ins w:id="8329" w:author="rkbansal" w:date="2020-04-10T19:55:00Z"/>
              <w:bCs/>
              <w:sz w:val="28"/>
            </w:rPr>
          </w:rPrChange>
        </w:rPr>
      </w:pPr>
      <w:ins w:id="8330"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331" w:author="rkbansal" w:date="2020-11-20T17:40:00Z"/>
        </w:rPr>
      </w:pPr>
      <w:ins w:id="8332"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333" w:author="rkbansal" w:date="2020-11-20T17:40:00Z"/>
          <w:bCs/>
        </w:rPr>
      </w:pPr>
      <w:ins w:id="8334"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335" w:author="rkbansal" w:date="2020-11-20T17:40:00Z"/>
          <w:bCs/>
        </w:rPr>
      </w:pPr>
      <w:ins w:id="8336"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8337" w:author="rkbansal" w:date="2020-11-20T17:40:00Z"/>
          <w:bCs/>
        </w:rPr>
      </w:pPr>
      <w:ins w:id="8338"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339" w:author="rkbansal" w:date="2020-11-20T17:44:00Z"/>
          <w:bCs/>
        </w:rPr>
      </w:pPr>
      <w:ins w:id="8340" w:author="rkbansal" w:date="2020-11-20T17:40:00Z">
        <w:r>
          <w:rPr>
            <w:bCs/>
            <w:color w:val="FF0000"/>
          </w:rPr>
          <w:t>Excel File Processing API</w:t>
        </w:r>
        <w:r w:rsidRPr="007837DA">
          <w:rPr>
            <w:bCs/>
            <w:rPrChange w:id="8341" w:author="rkbansal" w:date="2020-11-20T17:40:00Z">
              <w:rPr>
                <w:bCs/>
                <w:color w:val="FF0000"/>
              </w:rPr>
            </w:rPrChange>
          </w:rPr>
          <w:t>:</w:t>
        </w:r>
      </w:ins>
      <w:ins w:id="8342" w:author="rkbansal" w:date="2020-11-20T17:42:00Z">
        <w:r w:rsidR="004C38CE">
          <w:rPr>
            <w:bCs/>
          </w:rPr>
          <w:t xml:space="preserve"> </w:t>
        </w:r>
      </w:ins>
      <w:ins w:id="8343" w:author="rkbansal" w:date="2020-11-21T14:01:00Z">
        <w:r w:rsidR="00A62833">
          <w:rPr>
            <w:bCs/>
          </w:rPr>
          <w:t xml:space="preserve">used </w:t>
        </w:r>
        <w:proofErr w:type="spellStart"/>
        <w:r w:rsidR="00A62833" w:rsidRPr="007837DA">
          <w:rPr>
            <w:bCs/>
          </w:rPr>
          <w:t>org.apache.poi</w:t>
        </w:r>
      </w:ins>
      <w:proofErr w:type="spellEnd"/>
      <w:ins w:id="8344" w:author="rkbansal" w:date="2020-11-20T17:42:00Z">
        <w:r w:rsidRPr="007837DA">
          <w:rPr>
            <w:bCs/>
            <w:rPrChange w:id="8345" w:author="rkbansal" w:date="2020-11-20T17:42:00Z">
              <w:rPr>
                <w:rFonts w:ascii="Consolas" w:hAnsi="Consolas" w:cs="Consolas"/>
                <w:color w:val="000000"/>
                <w:sz w:val="20"/>
                <w:szCs w:val="20"/>
                <w:shd w:val="clear" w:color="auto" w:fill="E8F2FE"/>
              </w:rPr>
            </w:rPrChange>
          </w:rPr>
          <w:t xml:space="preserve"> API</w:t>
        </w:r>
      </w:ins>
      <w:ins w:id="8346" w:author="rkbansal" w:date="2020-11-21T14:01:00Z">
        <w:r w:rsidR="00A62833">
          <w:rPr>
            <w:bCs/>
          </w:rPr>
          <w:t>.</w:t>
        </w:r>
      </w:ins>
    </w:p>
    <w:p w14:paraId="38B99A55" w14:textId="4947EFA2" w:rsidR="0083215B" w:rsidRDefault="0083215B" w:rsidP="00DA3F1D">
      <w:pPr>
        <w:pStyle w:val="ListParagraph"/>
        <w:numPr>
          <w:ilvl w:val="1"/>
          <w:numId w:val="107"/>
        </w:numPr>
        <w:rPr>
          <w:ins w:id="8347" w:author="rkbansal" w:date="2020-11-20T17:40:00Z"/>
          <w:bCs/>
        </w:rPr>
      </w:pPr>
      <w:ins w:id="8348" w:author="rkbansal" w:date="2020-11-20T17:44:00Z">
        <w:r>
          <w:rPr>
            <w:bCs/>
            <w:color w:val="FF0000"/>
          </w:rPr>
          <w:t>Cache</w:t>
        </w:r>
        <w:r w:rsidRPr="0083215B">
          <w:rPr>
            <w:bCs/>
            <w:rPrChange w:id="8349" w:author="rkbansal" w:date="2020-11-20T17:44:00Z">
              <w:rPr>
                <w:bCs/>
                <w:color w:val="FF0000"/>
              </w:rPr>
            </w:rPrChange>
          </w:rPr>
          <w:t>-</w:t>
        </w:r>
        <w:r>
          <w:rPr>
            <w:bCs/>
          </w:rPr>
          <w:t>service and common-service: used internally created API: cache-</w:t>
        </w:r>
        <w:proofErr w:type="gramStart"/>
        <w:r>
          <w:rPr>
            <w:bCs/>
          </w:rPr>
          <w:t>service</w:t>
        </w:r>
      </w:ins>
      <w:ins w:id="8350" w:author="rkbansal" w:date="2020-11-21T14:00:00Z">
        <w:r w:rsidR="00EE0EA8">
          <w:rPr>
            <w:bCs/>
          </w:rPr>
          <w:t>(</w:t>
        </w:r>
        <w:proofErr w:type="gramEnd"/>
        <w:r w:rsidR="00EE0EA8">
          <w:rPr>
            <w:bCs/>
          </w:rPr>
          <w:t>to be discuss</w:t>
        </w:r>
      </w:ins>
      <w:ins w:id="8351" w:author="rkbansal" w:date="2020-11-20T17:44:00Z">
        <w:r>
          <w:rPr>
            <w:bCs/>
          </w:rPr>
          <w:t xml:space="preserve"> </w:t>
        </w:r>
      </w:ins>
      <w:ins w:id="8352" w:author="rkbansal" w:date="2020-11-21T14:00:00Z">
        <w:r w:rsidR="00EE0EA8">
          <w:rPr>
            <w:bCs/>
          </w:rPr>
          <w:t xml:space="preserve">in next section) </w:t>
        </w:r>
      </w:ins>
      <w:ins w:id="8353" w:author="rkbansal" w:date="2020-11-20T17:44:00Z">
        <w:r>
          <w:rPr>
            <w:bCs/>
          </w:rPr>
          <w:t xml:space="preserve">to cache the reference entities and </w:t>
        </w:r>
      </w:ins>
      <w:ins w:id="8354"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355" w:author="rkbansal" w:date="2020-11-20T17:40:00Z"/>
          <w:bCs/>
        </w:rPr>
      </w:pPr>
      <w:ins w:id="8356"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357" w:author="rkbansal" w:date="2020-04-11T12:50:00Z"/>
          <w:bCs/>
          <w:sz w:val="28"/>
        </w:rPr>
        <w:pPrChange w:id="8358"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359" w:author="rkbansal" w:date="2020-04-11T12:50:00Z"/>
          <w:bCs/>
          <w:sz w:val="28"/>
        </w:rPr>
        <w:pPrChange w:id="8360" w:author="rkbansal" w:date="2020-04-11T12:50:00Z">
          <w:pPr>
            <w:pStyle w:val="ListParagraph"/>
            <w:numPr>
              <w:numId w:val="82"/>
            </w:numPr>
            <w:ind w:left="360" w:hanging="360"/>
          </w:pPr>
        </w:pPrChange>
      </w:pPr>
      <w:ins w:id="8361"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362" w:author="rkbansal" w:date="2020-11-20T17:52:00Z"/>
          <w:bCs/>
          <w:sz w:val="28"/>
        </w:rPr>
        <w:pPrChange w:id="8363" w:author="rkbansal" w:date="2020-11-20T17:52:00Z">
          <w:pPr>
            <w:pStyle w:val="ListParagraph"/>
            <w:numPr>
              <w:numId w:val="82"/>
            </w:numPr>
            <w:ind w:left="360" w:hanging="360"/>
          </w:pPr>
        </w:pPrChange>
      </w:pPr>
      <w:ins w:id="8364"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365" w:author="rkbansal" w:date="2020-11-20T18:13:00Z"/>
          <w:b/>
          <w:sz w:val="28"/>
        </w:rPr>
      </w:pPr>
      <w:ins w:id="8366"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367" w:author="rkbansal" w:date="2020-11-20T18:13:00Z"/>
        </w:rPr>
      </w:pPr>
      <w:ins w:id="8368"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369" w:author="rkbansal" w:date="2020-11-20T18:13:00Z"/>
        </w:rPr>
      </w:pPr>
      <w:ins w:id="8370" w:author="rkbansal" w:date="2020-11-20T18:13:00Z">
        <w:r>
          <w:t xml:space="preserve">Enable </w:t>
        </w:r>
        <w:proofErr w:type="spellStart"/>
        <w:r>
          <w:t>FeignClient</w:t>
        </w:r>
        <w:proofErr w:type="spellEnd"/>
        <w:r>
          <w:t xml:space="preserve"> to interact with people-mgmt-service, account-mgmt-service and project-mgmt-service</w:t>
        </w:r>
      </w:ins>
    </w:p>
    <w:p w14:paraId="747E8E67" w14:textId="77777777" w:rsidR="00274B7F" w:rsidRDefault="00274B7F" w:rsidP="00274B7F">
      <w:pPr>
        <w:pStyle w:val="ListParagraph"/>
        <w:numPr>
          <w:ilvl w:val="0"/>
          <w:numId w:val="83"/>
        </w:numPr>
        <w:rPr>
          <w:ins w:id="8371" w:author="rkbansal" w:date="2020-11-20T18:13:00Z"/>
        </w:rPr>
      </w:pPr>
      <w:ins w:id="8372" w:author="rkbansal" w:date="2020-11-20T18:13:00Z">
        <w:r>
          <w:t xml:space="preserve">Enable </w:t>
        </w:r>
        <w:proofErr w:type="spellStart"/>
        <w:r>
          <w:t>JpaRepositories</w:t>
        </w:r>
        <w:proofErr w:type="spellEnd"/>
        <w:r>
          <w:t xml:space="preserve"> to store the data upload history.</w:t>
        </w:r>
      </w:ins>
    </w:p>
    <w:p w14:paraId="3629FCB4" w14:textId="77777777" w:rsidR="00274B7F" w:rsidRDefault="00274B7F" w:rsidP="00274B7F">
      <w:pPr>
        <w:pStyle w:val="ListParagraph"/>
        <w:numPr>
          <w:ilvl w:val="0"/>
          <w:numId w:val="83"/>
        </w:numPr>
        <w:rPr>
          <w:ins w:id="8373" w:author="rkbansal" w:date="2020-11-20T18:13:00Z"/>
        </w:rPr>
      </w:pPr>
      <w:ins w:id="8374"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375" w:author="rkbansal" w:date="2020-11-20T18:13:00Z"/>
        </w:rPr>
        <w:pPrChange w:id="8376" w:author="rkbansal" w:date="2020-11-20T18:14:00Z">
          <w:pPr/>
        </w:pPrChange>
      </w:pPr>
      <w:ins w:id="8377"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378" w:author="rkbansal" w:date="2020-11-20T18:13:00Z"/>
          <w:bCs/>
          <w:sz w:val="28"/>
        </w:rPr>
        <w:pPrChange w:id="8379"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380" w:author="rkbansal" w:date="2020-04-11T12:45:00Z"/>
          <w:bCs/>
          <w:sz w:val="28"/>
          <w:rPrChange w:id="8381" w:author="rkbansal" w:date="2020-04-11T12:45:00Z">
            <w:rPr>
              <w:ins w:id="8382" w:author="rkbansal" w:date="2020-04-11T12:45:00Z"/>
              <w:rFonts w:ascii="Helvetica" w:hAnsi="Helvetica" w:cs="Helvetica"/>
            </w:rPr>
          </w:rPrChange>
        </w:rPr>
        <w:pPrChange w:id="8383" w:author="rkbansal" w:date="2020-04-11T12:45:00Z">
          <w:pPr>
            <w:pStyle w:val="Heading2"/>
            <w:shd w:val="clear" w:color="auto" w:fill="FFFFFF"/>
            <w:spacing w:before="450" w:after="450"/>
          </w:pPr>
        </w:pPrChange>
      </w:pPr>
      <w:ins w:id="8384" w:author="rkbansal" w:date="2020-04-11T12:45:00Z">
        <w:r w:rsidRPr="00D65528">
          <w:rPr>
            <w:bCs/>
            <w:sz w:val="28"/>
            <w:rPrChange w:id="8385"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386" w:author="rkbansal" w:date="2020-04-11T12:48:00Z"/>
          <w:rFonts w:eastAsia="Times New Roman" w:cs="Helvetica"/>
          <w:lang w:eastAsia="en-IN"/>
        </w:rPr>
      </w:pPr>
      <w:ins w:id="8387" w:author="rkbansal" w:date="2020-04-11T12:46:00Z">
        <w:r w:rsidRPr="00D65528">
          <w:rPr>
            <w:rFonts w:eastAsia="Times New Roman" w:cs="Helvetica"/>
            <w:b/>
            <w:bCs/>
            <w:lang w:eastAsia="en-IN"/>
            <w:rPrChange w:id="8388"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389"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390" w:author="rkbansal" w:date="2020-04-11T12:48:00Z"/>
          <w:rFonts w:eastAsia="Times New Roman" w:cs="Helvetica"/>
          <w:lang w:eastAsia="en-IN"/>
        </w:rPr>
      </w:pPr>
      <w:ins w:id="8391" w:author="rkbansal" w:date="2020-04-11T12:46:00Z">
        <w:r w:rsidRPr="00D65528">
          <w:rPr>
            <w:rFonts w:eastAsia="Times New Roman" w:cs="Helvetica"/>
            <w:lang w:eastAsia="en-IN"/>
            <w:rPrChange w:id="8392"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393" w:author="rkbansal" w:date="2020-04-11T12:49:00Z"/>
          <w:rFonts w:eastAsia="Times New Roman" w:cs="Helvetica"/>
          <w:lang w:eastAsia="en-IN"/>
        </w:rPr>
      </w:pPr>
      <w:ins w:id="8394" w:author="rkbansal" w:date="2020-04-11T12:48:00Z">
        <w:r>
          <w:rPr>
            <w:rFonts w:eastAsia="Times New Roman" w:cs="Helvetica"/>
            <w:lang w:eastAsia="en-IN"/>
          </w:rPr>
          <w:t>Add the eureka client properties so that it can register</w:t>
        </w:r>
      </w:ins>
      <w:ins w:id="8395"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396" w:author="rkbansal" w:date="2020-04-11T12:47:00Z"/>
          <w:rFonts w:eastAsia="Times New Roman" w:cs="Helvetica"/>
          <w:lang w:eastAsia="en-IN"/>
          <w:rPrChange w:id="8397" w:author="rkbansal" w:date="2020-04-11T12:49:00Z">
            <w:rPr>
              <w:ins w:id="8398" w:author="rkbansal" w:date="2020-04-11T12:47:00Z"/>
              <w:lang w:eastAsia="en-IN"/>
            </w:rPr>
          </w:rPrChange>
        </w:rPr>
        <w:pPrChange w:id="8399" w:author="rkbansal" w:date="2020-04-11T12:49:00Z">
          <w:pPr>
            <w:pStyle w:val="ListParagraph"/>
            <w:shd w:val="clear" w:color="auto" w:fill="FFFFFF"/>
            <w:spacing w:after="225" w:line="240" w:lineRule="auto"/>
            <w:ind w:left="360"/>
            <w:jc w:val="both"/>
          </w:pPr>
        </w:pPrChange>
      </w:pPr>
      <w:ins w:id="8400"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401"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402" w:author="rkbansal" w:date="2020-11-20T18:10:00Z"/>
          <w:rFonts w:eastAsia="Times New Roman" w:cs="Helvetica"/>
          <w:lang w:eastAsia="en-IN"/>
        </w:rPr>
      </w:pPr>
      <w:ins w:id="8403" w:author="rkbansal" w:date="2020-04-11T12:46:00Z">
        <w:r w:rsidRPr="00D65528">
          <w:rPr>
            <w:rFonts w:eastAsia="Times New Roman" w:cs="Helvetica"/>
            <w:lang w:eastAsia="en-IN"/>
            <w:rPrChange w:id="8404"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405"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406" w:author="rkbansal" w:date="2020-04-11T12:47:00Z">
              <w:rPr>
                <w:rFonts w:ascii="Helvetica" w:eastAsia="Times New Roman" w:hAnsi="Helvetica" w:cs="Helvetica"/>
                <w:sz w:val="29"/>
                <w:szCs w:val="29"/>
                <w:lang w:eastAsia="en-IN"/>
              </w:rPr>
            </w:rPrChange>
          </w:rPr>
          <w:t> file, and add the following properties to it</w:t>
        </w:r>
      </w:ins>
      <w:ins w:id="8407"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408" w:author="rkbansal" w:date="2020-11-20T18:10:00Z"/>
          <w:bCs/>
        </w:rPr>
      </w:pPr>
      <w:ins w:id="8409" w:author="rkbansal" w:date="2020-11-20T18:10: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410" w:author="rkbansal" w:date="2020-11-20T18:10:00Z"/>
        </w:rPr>
      </w:pPr>
      <w:ins w:id="8411"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412" w:author="rkbansal" w:date="2020-11-20T18:10:00Z"/>
          <w:rFonts w:asciiTheme="minorHAnsi" w:hAnsiTheme="minorHAnsi" w:cstheme="minorHAnsi"/>
        </w:rPr>
      </w:pPr>
      <w:ins w:id="8413" w:author="rkbansal" w:date="2020-11-20T18:10: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414" w:author="rkbansal" w:date="2020-11-20T18:10:00Z"/>
          <w:rFonts w:asciiTheme="minorHAnsi" w:hAnsiTheme="minorHAnsi" w:cstheme="minorHAnsi"/>
        </w:rPr>
      </w:pPr>
      <w:ins w:id="8415"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416" w:author="rkbansal" w:date="2020-11-20T18:10:00Z"/>
          <w:rFonts w:asciiTheme="minorHAnsi" w:hAnsiTheme="minorHAnsi" w:cstheme="minorHAnsi"/>
        </w:rPr>
      </w:pPr>
      <w:ins w:id="8417"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418" w:author="rkbansal" w:date="2020-11-20T18:10:00Z"/>
          <w:rFonts w:asciiTheme="minorHAnsi" w:hAnsiTheme="minorHAnsi" w:cstheme="minorHAnsi"/>
        </w:rPr>
      </w:pPr>
      <w:ins w:id="8419"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420" w:author="rkbansal" w:date="2020-11-20T18:10:00Z"/>
        </w:rPr>
      </w:pPr>
      <w:ins w:id="8421"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422"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423" w:author="rkbansal" w:date="2020-04-11T12:51:00Z"/>
          <w:b/>
          <w:sz w:val="28"/>
          <w:rPrChange w:id="8424" w:author="rkbansal" w:date="2020-04-11T15:12:00Z">
            <w:rPr>
              <w:ins w:id="8425" w:author="rkbansal" w:date="2020-04-11T12:51:00Z"/>
              <w:rFonts w:ascii="Helvetica" w:hAnsi="Helvetica" w:cs="Helvetica"/>
              <w:sz w:val="30"/>
              <w:szCs w:val="30"/>
            </w:rPr>
          </w:rPrChange>
        </w:rPr>
        <w:pPrChange w:id="8426" w:author="rkbansal" w:date="2020-04-11T12:52:00Z">
          <w:pPr>
            <w:pStyle w:val="Heading3"/>
            <w:shd w:val="clear" w:color="auto" w:fill="FFFFFF"/>
            <w:spacing w:before="450" w:after="450"/>
          </w:pPr>
        </w:pPrChange>
      </w:pPr>
      <w:ins w:id="8427" w:author="rkbansal" w:date="2020-04-11T12:51:00Z">
        <w:r w:rsidRPr="00FB38BF">
          <w:rPr>
            <w:b/>
            <w:sz w:val="28"/>
            <w:rPrChange w:id="8428"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429" w:author="rkbansal" w:date="2020-04-11T12:53:00Z"/>
          <w:rFonts w:eastAsia="Times New Roman" w:cs="Helvetica"/>
          <w:lang w:eastAsia="en-IN"/>
        </w:rPr>
      </w:pPr>
      <w:ins w:id="8430" w:author="rkbansal" w:date="2020-04-11T12:51:00Z">
        <w:r w:rsidRPr="001E72E1">
          <w:rPr>
            <w:rFonts w:eastAsia="Times New Roman" w:cs="Helvetica"/>
            <w:lang w:eastAsia="en-IN"/>
            <w:rPrChange w:id="8431"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432" w:author="rkbansal" w:date="2020-04-11T13:25:00Z">
              <w:rPr>
                <w:rFonts w:ascii="Helvetica" w:hAnsi="Helvetica" w:cs="Helvetica"/>
                <w:sz w:val="29"/>
                <w:szCs w:val="29"/>
              </w:rPr>
            </w:rPrChange>
          </w:rPr>
          <w:fldChar w:fldCharType="begin"/>
        </w:r>
        <w:r w:rsidRPr="001E72E1">
          <w:rPr>
            <w:rFonts w:eastAsia="Times New Roman" w:cs="Helvetica"/>
            <w:lang w:eastAsia="en-IN"/>
            <w:rPrChange w:id="8433"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434"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435"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436" w:author="rkbansal" w:date="2020-04-11T13:25:00Z">
              <w:rPr>
                <w:rFonts w:ascii="Helvetica" w:hAnsi="Helvetica" w:cs="Helvetica"/>
                <w:sz w:val="29"/>
                <w:szCs w:val="29"/>
              </w:rPr>
            </w:rPrChange>
          </w:rPr>
          <w:fldChar w:fldCharType="end"/>
        </w:r>
        <w:r w:rsidRPr="001E72E1">
          <w:rPr>
            <w:rFonts w:eastAsia="Times New Roman" w:cs="Helvetica"/>
            <w:lang w:eastAsia="en-IN"/>
            <w:rPrChange w:id="8437"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438"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439"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440" w:author="rkbansal" w:date="2020-04-11T12:51:00Z"/>
          <w:rFonts w:cs="Helvetica"/>
          <w:rPrChange w:id="8441" w:author="rkbansal" w:date="2020-04-11T13:25:00Z">
            <w:rPr>
              <w:ins w:id="8442" w:author="rkbansal" w:date="2020-04-11T12:51:00Z"/>
              <w:rFonts w:ascii="Helvetica" w:hAnsi="Helvetica" w:cs="Helvetica"/>
              <w:sz w:val="29"/>
              <w:szCs w:val="29"/>
            </w:rPr>
          </w:rPrChange>
        </w:rPr>
        <w:pPrChange w:id="8443"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444" w:author="rkbansal" w:date="2020-04-11T13:26:00Z"/>
          <w:rFonts w:eastAsia="Times New Roman" w:cs="Helvetica"/>
          <w:lang w:eastAsia="en-IN"/>
        </w:rPr>
      </w:pPr>
      <w:ins w:id="8445" w:author="rkbansal" w:date="2020-04-11T12:51:00Z">
        <w:r w:rsidRPr="001E72E1">
          <w:rPr>
            <w:rFonts w:eastAsia="Times New Roman" w:cs="Helvetica"/>
            <w:lang w:eastAsia="en-IN"/>
            <w:rPrChange w:id="8446"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8447"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8448" w:author="rkbansal" w:date="2020-04-11T13:25:00Z">
              <w:rPr>
                <w:rFonts w:ascii="Helvetica" w:hAnsi="Helvetica" w:cs="Helvetica"/>
                <w:sz w:val="29"/>
                <w:szCs w:val="29"/>
              </w:rPr>
            </w:rPrChange>
          </w:rPr>
          <w:t> to bind all the file storage properties</w:t>
        </w:r>
      </w:ins>
      <w:ins w:id="8449"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450" w:author="rkbansal" w:date="2020-04-11T12:51:00Z"/>
          <w:rFonts w:cs="Helvetica"/>
          <w:rPrChange w:id="8451" w:author="rkbansal" w:date="2020-04-11T13:25:00Z">
            <w:rPr>
              <w:ins w:id="8452" w:author="rkbansal" w:date="2020-04-11T12:51:00Z"/>
              <w:rFonts w:ascii="Helvetica" w:hAnsi="Helvetica" w:cs="Helvetica"/>
              <w:sz w:val="29"/>
              <w:szCs w:val="29"/>
            </w:rPr>
          </w:rPrChange>
        </w:rPr>
        <w:pPrChange w:id="8453" w:author="rkbansal" w:date="2020-04-11T13:25:00Z">
          <w:pPr>
            <w:pStyle w:val="NormalWeb"/>
            <w:shd w:val="clear" w:color="auto" w:fill="FFFFFF"/>
            <w:spacing w:before="0" w:beforeAutospacing="0" w:after="225" w:afterAutospacing="0"/>
          </w:pPr>
        </w:pPrChange>
      </w:pPr>
      <w:ins w:id="8454"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455" w:author="rkbansal" w:date="2020-04-11T13:25:00Z"/>
          <w:rFonts w:eastAsia="Times New Roman" w:cs="Helvetica"/>
          <w:lang w:eastAsia="en-IN"/>
          <w:rPrChange w:id="8456" w:author="rkbansal" w:date="2020-04-11T13:25:00Z">
            <w:rPr>
              <w:ins w:id="8457" w:author="rkbansal" w:date="2020-04-11T13:25:00Z"/>
              <w:rFonts w:ascii="Helvetica" w:eastAsia="Times New Roman" w:hAnsi="Helvetica" w:cs="Helvetica"/>
              <w:sz w:val="29"/>
              <w:szCs w:val="29"/>
              <w:lang w:eastAsia="en-IN"/>
            </w:rPr>
          </w:rPrChange>
        </w:rPr>
        <w:pPrChange w:id="8458" w:author="rkbansal" w:date="2020-04-11T13:25:00Z">
          <w:pPr>
            <w:shd w:val="clear" w:color="auto" w:fill="FFFFFF"/>
            <w:spacing w:after="225" w:line="240" w:lineRule="auto"/>
          </w:pPr>
        </w:pPrChange>
      </w:pPr>
      <w:ins w:id="8459" w:author="rkbansal" w:date="2020-04-11T13:26:00Z">
        <w:r>
          <w:rPr>
            <w:rFonts w:eastAsia="Times New Roman" w:cs="Helvetica"/>
            <w:lang w:eastAsia="en-IN"/>
          </w:rPr>
          <w:t>T</w:t>
        </w:r>
      </w:ins>
      <w:ins w:id="8460" w:author="rkbansal" w:date="2020-04-11T13:25:00Z">
        <w:r w:rsidR="001E72E1" w:rsidRPr="001E72E1">
          <w:rPr>
            <w:rFonts w:eastAsia="Times New Roman" w:cs="Helvetica"/>
            <w:lang w:eastAsia="en-IN"/>
            <w:rPrChange w:id="8461"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46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846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8464"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8465"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8466"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8467"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846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469"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470" w:author="rkbansal" w:date="2020-04-11T13:25:00Z"/>
          <w:rFonts w:eastAsia="Times New Roman" w:cs="Helvetica"/>
          <w:lang w:eastAsia="en-IN"/>
          <w:rPrChange w:id="8471" w:author="rkbansal" w:date="2020-04-11T13:25:00Z">
            <w:rPr>
              <w:ins w:id="8472" w:author="rkbansal" w:date="2020-04-11T13:25:00Z"/>
              <w:rFonts w:ascii="Helvetica" w:eastAsia="Times New Roman" w:hAnsi="Helvetica" w:cs="Helvetica"/>
              <w:sz w:val="29"/>
              <w:szCs w:val="29"/>
              <w:lang w:eastAsia="en-IN"/>
            </w:rPr>
          </w:rPrChange>
        </w:rPr>
        <w:pPrChange w:id="8473" w:author="rkbansal" w:date="2020-04-11T13:25:00Z">
          <w:pPr>
            <w:shd w:val="clear" w:color="auto" w:fill="FFFFFF"/>
            <w:spacing w:after="225" w:line="240" w:lineRule="auto"/>
          </w:pPr>
        </w:pPrChange>
      </w:pPr>
      <w:ins w:id="8474" w:author="rkbansal" w:date="2020-04-11T13:25:00Z">
        <w:r w:rsidRPr="001E72E1">
          <w:rPr>
            <w:rFonts w:eastAsia="Times New Roman" w:cs="Helvetica"/>
            <w:lang w:eastAsia="en-IN"/>
            <w:rPrChange w:id="8475"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47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477"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478" w:author="rkbansal" w:date="2020-04-11T15:16:00Z"/>
        </w:rPr>
      </w:pPr>
    </w:p>
    <w:p w14:paraId="5D78365B" w14:textId="48B6B768" w:rsidR="000162A4" w:rsidRDefault="000162A4" w:rsidP="000162A4">
      <w:pPr>
        <w:pStyle w:val="ListParagraph"/>
        <w:numPr>
          <w:ilvl w:val="0"/>
          <w:numId w:val="82"/>
        </w:numPr>
        <w:rPr>
          <w:ins w:id="8479" w:author="rkbansal" w:date="2020-11-20T18:24:00Z"/>
        </w:rPr>
      </w:pPr>
      <w:ins w:id="8480" w:author="rkbansal" w:date="2020-11-20T18:21:00Z">
        <w:r>
          <w:lastRenderedPageBreak/>
          <w:t xml:space="preserve">Excel File </w:t>
        </w:r>
      </w:ins>
      <w:proofErr w:type="gramStart"/>
      <w:ins w:id="8481" w:author="rkbansal" w:date="2020-11-20T18:19:00Z">
        <w:r>
          <w:t>Template</w:t>
        </w:r>
      </w:ins>
      <w:ins w:id="8482" w:author="rkbansal" w:date="2020-11-20T18:22:00Z">
        <w:r w:rsidR="00BC64F3">
          <w:t>(</w:t>
        </w:r>
        <w:proofErr w:type="gramEnd"/>
        <w:r w:rsidR="00BC64F3">
          <w:t>json format)</w:t>
        </w:r>
      </w:ins>
      <w:ins w:id="8483" w:author="rkbansal" w:date="2020-11-20T18:19:00Z">
        <w:r>
          <w:t xml:space="preserve"> to</w:t>
        </w:r>
      </w:ins>
      <w:ins w:id="8484" w:author="rkbansal" w:date="2020-11-20T18:21:00Z">
        <w:r>
          <w:t xml:space="preserve"> upl</w:t>
        </w:r>
      </w:ins>
      <w:ins w:id="8485" w:author="rkbansal" w:date="2020-11-20T18:22:00Z">
        <w:r>
          <w:t>oad the excel file data in proper format so that it can be validated and processed.</w:t>
        </w:r>
      </w:ins>
      <w:ins w:id="8486" w:author="rkbansal" w:date="2020-11-20T18:23:00Z">
        <w:r w:rsidR="0036580A">
          <w:t xml:space="preserve"> Basic format should be like this:</w:t>
        </w:r>
      </w:ins>
      <w:ins w:id="8487"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8488" w:author="rkbansal" w:date="2020-11-20T18:24:00Z"/>
        </w:rPr>
        <w:pPrChange w:id="8489" w:author="rkbansal" w:date="2020-11-20T18:24:00Z">
          <w:pPr>
            <w:pStyle w:val="ListParagraph"/>
            <w:numPr>
              <w:numId w:val="82"/>
            </w:numPr>
            <w:ind w:left="360" w:hanging="360"/>
          </w:pPr>
        </w:pPrChange>
      </w:pPr>
      <w:ins w:id="8490" w:author="rkbansal" w:date="2020-11-20T18:24:00Z">
        <w:r>
          <w:object w:dxaOrig="1538" w:dyaOrig="993" w14:anchorId="3714A2F2">
            <v:shape id="_x0000_i1043" type="#_x0000_t75" style="width:77.25pt;height:49.5pt" o:ole="">
              <v:imagedata r:id="rId333" o:title=""/>
            </v:shape>
            <o:OLEObject Type="Embed" ProgID="Package" ShapeID="_x0000_i1043" DrawAspect="Icon" ObjectID="_1667510867" r:id="rId334"/>
          </w:object>
        </w:r>
      </w:ins>
    </w:p>
    <w:p w14:paraId="4EB06A02" w14:textId="25C875D7" w:rsidR="0036580A" w:rsidRDefault="0036580A">
      <w:pPr>
        <w:pStyle w:val="ListParagraph"/>
        <w:ind w:left="360"/>
        <w:rPr>
          <w:ins w:id="8491" w:author="rkbansal" w:date="2020-11-20T18:22:00Z"/>
        </w:rPr>
        <w:pPrChange w:id="8492" w:author="rkbansal" w:date="2020-11-20T18:24:00Z">
          <w:pPr>
            <w:pStyle w:val="ListParagraph"/>
            <w:numPr>
              <w:numId w:val="82"/>
            </w:numPr>
            <w:ind w:left="360" w:hanging="360"/>
          </w:pPr>
        </w:pPrChange>
      </w:pPr>
      <w:ins w:id="8493"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494" w:author="rkbansal" w:date="2020-11-20T18:18:00Z"/>
        </w:rPr>
        <w:pPrChange w:id="8495" w:author="rkbansal" w:date="2020-11-20T18:22:00Z">
          <w:pPr/>
        </w:pPrChange>
      </w:pPr>
      <w:ins w:id="8496" w:author="rkbansal" w:date="2020-11-20T18:19:00Z">
        <w:r>
          <w:t xml:space="preserve"> </w:t>
        </w:r>
      </w:ins>
    </w:p>
    <w:p w14:paraId="3B4849D2" w14:textId="77777777" w:rsidR="00682084" w:rsidRDefault="00682084" w:rsidP="00682084">
      <w:pPr>
        <w:pStyle w:val="ListParagraph"/>
        <w:numPr>
          <w:ilvl w:val="0"/>
          <w:numId w:val="82"/>
        </w:numPr>
        <w:rPr>
          <w:ins w:id="8497" w:author="rkbansal" w:date="2020-11-20T18:27:00Z"/>
        </w:rPr>
      </w:pPr>
      <w:ins w:id="8498" w:author="rkbansal" w:date="2020-11-20T18:26:00Z">
        <w:r>
          <w:t xml:space="preserve">To handle the data coming in </w:t>
        </w:r>
        <w:proofErr w:type="spellStart"/>
        <w:r>
          <w:t>excelFileTemplate</w:t>
        </w:r>
        <w:proofErr w:type="spellEnd"/>
        <w:r>
          <w:t xml:space="preserve"> we will have two cl</w:t>
        </w:r>
      </w:ins>
      <w:ins w:id="8499" w:author="rkbansal" w:date="2020-11-20T18:27:00Z">
        <w:r>
          <w:t>asses:</w:t>
        </w:r>
      </w:ins>
    </w:p>
    <w:p w14:paraId="46CB7614" w14:textId="5DEC14C0" w:rsidR="00682084" w:rsidRDefault="00682084">
      <w:pPr>
        <w:pStyle w:val="ListParagraph"/>
        <w:numPr>
          <w:ilvl w:val="1"/>
          <w:numId w:val="82"/>
        </w:numPr>
        <w:rPr>
          <w:ins w:id="8500" w:author="rkbansal" w:date="2020-11-20T18:27:00Z"/>
        </w:rPr>
        <w:pPrChange w:id="8501" w:author="rkbansal" w:date="2020-11-20T18:27:00Z">
          <w:pPr>
            <w:ind w:left="720"/>
          </w:pPr>
        </w:pPrChange>
      </w:pPr>
      <w:ins w:id="8502"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503" w:author="rkbansal" w:date="2020-11-21T12:25:00Z"/>
        </w:rPr>
      </w:pPr>
      <w:ins w:id="8504" w:author="rkbansal" w:date="2020-11-20T18:27:00Z">
        <w:r>
          <w:t>ColumnTemplate</w:t>
        </w:r>
        <w:r w:rsidR="0085630F">
          <w:t>.java</w:t>
        </w:r>
      </w:ins>
    </w:p>
    <w:p w14:paraId="69E51B8D" w14:textId="77777777" w:rsidR="0012402E" w:rsidRDefault="0012402E">
      <w:pPr>
        <w:pStyle w:val="ListParagraph"/>
        <w:ind w:left="1080"/>
        <w:rPr>
          <w:ins w:id="8505" w:author="rkbansal" w:date="2020-11-20T21:32:00Z"/>
        </w:rPr>
        <w:pPrChange w:id="8506"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507" w:author="rkbansal" w:date="2020-11-21T12:25:00Z"/>
        </w:rPr>
      </w:pPr>
      <w:ins w:id="8508" w:author="rkbansal" w:date="2020-11-20T21:33:00Z">
        <w:r>
          <w:t>ExcelSheetTemplate.java</w:t>
        </w:r>
      </w:ins>
    </w:p>
    <w:p w14:paraId="5A07F2C6" w14:textId="7DF97B74" w:rsidR="0012402E" w:rsidRDefault="0012402E">
      <w:pPr>
        <w:pStyle w:val="ListParagraph"/>
        <w:ind w:left="1440"/>
        <w:rPr>
          <w:ins w:id="8509" w:author="rkbansal" w:date="2020-11-21T12:25:00Z"/>
        </w:rPr>
        <w:pPrChange w:id="8510" w:author="rkbansal" w:date="2020-11-21T12:25:00Z">
          <w:pPr>
            <w:pStyle w:val="ListParagraph"/>
            <w:numPr>
              <w:numId w:val="113"/>
            </w:numPr>
            <w:ind w:left="1440" w:hanging="360"/>
          </w:pPr>
        </w:pPrChange>
      </w:pPr>
      <w:ins w:id="8511"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512" w:author="rkbansal" w:date="2020-11-21T12:25:00Z"/>
        </w:rPr>
      </w:pPr>
      <w:ins w:id="8513" w:author="rkbansal" w:date="2020-11-21T12:25:00Z">
        <w:r>
          <w:t>ColumnTemplate.java</w:t>
        </w:r>
      </w:ins>
    </w:p>
    <w:p w14:paraId="0EA0E2E1" w14:textId="348D7045" w:rsidR="0012402E" w:rsidRDefault="0012402E">
      <w:pPr>
        <w:pStyle w:val="ListParagraph"/>
        <w:ind w:left="1440"/>
        <w:rPr>
          <w:ins w:id="8514" w:author="rkbansal" w:date="2020-11-21T12:24:00Z"/>
        </w:rPr>
        <w:pPrChange w:id="8515" w:author="rkbansal" w:date="2020-11-21T12:25:00Z">
          <w:pPr/>
        </w:pPrChange>
      </w:pPr>
      <w:ins w:id="8516"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517" w:author="rkbansal" w:date="2020-11-20T21:33:00Z"/>
        </w:rPr>
      </w:pPr>
    </w:p>
    <w:p w14:paraId="26F5CB19" w14:textId="48DAA691" w:rsidR="006B0A88" w:rsidRDefault="006B0A88" w:rsidP="0026347B">
      <w:pPr>
        <w:pStyle w:val="ListParagraph"/>
        <w:numPr>
          <w:ilvl w:val="0"/>
          <w:numId w:val="82"/>
        </w:numPr>
        <w:rPr>
          <w:ins w:id="8518" w:author="rkbansal" w:date="2020-11-21T12:29:00Z"/>
        </w:rPr>
      </w:pPr>
      <w:ins w:id="8519" w:author="rkbansal" w:date="2020-11-21T12:29:00Z">
        <w:r>
          <w:t>Read Excel Sheet Template using class: ExcelSheetTemplateReader.java</w:t>
        </w:r>
      </w:ins>
    </w:p>
    <w:p w14:paraId="0734E717" w14:textId="0A8E3090" w:rsidR="006B0A88" w:rsidRDefault="006B0A88">
      <w:pPr>
        <w:pStyle w:val="ListParagraph"/>
        <w:ind w:left="360"/>
        <w:rPr>
          <w:ins w:id="8520" w:author="rkbansal" w:date="2020-11-21T12:29:00Z"/>
        </w:rPr>
        <w:pPrChange w:id="8521" w:author="rkbansal" w:date="2020-11-21T12:29:00Z">
          <w:pPr>
            <w:pStyle w:val="ListParagraph"/>
            <w:numPr>
              <w:numId w:val="82"/>
            </w:numPr>
            <w:ind w:left="360" w:hanging="360"/>
          </w:pPr>
        </w:pPrChange>
      </w:pPr>
      <w:ins w:id="8522"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523" w:author="rkbansal" w:date="2020-11-21T12:27:00Z"/>
        </w:rPr>
      </w:pPr>
      <w:ins w:id="8524" w:author="rkbansal" w:date="2020-11-21T12:27:00Z">
        <w:r>
          <w:t>Write REST FileUploadController to upload the single</w:t>
        </w:r>
      </w:ins>
      <w:ins w:id="8525" w:author="rkbansal" w:date="2020-11-21T12:37:00Z">
        <w:r w:rsidR="00E84967">
          <w:t xml:space="preserve"> </w:t>
        </w:r>
      </w:ins>
      <w:ins w:id="8526" w:author="rkbansal" w:date="2020-11-21T12:27:00Z">
        <w:r>
          <w:t xml:space="preserve">or multiple </w:t>
        </w:r>
      </w:ins>
      <w:ins w:id="8527" w:author="rkbansal" w:date="2020-11-21T12:37:00Z">
        <w:r w:rsidR="00E84967">
          <w:t xml:space="preserve">excel </w:t>
        </w:r>
      </w:ins>
      <w:ins w:id="8528" w:author="rkbansal" w:date="2020-11-21T12:27:00Z">
        <w:r>
          <w:t>files from UI</w:t>
        </w:r>
      </w:ins>
      <w:ins w:id="8529" w:author="rkbansal" w:date="2020-11-21T12:30:00Z">
        <w:r w:rsidR="0008073F">
          <w:t xml:space="preserve"> </w:t>
        </w:r>
      </w:ins>
      <w:ins w:id="8530" w:author="rkbansal" w:date="2020-11-21T12:27:00Z">
        <w:r>
          <w:t>(Browser or Application).</w:t>
        </w:r>
      </w:ins>
    </w:p>
    <w:p w14:paraId="607686B8" w14:textId="6409CEE7" w:rsidR="0026347B" w:rsidRDefault="00B6644B" w:rsidP="0026347B">
      <w:pPr>
        <w:pStyle w:val="ListParagraph"/>
        <w:ind w:left="360"/>
        <w:rPr>
          <w:ins w:id="8531" w:author="rkbansal" w:date="2020-11-21T12:27:00Z"/>
        </w:rPr>
      </w:pPr>
      <w:ins w:id="8532"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533" w:author="rkbansal" w:date="2020-11-21T12:32:00Z"/>
        </w:rPr>
        <w:pPrChange w:id="8534"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535" w:author="rkbansal" w:date="2020-11-21T12:32:00Z"/>
        </w:rPr>
        <w:pPrChange w:id="8536"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537" w:author="rkbansal" w:date="2020-11-21T12:42:00Z"/>
        </w:rPr>
      </w:pPr>
      <w:proofErr w:type="spellStart"/>
      <w:ins w:id="8538" w:author="rkbansal" w:date="2020-11-21T12:31:00Z">
        <w:r>
          <w:t>DataValidationService</w:t>
        </w:r>
      </w:ins>
      <w:proofErr w:type="spellEnd"/>
      <w:ins w:id="8539" w:author="rkbansal" w:date="2020-11-21T12:37:00Z">
        <w:r>
          <w:t xml:space="preserve"> </w:t>
        </w:r>
      </w:ins>
      <w:ins w:id="8540" w:author="rkbansal" w:date="2020-11-21T12:41:00Z">
        <w:r w:rsidR="00495449">
          <w:t xml:space="preserve">Interface and its implementation </w:t>
        </w:r>
      </w:ins>
      <w:ins w:id="8541" w:author="rkbansal" w:date="2020-11-21T12:42:00Z">
        <w:r w:rsidR="00495449">
          <w:t xml:space="preserve">class </w:t>
        </w:r>
        <w:proofErr w:type="spellStart"/>
        <w:r w:rsidR="00495449">
          <w:t>DataValidationServiceImpl</w:t>
        </w:r>
        <w:proofErr w:type="spellEnd"/>
        <w:r w:rsidR="00495449">
          <w:t xml:space="preserve"> </w:t>
        </w:r>
      </w:ins>
      <w:ins w:id="8542" w:author="rkbansal" w:date="2020-11-21T12:37:00Z">
        <w:r>
          <w:t>to validate the uploaded excel file.</w:t>
        </w:r>
      </w:ins>
    </w:p>
    <w:p w14:paraId="7374F08F" w14:textId="21159ED4" w:rsidR="00495449" w:rsidRDefault="00495449">
      <w:pPr>
        <w:pStyle w:val="ListParagraph"/>
        <w:numPr>
          <w:ilvl w:val="1"/>
          <w:numId w:val="113"/>
        </w:numPr>
        <w:ind w:left="587"/>
        <w:rPr>
          <w:ins w:id="8543" w:author="rkbansal" w:date="2020-11-21T12:42:00Z"/>
        </w:rPr>
        <w:pPrChange w:id="8544" w:author="rkbansal" w:date="2020-11-21T13:05:00Z">
          <w:pPr>
            <w:pStyle w:val="ListParagraph"/>
            <w:numPr>
              <w:ilvl w:val="1"/>
              <w:numId w:val="113"/>
            </w:numPr>
            <w:ind w:left="700" w:hanging="360"/>
          </w:pPr>
        </w:pPrChange>
      </w:pPr>
      <w:ins w:id="8545" w:author="rkbansal" w:date="2020-11-21T12:42:00Z">
        <w:r>
          <w:t>DataValidationService.java</w:t>
        </w:r>
      </w:ins>
    </w:p>
    <w:p w14:paraId="557AFA10" w14:textId="13DA18EE" w:rsidR="00495449" w:rsidRDefault="00495449" w:rsidP="00495449">
      <w:pPr>
        <w:pStyle w:val="ListParagraph"/>
        <w:ind w:left="700"/>
        <w:rPr>
          <w:ins w:id="8546" w:author="rkbansal" w:date="2020-11-21T12:42:00Z"/>
        </w:rPr>
      </w:pPr>
      <w:ins w:id="8547"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548" w:author="rkbansal" w:date="2020-11-21T12:37:00Z"/>
        </w:rPr>
        <w:pPrChange w:id="8549"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550" w:author="rkbansal" w:date="2020-11-21T12:43:00Z"/>
        </w:rPr>
        <w:pPrChange w:id="8551" w:author="rkbansal" w:date="2020-11-21T13:05:00Z">
          <w:pPr>
            <w:pStyle w:val="ListParagraph"/>
            <w:numPr>
              <w:numId w:val="113"/>
            </w:numPr>
            <w:ind w:left="757" w:hanging="360"/>
          </w:pPr>
        </w:pPrChange>
      </w:pPr>
      <w:ins w:id="8552" w:author="rkbansal" w:date="2020-11-21T12:42:00Z">
        <w:r>
          <w:t>DataValidationServiceImpl</w:t>
        </w:r>
      </w:ins>
      <w:ins w:id="8553" w:author="rkbansal" w:date="2020-11-21T12:43:00Z">
        <w:r>
          <w:t>.java</w:t>
        </w:r>
      </w:ins>
    </w:p>
    <w:p w14:paraId="2C12CD9E" w14:textId="5ADC46E9" w:rsidR="00495449" w:rsidRDefault="00664CA2">
      <w:pPr>
        <w:pStyle w:val="ListParagraph"/>
        <w:ind w:left="757"/>
        <w:rPr>
          <w:ins w:id="8554" w:author="rkbansal" w:date="2020-11-21T12:36:00Z"/>
        </w:rPr>
        <w:pPrChange w:id="8555" w:author="rkbansal" w:date="2020-11-21T12:43:00Z">
          <w:pPr>
            <w:pStyle w:val="ListParagraph"/>
            <w:numPr>
              <w:numId w:val="113"/>
            </w:numPr>
            <w:ind w:left="1440" w:hanging="360"/>
          </w:pPr>
        </w:pPrChange>
      </w:pPr>
      <w:ins w:id="8556"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557" w:author="rkbansal" w:date="2020-11-20T18:25:00Z"/>
        </w:rPr>
        <w:pPrChange w:id="8558" w:author="rkbansal" w:date="2020-11-21T12:36:00Z">
          <w:pPr/>
        </w:pPrChange>
      </w:pPr>
      <w:ins w:id="8559" w:author="rkbansal" w:date="2020-04-21T00:15:00Z">
        <w:r>
          <w:br w:type="page"/>
        </w:r>
      </w:ins>
    </w:p>
    <w:p w14:paraId="0DF3E603" w14:textId="04DE4DCF" w:rsidR="00682084" w:rsidRDefault="00BD614B" w:rsidP="00CC7EB5">
      <w:pPr>
        <w:pStyle w:val="ListParagraph"/>
        <w:numPr>
          <w:ilvl w:val="0"/>
          <w:numId w:val="113"/>
        </w:numPr>
        <w:ind w:left="247"/>
        <w:rPr>
          <w:ins w:id="8560" w:author="rkbansal" w:date="2020-11-21T13:23:00Z"/>
        </w:rPr>
      </w:pPr>
      <w:proofErr w:type="spellStart"/>
      <w:ins w:id="8561" w:author="rkbansal" w:date="2020-11-21T13:22:00Z">
        <w:r>
          <w:lastRenderedPageBreak/>
          <w:t>ExcelFileParallelProcessor</w:t>
        </w:r>
      </w:ins>
      <w:proofErr w:type="spellEnd"/>
      <w:ins w:id="8562" w:author="rkbansal" w:date="2020-11-21T13:21:00Z">
        <w:r w:rsidR="00CC7EB5">
          <w:t xml:space="preserve"> </w:t>
        </w:r>
      </w:ins>
      <w:ins w:id="8563" w:author="rkbansal" w:date="2020-11-21T13:22:00Z">
        <w:r>
          <w:t xml:space="preserve">to process the excel file </w:t>
        </w:r>
      </w:ins>
      <w:ins w:id="8564"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8565" w:author="rkbansal" w:date="2020-11-21T23:51:00Z">
              <w:rPr/>
            </w:rPrChange>
          </w:rPr>
          <w:t>ExcelFileReader</w:t>
        </w:r>
        <w:proofErr w:type="spellEnd"/>
        <w:r w:rsidR="0086414E" w:rsidRPr="008A2319">
          <w:rPr>
            <w:color w:val="FF0000"/>
            <w:rPrChange w:id="8566" w:author="rkbansal" w:date="2020-11-21T23:51:00Z">
              <w:rPr/>
            </w:rPrChange>
          </w:rPr>
          <w:t xml:space="preserve"> </w:t>
        </w:r>
      </w:ins>
      <w:ins w:id="8567" w:author="rkbansal" w:date="2020-11-21T13:22:00Z">
        <w:r>
          <w:t>in parallel using multithreading</w:t>
        </w:r>
      </w:ins>
      <w:ins w:id="8568"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8569" w:author="rkbansal" w:date="2020-11-20T18:17:00Z"/>
        </w:rPr>
        <w:pPrChange w:id="8570" w:author="rkbansal" w:date="2020-11-21T13:23:00Z">
          <w:pPr/>
        </w:pPrChange>
      </w:pPr>
      <w:ins w:id="8571"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572" w:author="rkbansal" w:date="2020-11-21T13:25:00Z"/>
        </w:rPr>
      </w:pPr>
      <w:proofErr w:type="spellStart"/>
      <w:ins w:id="8573" w:author="rkbansal" w:date="2020-11-21T13:24:00Z">
        <w:r>
          <w:t>ExcelFile</w:t>
        </w:r>
      </w:ins>
      <w:ins w:id="8574" w:author="rkbansal" w:date="2020-11-21T13:25:00Z">
        <w:r>
          <w:t>Reader</w:t>
        </w:r>
        <w:proofErr w:type="spellEnd"/>
        <w:r>
          <w:t xml:space="preserve"> </w:t>
        </w:r>
      </w:ins>
      <w:ins w:id="8575" w:author="rkbansal" w:date="2020-11-21T13:24:00Z">
        <w:r>
          <w:t xml:space="preserve">to </w:t>
        </w:r>
      </w:ins>
      <w:ins w:id="8576" w:author="rkbansal" w:date="2020-11-21T13:25:00Z">
        <w:r>
          <w:t>read the excel file</w:t>
        </w:r>
      </w:ins>
    </w:p>
    <w:p w14:paraId="5D39F362" w14:textId="74EB0244" w:rsidR="00DD4B4F" w:rsidRDefault="00E56C98">
      <w:pPr>
        <w:pStyle w:val="ListParagraph"/>
        <w:ind w:left="247"/>
        <w:rPr>
          <w:ins w:id="8577" w:author="rkbansal" w:date="2020-04-21T00:15:00Z"/>
        </w:rPr>
        <w:pPrChange w:id="8578" w:author="rkbansal" w:date="2020-11-21T13:25:00Z">
          <w:pPr/>
        </w:pPrChange>
      </w:pPr>
      <w:ins w:id="8579"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580" w:author="rkbansal" w:date="2020-11-21T13:55:00Z"/>
        </w:rPr>
      </w:pPr>
      <w:proofErr w:type="spellStart"/>
      <w:ins w:id="8581" w:author="rkbansal" w:date="2020-11-21T13:54:00Z">
        <w:r>
          <w:t>ExcelFileReader</w:t>
        </w:r>
        <w:proofErr w:type="spellEnd"/>
        <w:r>
          <w:t xml:space="preserve"> will use </w:t>
        </w:r>
        <w:proofErr w:type="spellStart"/>
        <w:r>
          <w:t>ExcelFile</w:t>
        </w:r>
        <w:proofErr w:type="spellEnd"/>
        <w:r>
          <w:t xml:space="preserve"> object to read the object:</w:t>
        </w:r>
      </w:ins>
      <w:ins w:id="8582" w:author="rkbansal" w:date="2020-11-21T13:55:00Z">
        <w:r w:rsidR="00A80C91">
          <w:t xml:space="preserve"> </w:t>
        </w:r>
      </w:ins>
      <w:ins w:id="8583" w:author="rkbansal" w:date="2020-11-21T13:54:00Z">
        <w:r>
          <w:t>E</w:t>
        </w:r>
      </w:ins>
      <w:ins w:id="8584" w:author="rkbansal" w:date="2020-11-21T13:55:00Z">
        <w:r>
          <w:t>xcelFile.java</w:t>
        </w:r>
      </w:ins>
    </w:p>
    <w:p w14:paraId="5F77F19D" w14:textId="0F97062F" w:rsidR="00BB748C" w:rsidRDefault="00494814">
      <w:pPr>
        <w:pStyle w:val="ListParagraph"/>
        <w:ind w:left="247"/>
        <w:rPr>
          <w:ins w:id="8585" w:author="rkbansal" w:date="2020-11-21T13:54:00Z"/>
        </w:rPr>
        <w:pPrChange w:id="8586" w:author="rkbansal" w:date="2020-11-21T13:55:00Z">
          <w:pPr>
            <w:pStyle w:val="ListParagraph"/>
            <w:numPr>
              <w:numId w:val="113"/>
            </w:numPr>
            <w:ind w:left="247" w:hanging="360"/>
          </w:pPr>
        </w:pPrChange>
      </w:pPr>
      <w:ins w:id="8587"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588" w:author="rkbansal" w:date="2020-11-21T13:33:00Z"/>
        </w:rPr>
      </w:pPr>
      <w:proofErr w:type="spellStart"/>
      <w:ins w:id="8589" w:author="rkbansal" w:date="2020-11-21T13:32:00Z">
        <w:r>
          <w:t>ExcelFileReader</w:t>
        </w:r>
      </w:ins>
      <w:proofErr w:type="spellEnd"/>
      <w:ins w:id="8590"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591" w:author="rkbansal" w:date="2020-11-21T13:33:00Z"/>
        </w:rPr>
        <w:pPrChange w:id="8592" w:author="rkbansal" w:date="2020-11-21T13:34:00Z">
          <w:pPr>
            <w:pStyle w:val="ListParagraph"/>
            <w:numPr>
              <w:ilvl w:val="1"/>
              <w:numId w:val="113"/>
            </w:numPr>
            <w:ind w:left="2160" w:hanging="360"/>
          </w:pPr>
        </w:pPrChange>
      </w:pPr>
      <w:proofErr w:type="spellStart"/>
      <w:ins w:id="8593" w:author="rkbansal" w:date="2020-11-21T13:33:00Z">
        <w:r>
          <w:t>DonationValidator</w:t>
        </w:r>
        <w:proofErr w:type="spellEnd"/>
      </w:ins>
    </w:p>
    <w:p w14:paraId="196F4C78" w14:textId="77777777" w:rsidR="00DD4B4F" w:rsidRDefault="00DD4B4F">
      <w:pPr>
        <w:pStyle w:val="ListParagraph"/>
        <w:numPr>
          <w:ilvl w:val="1"/>
          <w:numId w:val="113"/>
        </w:numPr>
        <w:ind w:left="473"/>
        <w:rPr>
          <w:ins w:id="8594" w:author="rkbansal" w:date="2020-11-21T13:33:00Z"/>
        </w:rPr>
        <w:pPrChange w:id="8595" w:author="rkbansal" w:date="2020-11-21T13:34:00Z">
          <w:pPr>
            <w:pStyle w:val="ListParagraph"/>
            <w:numPr>
              <w:ilvl w:val="1"/>
              <w:numId w:val="113"/>
            </w:numPr>
            <w:ind w:left="2160" w:hanging="360"/>
          </w:pPr>
        </w:pPrChange>
      </w:pPr>
      <w:proofErr w:type="spellStart"/>
      <w:ins w:id="8596"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8597" w:author="rkbansal" w:date="2020-11-21T13:34:00Z"/>
        </w:rPr>
      </w:pPr>
      <w:ins w:id="8598" w:author="rkbansal" w:date="2020-11-21T13:33:00Z">
        <w:r>
          <w:t>Pr</w:t>
        </w:r>
      </w:ins>
      <w:ins w:id="8599" w:author="rkbansal" w:date="2020-11-21T13:34:00Z">
        <w:r>
          <w:t>ojectValidator</w:t>
        </w:r>
      </w:ins>
      <w:ins w:id="8600" w:author="rkbansal" w:date="2020-11-21T13:33:00Z">
        <w:r>
          <w:t xml:space="preserve"> </w:t>
        </w:r>
      </w:ins>
      <w:ins w:id="8601" w:author="rkbansal" w:date="2020-11-21T13:32:00Z">
        <w:r>
          <w:t xml:space="preserve"> </w:t>
        </w:r>
      </w:ins>
    </w:p>
    <w:p w14:paraId="372DB655" w14:textId="140FB244" w:rsidR="002307DB" w:rsidRDefault="002307DB" w:rsidP="002307DB">
      <w:pPr>
        <w:pStyle w:val="ListParagraph"/>
        <w:numPr>
          <w:ilvl w:val="2"/>
          <w:numId w:val="113"/>
        </w:numPr>
        <w:ind w:left="757"/>
        <w:rPr>
          <w:ins w:id="8602" w:author="rkbansal" w:date="2020-11-21T21:41:00Z"/>
        </w:rPr>
      </w:pPr>
      <w:proofErr w:type="spellStart"/>
      <w:ins w:id="8603" w:author="rkbansal" w:date="2020-11-21T13:34:00Z">
        <w:r>
          <w:t>DonationValidator</w:t>
        </w:r>
      </w:ins>
      <w:proofErr w:type="spellEnd"/>
    </w:p>
    <w:p w14:paraId="3936936D" w14:textId="2B03007C" w:rsidR="00F915CD" w:rsidRDefault="002742F0" w:rsidP="00F915CD">
      <w:pPr>
        <w:pStyle w:val="ListParagraph"/>
        <w:ind w:left="757"/>
        <w:rPr>
          <w:ins w:id="8604" w:author="rkbansal" w:date="2020-11-21T13:53:00Z"/>
        </w:rPr>
        <w:pPrChange w:id="8605" w:author="rkbansal" w:date="2020-11-21T21:41:00Z">
          <w:pPr>
            <w:pStyle w:val="ListParagraph"/>
            <w:numPr>
              <w:ilvl w:val="2"/>
              <w:numId w:val="113"/>
            </w:numPr>
            <w:ind w:left="757" w:hanging="360"/>
          </w:pPr>
        </w:pPrChange>
      </w:pPr>
      <w:ins w:id="8606" w:author="rkbansal" w:date="2020-11-21T21:44:00Z">
        <w:r>
          <w:rPr>
            <w:noProof/>
          </w:rPr>
          <w:lastRenderedPageBreak/>
          <w:drawing>
            <wp:inline distT="0" distB="0" distL="0" distR="0" wp14:anchorId="2D36654C" wp14:editId="1AD8DCB1">
              <wp:extent cx="7829550" cy="84772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829550" cy="8477250"/>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8607" w:author="rkbansal" w:date="2020-11-21T23:44:00Z"/>
        </w:rPr>
      </w:pPr>
      <w:proofErr w:type="spellStart"/>
      <w:ins w:id="8608" w:author="rkbansal" w:date="2020-11-21T13:53:00Z">
        <w:r>
          <w:t>ExpenseValidator</w:t>
        </w:r>
      </w:ins>
      <w:proofErr w:type="spellEnd"/>
    </w:p>
    <w:p w14:paraId="264E3174" w14:textId="6C9BC94B" w:rsidR="005745CA" w:rsidRDefault="005745CA" w:rsidP="005745CA">
      <w:pPr>
        <w:pStyle w:val="ListParagraph"/>
        <w:ind w:left="757"/>
        <w:rPr>
          <w:ins w:id="8609" w:author="rkbansal" w:date="2020-11-21T13:53:00Z"/>
        </w:rPr>
        <w:pPrChange w:id="8610" w:author="rkbansal" w:date="2020-11-21T23:44:00Z">
          <w:pPr>
            <w:pStyle w:val="ListParagraph"/>
            <w:numPr>
              <w:ilvl w:val="2"/>
              <w:numId w:val="113"/>
            </w:numPr>
            <w:ind w:left="757" w:hanging="360"/>
          </w:pPr>
        </w:pPrChange>
      </w:pPr>
      <w:ins w:id="8611" w:author="rkbansal" w:date="2020-11-21T23:44:00Z">
        <w:r>
          <w:rPr>
            <w:noProof/>
          </w:rPr>
          <w:lastRenderedPageBreak/>
          <w:drawing>
            <wp:inline distT="0" distB="0" distL="0" distR="0" wp14:anchorId="2F863350" wp14:editId="4A6B61A6">
              <wp:extent cx="7248525" cy="618172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248525" cy="618172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8612" w:author="rkbansal" w:date="2020-11-21T23:45:00Z"/>
        </w:rPr>
      </w:pPr>
      <w:ins w:id="8613" w:author="rkbansal" w:date="2020-11-21T13:55:00Z">
        <w:r>
          <w:t>ProjectValidator</w:t>
        </w:r>
      </w:ins>
    </w:p>
    <w:p w14:paraId="4E4B15FF" w14:textId="77777777" w:rsidR="00D06BA2" w:rsidRDefault="00D06BA2" w:rsidP="00D06BA2">
      <w:pPr>
        <w:pStyle w:val="ListParagraph"/>
        <w:ind w:left="757"/>
        <w:rPr>
          <w:ins w:id="8614" w:author="rkbansal" w:date="2020-11-21T23:45:00Z"/>
        </w:rPr>
        <w:pPrChange w:id="8615" w:author="rkbansal" w:date="2020-11-21T23:45:00Z">
          <w:pPr>
            <w:pStyle w:val="ListParagraph"/>
            <w:numPr>
              <w:ilvl w:val="2"/>
              <w:numId w:val="113"/>
            </w:numPr>
            <w:ind w:left="757" w:hanging="360"/>
          </w:pPr>
        </w:pPrChange>
      </w:pPr>
    </w:p>
    <w:p w14:paraId="3248F083" w14:textId="3ADBEA7F" w:rsidR="008D39B2" w:rsidRDefault="008D39B2" w:rsidP="008D39B2">
      <w:pPr>
        <w:pStyle w:val="ListParagraph"/>
        <w:ind w:left="757"/>
        <w:rPr>
          <w:ins w:id="8616" w:author="rkbansal" w:date="2020-11-21T13:34:00Z"/>
        </w:rPr>
        <w:pPrChange w:id="8617" w:author="rkbansal" w:date="2020-11-21T23:45:00Z">
          <w:pPr>
            <w:pStyle w:val="ListParagraph"/>
            <w:numPr>
              <w:ilvl w:val="1"/>
              <w:numId w:val="113"/>
            </w:numPr>
            <w:ind w:left="473" w:hanging="360"/>
          </w:pPr>
        </w:pPrChange>
      </w:pPr>
      <w:ins w:id="8618" w:author="rkbansal" w:date="2020-11-21T23:45:00Z">
        <w:r>
          <w:rPr>
            <w:noProof/>
          </w:rPr>
          <w:drawing>
            <wp:inline distT="0" distB="0" distL="0" distR="0" wp14:anchorId="21BFDAB0" wp14:editId="58354F87">
              <wp:extent cx="71532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7153275" cy="40386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8619" w:author="rkbansal" w:date="2020-11-21T23:58:00Z"/>
        </w:rPr>
      </w:pPr>
      <w:ins w:id="8620"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rsidP="006A19AE">
      <w:pPr>
        <w:pStyle w:val="ListParagraph"/>
        <w:ind w:left="303"/>
        <w:rPr>
          <w:ins w:id="8621" w:author="rkbansal" w:date="2020-11-21T13:28:00Z"/>
        </w:rPr>
        <w:pPrChange w:id="8622" w:author="rkbansal" w:date="2020-11-21T23:58:00Z">
          <w:pPr>
            <w:pStyle w:val="ListParagraph"/>
            <w:numPr>
              <w:numId w:val="113"/>
            </w:numPr>
            <w:ind w:left="247" w:hanging="360"/>
          </w:pPr>
        </w:pPrChange>
      </w:pPr>
      <w:ins w:id="8623"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8624" w:author="rkbansal" w:date="2020-11-22T00:04:00Z"/>
          <w:rFonts w:eastAsiaTheme="majorEastAsia" w:cstheme="majorBidi"/>
          <w:b/>
          <w:color w:val="2F5496" w:themeColor="accent1" w:themeShade="BF"/>
          <w:sz w:val="28"/>
          <w:szCs w:val="26"/>
          <w:rPrChange w:id="8625" w:author="rkbansal" w:date="2020-11-22T00:04:00Z">
            <w:rPr>
              <w:ins w:id="8626" w:author="rkbansal" w:date="2020-11-22T00:04:00Z"/>
              <w:b/>
              <w:sz w:val="28"/>
            </w:rPr>
          </w:rPrChange>
        </w:rPr>
      </w:pPr>
      <w:ins w:id="8627" w:author="rkbansal" w:date="2020-11-22T00:04:00Z">
        <w:r>
          <w:rPr>
            <w:b/>
            <w:sz w:val="28"/>
          </w:rPr>
          <w:t xml:space="preserve">DataPersistenceService: </w:t>
        </w:r>
      </w:ins>
      <w:ins w:id="8628" w:author="rkbansal" w:date="2020-11-22T00:03:00Z">
        <w:r>
          <w:rPr>
            <w:b/>
            <w:sz w:val="28"/>
          </w:rPr>
          <w:t xml:space="preserve">Save the </w:t>
        </w:r>
      </w:ins>
      <w:ins w:id="8629"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8630" w:author="rkbansal" w:date="2020-11-22T00:06:00Z"/>
        </w:rPr>
      </w:pPr>
      <w:ins w:id="8631" w:author="rkbansal" w:date="2020-11-22T00:04:00Z">
        <w:r w:rsidRPr="007C45EC">
          <w:rPr>
            <w:rPrChange w:id="8632" w:author="rkbansal" w:date="2020-11-22T00:05:00Z">
              <w:rPr>
                <w:b/>
                <w:sz w:val="28"/>
              </w:rPr>
            </w:rPrChange>
          </w:rPr>
          <w:t>DataPersistenceService</w:t>
        </w:r>
      </w:ins>
    </w:p>
    <w:p w14:paraId="59DF2E26" w14:textId="2A2EA17D" w:rsidR="001815F8" w:rsidRDefault="001815F8" w:rsidP="001815F8">
      <w:pPr>
        <w:pStyle w:val="ListParagraph"/>
        <w:ind w:left="1440"/>
        <w:rPr>
          <w:ins w:id="8633" w:author="rkbansal" w:date="2020-11-22T00:05:00Z"/>
        </w:rPr>
        <w:pPrChange w:id="8634" w:author="rkbansal" w:date="2020-11-22T00:06:00Z">
          <w:pPr>
            <w:pStyle w:val="ListParagraph"/>
            <w:numPr>
              <w:numId w:val="114"/>
            </w:numPr>
            <w:ind w:left="1440" w:hanging="360"/>
          </w:pPr>
        </w:pPrChange>
      </w:pPr>
      <w:ins w:id="8635"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8636" w:author="rkbansal" w:date="2020-11-22T00:05:00Z"/>
        </w:rPr>
      </w:pPr>
      <w:proofErr w:type="spellStart"/>
      <w:ins w:id="8637" w:author="rkbansal" w:date="2020-11-22T00:05:00Z">
        <w:r w:rsidRPr="001B1A07">
          <w:t>DataPersistenceService</w:t>
        </w:r>
        <w:r>
          <w:t>Impl</w:t>
        </w:r>
        <w:proofErr w:type="spellEnd"/>
      </w:ins>
    </w:p>
    <w:p w14:paraId="4BD731E4" w14:textId="1F96CF93" w:rsidR="007C45EC" w:rsidRPr="007C45EC" w:rsidRDefault="00D658B8" w:rsidP="007C45EC">
      <w:pPr>
        <w:pStyle w:val="ListParagraph"/>
        <w:ind w:left="1440"/>
        <w:rPr>
          <w:ins w:id="8638" w:author="rkbansal" w:date="2020-11-22T00:04:00Z"/>
          <w:rPrChange w:id="8639" w:author="rkbansal" w:date="2020-11-22T00:05:00Z">
            <w:rPr>
              <w:ins w:id="8640" w:author="rkbansal" w:date="2020-11-22T00:04:00Z"/>
              <w:b/>
              <w:sz w:val="28"/>
            </w:rPr>
          </w:rPrChange>
        </w:rPr>
        <w:pPrChange w:id="8641" w:author="rkbansal" w:date="2020-11-22T00:05:00Z">
          <w:pPr>
            <w:pStyle w:val="ListParagraph"/>
            <w:numPr>
              <w:numId w:val="113"/>
            </w:numPr>
            <w:ind w:left="133" w:hanging="360"/>
          </w:pPr>
        </w:pPrChange>
      </w:pPr>
      <w:ins w:id="8642"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8643" w:author="rkbansal" w:date="2020-11-22T00:12:00Z"/>
          <w:rFonts w:eastAsiaTheme="majorEastAsia" w:cstheme="majorBidi"/>
          <w:b/>
          <w:color w:val="2F5496" w:themeColor="accent1" w:themeShade="BF"/>
          <w:sz w:val="28"/>
          <w:szCs w:val="26"/>
          <w:rPrChange w:id="8644" w:author="rkbansal" w:date="2020-11-22T00:12:00Z">
            <w:rPr>
              <w:ins w:id="8645" w:author="rkbansal" w:date="2020-11-22T00:12:00Z"/>
              <w:b/>
              <w:sz w:val="28"/>
            </w:rPr>
          </w:rPrChange>
        </w:rPr>
      </w:pPr>
      <w:proofErr w:type="spellStart"/>
      <w:ins w:id="8646" w:author="rkbansal" w:date="2020-11-22T00:11:00Z">
        <w:r>
          <w:rPr>
            <w:b/>
            <w:sz w:val="28"/>
          </w:rPr>
          <w:t>FeignClient</w:t>
        </w:r>
        <w:proofErr w:type="spellEnd"/>
        <w:r>
          <w:rPr>
            <w:b/>
            <w:sz w:val="28"/>
          </w:rPr>
          <w:t xml:space="preserve"> to interact </w:t>
        </w:r>
      </w:ins>
      <w:ins w:id="8647" w:author="rkbansal" w:date="2020-11-22T00:12:00Z">
        <w:r>
          <w:rPr>
            <w:b/>
            <w:sz w:val="28"/>
          </w:rPr>
          <w:t>with other microservices to save the data</w:t>
        </w:r>
      </w:ins>
      <w:ins w:id="8648" w:author="rkbansal" w:date="2020-11-22T00:13:00Z">
        <w:r>
          <w:rPr>
            <w:b/>
            <w:sz w:val="28"/>
          </w:rPr>
          <w:t>.</w:t>
        </w:r>
      </w:ins>
    </w:p>
    <w:p w14:paraId="50A1557C" w14:textId="77777777" w:rsidR="00592824" w:rsidRPr="00592824" w:rsidRDefault="00592824" w:rsidP="00592824">
      <w:pPr>
        <w:pStyle w:val="ListParagraph"/>
        <w:numPr>
          <w:ilvl w:val="0"/>
          <w:numId w:val="113"/>
        </w:numPr>
        <w:ind w:left="530"/>
        <w:rPr>
          <w:ins w:id="8649" w:author="rkbansal" w:date="2020-11-22T00:12:00Z"/>
          <w:rFonts w:eastAsiaTheme="majorEastAsia" w:cstheme="majorBidi"/>
          <w:bCs/>
          <w:color w:val="2F5496" w:themeColor="accent1" w:themeShade="BF"/>
          <w:rPrChange w:id="8650" w:author="rkbansal" w:date="2020-11-22T00:13:00Z">
            <w:rPr>
              <w:ins w:id="8651" w:author="rkbansal" w:date="2020-11-22T00:12:00Z"/>
              <w:b/>
              <w:sz w:val="28"/>
            </w:rPr>
          </w:rPrChange>
        </w:rPr>
        <w:pPrChange w:id="8652" w:author="rkbansal" w:date="2020-11-22T00:15:00Z">
          <w:pPr>
            <w:pStyle w:val="ListParagraph"/>
            <w:numPr>
              <w:numId w:val="113"/>
            </w:numPr>
            <w:ind w:left="1440" w:hanging="360"/>
          </w:pPr>
        </w:pPrChange>
      </w:pPr>
      <w:ins w:id="8653" w:author="rkbansal" w:date="2020-11-22T00:12:00Z">
        <w:r w:rsidRPr="00592824">
          <w:rPr>
            <w:bCs/>
            <w:szCs w:val="22"/>
            <w:rPrChange w:id="8654"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8655" w:author="rkbansal" w:date="2020-11-22T00:15:00Z"/>
          <w:rFonts w:eastAsiaTheme="majorEastAsia" w:cstheme="majorBidi"/>
          <w:b/>
          <w:color w:val="2F5496" w:themeColor="accent1" w:themeShade="BF"/>
          <w:sz w:val="28"/>
          <w:szCs w:val="26"/>
          <w:rPrChange w:id="8656" w:author="rkbansal" w:date="2020-11-22T00:15:00Z">
            <w:rPr>
              <w:ins w:id="8657" w:author="rkbansal" w:date="2020-11-22T00:15:00Z"/>
              <w:bCs/>
              <w:szCs w:val="22"/>
            </w:rPr>
          </w:rPrChange>
        </w:rPr>
      </w:pPr>
      <w:ins w:id="8658" w:author="rkbansal" w:date="2020-11-22T00:12:00Z">
        <w:r w:rsidRPr="00592824">
          <w:rPr>
            <w:bCs/>
            <w:szCs w:val="22"/>
            <w:rPrChange w:id="8659"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8660" w:author="rkbansal" w:date="2020-11-22T00:16:00Z"/>
          <w:rFonts w:eastAsiaTheme="majorEastAsia" w:cstheme="majorBidi"/>
          <w:bCs/>
          <w:color w:val="2F5496" w:themeColor="accent1" w:themeShade="BF"/>
          <w:rPrChange w:id="8661" w:author="rkbansal" w:date="2020-11-22T00:16:00Z">
            <w:rPr>
              <w:ins w:id="8662" w:author="rkbansal" w:date="2020-11-22T00:16:00Z"/>
              <w:bCs/>
              <w:szCs w:val="22"/>
            </w:rPr>
          </w:rPrChange>
        </w:rPr>
      </w:pPr>
      <w:ins w:id="8663" w:author="rkbansal" w:date="2020-11-22T00:15:00Z">
        <w:r w:rsidRPr="001B1A07">
          <w:rPr>
            <w:bCs/>
            <w:szCs w:val="22"/>
          </w:rPr>
          <w:t>ProjectMgmtServiceClient</w:t>
        </w:r>
      </w:ins>
    </w:p>
    <w:p w14:paraId="51AA71A2" w14:textId="0FA4C971" w:rsidR="00592824" w:rsidRPr="001B1A07" w:rsidRDefault="008B27F1" w:rsidP="00592824">
      <w:pPr>
        <w:pStyle w:val="ListParagraph"/>
        <w:ind w:left="870"/>
        <w:rPr>
          <w:ins w:id="8664" w:author="rkbansal" w:date="2020-11-22T00:15:00Z"/>
          <w:rFonts w:eastAsiaTheme="majorEastAsia" w:cstheme="majorBidi"/>
          <w:bCs/>
          <w:color w:val="2F5496" w:themeColor="accent1" w:themeShade="BF"/>
        </w:rPr>
        <w:pPrChange w:id="8665" w:author="rkbansal" w:date="2020-11-22T00:16:00Z">
          <w:pPr>
            <w:pStyle w:val="ListParagraph"/>
            <w:numPr>
              <w:numId w:val="113"/>
            </w:numPr>
            <w:ind w:left="530" w:hanging="360"/>
          </w:pPr>
        </w:pPrChange>
      </w:pPr>
      <w:ins w:id="8666" w:author="rkbansal" w:date="2020-11-22T00:19:00Z">
        <w:r>
          <w:rPr>
            <w:noProof/>
          </w:rPr>
          <w:drawing>
            <wp:inline distT="0" distB="0" distL="0" distR="0" wp14:anchorId="3FD0A235" wp14:editId="41EBA0E6">
              <wp:extent cx="8801100" cy="10477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801100" cy="10477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667" w:author="rkbansal" w:date="2020-11-22T00:19:00Z"/>
          <w:rFonts w:eastAsiaTheme="majorEastAsia" w:cstheme="majorBidi"/>
          <w:b/>
          <w:color w:val="2F5496" w:themeColor="accent1" w:themeShade="BF"/>
          <w:sz w:val="28"/>
          <w:szCs w:val="26"/>
          <w:rPrChange w:id="8668" w:author="rkbansal" w:date="2020-11-22T00:19:00Z">
            <w:rPr>
              <w:ins w:id="8669" w:author="rkbansal" w:date="2020-11-22T00:19:00Z"/>
              <w:b/>
              <w:sz w:val="28"/>
            </w:rPr>
          </w:rPrChange>
        </w:rPr>
      </w:pPr>
      <w:ins w:id="8670" w:author="rkbansal" w:date="2020-11-22T00:15:00Z">
        <w:r w:rsidRPr="001B1A07">
          <w:rPr>
            <w:bCs/>
            <w:szCs w:val="22"/>
          </w:rPr>
          <w:t>AccountMgmtServiceClient</w:t>
        </w:r>
        <w:r w:rsidRPr="00592824">
          <w:rPr>
            <w:b/>
            <w:sz w:val="28"/>
            <w:rPrChange w:id="8671" w:author="rkbansal" w:date="2020-11-22T00:12:00Z">
              <w:rPr>
                <w:b/>
                <w:sz w:val="28"/>
              </w:rPr>
            </w:rPrChange>
          </w:rPr>
          <w:t xml:space="preserve"> </w:t>
        </w:r>
      </w:ins>
    </w:p>
    <w:p w14:paraId="767DC662" w14:textId="77777777" w:rsidR="00A61087" w:rsidRDefault="00F369B1" w:rsidP="00A61087">
      <w:pPr>
        <w:pStyle w:val="ListParagraph"/>
        <w:ind w:left="870"/>
        <w:rPr>
          <w:ins w:id="8672" w:author="rkbansal" w:date="2020-11-22T00:19:00Z"/>
          <w:b/>
          <w:sz w:val="28"/>
        </w:rPr>
      </w:pPr>
      <w:ins w:id="8673" w:author="rkbansal" w:date="2020-11-22T00:19:00Z">
        <w:r>
          <w:rPr>
            <w:noProof/>
          </w:rPr>
          <w:lastRenderedPageBreak/>
          <w:drawing>
            <wp:inline distT="0" distB="0" distL="0" distR="0" wp14:anchorId="2AC8F468" wp14:editId="7A54FE90">
              <wp:extent cx="8763000" cy="15906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763000" cy="1590675"/>
                      </a:xfrm>
                      <a:prstGeom prst="rect">
                        <a:avLst/>
                      </a:prstGeom>
                    </pic:spPr>
                  </pic:pic>
                </a:graphicData>
              </a:graphic>
            </wp:inline>
          </w:drawing>
        </w:r>
      </w:ins>
    </w:p>
    <w:p w14:paraId="2B907746" w14:textId="77777777" w:rsidR="00A61087" w:rsidRDefault="00A61087" w:rsidP="00A61087">
      <w:pPr>
        <w:pStyle w:val="ListParagraph"/>
        <w:ind w:left="870"/>
        <w:rPr>
          <w:ins w:id="8674" w:author="rkbansal" w:date="2020-11-22T00:19:00Z"/>
          <w:b/>
          <w:sz w:val="28"/>
        </w:rPr>
      </w:pPr>
    </w:p>
    <w:p w14:paraId="7AADECDD" w14:textId="0D921EDF" w:rsidR="00A61087" w:rsidRPr="00A61087" w:rsidRDefault="00A61087" w:rsidP="00A61087">
      <w:pPr>
        <w:pStyle w:val="ListParagraph"/>
        <w:numPr>
          <w:ilvl w:val="1"/>
          <w:numId w:val="115"/>
        </w:numPr>
        <w:ind w:left="77"/>
        <w:rPr>
          <w:ins w:id="8675" w:author="rkbansal" w:date="2020-11-22T00:26:00Z"/>
          <w:rFonts w:eastAsiaTheme="majorEastAsia" w:cstheme="majorBidi"/>
          <w:b/>
          <w:color w:val="2F5496" w:themeColor="accent1" w:themeShade="BF"/>
          <w:sz w:val="28"/>
          <w:szCs w:val="26"/>
          <w:rPrChange w:id="8676" w:author="rkbansal" w:date="2020-11-22T00:26:00Z">
            <w:rPr>
              <w:ins w:id="8677" w:author="rkbansal" w:date="2020-11-22T00:26:00Z"/>
              <w:b/>
              <w:sz w:val="28"/>
            </w:rPr>
          </w:rPrChange>
        </w:rPr>
      </w:pPr>
      <w:ins w:id="8678" w:author="rkbansal" w:date="2020-11-22T00:21:00Z">
        <w:r>
          <w:rPr>
            <w:b/>
            <w:sz w:val="28"/>
          </w:rPr>
          <w:t>To send the result to the client, use</w:t>
        </w:r>
      </w:ins>
      <w:ins w:id="8679" w:author="rkbansal" w:date="2020-11-22T00:25:00Z">
        <w:r>
          <w:rPr>
            <w:b/>
            <w:sz w:val="28"/>
          </w:rPr>
          <w:t xml:space="preserve"> </w:t>
        </w:r>
        <w:proofErr w:type="spellStart"/>
        <w:r>
          <w:rPr>
            <w:b/>
            <w:sz w:val="28"/>
          </w:rPr>
          <w:t>UploadFileResponse</w:t>
        </w:r>
      </w:ins>
      <w:proofErr w:type="spellEnd"/>
      <w:ins w:id="8680" w:author="rkbansal" w:date="2020-11-22T00:21:00Z">
        <w:r>
          <w:rPr>
            <w:b/>
            <w:sz w:val="28"/>
          </w:rPr>
          <w:t xml:space="preserve"> </w:t>
        </w:r>
      </w:ins>
      <w:ins w:id="8681" w:author="rkbansal" w:date="2020-11-22T00:26:00Z">
        <w:r>
          <w:rPr>
            <w:b/>
            <w:sz w:val="28"/>
          </w:rPr>
          <w:t>class</w:t>
        </w:r>
      </w:ins>
    </w:p>
    <w:p w14:paraId="39B7078F" w14:textId="595BB060" w:rsidR="00A61087" w:rsidRPr="00A61087" w:rsidRDefault="00A61087" w:rsidP="00A61087">
      <w:pPr>
        <w:pStyle w:val="ListParagraph"/>
        <w:ind w:left="77"/>
        <w:rPr>
          <w:ins w:id="8682" w:author="rkbansal" w:date="2020-11-22T00:25:00Z"/>
          <w:rFonts w:eastAsiaTheme="majorEastAsia" w:cstheme="majorBidi"/>
          <w:b/>
          <w:color w:val="2F5496" w:themeColor="accent1" w:themeShade="BF"/>
          <w:sz w:val="28"/>
          <w:szCs w:val="26"/>
          <w:rPrChange w:id="8683" w:author="rkbansal" w:date="2020-11-22T00:25:00Z">
            <w:rPr>
              <w:ins w:id="8684" w:author="rkbansal" w:date="2020-11-22T00:25:00Z"/>
              <w:b/>
              <w:sz w:val="28"/>
            </w:rPr>
          </w:rPrChange>
        </w:rPr>
        <w:pPrChange w:id="8685" w:author="rkbansal" w:date="2020-11-22T00:26:00Z">
          <w:pPr>
            <w:pStyle w:val="ListParagraph"/>
            <w:numPr>
              <w:ilvl w:val="1"/>
              <w:numId w:val="115"/>
            </w:numPr>
            <w:ind w:left="5265" w:hanging="360"/>
          </w:pPr>
        </w:pPrChange>
      </w:pPr>
      <w:ins w:id="8686"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rsidP="002431B2">
      <w:pPr>
        <w:pStyle w:val="ListParagraph"/>
        <w:numPr>
          <w:ilvl w:val="0"/>
          <w:numId w:val="19"/>
        </w:numPr>
        <w:ind w:left="190"/>
        <w:rPr>
          <w:ins w:id="8687" w:author="rkbansal" w:date="2020-11-22T00:28:00Z"/>
          <w:b/>
        </w:rPr>
        <w:pPrChange w:id="8688" w:author="rkbansal" w:date="2020-11-22T00:29:00Z">
          <w:pPr>
            <w:pStyle w:val="ListParagraph"/>
            <w:numPr>
              <w:numId w:val="19"/>
            </w:numPr>
            <w:ind w:hanging="360"/>
          </w:pPr>
        </w:pPrChange>
      </w:pPr>
      <w:ins w:id="8689"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rsidP="008D66B8">
      <w:pPr>
        <w:pStyle w:val="ListParagraph"/>
        <w:numPr>
          <w:ilvl w:val="1"/>
          <w:numId w:val="118"/>
        </w:numPr>
        <w:ind w:left="587"/>
        <w:rPr>
          <w:ins w:id="8690" w:author="rkbansal" w:date="2020-11-22T00:28:00Z"/>
          <w:rPrChange w:id="8691" w:author="rkbansal" w:date="2020-11-22T00:31:00Z">
            <w:rPr>
              <w:ins w:id="8692" w:author="rkbansal" w:date="2020-11-22T00:28:00Z"/>
              <w:rFonts w:cs="Consolas"/>
              <w:color w:val="000000"/>
              <w:shd w:val="clear" w:color="auto" w:fill="E8F2FE"/>
            </w:rPr>
          </w:rPrChange>
        </w:rPr>
        <w:pPrChange w:id="8693" w:author="rkbansal" w:date="2020-11-22T00:31:00Z">
          <w:pPr>
            <w:pStyle w:val="ListParagraph"/>
            <w:numPr>
              <w:ilvl w:val="1"/>
              <w:numId w:val="85"/>
            </w:numPr>
            <w:ind w:left="1440" w:hanging="360"/>
          </w:pPr>
        </w:pPrChange>
      </w:pPr>
      <w:proofErr w:type="spellStart"/>
      <w:ins w:id="8694" w:author="rkbansal" w:date="2020-11-22T00:28:00Z">
        <w:r w:rsidRPr="008D66B8">
          <w:rPr>
            <w:rPrChange w:id="8695"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rsidP="008D66B8">
      <w:pPr>
        <w:pStyle w:val="ListParagraph"/>
        <w:numPr>
          <w:ilvl w:val="1"/>
          <w:numId w:val="118"/>
        </w:numPr>
        <w:ind w:left="587"/>
        <w:rPr>
          <w:ins w:id="8696" w:author="rkbansal" w:date="2020-11-22T00:28:00Z"/>
          <w:rPrChange w:id="8697" w:author="rkbansal" w:date="2020-11-22T00:31:00Z">
            <w:rPr>
              <w:ins w:id="8698" w:author="rkbansal" w:date="2020-11-22T00:28:00Z"/>
              <w:rFonts w:cs="Consolas"/>
              <w:color w:val="000000"/>
              <w:shd w:val="clear" w:color="auto" w:fill="E8F2FE"/>
            </w:rPr>
          </w:rPrChange>
        </w:rPr>
        <w:pPrChange w:id="8699" w:author="rkbansal" w:date="2020-11-22T00:31:00Z">
          <w:pPr>
            <w:pStyle w:val="ListParagraph"/>
            <w:numPr>
              <w:ilvl w:val="1"/>
              <w:numId w:val="85"/>
            </w:numPr>
            <w:ind w:left="1440" w:hanging="360"/>
          </w:pPr>
        </w:pPrChange>
      </w:pPr>
      <w:proofErr w:type="spellStart"/>
      <w:ins w:id="8700" w:author="rkbansal" w:date="2020-11-22T00:28:00Z">
        <w:r w:rsidRPr="008D66B8">
          <w:rPr>
            <w:rPrChange w:id="8701"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rsidP="008D66B8">
      <w:pPr>
        <w:pStyle w:val="ListParagraph"/>
        <w:numPr>
          <w:ilvl w:val="1"/>
          <w:numId w:val="118"/>
        </w:numPr>
        <w:ind w:left="587"/>
        <w:rPr>
          <w:ins w:id="8702" w:author="rkbansal" w:date="2020-11-22T00:28:00Z"/>
          <w:rPrChange w:id="8703" w:author="rkbansal" w:date="2020-11-22T00:31:00Z">
            <w:rPr>
              <w:ins w:id="8704" w:author="rkbansal" w:date="2020-11-22T00:28:00Z"/>
              <w:rFonts w:cs="Consolas"/>
              <w:color w:val="000000"/>
              <w:shd w:val="clear" w:color="auto" w:fill="E8F2FE"/>
            </w:rPr>
          </w:rPrChange>
        </w:rPr>
        <w:pPrChange w:id="8705" w:author="rkbansal" w:date="2020-11-22T00:31:00Z">
          <w:pPr>
            <w:pStyle w:val="ListParagraph"/>
            <w:numPr>
              <w:ilvl w:val="1"/>
              <w:numId w:val="85"/>
            </w:numPr>
            <w:ind w:left="1440" w:hanging="360"/>
          </w:pPr>
        </w:pPrChange>
      </w:pPr>
      <w:proofErr w:type="spellStart"/>
      <w:ins w:id="8706" w:author="rkbansal" w:date="2020-11-22T00:28:00Z">
        <w:r w:rsidRPr="008D66B8">
          <w:rPr>
            <w:rPrChange w:id="8707"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rsidP="008D66B8">
      <w:pPr>
        <w:pStyle w:val="ListParagraph"/>
        <w:numPr>
          <w:ilvl w:val="1"/>
          <w:numId w:val="118"/>
        </w:numPr>
        <w:ind w:left="587"/>
        <w:rPr>
          <w:ins w:id="8708" w:author="rkbansal" w:date="2020-11-22T00:28:00Z"/>
          <w:rPrChange w:id="8709" w:author="rkbansal" w:date="2020-11-22T00:31:00Z">
            <w:rPr>
              <w:ins w:id="8710" w:author="rkbansal" w:date="2020-11-22T00:28:00Z"/>
              <w:rFonts w:cs="Consolas"/>
              <w:color w:val="000000"/>
              <w:shd w:val="clear" w:color="auto" w:fill="E8F2FE"/>
            </w:rPr>
          </w:rPrChange>
        </w:rPr>
        <w:pPrChange w:id="8711" w:author="rkbansal" w:date="2020-11-22T00:31:00Z">
          <w:pPr>
            <w:pStyle w:val="ListParagraph"/>
            <w:numPr>
              <w:ilvl w:val="1"/>
              <w:numId w:val="85"/>
            </w:numPr>
            <w:ind w:left="1440" w:hanging="360"/>
          </w:pPr>
        </w:pPrChange>
      </w:pPr>
      <w:proofErr w:type="spellStart"/>
      <w:ins w:id="8712" w:author="rkbansal" w:date="2020-11-22T00:28:00Z">
        <w:r w:rsidRPr="008D66B8">
          <w:rPr>
            <w:rPrChange w:id="8713"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rsidP="008D66B8">
      <w:pPr>
        <w:pStyle w:val="ListParagraph"/>
        <w:numPr>
          <w:ilvl w:val="1"/>
          <w:numId w:val="118"/>
        </w:numPr>
        <w:ind w:left="587"/>
        <w:rPr>
          <w:ins w:id="8714" w:author="rkbansal" w:date="2020-11-22T00:28:00Z"/>
          <w:rPrChange w:id="8715" w:author="rkbansal" w:date="2020-11-22T00:31:00Z">
            <w:rPr>
              <w:ins w:id="8716" w:author="rkbansal" w:date="2020-11-22T00:28:00Z"/>
              <w:b/>
            </w:rPr>
          </w:rPrChange>
        </w:rPr>
        <w:pPrChange w:id="8717" w:author="rkbansal" w:date="2020-11-22T00:31:00Z">
          <w:pPr>
            <w:pStyle w:val="ListParagraph"/>
            <w:numPr>
              <w:ilvl w:val="1"/>
              <w:numId w:val="85"/>
            </w:numPr>
            <w:ind w:left="1440" w:hanging="360"/>
          </w:pPr>
        </w:pPrChange>
      </w:pPr>
      <w:proofErr w:type="spellStart"/>
      <w:ins w:id="8718" w:author="rkbansal" w:date="2020-11-22T00:28:00Z">
        <w:r w:rsidRPr="008D66B8">
          <w:rPr>
            <w:rPrChange w:id="8719"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rsidP="008D66B8">
      <w:pPr>
        <w:pStyle w:val="ListParagraph"/>
        <w:numPr>
          <w:ilvl w:val="1"/>
          <w:numId w:val="118"/>
        </w:numPr>
        <w:ind w:left="587"/>
        <w:rPr>
          <w:ins w:id="8720" w:author="rkbansal" w:date="2020-11-22T00:28:00Z"/>
          <w:rPrChange w:id="8721" w:author="rkbansal" w:date="2020-11-22T00:31:00Z">
            <w:rPr>
              <w:ins w:id="8722" w:author="rkbansal" w:date="2020-11-22T00:28:00Z"/>
              <w:rFonts w:cs="Consolas"/>
              <w:color w:val="000000"/>
              <w:shd w:val="clear" w:color="auto" w:fill="E8F2FE"/>
            </w:rPr>
          </w:rPrChange>
        </w:rPr>
        <w:pPrChange w:id="8723" w:author="rkbansal" w:date="2020-11-22T00:31:00Z">
          <w:pPr>
            <w:pStyle w:val="ListParagraph"/>
            <w:numPr>
              <w:ilvl w:val="1"/>
              <w:numId w:val="85"/>
            </w:numPr>
            <w:ind w:left="1440" w:hanging="360"/>
          </w:pPr>
        </w:pPrChange>
      </w:pPr>
      <w:proofErr w:type="spellStart"/>
      <w:ins w:id="8724" w:author="rkbansal" w:date="2020-11-22T00:28:00Z">
        <w:r w:rsidRPr="008D66B8">
          <w:rPr>
            <w:rPrChange w:id="8725" w:author="rkbansal" w:date="2020-11-22T00:31:00Z">
              <w:rPr>
                <w:rFonts w:cs="Consolas"/>
                <w:color w:val="000000"/>
                <w:shd w:val="clear" w:color="auto" w:fill="E8F2FE"/>
              </w:rPr>
            </w:rPrChange>
          </w:rPr>
          <w:t>PeopleMgmtRestApplicatio</w:t>
        </w:r>
        <w:r w:rsidRPr="008D66B8">
          <w:rPr>
            <w:rPrChange w:id="8726" w:author="rkbansal" w:date="2020-11-22T00:31:00Z">
              <w:rPr>
                <w:rFonts w:cs="Consolas"/>
                <w:color w:val="000000"/>
                <w:shd w:val="clear" w:color="auto" w:fill="E8F2FE"/>
              </w:rPr>
            </w:rPrChange>
          </w:rPr>
          <w:t>n</w:t>
        </w:r>
        <w:proofErr w:type="spellEnd"/>
      </w:ins>
    </w:p>
    <w:p w14:paraId="0F0DBC28" w14:textId="6540704E" w:rsidR="00B54BC4" w:rsidRPr="008D66B8" w:rsidRDefault="00B54BC4" w:rsidP="008D66B8">
      <w:pPr>
        <w:pStyle w:val="ListParagraph"/>
        <w:numPr>
          <w:ilvl w:val="1"/>
          <w:numId w:val="118"/>
        </w:numPr>
        <w:ind w:left="587"/>
        <w:rPr>
          <w:ins w:id="8727" w:author="rkbansal" w:date="2020-11-22T00:28:00Z"/>
          <w:rPrChange w:id="8728" w:author="rkbansal" w:date="2020-11-22T00:31:00Z">
            <w:rPr>
              <w:ins w:id="8729" w:author="rkbansal" w:date="2020-11-22T00:28:00Z"/>
              <w:rFonts w:cs="Consolas"/>
              <w:color w:val="000000"/>
              <w:shd w:val="clear" w:color="auto" w:fill="E8F2FE"/>
            </w:rPr>
          </w:rPrChange>
        </w:rPr>
        <w:pPrChange w:id="8730" w:author="rkbansal" w:date="2020-11-22T00:31:00Z">
          <w:pPr>
            <w:pStyle w:val="ListParagraph"/>
            <w:numPr>
              <w:ilvl w:val="1"/>
              <w:numId w:val="85"/>
            </w:numPr>
            <w:ind w:left="1440" w:hanging="360"/>
          </w:pPr>
        </w:pPrChange>
      </w:pPr>
      <w:proofErr w:type="spellStart"/>
      <w:ins w:id="8731" w:author="rkbansal" w:date="2020-11-22T00:28:00Z">
        <w:r w:rsidRPr="008D66B8">
          <w:rPr>
            <w:rPrChange w:id="8732" w:author="rkbansal" w:date="2020-11-22T00:31:00Z">
              <w:rPr>
                <w:rFonts w:cs="Consolas"/>
                <w:color w:val="000000"/>
                <w:shd w:val="clear" w:color="auto" w:fill="E8F2FE"/>
              </w:rPr>
            </w:rPrChange>
          </w:rPr>
          <w:t>ProjectMgmtRestApplication</w:t>
        </w:r>
        <w:proofErr w:type="spellEnd"/>
      </w:ins>
    </w:p>
    <w:p w14:paraId="1756FFBC" w14:textId="593E7122" w:rsidR="00925695" w:rsidRPr="00925695" w:rsidRDefault="008B098D" w:rsidP="008D66B8">
      <w:pPr>
        <w:pStyle w:val="ListParagraph"/>
        <w:numPr>
          <w:ilvl w:val="1"/>
          <w:numId w:val="118"/>
        </w:numPr>
        <w:ind w:left="587"/>
        <w:rPr>
          <w:ins w:id="8733" w:author="rkbansal" w:date="2020-11-22T00:31:00Z"/>
          <w:rFonts w:eastAsiaTheme="majorEastAsia" w:cstheme="majorBidi"/>
          <w:b/>
          <w:color w:val="2F5496" w:themeColor="accent1" w:themeShade="BF"/>
          <w:sz w:val="28"/>
          <w:szCs w:val="26"/>
          <w:rPrChange w:id="8734" w:author="rkbansal" w:date="2020-11-22T00:31:00Z">
            <w:rPr>
              <w:ins w:id="8735" w:author="rkbansal" w:date="2020-11-22T00:31:00Z"/>
            </w:rPr>
          </w:rPrChange>
        </w:rPr>
      </w:pPr>
      <w:proofErr w:type="spellStart"/>
      <w:ins w:id="8736" w:author="rkbansal" w:date="2020-11-22T00:29:00Z">
        <w:r w:rsidRPr="008D66B8">
          <w:rPr>
            <w:rPrChange w:id="8737"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8738" w:author="rkbansal" w:date="2020-11-22T00:33:00Z"/>
          <w:rFonts w:eastAsiaTheme="majorEastAsia" w:cstheme="majorBidi"/>
          <w:b/>
          <w:color w:val="2F5496" w:themeColor="accent1" w:themeShade="BF"/>
          <w:sz w:val="28"/>
          <w:szCs w:val="26"/>
        </w:rPr>
      </w:pPr>
    </w:p>
    <w:p w14:paraId="7F9D8684" w14:textId="4C32A214" w:rsidR="00925695" w:rsidRPr="00925695" w:rsidRDefault="00925695" w:rsidP="00925695">
      <w:pPr>
        <w:pStyle w:val="ListParagraph"/>
        <w:numPr>
          <w:ilvl w:val="0"/>
          <w:numId w:val="118"/>
        </w:numPr>
        <w:ind w:left="247"/>
        <w:rPr>
          <w:ins w:id="8739" w:author="rkbansal" w:date="2020-11-22T00:31:00Z"/>
          <w:rFonts w:eastAsiaTheme="majorEastAsia" w:cstheme="majorBidi"/>
          <w:b/>
          <w:color w:val="2F5496" w:themeColor="accent1" w:themeShade="BF"/>
          <w:sz w:val="28"/>
          <w:szCs w:val="26"/>
          <w:rPrChange w:id="8740" w:author="rkbansal" w:date="2020-11-22T00:33:00Z">
            <w:rPr>
              <w:ins w:id="8741" w:author="rkbansal" w:date="2020-11-22T00:31:00Z"/>
              <w:sz w:val="18"/>
            </w:rPr>
          </w:rPrChange>
        </w:rPr>
        <w:pPrChange w:id="8742" w:author="rkbansal" w:date="2020-11-22T00:33:00Z">
          <w:pPr>
            <w:pStyle w:val="ListParagraph"/>
            <w:numPr>
              <w:numId w:val="118"/>
            </w:numPr>
            <w:ind w:hanging="360"/>
          </w:pPr>
        </w:pPrChange>
      </w:pPr>
      <w:ins w:id="8743" w:author="rkbansal" w:date="2020-11-22T00:33:00Z">
        <w:r w:rsidRPr="00925695">
          <w:rPr>
            <w:rPrChange w:id="8744" w:author="rkbansal" w:date="2020-11-22T00:33:00Z">
              <w:rPr>
                <w:rFonts w:eastAsiaTheme="majorEastAsia" w:cstheme="majorBidi"/>
                <w:b/>
                <w:color w:val="2F5496" w:themeColor="accent1" w:themeShade="BF"/>
                <w:sz w:val="28"/>
                <w:szCs w:val="26"/>
              </w:rPr>
            </w:rPrChange>
          </w:rPr>
          <w:t xml:space="preserve">Open </w:t>
        </w:r>
        <w:r>
          <w:t>the browser</w:t>
        </w:r>
      </w:ins>
      <w:ins w:id="8745"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2498277B" w14:textId="061CBBA3" w:rsidR="00CC7EB5" w:rsidRPr="00B54BC4" w:rsidRDefault="00CC7EB5" w:rsidP="008D66B8">
      <w:pPr>
        <w:pStyle w:val="ListParagraph"/>
        <w:numPr>
          <w:ilvl w:val="1"/>
          <w:numId w:val="118"/>
        </w:numPr>
        <w:ind w:left="587"/>
        <w:rPr>
          <w:ins w:id="8746" w:author="rkbansal" w:date="2020-11-21T13:22:00Z"/>
          <w:rFonts w:eastAsiaTheme="majorEastAsia" w:cstheme="majorBidi"/>
          <w:b/>
          <w:color w:val="2F5496" w:themeColor="accent1" w:themeShade="BF"/>
          <w:sz w:val="28"/>
          <w:szCs w:val="26"/>
          <w:rPrChange w:id="8747" w:author="rkbansal" w:date="2020-11-22T00:28:00Z">
            <w:rPr>
              <w:ins w:id="8748" w:author="rkbansal" w:date="2020-11-21T13:22:00Z"/>
              <w:rFonts w:eastAsiaTheme="majorEastAsia" w:cstheme="majorBidi"/>
              <w:color w:val="2F5496" w:themeColor="accent1" w:themeShade="BF"/>
              <w:szCs w:val="26"/>
            </w:rPr>
          </w:rPrChange>
        </w:rPr>
        <w:pPrChange w:id="8749" w:author="rkbansal" w:date="2020-11-22T00:31:00Z">
          <w:pPr/>
        </w:pPrChange>
      </w:pPr>
      <w:ins w:id="8750" w:author="rkbansal" w:date="2020-11-21T13:22:00Z">
        <w:r w:rsidRPr="00B54BC4">
          <w:rPr>
            <w:b/>
            <w:sz w:val="28"/>
            <w:rPrChange w:id="8751" w:author="rkbansal" w:date="2020-11-22T00:28:00Z">
              <w:rPr/>
            </w:rPrChange>
          </w:rPr>
          <w:br w:type="page"/>
        </w:r>
      </w:ins>
    </w:p>
    <w:p w14:paraId="088211CE" w14:textId="6C7D7902" w:rsidR="001C397A" w:rsidRDefault="001C397A" w:rsidP="001C397A">
      <w:pPr>
        <w:pStyle w:val="Heading2"/>
        <w:rPr>
          <w:ins w:id="8752" w:author="rkbansal" w:date="2020-11-19T21:17:00Z"/>
          <w:rFonts w:ascii="Georgia" w:hAnsi="Georgia"/>
          <w:b/>
          <w:sz w:val="28"/>
        </w:rPr>
      </w:pPr>
      <w:ins w:id="8753" w:author="rkbansal" w:date="2020-04-21T00:15:00Z">
        <w:r>
          <w:rPr>
            <w:rFonts w:ascii="Georgia" w:hAnsi="Georgia"/>
            <w:b/>
            <w:sz w:val="28"/>
          </w:rPr>
          <w:lastRenderedPageBreak/>
          <w:t xml:space="preserve">Messaging </w:t>
        </w:r>
        <w:r w:rsidRPr="00981242">
          <w:rPr>
            <w:rFonts w:ascii="Georgia" w:hAnsi="Georgia"/>
            <w:b/>
            <w:sz w:val="28"/>
          </w:rPr>
          <w:t>Service</w:t>
        </w:r>
      </w:ins>
    </w:p>
    <w:p w14:paraId="1A76D8A3" w14:textId="77777777" w:rsidR="00DF54AB" w:rsidRDefault="00CE14C7" w:rsidP="00CE14C7">
      <w:pPr>
        <w:rPr>
          <w:ins w:id="8754" w:author="rkbansal" w:date="2020-11-19T21:18:00Z"/>
        </w:rPr>
      </w:pPr>
      <w:ins w:id="8755" w:author="rkbansal" w:date="2020-11-19T21:17:00Z">
        <w:r>
          <w:t xml:space="preserve">This service will </w:t>
        </w:r>
        <w:r w:rsidR="00DF54AB">
          <w:t xml:space="preserve">send the message to the user </w:t>
        </w:r>
      </w:ins>
      <w:ins w:id="8756" w:author="rkbansal" w:date="2020-11-19T21:18:00Z">
        <w:r w:rsidR="00DF54AB">
          <w:t>using the following medium:</w:t>
        </w:r>
      </w:ins>
    </w:p>
    <w:p w14:paraId="4676D951" w14:textId="55EE4DEA" w:rsidR="00DF54AB" w:rsidRDefault="00DF54AB" w:rsidP="00DF54AB">
      <w:pPr>
        <w:pStyle w:val="ListParagraph"/>
        <w:numPr>
          <w:ilvl w:val="0"/>
          <w:numId w:val="82"/>
        </w:numPr>
        <w:rPr>
          <w:ins w:id="8757" w:author="rkbansal" w:date="2020-11-19T21:18:00Z"/>
        </w:rPr>
      </w:pPr>
      <w:ins w:id="8758" w:author="rkbansal" w:date="2020-11-19T21:18:00Z">
        <w:r>
          <w:t>WhatsApp</w:t>
        </w:r>
      </w:ins>
    </w:p>
    <w:p w14:paraId="5C863783" w14:textId="77777777" w:rsidR="00DF54AB" w:rsidRDefault="00DF54AB" w:rsidP="00DF54AB">
      <w:pPr>
        <w:pStyle w:val="ListParagraph"/>
        <w:numPr>
          <w:ilvl w:val="0"/>
          <w:numId w:val="82"/>
        </w:numPr>
        <w:rPr>
          <w:ins w:id="8759" w:author="rkbansal" w:date="2020-11-19T21:18:00Z"/>
        </w:rPr>
      </w:pPr>
      <w:ins w:id="8760" w:author="rkbansal" w:date="2020-11-19T21:18:00Z">
        <w:r>
          <w:t>Email</w:t>
        </w:r>
      </w:ins>
    </w:p>
    <w:p w14:paraId="0251A5FA" w14:textId="6B266A73" w:rsidR="00CE14C7" w:rsidRDefault="00DF54AB">
      <w:pPr>
        <w:pStyle w:val="ListParagraph"/>
        <w:numPr>
          <w:ilvl w:val="0"/>
          <w:numId w:val="82"/>
        </w:numPr>
        <w:rPr>
          <w:ins w:id="8761" w:author="rkbansal" w:date="2020-11-19T21:17:00Z"/>
        </w:rPr>
        <w:pPrChange w:id="8762" w:author="rkbansal" w:date="2020-11-19T21:18:00Z">
          <w:pPr/>
        </w:pPrChange>
      </w:pPr>
      <w:ins w:id="8763" w:author="rkbansal" w:date="2020-11-19T21:18:00Z">
        <w:r>
          <w:t>SMS</w:t>
        </w:r>
      </w:ins>
    </w:p>
    <w:p w14:paraId="11590A24" w14:textId="77777777" w:rsidR="00CE14C7" w:rsidRDefault="00CE14C7" w:rsidP="00CE14C7">
      <w:pPr>
        <w:rPr>
          <w:ins w:id="8764" w:author="rkbansal" w:date="2020-11-19T21:17:00Z"/>
        </w:rPr>
      </w:pPr>
    </w:p>
    <w:p w14:paraId="1FE6C1E7" w14:textId="77777777" w:rsidR="00CE14C7" w:rsidRDefault="00CE14C7" w:rsidP="00CE14C7">
      <w:pPr>
        <w:pStyle w:val="ListParagraph"/>
        <w:numPr>
          <w:ilvl w:val="0"/>
          <w:numId w:val="82"/>
        </w:numPr>
        <w:rPr>
          <w:ins w:id="8765" w:author="rkbansal" w:date="2020-11-19T21:17:00Z"/>
        </w:rPr>
      </w:pPr>
      <w:ins w:id="8766" w:author="rkbansal" w:date="2020-11-19T21:17:00Z">
        <w:r>
          <w:t>Create the Project using spring Starter Project.</w:t>
        </w:r>
      </w:ins>
    </w:p>
    <w:p w14:paraId="72A97596" w14:textId="0198F784" w:rsidR="00CE14C7" w:rsidRDefault="007927BF" w:rsidP="00CE14C7">
      <w:pPr>
        <w:rPr>
          <w:ins w:id="8767" w:author="rkbansal" w:date="2020-11-19T21:17:00Z"/>
        </w:rPr>
      </w:pPr>
      <w:ins w:id="8768" w:author="rkbansal" w:date="2020-11-19T21:20:00Z">
        <w:r>
          <w:rPr>
            <w:noProof/>
          </w:rPr>
          <w:drawing>
            <wp:inline distT="0" distB="0" distL="0" distR="0" wp14:anchorId="645C451D" wp14:editId="42D45249">
              <wp:extent cx="5191125" cy="73818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191125" cy="7381875"/>
                      </a:xfrm>
                      <a:prstGeom prst="rect">
                        <a:avLst/>
                      </a:prstGeom>
                    </pic:spPr>
                  </pic:pic>
                </a:graphicData>
              </a:graphic>
            </wp:inline>
          </w:drawing>
        </w:r>
      </w:ins>
    </w:p>
    <w:p w14:paraId="6A10DDF2" w14:textId="021A7033" w:rsidR="00CE14C7" w:rsidRDefault="00CE14C7" w:rsidP="00CE14C7">
      <w:pPr>
        <w:rPr>
          <w:ins w:id="8769" w:author="rkbansal" w:date="2020-11-19T21:17:00Z"/>
        </w:rPr>
      </w:pPr>
    </w:p>
    <w:p w14:paraId="241F80D5" w14:textId="77777777" w:rsidR="00CE14C7" w:rsidRDefault="00CE14C7" w:rsidP="00CE14C7">
      <w:pPr>
        <w:pStyle w:val="ListParagraph"/>
        <w:numPr>
          <w:ilvl w:val="0"/>
          <w:numId w:val="82"/>
        </w:numPr>
        <w:rPr>
          <w:ins w:id="8770" w:author="rkbansal" w:date="2020-11-19T21:17:00Z"/>
        </w:rPr>
      </w:pPr>
      <w:ins w:id="8771" w:author="rkbansal" w:date="2020-11-19T21:17:00Z">
        <w:r>
          <w:t>Click on Next and select the Spring Web Module.</w:t>
        </w:r>
      </w:ins>
    </w:p>
    <w:p w14:paraId="679E1EC7" w14:textId="77777777" w:rsidR="00CE14C7" w:rsidRDefault="00CE14C7" w:rsidP="00CE14C7">
      <w:pPr>
        <w:rPr>
          <w:ins w:id="8772" w:author="rkbansal" w:date="2020-11-19T21:17:00Z"/>
          <w:bCs/>
          <w:sz w:val="28"/>
        </w:rPr>
      </w:pPr>
      <w:ins w:id="8773"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8774" w:author="rkbansal" w:date="2020-11-19T21:17:00Z"/>
        </w:rPr>
      </w:pPr>
      <w:ins w:id="8775" w:author="rkbansal" w:date="2020-11-19T21:17:00Z">
        <w:r w:rsidRPr="00AC7DCA">
          <w:rPr>
            <w:bCs/>
            <w:sz w:val="28"/>
          </w:rPr>
          <w:t>Click on Finish and import the project.</w:t>
        </w:r>
      </w:ins>
    </w:p>
    <w:p w14:paraId="4BE10BEF" w14:textId="77777777" w:rsidR="00CE14C7" w:rsidRPr="00AC7DCA" w:rsidRDefault="00CE14C7" w:rsidP="00CE14C7">
      <w:pPr>
        <w:rPr>
          <w:ins w:id="8776" w:author="rkbansal" w:date="2020-11-19T21:17:00Z"/>
        </w:rPr>
      </w:pPr>
      <w:ins w:id="8777"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52775" cy="3267075"/>
                      </a:xfrm>
                      <a:prstGeom prst="rect">
                        <a:avLst/>
                      </a:prstGeom>
                    </pic:spPr>
                  </pic:pic>
                </a:graphicData>
              </a:graphic>
            </wp:inline>
          </w:drawing>
        </w:r>
      </w:ins>
    </w:p>
    <w:p w14:paraId="2D49C685" w14:textId="77777777" w:rsidR="00CE14C7" w:rsidRPr="00CE14C7" w:rsidRDefault="00CE14C7">
      <w:pPr>
        <w:rPr>
          <w:ins w:id="8778" w:author="rkbansal" w:date="2020-04-21T00:15:00Z"/>
          <w:rPrChange w:id="8779" w:author="rkbansal" w:date="2020-11-19T21:17:00Z">
            <w:rPr>
              <w:ins w:id="8780" w:author="rkbansal" w:date="2020-04-21T00:15:00Z"/>
              <w:rFonts w:ascii="Georgia" w:hAnsi="Georgia"/>
              <w:b/>
              <w:sz w:val="28"/>
            </w:rPr>
          </w:rPrChange>
        </w:rPr>
        <w:pPrChange w:id="8781" w:author="rkbansal" w:date="2020-11-19T21:17:00Z">
          <w:pPr>
            <w:pStyle w:val="Heading2"/>
          </w:pPr>
        </w:pPrChange>
      </w:pPr>
    </w:p>
    <w:p w14:paraId="397CEC4D" w14:textId="77777777" w:rsidR="00C112D2" w:rsidRPr="009717A2" w:rsidRDefault="00C112D2">
      <w:pPr>
        <w:pStyle w:val="ListParagraph"/>
        <w:ind w:left="360"/>
        <w:pPrChange w:id="8782"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7"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1"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C41B24"/>
    <w:multiLevelType w:val="hybridMultilevel"/>
    <w:tmpl w:val="E53CB7A8"/>
    <w:lvl w:ilvl="0" w:tplc="40090001">
      <w:start w:val="1"/>
      <w:numFmt w:val="bullet"/>
      <w:lvlText w:val=""/>
      <w:lvlJc w:val="left"/>
      <w:pPr>
        <w:ind w:left="720" w:hanging="360"/>
      </w:pPr>
      <w:rPr>
        <w:rFonts w:ascii="Symbol" w:hAnsi="Symbol" w:cs="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39"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2F284259"/>
    <w:multiLevelType w:val="hybridMultilevel"/>
    <w:tmpl w:val="E2AED34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8"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1"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9"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2"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7"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7"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4"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0"/>
  </w:num>
  <w:num w:numId="2">
    <w:abstractNumId w:val="31"/>
  </w:num>
  <w:num w:numId="3">
    <w:abstractNumId w:val="40"/>
  </w:num>
  <w:num w:numId="4">
    <w:abstractNumId w:val="25"/>
  </w:num>
  <w:num w:numId="5">
    <w:abstractNumId w:val="12"/>
  </w:num>
  <w:num w:numId="6">
    <w:abstractNumId w:val="28"/>
  </w:num>
  <w:num w:numId="7">
    <w:abstractNumId w:val="96"/>
  </w:num>
  <w:num w:numId="8">
    <w:abstractNumId w:val="36"/>
  </w:num>
  <w:num w:numId="9">
    <w:abstractNumId w:val="101"/>
  </w:num>
  <w:num w:numId="10">
    <w:abstractNumId w:val="90"/>
  </w:num>
  <w:num w:numId="11">
    <w:abstractNumId w:val="29"/>
  </w:num>
  <w:num w:numId="12">
    <w:abstractNumId w:val="13"/>
  </w:num>
  <w:num w:numId="13">
    <w:abstractNumId w:val="76"/>
  </w:num>
  <w:num w:numId="14">
    <w:abstractNumId w:val="112"/>
  </w:num>
  <w:num w:numId="15">
    <w:abstractNumId w:val="65"/>
  </w:num>
  <w:num w:numId="16">
    <w:abstractNumId w:val="10"/>
  </w:num>
  <w:num w:numId="17">
    <w:abstractNumId w:val="44"/>
  </w:num>
  <w:num w:numId="18">
    <w:abstractNumId w:val="104"/>
  </w:num>
  <w:num w:numId="19">
    <w:abstractNumId w:val="64"/>
  </w:num>
  <w:num w:numId="20">
    <w:abstractNumId w:val="46"/>
  </w:num>
  <w:num w:numId="21">
    <w:abstractNumId w:val="72"/>
  </w:num>
  <w:num w:numId="22">
    <w:abstractNumId w:val="55"/>
  </w:num>
  <w:num w:numId="23">
    <w:abstractNumId w:val="3"/>
  </w:num>
  <w:num w:numId="24">
    <w:abstractNumId w:val="39"/>
  </w:num>
  <w:num w:numId="25">
    <w:abstractNumId w:val="58"/>
  </w:num>
  <w:num w:numId="26">
    <w:abstractNumId w:val="69"/>
  </w:num>
  <w:num w:numId="27">
    <w:abstractNumId w:val="24"/>
  </w:num>
  <w:num w:numId="28">
    <w:abstractNumId w:val="8"/>
  </w:num>
  <w:num w:numId="29">
    <w:abstractNumId w:val="0"/>
  </w:num>
  <w:num w:numId="30">
    <w:abstractNumId w:val="102"/>
  </w:num>
  <w:num w:numId="31">
    <w:abstractNumId w:val="4"/>
  </w:num>
  <w:num w:numId="32">
    <w:abstractNumId w:val="17"/>
  </w:num>
  <w:num w:numId="33">
    <w:abstractNumId w:val="9"/>
  </w:num>
  <w:num w:numId="34">
    <w:abstractNumId w:val="9"/>
  </w:num>
  <w:num w:numId="35">
    <w:abstractNumId w:val="50"/>
  </w:num>
  <w:num w:numId="36">
    <w:abstractNumId w:val="20"/>
  </w:num>
  <w:num w:numId="37">
    <w:abstractNumId w:val="33"/>
  </w:num>
  <w:num w:numId="38">
    <w:abstractNumId w:val="110"/>
  </w:num>
  <w:num w:numId="39">
    <w:abstractNumId w:val="16"/>
  </w:num>
  <w:num w:numId="40">
    <w:abstractNumId w:val="16"/>
  </w:num>
  <w:num w:numId="41">
    <w:abstractNumId w:val="52"/>
  </w:num>
  <w:num w:numId="42">
    <w:abstractNumId w:val="52"/>
  </w:num>
  <w:num w:numId="43">
    <w:abstractNumId w:val="19"/>
  </w:num>
  <w:num w:numId="44">
    <w:abstractNumId w:val="97"/>
  </w:num>
  <w:num w:numId="45">
    <w:abstractNumId w:val="54"/>
  </w:num>
  <w:num w:numId="46">
    <w:abstractNumId w:val="5"/>
  </w:num>
  <w:num w:numId="47">
    <w:abstractNumId w:val="42"/>
  </w:num>
  <w:num w:numId="48">
    <w:abstractNumId w:val="75"/>
  </w:num>
  <w:num w:numId="49">
    <w:abstractNumId w:val="2"/>
  </w:num>
  <w:num w:numId="50">
    <w:abstractNumId w:val="89"/>
  </w:num>
  <w:num w:numId="51">
    <w:abstractNumId w:val="1"/>
  </w:num>
  <w:num w:numId="52">
    <w:abstractNumId w:val="67"/>
  </w:num>
  <w:num w:numId="53">
    <w:abstractNumId w:val="95"/>
  </w:num>
  <w:num w:numId="54">
    <w:abstractNumId w:val="11"/>
  </w:num>
  <w:num w:numId="55">
    <w:abstractNumId w:val="84"/>
  </w:num>
  <w:num w:numId="56">
    <w:abstractNumId w:val="86"/>
  </w:num>
  <w:num w:numId="57">
    <w:abstractNumId w:val="77"/>
  </w:num>
  <w:num w:numId="58">
    <w:abstractNumId w:val="15"/>
  </w:num>
  <w:num w:numId="59">
    <w:abstractNumId w:val="43"/>
  </w:num>
  <w:num w:numId="60">
    <w:abstractNumId w:val="83"/>
  </w:num>
  <w:num w:numId="61">
    <w:abstractNumId w:val="41"/>
  </w:num>
  <w:num w:numId="62">
    <w:abstractNumId w:val="92"/>
  </w:num>
  <w:num w:numId="63">
    <w:abstractNumId w:val="111"/>
  </w:num>
  <w:num w:numId="64">
    <w:abstractNumId w:val="99"/>
  </w:num>
  <w:num w:numId="65">
    <w:abstractNumId w:val="35"/>
  </w:num>
  <w:num w:numId="66">
    <w:abstractNumId w:val="66"/>
  </w:num>
  <w:num w:numId="67">
    <w:abstractNumId w:val="79"/>
  </w:num>
  <w:num w:numId="68">
    <w:abstractNumId w:val="100"/>
  </w:num>
  <w:num w:numId="69">
    <w:abstractNumId w:val="98"/>
  </w:num>
  <w:num w:numId="70">
    <w:abstractNumId w:val="7"/>
  </w:num>
  <w:num w:numId="71">
    <w:abstractNumId w:val="6"/>
  </w:num>
  <w:num w:numId="72">
    <w:abstractNumId w:val="85"/>
  </w:num>
  <w:num w:numId="73">
    <w:abstractNumId w:val="18"/>
  </w:num>
  <w:num w:numId="74">
    <w:abstractNumId w:val="37"/>
  </w:num>
  <w:num w:numId="75">
    <w:abstractNumId w:val="51"/>
  </w:num>
  <w:num w:numId="76">
    <w:abstractNumId w:val="103"/>
  </w:num>
  <w:num w:numId="77">
    <w:abstractNumId w:val="82"/>
  </w:num>
  <w:num w:numId="78">
    <w:abstractNumId w:val="60"/>
  </w:num>
  <w:num w:numId="79">
    <w:abstractNumId w:val="30"/>
  </w:num>
  <w:num w:numId="80">
    <w:abstractNumId w:val="53"/>
  </w:num>
  <w:num w:numId="81">
    <w:abstractNumId w:val="108"/>
  </w:num>
  <w:num w:numId="82">
    <w:abstractNumId w:val="45"/>
  </w:num>
  <w:num w:numId="83">
    <w:abstractNumId w:val="56"/>
  </w:num>
  <w:num w:numId="84">
    <w:abstractNumId w:val="94"/>
  </w:num>
  <w:num w:numId="85">
    <w:abstractNumId w:val="49"/>
  </w:num>
  <w:num w:numId="86">
    <w:abstractNumId w:val="106"/>
  </w:num>
  <w:num w:numId="87">
    <w:abstractNumId w:val="88"/>
  </w:num>
  <w:num w:numId="88">
    <w:abstractNumId w:val="14"/>
  </w:num>
  <w:num w:numId="89">
    <w:abstractNumId w:val="62"/>
  </w:num>
  <w:num w:numId="90">
    <w:abstractNumId w:val="23"/>
  </w:num>
  <w:num w:numId="91">
    <w:abstractNumId w:val="63"/>
  </w:num>
  <w:num w:numId="92">
    <w:abstractNumId w:val="38"/>
  </w:num>
  <w:num w:numId="93">
    <w:abstractNumId w:val="114"/>
  </w:num>
  <w:num w:numId="94">
    <w:abstractNumId w:val="91"/>
  </w:num>
  <w:num w:numId="95">
    <w:abstractNumId w:val="105"/>
  </w:num>
  <w:num w:numId="96">
    <w:abstractNumId w:val="59"/>
  </w:num>
  <w:num w:numId="97">
    <w:abstractNumId w:val="27"/>
  </w:num>
  <w:num w:numId="98">
    <w:abstractNumId w:val="93"/>
  </w:num>
  <w:num w:numId="99">
    <w:abstractNumId w:val="21"/>
  </w:num>
  <w:num w:numId="100">
    <w:abstractNumId w:val="57"/>
  </w:num>
  <w:num w:numId="101">
    <w:abstractNumId w:val="32"/>
  </w:num>
  <w:num w:numId="102">
    <w:abstractNumId w:val="78"/>
  </w:num>
  <w:num w:numId="103">
    <w:abstractNumId w:val="22"/>
  </w:num>
  <w:num w:numId="104">
    <w:abstractNumId w:val="47"/>
  </w:num>
  <w:num w:numId="105">
    <w:abstractNumId w:val="107"/>
  </w:num>
  <w:num w:numId="106">
    <w:abstractNumId w:val="74"/>
  </w:num>
  <w:num w:numId="107">
    <w:abstractNumId w:val="87"/>
  </w:num>
  <w:num w:numId="108">
    <w:abstractNumId w:val="61"/>
  </w:num>
  <w:num w:numId="109">
    <w:abstractNumId w:val="71"/>
  </w:num>
  <w:num w:numId="110">
    <w:abstractNumId w:val="34"/>
  </w:num>
  <w:num w:numId="111">
    <w:abstractNumId w:val="109"/>
  </w:num>
  <w:num w:numId="112">
    <w:abstractNumId w:val="73"/>
  </w:num>
  <w:num w:numId="113">
    <w:abstractNumId w:val="81"/>
  </w:num>
  <w:num w:numId="114">
    <w:abstractNumId w:val="80"/>
  </w:num>
  <w:num w:numId="115">
    <w:abstractNumId w:val="26"/>
  </w:num>
  <w:num w:numId="116">
    <w:abstractNumId w:val="113"/>
  </w:num>
  <w:num w:numId="117">
    <w:abstractNumId w:val="68"/>
  </w:num>
  <w:num w:numId="118">
    <w:abstractNumId w:val="4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1044D"/>
    <w:rsid w:val="0001238D"/>
    <w:rsid w:val="0001342D"/>
    <w:rsid w:val="00013B70"/>
    <w:rsid w:val="000162A4"/>
    <w:rsid w:val="0002021F"/>
    <w:rsid w:val="000209FC"/>
    <w:rsid w:val="00022349"/>
    <w:rsid w:val="00022C05"/>
    <w:rsid w:val="00024234"/>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5468"/>
    <w:rsid w:val="00125E38"/>
    <w:rsid w:val="001260CE"/>
    <w:rsid w:val="00126334"/>
    <w:rsid w:val="00127F01"/>
    <w:rsid w:val="0013004B"/>
    <w:rsid w:val="00132AFB"/>
    <w:rsid w:val="00133130"/>
    <w:rsid w:val="00133514"/>
    <w:rsid w:val="00144CC6"/>
    <w:rsid w:val="00150063"/>
    <w:rsid w:val="0015129C"/>
    <w:rsid w:val="001555D2"/>
    <w:rsid w:val="001564E1"/>
    <w:rsid w:val="001579A5"/>
    <w:rsid w:val="00157F79"/>
    <w:rsid w:val="001607E5"/>
    <w:rsid w:val="0016127D"/>
    <w:rsid w:val="00163020"/>
    <w:rsid w:val="00165D60"/>
    <w:rsid w:val="001662EB"/>
    <w:rsid w:val="00170078"/>
    <w:rsid w:val="001707FC"/>
    <w:rsid w:val="001710DB"/>
    <w:rsid w:val="00171DAB"/>
    <w:rsid w:val="00173805"/>
    <w:rsid w:val="00176254"/>
    <w:rsid w:val="00180569"/>
    <w:rsid w:val="001815F8"/>
    <w:rsid w:val="00181AC2"/>
    <w:rsid w:val="0018267B"/>
    <w:rsid w:val="00183ACF"/>
    <w:rsid w:val="00185B50"/>
    <w:rsid w:val="00187DD7"/>
    <w:rsid w:val="001900B4"/>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5B28"/>
    <w:rsid w:val="001C6375"/>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778B"/>
    <w:rsid w:val="002407C5"/>
    <w:rsid w:val="00240C06"/>
    <w:rsid w:val="002418C6"/>
    <w:rsid w:val="00241B01"/>
    <w:rsid w:val="002431B2"/>
    <w:rsid w:val="00245737"/>
    <w:rsid w:val="00245F0B"/>
    <w:rsid w:val="00247050"/>
    <w:rsid w:val="0024774D"/>
    <w:rsid w:val="0026004B"/>
    <w:rsid w:val="0026197A"/>
    <w:rsid w:val="0026347B"/>
    <w:rsid w:val="002644E9"/>
    <w:rsid w:val="00264A19"/>
    <w:rsid w:val="002708D0"/>
    <w:rsid w:val="002742F0"/>
    <w:rsid w:val="00274B7F"/>
    <w:rsid w:val="00281040"/>
    <w:rsid w:val="00281278"/>
    <w:rsid w:val="00281BAC"/>
    <w:rsid w:val="00283D15"/>
    <w:rsid w:val="00284457"/>
    <w:rsid w:val="00284992"/>
    <w:rsid w:val="00284C2A"/>
    <w:rsid w:val="00287190"/>
    <w:rsid w:val="002916D2"/>
    <w:rsid w:val="00292F76"/>
    <w:rsid w:val="00293463"/>
    <w:rsid w:val="0029526E"/>
    <w:rsid w:val="002A07B4"/>
    <w:rsid w:val="002A1BA5"/>
    <w:rsid w:val="002A5D3D"/>
    <w:rsid w:val="002B1426"/>
    <w:rsid w:val="002B4651"/>
    <w:rsid w:val="002B4729"/>
    <w:rsid w:val="002B5FC7"/>
    <w:rsid w:val="002B6106"/>
    <w:rsid w:val="002C02F8"/>
    <w:rsid w:val="002C42C0"/>
    <w:rsid w:val="002C43C9"/>
    <w:rsid w:val="002C553D"/>
    <w:rsid w:val="002C5B29"/>
    <w:rsid w:val="002D024F"/>
    <w:rsid w:val="002D0DC1"/>
    <w:rsid w:val="002D3283"/>
    <w:rsid w:val="002D4E05"/>
    <w:rsid w:val="002D70D5"/>
    <w:rsid w:val="002E2790"/>
    <w:rsid w:val="002E2B25"/>
    <w:rsid w:val="002E4B44"/>
    <w:rsid w:val="002E5410"/>
    <w:rsid w:val="002E56C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8D"/>
    <w:rsid w:val="003226D9"/>
    <w:rsid w:val="003229CD"/>
    <w:rsid w:val="00322D86"/>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505"/>
    <w:rsid w:val="0036261E"/>
    <w:rsid w:val="003657DC"/>
    <w:rsid w:val="0036580A"/>
    <w:rsid w:val="00365E46"/>
    <w:rsid w:val="00366A1A"/>
    <w:rsid w:val="00367F32"/>
    <w:rsid w:val="00370EB6"/>
    <w:rsid w:val="00374EBA"/>
    <w:rsid w:val="003759CB"/>
    <w:rsid w:val="00376BF2"/>
    <w:rsid w:val="0038119D"/>
    <w:rsid w:val="003816F2"/>
    <w:rsid w:val="00382F38"/>
    <w:rsid w:val="0038425D"/>
    <w:rsid w:val="00392C47"/>
    <w:rsid w:val="003934E9"/>
    <w:rsid w:val="00396767"/>
    <w:rsid w:val="0039683F"/>
    <w:rsid w:val="003A3408"/>
    <w:rsid w:val="003A4DE5"/>
    <w:rsid w:val="003A6EF5"/>
    <w:rsid w:val="003B085B"/>
    <w:rsid w:val="003B34F3"/>
    <w:rsid w:val="003B5D9A"/>
    <w:rsid w:val="003B7071"/>
    <w:rsid w:val="003C12D6"/>
    <w:rsid w:val="003C34C9"/>
    <w:rsid w:val="003C525D"/>
    <w:rsid w:val="003C7005"/>
    <w:rsid w:val="003C7F00"/>
    <w:rsid w:val="003D033F"/>
    <w:rsid w:val="003D121B"/>
    <w:rsid w:val="003D1D1F"/>
    <w:rsid w:val="003D2F2B"/>
    <w:rsid w:val="003D38CA"/>
    <w:rsid w:val="003D5C2F"/>
    <w:rsid w:val="003D6006"/>
    <w:rsid w:val="003D7BF4"/>
    <w:rsid w:val="003E03B0"/>
    <w:rsid w:val="003E1C54"/>
    <w:rsid w:val="003E3FE2"/>
    <w:rsid w:val="003E720E"/>
    <w:rsid w:val="003E76D3"/>
    <w:rsid w:val="003F102C"/>
    <w:rsid w:val="003F333B"/>
    <w:rsid w:val="003F501B"/>
    <w:rsid w:val="003F7906"/>
    <w:rsid w:val="0040082C"/>
    <w:rsid w:val="00403A40"/>
    <w:rsid w:val="00407CB3"/>
    <w:rsid w:val="00412667"/>
    <w:rsid w:val="00412979"/>
    <w:rsid w:val="00412E0F"/>
    <w:rsid w:val="004145AD"/>
    <w:rsid w:val="0041603C"/>
    <w:rsid w:val="00416449"/>
    <w:rsid w:val="00417011"/>
    <w:rsid w:val="0042148F"/>
    <w:rsid w:val="00421D0B"/>
    <w:rsid w:val="00423757"/>
    <w:rsid w:val="00424FB4"/>
    <w:rsid w:val="00425EF3"/>
    <w:rsid w:val="00425FF0"/>
    <w:rsid w:val="00427475"/>
    <w:rsid w:val="0043362B"/>
    <w:rsid w:val="00434711"/>
    <w:rsid w:val="004351EA"/>
    <w:rsid w:val="00442CA1"/>
    <w:rsid w:val="004433F9"/>
    <w:rsid w:val="00444656"/>
    <w:rsid w:val="004452F6"/>
    <w:rsid w:val="00445F55"/>
    <w:rsid w:val="00446989"/>
    <w:rsid w:val="00451601"/>
    <w:rsid w:val="004559D4"/>
    <w:rsid w:val="0045637E"/>
    <w:rsid w:val="00456F95"/>
    <w:rsid w:val="00457320"/>
    <w:rsid w:val="00457EC3"/>
    <w:rsid w:val="004637DA"/>
    <w:rsid w:val="00463AB4"/>
    <w:rsid w:val="004644E9"/>
    <w:rsid w:val="00464CF4"/>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EAB"/>
    <w:rsid w:val="004B4847"/>
    <w:rsid w:val="004C17AA"/>
    <w:rsid w:val="004C1814"/>
    <w:rsid w:val="004C38CE"/>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20913"/>
    <w:rsid w:val="006241FF"/>
    <w:rsid w:val="00624B71"/>
    <w:rsid w:val="00625613"/>
    <w:rsid w:val="006276E7"/>
    <w:rsid w:val="00630271"/>
    <w:rsid w:val="00631E31"/>
    <w:rsid w:val="006350C6"/>
    <w:rsid w:val="0063644A"/>
    <w:rsid w:val="00641726"/>
    <w:rsid w:val="00643255"/>
    <w:rsid w:val="006432B0"/>
    <w:rsid w:val="00644483"/>
    <w:rsid w:val="00645825"/>
    <w:rsid w:val="006517B2"/>
    <w:rsid w:val="006533DA"/>
    <w:rsid w:val="00653E1B"/>
    <w:rsid w:val="006602B3"/>
    <w:rsid w:val="00661D20"/>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7267"/>
    <w:rsid w:val="006F7A9F"/>
    <w:rsid w:val="00702225"/>
    <w:rsid w:val="00706450"/>
    <w:rsid w:val="00711A70"/>
    <w:rsid w:val="00711EA1"/>
    <w:rsid w:val="007130D7"/>
    <w:rsid w:val="00714454"/>
    <w:rsid w:val="007161FA"/>
    <w:rsid w:val="00716CEC"/>
    <w:rsid w:val="00716D8D"/>
    <w:rsid w:val="00720492"/>
    <w:rsid w:val="00720E4D"/>
    <w:rsid w:val="00723497"/>
    <w:rsid w:val="00723EB8"/>
    <w:rsid w:val="007267E6"/>
    <w:rsid w:val="00727DD4"/>
    <w:rsid w:val="00730A62"/>
    <w:rsid w:val="00732FE7"/>
    <w:rsid w:val="00734B30"/>
    <w:rsid w:val="00734C20"/>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208F"/>
    <w:rsid w:val="007A2413"/>
    <w:rsid w:val="007A280D"/>
    <w:rsid w:val="007A3F45"/>
    <w:rsid w:val="007A5846"/>
    <w:rsid w:val="007A6875"/>
    <w:rsid w:val="007B013D"/>
    <w:rsid w:val="007B3089"/>
    <w:rsid w:val="007B537E"/>
    <w:rsid w:val="007B642F"/>
    <w:rsid w:val="007B6AFB"/>
    <w:rsid w:val="007C3945"/>
    <w:rsid w:val="007C45EC"/>
    <w:rsid w:val="007C6C39"/>
    <w:rsid w:val="007D15A8"/>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55A1"/>
    <w:rsid w:val="008166B7"/>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7F1"/>
    <w:rsid w:val="008B2BD7"/>
    <w:rsid w:val="008C04A0"/>
    <w:rsid w:val="008C06A3"/>
    <w:rsid w:val="008C3050"/>
    <w:rsid w:val="008C7779"/>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59CF"/>
    <w:rsid w:val="008F6496"/>
    <w:rsid w:val="008F721F"/>
    <w:rsid w:val="008F74B5"/>
    <w:rsid w:val="008F77E1"/>
    <w:rsid w:val="00900B9F"/>
    <w:rsid w:val="009027B7"/>
    <w:rsid w:val="009054F3"/>
    <w:rsid w:val="00912811"/>
    <w:rsid w:val="009129B0"/>
    <w:rsid w:val="00913740"/>
    <w:rsid w:val="00916052"/>
    <w:rsid w:val="009174A8"/>
    <w:rsid w:val="00925287"/>
    <w:rsid w:val="00925695"/>
    <w:rsid w:val="00925D92"/>
    <w:rsid w:val="00926747"/>
    <w:rsid w:val="00930714"/>
    <w:rsid w:val="009329BF"/>
    <w:rsid w:val="0093550B"/>
    <w:rsid w:val="00936044"/>
    <w:rsid w:val="00936A35"/>
    <w:rsid w:val="00937306"/>
    <w:rsid w:val="00937851"/>
    <w:rsid w:val="009447C6"/>
    <w:rsid w:val="009452D6"/>
    <w:rsid w:val="00946E78"/>
    <w:rsid w:val="009550BD"/>
    <w:rsid w:val="009555F3"/>
    <w:rsid w:val="0095596C"/>
    <w:rsid w:val="00955D2A"/>
    <w:rsid w:val="00957C11"/>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4C3"/>
    <w:rsid w:val="009938C8"/>
    <w:rsid w:val="00997052"/>
    <w:rsid w:val="00997293"/>
    <w:rsid w:val="009A06CB"/>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EA1"/>
    <w:rsid w:val="009E6746"/>
    <w:rsid w:val="009E7299"/>
    <w:rsid w:val="009F1FE9"/>
    <w:rsid w:val="009F4279"/>
    <w:rsid w:val="009F4D85"/>
    <w:rsid w:val="00A00D41"/>
    <w:rsid w:val="00A0485D"/>
    <w:rsid w:val="00A0553D"/>
    <w:rsid w:val="00A06728"/>
    <w:rsid w:val="00A12A3E"/>
    <w:rsid w:val="00A16E0A"/>
    <w:rsid w:val="00A20174"/>
    <w:rsid w:val="00A20252"/>
    <w:rsid w:val="00A2214D"/>
    <w:rsid w:val="00A22E95"/>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B1A"/>
    <w:rsid w:val="00A80C91"/>
    <w:rsid w:val="00A81A28"/>
    <w:rsid w:val="00A82A7A"/>
    <w:rsid w:val="00A836BE"/>
    <w:rsid w:val="00A87A76"/>
    <w:rsid w:val="00A92A67"/>
    <w:rsid w:val="00A93022"/>
    <w:rsid w:val="00A93084"/>
    <w:rsid w:val="00A94A8C"/>
    <w:rsid w:val="00A955C2"/>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681"/>
    <w:rsid w:val="00AE1720"/>
    <w:rsid w:val="00AE4FB5"/>
    <w:rsid w:val="00AE714B"/>
    <w:rsid w:val="00AE7F9B"/>
    <w:rsid w:val="00AF01AE"/>
    <w:rsid w:val="00AF032E"/>
    <w:rsid w:val="00AF1D5F"/>
    <w:rsid w:val="00AF3F9B"/>
    <w:rsid w:val="00B00D3C"/>
    <w:rsid w:val="00B01E44"/>
    <w:rsid w:val="00B02F93"/>
    <w:rsid w:val="00B03DF6"/>
    <w:rsid w:val="00B03EDF"/>
    <w:rsid w:val="00B04648"/>
    <w:rsid w:val="00B058FC"/>
    <w:rsid w:val="00B07AAB"/>
    <w:rsid w:val="00B12EFF"/>
    <w:rsid w:val="00B13DF1"/>
    <w:rsid w:val="00B16872"/>
    <w:rsid w:val="00B174F7"/>
    <w:rsid w:val="00B2148F"/>
    <w:rsid w:val="00B21951"/>
    <w:rsid w:val="00B22671"/>
    <w:rsid w:val="00B2485A"/>
    <w:rsid w:val="00B26650"/>
    <w:rsid w:val="00B26CDA"/>
    <w:rsid w:val="00B27B05"/>
    <w:rsid w:val="00B27DF1"/>
    <w:rsid w:val="00B305A1"/>
    <w:rsid w:val="00B30820"/>
    <w:rsid w:val="00B32DD7"/>
    <w:rsid w:val="00B32EEF"/>
    <w:rsid w:val="00B339CB"/>
    <w:rsid w:val="00B3429B"/>
    <w:rsid w:val="00B35D45"/>
    <w:rsid w:val="00B3605B"/>
    <w:rsid w:val="00B37FE0"/>
    <w:rsid w:val="00B410D3"/>
    <w:rsid w:val="00B43681"/>
    <w:rsid w:val="00B44B8C"/>
    <w:rsid w:val="00B5104D"/>
    <w:rsid w:val="00B51A16"/>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469B"/>
    <w:rsid w:val="00B76340"/>
    <w:rsid w:val="00B76CC6"/>
    <w:rsid w:val="00B820F1"/>
    <w:rsid w:val="00B83A77"/>
    <w:rsid w:val="00B84823"/>
    <w:rsid w:val="00B86780"/>
    <w:rsid w:val="00B9191D"/>
    <w:rsid w:val="00B91AD7"/>
    <w:rsid w:val="00B931CE"/>
    <w:rsid w:val="00B941C9"/>
    <w:rsid w:val="00B9444E"/>
    <w:rsid w:val="00BA228D"/>
    <w:rsid w:val="00BA429A"/>
    <w:rsid w:val="00BA7187"/>
    <w:rsid w:val="00BB17C3"/>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C3E"/>
    <w:rsid w:val="00C03F08"/>
    <w:rsid w:val="00C060EF"/>
    <w:rsid w:val="00C06C47"/>
    <w:rsid w:val="00C10F04"/>
    <w:rsid w:val="00C112D2"/>
    <w:rsid w:val="00C163DA"/>
    <w:rsid w:val="00C17E40"/>
    <w:rsid w:val="00C213A6"/>
    <w:rsid w:val="00C21EC3"/>
    <w:rsid w:val="00C234B9"/>
    <w:rsid w:val="00C24525"/>
    <w:rsid w:val="00C26E2C"/>
    <w:rsid w:val="00C35821"/>
    <w:rsid w:val="00C36141"/>
    <w:rsid w:val="00C36626"/>
    <w:rsid w:val="00C404D2"/>
    <w:rsid w:val="00C409F2"/>
    <w:rsid w:val="00C416A6"/>
    <w:rsid w:val="00C45711"/>
    <w:rsid w:val="00C51E54"/>
    <w:rsid w:val="00C531E3"/>
    <w:rsid w:val="00C5338C"/>
    <w:rsid w:val="00C57FE3"/>
    <w:rsid w:val="00C61288"/>
    <w:rsid w:val="00C625DE"/>
    <w:rsid w:val="00C62AC7"/>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E"/>
    <w:rsid w:val="00C84AF7"/>
    <w:rsid w:val="00C84E09"/>
    <w:rsid w:val="00C86146"/>
    <w:rsid w:val="00C86EDD"/>
    <w:rsid w:val="00C9181B"/>
    <w:rsid w:val="00C93D24"/>
    <w:rsid w:val="00C95BF7"/>
    <w:rsid w:val="00C966BA"/>
    <w:rsid w:val="00C97925"/>
    <w:rsid w:val="00CA0B66"/>
    <w:rsid w:val="00CA2DAF"/>
    <w:rsid w:val="00CA2F6E"/>
    <w:rsid w:val="00CA31F5"/>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DCD"/>
    <w:rsid w:val="00CF0904"/>
    <w:rsid w:val="00CF1FB3"/>
    <w:rsid w:val="00CF45A4"/>
    <w:rsid w:val="00CF518B"/>
    <w:rsid w:val="00CF6C1A"/>
    <w:rsid w:val="00D00675"/>
    <w:rsid w:val="00D006B2"/>
    <w:rsid w:val="00D02FC8"/>
    <w:rsid w:val="00D06BA2"/>
    <w:rsid w:val="00D10F90"/>
    <w:rsid w:val="00D115DF"/>
    <w:rsid w:val="00D134F4"/>
    <w:rsid w:val="00D139B3"/>
    <w:rsid w:val="00D14253"/>
    <w:rsid w:val="00D17840"/>
    <w:rsid w:val="00D22709"/>
    <w:rsid w:val="00D261D7"/>
    <w:rsid w:val="00D277F4"/>
    <w:rsid w:val="00D27F4F"/>
    <w:rsid w:val="00D36B3B"/>
    <w:rsid w:val="00D400D0"/>
    <w:rsid w:val="00D446C0"/>
    <w:rsid w:val="00D45BDF"/>
    <w:rsid w:val="00D4616E"/>
    <w:rsid w:val="00D548C6"/>
    <w:rsid w:val="00D60E82"/>
    <w:rsid w:val="00D647A4"/>
    <w:rsid w:val="00D65528"/>
    <w:rsid w:val="00D655C8"/>
    <w:rsid w:val="00D658B8"/>
    <w:rsid w:val="00D65BB8"/>
    <w:rsid w:val="00D76B85"/>
    <w:rsid w:val="00D844B6"/>
    <w:rsid w:val="00D85EA5"/>
    <w:rsid w:val="00D85FB5"/>
    <w:rsid w:val="00D92041"/>
    <w:rsid w:val="00D949EE"/>
    <w:rsid w:val="00D95084"/>
    <w:rsid w:val="00D96C6E"/>
    <w:rsid w:val="00D97B20"/>
    <w:rsid w:val="00DA00CA"/>
    <w:rsid w:val="00DA0231"/>
    <w:rsid w:val="00DA3F1D"/>
    <w:rsid w:val="00DA55D2"/>
    <w:rsid w:val="00DA5D02"/>
    <w:rsid w:val="00DA6F06"/>
    <w:rsid w:val="00DA738D"/>
    <w:rsid w:val="00DB05DD"/>
    <w:rsid w:val="00DB14CB"/>
    <w:rsid w:val="00DB2CC1"/>
    <w:rsid w:val="00DB5560"/>
    <w:rsid w:val="00DB76C7"/>
    <w:rsid w:val="00DC2907"/>
    <w:rsid w:val="00DC3A15"/>
    <w:rsid w:val="00DC3C39"/>
    <w:rsid w:val="00DD012D"/>
    <w:rsid w:val="00DD071F"/>
    <w:rsid w:val="00DD1195"/>
    <w:rsid w:val="00DD1DE5"/>
    <w:rsid w:val="00DD2B0A"/>
    <w:rsid w:val="00DD41D7"/>
    <w:rsid w:val="00DD4B4F"/>
    <w:rsid w:val="00DD6FAE"/>
    <w:rsid w:val="00DD7BB7"/>
    <w:rsid w:val="00DE2A17"/>
    <w:rsid w:val="00DE2A39"/>
    <w:rsid w:val="00DE31A5"/>
    <w:rsid w:val="00DE4739"/>
    <w:rsid w:val="00DE5232"/>
    <w:rsid w:val="00DE67C1"/>
    <w:rsid w:val="00DE7350"/>
    <w:rsid w:val="00DF2718"/>
    <w:rsid w:val="00DF29AC"/>
    <w:rsid w:val="00DF3C2D"/>
    <w:rsid w:val="00DF405F"/>
    <w:rsid w:val="00DF54AB"/>
    <w:rsid w:val="00DF7545"/>
    <w:rsid w:val="00E01067"/>
    <w:rsid w:val="00E01C45"/>
    <w:rsid w:val="00E074D4"/>
    <w:rsid w:val="00E1048C"/>
    <w:rsid w:val="00E12958"/>
    <w:rsid w:val="00E12C31"/>
    <w:rsid w:val="00E16D9E"/>
    <w:rsid w:val="00E23802"/>
    <w:rsid w:val="00E23FD5"/>
    <w:rsid w:val="00E267F2"/>
    <w:rsid w:val="00E27994"/>
    <w:rsid w:val="00E27BFB"/>
    <w:rsid w:val="00E3011D"/>
    <w:rsid w:val="00E301B2"/>
    <w:rsid w:val="00E31403"/>
    <w:rsid w:val="00E32864"/>
    <w:rsid w:val="00E33549"/>
    <w:rsid w:val="00E34F12"/>
    <w:rsid w:val="00E35B50"/>
    <w:rsid w:val="00E35CE7"/>
    <w:rsid w:val="00E40DFA"/>
    <w:rsid w:val="00E40E69"/>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91321"/>
    <w:rsid w:val="00E91971"/>
    <w:rsid w:val="00E91FF6"/>
    <w:rsid w:val="00E93762"/>
    <w:rsid w:val="00E946FE"/>
    <w:rsid w:val="00EA20F9"/>
    <w:rsid w:val="00EA4BB8"/>
    <w:rsid w:val="00EA601F"/>
    <w:rsid w:val="00EA6F94"/>
    <w:rsid w:val="00EA735F"/>
    <w:rsid w:val="00EB09B6"/>
    <w:rsid w:val="00EB2846"/>
    <w:rsid w:val="00EB4025"/>
    <w:rsid w:val="00EB4F74"/>
    <w:rsid w:val="00EB5548"/>
    <w:rsid w:val="00EB5AE5"/>
    <w:rsid w:val="00EC0370"/>
    <w:rsid w:val="00EC18E4"/>
    <w:rsid w:val="00EC2D1C"/>
    <w:rsid w:val="00EC40B6"/>
    <w:rsid w:val="00EC43F1"/>
    <w:rsid w:val="00EC6599"/>
    <w:rsid w:val="00ED0926"/>
    <w:rsid w:val="00ED1246"/>
    <w:rsid w:val="00ED203C"/>
    <w:rsid w:val="00ED3473"/>
    <w:rsid w:val="00ED5E87"/>
    <w:rsid w:val="00ED6871"/>
    <w:rsid w:val="00ED7E91"/>
    <w:rsid w:val="00EE0041"/>
    <w:rsid w:val="00EE08DD"/>
    <w:rsid w:val="00EE0EA8"/>
    <w:rsid w:val="00EE11FF"/>
    <w:rsid w:val="00EE1AD4"/>
    <w:rsid w:val="00EE344C"/>
    <w:rsid w:val="00EE74FA"/>
    <w:rsid w:val="00EF0BD8"/>
    <w:rsid w:val="00EF6AC1"/>
    <w:rsid w:val="00EF6DAA"/>
    <w:rsid w:val="00EF7B0C"/>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C93"/>
    <w:rsid w:val="00F6791D"/>
    <w:rsid w:val="00F706D4"/>
    <w:rsid w:val="00F7108C"/>
    <w:rsid w:val="00F728CC"/>
    <w:rsid w:val="00F73BA1"/>
    <w:rsid w:val="00F776DB"/>
    <w:rsid w:val="00F82492"/>
    <w:rsid w:val="00F83186"/>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oleObject" Target="embeddings/oleObject17.bin"/><Relationship Id="rId303" Type="http://schemas.openxmlformats.org/officeDocument/2006/relationships/image" Target="media/image245.png"/><Relationship Id="rId21" Type="http://schemas.openxmlformats.org/officeDocument/2006/relationships/image" Target="media/image12.png"/><Relationship Id="rId42" Type="http://schemas.openxmlformats.org/officeDocument/2006/relationships/hyperlink" Target="https://cdn2.howtodoinjava.com/wp-content/uploads/2017/07/server_projec-generation.jpg" TargetMode="External"/><Relationship Id="rId63" Type="http://schemas.openxmlformats.org/officeDocument/2006/relationships/image" Target="media/image34.jpeg"/><Relationship Id="rId84" Type="http://schemas.openxmlformats.org/officeDocument/2006/relationships/image" Target="media/image50.jpeg"/><Relationship Id="rId138" Type="http://schemas.openxmlformats.org/officeDocument/2006/relationships/image" Target="media/image98.png"/><Relationship Id="rId159" Type="http://schemas.openxmlformats.org/officeDocument/2006/relationships/image" Target="media/image114.png"/><Relationship Id="rId324" Type="http://schemas.openxmlformats.org/officeDocument/2006/relationships/image" Target="media/image266.png"/><Relationship Id="rId345" Type="http://schemas.openxmlformats.org/officeDocument/2006/relationships/image" Target="media/image286.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77.png"/><Relationship Id="rId247" Type="http://schemas.openxmlformats.org/officeDocument/2006/relationships/oleObject" Target="embeddings/oleObject12.bin"/><Relationship Id="rId107" Type="http://schemas.openxmlformats.org/officeDocument/2006/relationships/image" Target="media/image67.png"/><Relationship Id="rId268" Type="http://schemas.openxmlformats.org/officeDocument/2006/relationships/image" Target="media/image213.png"/><Relationship Id="rId289" Type="http://schemas.openxmlformats.org/officeDocument/2006/relationships/image" Target="media/image234.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53" Type="http://schemas.openxmlformats.org/officeDocument/2006/relationships/image" Target="media/image27.jpeg"/><Relationship Id="rId74" Type="http://schemas.openxmlformats.org/officeDocument/2006/relationships/image" Target="media/image43.png"/><Relationship Id="rId128" Type="http://schemas.openxmlformats.org/officeDocument/2006/relationships/image" Target="media/image88.png"/><Relationship Id="rId149" Type="http://schemas.openxmlformats.org/officeDocument/2006/relationships/oleObject" Target="embeddings/oleObject2.bin"/><Relationship Id="rId314" Type="http://schemas.openxmlformats.org/officeDocument/2006/relationships/image" Target="media/image256.png"/><Relationship Id="rId335" Type="http://schemas.openxmlformats.org/officeDocument/2006/relationships/image" Target="media/image276.png"/><Relationship Id="rId356" Type="http://schemas.microsoft.com/office/2011/relationships/people" Target="people.xml"/><Relationship Id="rId5" Type="http://schemas.openxmlformats.org/officeDocument/2006/relationships/webSettings" Target="webSettings.xml"/><Relationship Id="rId95" Type="http://schemas.openxmlformats.org/officeDocument/2006/relationships/hyperlink" Target="https://cdn1.howtodoinjava.com/wp-content/uploads/2017/07/HystrixDashboard.jpg" TargetMode="External"/><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png"/><Relationship Id="rId237" Type="http://schemas.openxmlformats.org/officeDocument/2006/relationships/image" Target="media/image188.png"/><Relationship Id="rId258" Type="http://schemas.openxmlformats.org/officeDocument/2006/relationships/image" Target="media/image206.png"/><Relationship Id="rId279" Type="http://schemas.openxmlformats.org/officeDocument/2006/relationships/image" Target="media/image224.png"/><Relationship Id="rId22" Type="http://schemas.openxmlformats.org/officeDocument/2006/relationships/image" Target="media/image13.png"/><Relationship Id="rId43" Type="http://schemas.openxmlformats.org/officeDocument/2006/relationships/image" Target="media/image23.jpeg"/><Relationship Id="rId64" Type="http://schemas.openxmlformats.org/officeDocument/2006/relationships/image" Target="media/image35.jpe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35.png"/><Relationship Id="rId304" Type="http://schemas.openxmlformats.org/officeDocument/2006/relationships/image" Target="media/image246.png"/><Relationship Id="rId325" Type="http://schemas.openxmlformats.org/officeDocument/2006/relationships/image" Target="media/image267.png"/><Relationship Id="rId346" Type="http://schemas.openxmlformats.org/officeDocument/2006/relationships/image" Target="media/image287.png"/><Relationship Id="rId85" Type="http://schemas.openxmlformats.org/officeDocument/2006/relationships/hyperlink" Target="https://cdn1.howtodoinjava.com/wp-content/uploads/2017/07/schoolservicegeneration.jpg" TargetMode="External"/><Relationship Id="rId150" Type="http://schemas.openxmlformats.org/officeDocument/2006/relationships/image" Target="media/image108.emf"/><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78.png"/><Relationship Id="rId248" Type="http://schemas.openxmlformats.org/officeDocument/2006/relationships/image" Target="media/image196.png"/><Relationship Id="rId269"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2.jpeg"/><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25.png"/><Relationship Id="rId315" Type="http://schemas.openxmlformats.org/officeDocument/2006/relationships/image" Target="media/image257.png"/><Relationship Id="rId336" Type="http://schemas.openxmlformats.org/officeDocument/2006/relationships/image" Target="media/image277.png"/><Relationship Id="rId357" Type="http://schemas.openxmlformats.org/officeDocument/2006/relationships/theme" Target="theme/theme1.xml"/><Relationship Id="rId54" Type="http://schemas.openxmlformats.org/officeDocument/2006/relationships/hyperlink" Target="http://student-service/getStudentDetailsForSchool/" TargetMode="External"/><Relationship Id="rId75" Type="http://schemas.openxmlformats.org/officeDocument/2006/relationships/image" Target="media/image44.png"/><Relationship Id="rId96" Type="http://schemas.openxmlformats.org/officeDocument/2006/relationships/image" Target="media/image56.jpe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72.emf"/><Relationship Id="rId6" Type="http://schemas.openxmlformats.org/officeDocument/2006/relationships/image" Target="media/image1.png"/><Relationship Id="rId238" Type="http://schemas.openxmlformats.org/officeDocument/2006/relationships/image" Target="media/image189.png"/><Relationship Id="rId259" Type="http://schemas.openxmlformats.org/officeDocument/2006/relationships/image" Target="media/image207.png"/><Relationship Id="rId23" Type="http://schemas.openxmlformats.org/officeDocument/2006/relationships/image" Target="media/image14.png"/><Relationship Id="rId119" Type="http://schemas.openxmlformats.org/officeDocument/2006/relationships/image" Target="media/image79.png"/><Relationship Id="rId270" Type="http://schemas.openxmlformats.org/officeDocument/2006/relationships/image" Target="media/image215.png"/><Relationship Id="rId291" Type="http://schemas.openxmlformats.org/officeDocument/2006/relationships/image" Target="media/image236.png"/><Relationship Id="rId305" Type="http://schemas.openxmlformats.org/officeDocument/2006/relationships/image" Target="media/image247.png"/><Relationship Id="rId326" Type="http://schemas.openxmlformats.org/officeDocument/2006/relationships/image" Target="media/image268.png"/><Relationship Id="rId347" Type="http://schemas.openxmlformats.org/officeDocument/2006/relationships/image" Target="media/image288.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5" Type="http://schemas.openxmlformats.org/officeDocument/2006/relationships/image" Target="media/image36.jpeg"/><Relationship Id="rId86" Type="http://schemas.openxmlformats.org/officeDocument/2006/relationships/image" Target="media/image51.jpeg"/><Relationship Id="rId130" Type="http://schemas.openxmlformats.org/officeDocument/2006/relationships/image" Target="media/image90.png"/><Relationship Id="rId151" Type="http://schemas.openxmlformats.org/officeDocument/2006/relationships/oleObject" Target="embeddings/oleObject3.bin"/><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9.png"/><Relationship Id="rId249" Type="http://schemas.openxmlformats.org/officeDocument/2006/relationships/image" Target="media/image197.png"/><Relationship Id="rId13" Type="http://schemas.openxmlformats.org/officeDocument/2006/relationships/image" Target="media/image8.png"/><Relationship Id="rId109" Type="http://schemas.openxmlformats.org/officeDocument/2006/relationships/image" Target="media/image69.png"/><Relationship Id="rId260" Type="http://schemas.openxmlformats.org/officeDocument/2006/relationships/image" Target="media/image208.emf"/><Relationship Id="rId281" Type="http://schemas.openxmlformats.org/officeDocument/2006/relationships/image" Target="media/image226.png"/><Relationship Id="rId316" Type="http://schemas.openxmlformats.org/officeDocument/2006/relationships/image" Target="media/image258.png"/><Relationship Id="rId337" Type="http://schemas.openxmlformats.org/officeDocument/2006/relationships/image" Target="media/image278.png"/><Relationship Id="rId34" Type="http://schemas.openxmlformats.org/officeDocument/2006/relationships/hyperlink" Target="https://howtodoinjava.com/spring-cloud/spring-cloud-service-discovery-netflix-eureka/"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45.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image" Target="media/image2.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oleObject" Target="embeddings/oleObject6.bin"/><Relationship Id="rId239" Type="http://schemas.openxmlformats.org/officeDocument/2006/relationships/image" Target="media/image190.png"/><Relationship Id="rId250" Type="http://schemas.openxmlformats.org/officeDocument/2006/relationships/image" Target="media/image198.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48.png"/><Relationship Id="rId24" Type="http://schemas.openxmlformats.org/officeDocument/2006/relationships/image" Target="media/image15.png"/><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3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70.png"/><Relationship Id="rId131" Type="http://schemas.openxmlformats.org/officeDocument/2006/relationships/image" Target="media/image91.png"/><Relationship Id="rId327" Type="http://schemas.openxmlformats.org/officeDocument/2006/relationships/image" Target="media/image269.png"/><Relationship Id="rId348" Type="http://schemas.openxmlformats.org/officeDocument/2006/relationships/image" Target="media/image289.png"/><Relationship Id="rId152" Type="http://schemas.openxmlformats.org/officeDocument/2006/relationships/image" Target="media/image109.emf"/><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0.png"/><Relationship Id="rId240" Type="http://schemas.openxmlformats.org/officeDocument/2006/relationships/image" Target="media/image191.png"/><Relationship Id="rId261" Type="http://schemas.openxmlformats.org/officeDocument/2006/relationships/oleObject" Target="embeddings/oleObject13.bin"/><Relationship Id="rId14" Type="http://schemas.openxmlformats.org/officeDocument/2006/relationships/hyperlink" Target="https://howtodoinjava.com/java-8-tutoria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28.jpeg"/><Relationship Id="rId77" Type="http://schemas.openxmlformats.org/officeDocument/2006/relationships/image" Target="media/image46.jpeg"/><Relationship Id="rId100" Type="http://schemas.openxmlformats.org/officeDocument/2006/relationships/image" Target="media/image60.png"/><Relationship Id="rId282" Type="http://schemas.openxmlformats.org/officeDocument/2006/relationships/image" Target="media/image227.png"/><Relationship Id="rId317" Type="http://schemas.openxmlformats.org/officeDocument/2006/relationships/image" Target="media/image259.png"/><Relationship Id="rId338" Type="http://schemas.openxmlformats.org/officeDocument/2006/relationships/image" Target="media/image279.png"/><Relationship Id="rId8" Type="http://schemas.openxmlformats.org/officeDocument/2006/relationships/image" Target="media/image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73.emf"/><Relationship Id="rId230" Type="http://schemas.openxmlformats.org/officeDocument/2006/relationships/image" Target="media/image181.png"/><Relationship Id="rId251"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24.jpeg"/><Relationship Id="rId67" Type="http://schemas.openxmlformats.org/officeDocument/2006/relationships/hyperlink" Target="https://github.com/Netflix/feign" TargetMode="External"/><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49.png"/><Relationship Id="rId328" Type="http://schemas.openxmlformats.org/officeDocument/2006/relationships/image" Target="media/image270.png"/><Relationship Id="rId349" Type="http://schemas.openxmlformats.org/officeDocument/2006/relationships/image" Target="media/image290.png"/><Relationship Id="rId88" Type="http://schemas.openxmlformats.org/officeDocument/2006/relationships/image" Target="media/image52.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oleObject" Target="embeddings/oleObject4.bin"/><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oleObject" Target="embeddings/oleObject7.bin"/><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5.emf"/><Relationship Id="rId267" Type="http://schemas.openxmlformats.org/officeDocument/2006/relationships/image" Target="media/image212.png"/><Relationship Id="rId288" Type="http://schemas.openxmlformats.org/officeDocument/2006/relationships/image" Target="media/image233.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106" Type="http://schemas.openxmlformats.org/officeDocument/2006/relationships/image" Target="media/image66.png"/><Relationship Id="rId127" Type="http://schemas.openxmlformats.org/officeDocument/2006/relationships/image" Target="media/image87.png"/><Relationship Id="rId262" Type="http://schemas.openxmlformats.org/officeDocument/2006/relationships/image" Target="media/image209.emf"/><Relationship Id="rId283" Type="http://schemas.openxmlformats.org/officeDocument/2006/relationships/image" Target="media/image228.png"/><Relationship Id="rId313" Type="http://schemas.openxmlformats.org/officeDocument/2006/relationships/image" Target="media/image255.png"/><Relationship Id="rId318" Type="http://schemas.openxmlformats.org/officeDocument/2006/relationships/image" Target="media/image260.png"/><Relationship Id="rId339" Type="http://schemas.openxmlformats.org/officeDocument/2006/relationships/image" Target="media/image280.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42.png"/><Relationship Id="rId78"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7.emf"/><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334" Type="http://schemas.openxmlformats.org/officeDocument/2006/relationships/oleObject" Target="embeddings/oleObject19.bin"/><Relationship Id="rId350" Type="http://schemas.openxmlformats.org/officeDocument/2006/relationships/image" Target="media/image291.png"/><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3.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0.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0.png"/><Relationship Id="rId329" Type="http://schemas.openxmlformats.org/officeDocument/2006/relationships/image" Target="media/image271.png"/><Relationship Id="rId47" Type="http://schemas.openxmlformats.org/officeDocument/2006/relationships/hyperlink" Target="https://cdn1.howtodoinjava.com/wp-content/uploads/2017/07/client_projec-generation_Student.jpg" TargetMode="External"/><Relationship Id="rId68" Type="http://schemas.openxmlformats.org/officeDocument/2006/relationships/image" Target="media/image38.pn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0.emf"/><Relationship Id="rId175" Type="http://schemas.openxmlformats.org/officeDocument/2006/relationships/image" Target="media/image130.png"/><Relationship Id="rId340" Type="http://schemas.openxmlformats.org/officeDocument/2006/relationships/image" Target="media/image281.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howtodoinjava.com/maven/" TargetMode="External"/><Relationship Id="rId221" Type="http://schemas.openxmlformats.org/officeDocument/2006/relationships/image" Target="media/image174.emf"/><Relationship Id="rId242" Type="http://schemas.openxmlformats.org/officeDocument/2006/relationships/image" Target="media/image193.emf"/><Relationship Id="rId263" Type="http://schemas.openxmlformats.org/officeDocument/2006/relationships/oleObject" Target="embeddings/oleObject14.bin"/><Relationship Id="rId284" Type="http://schemas.openxmlformats.org/officeDocument/2006/relationships/image" Target="media/image229.png"/><Relationship Id="rId319" Type="http://schemas.openxmlformats.org/officeDocument/2006/relationships/image" Target="media/image261.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9.jpe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330" Type="http://schemas.openxmlformats.org/officeDocument/2006/relationships/image" Target="media/image272.png"/><Relationship Id="rId90" Type="http://schemas.openxmlformats.org/officeDocument/2006/relationships/image" Target="media/image53.jpeg"/><Relationship Id="rId165" Type="http://schemas.openxmlformats.org/officeDocument/2006/relationships/image" Target="media/image120.png"/><Relationship Id="rId186" Type="http://schemas.openxmlformats.org/officeDocument/2006/relationships/image" Target="media/image141.png"/><Relationship Id="rId351" Type="http://schemas.openxmlformats.org/officeDocument/2006/relationships/image" Target="media/image292.png"/><Relationship Id="rId211" Type="http://schemas.openxmlformats.org/officeDocument/2006/relationships/image" Target="media/image166.png"/><Relationship Id="rId232" Type="http://schemas.openxmlformats.org/officeDocument/2006/relationships/image" Target="media/image183.png"/><Relationship Id="rId253" Type="http://schemas.openxmlformats.org/officeDocument/2006/relationships/image" Target="media/image201.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1.png"/><Relationship Id="rId27" Type="http://schemas.openxmlformats.org/officeDocument/2006/relationships/hyperlink" Target="https://docs.spring.io/spring-boot/docs/current/reference/html/using-boot-using-springbootapplication-annotation.html" TargetMode="External"/><Relationship Id="rId48" Type="http://schemas.openxmlformats.org/officeDocument/2006/relationships/image" Target="media/image25.jpe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image" Target="media/image94.png"/><Relationship Id="rId320" Type="http://schemas.openxmlformats.org/officeDocument/2006/relationships/image" Target="media/image262.png"/><Relationship Id="rId80" Type="http://schemas.openxmlformats.org/officeDocument/2006/relationships/image" Target="media/image48.jpeg"/><Relationship Id="rId155" Type="http://schemas.openxmlformats.org/officeDocument/2006/relationships/oleObject" Target="embeddings/oleObject5.bin"/><Relationship Id="rId176" Type="http://schemas.openxmlformats.org/officeDocument/2006/relationships/image" Target="media/image131.png"/><Relationship Id="rId197" Type="http://schemas.openxmlformats.org/officeDocument/2006/relationships/image" Target="media/image152.png"/><Relationship Id="rId341" Type="http://schemas.openxmlformats.org/officeDocument/2006/relationships/image" Target="media/image282.png"/><Relationship Id="rId201" Type="http://schemas.openxmlformats.org/officeDocument/2006/relationships/image" Target="media/image156.png"/><Relationship Id="rId222" Type="http://schemas.openxmlformats.org/officeDocument/2006/relationships/oleObject" Target="embeddings/oleObject8.bin"/><Relationship Id="rId243" Type="http://schemas.openxmlformats.org/officeDocument/2006/relationships/oleObject" Target="embeddings/oleObject10.bin"/><Relationship Id="rId264" Type="http://schemas.openxmlformats.org/officeDocument/2006/relationships/image" Target="media/image210.emf"/><Relationship Id="rId285" Type="http://schemas.openxmlformats.org/officeDocument/2006/relationships/image" Target="media/image230.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30.jpe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52.png"/><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91" Type="http://schemas.openxmlformats.org/officeDocument/2006/relationships/hyperlink" Target="https://cdn1.howtodoinjava.com/wp-content/uploads/2017/07/HystrixStream.jpg" TargetMode="External"/><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image" Target="media/image273.png"/><Relationship Id="rId352"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4.png"/><Relationship Id="rId254"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74.png"/><Relationship Id="rId275" Type="http://schemas.openxmlformats.org/officeDocument/2006/relationships/image" Target="media/image220.png"/><Relationship Id="rId296" Type="http://schemas.openxmlformats.org/officeDocument/2006/relationships/image" Target="media/image241.emf"/><Relationship Id="rId300" Type="http://schemas.openxmlformats.org/officeDocument/2006/relationships/image" Target="media/image243.emf"/><Relationship Id="rId60" Type="http://schemas.openxmlformats.org/officeDocument/2006/relationships/image" Target="media/image31.jpeg"/><Relationship Id="rId81" Type="http://schemas.openxmlformats.org/officeDocument/2006/relationships/hyperlink" Target="https://cdn1.howtodoinjava.com/wp-content/uploads/2017/07/studentservciegeneration.jpg" TargetMode="External"/><Relationship Id="rId135" Type="http://schemas.openxmlformats.org/officeDocument/2006/relationships/image" Target="media/image95.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image" Target="media/image263.png"/><Relationship Id="rId342" Type="http://schemas.openxmlformats.org/officeDocument/2006/relationships/image" Target="media/image283.png"/><Relationship Id="rId202" Type="http://schemas.openxmlformats.org/officeDocument/2006/relationships/image" Target="media/image157.png"/><Relationship Id="rId223" Type="http://schemas.openxmlformats.org/officeDocument/2006/relationships/image" Target="media/image175.emf"/><Relationship Id="rId244" Type="http://schemas.openxmlformats.org/officeDocument/2006/relationships/image" Target="media/image194.emf"/><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oleObject" Target="embeddings/oleObject15.bin"/><Relationship Id="rId286" Type="http://schemas.openxmlformats.org/officeDocument/2006/relationships/image" Target="media/image231.png"/><Relationship Id="rId50" Type="http://schemas.openxmlformats.org/officeDocument/2006/relationships/hyperlink" Target="https://cdn1.howtodoinjava.com/wp-content/uploads/2017/07/eureka_console_with_Student_1service_registered.jpg" TargetMode="External"/><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emf"/><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53.png"/><Relationship Id="rId332" Type="http://schemas.openxmlformats.org/officeDocument/2006/relationships/image" Target="media/image274.png"/><Relationship Id="rId353" Type="http://schemas.openxmlformats.org/officeDocument/2006/relationships/image" Target="media/image294.png"/><Relationship Id="rId71" Type="http://schemas.openxmlformats.org/officeDocument/2006/relationships/image" Target="media/image40.jpeg"/><Relationship Id="rId92" Type="http://schemas.openxmlformats.org/officeDocument/2006/relationships/image" Target="media/image54.jpeg"/><Relationship Id="rId213" Type="http://schemas.openxmlformats.org/officeDocument/2006/relationships/image" Target="media/image168.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3.png"/><Relationship Id="rId276" Type="http://schemas.openxmlformats.org/officeDocument/2006/relationships/image" Target="media/image221.png"/><Relationship Id="rId297" Type="http://schemas.openxmlformats.org/officeDocument/2006/relationships/oleObject" Target="embeddings/oleObject16.bin"/><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oleObject" Target="embeddings/oleObject18.bin"/><Relationship Id="rId322" Type="http://schemas.openxmlformats.org/officeDocument/2006/relationships/image" Target="media/image264.png"/><Relationship Id="rId343" Type="http://schemas.openxmlformats.org/officeDocument/2006/relationships/image" Target="media/image284.png"/><Relationship Id="rId61" Type="http://schemas.openxmlformats.org/officeDocument/2006/relationships/image" Target="media/image32.jpeg"/><Relationship Id="rId82" Type="http://schemas.openxmlformats.org/officeDocument/2006/relationships/image" Target="media/image49.jpe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0.png"/><Relationship Id="rId224" Type="http://schemas.openxmlformats.org/officeDocument/2006/relationships/oleObject" Target="embeddings/oleObject9.bin"/><Relationship Id="rId245" Type="http://schemas.openxmlformats.org/officeDocument/2006/relationships/oleObject" Target="embeddings/oleObject11.bin"/><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oleObject" Target="embeddings/oleObject1.bin"/><Relationship Id="rId168" Type="http://schemas.openxmlformats.org/officeDocument/2006/relationships/image" Target="media/image123.png"/><Relationship Id="rId312" Type="http://schemas.openxmlformats.org/officeDocument/2006/relationships/image" Target="media/image254.png"/><Relationship Id="rId333" Type="http://schemas.openxmlformats.org/officeDocument/2006/relationships/image" Target="media/image275.emf"/><Relationship Id="rId354" Type="http://schemas.openxmlformats.org/officeDocument/2006/relationships/image" Target="media/image295.png"/><Relationship Id="rId51" Type="http://schemas.openxmlformats.org/officeDocument/2006/relationships/image" Target="media/image26.jpeg"/><Relationship Id="rId72" Type="http://schemas.openxmlformats.org/officeDocument/2006/relationships/image" Target="media/image41.png"/><Relationship Id="rId93" Type="http://schemas.openxmlformats.org/officeDocument/2006/relationships/hyperlink" Target="https://cdn1.howtodoinjava.com/wp-content/uploads/2017/07/Hystrix_initial.jpg" TargetMode="External"/><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2.png"/><Relationship Id="rId298" Type="http://schemas.openxmlformats.org/officeDocument/2006/relationships/image" Target="media/image242.emf"/><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3.png"/><Relationship Id="rId302" Type="http://schemas.openxmlformats.org/officeDocument/2006/relationships/image" Target="media/image244.png"/><Relationship Id="rId323" Type="http://schemas.openxmlformats.org/officeDocument/2006/relationships/image" Target="media/image265.png"/><Relationship Id="rId344" Type="http://schemas.openxmlformats.org/officeDocument/2006/relationships/image" Target="media/image285.png"/><Relationship Id="rId20" Type="http://schemas.openxmlformats.org/officeDocument/2006/relationships/image" Target="media/image11.png"/><Relationship Id="rId41" Type="http://schemas.openxmlformats.org/officeDocument/2006/relationships/hyperlink" Target="https://start.spring.io/" TargetMode="External"/><Relationship Id="rId62" Type="http://schemas.openxmlformats.org/officeDocument/2006/relationships/image" Target="media/image33.jpeg"/><Relationship Id="rId83" Type="http://schemas.openxmlformats.org/officeDocument/2006/relationships/hyperlink" Target="https://cdn1.howtodoinjava.com/wp-content/uploads/2017/07/studentserviceresponse.jpg" TargetMode="External"/><Relationship Id="rId17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50878</TotalTime>
  <Pages>172</Pages>
  <Words>32365</Words>
  <Characters>184481</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797</cp:revision>
  <dcterms:created xsi:type="dcterms:W3CDTF">2018-12-13T13:15:00Z</dcterms:created>
  <dcterms:modified xsi:type="dcterms:W3CDTF">2020-11-21T19:04:00Z</dcterms:modified>
</cp:coreProperties>
</file>